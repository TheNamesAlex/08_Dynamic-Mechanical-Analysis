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B35DB" w14:textId="782395FA" w:rsidR="003F7F4D" w:rsidRPr="0056794D" w:rsidRDefault="003F7F4D" w:rsidP="0056794D">
      <w:pPr>
        <w:jc w:val="center"/>
        <w:rPr>
          <w:rFonts w:ascii="Times New Roman" w:hAnsi="Times New Roman" w:cs="Times New Roman"/>
          <w:sz w:val="36"/>
          <w:szCs w:val="36"/>
          <w:lang w:val="en-US"/>
        </w:rPr>
      </w:pPr>
      <w:r w:rsidRPr="0056794D">
        <w:rPr>
          <w:rFonts w:ascii="Times New Roman" w:hAnsi="Times New Roman" w:cs="Times New Roman"/>
          <w:sz w:val="36"/>
          <w:szCs w:val="36"/>
          <w:lang w:val="en-US"/>
        </w:rPr>
        <w:t>Supp</w:t>
      </w:r>
      <w:r w:rsidR="00A668F4" w:rsidRPr="0056794D">
        <w:rPr>
          <w:rFonts w:ascii="Times New Roman" w:hAnsi="Times New Roman" w:cs="Times New Roman"/>
          <w:sz w:val="36"/>
          <w:szCs w:val="36"/>
          <w:lang w:val="en-US"/>
        </w:rPr>
        <w:t>orting</w:t>
      </w:r>
      <w:r w:rsidRPr="0056794D">
        <w:rPr>
          <w:rFonts w:ascii="Times New Roman" w:hAnsi="Times New Roman" w:cs="Times New Roman"/>
          <w:sz w:val="36"/>
          <w:szCs w:val="36"/>
          <w:lang w:val="en-US"/>
        </w:rPr>
        <w:t xml:space="preserve"> Information</w:t>
      </w:r>
    </w:p>
    <w:p w14:paraId="74D12B50" w14:textId="77777777" w:rsidR="0056794D" w:rsidRDefault="0056794D" w:rsidP="0056794D">
      <w:pPr>
        <w:jc w:val="center"/>
        <w:rPr>
          <w:rFonts w:ascii="Times New Roman" w:hAnsi="Times New Roman" w:cs="Times New Roman"/>
          <w:b/>
          <w:bCs/>
          <w:sz w:val="36"/>
          <w:szCs w:val="36"/>
          <w:lang w:val="en-US"/>
        </w:rPr>
      </w:pPr>
    </w:p>
    <w:p w14:paraId="2CC4C079" w14:textId="53977786" w:rsidR="00067C6D" w:rsidRPr="0056794D" w:rsidRDefault="0056794D" w:rsidP="0056794D">
      <w:pPr>
        <w:jc w:val="center"/>
        <w:rPr>
          <w:rFonts w:ascii="Times New Roman" w:hAnsi="Times New Roman" w:cs="Times New Roman"/>
          <w:b/>
          <w:bCs/>
          <w:sz w:val="36"/>
          <w:szCs w:val="36"/>
          <w:lang w:val="en-US"/>
        </w:rPr>
      </w:pPr>
      <w:r w:rsidRPr="0056794D">
        <w:rPr>
          <w:rFonts w:ascii="Times New Roman" w:hAnsi="Times New Roman" w:cs="Times New Roman"/>
          <w:b/>
          <w:bCs/>
          <w:sz w:val="36"/>
          <w:szCs w:val="36"/>
          <w:lang w:val="en-US"/>
        </w:rPr>
        <w:t xml:space="preserve">Bioinspired Design of Highly Wet-Adhesive and Elastic </w:t>
      </w:r>
      <w:proofErr w:type="spellStart"/>
      <w:r w:rsidRPr="0056794D">
        <w:rPr>
          <w:rFonts w:ascii="Times New Roman" w:hAnsi="Times New Roman" w:cs="Times New Roman"/>
          <w:b/>
          <w:bCs/>
          <w:sz w:val="36"/>
          <w:szCs w:val="36"/>
          <w:lang w:val="en-US"/>
        </w:rPr>
        <w:t>Photocrosslinkable</w:t>
      </w:r>
      <w:proofErr w:type="spellEnd"/>
      <w:r w:rsidRPr="0056794D">
        <w:rPr>
          <w:rFonts w:ascii="Times New Roman" w:hAnsi="Times New Roman" w:cs="Times New Roman"/>
          <w:b/>
          <w:bCs/>
          <w:sz w:val="36"/>
          <w:szCs w:val="36"/>
          <w:lang w:val="en-US"/>
        </w:rPr>
        <w:t xml:space="preserve"> Recombinant Human Protein Networks for Surgical Applications</w:t>
      </w:r>
    </w:p>
    <w:p w14:paraId="1318AAB7" w14:textId="77777777" w:rsidR="00067C6D" w:rsidRPr="00A668F4" w:rsidRDefault="00067C6D" w:rsidP="00067C6D">
      <w:pPr>
        <w:jc w:val="both"/>
        <w:rPr>
          <w:rFonts w:ascii="Times New Roman" w:hAnsi="Times New Roman" w:cs="Times New Roman"/>
          <w:lang w:val="en-US"/>
        </w:rPr>
      </w:pPr>
    </w:p>
    <w:p w14:paraId="3459F045" w14:textId="21905201" w:rsidR="00067C6D" w:rsidRPr="00A668F4" w:rsidRDefault="00551EAE" w:rsidP="004B2379">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w:t>
      </w:r>
      <w:proofErr w:type="gramStart"/>
      <w:r w:rsidRPr="00A668F4">
        <w:rPr>
          <w:rFonts w:ascii="Times New Roman" w:hAnsi="Times New Roman" w:cs="Times New Roman"/>
          <w:i/>
          <w:vertAlign w:val="superscript"/>
          <w:lang w:val="en-US"/>
        </w:rPr>
        <w:t>3</w:t>
      </w:r>
      <w:r w:rsidR="006A0D1C">
        <w:rPr>
          <w:rFonts w:ascii="Times New Roman" w:hAnsi="Times New Roman" w:cs="Times New Roman"/>
          <w:i/>
          <w:vertAlign w:val="superscript"/>
          <w:lang w:val="en-US"/>
        </w:rPr>
        <w:t>,</w:t>
      </w:r>
      <w:r w:rsidRPr="00A668F4">
        <w:rPr>
          <w:rFonts w:ascii="Times New Roman" w:hAnsi="Times New Roman" w:cs="Times New Roman"/>
          <w:i/>
          <w:lang w:val="en-US"/>
        </w:rPr>
        <w:t>*</w:t>
      </w:r>
      <w:proofErr w:type="gramEnd"/>
      <w:r w:rsidR="006A0D1C">
        <w:rPr>
          <w:rFonts w:ascii="Times New Roman" w:hAnsi="Times New Roman" w:cs="Times New Roman"/>
          <w:i/>
          <w:lang w:val="en-US"/>
        </w:rPr>
        <w:t>,</w:t>
      </w:r>
      <w:r w:rsidRPr="00A668F4">
        <w:rPr>
          <w:rFonts w:ascii="Times New Roman" w:hAnsi="Times New Roman" w:cs="Times New Roman"/>
          <w:i/>
          <w:lang w:val="en-US"/>
        </w:rPr>
        <w:t xml:space="preserve"> Alexander Resch</w:t>
      </w:r>
      <w:r w:rsidRPr="00A668F4">
        <w:rPr>
          <w:rFonts w:ascii="Times New Roman" w:hAnsi="Times New Roman" w:cs="Times New Roman"/>
          <w:i/>
          <w:vertAlign w:val="superscript"/>
          <w:lang w:val="en-US"/>
        </w:rPr>
        <w:t>4</w:t>
      </w:r>
      <w:r w:rsidR="006A0D1C">
        <w:rPr>
          <w:rFonts w:ascii="Times New Roman" w:hAnsi="Times New Roman" w:cs="Times New Roman"/>
          <w:i/>
          <w:vertAlign w:val="superscript"/>
          <w:lang w:val="en-US"/>
        </w:rPr>
        <w:t>,</w:t>
      </w:r>
      <w:r w:rsidRPr="00A668F4">
        <w:rPr>
          <w:rFonts w:ascii="Times New Roman" w:hAnsi="Times New Roman" w:cs="Times New Roman"/>
          <w:i/>
          <w:lang w:val="en-US"/>
        </w:rPr>
        <w:t>*</w:t>
      </w:r>
      <w:r w:rsidR="006A0D1C">
        <w:rPr>
          <w:rFonts w:ascii="Times New Roman" w:hAnsi="Times New Roman" w:cs="Times New Roman"/>
          <w:i/>
          <w:lang w:val="en-US"/>
        </w:rPr>
        <w:t>,</w:t>
      </w:r>
      <w:r w:rsidRPr="00A668F4">
        <w:rPr>
          <w:rFonts w:ascii="Times New Roman" w:hAnsi="Times New Roman" w:cs="Times New Roman"/>
          <w:i/>
          <w:lang w:val="en-US"/>
        </w:rPr>
        <w:t xml:space="preserve">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w:t>
      </w:r>
      <w:r w:rsidR="00A70AEB" w:rsidRPr="00A668F4">
        <w:rPr>
          <w:rFonts w:ascii="Times New Roman" w:hAnsi="Times New Roman" w:cs="Times New Roman"/>
          <w:i/>
          <w:lang w:val="en-US"/>
        </w:rPr>
        <w:t>n</w:t>
      </w:r>
      <w:r w:rsidRPr="00A668F4">
        <w:rPr>
          <w:rFonts w:ascii="Times New Roman" w:hAnsi="Times New Roman" w:cs="Times New Roman"/>
          <w:i/>
          <w:lang w:val="en-US"/>
        </w:rPr>
        <w:t>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xml:space="preserve">, </w:t>
      </w:r>
      <w:proofErr w:type="spellStart"/>
      <w:r w:rsidR="00A70AEB" w:rsidRPr="00A668F4">
        <w:rPr>
          <w:rFonts w:ascii="Times New Roman" w:hAnsi="Times New Roman" w:cs="Times New Roman"/>
          <w:i/>
          <w:lang w:val="en-US"/>
        </w:rPr>
        <w:t>Math</w:t>
      </w:r>
      <w:r w:rsidR="003F7F4D" w:rsidRPr="00A668F4">
        <w:rPr>
          <w:rFonts w:ascii="Times New Roman" w:hAnsi="Times New Roman" w:cs="Times New Roman"/>
          <w:i/>
          <w:lang w:val="en-US"/>
        </w:rPr>
        <w:t>ae</w:t>
      </w:r>
      <w:r w:rsidR="00A70AEB" w:rsidRPr="00A668F4">
        <w:rPr>
          <w:rFonts w:ascii="Times New Roman" w:hAnsi="Times New Roman" w:cs="Times New Roman"/>
          <w:i/>
          <w:lang w:val="en-US"/>
        </w:rPr>
        <w:t>us</w:t>
      </w:r>
      <w:proofErr w:type="spellEnd"/>
      <w:r w:rsidR="00A70AEB" w:rsidRPr="00A668F4">
        <w:rPr>
          <w:rFonts w:ascii="Times New Roman" w:hAnsi="Times New Roman" w:cs="Times New Roman"/>
          <w:i/>
          <w:lang w:val="en-US"/>
        </w:rPr>
        <w:t xml:space="preserve"> Tschaikowsky</w:t>
      </w:r>
      <w:r w:rsidR="00A70AEB" w:rsidRPr="00A668F4">
        <w:rPr>
          <w:rFonts w:ascii="Times New Roman" w:hAnsi="Times New Roman" w:cs="Times New Roman"/>
          <w:i/>
          <w:vertAlign w:val="superscript"/>
          <w:lang w:val="en-US"/>
        </w:rPr>
        <w:t>5,8</w:t>
      </w:r>
      <w:r w:rsidR="00A70AEB" w:rsidRPr="00A668F4">
        <w:rPr>
          <w:rFonts w:ascii="Times New Roman" w:hAnsi="Times New Roman" w:cs="Times New Roman"/>
          <w:i/>
          <w:lang w:val="en-US"/>
        </w:rPr>
        <w:t xml:space="preserve">, </w:t>
      </w:r>
      <w:r w:rsidRPr="00A668F4">
        <w:rPr>
          <w:rFonts w:ascii="Times New Roman" w:hAnsi="Times New Roman" w:cs="Times New Roman"/>
          <w:i/>
          <w:lang w:val="en-US"/>
        </w:rPr>
        <w:t>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xml:space="preserve">, </w:t>
      </w:r>
      <w:proofErr w:type="spellStart"/>
      <w:r w:rsidR="0096143E" w:rsidRPr="00A668F4">
        <w:rPr>
          <w:rFonts w:ascii="Times New Roman" w:hAnsi="Times New Roman" w:cs="Times New Roman"/>
          <w:i/>
          <w:lang w:val="en-US"/>
        </w:rPr>
        <w:t>Bizan</w:t>
      </w:r>
      <w:proofErr w:type="spellEnd"/>
      <w:r w:rsidR="0096143E" w:rsidRPr="00A668F4">
        <w:rPr>
          <w:rFonts w:ascii="Times New Roman" w:hAnsi="Times New Roman" w:cs="Times New Roman"/>
          <w:i/>
          <w:lang w:val="en-US"/>
        </w:rPr>
        <w:t xml:space="preserve"> N. Balzer</w:t>
      </w:r>
      <w:r w:rsidR="0096143E" w:rsidRPr="00A668F4">
        <w:rPr>
          <w:rFonts w:ascii="Times New Roman" w:hAnsi="Times New Roman" w:cs="Times New Roman"/>
          <w:i/>
          <w:vertAlign w:val="superscript"/>
          <w:lang w:val="en-US"/>
        </w:rPr>
        <w:t>3,5</w:t>
      </w:r>
      <w:r w:rsidR="0096143E" w:rsidRPr="00A668F4">
        <w:rPr>
          <w:rFonts w:ascii="Times New Roman" w:hAnsi="Times New Roman" w:cs="Times New Roman"/>
          <w:i/>
          <w:lang w:val="en-US"/>
        </w:rPr>
        <w:t xml:space="preserve">, </w:t>
      </w:r>
      <w:r w:rsidRPr="00A668F4">
        <w:rPr>
          <w:rFonts w:ascii="Times New Roman" w:hAnsi="Times New Roman" w:cs="Times New Roman"/>
          <w:i/>
          <w:lang w:val="en-US"/>
        </w:rPr>
        <w:t>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79634CF9" w14:textId="77777777" w:rsidR="00067C6D" w:rsidRPr="00A668F4" w:rsidRDefault="00067C6D" w:rsidP="00067C6D">
      <w:pPr>
        <w:jc w:val="both"/>
        <w:rPr>
          <w:rFonts w:ascii="Times New Roman" w:hAnsi="Times New Roman" w:cs="Times New Roman"/>
          <w:lang w:val="en-US"/>
        </w:rPr>
      </w:pPr>
    </w:p>
    <w:p w14:paraId="322B09B1" w14:textId="604C06FE"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 xml:space="preserve">Center for Biological Systems Analysis, University of Freiburg, </w:t>
      </w:r>
      <w:proofErr w:type="spellStart"/>
      <w:r w:rsidRPr="00A668F4">
        <w:rPr>
          <w:rFonts w:ascii="Times New Roman" w:hAnsi="Times New Roman" w:cs="Times New Roman"/>
          <w:sz w:val="16"/>
          <w:szCs w:val="16"/>
          <w:lang w:val="en-US"/>
        </w:rPr>
        <w:t>Habsburgerstrasse</w:t>
      </w:r>
      <w:proofErr w:type="spellEnd"/>
      <w:r w:rsidRPr="00A668F4">
        <w:rPr>
          <w:rFonts w:ascii="Times New Roman" w:hAnsi="Times New Roman" w:cs="Times New Roman"/>
          <w:sz w:val="16"/>
          <w:szCs w:val="16"/>
          <w:lang w:val="en-US"/>
        </w:rPr>
        <w:t xml:space="preserve"> 49, 79104 Freiburg, Germany</w:t>
      </w:r>
    </w:p>
    <w:p w14:paraId="381FA0A5" w14:textId="5791D1F7"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 79104 Freiburg, Germany </w:t>
      </w:r>
    </w:p>
    <w:p w14:paraId="3062AF83" w14:textId="37E65906"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 xml:space="preserve">Cluster of Excellence </w:t>
      </w:r>
      <w:proofErr w:type="spellStart"/>
      <w:r w:rsidRPr="00A668F4">
        <w:rPr>
          <w:rFonts w:ascii="Times New Roman" w:hAnsi="Times New Roman" w:cs="Times New Roman"/>
          <w:sz w:val="16"/>
          <w:szCs w:val="16"/>
          <w:lang w:val="en-US"/>
        </w:rPr>
        <w:t>livMatS</w:t>
      </w:r>
      <w:proofErr w:type="spellEnd"/>
      <w:r w:rsidRPr="00A668F4">
        <w:rPr>
          <w:rFonts w:ascii="Times New Roman" w:hAnsi="Times New Roman" w:cs="Times New Roman"/>
          <w:sz w:val="16"/>
          <w:szCs w:val="16"/>
          <w:lang w:val="en-US"/>
        </w:rPr>
        <w:t xml:space="preserve">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54F3F8B3" w14:textId="06A418E4"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4</w:t>
      </w:r>
      <w:bookmarkStart w:id="1" w:name="_Hlk93511165"/>
      <w:r w:rsidR="00570F3D">
        <w:rPr>
          <w:rFonts w:ascii="Times New Roman" w:hAnsi="Times New Roman" w:cs="Times New Roman"/>
          <w:sz w:val="16"/>
          <w:szCs w:val="16"/>
          <w:lang w:val="en-US"/>
        </w:rPr>
        <w:t xml:space="preserve">FernUniversität Hagen, </w:t>
      </w:r>
      <w:proofErr w:type="spellStart"/>
      <w:r w:rsidR="00570F3D" w:rsidRPr="00570F3D">
        <w:rPr>
          <w:rFonts w:ascii="Times New Roman" w:hAnsi="Times New Roman" w:cs="Times New Roman"/>
          <w:sz w:val="16"/>
          <w:szCs w:val="16"/>
          <w:lang w:val="en-US"/>
        </w:rPr>
        <w:t>Universitätsstraße</w:t>
      </w:r>
      <w:proofErr w:type="spellEnd"/>
      <w:r w:rsidR="00570F3D" w:rsidRPr="00570F3D">
        <w:rPr>
          <w:rFonts w:ascii="Times New Roman" w:hAnsi="Times New Roman" w:cs="Times New Roman"/>
          <w:sz w:val="16"/>
          <w:szCs w:val="16"/>
          <w:lang w:val="en-US"/>
        </w:rPr>
        <w:t xml:space="preserve"> 11, 58097 Hagen</w:t>
      </w:r>
      <w:r w:rsidR="00570F3D">
        <w:rPr>
          <w:rFonts w:ascii="Times New Roman" w:hAnsi="Times New Roman" w:cs="Times New Roman"/>
          <w:sz w:val="16"/>
          <w:szCs w:val="16"/>
          <w:lang w:val="en-US"/>
        </w:rPr>
        <w:t>, Germany</w:t>
      </w:r>
    </w:p>
    <w:bookmarkEnd w:id="1"/>
    <w:p w14:paraId="2E98C923" w14:textId="3D3182D3"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00570F3D">
        <w:rPr>
          <w:rFonts w:ascii="Times New Roman" w:hAnsi="Times New Roman" w:cs="Times New Roman"/>
          <w:sz w:val="16"/>
          <w:szCs w:val="16"/>
          <w:lang w:val="en-US"/>
        </w:rPr>
        <w:t>In</w:t>
      </w:r>
      <w:r w:rsidRPr="00A668F4">
        <w:rPr>
          <w:rFonts w:ascii="Times New Roman" w:hAnsi="Times New Roman" w:cs="Times New Roman"/>
          <w:sz w:val="16"/>
          <w:szCs w:val="16"/>
          <w:lang w:val="en-US"/>
        </w:rPr>
        <w:t xml:space="preserve">stitute of Physical Chemistry, </w:t>
      </w:r>
      <w:proofErr w:type="spellStart"/>
      <w:r w:rsidRPr="00A668F4">
        <w:rPr>
          <w:rFonts w:ascii="Times New Roman" w:hAnsi="Times New Roman" w:cs="Times New Roman"/>
          <w:sz w:val="16"/>
          <w:szCs w:val="16"/>
          <w:lang w:val="en-US"/>
        </w:rPr>
        <w:t>Albertstrasse</w:t>
      </w:r>
      <w:proofErr w:type="spellEnd"/>
      <w:r w:rsidRPr="00A668F4">
        <w:rPr>
          <w:rFonts w:ascii="Times New Roman" w:hAnsi="Times New Roman" w:cs="Times New Roman"/>
          <w:sz w:val="16"/>
          <w:szCs w:val="16"/>
          <w:lang w:val="en-US"/>
        </w:rPr>
        <w:t xml:space="preserve"> 21, University of Freiburg, 79104 Freiburg</w:t>
      </w:r>
    </w:p>
    <w:p w14:paraId="366922F3" w14:textId="5BB83FA1"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t>
      </w:r>
      <w:proofErr w:type="spellStart"/>
      <w:r w:rsidRPr="00A668F4">
        <w:rPr>
          <w:rFonts w:ascii="Times New Roman" w:hAnsi="Times New Roman" w:cs="Times New Roman"/>
          <w:sz w:val="16"/>
          <w:szCs w:val="16"/>
          <w:lang w:val="en-US"/>
        </w:rPr>
        <w:t>Weg</w:t>
      </w:r>
      <w:proofErr w:type="spellEnd"/>
      <w:r w:rsidRPr="00A668F4">
        <w:rPr>
          <w:rFonts w:ascii="Times New Roman" w:hAnsi="Times New Roman" w:cs="Times New Roman"/>
          <w:sz w:val="16"/>
          <w:szCs w:val="16"/>
          <w:lang w:val="en-US"/>
        </w:rPr>
        <w:t xml:space="preserve"> 2, 76131 Karlsruhe, Germany</w:t>
      </w:r>
    </w:p>
    <w:p w14:paraId="7A6E98F1" w14:textId="7E37716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7FEE5F7D" w14:textId="3D8E33E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76D24E0B" w14:textId="65AC61B3"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 xml:space="preserve">BIOSS Centre for Biological </w:t>
      </w:r>
      <w:proofErr w:type="spellStart"/>
      <w:r w:rsidRPr="00A668F4">
        <w:rPr>
          <w:rFonts w:ascii="Times New Roman" w:hAnsi="Times New Roman" w:cs="Times New Roman"/>
          <w:sz w:val="16"/>
          <w:szCs w:val="16"/>
          <w:lang w:val="en-US"/>
        </w:rPr>
        <w:t>Signalling</w:t>
      </w:r>
      <w:proofErr w:type="spellEnd"/>
      <w:r w:rsidRPr="00A668F4">
        <w:rPr>
          <w:rFonts w:ascii="Times New Roman" w:hAnsi="Times New Roman" w:cs="Times New Roman"/>
          <w:sz w:val="16"/>
          <w:szCs w:val="16"/>
          <w:lang w:val="en-US"/>
        </w:rPr>
        <w:t xml:space="preserve"> Studies,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18, 79104 Freiburg, Germany</w:t>
      </w:r>
    </w:p>
    <w:p w14:paraId="7D090423" w14:textId="2FF0FD37" w:rsidR="00D830B0" w:rsidRPr="00A668F4" w:rsidRDefault="00D830B0" w:rsidP="00D830B0">
      <w:pPr>
        <w:spacing w:line="360" w:lineRule="auto"/>
        <w:jc w:val="both"/>
        <w:rPr>
          <w:rFonts w:ascii="Times New Roman" w:hAnsi="Times New Roman" w:cs="Times New Roman"/>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r w:rsidRPr="00A668F4">
        <w:rPr>
          <w:rFonts w:ascii="Times New Roman" w:hAnsi="Times New Roman" w:cs="Times New Roman"/>
          <w:lang w:val="en-US"/>
        </w:rPr>
        <w:t xml:space="preserve"> </w:t>
      </w:r>
    </w:p>
    <w:p w14:paraId="670BE497" w14:textId="77777777" w:rsidR="0056794D" w:rsidRDefault="0056794D">
      <w:pPr>
        <w:rPr>
          <w:rFonts w:asciiTheme="majorHAnsi" w:eastAsiaTheme="majorEastAsia" w:hAnsiTheme="majorHAnsi" w:cstheme="majorBidi"/>
          <w:color w:val="2E74B5" w:themeColor="accent1" w:themeShade="BF"/>
          <w:sz w:val="48"/>
          <w:szCs w:val="32"/>
          <w:lang w:val="en-US" w:eastAsia="de-DE"/>
        </w:rPr>
      </w:pPr>
      <w:r>
        <w:rPr>
          <w:sz w:val="48"/>
          <w:lang w:val="en-US"/>
        </w:rPr>
        <w:br w:type="page"/>
      </w:r>
    </w:p>
    <w:sdt>
      <w:sdtPr>
        <w:rPr>
          <w:rFonts w:asciiTheme="minorHAnsi" w:eastAsiaTheme="minorHAnsi" w:hAnsiTheme="minorHAnsi" w:cstheme="majorHAnsi"/>
          <w:color w:val="auto"/>
          <w:sz w:val="22"/>
          <w:szCs w:val="22"/>
          <w:lang w:eastAsia="en-US"/>
        </w:rPr>
        <w:id w:val="1776513233"/>
        <w:docPartObj>
          <w:docPartGallery w:val="Table of Contents"/>
          <w:docPartUnique/>
        </w:docPartObj>
      </w:sdtPr>
      <w:sdtEndPr>
        <w:rPr>
          <w:b/>
          <w:bCs/>
        </w:rPr>
      </w:sdtEndPr>
      <w:sdtContent>
        <w:p w14:paraId="0AE3FC68" w14:textId="77777777" w:rsidR="00067C6D" w:rsidRPr="00D830B0" w:rsidRDefault="00067C6D" w:rsidP="00067C6D">
          <w:pPr>
            <w:pStyle w:val="Inhaltsverzeichnisberschrift"/>
            <w:jc w:val="both"/>
            <w:rPr>
              <w:rFonts w:cstheme="majorHAnsi"/>
              <w:lang w:val="en-US"/>
            </w:rPr>
          </w:pPr>
          <w:r w:rsidRPr="00D830B0">
            <w:rPr>
              <w:rFonts w:cstheme="majorHAnsi"/>
              <w:lang w:val="en-US"/>
            </w:rPr>
            <w:t>Content</w:t>
          </w:r>
        </w:p>
        <w:p w14:paraId="6756CD9D" w14:textId="77777777" w:rsidR="00067C6D" w:rsidRPr="00D830B0" w:rsidRDefault="00067C6D" w:rsidP="00067C6D">
          <w:pPr>
            <w:rPr>
              <w:lang w:val="en-US"/>
            </w:rPr>
          </w:pPr>
        </w:p>
        <w:p w14:paraId="3E653F76" w14:textId="0BBAC578" w:rsidR="00AD376B" w:rsidRDefault="00067C6D" w:rsidP="00B56946">
          <w:pPr>
            <w:pStyle w:val="Verzeichnis1"/>
            <w:rPr>
              <w:rFonts w:eastAsiaTheme="minorEastAsia"/>
              <w:noProof/>
              <w:lang w:eastAsia="de-DE"/>
            </w:rPr>
          </w:pPr>
          <w:r w:rsidRPr="00F07AB2">
            <w:rPr>
              <w:rFonts w:asciiTheme="majorHAnsi" w:hAnsiTheme="majorHAnsi" w:cstheme="majorHAnsi"/>
            </w:rPr>
            <w:fldChar w:fldCharType="begin"/>
          </w:r>
          <w:r w:rsidRPr="00D830B0">
            <w:rPr>
              <w:rFonts w:asciiTheme="majorHAnsi" w:hAnsiTheme="majorHAnsi" w:cstheme="majorHAnsi"/>
              <w:lang w:val="en-US"/>
            </w:rPr>
            <w:instrText xml:space="preserve"> TOC \o "1-4" \h \z \u </w:instrText>
          </w:r>
          <w:r w:rsidRPr="00F07AB2">
            <w:rPr>
              <w:rFonts w:asciiTheme="majorHAnsi" w:hAnsiTheme="majorHAnsi" w:cstheme="majorHAnsi"/>
            </w:rPr>
            <w:fldChar w:fldCharType="separate"/>
          </w:r>
          <w:hyperlink w:anchor="_Toc92462530" w:history="1">
            <w:r w:rsidR="00AD376B" w:rsidRPr="00084709">
              <w:rPr>
                <w:rStyle w:val="Hyperlink"/>
                <w:rFonts w:cstheme="majorHAnsi"/>
                <w:noProof/>
                <w:lang w:val="en-US"/>
              </w:rPr>
              <w:t>Supplementary Information</w:t>
            </w:r>
            <w:r w:rsidR="00AD376B">
              <w:rPr>
                <w:noProof/>
                <w:webHidden/>
              </w:rPr>
              <w:tab/>
            </w:r>
            <w:r w:rsidR="00AD376B">
              <w:rPr>
                <w:noProof/>
                <w:webHidden/>
              </w:rPr>
              <w:fldChar w:fldCharType="begin"/>
            </w:r>
            <w:r w:rsidR="00AD376B">
              <w:rPr>
                <w:noProof/>
                <w:webHidden/>
              </w:rPr>
              <w:instrText xml:space="preserve"> PAGEREF _Toc92462530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4D40688F" w14:textId="690E4D0F" w:rsidR="00AD376B" w:rsidRDefault="00C04B59">
          <w:pPr>
            <w:pStyle w:val="Verzeichnis3"/>
            <w:rPr>
              <w:rFonts w:eastAsiaTheme="minorEastAsia"/>
              <w:noProof/>
              <w:lang w:eastAsia="de-DE"/>
            </w:rPr>
          </w:pPr>
          <w:hyperlink w:anchor="_Toc92462531" w:history="1">
            <w:r w:rsidR="00AD376B" w:rsidRPr="00084709">
              <w:rPr>
                <w:rStyle w:val="Hyperlink"/>
                <w:noProof/>
                <w:lang w:val="en-US"/>
              </w:rPr>
              <w:t>1.</w:t>
            </w:r>
            <w:r w:rsidR="00AD376B">
              <w:rPr>
                <w:rFonts w:eastAsiaTheme="minorEastAsia"/>
                <w:noProof/>
                <w:lang w:eastAsia="de-DE"/>
              </w:rPr>
              <w:tab/>
            </w:r>
            <w:r w:rsidR="00AD376B" w:rsidRPr="00084709">
              <w:rPr>
                <w:rStyle w:val="Hyperlink"/>
                <w:noProof/>
                <w:lang w:val="en-US"/>
              </w:rPr>
              <w:t>Genetic engineering of ULD-ELP-ULD building blocks</w:t>
            </w:r>
            <w:r w:rsidR="00AD376B">
              <w:rPr>
                <w:noProof/>
                <w:webHidden/>
              </w:rPr>
              <w:tab/>
            </w:r>
            <w:r w:rsidR="00AD376B">
              <w:rPr>
                <w:noProof/>
                <w:webHidden/>
              </w:rPr>
              <w:fldChar w:fldCharType="begin"/>
            </w:r>
            <w:r w:rsidR="00AD376B">
              <w:rPr>
                <w:noProof/>
                <w:webHidden/>
              </w:rPr>
              <w:instrText xml:space="preserve"> PAGEREF _Toc92462531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3AF815DC" w14:textId="2482C786" w:rsidR="00AD376B" w:rsidRDefault="00C04B59">
          <w:pPr>
            <w:pStyle w:val="Verzeichnis3"/>
            <w:rPr>
              <w:rFonts w:eastAsiaTheme="minorEastAsia"/>
              <w:noProof/>
              <w:lang w:eastAsia="de-DE"/>
            </w:rPr>
          </w:pPr>
          <w:hyperlink w:anchor="_Toc92462532" w:history="1">
            <w:r w:rsidR="00AD376B" w:rsidRPr="00084709">
              <w:rPr>
                <w:rStyle w:val="Hyperlink"/>
                <w:i/>
                <w:iCs/>
                <w:noProof/>
                <w:lang w:val="en-US"/>
              </w:rPr>
              <w:t>2.</w:t>
            </w:r>
            <w:r w:rsidR="00AD376B">
              <w:rPr>
                <w:rFonts w:eastAsiaTheme="minorEastAsia"/>
                <w:noProof/>
                <w:lang w:eastAsia="de-DE"/>
              </w:rPr>
              <w:tab/>
            </w:r>
            <w:r w:rsidR="00AD376B" w:rsidRPr="00084709">
              <w:rPr>
                <w:rStyle w:val="Hyperlink"/>
                <w:noProof/>
                <w:lang w:val="en-US"/>
              </w:rPr>
              <w:t xml:space="preserve">Sequence homology of ULD-variants from different species compared with the human ULD-sequence </w:t>
            </w:r>
            <w:r w:rsidR="00AD376B" w:rsidRPr="00084709">
              <w:rPr>
                <w:rStyle w:val="Hyperlink"/>
                <w:i/>
                <w:iCs/>
                <w:noProof/>
                <w:lang w:val="en-US"/>
              </w:rPr>
              <w:t>PDB 3TUO</w:t>
            </w:r>
            <w:r w:rsidR="00AD376B">
              <w:rPr>
                <w:noProof/>
                <w:webHidden/>
              </w:rPr>
              <w:tab/>
            </w:r>
            <w:r w:rsidR="00AD376B">
              <w:rPr>
                <w:noProof/>
                <w:webHidden/>
              </w:rPr>
              <w:fldChar w:fldCharType="begin"/>
            </w:r>
            <w:r w:rsidR="00AD376B">
              <w:rPr>
                <w:noProof/>
                <w:webHidden/>
              </w:rPr>
              <w:instrText xml:space="preserve"> PAGEREF _Toc92462532 \h </w:instrText>
            </w:r>
            <w:r w:rsidR="00AD376B">
              <w:rPr>
                <w:noProof/>
                <w:webHidden/>
              </w:rPr>
            </w:r>
            <w:r w:rsidR="00AD376B">
              <w:rPr>
                <w:noProof/>
                <w:webHidden/>
              </w:rPr>
              <w:fldChar w:fldCharType="separate"/>
            </w:r>
            <w:r w:rsidR="00AD376B">
              <w:rPr>
                <w:noProof/>
                <w:webHidden/>
              </w:rPr>
              <w:t>16</w:t>
            </w:r>
            <w:r w:rsidR="00AD376B">
              <w:rPr>
                <w:noProof/>
                <w:webHidden/>
              </w:rPr>
              <w:fldChar w:fldCharType="end"/>
            </w:r>
          </w:hyperlink>
        </w:p>
        <w:p w14:paraId="5A6B5F94" w14:textId="03EE2841" w:rsidR="00AD376B" w:rsidRDefault="00C04B59">
          <w:pPr>
            <w:pStyle w:val="Verzeichnis3"/>
            <w:rPr>
              <w:rFonts w:eastAsiaTheme="minorEastAsia"/>
              <w:noProof/>
              <w:lang w:eastAsia="de-DE"/>
            </w:rPr>
          </w:pPr>
          <w:hyperlink w:anchor="_Toc92462533" w:history="1">
            <w:r w:rsidR="00AD376B" w:rsidRPr="00084709">
              <w:rPr>
                <w:rStyle w:val="Hyperlink"/>
                <w:noProof/>
                <w:lang w:val="en-US"/>
              </w:rPr>
              <w:t>3.</w:t>
            </w:r>
            <w:r w:rsidR="00AD376B">
              <w:rPr>
                <w:rFonts w:eastAsiaTheme="minorEastAsia"/>
                <w:noProof/>
                <w:lang w:eastAsia="de-DE"/>
              </w:rPr>
              <w:tab/>
            </w:r>
            <w:r w:rsidR="00AD376B" w:rsidRPr="00084709">
              <w:rPr>
                <w:rStyle w:val="Hyperlink"/>
                <w:noProof/>
                <w:lang w:val="en-US"/>
              </w:rPr>
              <w:t>Protein expression, purification and quantification</w:t>
            </w:r>
            <w:r w:rsidR="00AD376B">
              <w:rPr>
                <w:noProof/>
                <w:webHidden/>
              </w:rPr>
              <w:tab/>
            </w:r>
            <w:r w:rsidR="00AD376B">
              <w:rPr>
                <w:noProof/>
                <w:webHidden/>
              </w:rPr>
              <w:fldChar w:fldCharType="begin"/>
            </w:r>
            <w:r w:rsidR="00AD376B">
              <w:rPr>
                <w:noProof/>
                <w:webHidden/>
              </w:rPr>
              <w:instrText xml:space="preserve"> PAGEREF _Toc92462533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643E959E" w14:textId="3FC1C3BC" w:rsidR="00AD376B" w:rsidRDefault="00C04B59">
          <w:pPr>
            <w:pStyle w:val="Verzeichnis4"/>
            <w:tabs>
              <w:tab w:val="left" w:pos="1320"/>
              <w:tab w:val="right" w:leader="dot" w:pos="9062"/>
            </w:tabs>
            <w:rPr>
              <w:rFonts w:eastAsiaTheme="minorEastAsia"/>
              <w:noProof/>
              <w:lang w:eastAsia="de-DE"/>
            </w:rPr>
          </w:pPr>
          <w:hyperlink w:anchor="_Toc92462534" w:history="1">
            <w:r w:rsidR="00AD376B" w:rsidRPr="00084709">
              <w:rPr>
                <w:rStyle w:val="Hyperlink"/>
                <w:noProof/>
                <w:lang w:val="en-US"/>
              </w:rPr>
              <w:t>3.1.</w:t>
            </w:r>
            <w:r w:rsidR="00AD376B">
              <w:rPr>
                <w:rFonts w:eastAsiaTheme="minorEastAsia"/>
                <w:noProof/>
                <w:lang w:eastAsia="de-DE"/>
              </w:rPr>
              <w:tab/>
            </w:r>
            <w:r w:rsidR="00AD376B" w:rsidRPr="00084709">
              <w:rPr>
                <w:rStyle w:val="Hyperlink"/>
                <w:noProof/>
                <w:lang w:val="en-US"/>
              </w:rPr>
              <w:t>Materials and Methods</w:t>
            </w:r>
            <w:r w:rsidR="00AD376B">
              <w:rPr>
                <w:noProof/>
                <w:webHidden/>
              </w:rPr>
              <w:tab/>
            </w:r>
            <w:r w:rsidR="00AD376B">
              <w:rPr>
                <w:noProof/>
                <w:webHidden/>
              </w:rPr>
              <w:fldChar w:fldCharType="begin"/>
            </w:r>
            <w:r w:rsidR="00AD376B">
              <w:rPr>
                <w:noProof/>
                <w:webHidden/>
              </w:rPr>
              <w:instrText xml:space="preserve"> PAGEREF _Toc92462534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4FFEBAF8" w14:textId="220AE50D" w:rsidR="00AD376B" w:rsidRDefault="00C04B59">
          <w:pPr>
            <w:pStyle w:val="Verzeichnis4"/>
            <w:tabs>
              <w:tab w:val="left" w:pos="1320"/>
              <w:tab w:val="right" w:leader="dot" w:pos="9062"/>
            </w:tabs>
            <w:rPr>
              <w:rFonts w:eastAsiaTheme="minorEastAsia"/>
              <w:noProof/>
              <w:lang w:eastAsia="de-DE"/>
            </w:rPr>
          </w:pPr>
          <w:hyperlink w:anchor="_Toc92462535" w:history="1">
            <w:r w:rsidR="00AD376B" w:rsidRPr="00084709">
              <w:rPr>
                <w:rStyle w:val="Hyperlink"/>
                <w:noProof/>
                <w:lang w:val="en-US"/>
              </w:rPr>
              <w:t>3.2.</w:t>
            </w:r>
            <w:r w:rsidR="00AD376B">
              <w:rPr>
                <w:rFonts w:eastAsiaTheme="minorEastAsia"/>
                <w:noProof/>
                <w:lang w:eastAsia="de-DE"/>
              </w:rPr>
              <w:tab/>
            </w:r>
            <w:r w:rsidR="00AD376B" w:rsidRPr="00084709">
              <w:rPr>
                <w:rStyle w:val="Hyperlink"/>
                <w:noProof/>
                <w:lang w:val="en-US"/>
              </w:rPr>
              <w:t>Protein purity and yield</w:t>
            </w:r>
            <w:r w:rsidR="00AD376B">
              <w:rPr>
                <w:noProof/>
                <w:webHidden/>
              </w:rPr>
              <w:tab/>
            </w:r>
            <w:r w:rsidR="00AD376B">
              <w:rPr>
                <w:noProof/>
                <w:webHidden/>
              </w:rPr>
              <w:fldChar w:fldCharType="begin"/>
            </w:r>
            <w:r w:rsidR="00AD376B">
              <w:rPr>
                <w:noProof/>
                <w:webHidden/>
              </w:rPr>
              <w:instrText xml:space="preserve"> PAGEREF _Toc92462535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7A579D7F" w14:textId="4FA71F08" w:rsidR="00AD376B" w:rsidRDefault="00C04B59">
          <w:pPr>
            <w:pStyle w:val="Verzeichnis3"/>
            <w:rPr>
              <w:rFonts w:eastAsiaTheme="minorEastAsia"/>
              <w:noProof/>
              <w:lang w:eastAsia="de-DE"/>
            </w:rPr>
          </w:pPr>
          <w:hyperlink w:anchor="_Toc92462537" w:history="1">
            <w:r w:rsidR="00AD376B" w:rsidRPr="00084709">
              <w:rPr>
                <w:rStyle w:val="Hyperlink"/>
                <w:noProof/>
                <w:lang w:val="en-US"/>
              </w:rPr>
              <w:t>4.</w:t>
            </w:r>
            <w:r w:rsidR="00AD376B">
              <w:rPr>
                <w:rFonts w:eastAsiaTheme="minorEastAsia"/>
                <w:noProof/>
                <w:lang w:eastAsia="de-DE"/>
              </w:rPr>
              <w:tab/>
            </w:r>
            <w:r w:rsidR="00AD376B" w:rsidRPr="00084709">
              <w:rPr>
                <w:rStyle w:val="Hyperlink"/>
                <w:noProof/>
                <w:lang w:val="en-US"/>
              </w:rPr>
              <w:t>ULD tetramerization</w:t>
            </w:r>
            <w:r w:rsidR="00AD376B">
              <w:rPr>
                <w:noProof/>
                <w:webHidden/>
              </w:rPr>
              <w:tab/>
            </w:r>
            <w:r w:rsidR="00AD376B">
              <w:rPr>
                <w:noProof/>
                <w:webHidden/>
              </w:rPr>
              <w:fldChar w:fldCharType="begin"/>
            </w:r>
            <w:r w:rsidR="00AD376B">
              <w:rPr>
                <w:noProof/>
                <w:webHidden/>
              </w:rPr>
              <w:instrText xml:space="preserve"> PAGEREF _Toc92462537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0E421670" w14:textId="5CDA35EC" w:rsidR="00AD376B" w:rsidRDefault="00C04B59">
          <w:pPr>
            <w:pStyle w:val="Verzeichnis3"/>
            <w:rPr>
              <w:rFonts w:eastAsiaTheme="minorEastAsia"/>
              <w:noProof/>
              <w:lang w:eastAsia="de-DE"/>
            </w:rPr>
          </w:pPr>
          <w:hyperlink w:anchor="_Toc92462538" w:history="1">
            <w:r w:rsidR="00AD376B" w:rsidRPr="00084709">
              <w:rPr>
                <w:rStyle w:val="Hyperlink"/>
                <w:noProof/>
                <w:lang w:val="en-US"/>
              </w:rPr>
              <w:t>5.</w:t>
            </w:r>
            <w:r w:rsidR="00AD376B">
              <w:rPr>
                <w:rFonts w:eastAsiaTheme="minorEastAsia"/>
                <w:noProof/>
                <w:lang w:eastAsia="de-DE"/>
              </w:rPr>
              <w:tab/>
            </w:r>
            <w:r w:rsidR="00AD376B" w:rsidRPr="00084709">
              <w:rPr>
                <w:rStyle w:val="Hyperlink"/>
                <w:noProof/>
                <w:lang w:val="en-US"/>
              </w:rPr>
              <w:t>PyMol</w:t>
            </w:r>
            <w:r w:rsidR="00AD376B">
              <w:rPr>
                <w:noProof/>
                <w:webHidden/>
              </w:rPr>
              <w:tab/>
            </w:r>
            <w:r w:rsidR="00AD376B">
              <w:rPr>
                <w:noProof/>
                <w:webHidden/>
              </w:rPr>
              <w:fldChar w:fldCharType="begin"/>
            </w:r>
            <w:r w:rsidR="00AD376B">
              <w:rPr>
                <w:noProof/>
                <w:webHidden/>
              </w:rPr>
              <w:instrText xml:space="preserve"> PAGEREF _Toc92462538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18637F90" w14:textId="16A43E30" w:rsidR="00AD376B" w:rsidRDefault="00C04B59">
          <w:pPr>
            <w:pStyle w:val="Verzeichnis3"/>
            <w:rPr>
              <w:rFonts w:eastAsiaTheme="minorEastAsia"/>
              <w:noProof/>
              <w:lang w:eastAsia="de-DE"/>
            </w:rPr>
          </w:pPr>
          <w:hyperlink w:anchor="_Toc92462539" w:history="1">
            <w:r w:rsidR="00AD376B" w:rsidRPr="00084709">
              <w:rPr>
                <w:rStyle w:val="Hyperlink"/>
                <w:noProof/>
                <w:lang w:val="en-US"/>
              </w:rPr>
              <w:t>6.</w:t>
            </w:r>
            <w:r w:rsidR="00AD376B">
              <w:rPr>
                <w:rFonts w:eastAsiaTheme="minorEastAsia"/>
                <w:noProof/>
                <w:lang w:eastAsia="de-DE"/>
              </w:rPr>
              <w:tab/>
            </w:r>
            <w:r w:rsidR="00AD376B" w:rsidRPr="00084709">
              <w:rPr>
                <w:rStyle w:val="Hyperlink"/>
                <w:noProof/>
                <w:lang w:val="en-US"/>
              </w:rPr>
              <w:t>Dynamic Light Scattering (DLS)</w:t>
            </w:r>
            <w:r w:rsidR="00AD376B">
              <w:rPr>
                <w:noProof/>
                <w:webHidden/>
              </w:rPr>
              <w:tab/>
            </w:r>
            <w:r w:rsidR="00AD376B">
              <w:rPr>
                <w:noProof/>
                <w:webHidden/>
              </w:rPr>
              <w:fldChar w:fldCharType="begin"/>
            </w:r>
            <w:r w:rsidR="00AD376B">
              <w:rPr>
                <w:noProof/>
                <w:webHidden/>
              </w:rPr>
              <w:instrText xml:space="preserve"> PAGEREF _Toc92462539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3C21659E" w14:textId="091FD08C" w:rsidR="00AD376B" w:rsidRDefault="00C04B59">
          <w:pPr>
            <w:pStyle w:val="Verzeichnis3"/>
            <w:rPr>
              <w:rFonts w:eastAsiaTheme="minorEastAsia"/>
              <w:noProof/>
              <w:lang w:eastAsia="de-DE"/>
            </w:rPr>
          </w:pPr>
          <w:hyperlink w:anchor="_Toc92462540" w:history="1">
            <w:r w:rsidR="00AD376B" w:rsidRPr="00084709">
              <w:rPr>
                <w:rStyle w:val="Hyperlink"/>
                <w:noProof/>
                <w:lang w:val="en-US"/>
              </w:rPr>
              <w:t>7.</w:t>
            </w:r>
            <w:r w:rsidR="00AD376B">
              <w:rPr>
                <w:rFonts w:eastAsiaTheme="minorEastAsia"/>
                <w:noProof/>
                <w:lang w:eastAsia="de-DE"/>
              </w:rPr>
              <w:tab/>
            </w:r>
            <w:r w:rsidR="00AD376B" w:rsidRPr="00084709">
              <w:rPr>
                <w:rStyle w:val="Hyperlink"/>
                <w:noProof/>
                <w:lang w:val="en-US"/>
              </w:rPr>
              <w:t>Mass spectrometry</w:t>
            </w:r>
            <w:r w:rsidR="00AD376B">
              <w:rPr>
                <w:noProof/>
                <w:webHidden/>
              </w:rPr>
              <w:tab/>
            </w:r>
            <w:r w:rsidR="00AD376B">
              <w:rPr>
                <w:noProof/>
                <w:webHidden/>
              </w:rPr>
              <w:fldChar w:fldCharType="begin"/>
            </w:r>
            <w:r w:rsidR="00AD376B">
              <w:rPr>
                <w:noProof/>
                <w:webHidden/>
              </w:rPr>
              <w:instrText xml:space="preserve"> PAGEREF _Toc92462540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684441FA" w14:textId="05AD5BBD" w:rsidR="00AD376B" w:rsidRDefault="00C04B59">
          <w:pPr>
            <w:pStyle w:val="Verzeichnis4"/>
            <w:tabs>
              <w:tab w:val="left" w:pos="1320"/>
              <w:tab w:val="right" w:leader="dot" w:pos="9062"/>
            </w:tabs>
            <w:rPr>
              <w:rFonts w:eastAsiaTheme="minorEastAsia"/>
              <w:noProof/>
              <w:lang w:eastAsia="de-DE"/>
            </w:rPr>
          </w:pPr>
          <w:hyperlink w:anchor="_Toc92462541" w:history="1">
            <w:r w:rsidR="00AD376B" w:rsidRPr="00084709">
              <w:rPr>
                <w:rStyle w:val="Hyperlink"/>
                <w:noProof/>
                <w:lang w:val="en-GB"/>
              </w:rPr>
              <w:t>7.1.</w:t>
            </w:r>
            <w:r w:rsidR="00AD376B">
              <w:rPr>
                <w:rFonts w:eastAsiaTheme="minorEastAsia"/>
                <w:noProof/>
                <w:lang w:eastAsia="de-DE"/>
              </w:rPr>
              <w:tab/>
            </w:r>
            <w:r w:rsidR="00AD376B" w:rsidRPr="00084709">
              <w:rPr>
                <w:rStyle w:val="Hyperlink"/>
                <w:noProof/>
                <w:lang w:val="en-GB"/>
              </w:rPr>
              <w:t>LC-MS-MS Analysis of tryptic peptides</w:t>
            </w:r>
            <w:r w:rsidR="00AD376B">
              <w:rPr>
                <w:noProof/>
                <w:webHidden/>
              </w:rPr>
              <w:tab/>
            </w:r>
            <w:r w:rsidR="00AD376B">
              <w:rPr>
                <w:noProof/>
                <w:webHidden/>
              </w:rPr>
              <w:fldChar w:fldCharType="begin"/>
            </w:r>
            <w:r w:rsidR="00AD376B">
              <w:rPr>
                <w:noProof/>
                <w:webHidden/>
              </w:rPr>
              <w:instrText xml:space="preserve"> PAGEREF _Toc92462541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1DA3FD06" w14:textId="53FAD5F5" w:rsidR="00AD376B" w:rsidRDefault="00C04B59">
          <w:pPr>
            <w:pStyle w:val="Verzeichnis4"/>
            <w:tabs>
              <w:tab w:val="left" w:pos="1320"/>
              <w:tab w:val="right" w:leader="dot" w:pos="9062"/>
            </w:tabs>
            <w:rPr>
              <w:rFonts w:eastAsiaTheme="minorEastAsia"/>
              <w:noProof/>
              <w:lang w:eastAsia="de-DE"/>
            </w:rPr>
          </w:pPr>
          <w:hyperlink w:anchor="_Toc92462542" w:history="1">
            <w:r w:rsidR="00AD376B" w:rsidRPr="00084709">
              <w:rPr>
                <w:rStyle w:val="Hyperlink"/>
                <w:noProof/>
                <w:lang w:val="en-GB"/>
              </w:rPr>
              <w:t>7.2.</w:t>
            </w:r>
            <w:r w:rsidR="00AD376B">
              <w:rPr>
                <w:rFonts w:eastAsiaTheme="minorEastAsia"/>
                <w:noProof/>
                <w:lang w:eastAsia="de-DE"/>
              </w:rPr>
              <w:tab/>
            </w:r>
            <w:r w:rsidR="00AD376B" w:rsidRPr="00084709">
              <w:rPr>
                <w:rStyle w:val="Hyperlink"/>
                <w:noProof/>
                <w:lang w:val="en-GB"/>
              </w:rPr>
              <w:t>Tryptic peptides: Data Processing and Bioinformatic Analysis</w:t>
            </w:r>
            <w:r w:rsidR="00AD376B">
              <w:rPr>
                <w:noProof/>
                <w:webHidden/>
              </w:rPr>
              <w:tab/>
            </w:r>
            <w:r w:rsidR="00AD376B">
              <w:rPr>
                <w:noProof/>
                <w:webHidden/>
              </w:rPr>
              <w:fldChar w:fldCharType="begin"/>
            </w:r>
            <w:r w:rsidR="00AD376B">
              <w:rPr>
                <w:noProof/>
                <w:webHidden/>
              </w:rPr>
              <w:instrText xml:space="preserve"> PAGEREF _Toc92462542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372E838E" w14:textId="30F18B35" w:rsidR="00AD376B" w:rsidRDefault="00C04B59">
          <w:pPr>
            <w:pStyle w:val="Verzeichnis4"/>
            <w:tabs>
              <w:tab w:val="left" w:pos="1320"/>
              <w:tab w:val="right" w:leader="dot" w:pos="9062"/>
            </w:tabs>
            <w:rPr>
              <w:rFonts w:eastAsiaTheme="minorEastAsia"/>
              <w:noProof/>
              <w:lang w:eastAsia="de-DE"/>
            </w:rPr>
          </w:pPr>
          <w:hyperlink w:anchor="_Toc92462543" w:history="1">
            <w:r w:rsidR="00AD376B" w:rsidRPr="00084709">
              <w:rPr>
                <w:rStyle w:val="Hyperlink"/>
                <w:noProof/>
                <w:lang w:val="en-GB"/>
              </w:rPr>
              <w:t>7.3.</w:t>
            </w:r>
            <w:r w:rsidR="00AD376B">
              <w:rPr>
                <w:rFonts w:eastAsiaTheme="minorEastAsia"/>
                <w:noProof/>
                <w:lang w:eastAsia="de-DE"/>
              </w:rPr>
              <w:tab/>
            </w:r>
            <w:r w:rsidR="00AD376B" w:rsidRPr="00084709">
              <w:rPr>
                <w:rStyle w:val="Hyperlink"/>
                <w:noProof/>
                <w:lang w:val="en-GB"/>
              </w:rPr>
              <w:t>LC-MS-MS Analysis of intact proteins</w:t>
            </w:r>
            <w:r w:rsidR="00AD376B">
              <w:rPr>
                <w:noProof/>
                <w:webHidden/>
              </w:rPr>
              <w:tab/>
            </w:r>
            <w:r w:rsidR="00AD376B">
              <w:rPr>
                <w:noProof/>
                <w:webHidden/>
              </w:rPr>
              <w:fldChar w:fldCharType="begin"/>
            </w:r>
            <w:r w:rsidR="00AD376B">
              <w:rPr>
                <w:noProof/>
                <w:webHidden/>
              </w:rPr>
              <w:instrText xml:space="preserve"> PAGEREF _Toc92462543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0E79B728" w14:textId="75EAA137" w:rsidR="00AD376B" w:rsidRDefault="00C04B59">
          <w:pPr>
            <w:pStyle w:val="Verzeichnis4"/>
            <w:tabs>
              <w:tab w:val="left" w:pos="1320"/>
              <w:tab w:val="right" w:leader="dot" w:pos="9062"/>
            </w:tabs>
            <w:rPr>
              <w:rFonts w:eastAsiaTheme="minorEastAsia"/>
              <w:noProof/>
              <w:lang w:eastAsia="de-DE"/>
            </w:rPr>
          </w:pPr>
          <w:hyperlink w:anchor="_Toc92462544" w:history="1">
            <w:r w:rsidR="00AD376B" w:rsidRPr="00084709">
              <w:rPr>
                <w:rStyle w:val="Hyperlink"/>
                <w:noProof/>
                <w:lang w:val="en-GB"/>
              </w:rPr>
              <w:t>7.4.</w:t>
            </w:r>
            <w:r w:rsidR="00AD376B">
              <w:rPr>
                <w:rFonts w:eastAsiaTheme="minorEastAsia"/>
                <w:noProof/>
                <w:lang w:eastAsia="de-DE"/>
              </w:rPr>
              <w:tab/>
            </w:r>
            <w:r w:rsidR="00AD376B" w:rsidRPr="00084709">
              <w:rPr>
                <w:rStyle w:val="Hyperlink"/>
                <w:noProof/>
                <w:lang w:val="en-GB"/>
              </w:rPr>
              <w:t>Intact proteins: Data Processing and Bioinformatic Analysis</w:t>
            </w:r>
            <w:r w:rsidR="00AD376B">
              <w:rPr>
                <w:noProof/>
                <w:webHidden/>
              </w:rPr>
              <w:tab/>
            </w:r>
            <w:r w:rsidR="00AD376B">
              <w:rPr>
                <w:noProof/>
                <w:webHidden/>
              </w:rPr>
              <w:fldChar w:fldCharType="begin"/>
            </w:r>
            <w:r w:rsidR="00AD376B">
              <w:rPr>
                <w:noProof/>
                <w:webHidden/>
              </w:rPr>
              <w:instrText xml:space="preserve"> PAGEREF _Toc92462544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6E742177" w14:textId="1673BEBB" w:rsidR="00AD376B" w:rsidRDefault="00C04B59">
          <w:pPr>
            <w:pStyle w:val="Verzeichnis4"/>
            <w:tabs>
              <w:tab w:val="left" w:pos="1320"/>
              <w:tab w:val="right" w:leader="dot" w:pos="9062"/>
            </w:tabs>
            <w:rPr>
              <w:rFonts w:eastAsiaTheme="minorEastAsia"/>
              <w:noProof/>
              <w:lang w:eastAsia="de-DE"/>
            </w:rPr>
          </w:pPr>
          <w:hyperlink w:anchor="_Toc92462545" w:history="1">
            <w:r w:rsidR="00AD376B" w:rsidRPr="00084709">
              <w:rPr>
                <w:rStyle w:val="Hyperlink"/>
                <w:rFonts w:cstheme="majorHAnsi"/>
                <w:noProof/>
                <w:lang w:val="en-US"/>
              </w:rPr>
              <w:t>7.5.</w:t>
            </w:r>
            <w:r w:rsidR="00AD376B">
              <w:rPr>
                <w:rFonts w:eastAsiaTheme="minorEastAsia"/>
                <w:noProof/>
                <w:lang w:eastAsia="de-DE"/>
              </w:rPr>
              <w:tab/>
            </w:r>
            <w:r w:rsidR="00AD376B" w:rsidRPr="00084709">
              <w:rPr>
                <w:rStyle w:val="Hyperlink"/>
                <w:rFonts w:cstheme="majorHAnsi"/>
                <w:noProof/>
                <w:lang w:val="en-US"/>
              </w:rPr>
              <w:t>LC-MS²-characterization results of building blocks</w:t>
            </w:r>
            <w:r w:rsidR="00AD376B">
              <w:rPr>
                <w:noProof/>
                <w:webHidden/>
              </w:rPr>
              <w:tab/>
            </w:r>
            <w:r w:rsidR="00AD376B">
              <w:rPr>
                <w:noProof/>
                <w:webHidden/>
              </w:rPr>
              <w:fldChar w:fldCharType="begin"/>
            </w:r>
            <w:r w:rsidR="00AD376B">
              <w:rPr>
                <w:noProof/>
                <w:webHidden/>
              </w:rPr>
              <w:instrText xml:space="preserve"> PAGEREF _Toc92462545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7834CB50" w14:textId="4BE96042" w:rsidR="00AD376B" w:rsidRDefault="00C04B59">
          <w:pPr>
            <w:pStyle w:val="Verzeichnis3"/>
            <w:rPr>
              <w:rFonts w:eastAsiaTheme="minorEastAsia"/>
              <w:noProof/>
              <w:lang w:eastAsia="de-DE"/>
            </w:rPr>
          </w:pPr>
          <w:hyperlink w:anchor="_Toc92462546" w:history="1">
            <w:r w:rsidR="00AD376B" w:rsidRPr="00084709">
              <w:rPr>
                <w:rStyle w:val="Hyperlink"/>
                <w:noProof/>
                <w:lang w:val="en-US"/>
              </w:rPr>
              <w:t>8.</w:t>
            </w:r>
            <w:r w:rsidR="00AD376B">
              <w:rPr>
                <w:rFonts w:eastAsiaTheme="minorEastAsia"/>
                <w:noProof/>
                <w:lang w:eastAsia="de-DE"/>
              </w:rPr>
              <w:tab/>
            </w:r>
            <w:r w:rsidR="00AD376B" w:rsidRPr="00084709">
              <w:rPr>
                <w:rStyle w:val="Hyperlink"/>
                <w:noProof/>
                <w:lang w:val="en-US"/>
              </w:rPr>
              <w:t>Hydrogel fabrication and crosslinking</w:t>
            </w:r>
            <w:r w:rsidR="00AD376B">
              <w:rPr>
                <w:noProof/>
                <w:webHidden/>
              </w:rPr>
              <w:tab/>
            </w:r>
            <w:r w:rsidR="00AD376B">
              <w:rPr>
                <w:noProof/>
                <w:webHidden/>
              </w:rPr>
              <w:fldChar w:fldCharType="begin"/>
            </w:r>
            <w:r w:rsidR="00AD376B">
              <w:rPr>
                <w:noProof/>
                <w:webHidden/>
              </w:rPr>
              <w:instrText xml:space="preserve"> PAGEREF _Toc92462546 \h </w:instrText>
            </w:r>
            <w:r w:rsidR="00AD376B">
              <w:rPr>
                <w:noProof/>
                <w:webHidden/>
              </w:rPr>
            </w:r>
            <w:r w:rsidR="00AD376B">
              <w:rPr>
                <w:noProof/>
                <w:webHidden/>
              </w:rPr>
              <w:fldChar w:fldCharType="separate"/>
            </w:r>
            <w:r w:rsidR="00AD376B">
              <w:rPr>
                <w:noProof/>
                <w:webHidden/>
              </w:rPr>
              <w:t>29</w:t>
            </w:r>
            <w:r w:rsidR="00AD376B">
              <w:rPr>
                <w:noProof/>
                <w:webHidden/>
              </w:rPr>
              <w:fldChar w:fldCharType="end"/>
            </w:r>
          </w:hyperlink>
        </w:p>
        <w:p w14:paraId="1C68AA49" w14:textId="2F08DC5B" w:rsidR="00AD376B" w:rsidRDefault="00C04B59">
          <w:pPr>
            <w:pStyle w:val="Verzeichnis3"/>
            <w:rPr>
              <w:rFonts w:eastAsiaTheme="minorEastAsia"/>
              <w:noProof/>
              <w:lang w:eastAsia="de-DE"/>
            </w:rPr>
          </w:pPr>
          <w:hyperlink w:anchor="_Toc92462547" w:history="1">
            <w:r w:rsidR="00AD376B" w:rsidRPr="00084709">
              <w:rPr>
                <w:rStyle w:val="Hyperlink"/>
                <w:noProof/>
                <w:lang w:val="en-US"/>
              </w:rPr>
              <w:t>9.</w:t>
            </w:r>
            <w:r w:rsidR="00AD376B">
              <w:rPr>
                <w:rFonts w:eastAsiaTheme="minorEastAsia"/>
                <w:noProof/>
                <w:lang w:eastAsia="de-DE"/>
              </w:rPr>
              <w:tab/>
            </w:r>
            <w:r w:rsidR="00AD376B" w:rsidRPr="00084709">
              <w:rPr>
                <w:rStyle w:val="Hyperlink"/>
                <w:noProof/>
                <w:lang w:val="en-US"/>
              </w:rPr>
              <w:t>Dityrosine content</w:t>
            </w:r>
            <w:r w:rsidR="00AD376B">
              <w:rPr>
                <w:noProof/>
                <w:webHidden/>
              </w:rPr>
              <w:tab/>
            </w:r>
            <w:r w:rsidR="00AD376B">
              <w:rPr>
                <w:noProof/>
                <w:webHidden/>
              </w:rPr>
              <w:fldChar w:fldCharType="begin"/>
            </w:r>
            <w:r w:rsidR="00AD376B">
              <w:rPr>
                <w:noProof/>
                <w:webHidden/>
              </w:rPr>
              <w:instrText xml:space="preserve"> PAGEREF _Toc92462547 \h </w:instrText>
            </w:r>
            <w:r w:rsidR="00AD376B">
              <w:rPr>
                <w:noProof/>
                <w:webHidden/>
              </w:rPr>
            </w:r>
            <w:r w:rsidR="00AD376B">
              <w:rPr>
                <w:noProof/>
                <w:webHidden/>
              </w:rPr>
              <w:fldChar w:fldCharType="separate"/>
            </w:r>
            <w:r w:rsidR="00AD376B">
              <w:rPr>
                <w:noProof/>
                <w:webHidden/>
              </w:rPr>
              <w:t>30</w:t>
            </w:r>
            <w:r w:rsidR="00AD376B">
              <w:rPr>
                <w:noProof/>
                <w:webHidden/>
              </w:rPr>
              <w:fldChar w:fldCharType="end"/>
            </w:r>
          </w:hyperlink>
        </w:p>
        <w:p w14:paraId="76596D7C" w14:textId="6302930E" w:rsidR="00AD376B" w:rsidRDefault="00C04B59">
          <w:pPr>
            <w:pStyle w:val="Verzeichnis3"/>
            <w:rPr>
              <w:rFonts w:eastAsiaTheme="minorEastAsia"/>
              <w:noProof/>
              <w:lang w:eastAsia="de-DE"/>
            </w:rPr>
          </w:pPr>
          <w:hyperlink w:anchor="_Toc92462548" w:history="1">
            <w:r w:rsidR="00AD376B" w:rsidRPr="00084709">
              <w:rPr>
                <w:rStyle w:val="Hyperlink"/>
                <w:noProof/>
                <w:lang w:val="en-US"/>
              </w:rPr>
              <w:t>10.</w:t>
            </w:r>
            <w:r w:rsidR="00AD376B">
              <w:rPr>
                <w:rFonts w:eastAsiaTheme="minorEastAsia"/>
                <w:noProof/>
                <w:lang w:eastAsia="de-DE"/>
              </w:rPr>
              <w:tab/>
            </w:r>
            <w:r w:rsidR="00AD376B" w:rsidRPr="00084709">
              <w:rPr>
                <w:rStyle w:val="Hyperlink"/>
                <w:noProof/>
                <w:lang w:val="en-US"/>
              </w:rPr>
              <w:t>Water content</w:t>
            </w:r>
            <w:r w:rsidR="00AD376B">
              <w:rPr>
                <w:noProof/>
                <w:webHidden/>
              </w:rPr>
              <w:tab/>
            </w:r>
            <w:r w:rsidR="00AD376B">
              <w:rPr>
                <w:noProof/>
                <w:webHidden/>
              </w:rPr>
              <w:fldChar w:fldCharType="begin"/>
            </w:r>
            <w:r w:rsidR="00AD376B">
              <w:rPr>
                <w:noProof/>
                <w:webHidden/>
              </w:rPr>
              <w:instrText xml:space="preserve"> PAGEREF _Toc92462548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5FCA2C60" w14:textId="18BD1587" w:rsidR="00AD376B" w:rsidRDefault="00C04B59">
          <w:pPr>
            <w:pStyle w:val="Verzeichnis3"/>
            <w:rPr>
              <w:rFonts w:eastAsiaTheme="minorEastAsia"/>
              <w:noProof/>
              <w:lang w:eastAsia="de-DE"/>
            </w:rPr>
          </w:pPr>
          <w:hyperlink w:anchor="_Toc92462549" w:history="1">
            <w:r w:rsidR="00AD376B" w:rsidRPr="00084709">
              <w:rPr>
                <w:rStyle w:val="Hyperlink"/>
                <w:noProof/>
                <w:lang w:val="en-US"/>
              </w:rPr>
              <w:t>11.</w:t>
            </w:r>
            <w:r w:rsidR="00AD376B">
              <w:rPr>
                <w:rFonts w:eastAsiaTheme="minorEastAsia"/>
                <w:noProof/>
                <w:lang w:eastAsia="de-DE"/>
              </w:rPr>
              <w:tab/>
            </w:r>
            <w:r w:rsidR="00AD376B" w:rsidRPr="00084709">
              <w:rPr>
                <w:rStyle w:val="Hyperlink"/>
                <w:noProof/>
                <w:lang w:val="en-US"/>
              </w:rPr>
              <w:t>Nanoindentation</w:t>
            </w:r>
            <w:r w:rsidR="00AD376B">
              <w:rPr>
                <w:noProof/>
                <w:webHidden/>
              </w:rPr>
              <w:tab/>
            </w:r>
            <w:r w:rsidR="00AD376B">
              <w:rPr>
                <w:noProof/>
                <w:webHidden/>
              </w:rPr>
              <w:fldChar w:fldCharType="begin"/>
            </w:r>
            <w:r w:rsidR="00AD376B">
              <w:rPr>
                <w:noProof/>
                <w:webHidden/>
              </w:rPr>
              <w:instrText xml:space="preserve"> PAGEREF _Toc92462549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6A15424D" w14:textId="6CB37BFA" w:rsidR="00AD376B" w:rsidRDefault="00C04B59">
          <w:pPr>
            <w:pStyle w:val="Verzeichnis3"/>
            <w:rPr>
              <w:rFonts w:eastAsiaTheme="minorEastAsia"/>
              <w:noProof/>
              <w:lang w:eastAsia="de-DE"/>
            </w:rPr>
          </w:pPr>
          <w:hyperlink w:anchor="_Toc92462560" w:history="1">
            <w:r w:rsidR="00AD376B" w:rsidRPr="00084709">
              <w:rPr>
                <w:rStyle w:val="Hyperlink"/>
                <w:noProof/>
                <w:lang w:val="en-US"/>
              </w:rPr>
              <w:t>12.</w:t>
            </w:r>
            <w:r w:rsidR="00AD376B">
              <w:rPr>
                <w:rFonts w:eastAsiaTheme="minorEastAsia"/>
                <w:noProof/>
                <w:lang w:eastAsia="de-DE"/>
              </w:rPr>
              <w:tab/>
            </w:r>
            <w:r w:rsidR="00AD376B" w:rsidRPr="00084709">
              <w:rPr>
                <w:rStyle w:val="Hyperlink"/>
                <w:noProof/>
                <w:lang w:val="en-US"/>
              </w:rPr>
              <w:t>AFM Analysis of Mechanical Properties - Young's Modulus and Resilience</w:t>
            </w:r>
            <w:r w:rsidR="00AD376B">
              <w:rPr>
                <w:noProof/>
                <w:webHidden/>
              </w:rPr>
              <w:tab/>
            </w:r>
            <w:r w:rsidR="00AD376B">
              <w:rPr>
                <w:noProof/>
                <w:webHidden/>
              </w:rPr>
              <w:fldChar w:fldCharType="begin"/>
            </w:r>
            <w:r w:rsidR="00AD376B">
              <w:rPr>
                <w:noProof/>
                <w:webHidden/>
              </w:rPr>
              <w:instrText xml:space="preserve"> PAGEREF _Toc92462560 \h </w:instrText>
            </w:r>
            <w:r w:rsidR="00AD376B">
              <w:rPr>
                <w:noProof/>
                <w:webHidden/>
              </w:rPr>
            </w:r>
            <w:r w:rsidR="00AD376B">
              <w:rPr>
                <w:noProof/>
                <w:webHidden/>
              </w:rPr>
              <w:fldChar w:fldCharType="separate"/>
            </w:r>
            <w:r w:rsidR="00AD376B">
              <w:rPr>
                <w:noProof/>
                <w:webHidden/>
              </w:rPr>
              <w:t>33</w:t>
            </w:r>
            <w:r w:rsidR="00AD376B">
              <w:rPr>
                <w:noProof/>
                <w:webHidden/>
              </w:rPr>
              <w:fldChar w:fldCharType="end"/>
            </w:r>
          </w:hyperlink>
        </w:p>
        <w:p w14:paraId="4C9D8599" w14:textId="0A7B2E7E" w:rsidR="00AD376B" w:rsidRDefault="00C04B59">
          <w:pPr>
            <w:pStyle w:val="Verzeichnis3"/>
            <w:rPr>
              <w:rFonts w:eastAsiaTheme="minorEastAsia"/>
              <w:noProof/>
              <w:lang w:eastAsia="de-DE"/>
            </w:rPr>
          </w:pPr>
          <w:hyperlink w:anchor="_Toc92462561" w:history="1">
            <w:r w:rsidR="00AD376B" w:rsidRPr="00084709">
              <w:rPr>
                <w:rStyle w:val="Hyperlink"/>
                <w:noProof/>
                <w:lang w:val="en-US"/>
              </w:rPr>
              <w:t>13.</w:t>
            </w:r>
            <w:r w:rsidR="00AD376B">
              <w:rPr>
                <w:rFonts w:eastAsiaTheme="minorEastAsia"/>
                <w:noProof/>
                <w:lang w:eastAsia="de-DE"/>
              </w:rPr>
              <w:tab/>
            </w:r>
            <w:r w:rsidR="00AD376B" w:rsidRPr="00084709">
              <w:rPr>
                <w:rStyle w:val="Hyperlink"/>
                <w:noProof/>
                <w:lang w:val="en-US"/>
              </w:rPr>
              <w:t>Dynamic Mechanical Analysis (DMA)</w:t>
            </w:r>
            <w:r w:rsidR="00AD376B">
              <w:rPr>
                <w:noProof/>
                <w:webHidden/>
              </w:rPr>
              <w:tab/>
            </w:r>
            <w:r w:rsidR="00AD376B">
              <w:rPr>
                <w:noProof/>
                <w:webHidden/>
              </w:rPr>
              <w:fldChar w:fldCharType="begin"/>
            </w:r>
            <w:r w:rsidR="00AD376B">
              <w:rPr>
                <w:noProof/>
                <w:webHidden/>
              </w:rPr>
              <w:instrText xml:space="preserve"> PAGEREF _Toc92462561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521B2190" w14:textId="7745866B" w:rsidR="00AD376B" w:rsidRDefault="00C04B59">
          <w:pPr>
            <w:pStyle w:val="Verzeichnis4"/>
            <w:tabs>
              <w:tab w:val="left" w:pos="1540"/>
              <w:tab w:val="right" w:leader="dot" w:pos="9062"/>
            </w:tabs>
            <w:rPr>
              <w:rFonts w:eastAsiaTheme="minorEastAsia"/>
              <w:noProof/>
              <w:lang w:eastAsia="de-DE"/>
            </w:rPr>
          </w:pPr>
          <w:hyperlink w:anchor="_Toc92462562" w:history="1">
            <w:r w:rsidR="00AD376B" w:rsidRPr="00084709">
              <w:rPr>
                <w:rStyle w:val="Hyperlink"/>
                <w:noProof/>
                <w:lang w:val="en-US"/>
              </w:rPr>
              <w:t>13.1.</w:t>
            </w:r>
            <w:r w:rsidR="00AD376B">
              <w:rPr>
                <w:rFonts w:eastAsiaTheme="minorEastAsia"/>
                <w:noProof/>
                <w:lang w:eastAsia="de-DE"/>
              </w:rPr>
              <w:tab/>
            </w:r>
            <w:r w:rsidR="00AD376B" w:rsidRPr="00084709">
              <w:rPr>
                <w:rStyle w:val="Hyperlink"/>
                <w:noProof/>
                <w:lang w:val="en-US"/>
              </w:rPr>
              <w:t>Experimental settings</w:t>
            </w:r>
            <w:r w:rsidR="00AD376B">
              <w:rPr>
                <w:noProof/>
                <w:webHidden/>
              </w:rPr>
              <w:tab/>
            </w:r>
            <w:r w:rsidR="00AD376B">
              <w:rPr>
                <w:noProof/>
                <w:webHidden/>
              </w:rPr>
              <w:fldChar w:fldCharType="begin"/>
            </w:r>
            <w:r w:rsidR="00AD376B">
              <w:rPr>
                <w:noProof/>
                <w:webHidden/>
              </w:rPr>
              <w:instrText xml:space="preserve"> PAGEREF _Toc92462562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75E36920" w14:textId="2A3EFD2B" w:rsidR="00AD376B" w:rsidRDefault="00C04B59">
          <w:pPr>
            <w:pStyle w:val="Verzeichnis4"/>
            <w:tabs>
              <w:tab w:val="left" w:pos="1540"/>
              <w:tab w:val="right" w:leader="dot" w:pos="9062"/>
            </w:tabs>
            <w:rPr>
              <w:rFonts w:eastAsiaTheme="minorEastAsia"/>
              <w:noProof/>
              <w:lang w:eastAsia="de-DE"/>
            </w:rPr>
          </w:pPr>
          <w:hyperlink w:anchor="_Toc92462563" w:history="1">
            <w:r w:rsidR="00AD376B" w:rsidRPr="00084709">
              <w:rPr>
                <w:rStyle w:val="Hyperlink"/>
                <w:noProof/>
                <w:lang w:val="en-US"/>
              </w:rPr>
              <w:t>13.2.</w:t>
            </w:r>
            <w:r w:rsidR="00AD376B">
              <w:rPr>
                <w:rFonts w:eastAsiaTheme="minorEastAsia"/>
                <w:noProof/>
                <w:lang w:eastAsia="de-DE"/>
              </w:rPr>
              <w:tab/>
            </w:r>
            <w:r w:rsidR="00AD376B" w:rsidRPr="00084709">
              <w:rPr>
                <w:rStyle w:val="Hyperlink"/>
                <w:noProof/>
                <w:lang w:val="en-US"/>
              </w:rPr>
              <w:t>DMA data processing and evaluation</w:t>
            </w:r>
            <w:r w:rsidR="00AD376B">
              <w:rPr>
                <w:noProof/>
                <w:webHidden/>
              </w:rPr>
              <w:tab/>
            </w:r>
            <w:r w:rsidR="00AD376B">
              <w:rPr>
                <w:noProof/>
                <w:webHidden/>
              </w:rPr>
              <w:fldChar w:fldCharType="begin"/>
            </w:r>
            <w:r w:rsidR="00AD376B">
              <w:rPr>
                <w:noProof/>
                <w:webHidden/>
              </w:rPr>
              <w:instrText xml:space="preserve"> PAGEREF _Toc92462563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3044EC55" w14:textId="499467F1" w:rsidR="00AD376B" w:rsidRDefault="00C04B59">
          <w:pPr>
            <w:pStyle w:val="Verzeichnis3"/>
            <w:rPr>
              <w:rFonts w:eastAsiaTheme="minorEastAsia"/>
              <w:noProof/>
              <w:lang w:eastAsia="de-DE"/>
            </w:rPr>
          </w:pPr>
          <w:hyperlink w:anchor="_Toc92462564" w:history="1">
            <w:r w:rsidR="00AD376B" w:rsidRPr="00084709">
              <w:rPr>
                <w:rStyle w:val="Hyperlink"/>
                <w:rFonts w:cstheme="majorHAnsi"/>
                <w:noProof/>
                <w:lang w:val="en-US"/>
              </w:rPr>
              <w:t>14.</w:t>
            </w:r>
            <w:r w:rsidR="00AD376B">
              <w:rPr>
                <w:rFonts w:eastAsiaTheme="minorEastAsia"/>
                <w:noProof/>
                <w:lang w:eastAsia="de-DE"/>
              </w:rPr>
              <w:tab/>
            </w:r>
            <w:r w:rsidR="00AD376B" w:rsidRPr="00084709">
              <w:rPr>
                <w:rStyle w:val="Hyperlink"/>
                <w:rFonts w:cstheme="majorHAnsi"/>
                <w:noProof/>
                <w:lang w:val="en-US"/>
              </w:rPr>
              <w:t>Sealing of corneal tissue ruptures and stromal defects</w:t>
            </w:r>
            <w:r w:rsidR="00AD376B">
              <w:rPr>
                <w:noProof/>
                <w:webHidden/>
              </w:rPr>
              <w:tab/>
            </w:r>
            <w:r w:rsidR="00AD376B">
              <w:rPr>
                <w:noProof/>
                <w:webHidden/>
              </w:rPr>
              <w:fldChar w:fldCharType="begin"/>
            </w:r>
            <w:r w:rsidR="00AD376B">
              <w:rPr>
                <w:noProof/>
                <w:webHidden/>
              </w:rPr>
              <w:instrText xml:space="preserve"> PAGEREF _Toc92462564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5F2B4E85" w14:textId="4784B1F7" w:rsidR="00AD376B" w:rsidRDefault="00C04B59">
          <w:pPr>
            <w:pStyle w:val="Verzeichnis4"/>
            <w:tabs>
              <w:tab w:val="left" w:pos="1540"/>
              <w:tab w:val="right" w:leader="dot" w:pos="9062"/>
            </w:tabs>
            <w:rPr>
              <w:rFonts w:eastAsiaTheme="minorEastAsia"/>
              <w:noProof/>
              <w:lang w:eastAsia="de-DE"/>
            </w:rPr>
          </w:pPr>
          <w:hyperlink w:anchor="_Toc92462565" w:history="1">
            <w:r w:rsidR="00AD376B" w:rsidRPr="00084709">
              <w:rPr>
                <w:rStyle w:val="Hyperlink"/>
                <w:rFonts w:cstheme="majorHAnsi"/>
                <w:noProof/>
                <w:lang w:val="en-US"/>
              </w:rPr>
              <w:t>14.1.</w:t>
            </w:r>
            <w:r w:rsidR="00AD376B">
              <w:rPr>
                <w:rFonts w:eastAsiaTheme="minorEastAsia"/>
                <w:noProof/>
                <w:lang w:eastAsia="de-DE"/>
              </w:rPr>
              <w:tab/>
            </w:r>
            <w:r w:rsidR="00AD376B" w:rsidRPr="00084709">
              <w:rPr>
                <w:rStyle w:val="Hyperlink"/>
                <w:rFonts w:cstheme="majorHAnsi"/>
                <w:noProof/>
                <w:lang w:val="en-US"/>
              </w:rPr>
              <w:t>Filling and sealing of cornea defects in porcine eyes</w:t>
            </w:r>
            <w:r w:rsidR="00AD376B">
              <w:rPr>
                <w:noProof/>
                <w:webHidden/>
              </w:rPr>
              <w:tab/>
            </w:r>
            <w:r w:rsidR="00AD376B">
              <w:rPr>
                <w:noProof/>
                <w:webHidden/>
              </w:rPr>
              <w:fldChar w:fldCharType="begin"/>
            </w:r>
            <w:r w:rsidR="00AD376B">
              <w:rPr>
                <w:noProof/>
                <w:webHidden/>
              </w:rPr>
              <w:instrText xml:space="preserve"> PAGEREF _Toc92462565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1B7035C3" w14:textId="595EB9B3" w:rsidR="00AD376B" w:rsidRDefault="00C04B59">
          <w:pPr>
            <w:pStyle w:val="Verzeichnis4"/>
            <w:tabs>
              <w:tab w:val="left" w:pos="1540"/>
              <w:tab w:val="right" w:leader="dot" w:pos="9062"/>
            </w:tabs>
            <w:rPr>
              <w:rFonts w:eastAsiaTheme="minorEastAsia"/>
              <w:noProof/>
              <w:lang w:eastAsia="de-DE"/>
            </w:rPr>
          </w:pPr>
          <w:hyperlink w:anchor="_Toc92462566" w:history="1">
            <w:r w:rsidR="00AD376B" w:rsidRPr="00084709">
              <w:rPr>
                <w:rStyle w:val="Hyperlink"/>
                <w:rFonts w:cstheme="majorHAnsi"/>
                <w:noProof/>
                <w:lang w:val="en-US"/>
              </w:rPr>
              <w:t>14.2.</w:t>
            </w:r>
            <w:r w:rsidR="00AD376B">
              <w:rPr>
                <w:rFonts w:eastAsiaTheme="minorEastAsia"/>
                <w:noProof/>
                <w:lang w:eastAsia="de-DE"/>
              </w:rPr>
              <w:tab/>
            </w:r>
            <w:r w:rsidR="00AD376B" w:rsidRPr="00084709">
              <w:rPr>
                <w:rStyle w:val="Hyperlink"/>
                <w:rFonts w:cstheme="majorHAnsi"/>
                <w:noProof/>
                <w:lang w:val="en-US"/>
              </w:rPr>
              <w:t>Filling and sealing of human corneal explants</w:t>
            </w:r>
            <w:r w:rsidR="00AD376B">
              <w:rPr>
                <w:noProof/>
                <w:webHidden/>
              </w:rPr>
              <w:tab/>
            </w:r>
            <w:r w:rsidR="00AD376B">
              <w:rPr>
                <w:noProof/>
                <w:webHidden/>
              </w:rPr>
              <w:fldChar w:fldCharType="begin"/>
            </w:r>
            <w:r w:rsidR="00AD376B">
              <w:rPr>
                <w:noProof/>
                <w:webHidden/>
              </w:rPr>
              <w:instrText xml:space="preserve"> PAGEREF _Toc92462566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3ACB2D77" w14:textId="22B55D41" w:rsidR="00AD376B" w:rsidRDefault="00C04B59" w:rsidP="00B56946">
          <w:pPr>
            <w:pStyle w:val="Verzeichnis1"/>
            <w:rPr>
              <w:rFonts w:eastAsiaTheme="minorEastAsia"/>
              <w:noProof/>
              <w:lang w:eastAsia="de-DE"/>
            </w:rPr>
          </w:pPr>
          <w:hyperlink w:anchor="_Toc92462567" w:history="1">
            <w:r w:rsidR="00AD376B" w:rsidRPr="00084709">
              <w:rPr>
                <w:rStyle w:val="Hyperlink"/>
                <w:rFonts w:cstheme="majorHAnsi"/>
                <w:noProof/>
                <w:lang w:val="en-US"/>
              </w:rPr>
              <w:t>References</w:t>
            </w:r>
            <w:r w:rsidR="00AD376B">
              <w:rPr>
                <w:noProof/>
                <w:webHidden/>
              </w:rPr>
              <w:tab/>
            </w:r>
            <w:r w:rsidR="00AD376B">
              <w:rPr>
                <w:noProof/>
                <w:webHidden/>
              </w:rPr>
              <w:fldChar w:fldCharType="begin"/>
            </w:r>
            <w:r w:rsidR="00AD376B">
              <w:rPr>
                <w:noProof/>
                <w:webHidden/>
              </w:rPr>
              <w:instrText xml:space="preserve"> PAGEREF _Toc92462567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1EAF441F" w14:textId="1F9C0DD7" w:rsidR="00067C6D" w:rsidRDefault="00067C6D" w:rsidP="00067C6D">
          <w:pPr>
            <w:jc w:val="both"/>
            <w:rPr>
              <w:rFonts w:cstheme="majorHAnsi"/>
              <w:b/>
              <w:bCs/>
            </w:rPr>
          </w:pPr>
          <w:r w:rsidRPr="00F07AB2">
            <w:rPr>
              <w:rFonts w:asciiTheme="majorHAnsi" w:hAnsiTheme="majorHAnsi" w:cstheme="majorHAnsi"/>
            </w:rPr>
            <w:fldChar w:fldCharType="end"/>
          </w:r>
        </w:p>
      </w:sdtContent>
    </w:sdt>
    <w:p w14:paraId="44D5168E" w14:textId="77777777" w:rsidR="00067C6D" w:rsidRPr="005B17EE" w:rsidRDefault="00067C6D" w:rsidP="00067C6D">
      <w:pPr>
        <w:jc w:val="both"/>
        <w:rPr>
          <w:rFonts w:cstheme="majorHAnsi"/>
          <w:b/>
          <w:bCs/>
        </w:rPr>
      </w:pPr>
      <w:r w:rsidRPr="00F07AB2">
        <w:rPr>
          <w:rFonts w:asciiTheme="majorHAnsi" w:hAnsiTheme="majorHAnsi" w:cstheme="majorHAnsi"/>
          <w:lang w:val="en-US"/>
        </w:rPr>
        <w:br w:type="page"/>
      </w:r>
    </w:p>
    <w:p w14:paraId="3DCF0F64" w14:textId="17420FE9" w:rsidR="00067C6D" w:rsidRPr="00F07AB2" w:rsidRDefault="00067C6D" w:rsidP="00067C6D">
      <w:pPr>
        <w:pStyle w:val="berschrift1"/>
        <w:jc w:val="both"/>
        <w:rPr>
          <w:rFonts w:cstheme="majorHAnsi"/>
          <w:lang w:val="en-US"/>
        </w:rPr>
      </w:pPr>
      <w:bookmarkStart w:id="2" w:name="_Toc92462530"/>
      <w:commentRangeStart w:id="3"/>
      <w:r w:rsidRPr="00F07AB2">
        <w:rPr>
          <w:rFonts w:cstheme="majorHAnsi"/>
          <w:lang w:val="en-US"/>
        </w:rPr>
        <w:lastRenderedPageBreak/>
        <w:t xml:space="preserve">Supplementary </w:t>
      </w:r>
      <w:commentRangeEnd w:id="3"/>
      <w:r w:rsidR="009E3BE9">
        <w:rPr>
          <w:rStyle w:val="Kommentarzeichen"/>
          <w:rFonts w:asciiTheme="minorHAnsi" w:eastAsiaTheme="minorHAnsi" w:hAnsiTheme="minorHAnsi" w:cstheme="minorBidi"/>
          <w:color w:val="auto"/>
        </w:rPr>
        <w:commentReference w:id="3"/>
      </w:r>
      <w:ins w:id="4" w:author="anna.resch88@gmail.com" w:date="2022-01-04T09:35:00Z">
        <w:r w:rsidR="00F86424">
          <w:rPr>
            <w:rFonts w:cstheme="majorHAnsi"/>
            <w:lang w:val="en-US"/>
          </w:rPr>
          <w:t>Information</w:t>
        </w:r>
      </w:ins>
      <w:bookmarkEnd w:id="2"/>
      <w:del w:id="5" w:author="anna.resch88@gmail.com" w:date="2022-01-04T09:35:00Z">
        <w:r w:rsidRPr="00F07AB2" w:rsidDel="00F86424">
          <w:rPr>
            <w:rFonts w:cstheme="majorHAnsi"/>
            <w:lang w:val="en-US"/>
          </w:rPr>
          <w:delText>Methods and Materials</w:delText>
        </w:r>
      </w:del>
    </w:p>
    <w:p w14:paraId="4B8E45F2" w14:textId="77777777" w:rsidR="00067C6D" w:rsidRPr="00F07AB2" w:rsidRDefault="00067C6D" w:rsidP="00067C6D">
      <w:pPr>
        <w:jc w:val="both"/>
        <w:rPr>
          <w:rFonts w:asciiTheme="majorHAnsi" w:hAnsiTheme="majorHAnsi" w:cstheme="majorHAnsi"/>
          <w:lang w:val="en-US"/>
        </w:rPr>
      </w:pPr>
    </w:p>
    <w:p w14:paraId="65AEA357" w14:textId="77777777" w:rsidR="00F86424" w:rsidRPr="00F86424" w:rsidRDefault="00F86424" w:rsidP="000912E3">
      <w:pPr>
        <w:pStyle w:val="berschrift3"/>
        <w:numPr>
          <w:ilvl w:val="0"/>
          <w:numId w:val="47"/>
        </w:numPr>
        <w:rPr>
          <w:ins w:id="6" w:author="anna.resch88@gmail.com" w:date="2022-01-04T09:36:00Z"/>
          <w:lang w:val="en-US"/>
        </w:rPr>
      </w:pPr>
      <w:bookmarkStart w:id="7" w:name="_Toc92462531"/>
      <w:ins w:id="8" w:author="anna.resch88@gmail.com" w:date="2022-01-04T09:36:00Z">
        <w:r w:rsidRPr="00F86424">
          <w:rPr>
            <w:lang w:val="en-US"/>
          </w:rPr>
          <w:t>Genetic engineering of ULD-ELP-ULD building blocks</w:t>
        </w:r>
        <w:bookmarkEnd w:id="7"/>
      </w:ins>
    </w:p>
    <w:p w14:paraId="2C1E2DDB" w14:textId="735E5364" w:rsidR="00067C6D" w:rsidRPr="00F07AB2" w:rsidDel="00F86424" w:rsidRDefault="00067C6D" w:rsidP="00067C6D">
      <w:pPr>
        <w:pStyle w:val="berschrift3"/>
        <w:numPr>
          <w:ilvl w:val="0"/>
          <w:numId w:val="13"/>
        </w:numPr>
        <w:jc w:val="both"/>
        <w:rPr>
          <w:del w:id="9" w:author="anna.resch88@gmail.com" w:date="2022-01-04T09:36:00Z"/>
          <w:rFonts w:cstheme="majorHAnsi"/>
          <w:lang w:val="en-US"/>
        </w:rPr>
      </w:pPr>
      <w:bookmarkStart w:id="10" w:name="_Toc92273387"/>
      <w:bookmarkStart w:id="11" w:name="_Toc92273443"/>
      <w:del w:id="12" w:author="anna.resch88@gmail.com" w:date="2022-01-04T09:36:00Z">
        <w:r w:rsidRPr="00F07AB2" w:rsidDel="00F86424">
          <w:rPr>
            <w:rFonts w:cstheme="majorHAnsi"/>
            <w:lang w:val="en-US"/>
          </w:rPr>
          <w:delText xml:space="preserve">Design of </w:delText>
        </w:r>
        <w:r w:rsidDel="00F86424">
          <w:rPr>
            <w:rFonts w:cstheme="majorHAnsi"/>
            <w:lang w:val="en-US"/>
          </w:rPr>
          <w:delText xml:space="preserve">protein </w:delText>
        </w:r>
        <w:r w:rsidRPr="00F07AB2" w:rsidDel="00F86424">
          <w:rPr>
            <w:rFonts w:cstheme="majorHAnsi"/>
            <w:lang w:val="en-US"/>
          </w:rPr>
          <w:delText>hydrogel building blocks and molecular characterization</w:delText>
        </w:r>
        <w:bookmarkEnd w:id="10"/>
        <w:bookmarkEnd w:id="11"/>
        <w:r w:rsidRPr="00F07AB2" w:rsidDel="00F86424">
          <w:rPr>
            <w:rFonts w:cstheme="majorHAnsi"/>
            <w:lang w:val="en-US"/>
          </w:rPr>
          <w:delText xml:space="preserve"> </w:delText>
        </w:r>
      </w:del>
    </w:p>
    <w:p w14:paraId="1CD1F557" w14:textId="107B7C3B" w:rsidR="00067C6D" w:rsidRPr="00F07AB2" w:rsidDel="00F86424" w:rsidRDefault="00067C6D" w:rsidP="00067C6D">
      <w:pPr>
        <w:jc w:val="both"/>
        <w:rPr>
          <w:del w:id="13" w:author="anna.resch88@gmail.com" w:date="2022-01-04T09:36:00Z"/>
          <w:rFonts w:asciiTheme="majorHAnsi" w:hAnsiTheme="majorHAnsi" w:cstheme="majorHAnsi"/>
          <w:lang w:val="en-US"/>
        </w:rPr>
      </w:pPr>
    </w:p>
    <w:p w14:paraId="3DBDC8B9" w14:textId="0B36A8DB" w:rsidR="00067C6D" w:rsidRPr="00F07AB2" w:rsidDel="00F86424" w:rsidRDefault="00067C6D" w:rsidP="00067C6D">
      <w:pPr>
        <w:pStyle w:val="berschrift4"/>
        <w:numPr>
          <w:ilvl w:val="1"/>
          <w:numId w:val="13"/>
        </w:numPr>
        <w:jc w:val="both"/>
        <w:rPr>
          <w:del w:id="14" w:author="anna.resch88@gmail.com" w:date="2022-01-04T09:36:00Z"/>
          <w:rFonts w:cstheme="majorHAnsi"/>
          <w:lang w:val="en-US"/>
        </w:rPr>
      </w:pPr>
      <w:bookmarkStart w:id="15" w:name="_Toc92273388"/>
      <w:bookmarkStart w:id="16" w:name="_Toc92273444"/>
      <w:del w:id="17" w:author="anna.resch88@gmail.com" w:date="2022-01-04T09:36:00Z">
        <w:r w:rsidRPr="00F07AB2" w:rsidDel="00F86424">
          <w:rPr>
            <w:rFonts w:cstheme="majorHAnsi"/>
            <w:lang w:val="en-US"/>
          </w:rPr>
          <w:delText>Genetic engineering of ULD-ELP-ULD building blocks</w:delText>
        </w:r>
        <w:bookmarkEnd w:id="15"/>
        <w:bookmarkEnd w:id="16"/>
      </w:del>
    </w:p>
    <w:p w14:paraId="4ADE08D6" w14:textId="45218A84" w:rsidR="00067C6D" w:rsidRPr="00B95229" w:rsidRDefault="00067C6D" w:rsidP="00067C6D">
      <w:pPr>
        <w:spacing w:after="0" w:line="36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The DNA sequence for the ubiquitin-like domain (ULD) of the human global gene organizer SATB1 (Special AT-rich sequence-binding protein 1; M97287)</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1</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was codon optimized for </w:t>
      </w:r>
      <w:r w:rsidRPr="00B95229">
        <w:rPr>
          <w:rFonts w:asciiTheme="majorHAnsi" w:eastAsia="Times New Roman" w:hAnsiTheme="majorHAnsi" w:cstheme="majorHAnsi"/>
          <w:i/>
          <w:iCs/>
          <w:lang w:val="en-US" w:eastAsia="de-DE"/>
        </w:rPr>
        <w:t>E.  coli</w:t>
      </w:r>
      <w:r w:rsidRPr="00B95229">
        <w:rPr>
          <w:rFonts w:asciiTheme="majorHAnsi" w:eastAsia="Times New Roman" w:hAnsiTheme="majorHAnsi" w:cstheme="majorHAnsi"/>
          <w:lang w:val="en-US" w:eastAsia="de-DE"/>
        </w:rPr>
        <w:t xml:space="preserve"> K12 expression</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&lt;EndNote&gt;&lt;Cite&gt;&lt;Author&gt;Grote&lt;/Author&gt;&lt;Year&gt;2005&lt;/Year&gt;&lt;RecNum&gt;184&lt;/RecNum&gt;&lt;DisplayText&gt;&lt;style face="superscript"&gt;2&lt;/style&gt;&lt;/DisplayText&gt;&lt;record&gt;&lt;rec-number&gt;184&lt;/rec-number&gt;&lt;foreign-keys&gt;&lt;key app="EN" db-id="zvspev52q5sttqetatnpexxo02zdpswpztzw" timestamp="1609189197"&gt;184&lt;/key&gt;&lt;/foreign-keys&gt;&lt;ref-type name="Journal Article"&gt;17&lt;/ref-type&gt;&lt;contributors&gt;&lt;authors&gt;&lt;author&gt;Grote, Andreas&lt;/author&gt;&lt;author&gt;Hiller, Karsten&lt;/author&gt;&lt;author&gt;Scheer, Maurice&lt;/author&gt;&lt;author&gt;Münch, Richard&lt;/author&gt;&lt;author&gt;Nörtemann, Bernd&lt;/author&gt;&lt;author&gt;Hempel, Dietmar C.&lt;/author&gt;&lt;author&gt;Jahn, Dieter &lt;/author&gt;&lt;/authors&gt;&lt;/contributors&gt;&lt;titles&gt;&lt;title&gt;JCat: a novel tool to adapt codon usage of a target gene to its potential expression host&lt;/title&gt;&lt;secondary-title&gt;Nucleic Acids Research&lt;/secondary-title&gt;&lt;/titles&gt;&lt;periodical&gt;&lt;full-title&gt;Nucleic Acids Research&lt;/full-title&gt;&lt;/periodical&gt;&lt;pages&gt;W526–W531&lt;/pages&gt;&lt;volume&gt;33&lt;/volume&gt;&lt;number&gt;suppl_2&lt;/number&gt;&lt;dates&gt;&lt;year&gt;2005&lt;/year&gt;&lt;pub-dates&gt;&lt;date&gt;1 July 2005&lt;/date&gt;&lt;/pub-dates&gt;&lt;/dates&gt;&lt;urls&gt;&lt;related-urls&gt;&lt;url&gt;https://doi.org/10.1093/nar/gki376&lt;/url&gt;&lt;/related-urls&gt;&lt;/urls&gt;&lt;electronic-resource-num&gt;doi.org/10.1093/nar/gki376&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2</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and for the implementation into the One-Vector-Toolbox-Platform (OVTP)</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ULD was further complemented with additional DNA sequences for the adaption to the NMBL-linker region of the OVTP system (see DNA sequence below). The synthetic gene was designed with </w:t>
      </w:r>
      <w:proofErr w:type="spellStart"/>
      <w:r w:rsidRPr="00B95229">
        <w:rPr>
          <w:rFonts w:asciiTheme="majorHAnsi" w:eastAsia="Times New Roman" w:hAnsiTheme="majorHAnsi" w:cstheme="majorHAnsi"/>
          <w:lang w:val="en-US" w:eastAsia="de-DE"/>
        </w:rPr>
        <w:t>Geneious</w:t>
      </w:r>
      <w:proofErr w:type="spellEnd"/>
      <w:r w:rsidRPr="00B95229">
        <w:rPr>
          <w:rFonts w:asciiTheme="majorHAnsi" w:eastAsia="Times New Roman" w:hAnsiTheme="majorHAnsi" w:cstheme="majorHAnsi"/>
          <w:lang w:val="en-US" w:eastAsia="de-DE"/>
        </w:rPr>
        <w:t xml:space="preserve"> 6.0.4 software and ordered as a synthetic gene from Invitrogen (</w:t>
      </w:r>
      <w:proofErr w:type="spellStart"/>
      <w:r w:rsidRPr="00B95229">
        <w:rPr>
          <w:rFonts w:asciiTheme="majorHAnsi" w:eastAsia="Times New Roman" w:hAnsiTheme="majorHAnsi" w:cstheme="majorHAnsi"/>
          <w:lang w:val="en-US" w:eastAsia="de-DE"/>
        </w:rPr>
        <w:t>Thermofisher</w:t>
      </w:r>
      <w:proofErr w:type="spellEnd"/>
      <w:r w:rsidRPr="00B95229">
        <w:rPr>
          <w:rFonts w:asciiTheme="majorHAnsi" w:eastAsia="Times New Roman" w:hAnsiTheme="majorHAnsi" w:cstheme="majorHAnsi"/>
          <w:lang w:val="en-US" w:eastAsia="de-DE"/>
        </w:rPr>
        <w:t xml:space="preserve"> Scientific Inc.). The synthesized ULD was cloned initially via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digest into a pET28-NMBL-His vector to generate a pET28-NMBL-ULD-His plasmid. Afterwards</w:t>
      </w:r>
      <w:del w:id="18" w:author="Alexander Resch" w:date="2022-01-19T19:07:00Z">
        <w:r w:rsidR="00161285" w:rsidDel="00161285">
          <w:rPr>
            <w:rFonts w:asciiTheme="majorHAnsi" w:eastAsia="Times New Roman" w:hAnsiTheme="majorHAnsi" w:cstheme="majorHAnsi"/>
            <w:lang w:val="en-US" w:eastAsia="de-DE"/>
          </w:rPr>
          <w:delText>,</w:delText>
        </w:r>
      </w:del>
      <w:ins w:id="19" w:author="Alexander Resch" w:date="2022-01-19T19:07: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the ULD sequence could be subcloned as an insertion module via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EarI</w:t>
      </w:r>
      <w:proofErr w:type="spellEnd"/>
      <w:r w:rsidRPr="00B95229">
        <w:rPr>
          <w:rFonts w:asciiTheme="majorHAnsi" w:eastAsia="Times New Roman" w:hAnsiTheme="majorHAnsi" w:cstheme="majorHAnsi"/>
          <w:lang w:val="en-US" w:eastAsia="de-DE"/>
        </w:rPr>
        <w:t xml:space="preserve"> restriction digest or supplemented via </w:t>
      </w:r>
      <w:proofErr w:type="spellStart"/>
      <w:r w:rsidRPr="00B95229">
        <w:rPr>
          <w:rFonts w:asciiTheme="majorHAnsi" w:eastAsia="Times New Roman" w:hAnsiTheme="majorHAnsi" w:cstheme="majorHAnsi"/>
          <w:lang w:val="en-US" w:eastAsia="de-DE"/>
        </w:rPr>
        <w:t>BspQI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restriction digest</w:t>
      </w:r>
      <w:ins w:id="20" w:author="Alexander Resch" w:date="2022-01-19T19:08: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as described in detail in Huber et al. 2014</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w:t>
      </w:r>
      <w:commentRangeStart w:id="21"/>
      <w:r w:rsidRPr="00B95229">
        <w:rPr>
          <w:rFonts w:asciiTheme="majorHAnsi" w:eastAsia="Times New Roman" w:hAnsiTheme="majorHAnsi" w:cstheme="majorHAnsi"/>
          <w:lang w:val="en-US" w:eastAsia="de-DE"/>
        </w:rPr>
        <w:t>In this work</w:t>
      </w:r>
      <w:ins w:id="22" w:author="Alexander Resch" w:date="2022-01-19T19:08: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the pET28-NMBL-ULD-His plasmids were completed with compatible elastin-like protein (ELP) spacer modules (ELP: V10, V20, V40, V80, V120, D20, H20, S20, R20, R40) </w:t>
      </w:r>
      <w:r w:rsidR="00BA43BA">
        <w:rPr>
          <w:rFonts w:asciiTheme="majorHAnsi" w:eastAsia="Times New Roman" w:hAnsiTheme="majorHAnsi" w:cstheme="majorHAnsi"/>
          <w:lang w:val="en-US" w:eastAsia="de-DE"/>
        </w:rPr>
        <w:t xml:space="preserve">and additional linker sequences shown below </w:t>
      </w:r>
      <w:r w:rsidRPr="00B95229">
        <w:rPr>
          <w:rFonts w:asciiTheme="majorHAnsi" w:eastAsia="Times New Roman" w:hAnsiTheme="majorHAnsi" w:cstheme="majorHAnsi"/>
          <w:lang w:val="en-US" w:eastAsia="de-DE"/>
        </w:rPr>
        <w:t>to pET28-NMBL-ELP-ULD-His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ELP spacer = (VPGVG)</w:t>
      </w:r>
      <w:r w:rsidRPr="00B95229">
        <w:rPr>
          <w:rFonts w:asciiTheme="majorHAnsi" w:eastAsia="Times New Roman" w:hAnsiTheme="majorHAnsi" w:cstheme="majorHAnsi"/>
          <w:vertAlign w:val="subscript"/>
          <w:lang w:val="en-US" w:eastAsia="de-DE"/>
        </w:rPr>
        <w:t>20</w:t>
      </w:r>
      <w:r w:rsidRPr="00B95229">
        <w:rPr>
          <w:rFonts w:asciiTheme="majorHAnsi" w:eastAsia="Times New Roman" w:hAnsiTheme="majorHAnsi" w:cstheme="majorHAnsi"/>
          <w:lang w:val="en-US" w:eastAsia="de-DE"/>
        </w:rPr>
        <w:t xml:space="preserve"> = V20</w:t>
      </w:r>
      <w:r>
        <w:rPr>
          <w:rFonts w:asciiTheme="majorHAnsi" w:eastAsia="Times New Roman" w:hAnsiTheme="majorHAnsi" w:cstheme="majorHAnsi"/>
          <w:lang w:val="en-US" w:eastAsia="de-DE"/>
        </w:rPr>
        <w:t xml:space="preserve"> and further linker protein sequences shown below</w:t>
      </w:r>
      <w:r w:rsidRPr="00B95229">
        <w:rPr>
          <w:rFonts w:asciiTheme="majorHAnsi" w:eastAsia="Times New Roman" w:hAnsiTheme="majorHAnsi" w:cstheme="majorHAnsi"/>
          <w:lang w:val="en-US" w:eastAsia="de-DE"/>
        </w:rPr>
        <w:t>) followed by the addition of another compatible ULD module to</w:t>
      </w:r>
      <w:r>
        <w:rPr>
          <w:rFonts w:asciiTheme="majorHAnsi" w:eastAsia="Times New Roman" w:hAnsiTheme="majorHAnsi" w:cstheme="majorHAnsi"/>
          <w:lang w:val="en-US" w:eastAsia="de-DE"/>
        </w:rPr>
        <w:t xml:space="preserve"> complete the pET28-NMBL-ULD-Linker</w:t>
      </w:r>
      <w:r w:rsidRPr="00B95229">
        <w:rPr>
          <w:rFonts w:asciiTheme="majorHAnsi" w:eastAsia="Times New Roman" w:hAnsiTheme="majorHAnsi" w:cstheme="majorHAnsi"/>
          <w:lang w:val="en-US" w:eastAsia="de-DE"/>
        </w:rPr>
        <w:t xml:space="preserve">-ULD-His (for example: pET28-NMBL-ULD-V20-ULD-His) plasmid. </w:t>
      </w:r>
      <w:commentRangeEnd w:id="21"/>
      <w:r w:rsidR="00161285">
        <w:rPr>
          <w:rStyle w:val="Kommentarzeichen"/>
        </w:rPr>
        <w:commentReference w:id="21"/>
      </w:r>
      <w:r w:rsidRPr="00B95229">
        <w:rPr>
          <w:rFonts w:asciiTheme="majorHAnsi" w:eastAsia="Times New Roman" w:hAnsiTheme="majorHAnsi" w:cstheme="majorHAnsi"/>
          <w:lang w:val="en-US" w:eastAsia="de-DE"/>
        </w:rPr>
        <w:t xml:space="preserve">The ELP </w:t>
      </w:r>
      <w:r>
        <w:rPr>
          <w:rFonts w:asciiTheme="majorHAnsi" w:eastAsia="Times New Roman" w:hAnsiTheme="majorHAnsi" w:cstheme="majorHAnsi"/>
          <w:lang w:val="en-US" w:eastAsia="de-DE"/>
        </w:rPr>
        <w:t>linker</w:t>
      </w:r>
      <w:r w:rsidRPr="00B95229">
        <w:rPr>
          <w:rFonts w:asciiTheme="majorHAnsi" w:eastAsia="Times New Roman" w:hAnsiTheme="majorHAnsi" w:cstheme="majorHAnsi"/>
          <w:lang w:val="en-US" w:eastAsia="de-DE"/>
        </w:rPr>
        <w:t xml:space="preserve"> could be replaced by any other (OVTP</w:t>
      </w:r>
      <w:ins w:id="23" w:author="anna.resch88@gmail.com" w:date="2022-01-04T09:37:00Z">
        <w:r w:rsidR="00F86424">
          <w:rPr>
            <w:rFonts w:asciiTheme="majorHAnsi" w:eastAsia="Times New Roman" w:hAnsiTheme="majorHAnsi" w:cstheme="majorHAnsi"/>
            <w:lang w:val="en-US" w:eastAsia="de-DE"/>
          </w:rPr>
          <w:t>-</w:t>
        </w:r>
      </w:ins>
      <w:del w:id="24" w:author="anna.resch88@gmail.com" w:date="2022-01-04T09:37:00Z">
        <w:r w:rsidRPr="00B95229" w:rsidDel="00F86424">
          <w:rPr>
            <w:rFonts w:asciiTheme="majorHAnsi" w:eastAsia="Times New Roman" w:hAnsiTheme="majorHAnsi" w:cstheme="majorHAnsi"/>
            <w:lang w:val="en-US" w:eastAsia="de-DE"/>
          </w:rPr>
          <w:delText xml:space="preserve"> </w:delText>
        </w:r>
      </w:del>
      <w:r w:rsidRPr="00B95229">
        <w:rPr>
          <w:rFonts w:asciiTheme="majorHAnsi" w:eastAsia="Times New Roman" w:hAnsiTheme="majorHAnsi" w:cstheme="majorHAnsi"/>
          <w:lang w:val="en-US" w:eastAsia="de-DE"/>
        </w:rPr>
        <w:t>compatible) functional or structural protein domain</w:t>
      </w:r>
      <w:ins w:id="25" w:author="Alexander Resch" w:date="2022-01-19T19:14:00Z">
        <w:r w:rsidR="00891E5A">
          <w:rPr>
            <w:rFonts w:asciiTheme="majorHAnsi" w:eastAsia="Times New Roman" w:hAnsiTheme="majorHAnsi" w:cstheme="majorHAnsi"/>
            <w:lang w:val="en-US" w:eastAsia="de-DE"/>
          </w:rPr>
          <w:t>-</w:t>
        </w:r>
      </w:ins>
      <w:del w:id="26" w:author="Alexander Resch" w:date="2022-01-19T19:14:00Z">
        <w:r w:rsidRPr="00B95229" w:rsidDel="00891E5A">
          <w:rPr>
            <w:rFonts w:asciiTheme="majorHAnsi" w:eastAsia="Times New Roman" w:hAnsiTheme="majorHAnsi" w:cstheme="majorHAnsi"/>
            <w:lang w:val="en-US" w:eastAsia="de-DE"/>
          </w:rPr>
          <w:delText xml:space="preserve"> </w:delText>
        </w:r>
      </w:del>
      <w:r w:rsidRPr="00B95229">
        <w:rPr>
          <w:rFonts w:asciiTheme="majorHAnsi" w:eastAsia="Times New Roman" w:hAnsiTheme="majorHAnsi" w:cstheme="majorHAnsi"/>
          <w:lang w:val="en-US" w:eastAsia="de-DE"/>
        </w:rPr>
        <w:t>encoding DNA sequence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for HSA, ELPs, recombinant resilin, </w:t>
      </w:r>
      <w:proofErr w:type="spellStart"/>
      <w:r w:rsidRPr="00B95229">
        <w:rPr>
          <w:rFonts w:asciiTheme="majorHAnsi" w:eastAsia="Times New Roman" w:hAnsiTheme="majorHAnsi" w:cstheme="majorHAnsi"/>
          <w:lang w:val="en-US" w:eastAsia="de-DE"/>
        </w:rPr>
        <w:t>SpyCatcher</w:t>
      </w:r>
      <w:proofErr w:type="spellEnd"/>
      <w:r w:rsidRPr="00B95229">
        <w:rPr>
          <w:rFonts w:asciiTheme="majorHAnsi" w:eastAsia="Times New Roman" w:hAnsiTheme="majorHAnsi" w:cstheme="majorHAnsi"/>
          <w:lang w:val="en-US" w:eastAsia="de-DE"/>
        </w:rPr>
        <w:t xml:space="preserve">, recombinant spider silk etc.) to </w:t>
      </w:r>
      <w:r>
        <w:rPr>
          <w:rFonts w:asciiTheme="majorHAnsi" w:eastAsia="Times New Roman" w:hAnsiTheme="majorHAnsi" w:cstheme="majorHAnsi"/>
          <w:lang w:val="en-US" w:eastAsia="de-DE"/>
        </w:rPr>
        <w:t>introduce</w:t>
      </w:r>
      <w:r w:rsidRPr="00B95229">
        <w:rPr>
          <w:rFonts w:asciiTheme="majorHAnsi" w:eastAsia="Times New Roman" w:hAnsiTheme="majorHAnsi" w:cstheme="majorHAnsi"/>
          <w:lang w:val="en-US" w:eastAsia="de-DE"/>
        </w:rPr>
        <w:t xml:space="preserve"> additional funct</w:t>
      </w:r>
      <w:r>
        <w:rPr>
          <w:rFonts w:asciiTheme="majorHAnsi" w:eastAsia="Times New Roman" w:hAnsiTheme="majorHAnsi" w:cstheme="majorHAnsi"/>
          <w:lang w:val="en-US" w:eastAsia="de-DE"/>
        </w:rPr>
        <w:t>ionalities</w:t>
      </w:r>
      <w:ins w:id="27" w:author="Alexander Resch" w:date="2022-01-19T19:15:00Z">
        <w:r w:rsidR="00891E5A">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and </w:t>
      </w:r>
      <w:r>
        <w:rPr>
          <w:rFonts w:asciiTheme="majorHAnsi" w:eastAsia="Times New Roman" w:hAnsiTheme="majorHAnsi" w:cstheme="majorHAnsi"/>
          <w:lang w:val="en-US" w:eastAsia="de-DE"/>
        </w:rPr>
        <w:t xml:space="preserve">to </w:t>
      </w:r>
      <w:r w:rsidRPr="00B95229">
        <w:rPr>
          <w:rFonts w:asciiTheme="majorHAnsi" w:eastAsia="Times New Roman" w:hAnsiTheme="majorHAnsi" w:cstheme="majorHAnsi"/>
          <w:lang w:val="en-US" w:eastAsia="de-DE"/>
        </w:rPr>
        <w:t>adjust the physicochemical properties of the resulting hydrogel</w:t>
      </w:r>
      <w:del w:id="28" w:author="Alexander Resch" w:date="2022-01-19T19:15:00Z">
        <w:r w:rsidRPr="00B95229" w:rsidDel="00891E5A">
          <w:rPr>
            <w:rFonts w:asciiTheme="majorHAnsi" w:eastAsia="Times New Roman" w:hAnsiTheme="majorHAnsi" w:cstheme="majorHAnsi"/>
            <w:lang w:val="en-US" w:eastAsia="de-DE"/>
          </w:rPr>
          <w:delText xml:space="preserve"> </w:delText>
        </w:r>
      </w:del>
      <w:del w:id="29" w:author="anna.resch88@gmail.com" w:date="2022-01-04T09:38:00Z">
        <w:r w:rsidRPr="00B95229" w:rsidDel="00F86424">
          <w:rPr>
            <w:rFonts w:asciiTheme="majorHAnsi" w:eastAsia="Times New Roman" w:hAnsiTheme="majorHAnsi" w:cstheme="majorHAnsi"/>
            <w:lang w:val="en-US" w:eastAsia="de-DE"/>
          </w:rPr>
          <w:delText>glue</w:delText>
        </w:r>
      </w:del>
      <w:del w:id="30" w:author="Alexander Resch" w:date="2022-01-19T19:15:00Z">
        <w:r w:rsidRPr="00B95229" w:rsidDel="00891E5A">
          <w:rPr>
            <w:rFonts w:asciiTheme="majorHAnsi" w:eastAsia="Times New Roman" w:hAnsiTheme="majorHAnsi" w:cstheme="majorHAnsi"/>
            <w:lang w:val="en-US" w:eastAsia="de-DE"/>
          </w:rPr>
          <w:delText xml:space="preserve"> for </w:delText>
        </w:r>
      </w:del>
      <w:ins w:id="31" w:author="anna.resch88@gmail.com" w:date="2022-01-04T09:38:00Z">
        <w:del w:id="32" w:author="Alexander Resch" w:date="2022-01-19T19:15:00Z">
          <w:r w:rsidR="00F86424" w:rsidDel="00891E5A">
            <w:rPr>
              <w:rFonts w:asciiTheme="majorHAnsi" w:eastAsia="Times New Roman" w:hAnsiTheme="majorHAnsi" w:cstheme="majorHAnsi"/>
              <w:lang w:val="en-US" w:eastAsia="de-DE"/>
            </w:rPr>
            <w:delText xml:space="preserve">the </w:delText>
          </w:r>
        </w:del>
      </w:ins>
      <w:del w:id="33" w:author="Alexander Resch" w:date="2022-01-19T19:15:00Z">
        <w:r w:rsidRPr="00B95229" w:rsidDel="00891E5A">
          <w:rPr>
            <w:rFonts w:asciiTheme="majorHAnsi" w:eastAsia="Times New Roman" w:hAnsiTheme="majorHAnsi" w:cstheme="majorHAnsi"/>
            <w:lang w:val="en-US" w:eastAsia="de-DE"/>
          </w:rPr>
          <w:delText>aimed</w:delText>
        </w:r>
        <w:r w:rsidRPr="00F07AB2" w:rsidDel="00891E5A">
          <w:rPr>
            <w:rFonts w:asciiTheme="majorHAnsi" w:eastAsia="Times New Roman" w:hAnsiTheme="majorHAnsi" w:cstheme="majorHAnsi"/>
            <w:sz w:val="24"/>
            <w:szCs w:val="24"/>
            <w:lang w:val="en-US" w:eastAsia="de-DE"/>
          </w:rPr>
          <w:delText xml:space="preserve"> </w:delText>
        </w:r>
        <w:r w:rsidDel="00891E5A">
          <w:rPr>
            <w:rFonts w:asciiTheme="majorHAnsi" w:eastAsia="Times New Roman" w:hAnsiTheme="majorHAnsi" w:cstheme="majorHAnsi"/>
            <w:lang w:val="en-US" w:eastAsia="de-DE"/>
          </w:rPr>
          <w:delText>purpos</w:delText>
        </w:r>
        <w:r w:rsidRPr="00B95229" w:rsidDel="00891E5A">
          <w:rPr>
            <w:rFonts w:asciiTheme="majorHAnsi" w:eastAsia="Times New Roman" w:hAnsiTheme="majorHAnsi" w:cstheme="majorHAnsi"/>
            <w:lang w:val="en-US" w:eastAsia="de-DE"/>
          </w:rPr>
          <w:delText>es</w:delText>
        </w:r>
      </w:del>
      <w:r w:rsidRPr="00B95229">
        <w:rPr>
          <w:rFonts w:asciiTheme="majorHAnsi" w:eastAsia="Times New Roman" w:hAnsiTheme="majorHAnsi" w:cstheme="majorHAnsi"/>
          <w:lang w:val="en-US" w:eastAsia="de-DE"/>
        </w:rPr>
        <w:t xml:space="preserve">. </w:t>
      </w:r>
      <w:r>
        <w:rPr>
          <w:rFonts w:asciiTheme="majorHAnsi" w:eastAsia="Times New Roman" w:hAnsiTheme="majorHAnsi" w:cstheme="majorHAnsi"/>
          <w:lang w:val="en-US" w:eastAsia="de-DE"/>
        </w:rPr>
        <w:t>The resulting pET28-NMBL-ULD-Linker</w:t>
      </w:r>
      <w:r w:rsidRPr="00B95229">
        <w:rPr>
          <w:rFonts w:asciiTheme="majorHAnsi" w:eastAsia="Times New Roman" w:hAnsiTheme="majorHAnsi" w:cstheme="majorHAnsi"/>
          <w:lang w:val="en-US" w:eastAsia="de-DE"/>
        </w:rPr>
        <w:t xml:space="preserve">-ULD-His vectors were directly transformed into </w:t>
      </w:r>
      <w:r w:rsidRPr="00B95229">
        <w:rPr>
          <w:rFonts w:asciiTheme="majorHAnsi" w:eastAsia="Times New Roman" w:hAnsiTheme="majorHAnsi" w:cstheme="majorHAnsi"/>
          <w:i/>
          <w:lang w:val="en-US" w:eastAsia="de-DE"/>
        </w:rPr>
        <w:t xml:space="preserve">E. coli </w:t>
      </w:r>
      <w:r w:rsidRPr="00B95229">
        <w:rPr>
          <w:rFonts w:asciiTheme="majorHAnsi" w:eastAsia="Times New Roman" w:hAnsiTheme="majorHAnsi" w:cstheme="majorHAnsi"/>
          <w:lang w:val="en-US" w:eastAsia="de-DE"/>
        </w:rPr>
        <w:t>expression cells (here BL21(DE3) or BLR etc.)</w:t>
      </w:r>
      <w:ins w:id="34" w:author="Alexander Resch" w:date="2022-01-19T19:16:00Z">
        <w:r w:rsidR="00891E5A">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as described in Huber et al. 2014</w:t>
      </w:r>
      <w:r w:rsidR="006370C4" w:rsidRPr="006370C4">
        <w:rPr>
          <w:rFonts w:asciiTheme="majorHAnsi" w:eastAsia="Times New Roman" w:hAnsiTheme="majorHAnsi" w:cstheme="majorHAnsi"/>
          <w:vertAlign w:val="superscript"/>
          <w:lang w:val="en-US" w:eastAsia="de-DE"/>
        </w:rPr>
        <w:t>3</w:t>
      </w:r>
      <w:r w:rsidRPr="00B95229">
        <w:rPr>
          <w:rFonts w:asciiTheme="majorHAnsi" w:eastAsia="Times New Roman" w:hAnsiTheme="majorHAnsi" w:cstheme="majorHAnsi"/>
          <w:lang w:val="en-US" w:eastAsia="de-DE"/>
        </w:rPr>
        <w:t xml:space="preserve"> and expressed and purified as described </w:t>
      </w:r>
      <w:commentRangeStart w:id="35"/>
      <w:r w:rsidRPr="00B95229">
        <w:rPr>
          <w:rFonts w:asciiTheme="majorHAnsi" w:eastAsia="Times New Roman" w:hAnsiTheme="majorHAnsi" w:cstheme="majorHAnsi"/>
          <w:lang w:val="en-US" w:eastAsia="de-DE"/>
        </w:rPr>
        <w:t>elsewhere</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&lt;EndNote&gt;&lt;Cite&gt;&lt;Author&gt;Sambrook&lt;/Author&gt;&lt;Year&gt;2001&lt;/Year&gt;&lt;RecNum&gt;183&lt;/RecNum&gt;&lt;DisplayText&gt;&lt;style face="superscript"&gt;4&lt;/style&gt;&lt;/DisplayText&gt;&lt;record&gt;&lt;rec-number&gt;183&lt;/rec-number&gt;&lt;foreign-keys&gt;&lt;key app="EN" db-id="zvspev52q5sttqetatnpexxo02zdpswpztzw" timestamp="1609188775"&gt;183&lt;/key&gt;&lt;/foreign-keys&gt;&lt;ref-type name="Book"&gt;6&lt;/ref-type&gt;&lt;contributors&gt;&lt;authors&gt;&lt;author&gt;Sambrook, J. &amp;amp; Russell, D. W. &lt;/author&gt;&lt;/authors&gt;&lt;/contributors&gt;&lt;titles&gt;&lt;title&gt;Molecular Cloning: A Laboratory Manual. &lt;/title&gt;&lt;/titles&gt;&lt;edition&gt;3rd&lt;/edition&gt;&lt;dates&gt;&lt;year&gt;2001&lt;/year&gt;&lt;/dates&gt;&lt;pub-location&gt;New York&lt;/pub-location&gt;&lt;publisher&gt;Cold Spring Harbor Laboratory Press. &lt;/publisher&gt;&lt;urls&gt;&lt;/urls&gt;&lt;/record&gt;&lt;/Cite&gt;&lt;/EndNote&gt;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4</w:t>
      </w:r>
      <w:r>
        <w:rPr>
          <w:rFonts w:asciiTheme="majorHAnsi" w:eastAsia="Times New Roman" w:hAnsiTheme="majorHAnsi" w:cstheme="majorHAnsi"/>
          <w:lang w:val="en-US" w:eastAsia="de-DE"/>
        </w:rPr>
        <w:fldChar w:fldCharType="end"/>
      </w:r>
      <w:commentRangeEnd w:id="35"/>
      <w:r w:rsidR="00807CAD">
        <w:rPr>
          <w:rStyle w:val="Kommentarzeichen"/>
        </w:rPr>
        <w:commentReference w:id="35"/>
      </w:r>
      <w:r w:rsidRPr="00B95229">
        <w:rPr>
          <w:rFonts w:asciiTheme="majorHAnsi" w:eastAsia="Times New Roman" w:hAnsiTheme="majorHAnsi" w:cstheme="majorHAnsi"/>
          <w:lang w:val="en-US" w:eastAsia="de-DE"/>
        </w:rPr>
        <w:t xml:space="preserve">. Exemplary DNA sequences and resulting amino acid (aa) sequences of the </w:t>
      </w:r>
      <w:r>
        <w:rPr>
          <w:rFonts w:asciiTheme="majorHAnsi" w:eastAsia="Times New Roman" w:hAnsiTheme="majorHAnsi" w:cstheme="majorHAnsi"/>
          <w:lang w:val="en-US" w:eastAsia="de-DE"/>
        </w:rPr>
        <w:t>applied</w:t>
      </w:r>
      <w:r w:rsidRPr="00B95229">
        <w:rPr>
          <w:rFonts w:asciiTheme="majorHAnsi" w:eastAsia="Times New Roman" w:hAnsiTheme="majorHAnsi" w:cstheme="majorHAnsi"/>
          <w:lang w:val="en-US" w:eastAsia="de-DE"/>
        </w:rPr>
        <w:t xml:space="preserve"> ULD-ELP-ULD-His fusion proteins are listed below.</w:t>
      </w:r>
    </w:p>
    <w:p w14:paraId="4305D6CE" w14:textId="67211408" w:rsidR="00067C6D" w:rsidRDefault="00067C6D" w:rsidP="00067C6D">
      <w:pPr>
        <w:spacing w:after="0" w:line="360" w:lineRule="auto"/>
        <w:jc w:val="both"/>
        <w:rPr>
          <w:rFonts w:asciiTheme="majorHAnsi" w:eastAsia="Times New Roman" w:hAnsiTheme="majorHAnsi" w:cstheme="majorHAnsi"/>
          <w:b/>
          <w:bCs/>
          <w:lang w:val="en-US" w:eastAsia="de-DE"/>
        </w:rPr>
      </w:pPr>
      <w:r>
        <w:rPr>
          <w:rFonts w:asciiTheme="majorHAnsi" w:eastAsia="Times New Roman" w:hAnsiTheme="majorHAnsi" w:cstheme="majorHAnsi"/>
          <w:sz w:val="24"/>
          <w:szCs w:val="24"/>
          <w:lang w:val="en-US" w:eastAsia="de-DE"/>
        </w:rPr>
        <w:br w:type="column"/>
      </w:r>
      <w:r w:rsidRPr="00B95229">
        <w:rPr>
          <w:rFonts w:asciiTheme="majorHAnsi" w:eastAsia="Times New Roman" w:hAnsiTheme="majorHAnsi" w:cstheme="majorHAnsi"/>
          <w:b/>
          <w:bCs/>
          <w:lang w:val="en-US" w:eastAsia="de-DE"/>
        </w:rPr>
        <w:lastRenderedPageBreak/>
        <w:t xml:space="preserve">DNA and aa sequences of ULD and plasmid </w:t>
      </w:r>
      <w:r w:rsidR="000224BA">
        <w:rPr>
          <w:rFonts w:asciiTheme="majorHAnsi" w:eastAsia="Times New Roman" w:hAnsiTheme="majorHAnsi" w:cstheme="majorHAnsi"/>
          <w:b/>
          <w:bCs/>
          <w:lang w:val="en-US" w:eastAsia="de-DE"/>
        </w:rPr>
        <w:t>l</w:t>
      </w:r>
      <w:r w:rsidR="000224BA" w:rsidRPr="00B95229">
        <w:rPr>
          <w:rFonts w:asciiTheme="majorHAnsi" w:eastAsia="Times New Roman" w:hAnsiTheme="majorHAnsi" w:cstheme="majorHAnsi"/>
          <w:b/>
          <w:bCs/>
          <w:lang w:val="en-US" w:eastAsia="de-DE"/>
        </w:rPr>
        <w:t xml:space="preserve">inker </w:t>
      </w:r>
      <w:r w:rsidRPr="00B95229">
        <w:rPr>
          <w:rFonts w:asciiTheme="majorHAnsi" w:eastAsia="Times New Roman" w:hAnsiTheme="majorHAnsi" w:cstheme="majorHAnsi"/>
          <w:b/>
          <w:bCs/>
          <w:lang w:val="en-US" w:eastAsia="de-DE"/>
        </w:rPr>
        <w:t>region and examined ULD fusion proteins</w:t>
      </w:r>
    </w:p>
    <w:p w14:paraId="520E673D" w14:textId="77777777" w:rsidR="00067C6D" w:rsidRDefault="00067C6D" w:rsidP="00067C6D">
      <w:pPr>
        <w:spacing w:after="0" w:line="360" w:lineRule="auto"/>
        <w:jc w:val="both"/>
        <w:rPr>
          <w:rFonts w:asciiTheme="majorHAnsi" w:eastAsia="Times New Roman" w:hAnsiTheme="majorHAnsi" w:cstheme="majorHAnsi"/>
          <w:b/>
          <w:bCs/>
          <w:lang w:val="en-US" w:eastAsia="de-DE"/>
        </w:rPr>
      </w:pPr>
    </w:p>
    <w:p w14:paraId="0D9B772A" w14:textId="77777777" w:rsidR="00067C6D" w:rsidRPr="00726839" w:rsidRDefault="00067C6D" w:rsidP="00067C6D">
      <w:pPr>
        <w:rPr>
          <w:rFonts w:cstheme="minorHAnsi"/>
          <w:lang w:val="en-US"/>
        </w:rPr>
      </w:pPr>
      <w:r>
        <w:rPr>
          <w:rFonts w:cstheme="minorHAnsi"/>
          <w:b/>
          <w:lang w:val="en-US"/>
        </w:rPr>
        <w:t>Examples for ULD-ELP</w:t>
      </w:r>
      <w:r w:rsidRPr="00726839">
        <w:rPr>
          <w:rFonts w:cstheme="minorHAnsi"/>
          <w:b/>
          <w:lang w:val="en-US"/>
        </w:rPr>
        <w:t xml:space="preserve">-ULD constructs </w:t>
      </w:r>
    </w:p>
    <w:p w14:paraId="20373E3B" w14:textId="79BD709B"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36" w:author="anna.resch88@gmail.com" w:date="2022-01-04T09:38:00Z">
        <w:r w:rsidRPr="00726839" w:rsidDel="00F86424">
          <w:rPr>
            <w:rFonts w:cstheme="minorHAnsi"/>
            <w:b/>
            <w:bCs/>
            <w:u w:val="single"/>
            <w:lang w:val="en-US"/>
          </w:rPr>
          <w:delText>u</w:delText>
        </w:r>
      </w:del>
      <w:r w:rsidRPr="00726839">
        <w:rPr>
          <w:rFonts w:cstheme="minorHAnsi"/>
          <w:b/>
          <w:bCs/>
          <w:u w:val="single"/>
          <w:lang w:val="en-US"/>
        </w:rPr>
        <w:t>r Codes</w:t>
      </w:r>
    </w:p>
    <w:p w14:paraId="025B2B37"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7E957EEB"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4833087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68D7A6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34177E9B" w14:textId="77777777" w:rsidR="00067C6D" w:rsidRPr="00B95229" w:rsidRDefault="00067C6D" w:rsidP="00067C6D">
      <w:pPr>
        <w:spacing w:after="0" w:line="360" w:lineRule="auto"/>
        <w:jc w:val="both"/>
        <w:rPr>
          <w:rFonts w:asciiTheme="majorHAnsi" w:eastAsia="Times New Roman" w:hAnsiTheme="majorHAnsi" w:cstheme="majorHAnsi"/>
          <w:lang w:val="en-US" w:eastAsia="de-DE"/>
        </w:rPr>
      </w:pPr>
    </w:p>
    <w:p w14:paraId="0460DB33"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Human ubiquitin-like domain (ULD)</w:t>
      </w:r>
      <w:r w:rsidRPr="00B95229">
        <w:rPr>
          <w:rFonts w:asciiTheme="majorHAnsi" w:eastAsia="Times New Roman" w:hAnsiTheme="majorHAnsi" w:cstheme="majorHAnsi"/>
          <w:lang w:val="en-US" w:eastAsia="de-DE"/>
        </w:rPr>
        <w:t>: Codon optimized DNA sequence of human ULD</w:t>
      </w:r>
      <w:r w:rsidRPr="00B95229">
        <w:rPr>
          <w:rFonts w:asciiTheme="majorHAnsi" w:eastAsia="Times New Roman" w:hAnsiTheme="majorHAnsi" w:cstheme="majorHAnsi"/>
          <w:b/>
          <w:bCs/>
          <w:lang w:val="en-US" w:eastAsia="de-DE"/>
        </w:rPr>
        <w:t xml:space="preserve"> </w:t>
      </w:r>
      <w:r w:rsidRPr="00B95229">
        <w:rPr>
          <w:rFonts w:asciiTheme="majorHAnsi" w:eastAsia="Times New Roman" w:hAnsiTheme="majorHAnsi" w:cstheme="majorHAnsi"/>
          <w:lang w:val="en-US" w:eastAsia="de-DE"/>
        </w:rPr>
        <w:t>(</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xml:space="preserve">) with 5'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3'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sites (</w:t>
      </w:r>
      <w:r w:rsidRPr="00B95229">
        <w:rPr>
          <w:rFonts w:asciiTheme="majorHAnsi" w:eastAsia="Times New Roman" w:hAnsiTheme="majorHAnsi" w:cstheme="majorHAnsi"/>
          <w:u w:val="single"/>
          <w:lang w:val="en-US" w:eastAsia="de-DE"/>
        </w:rPr>
        <w:t>underlined</w:t>
      </w:r>
      <w:r w:rsidRPr="00B95229">
        <w:rPr>
          <w:rFonts w:asciiTheme="majorHAnsi" w:eastAsia="Times New Roman" w:hAnsiTheme="majorHAnsi" w:cstheme="majorHAnsi"/>
          <w:lang w:val="en-US" w:eastAsia="de-DE"/>
        </w:rPr>
        <w:t>)</w:t>
      </w:r>
    </w:p>
    <w:p w14:paraId="12C5F3AB"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color w:val="000000"/>
          <w:u w:val="single"/>
          <w:lang w:val="en-US" w:eastAsia="de-DE"/>
        </w:rPr>
        <w:t>GGATCC</w:t>
      </w:r>
      <w:r w:rsidRPr="005843FE">
        <w:rPr>
          <w:rFonts w:asciiTheme="majorHAnsi" w:eastAsia="Times New Roman" w:hAnsiTheme="majorHAnsi" w:cstheme="majorHAnsi"/>
          <w:color w:val="2E74B5" w:themeColor="accent1" w:themeShade="BF"/>
          <w:lang w:val="en-US" w:eastAsia="de-DE"/>
        </w:rPr>
        <w:t>TATGAGCTCTTCT</w:t>
      </w:r>
      <w:r w:rsidRPr="005843FE">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5843FE">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color w:val="000000"/>
          <w:u w:val="single"/>
          <w:lang w:val="en-US" w:eastAsia="de-DE"/>
        </w:rPr>
        <w:t>AAGCTT</w:t>
      </w:r>
      <w:r w:rsidRPr="00B95229">
        <w:rPr>
          <w:rFonts w:asciiTheme="majorHAnsi" w:eastAsia="Times New Roman" w:hAnsiTheme="majorHAnsi" w:cstheme="majorHAnsi"/>
          <w:color w:val="000000"/>
          <w:lang w:val="en-US" w:eastAsia="de-DE"/>
        </w:rPr>
        <w:t>3'</w:t>
      </w:r>
    </w:p>
    <w:p w14:paraId="4F21AD2E"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 xml:space="preserve">Human ULD: </w:t>
      </w:r>
      <w:r w:rsidRPr="00B95229">
        <w:rPr>
          <w:rFonts w:asciiTheme="majorHAnsi" w:eastAsia="Times New Roman" w:hAnsiTheme="majorHAnsi" w:cstheme="majorHAnsi"/>
          <w:lang w:val="en-US" w:eastAsia="de-DE"/>
        </w:rPr>
        <w:t>aa sequence of ULD (</w:t>
      </w:r>
      <w:r>
        <w:rPr>
          <w:rFonts w:asciiTheme="majorHAnsi" w:eastAsia="Times New Roman" w:hAnsiTheme="majorHAnsi" w:cstheme="majorHAnsi"/>
          <w:lang w:val="en-US" w:eastAsia="de-DE"/>
        </w:rPr>
        <w:t xml:space="preserve">blue </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with flanking linker sequences</w:t>
      </w:r>
    </w:p>
    <w:p w14:paraId="59FD912E" w14:textId="77777777" w:rsidR="00067C6D" w:rsidRPr="00B95229" w:rsidRDefault="00067C6D" w:rsidP="00067C6D">
      <w:pPr>
        <w:spacing w:after="120" w:line="240" w:lineRule="auto"/>
        <w:jc w:val="both"/>
        <w:rPr>
          <w:rFonts w:asciiTheme="majorHAnsi" w:eastAsia="Times New Roman" w:hAnsiTheme="majorHAnsi" w:cstheme="majorHAnsi"/>
          <w:color w:val="000000"/>
          <w:lang w:val="en-US" w:eastAsia="de-DE"/>
        </w:rPr>
      </w:pPr>
      <w:r w:rsidRPr="00B95229">
        <w:rPr>
          <w:rFonts w:asciiTheme="majorHAnsi" w:eastAsia="Times New Roman" w:hAnsiTheme="majorHAnsi" w:cstheme="majorHAnsi"/>
          <w:color w:val="000000"/>
          <w:lang w:val="en-US" w:eastAsia="de-DE"/>
        </w:rPr>
        <w:t>DPMSSS</w:t>
      </w:r>
      <w:r w:rsidRPr="005843FE">
        <w:rPr>
          <w:rFonts w:asciiTheme="majorHAnsi" w:eastAsia="Times New Roman" w:hAnsiTheme="majorHAnsi" w:cstheme="majorHAnsi"/>
          <w:b/>
          <w:color w:val="000090"/>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w:t>
      </w:r>
      <w:r w:rsidRPr="005843FE">
        <w:rPr>
          <w:rFonts w:asciiTheme="majorHAnsi" w:eastAsia="Times New Roman" w:hAnsiTheme="majorHAnsi" w:cstheme="majorHAnsi"/>
          <w:b/>
          <w:color w:val="000090"/>
          <w:lang w:val="en-US" w:eastAsia="de-DE"/>
        </w:rPr>
        <w:t>S</w:t>
      </w:r>
      <w:r w:rsidRPr="00B95229">
        <w:rPr>
          <w:rFonts w:asciiTheme="majorHAnsi" w:eastAsia="Times New Roman" w:hAnsiTheme="majorHAnsi" w:cstheme="majorHAnsi"/>
          <w:color w:val="000000"/>
          <w:lang w:val="en-US" w:eastAsia="de-DE"/>
        </w:rPr>
        <w:t>GGREA</w:t>
      </w:r>
    </w:p>
    <w:p w14:paraId="6FB778E2" w14:textId="77777777" w:rsidR="00067C6D" w:rsidRPr="00B95229" w:rsidRDefault="00067C6D" w:rsidP="00067C6D">
      <w:pPr>
        <w:spacing w:after="120" w:line="240" w:lineRule="auto"/>
        <w:jc w:val="both"/>
        <w:rPr>
          <w:rFonts w:asciiTheme="majorHAnsi" w:eastAsia="Times New Roman" w:hAnsiTheme="majorHAnsi" w:cstheme="majorHAnsi"/>
          <w:color w:val="AEAAAA"/>
          <w:lang w:val="en-US" w:eastAsia="de-DE"/>
        </w:rPr>
      </w:pPr>
    </w:p>
    <w:p w14:paraId="6CA57ADF" w14:textId="7B0A75D5"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NMBL-</w:t>
      </w:r>
      <w:r w:rsidR="0049117F">
        <w:rPr>
          <w:rFonts w:asciiTheme="majorHAnsi" w:eastAsia="Times New Roman" w:hAnsiTheme="majorHAnsi" w:cstheme="majorHAnsi"/>
          <w:b/>
          <w:bCs/>
          <w:lang w:val="en-US" w:eastAsia="de-DE"/>
        </w:rPr>
        <w:t>l</w:t>
      </w:r>
      <w:r w:rsidRPr="00B95229">
        <w:rPr>
          <w:rFonts w:asciiTheme="majorHAnsi" w:eastAsia="Times New Roman" w:hAnsiTheme="majorHAnsi" w:cstheme="majorHAnsi"/>
          <w:b/>
          <w:bCs/>
          <w:lang w:val="en-US" w:eastAsia="de-DE"/>
        </w:rPr>
        <w:t>inker</w:t>
      </w:r>
      <w:r w:rsidRPr="00B95229">
        <w:rPr>
          <w:rFonts w:asciiTheme="majorHAnsi" w:eastAsia="Times New Roman" w:hAnsiTheme="majorHAnsi" w:cstheme="majorHAnsi"/>
          <w:lang w:val="en-US" w:eastAsia="de-DE"/>
        </w:rPr>
        <w:t xml:space="preserve"> </w:t>
      </w:r>
      <w:r w:rsidRPr="00B95229">
        <w:rPr>
          <w:rFonts w:asciiTheme="majorHAnsi" w:eastAsia="Times New Roman" w:hAnsiTheme="majorHAnsi" w:cstheme="majorHAnsi"/>
          <w:b/>
          <w:bCs/>
          <w:lang w:val="en-US" w:eastAsia="de-DE"/>
        </w:rPr>
        <w:t>region</w:t>
      </w:r>
      <w:r w:rsidRPr="00B95229">
        <w:rPr>
          <w:rFonts w:asciiTheme="majorHAnsi" w:eastAsia="Times New Roman" w:hAnsiTheme="majorHAnsi" w:cstheme="majorHAnsi"/>
          <w:lang w:val="en-US" w:eastAsia="de-DE"/>
        </w:rPr>
        <w:t xml:space="preserve"> from pET28-NMBL-His plasmid</w:t>
      </w:r>
    </w:p>
    <w:p w14:paraId="2367B81F" w14:textId="77777777" w:rsidR="00067C6D" w:rsidRPr="00B95229" w:rsidRDefault="00067C6D" w:rsidP="00067C6D">
      <w:pPr>
        <w:spacing w:after="0" w:line="240" w:lineRule="auto"/>
        <w:jc w:val="both"/>
        <w:rPr>
          <w:rFonts w:asciiTheme="majorHAnsi" w:eastAsia="Times New Roman" w:hAnsiTheme="majorHAnsi" w:cstheme="majorHAnsi"/>
          <w:b/>
          <w:bCs/>
          <w:lang w:val="en-US" w:eastAsia="de-DE"/>
        </w:rPr>
      </w:pPr>
      <w:r w:rsidRPr="00B95229">
        <w:rPr>
          <w:rFonts w:asciiTheme="majorHAnsi" w:eastAsia="Times New Roman" w:hAnsiTheme="majorHAnsi" w:cstheme="majorHAnsi"/>
          <w:noProof/>
          <w:lang w:eastAsia="de-DE"/>
        </w:rPr>
        <w:drawing>
          <wp:inline distT="0" distB="0" distL="0" distR="0" wp14:anchorId="6CC1B901" wp14:editId="5EE34EE7">
            <wp:extent cx="5753100" cy="457200"/>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457200"/>
                    </a:xfrm>
                    <a:prstGeom prst="rect">
                      <a:avLst/>
                    </a:prstGeom>
                    <a:noFill/>
                    <a:ln>
                      <a:noFill/>
                    </a:ln>
                  </pic:spPr>
                </pic:pic>
              </a:graphicData>
            </a:graphic>
          </wp:inline>
        </w:drawing>
      </w:r>
    </w:p>
    <w:p w14:paraId="5D0F4185"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p>
    <w:p w14:paraId="2D51775D"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V20</w:t>
      </w: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lang w:val="en-US" w:eastAsia="de-DE"/>
        </w:rPr>
        <w:t>-His from pET28-NMBL-ULD-V20-ULD-His plasmid</w:t>
      </w:r>
    </w:p>
    <w:p w14:paraId="295D01C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(975 bp)</w:t>
      </w:r>
    </w:p>
    <w:p w14:paraId="701A04B5"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lang w:val="en-US" w:eastAsia="de-DE"/>
        </w:rPr>
        <w:t>ATGGATCC</w:t>
      </w:r>
      <w:r w:rsidRPr="009119FA">
        <w:rPr>
          <w:rFonts w:asciiTheme="majorHAnsi" w:eastAsia="Times New Roman" w:hAnsiTheme="majorHAnsi" w:cstheme="majorHAnsi"/>
          <w:color w:val="2E74B5" w:themeColor="accent1" w:themeShade="BF"/>
          <w:lang w:val="en-US" w:eastAsia="de-DE"/>
        </w:rPr>
        <w:t>TATGAGCTCTTCT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9119FA">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313396A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(324 aa / 33.3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23276B19" w14:textId="77777777" w:rsidR="00067C6D"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w:t>
      </w:r>
      <w:r w:rsidRPr="007C545A">
        <w:rPr>
          <w:rFonts w:asciiTheme="majorHAnsi" w:eastAsia="Times New Roman" w:hAnsiTheme="majorHAnsi" w:cstheme="majorHAnsi"/>
          <w:color w:val="008000"/>
          <w:lang w:val="en-US" w:eastAsia="de-DE"/>
        </w:rPr>
        <w:lastRenderedPageBreak/>
        <w:t>VPGVGVPGVGVPGVGVPGVGVPGVGVPGVGVPGVGVPGVGVPGVGVPGVGVPGVGVPGV</w:t>
      </w:r>
      <w:r w:rsidRPr="009119FA">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3A445D2C"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6BB73893"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V40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pET28-NMBL-ULD-V40-ULD-His plasmid </w:t>
      </w:r>
    </w:p>
    <w:p w14:paraId="6F02463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(1275 bp)</w:t>
      </w:r>
    </w:p>
    <w:p w14:paraId="454C1AD2"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13ADD3B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(424 aa / 41.4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0E9FDCC4"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AE66EF">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25E4F10B"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5B00026B"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V80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pET28-NMBL-ULD-V80-ULD-His plasmid</w:t>
      </w:r>
    </w:p>
    <w:p w14:paraId="2A69B16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(1875 bp)</w:t>
      </w:r>
    </w:p>
    <w:p w14:paraId="33C72019"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w:t>
      </w:r>
      <w:r w:rsidRPr="007C545A">
        <w:rPr>
          <w:rFonts w:asciiTheme="majorHAnsi" w:eastAsia="Times New Roman" w:hAnsiTheme="majorHAnsi" w:cstheme="majorHAnsi"/>
          <w:color w:val="008000"/>
          <w:lang w:val="en-US" w:eastAsia="de-DE"/>
        </w:rPr>
        <w:lastRenderedPageBreak/>
        <w: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iCs/>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iCs/>
          <w:color w:val="2E74B5" w:themeColor="accent1" w:themeShade="BF"/>
          <w:lang w:val="en-US" w:eastAsia="de-DE"/>
        </w:rPr>
        <w:t>GGTGGAAGAG</w:t>
      </w:r>
      <w:r w:rsidRPr="00B95229">
        <w:rPr>
          <w:rFonts w:asciiTheme="majorHAnsi" w:eastAsia="Times New Roman" w:hAnsiTheme="majorHAnsi" w:cstheme="majorHAnsi"/>
          <w:iCs/>
          <w:lang w:val="en-US" w:eastAsia="de-DE"/>
        </w:rPr>
        <w:t>AAGCTTCATCACACCACCACCACCACCACTGA3'</w:t>
      </w:r>
    </w:p>
    <w:p w14:paraId="79271F9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(624 aa / 57.8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6CF3F31E" w14:textId="77777777" w:rsidR="00067C6D" w:rsidRPr="00F07AB2" w:rsidRDefault="00067C6D" w:rsidP="00067C6D">
      <w:pPr>
        <w:jc w:val="both"/>
        <w:rPr>
          <w:rFonts w:asciiTheme="majorHAnsi" w:hAnsiTheme="majorHAnsi" w:cstheme="majorHAnsi"/>
          <w:lang w:val="en-US"/>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F7483D">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65C2AB20" w14:textId="77777777" w:rsidR="00067C6D" w:rsidRDefault="00067C6D" w:rsidP="00067C6D">
      <w:pPr>
        <w:jc w:val="both"/>
        <w:rPr>
          <w:rFonts w:asciiTheme="majorHAnsi" w:hAnsiTheme="majorHAnsi" w:cstheme="majorHAnsi"/>
          <w:lang w:val="en-US"/>
        </w:rPr>
      </w:pPr>
    </w:p>
    <w:p w14:paraId="782BD3BF" w14:textId="18825D96" w:rsidR="00067C6D" w:rsidRPr="007458E3" w:rsidRDefault="00067C6D" w:rsidP="00067C6D">
      <w:pPr>
        <w:jc w:val="both"/>
        <w:rPr>
          <w:rFonts w:asciiTheme="majorHAnsi" w:hAnsiTheme="majorHAnsi" w:cstheme="majorHAnsi"/>
          <w:bCs/>
          <w:lang w:val="en-US"/>
        </w:rPr>
      </w:pPr>
      <w:r w:rsidRPr="006370C4">
        <w:rPr>
          <w:rFonts w:asciiTheme="majorHAnsi" w:hAnsiTheme="majorHAnsi" w:cstheme="majorHAnsi"/>
          <w:bCs/>
          <w:lang w:val="en-US"/>
        </w:rPr>
        <w:t xml:space="preserve">Additional </w:t>
      </w:r>
      <w:r w:rsidR="009908D0">
        <w:rPr>
          <w:rFonts w:asciiTheme="majorHAnsi" w:hAnsiTheme="majorHAnsi" w:cstheme="majorHAnsi"/>
          <w:bCs/>
          <w:lang w:val="en-US"/>
        </w:rPr>
        <w:t>l</w:t>
      </w:r>
      <w:r w:rsidRPr="006370C4">
        <w:rPr>
          <w:rFonts w:asciiTheme="majorHAnsi" w:hAnsiTheme="majorHAnsi" w:cstheme="majorHAnsi"/>
          <w:bCs/>
          <w:lang w:val="en-US"/>
        </w:rPr>
        <w:t xml:space="preserve">inker </w:t>
      </w:r>
      <w:r w:rsidR="009908D0">
        <w:rPr>
          <w:rFonts w:asciiTheme="majorHAnsi" w:hAnsiTheme="majorHAnsi" w:cstheme="majorHAnsi"/>
          <w:bCs/>
          <w:lang w:val="en-US"/>
        </w:rPr>
        <w:t>p</w:t>
      </w:r>
      <w:r w:rsidRPr="007458E3">
        <w:rPr>
          <w:rFonts w:asciiTheme="majorHAnsi" w:hAnsiTheme="majorHAnsi" w:cstheme="majorHAnsi"/>
          <w:bCs/>
          <w:lang w:val="en-US"/>
        </w:rPr>
        <w:t>roteins of the ULD-Linker-ULD system expanding functional ELPs with soluble charged ELP-Tyr-variants ((DSY)</w:t>
      </w:r>
      <w:r w:rsidRPr="009708A1">
        <w:rPr>
          <w:rFonts w:asciiTheme="majorHAnsi" w:hAnsiTheme="majorHAnsi" w:cstheme="majorHAnsi"/>
          <w:bCs/>
          <w:vertAlign w:val="subscript"/>
          <w:lang w:val="en-US"/>
          <w:rPrChange w:id="37"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xml:space="preserve"> and (VRY)</w:t>
      </w:r>
      <w:r w:rsidRPr="009708A1">
        <w:rPr>
          <w:rFonts w:asciiTheme="majorHAnsi" w:hAnsiTheme="majorHAnsi" w:cstheme="majorHAnsi"/>
          <w:bCs/>
          <w:vertAlign w:val="subscript"/>
          <w:lang w:val="en-US"/>
          <w:rPrChange w:id="38"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and expression of ELP-</w:t>
      </w:r>
      <w:r w:rsidR="009908D0">
        <w:rPr>
          <w:rFonts w:asciiTheme="majorHAnsi" w:hAnsiTheme="majorHAnsi" w:cstheme="majorHAnsi"/>
          <w:bCs/>
          <w:lang w:val="en-US"/>
        </w:rPr>
        <w:t>l</w:t>
      </w:r>
      <w:r w:rsidR="009908D0" w:rsidRPr="007458E3">
        <w:rPr>
          <w:rFonts w:asciiTheme="majorHAnsi" w:hAnsiTheme="majorHAnsi" w:cstheme="majorHAnsi"/>
          <w:bCs/>
          <w:lang w:val="en-US"/>
        </w:rPr>
        <w:t xml:space="preserve">inker </w:t>
      </w:r>
      <w:r w:rsidR="009908D0">
        <w:rPr>
          <w:rFonts w:asciiTheme="majorHAnsi" w:hAnsiTheme="majorHAnsi" w:cstheme="majorHAnsi"/>
          <w:bCs/>
          <w:lang w:val="en-US"/>
        </w:rPr>
        <w:t>s</w:t>
      </w:r>
      <w:r w:rsidRPr="007458E3">
        <w:rPr>
          <w:rFonts w:asciiTheme="majorHAnsi" w:hAnsiTheme="majorHAnsi" w:cstheme="majorHAnsi"/>
          <w:bCs/>
          <w:lang w:val="en-US"/>
        </w:rPr>
        <w:t xml:space="preserve">ubstitutes: ULD-Linker-ULD </w:t>
      </w:r>
      <w:del w:id="39" w:author="anna.resch88@gmail.com" w:date="2022-01-04T09:39:00Z">
        <w:r w:rsidRPr="007458E3" w:rsidDel="009708A1">
          <w:rPr>
            <w:rFonts w:asciiTheme="majorHAnsi" w:hAnsiTheme="majorHAnsi" w:cstheme="majorHAnsi"/>
            <w:bCs/>
            <w:lang w:val="en-US"/>
          </w:rPr>
          <w:delText xml:space="preserve">protein glue </w:delText>
        </w:r>
      </w:del>
      <w:r w:rsidRPr="007458E3">
        <w:rPr>
          <w:rFonts w:asciiTheme="majorHAnsi" w:hAnsiTheme="majorHAnsi" w:cstheme="majorHAnsi"/>
          <w:bCs/>
          <w:lang w:val="en-US"/>
        </w:rPr>
        <w:t xml:space="preserve">constructs representing different properties by </w:t>
      </w:r>
      <w:r w:rsidR="000224BA">
        <w:rPr>
          <w:rFonts w:asciiTheme="majorHAnsi" w:hAnsiTheme="majorHAnsi" w:cstheme="majorHAnsi"/>
          <w:bCs/>
          <w:lang w:val="en-US"/>
        </w:rPr>
        <w:t>l</w:t>
      </w:r>
      <w:r w:rsidRPr="007458E3">
        <w:rPr>
          <w:rFonts w:asciiTheme="majorHAnsi" w:hAnsiTheme="majorHAnsi" w:cstheme="majorHAnsi"/>
          <w:bCs/>
          <w:lang w:val="en-US"/>
        </w:rPr>
        <w:t>inker = Spider Sil</w:t>
      </w:r>
      <w:del w:id="40" w:author="anna.resch88@gmail.com" w:date="2022-01-04T09:39:00Z">
        <w:r w:rsidRPr="007458E3" w:rsidDel="009708A1">
          <w:rPr>
            <w:rFonts w:asciiTheme="majorHAnsi" w:hAnsiTheme="majorHAnsi" w:cstheme="majorHAnsi"/>
            <w:bCs/>
            <w:lang w:val="en-US"/>
          </w:rPr>
          <w:delText>l</w:delText>
        </w:r>
      </w:del>
      <w:r w:rsidRPr="007458E3">
        <w:rPr>
          <w:rFonts w:asciiTheme="majorHAnsi" w:hAnsiTheme="majorHAnsi" w:cstheme="majorHAnsi"/>
          <w:bCs/>
          <w:lang w:val="en-US"/>
        </w:rPr>
        <w:t xml:space="preserve">k, Resilin, </w:t>
      </w:r>
      <w:proofErr w:type="spellStart"/>
      <w:r w:rsidRPr="007458E3">
        <w:rPr>
          <w:rFonts w:asciiTheme="majorHAnsi" w:hAnsiTheme="majorHAnsi" w:cstheme="majorHAnsi"/>
          <w:bCs/>
          <w:lang w:val="en-US"/>
        </w:rPr>
        <w:t>SpyCatcher</w:t>
      </w:r>
      <w:proofErr w:type="spellEnd"/>
      <w:r w:rsidRPr="007458E3">
        <w:rPr>
          <w:rFonts w:asciiTheme="majorHAnsi" w:hAnsiTheme="majorHAnsi" w:cstheme="majorHAnsi"/>
          <w:bCs/>
          <w:lang w:val="en-US"/>
        </w:rPr>
        <w:t xml:space="preserve">, </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HSA,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xml:space="preserve"> and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
    <w:p w14:paraId="44674085" w14:textId="1656F54E" w:rsidR="00067C6D" w:rsidRPr="00726839" w:rsidRDefault="0033452D">
      <w:pPr>
        <w:jc w:val="both"/>
        <w:rPr>
          <w:rFonts w:cstheme="minorHAnsi"/>
          <w:b/>
          <w:lang w:val="en-US"/>
        </w:rPr>
        <w:pPrChange w:id="41" w:author="anna.resch88@gmail.com" w:date="2022-01-04T10:52:00Z">
          <w:pPr/>
        </w:pPrChange>
      </w:pPr>
      <w:ins w:id="42" w:author="anna.resch88@gmail.com" w:date="2022-01-04T10:52:00Z">
        <w:r w:rsidRPr="00B95229">
          <w:rPr>
            <w:rFonts w:asciiTheme="majorHAnsi" w:hAnsiTheme="majorHAnsi" w:cstheme="minorHAnsi"/>
            <w:b/>
            <w:i/>
            <w:lang w:val="en-US"/>
          </w:rPr>
          <w:t>Table S-1</w:t>
        </w:r>
        <w:r w:rsidRPr="00B95229">
          <w:rPr>
            <w:rFonts w:asciiTheme="majorHAnsi" w:hAnsiTheme="majorHAnsi" w:cstheme="minorHAnsi"/>
            <w:i/>
            <w:lang w:val="en-US"/>
          </w:rPr>
          <w:t xml:space="preserve">: </w:t>
        </w:r>
        <w:r w:rsidRPr="00B95229">
          <w:rPr>
            <w:rFonts w:asciiTheme="majorHAnsi" w:hAnsiTheme="majorHAnsi" w:cstheme="minorHAnsi"/>
            <w:b/>
            <w:i/>
            <w:lang w:val="en-US"/>
          </w:rPr>
          <w:t>ULD-Linker-ULD-His</w:t>
        </w:r>
        <w:r w:rsidRPr="00B95229">
          <w:rPr>
            <w:rFonts w:asciiTheme="majorHAnsi" w:hAnsiTheme="majorHAnsi" w:cstheme="minorHAnsi"/>
            <w:i/>
            <w:lang w:val="en-US"/>
          </w:rPr>
          <w:t xml:space="preserve"> </w:t>
        </w:r>
        <w:commentRangeStart w:id="43"/>
        <w:r>
          <w:rPr>
            <w:rFonts w:asciiTheme="majorHAnsi" w:hAnsiTheme="majorHAnsi" w:cstheme="minorHAnsi"/>
            <w:i/>
            <w:lang w:val="en-US"/>
          </w:rPr>
          <w:t>constructs</w:t>
        </w:r>
        <w:r w:rsidRPr="00B95229">
          <w:rPr>
            <w:rFonts w:asciiTheme="majorHAnsi" w:hAnsiTheme="majorHAnsi" w:cstheme="minorHAnsi"/>
            <w:i/>
            <w:lang w:val="en-US"/>
          </w:rPr>
          <w:t xml:space="preserve"> </w:t>
        </w:r>
        <w:commentRangeEnd w:id="43"/>
        <w:r>
          <w:rPr>
            <w:rStyle w:val="Kommentarzeichen"/>
          </w:rPr>
          <w:commentReference w:id="43"/>
        </w:r>
        <w:r w:rsidRPr="00B95229">
          <w:rPr>
            <w:rFonts w:asciiTheme="majorHAnsi" w:hAnsiTheme="majorHAnsi" w:cstheme="minorHAnsi"/>
            <w:i/>
            <w:lang w:val="en-US"/>
          </w:rPr>
          <w:t>with different physicochemical, mechanical</w:t>
        </w:r>
      </w:ins>
      <w:ins w:id="44" w:author="Alexander Resch" w:date="2022-01-19T19:22:00Z">
        <w:r w:rsidR="00956FC5">
          <w:rPr>
            <w:rFonts w:asciiTheme="majorHAnsi" w:hAnsiTheme="majorHAnsi" w:cstheme="minorHAnsi"/>
            <w:i/>
            <w:lang w:val="en-US"/>
          </w:rPr>
          <w:t>,</w:t>
        </w:r>
      </w:ins>
      <w:ins w:id="45" w:author="anna.resch88@gmail.com" w:date="2022-01-04T10:52:00Z">
        <w:r w:rsidRPr="00B95229">
          <w:rPr>
            <w:rFonts w:asciiTheme="majorHAnsi" w:hAnsiTheme="majorHAnsi" w:cstheme="minorHAnsi"/>
            <w:i/>
            <w:lang w:val="en-US"/>
          </w:rPr>
          <w:t xml:space="preserve"> and functional properties encoded in the pET28-NMBL-ULD-Linker-ULD-His plasmid and expressed in E. coli BL21(DE3) cells</w:t>
        </w:r>
      </w:ins>
    </w:p>
    <w:tbl>
      <w:tblPr>
        <w:tblStyle w:val="Tabellenraster"/>
        <w:tblW w:w="9276" w:type="dxa"/>
        <w:tblLook w:val="04A0" w:firstRow="1" w:lastRow="0" w:firstColumn="1" w:lastColumn="0" w:noHBand="0" w:noVBand="1"/>
      </w:tblPr>
      <w:tblGrid>
        <w:gridCol w:w="1985"/>
        <w:gridCol w:w="2966"/>
        <w:gridCol w:w="833"/>
        <w:gridCol w:w="798"/>
        <w:gridCol w:w="2694"/>
      </w:tblGrid>
      <w:tr w:rsidR="00067C6D" w:rsidRPr="00C0326F" w14:paraId="4ACCF55A" w14:textId="77777777" w:rsidTr="00D830B0">
        <w:tc>
          <w:tcPr>
            <w:tcW w:w="1985" w:type="dxa"/>
          </w:tcPr>
          <w:p w14:paraId="48230B27" w14:textId="77777777" w:rsidR="00067C6D" w:rsidRPr="000A20BF" w:rsidRDefault="00067C6D" w:rsidP="00D830B0">
            <w:pPr>
              <w:rPr>
                <w:rFonts w:cstheme="minorHAnsi"/>
                <w:b/>
                <w:lang w:val="en-US"/>
              </w:rPr>
            </w:pPr>
            <w:r w:rsidRPr="000A20BF">
              <w:rPr>
                <w:rFonts w:cstheme="minorHAnsi"/>
                <w:b/>
                <w:lang w:val="en-US"/>
              </w:rPr>
              <w:t>Linker</w:t>
            </w:r>
          </w:p>
        </w:tc>
        <w:tc>
          <w:tcPr>
            <w:tcW w:w="2966" w:type="dxa"/>
          </w:tcPr>
          <w:p w14:paraId="036FB309" w14:textId="77777777" w:rsidR="00067C6D" w:rsidRPr="000A20BF" w:rsidRDefault="00067C6D" w:rsidP="00D830B0">
            <w:pPr>
              <w:rPr>
                <w:rFonts w:cstheme="minorHAnsi"/>
                <w:b/>
                <w:lang w:val="en-US"/>
              </w:rPr>
            </w:pPr>
            <w:r w:rsidRPr="000A20BF">
              <w:rPr>
                <w:rFonts w:cstheme="minorHAnsi"/>
                <w:b/>
                <w:lang w:val="en-US"/>
              </w:rPr>
              <w:t>abbreviation/specification</w:t>
            </w:r>
          </w:p>
        </w:tc>
        <w:tc>
          <w:tcPr>
            <w:tcW w:w="833" w:type="dxa"/>
          </w:tcPr>
          <w:p w14:paraId="6F3407E7" w14:textId="77777777" w:rsidR="00067C6D" w:rsidRPr="000A20BF" w:rsidRDefault="00067C6D" w:rsidP="00D830B0">
            <w:pPr>
              <w:jc w:val="center"/>
              <w:rPr>
                <w:rFonts w:cstheme="minorHAnsi"/>
                <w:b/>
                <w:lang w:val="en-US"/>
              </w:rPr>
            </w:pPr>
            <w:r w:rsidRPr="000A20BF">
              <w:rPr>
                <w:rFonts w:cstheme="minorHAnsi"/>
                <w:b/>
                <w:lang w:val="en-US"/>
              </w:rPr>
              <w:t>Mw</w:t>
            </w:r>
          </w:p>
          <w:p w14:paraId="3A202C7E" w14:textId="77777777" w:rsidR="00067C6D" w:rsidRPr="000A20BF" w:rsidRDefault="00067C6D" w:rsidP="00D830B0">
            <w:pPr>
              <w:jc w:val="center"/>
              <w:rPr>
                <w:rFonts w:cstheme="minorHAnsi"/>
                <w:lang w:val="en-US"/>
              </w:rPr>
            </w:pPr>
            <w:proofErr w:type="spellStart"/>
            <w:r w:rsidRPr="000A20BF">
              <w:rPr>
                <w:rFonts w:cstheme="minorHAnsi"/>
                <w:lang w:val="en-US"/>
              </w:rPr>
              <w:t>kDa</w:t>
            </w:r>
            <w:proofErr w:type="spellEnd"/>
          </w:p>
        </w:tc>
        <w:tc>
          <w:tcPr>
            <w:tcW w:w="798" w:type="dxa"/>
          </w:tcPr>
          <w:p w14:paraId="7F57B61C" w14:textId="77777777" w:rsidR="00067C6D" w:rsidRPr="000A20BF" w:rsidRDefault="00067C6D" w:rsidP="00D830B0">
            <w:pPr>
              <w:jc w:val="center"/>
              <w:rPr>
                <w:rFonts w:cstheme="minorHAnsi"/>
                <w:b/>
                <w:lang w:val="en-US"/>
              </w:rPr>
            </w:pPr>
            <w:r w:rsidRPr="000A20BF">
              <w:rPr>
                <w:rFonts w:cstheme="minorHAnsi"/>
                <w:b/>
                <w:lang w:val="en-US"/>
              </w:rPr>
              <w:t>length</w:t>
            </w:r>
          </w:p>
          <w:p w14:paraId="62F2564B" w14:textId="77777777" w:rsidR="00067C6D" w:rsidRPr="00C0326F" w:rsidRDefault="00067C6D" w:rsidP="00D830B0">
            <w:pPr>
              <w:jc w:val="center"/>
              <w:rPr>
                <w:rFonts w:cstheme="minorHAnsi"/>
                <w:lang w:val="en-US"/>
              </w:rPr>
            </w:pPr>
            <w:r w:rsidRPr="00C0326F">
              <w:rPr>
                <w:rFonts w:cstheme="minorHAnsi"/>
                <w:lang w:val="en-US"/>
              </w:rPr>
              <w:t>aa</w:t>
            </w:r>
          </w:p>
        </w:tc>
        <w:tc>
          <w:tcPr>
            <w:tcW w:w="2694" w:type="dxa"/>
          </w:tcPr>
          <w:p w14:paraId="05E55A7C" w14:textId="77777777" w:rsidR="00067C6D" w:rsidRPr="000A20BF" w:rsidRDefault="00067C6D" w:rsidP="00D830B0">
            <w:pPr>
              <w:rPr>
                <w:rFonts w:cstheme="minorHAnsi"/>
                <w:b/>
                <w:lang w:val="en-US"/>
              </w:rPr>
            </w:pPr>
            <w:r w:rsidRPr="000A20BF">
              <w:rPr>
                <w:rFonts w:cstheme="minorHAnsi"/>
                <w:b/>
                <w:lang w:val="en-US"/>
              </w:rPr>
              <w:t>designated property</w:t>
            </w:r>
          </w:p>
        </w:tc>
      </w:tr>
      <w:tr w:rsidR="00067C6D" w:rsidRPr="00560421" w14:paraId="486A94AC" w14:textId="77777777" w:rsidTr="00D830B0">
        <w:tc>
          <w:tcPr>
            <w:tcW w:w="1985" w:type="dxa"/>
          </w:tcPr>
          <w:p w14:paraId="33ED6147"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DSY</w:t>
            </w:r>
            <w:r w:rsidRPr="00502202">
              <w:rPr>
                <w:rFonts w:cstheme="minorHAnsi"/>
                <w:color w:val="000000" w:themeColor="text1"/>
                <w:sz w:val="20"/>
                <w:szCs w:val="20"/>
                <w:lang w:val="en-US"/>
              </w:rPr>
              <w:t>)</w:t>
            </w:r>
            <w:r w:rsidRPr="009708A1">
              <w:rPr>
                <w:rFonts w:cstheme="minorHAnsi"/>
                <w:color w:val="000000" w:themeColor="text1"/>
                <w:sz w:val="20"/>
                <w:szCs w:val="20"/>
                <w:vertAlign w:val="subscript"/>
                <w:lang w:val="en-US"/>
                <w:rPrChange w:id="46" w:author="anna.resch88@gmail.com" w:date="2022-01-04T09:40:00Z">
                  <w:rPr>
                    <w:rFonts w:cstheme="minorHAnsi"/>
                    <w:color w:val="000000" w:themeColor="text1"/>
                    <w:sz w:val="20"/>
                    <w:szCs w:val="20"/>
                    <w:lang w:val="en-US"/>
                  </w:rPr>
                </w:rPrChange>
              </w:rPr>
              <w:t>8</w:t>
            </w:r>
          </w:p>
        </w:tc>
        <w:tc>
          <w:tcPr>
            <w:tcW w:w="2966" w:type="dxa"/>
          </w:tcPr>
          <w:p w14:paraId="34B9A3A1"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VPGDG</w:t>
            </w:r>
            <w:r w:rsidRPr="00502202">
              <w:rPr>
                <w:rFonts w:cstheme="minorHAnsi"/>
                <w:sz w:val="20"/>
                <w:szCs w:val="20"/>
                <w:lang w:val="en-US"/>
              </w:rPr>
              <w:t>/</w:t>
            </w:r>
            <w:r w:rsidRPr="00502202">
              <w:rPr>
                <w:rFonts w:cstheme="minorHAnsi"/>
                <w:color w:val="5B9BD5" w:themeColor="accent1"/>
                <w:sz w:val="20"/>
                <w:szCs w:val="20"/>
                <w:lang w:val="en-US"/>
              </w:rPr>
              <w:t>VPGSG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8</w:t>
            </w:r>
          </w:p>
        </w:tc>
        <w:tc>
          <w:tcPr>
            <w:tcW w:w="833" w:type="dxa"/>
          </w:tcPr>
          <w:p w14:paraId="50C7323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35,4</w:t>
            </w:r>
          </w:p>
        </w:tc>
        <w:tc>
          <w:tcPr>
            <w:tcW w:w="798" w:type="dxa"/>
          </w:tcPr>
          <w:p w14:paraId="04DEB3A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344</w:t>
            </w:r>
          </w:p>
        </w:tc>
        <w:tc>
          <w:tcPr>
            <w:tcW w:w="2694" w:type="dxa"/>
          </w:tcPr>
          <w:p w14:paraId="6E9E4283"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6494E065" w14:textId="77777777" w:rsidTr="00D830B0">
        <w:tc>
          <w:tcPr>
            <w:tcW w:w="1985" w:type="dxa"/>
          </w:tcPr>
          <w:p w14:paraId="3BD678B4"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VRY</w:t>
            </w:r>
            <w:r w:rsidRPr="00502202">
              <w:rPr>
                <w:rFonts w:cstheme="minorHAnsi"/>
                <w:sz w:val="20"/>
                <w:szCs w:val="20"/>
                <w:lang w:val="en-US"/>
              </w:rPr>
              <w:t>)</w:t>
            </w:r>
            <w:r w:rsidRPr="009708A1">
              <w:rPr>
                <w:rFonts w:cstheme="minorHAnsi"/>
                <w:sz w:val="20"/>
                <w:szCs w:val="20"/>
                <w:vertAlign w:val="subscript"/>
                <w:lang w:val="en-US"/>
                <w:rPrChange w:id="47" w:author="anna.resch88@gmail.com" w:date="2022-01-04T09:40:00Z">
                  <w:rPr>
                    <w:rFonts w:cstheme="minorHAnsi"/>
                    <w:sz w:val="20"/>
                    <w:szCs w:val="20"/>
                    <w:lang w:val="en-US"/>
                  </w:rPr>
                </w:rPrChange>
              </w:rPr>
              <w:t>6</w:t>
            </w:r>
          </w:p>
        </w:tc>
        <w:tc>
          <w:tcPr>
            <w:tcW w:w="2966" w:type="dxa"/>
          </w:tcPr>
          <w:p w14:paraId="2DE172A6"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VPGVG</w:t>
            </w:r>
            <w:r w:rsidRPr="00502202">
              <w:rPr>
                <w:rFonts w:cstheme="minorHAnsi"/>
                <w:sz w:val="20"/>
                <w:szCs w:val="20"/>
                <w:lang w:val="en-US"/>
              </w:rPr>
              <w:t>/</w:t>
            </w:r>
            <w:r w:rsidRPr="00502202">
              <w:rPr>
                <w:rFonts w:cstheme="minorHAnsi"/>
                <w:color w:val="5B9BD5" w:themeColor="accent1"/>
                <w:sz w:val="20"/>
                <w:szCs w:val="20"/>
                <w:lang w:val="en-US"/>
              </w:rPr>
              <w:t>VPGRG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6</w:t>
            </w:r>
          </w:p>
        </w:tc>
        <w:tc>
          <w:tcPr>
            <w:tcW w:w="833" w:type="dxa"/>
          </w:tcPr>
          <w:p w14:paraId="3CF81B4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33,2</w:t>
            </w:r>
          </w:p>
        </w:tc>
        <w:tc>
          <w:tcPr>
            <w:tcW w:w="798" w:type="dxa"/>
          </w:tcPr>
          <w:p w14:paraId="153C406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314</w:t>
            </w:r>
          </w:p>
        </w:tc>
        <w:tc>
          <w:tcPr>
            <w:tcW w:w="2694" w:type="dxa"/>
          </w:tcPr>
          <w:p w14:paraId="437E6FD4"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27C4B2A5" w14:textId="77777777" w:rsidTr="00D830B0">
        <w:tc>
          <w:tcPr>
            <w:tcW w:w="1985" w:type="dxa"/>
          </w:tcPr>
          <w:p w14:paraId="3E716E5D"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mEGFP</w:t>
            </w:r>
            <w:proofErr w:type="spellEnd"/>
          </w:p>
        </w:tc>
        <w:tc>
          <w:tcPr>
            <w:tcW w:w="2966" w:type="dxa"/>
          </w:tcPr>
          <w:p w14:paraId="20A3C04D" w14:textId="77777777" w:rsidR="00067C6D" w:rsidRPr="00502202" w:rsidRDefault="00067C6D" w:rsidP="00D830B0">
            <w:pPr>
              <w:rPr>
                <w:rFonts w:cstheme="minorHAnsi"/>
                <w:sz w:val="20"/>
                <w:szCs w:val="20"/>
                <w:lang w:val="en-US"/>
              </w:rPr>
            </w:pPr>
            <w:r w:rsidRPr="00502202">
              <w:rPr>
                <w:rFonts w:cstheme="minorHAnsi"/>
                <w:sz w:val="20"/>
                <w:szCs w:val="20"/>
                <w:lang w:val="en-US"/>
              </w:rPr>
              <w:t>monomeric enhanced GFP</w:t>
            </w:r>
          </w:p>
        </w:tc>
        <w:tc>
          <w:tcPr>
            <w:tcW w:w="833" w:type="dxa"/>
          </w:tcPr>
          <w:p w14:paraId="45150DA2"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52,1</w:t>
            </w:r>
          </w:p>
        </w:tc>
        <w:tc>
          <w:tcPr>
            <w:tcW w:w="798" w:type="dxa"/>
          </w:tcPr>
          <w:p w14:paraId="53B8DA8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464</w:t>
            </w:r>
          </w:p>
        </w:tc>
        <w:tc>
          <w:tcPr>
            <w:tcW w:w="2694" w:type="dxa"/>
          </w:tcPr>
          <w:p w14:paraId="75A3CB8C" w14:textId="77777777" w:rsidR="00067C6D" w:rsidRPr="00502202" w:rsidRDefault="00067C6D" w:rsidP="00D830B0">
            <w:pPr>
              <w:rPr>
                <w:rFonts w:cstheme="minorHAnsi"/>
                <w:sz w:val="20"/>
                <w:szCs w:val="20"/>
                <w:lang w:val="en-US"/>
              </w:rPr>
            </w:pPr>
            <w:r w:rsidRPr="00502202">
              <w:rPr>
                <w:rFonts w:cstheme="minorHAnsi"/>
                <w:sz w:val="20"/>
                <w:szCs w:val="20"/>
                <w:lang w:val="en-US"/>
              </w:rPr>
              <w:t>fluorescent protein (FP) linker</w:t>
            </w:r>
          </w:p>
        </w:tc>
      </w:tr>
      <w:tr w:rsidR="00067C6D" w:rsidRPr="00560421" w14:paraId="367FE498" w14:textId="77777777" w:rsidTr="00D830B0">
        <w:tc>
          <w:tcPr>
            <w:tcW w:w="1985" w:type="dxa"/>
          </w:tcPr>
          <w:p w14:paraId="4006364A"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sidRPr="00502202">
              <w:rPr>
                <w:rFonts w:cstheme="minorHAnsi"/>
                <w:sz w:val="20"/>
                <w:szCs w:val="20"/>
                <w:lang w:val="en-US"/>
              </w:rPr>
              <w:t>-</w:t>
            </w:r>
            <w:proofErr w:type="spellStart"/>
            <w:r w:rsidRPr="00502202">
              <w:rPr>
                <w:rFonts w:cstheme="minorHAnsi"/>
                <w:sz w:val="20"/>
                <w:szCs w:val="20"/>
                <w:lang w:val="en-US"/>
              </w:rPr>
              <w:t>mEGFP</w:t>
            </w:r>
            <w:proofErr w:type="spellEnd"/>
          </w:p>
        </w:tc>
        <w:tc>
          <w:tcPr>
            <w:tcW w:w="2966" w:type="dxa"/>
          </w:tcPr>
          <w:p w14:paraId="495D8043"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w:t>
            </w:r>
            <w:r w:rsidRPr="00502202">
              <w:rPr>
                <w:rFonts w:cstheme="minorHAnsi"/>
                <w:sz w:val="20"/>
                <w:szCs w:val="20"/>
                <w:lang w:val="en-US"/>
              </w:rPr>
              <w:t xml:space="preserve">FP </w:t>
            </w:r>
          </w:p>
        </w:tc>
        <w:tc>
          <w:tcPr>
            <w:tcW w:w="833" w:type="dxa"/>
          </w:tcPr>
          <w:p w14:paraId="230E59D7" w14:textId="77777777" w:rsidR="00067C6D" w:rsidRPr="00502202" w:rsidRDefault="00067C6D" w:rsidP="00D830B0">
            <w:pPr>
              <w:jc w:val="center"/>
              <w:rPr>
                <w:rFonts w:cstheme="minorHAnsi"/>
                <w:sz w:val="20"/>
                <w:szCs w:val="20"/>
                <w:lang w:val="en-US"/>
              </w:rPr>
            </w:pPr>
            <w:r>
              <w:rPr>
                <w:rFonts w:cstheme="minorHAnsi"/>
                <w:sz w:val="20"/>
                <w:szCs w:val="20"/>
                <w:lang w:val="en-US"/>
              </w:rPr>
              <w:t>80,0</w:t>
            </w:r>
          </w:p>
        </w:tc>
        <w:tc>
          <w:tcPr>
            <w:tcW w:w="798" w:type="dxa"/>
          </w:tcPr>
          <w:p w14:paraId="78995C3A" w14:textId="77777777" w:rsidR="00067C6D" w:rsidRPr="00502202" w:rsidRDefault="00067C6D" w:rsidP="00D830B0">
            <w:pPr>
              <w:jc w:val="center"/>
              <w:rPr>
                <w:rFonts w:cstheme="minorHAnsi"/>
                <w:sz w:val="20"/>
                <w:szCs w:val="20"/>
                <w:lang w:val="en-US"/>
              </w:rPr>
            </w:pPr>
            <w:r>
              <w:rPr>
                <w:rFonts w:cstheme="minorHAnsi"/>
                <w:sz w:val="20"/>
                <w:szCs w:val="20"/>
                <w:lang w:val="en-US"/>
              </w:rPr>
              <w:t>711</w:t>
            </w:r>
          </w:p>
        </w:tc>
        <w:tc>
          <w:tcPr>
            <w:tcW w:w="2694" w:type="dxa"/>
          </w:tcPr>
          <w:p w14:paraId="2E741615"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2CB315B0" w14:textId="77777777" w:rsidTr="00D830B0">
        <w:tc>
          <w:tcPr>
            <w:tcW w:w="1985" w:type="dxa"/>
          </w:tcPr>
          <w:p w14:paraId="63716133"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Pr>
                <w:rFonts w:cstheme="minorHAnsi"/>
                <w:sz w:val="20"/>
                <w:szCs w:val="20"/>
                <w:lang w:val="en-US"/>
              </w:rPr>
              <w:t xml:space="preserve"> </w:t>
            </w:r>
          </w:p>
        </w:tc>
        <w:tc>
          <w:tcPr>
            <w:tcW w:w="2966" w:type="dxa"/>
          </w:tcPr>
          <w:p w14:paraId="0FAAD465"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 xml:space="preserve"> </w:t>
            </w:r>
            <w:r w:rsidRPr="00502202">
              <w:rPr>
                <w:rFonts w:cstheme="minorHAnsi"/>
                <w:sz w:val="20"/>
                <w:szCs w:val="20"/>
                <w:lang w:val="en-US"/>
              </w:rPr>
              <w:t xml:space="preserve"> </w:t>
            </w:r>
          </w:p>
        </w:tc>
        <w:tc>
          <w:tcPr>
            <w:tcW w:w="833" w:type="dxa"/>
          </w:tcPr>
          <w:p w14:paraId="27A2EBA1" w14:textId="77777777" w:rsidR="00067C6D" w:rsidRPr="00502202" w:rsidRDefault="00067C6D" w:rsidP="00D830B0">
            <w:pPr>
              <w:jc w:val="center"/>
              <w:rPr>
                <w:rFonts w:cstheme="minorHAnsi"/>
                <w:sz w:val="20"/>
                <w:szCs w:val="20"/>
                <w:lang w:val="en-US"/>
              </w:rPr>
            </w:pPr>
            <w:r>
              <w:rPr>
                <w:rFonts w:cstheme="minorHAnsi"/>
                <w:sz w:val="20"/>
                <w:szCs w:val="20"/>
                <w:lang w:val="en-US"/>
              </w:rPr>
              <w:t>52,9</w:t>
            </w:r>
          </w:p>
        </w:tc>
        <w:tc>
          <w:tcPr>
            <w:tcW w:w="798" w:type="dxa"/>
          </w:tcPr>
          <w:p w14:paraId="30363729" w14:textId="77777777" w:rsidR="00067C6D" w:rsidRPr="00502202" w:rsidRDefault="00067C6D" w:rsidP="00D830B0">
            <w:pPr>
              <w:jc w:val="center"/>
              <w:rPr>
                <w:rFonts w:cstheme="minorHAnsi"/>
                <w:sz w:val="20"/>
                <w:szCs w:val="20"/>
                <w:lang w:val="en-US"/>
              </w:rPr>
            </w:pPr>
            <w:r>
              <w:rPr>
                <w:rFonts w:cstheme="minorHAnsi"/>
                <w:sz w:val="20"/>
                <w:szCs w:val="20"/>
                <w:lang w:val="en-US"/>
              </w:rPr>
              <w:t>471</w:t>
            </w:r>
          </w:p>
        </w:tc>
        <w:tc>
          <w:tcPr>
            <w:tcW w:w="2694" w:type="dxa"/>
          </w:tcPr>
          <w:p w14:paraId="2AEEF829"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73A48E62" w14:textId="77777777" w:rsidTr="00D830B0">
        <w:tc>
          <w:tcPr>
            <w:tcW w:w="1985" w:type="dxa"/>
          </w:tcPr>
          <w:p w14:paraId="6D53BDC7"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mCHR-TEVrec-mEGFP</w:t>
            </w:r>
            <w:proofErr w:type="spellEnd"/>
          </w:p>
        </w:tc>
        <w:tc>
          <w:tcPr>
            <w:tcW w:w="2966" w:type="dxa"/>
          </w:tcPr>
          <w:p w14:paraId="40A46804"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w:t>
            </w:r>
            <w:r w:rsidRPr="00502202">
              <w:rPr>
                <w:rFonts w:cstheme="minorHAnsi"/>
                <w:sz w:val="20"/>
                <w:szCs w:val="20"/>
                <w:lang w:val="en-US"/>
              </w:rPr>
              <w:t xml:space="preserve">FP </w:t>
            </w:r>
          </w:p>
        </w:tc>
        <w:tc>
          <w:tcPr>
            <w:tcW w:w="833" w:type="dxa"/>
          </w:tcPr>
          <w:p w14:paraId="7E372A81" w14:textId="77777777" w:rsidR="00067C6D" w:rsidRPr="00502202" w:rsidRDefault="00067C6D" w:rsidP="00D830B0">
            <w:pPr>
              <w:jc w:val="center"/>
              <w:rPr>
                <w:rFonts w:cstheme="minorHAnsi"/>
                <w:sz w:val="20"/>
                <w:szCs w:val="20"/>
                <w:lang w:val="en-US"/>
              </w:rPr>
            </w:pPr>
            <w:r>
              <w:rPr>
                <w:rFonts w:cstheme="minorHAnsi"/>
                <w:sz w:val="20"/>
                <w:szCs w:val="20"/>
                <w:lang w:val="en-US"/>
              </w:rPr>
              <w:t>79,7</w:t>
            </w:r>
          </w:p>
        </w:tc>
        <w:tc>
          <w:tcPr>
            <w:tcW w:w="798" w:type="dxa"/>
          </w:tcPr>
          <w:p w14:paraId="25669AE4" w14:textId="77777777" w:rsidR="00067C6D" w:rsidRPr="00502202" w:rsidRDefault="00067C6D" w:rsidP="00D830B0">
            <w:pPr>
              <w:jc w:val="center"/>
              <w:rPr>
                <w:rFonts w:cstheme="minorHAnsi"/>
                <w:sz w:val="20"/>
                <w:szCs w:val="20"/>
                <w:lang w:val="en-US"/>
              </w:rPr>
            </w:pPr>
            <w:r>
              <w:rPr>
                <w:rFonts w:cstheme="minorHAnsi"/>
                <w:sz w:val="20"/>
                <w:szCs w:val="20"/>
                <w:lang w:val="en-US"/>
              </w:rPr>
              <w:t>708</w:t>
            </w:r>
          </w:p>
        </w:tc>
        <w:tc>
          <w:tcPr>
            <w:tcW w:w="2694" w:type="dxa"/>
          </w:tcPr>
          <w:p w14:paraId="6C50D266"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1EFD9CD6" w14:textId="77777777" w:rsidTr="00D830B0">
        <w:tc>
          <w:tcPr>
            <w:tcW w:w="1985" w:type="dxa"/>
          </w:tcPr>
          <w:p w14:paraId="0AF74535" w14:textId="77777777" w:rsidR="00067C6D" w:rsidRPr="00502202" w:rsidRDefault="00067C6D" w:rsidP="00D830B0">
            <w:pPr>
              <w:rPr>
                <w:rFonts w:cstheme="minorHAnsi"/>
                <w:sz w:val="20"/>
                <w:szCs w:val="20"/>
                <w:lang w:val="en-US"/>
              </w:rPr>
            </w:pPr>
            <w:r w:rsidRPr="00502202">
              <w:rPr>
                <w:rFonts w:cstheme="minorHAnsi"/>
                <w:sz w:val="20"/>
                <w:szCs w:val="20"/>
                <w:lang w:val="en-US"/>
              </w:rPr>
              <w:t>spisi10</w:t>
            </w:r>
          </w:p>
        </w:tc>
        <w:tc>
          <w:tcPr>
            <w:tcW w:w="2966" w:type="dxa"/>
          </w:tcPr>
          <w:p w14:paraId="4B26C29E"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(10 x)</w:t>
            </w:r>
          </w:p>
        </w:tc>
        <w:tc>
          <w:tcPr>
            <w:tcW w:w="833" w:type="dxa"/>
          </w:tcPr>
          <w:p w14:paraId="2905025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53,8</w:t>
            </w:r>
          </w:p>
        </w:tc>
        <w:tc>
          <w:tcPr>
            <w:tcW w:w="798" w:type="dxa"/>
          </w:tcPr>
          <w:p w14:paraId="403870E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574</w:t>
            </w:r>
          </w:p>
        </w:tc>
        <w:tc>
          <w:tcPr>
            <w:tcW w:w="2694" w:type="dxa"/>
          </w:tcPr>
          <w:p w14:paraId="504FC321"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16FD1F07" w14:textId="77777777" w:rsidTr="00D830B0">
        <w:tc>
          <w:tcPr>
            <w:tcW w:w="1985" w:type="dxa"/>
          </w:tcPr>
          <w:p w14:paraId="02767B0A" w14:textId="77777777" w:rsidR="00067C6D" w:rsidRPr="00502202" w:rsidRDefault="00067C6D" w:rsidP="00D830B0">
            <w:pPr>
              <w:rPr>
                <w:rFonts w:cstheme="minorHAnsi"/>
                <w:sz w:val="20"/>
                <w:szCs w:val="20"/>
                <w:lang w:val="en-US"/>
              </w:rPr>
            </w:pPr>
            <w:r w:rsidRPr="00502202">
              <w:rPr>
                <w:rFonts w:cstheme="minorHAnsi"/>
                <w:sz w:val="20"/>
                <w:szCs w:val="20"/>
                <w:lang w:val="en-US"/>
              </w:rPr>
              <w:t>spisi20</w:t>
            </w:r>
          </w:p>
        </w:tc>
        <w:tc>
          <w:tcPr>
            <w:tcW w:w="2966" w:type="dxa"/>
          </w:tcPr>
          <w:p w14:paraId="165AD214"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w:t>
            </w:r>
            <w:r>
              <w:rPr>
                <w:rFonts w:cstheme="minorHAnsi"/>
                <w:sz w:val="20"/>
                <w:szCs w:val="20"/>
                <w:lang w:val="en-US"/>
              </w:rPr>
              <w:t>2</w:t>
            </w:r>
            <w:r w:rsidRPr="00502202">
              <w:rPr>
                <w:rFonts w:cstheme="minorHAnsi"/>
                <w:sz w:val="20"/>
                <w:szCs w:val="20"/>
                <w:lang w:val="en-US"/>
              </w:rPr>
              <w:t>0 x)</w:t>
            </w:r>
          </w:p>
        </w:tc>
        <w:tc>
          <w:tcPr>
            <w:tcW w:w="833" w:type="dxa"/>
          </w:tcPr>
          <w:p w14:paraId="3539F986" w14:textId="77777777" w:rsidR="00067C6D" w:rsidRPr="00502202" w:rsidRDefault="00067C6D" w:rsidP="00D830B0">
            <w:pPr>
              <w:jc w:val="center"/>
              <w:rPr>
                <w:rFonts w:cstheme="minorHAnsi"/>
                <w:sz w:val="20"/>
                <w:szCs w:val="20"/>
                <w:lang w:val="en-US"/>
              </w:rPr>
            </w:pPr>
            <w:r w:rsidRPr="00210C58">
              <w:rPr>
                <w:rFonts w:cstheme="minorHAnsi"/>
                <w:sz w:val="20"/>
                <w:szCs w:val="20"/>
                <w:lang w:val="en-US"/>
              </w:rPr>
              <w:t>82,</w:t>
            </w:r>
            <w:r>
              <w:rPr>
                <w:rFonts w:cstheme="minorHAnsi"/>
                <w:sz w:val="20"/>
                <w:szCs w:val="20"/>
                <w:lang w:val="en-US"/>
              </w:rPr>
              <w:t>6</w:t>
            </w:r>
          </w:p>
        </w:tc>
        <w:tc>
          <w:tcPr>
            <w:tcW w:w="798" w:type="dxa"/>
          </w:tcPr>
          <w:p w14:paraId="0C265343" w14:textId="77777777" w:rsidR="00067C6D" w:rsidRPr="00502202" w:rsidRDefault="00067C6D" w:rsidP="00D830B0">
            <w:pPr>
              <w:jc w:val="center"/>
              <w:rPr>
                <w:rFonts w:cstheme="minorHAnsi"/>
                <w:sz w:val="20"/>
                <w:szCs w:val="20"/>
                <w:lang w:val="en-US"/>
              </w:rPr>
            </w:pPr>
            <w:r w:rsidRPr="00F27765">
              <w:rPr>
                <w:rFonts w:cstheme="minorHAnsi"/>
                <w:sz w:val="20"/>
                <w:szCs w:val="20"/>
                <w:lang w:val="en-US"/>
              </w:rPr>
              <w:t>915</w:t>
            </w:r>
          </w:p>
        </w:tc>
        <w:tc>
          <w:tcPr>
            <w:tcW w:w="2694" w:type="dxa"/>
          </w:tcPr>
          <w:p w14:paraId="3554F30E"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03A5C8F2" w14:textId="77777777" w:rsidTr="00D830B0">
        <w:tc>
          <w:tcPr>
            <w:tcW w:w="1985" w:type="dxa"/>
          </w:tcPr>
          <w:p w14:paraId="079C1934" w14:textId="77777777" w:rsidR="00067C6D" w:rsidRPr="00502202" w:rsidRDefault="00067C6D" w:rsidP="00D830B0">
            <w:pPr>
              <w:rPr>
                <w:rFonts w:cstheme="minorHAnsi"/>
                <w:sz w:val="20"/>
                <w:szCs w:val="20"/>
                <w:lang w:val="en-US"/>
              </w:rPr>
            </w:pPr>
            <w:r w:rsidRPr="00502202">
              <w:rPr>
                <w:rFonts w:cstheme="minorHAnsi"/>
                <w:sz w:val="20"/>
                <w:szCs w:val="20"/>
                <w:lang w:val="en-US"/>
              </w:rPr>
              <w:t>resi10</w:t>
            </w:r>
          </w:p>
        </w:tc>
        <w:tc>
          <w:tcPr>
            <w:tcW w:w="2966" w:type="dxa"/>
          </w:tcPr>
          <w:p w14:paraId="0A7F8236"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resilin (10 x)</w:t>
            </w:r>
          </w:p>
        </w:tc>
        <w:tc>
          <w:tcPr>
            <w:tcW w:w="833" w:type="dxa"/>
          </w:tcPr>
          <w:p w14:paraId="58B30C6F"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38,4</w:t>
            </w:r>
          </w:p>
        </w:tc>
        <w:tc>
          <w:tcPr>
            <w:tcW w:w="798" w:type="dxa"/>
          </w:tcPr>
          <w:p w14:paraId="67F0EEB7"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374</w:t>
            </w:r>
          </w:p>
        </w:tc>
        <w:tc>
          <w:tcPr>
            <w:tcW w:w="2694" w:type="dxa"/>
          </w:tcPr>
          <w:p w14:paraId="2102CE01" w14:textId="77777777" w:rsidR="00067C6D" w:rsidRPr="00502202" w:rsidRDefault="00067C6D" w:rsidP="00D830B0">
            <w:pPr>
              <w:rPr>
                <w:rFonts w:cstheme="minorHAnsi"/>
                <w:sz w:val="20"/>
                <w:szCs w:val="20"/>
                <w:lang w:val="en-US"/>
              </w:rPr>
            </w:pPr>
            <w:r>
              <w:rPr>
                <w:rFonts w:cstheme="minorHAnsi"/>
                <w:sz w:val="20"/>
                <w:szCs w:val="20"/>
                <w:lang w:val="en-US"/>
              </w:rPr>
              <w:t>specific resilient properties</w:t>
            </w:r>
          </w:p>
        </w:tc>
      </w:tr>
      <w:tr w:rsidR="00067C6D" w14:paraId="64BA580F" w14:textId="77777777" w:rsidTr="00D830B0">
        <w:tc>
          <w:tcPr>
            <w:tcW w:w="1985" w:type="dxa"/>
          </w:tcPr>
          <w:p w14:paraId="0A1A9175"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p>
        </w:tc>
        <w:tc>
          <w:tcPr>
            <w:tcW w:w="2966" w:type="dxa"/>
          </w:tcPr>
          <w:p w14:paraId="384AE90E"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r>
              <w:rPr>
                <w:rFonts w:cstheme="minorHAnsi"/>
                <w:sz w:val="20"/>
                <w:szCs w:val="20"/>
                <w:lang w:val="en-US"/>
              </w:rPr>
              <w:t xml:space="preserve"> (/</w:t>
            </w:r>
            <w:proofErr w:type="spellStart"/>
            <w:r>
              <w:rPr>
                <w:rFonts w:cstheme="minorHAnsi"/>
                <w:sz w:val="20"/>
                <w:szCs w:val="20"/>
                <w:lang w:val="en-US"/>
              </w:rPr>
              <w:t>SpyTag</w:t>
            </w:r>
            <w:proofErr w:type="spellEnd"/>
            <w:r>
              <w:rPr>
                <w:rFonts w:cstheme="minorHAnsi"/>
                <w:sz w:val="20"/>
                <w:szCs w:val="20"/>
                <w:lang w:val="en-US"/>
              </w:rPr>
              <w:t>-System)</w:t>
            </w:r>
          </w:p>
        </w:tc>
        <w:tc>
          <w:tcPr>
            <w:tcW w:w="833" w:type="dxa"/>
          </w:tcPr>
          <w:p w14:paraId="2CDB96B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34,3</w:t>
            </w:r>
          </w:p>
        </w:tc>
        <w:tc>
          <w:tcPr>
            <w:tcW w:w="798" w:type="dxa"/>
          </w:tcPr>
          <w:p w14:paraId="7F3232D6"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310</w:t>
            </w:r>
          </w:p>
        </w:tc>
        <w:tc>
          <w:tcPr>
            <w:tcW w:w="2694" w:type="dxa"/>
          </w:tcPr>
          <w:p w14:paraId="43D530B5" w14:textId="77777777" w:rsidR="00067C6D" w:rsidRPr="00502202" w:rsidRDefault="00067C6D" w:rsidP="00D830B0">
            <w:pPr>
              <w:rPr>
                <w:rFonts w:cstheme="minorHAnsi"/>
                <w:sz w:val="20"/>
                <w:szCs w:val="20"/>
                <w:lang w:val="en-US"/>
              </w:rPr>
            </w:pPr>
            <w:r>
              <w:rPr>
                <w:rFonts w:cstheme="minorHAnsi"/>
                <w:sz w:val="20"/>
                <w:szCs w:val="20"/>
                <w:lang w:val="en-US"/>
              </w:rPr>
              <w:t>covalently modifiable linker</w:t>
            </w:r>
          </w:p>
        </w:tc>
      </w:tr>
      <w:tr w:rsidR="00067C6D" w14:paraId="74FA6325" w14:textId="77777777" w:rsidTr="00D830B0">
        <w:tc>
          <w:tcPr>
            <w:tcW w:w="1985" w:type="dxa"/>
          </w:tcPr>
          <w:p w14:paraId="5BD11C27" w14:textId="3E60664A" w:rsidR="00067C6D" w:rsidRPr="00502202" w:rsidRDefault="00067C6D" w:rsidP="00D830B0">
            <w:pPr>
              <w:rPr>
                <w:rFonts w:cstheme="minorHAnsi"/>
                <w:sz w:val="20"/>
                <w:szCs w:val="20"/>
                <w:lang w:val="en-US"/>
              </w:rPr>
            </w:pPr>
            <w:del w:id="48" w:author="Alexander Resch" w:date="2022-01-19T19:23:00Z">
              <w:r w:rsidRPr="00502202" w:rsidDel="00956FC5">
                <w:rPr>
                  <w:rFonts w:cstheme="minorHAnsi"/>
                  <w:sz w:val="20"/>
                  <w:szCs w:val="20"/>
                  <w:lang w:val="en-US"/>
                </w:rPr>
                <w:delText>HSA</w:delText>
              </w:r>
            </w:del>
            <w:ins w:id="49" w:author="Alexander Resch" w:date="2022-01-19T19:23:00Z">
              <w:r w:rsidR="00956FC5">
                <w:rPr>
                  <w:rFonts w:cstheme="minorHAnsi"/>
                  <w:sz w:val="20"/>
                  <w:szCs w:val="20"/>
                  <w:lang w:val="en-US"/>
                </w:rPr>
                <w:t>has</w:t>
              </w:r>
            </w:ins>
          </w:p>
        </w:tc>
        <w:tc>
          <w:tcPr>
            <w:tcW w:w="2966" w:type="dxa"/>
          </w:tcPr>
          <w:p w14:paraId="0031E2CE" w14:textId="77777777" w:rsidR="00067C6D" w:rsidRPr="00502202" w:rsidRDefault="00067C6D" w:rsidP="00D830B0">
            <w:pPr>
              <w:rPr>
                <w:rFonts w:cstheme="minorHAnsi"/>
                <w:sz w:val="20"/>
                <w:szCs w:val="20"/>
                <w:lang w:val="en-US"/>
              </w:rPr>
            </w:pPr>
            <w:r w:rsidRPr="00502202">
              <w:rPr>
                <w:rFonts w:cstheme="minorHAnsi"/>
                <w:sz w:val="20"/>
                <w:szCs w:val="20"/>
                <w:lang w:val="en-US"/>
              </w:rPr>
              <w:t>Human Serum Albumin</w:t>
            </w:r>
          </w:p>
        </w:tc>
        <w:tc>
          <w:tcPr>
            <w:tcW w:w="833" w:type="dxa"/>
          </w:tcPr>
          <w:p w14:paraId="14D6BC2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91,6</w:t>
            </w:r>
          </w:p>
        </w:tc>
        <w:tc>
          <w:tcPr>
            <w:tcW w:w="798" w:type="dxa"/>
          </w:tcPr>
          <w:p w14:paraId="0CFBCF7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810</w:t>
            </w:r>
          </w:p>
        </w:tc>
        <w:tc>
          <w:tcPr>
            <w:tcW w:w="2694" w:type="dxa"/>
          </w:tcPr>
          <w:p w14:paraId="33523CFC" w14:textId="77777777" w:rsidR="00067C6D" w:rsidRPr="00502202" w:rsidRDefault="00067C6D" w:rsidP="00D830B0">
            <w:pPr>
              <w:rPr>
                <w:rFonts w:cstheme="minorHAnsi"/>
                <w:sz w:val="20"/>
                <w:szCs w:val="20"/>
                <w:lang w:val="en-US"/>
              </w:rPr>
            </w:pPr>
            <w:r>
              <w:rPr>
                <w:rFonts w:cstheme="minorHAnsi"/>
                <w:sz w:val="20"/>
                <w:szCs w:val="20"/>
                <w:lang w:val="en-US"/>
              </w:rPr>
              <w:t>different functional properties</w:t>
            </w:r>
          </w:p>
        </w:tc>
      </w:tr>
    </w:tbl>
    <w:p w14:paraId="44BA7F6C" w14:textId="7DEAFCE8" w:rsidR="00067C6D" w:rsidDel="0033452D" w:rsidRDefault="00067C6D" w:rsidP="00067C6D">
      <w:pPr>
        <w:jc w:val="both"/>
        <w:rPr>
          <w:del w:id="50" w:author="anna.resch88@gmail.com" w:date="2022-01-04T10:52:00Z"/>
          <w:rFonts w:asciiTheme="majorHAnsi" w:hAnsiTheme="majorHAnsi" w:cstheme="minorHAnsi"/>
          <w:b/>
          <w:i/>
          <w:lang w:val="en-US"/>
        </w:rPr>
      </w:pPr>
      <w:del w:id="51" w:author="anna.resch88@gmail.com" w:date="2022-01-04T10:52:00Z">
        <w:r w:rsidRPr="00B95229" w:rsidDel="0033452D">
          <w:rPr>
            <w:rFonts w:asciiTheme="majorHAnsi" w:hAnsiTheme="majorHAnsi" w:cstheme="minorHAnsi"/>
            <w:b/>
            <w:i/>
            <w:lang w:val="en-US"/>
          </w:rPr>
          <w:delText>Table S-1</w:delText>
        </w:r>
        <w:r w:rsidRPr="00B95229" w:rsidDel="0033452D">
          <w:rPr>
            <w:rFonts w:asciiTheme="majorHAnsi" w:hAnsiTheme="majorHAnsi" w:cstheme="minorHAnsi"/>
            <w:i/>
            <w:lang w:val="en-US"/>
          </w:rPr>
          <w:delText xml:space="preserve">: </w:delText>
        </w:r>
        <w:r w:rsidRPr="00B95229" w:rsidDel="0033452D">
          <w:rPr>
            <w:rFonts w:asciiTheme="majorHAnsi" w:hAnsiTheme="majorHAnsi" w:cstheme="minorHAnsi"/>
            <w:b/>
            <w:i/>
            <w:lang w:val="en-US"/>
          </w:rPr>
          <w:delText>ULD-Linker-ULD-His</w:delText>
        </w:r>
        <w:r w:rsidRPr="00B95229" w:rsidDel="0033452D">
          <w:rPr>
            <w:rFonts w:asciiTheme="majorHAnsi" w:hAnsiTheme="majorHAnsi" w:cstheme="minorHAnsi"/>
            <w:i/>
            <w:lang w:val="en-US"/>
          </w:rPr>
          <w:delText xml:space="preserve"> </w:delText>
        </w:r>
      </w:del>
      <w:del w:id="52" w:author="anna.resch88@gmail.com" w:date="2022-01-04T09:39:00Z">
        <w:r w:rsidRPr="00B95229" w:rsidDel="009708A1">
          <w:rPr>
            <w:rFonts w:asciiTheme="majorHAnsi" w:hAnsiTheme="majorHAnsi" w:cstheme="minorHAnsi"/>
            <w:i/>
            <w:lang w:val="en-US"/>
          </w:rPr>
          <w:delText>protein glue</w:delText>
        </w:r>
      </w:del>
      <w:del w:id="53" w:author="anna.resch88@gmail.com" w:date="2022-01-04T10:52:00Z">
        <w:r w:rsidRPr="00B95229" w:rsidDel="0033452D">
          <w:rPr>
            <w:rFonts w:asciiTheme="majorHAnsi" w:hAnsiTheme="majorHAnsi" w:cstheme="minorHAnsi"/>
            <w:i/>
            <w:lang w:val="en-US"/>
          </w:rPr>
          <w:delText xml:space="preserve"> with different physicochemical, mechanical and functional properties encoded in the pET28-NMBL-ULD-Linker-ULD-His plasmid and expressed in E. coli BL21(DE3) cells</w:delText>
        </w:r>
      </w:del>
    </w:p>
    <w:p w14:paraId="3AF54ADD" w14:textId="77777777" w:rsidR="0033452D" w:rsidRPr="00B95229" w:rsidRDefault="0033452D" w:rsidP="00067C6D">
      <w:pPr>
        <w:jc w:val="both"/>
        <w:rPr>
          <w:ins w:id="54" w:author="anna.resch88@gmail.com" w:date="2022-01-04T10:52:00Z"/>
          <w:rFonts w:asciiTheme="majorHAnsi" w:hAnsiTheme="majorHAnsi" w:cstheme="minorHAnsi"/>
          <w:b/>
          <w:i/>
          <w:lang w:val="en-US"/>
        </w:rPr>
      </w:pPr>
    </w:p>
    <w:p w14:paraId="41B72B2D" w14:textId="62FC6003" w:rsidR="00067C6D" w:rsidRPr="008310AA" w:rsidRDefault="00067C6D" w:rsidP="00067C6D">
      <w:pPr>
        <w:jc w:val="both"/>
        <w:rPr>
          <w:rFonts w:asciiTheme="majorHAnsi" w:hAnsiTheme="majorHAnsi"/>
          <w:lang w:val="en-US"/>
        </w:rPr>
      </w:pPr>
      <w:r w:rsidRPr="00B95229">
        <w:rPr>
          <w:rFonts w:asciiTheme="majorHAnsi" w:hAnsiTheme="majorHAnsi"/>
          <w:lang w:val="en-US"/>
        </w:rPr>
        <w:t>All constructs were cloned in a high-expressing pET28-NMBL-vector as pET28-NMBL-ULD-Linker-ULD-His construct (see Huber et al., Biomaterials 2014)</w:t>
      </w:r>
      <w:r>
        <w:rPr>
          <w:rFonts w:asciiTheme="majorHAnsi" w:hAnsiTheme="majorHAnsi"/>
          <w:lang w:val="en-US"/>
        </w:rPr>
        <w:fldChar w:fldCharType="begin"/>
      </w:r>
      <w:r>
        <w:rPr>
          <w:rFonts w:asciiTheme="majorHAnsi" w:hAnsiTheme="majorHAnsi"/>
          <w:lang w:val="en-US"/>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hAnsiTheme="majorHAnsi"/>
          <w:lang w:val="en-US"/>
        </w:rPr>
        <w:fldChar w:fldCharType="separate"/>
      </w:r>
      <w:r w:rsidRPr="0045341C">
        <w:rPr>
          <w:rFonts w:asciiTheme="majorHAnsi" w:hAnsiTheme="majorHAnsi"/>
          <w:noProof/>
          <w:vertAlign w:val="superscript"/>
          <w:lang w:val="en-US"/>
        </w:rPr>
        <w:t>3</w:t>
      </w:r>
      <w:r>
        <w:rPr>
          <w:rFonts w:asciiTheme="majorHAnsi" w:hAnsiTheme="majorHAnsi"/>
          <w:lang w:val="en-US"/>
        </w:rPr>
        <w:fldChar w:fldCharType="end"/>
      </w:r>
      <w:r w:rsidRPr="00B95229">
        <w:rPr>
          <w:rFonts w:asciiTheme="majorHAnsi" w:hAnsiTheme="majorHAnsi"/>
          <w:lang w:val="en-US"/>
        </w:rPr>
        <w:t>. ULD-spisi10</w:t>
      </w:r>
      <w:r w:rsidR="00064716">
        <w:rPr>
          <w:rFonts w:asciiTheme="majorHAnsi" w:hAnsiTheme="majorHAnsi"/>
          <w:lang w:val="en-US"/>
        </w:rPr>
        <w:t>/20</w:t>
      </w:r>
      <w:r w:rsidRPr="00B95229">
        <w:rPr>
          <w:rFonts w:asciiTheme="majorHAnsi" w:hAnsiTheme="majorHAnsi"/>
          <w:lang w:val="en-US"/>
        </w:rPr>
        <w:t>-ULD and ULD-</w:t>
      </w:r>
      <w:r w:rsidR="00022B1F">
        <w:rPr>
          <w:rFonts w:asciiTheme="majorHAnsi" w:hAnsiTheme="majorHAnsi"/>
          <w:lang w:val="en-US"/>
        </w:rPr>
        <w:t xml:space="preserve">resi10-ULD </w:t>
      </w:r>
      <w:r w:rsidR="00022B1F">
        <w:rPr>
          <w:rFonts w:asciiTheme="majorHAnsi" w:hAnsiTheme="majorHAnsi"/>
          <w:lang w:val="en-US"/>
        </w:rPr>
        <w:lastRenderedPageBreak/>
        <w:t xml:space="preserve">comprise </w:t>
      </w:r>
      <w:ins w:id="55" w:author="anna.resch88@gmail.com" w:date="2022-01-04T09:40:00Z">
        <w:r w:rsidR="009708A1">
          <w:rPr>
            <w:rFonts w:asciiTheme="majorHAnsi" w:hAnsiTheme="majorHAnsi"/>
            <w:lang w:val="en-US"/>
          </w:rPr>
          <w:t xml:space="preserve">potentially </w:t>
        </w:r>
      </w:ins>
      <w:r w:rsidR="00022B1F">
        <w:rPr>
          <w:rFonts w:asciiTheme="majorHAnsi" w:hAnsiTheme="majorHAnsi"/>
          <w:lang w:val="en-US"/>
        </w:rPr>
        <w:t>fibrous and/</w:t>
      </w:r>
      <w:r w:rsidR="00064716">
        <w:rPr>
          <w:rFonts w:asciiTheme="majorHAnsi" w:hAnsiTheme="majorHAnsi"/>
          <w:lang w:val="en-US"/>
        </w:rPr>
        <w:t xml:space="preserve">or elastic and, </w:t>
      </w:r>
      <w:r w:rsidR="005A150A">
        <w:rPr>
          <w:rFonts w:asciiTheme="majorHAnsi" w:hAnsiTheme="majorHAnsi"/>
          <w:lang w:val="en-US"/>
        </w:rPr>
        <w:t xml:space="preserve">especially </w:t>
      </w:r>
      <w:r w:rsidR="00064716" w:rsidRPr="00064716">
        <w:rPr>
          <w:rFonts w:asciiTheme="majorHAnsi" w:hAnsiTheme="majorHAnsi"/>
          <w:lang w:val="en-US"/>
        </w:rPr>
        <w:t>for the latter</w:t>
      </w:r>
      <w:r w:rsidR="00064716">
        <w:rPr>
          <w:rFonts w:asciiTheme="majorHAnsi" w:hAnsiTheme="majorHAnsi"/>
          <w:lang w:val="en-US"/>
        </w:rPr>
        <w:t>,</w:t>
      </w:r>
      <w:r w:rsidR="00064716" w:rsidRPr="00064716">
        <w:rPr>
          <w:rFonts w:asciiTheme="majorHAnsi" w:hAnsiTheme="majorHAnsi"/>
          <w:lang w:val="en-US"/>
        </w:rPr>
        <w:t xml:space="preserve"> mechanically resilient</w:t>
      </w:r>
      <w:r w:rsidR="005A150A">
        <w:rPr>
          <w:rFonts w:asciiTheme="majorHAnsi" w:hAnsiTheme="majorHAnsi"/>
          <w:lang w:val="en-US"/>
        </w:rPr>
        <w:t xml:space="preserve"> linker seq</w:t>
      </w:r>
      <w:r w:rsidR="00064716">
        <w:rPr>
          <w:rFonts w:asciiTheme="majorHAnsi" w:hAnsiTheme="majorHAnsi"/>
          <w:lang w:val="en-US"/>
        </w:rPr>
        <w:t>u</w:t>
      </w:r>
      <w:r w:rsidR="005A150A">
        <w:rPr>
          <w:rFonts w:asciiTheme="majorHAnsi" w:hAnsiTheme="majorHAnsi"/>
          <w:lang w:val="en-US"/>
        </w:rPr>
        <w:t>e</w:t>
      </w:r>
      <w:r w:rsidR="00064716">
        <w:rPr>
          <w:rFonts w:asciiTheme="majorHAnsi" w:hAnsiTheme="majorHAnsi"/>
          <w:lang w:val="en-US"/>
        </w:rPr>
        <w:t>nces</w:t>
      </w:r>
      <w:r w:rsidRPr="00B95229">
        <w:rPr>
          <w:rFonts w:asciiTheme="majorHAnsi" w:hAnsiTheme="majorHAnsi"/>
          <w:lang w:val="en-US"/>
        </w:rPr>
        <w:t>. ULD-</w:t>
      </w:r>
      <w:proofErr w:type="spellStart"/>
      <w:r w:rsidRPr="00B95229">
        <w:rPr>
          <w:rFonts w:asciiTheme="majorHAnsi" w:hAnsiTheme="majorHAnsi"/>
          <w:lang w:val="en-US"/>
        </w:rPr>
        <w:t>SpyCatcher</w:t>
      </w:r>
      <w:proofErr w:type="spellEnd"/>
      <w:r w:rsidRPr="00B95229">
        <w:rPr>
          <w:rFonts w:asciiTheme="majorHAnsi" w:hAnsiTheme="majorHAnsi"/>
          <w:lang w:val="en-US"/>
        </w:rPr>
        <w:t>-ULD contain</w:t>
      </w:r>
      <w:r>
        <w:rPr>
          <w:rFonts w:asciiTheme="majorHAnsi" w:hAnsiTheme="majorHAnsi"/>
          <w:lang w:val="en-US"/>
        </w:rPr>
        <w:t>s</w:t>
      </w:r>
      <w:r w:rsidRPr="00B95229">
        <w:rPr>
          <w:rFonts w:asciiTheme="majorHAnsi" w:hAnsiTheme="majorHAnsi"/>
          <w:lang w:val="en-US"/>
        </w:rPr>
        <w:t xml:space="preserve"> an adapter l</w:t>
      </w:r>
      <w:r>
        <w:rPr>
          <w:rFonts w:asciiTheme="majorHAnsi" w:hAnsiTheme="majorHAnsi"/>
          <w:lang w:val="en-US"/>
        </w:rPr>
        <w:t>inker sequence that can</w:t>
      </w:r>
      <w:r w:rsidRPr="00B95229">
        <w:rPr>
          <w:rFonts w:asciiTheme="majorHAnsi" w:hAnsiTheme="majorHAnsi"/>
          <w:lang w:val="en-US"/>
        </w:rPr>
        <w:t xml:space="preserve"> be conjugated with </w:t>
      </w:r>
      <w:proofErr w:type="spellStart"/>
      <w:r w:rsidRPr="00B95229">
        <w:rPr>
          <w:rFonts w:asciiTheme="majorHAnsi" w:hAnsiTheme="majorHAnsi"/>
          <w:lang w:val="en-US"/>
        </w:rPr>
        <w:t>SpyTag</w:t>
      </w:r>
      <w:proofErr w:type="spellEnd"/>
      <w:r>
        <w:rPr>
          <w:rFonts w:asciiTheme="majorHAnsi" w:hAnsiTheme="majorHAnsi"/>
          <w:lang w:val="en-US"/>
        </w:rPr>
        <w:t xml:space="preserve"> (short protein)</w:t>
      </w:r>
      <w:r w:rsidRPr="00B95229">
        <w:rPr>
          <w:rFonts w:asciiTheme="majorHAnsi" w:hAnsiTheme="majorHAnsi"/>
          <w:lang w:val="en-US"/>
        </w:rPr>
        <w:t xml:space="preserve"> functionalized molecules</w:t>
      </w:r>
      <w:ins w:id="56" w:author="Alexander Resch" w:date="2022-01-19T19:23:00Z">
        <w:r w:rsidR="00956FC5">
          <w:rPr>
            <w:rFonts w:asciiTheme="majorHAnsi" w:hAnsiTheme="majorHAnsi"/>
            <w:lang w:val="en-US"/>
          </w:rPr>
          <w:t>,</w:t>
        </w:r>
      </w:ins>
      <w:r w:rsidR="005A150A">
        <w:rPr>
          <w:rFonts w:asciiTheme="majorHAnsi" w:hAnsiTheme="majorHAnsi"/>
          <w:lang w:val="en-US"/>
        </w:rPr>
        <w:t xml:space="preserve"> allowing for site-selective bio</w:t>
      </w:r>
      <w:ins w:id="57" w:author="anna.resch88@gmail.com" w:date="2022-01-04T09:40:00Z">
        <w:r w:rsidR="009708A1">
          <w:rPr>
            <w:rFonts w:asciiTheme="majorHAnsi" w:hAnsiTheme="majorHAnsi"/>
            <w:lang w:val="en-US"/>
          </w:rPr>
          <w:t>-</w:t>
        </w:r>
      </w:ins>
      <w:r w:rsidR="005A150A">
        <w:rPr>
          <w:rFonts w:asciiTheme="majorHAnsi" w:hAnsiTheme="majorHAnsi"/>
          <w:lang w:val="en-US"/>
        </w:rPr>
        <w:t>orthogonal protein functionalization</w:t>
      </w:r>
      <w:r w:rsidRPr="00B95229">
        <w:rPr>
          <w:rFonts w:asciiTheme="majorHAnsi" w:hAnsiTheme="majorHAnsi"/>
          <w:lang w:val="en-US"/>
        </w:rPr>
        <w:t xml:space="preserve">. </w:t>
      </w:r>
      <w:ins w:id="58"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w:t>
      </w:r>
      <w:proofErr w:type="spellStart"/>
      <w:r w:rsidRPr="00B95229">
        <w:rPr>
          <w:rFonts w:asciiTheme="majorHAnsi" w:hAnsiTheme="majorHAnsi"/>
          <w:lang w:val="en-US"/>
        </w:rPr>
        <w:t>mEGFP</w:t>
      </w:r>
      <w:proofErr w:type="spellEnd"/>
      <w:r w:rsidRPr="00B95229">
        <w:rPr>
          <w:rFonts w:asciiTheme="majorHAnsi" w:hAnsiTheme="majorHAnsi"/>
          <w:lang w:val="en-US"/>
        </w:rPr>
        <w:t xml:space="preserve">-ULD construct </w:t>
      </w:r>
      <w:del w:id="59" w:author="anna.resch88@gmail.com" w:date="2022-01-04T09:41:00Z">
        <w:r w:rsidRPr="00B95229" w:rsidDel="009708A1">
          <w:rPr>
            <w:rFonts w:asciiTheme="majorHAnsi" w:hAnsiTheme="majorHAnsi"/>
            <w:lang w:val="en-US"/>
          </w:rPr>
          <w:delText>demonstrate</w:delText>
        </w:r>
        <w:r w:rsidDel="009708A1">
          <w:rPr>
            <w:rFonts w:asciiTheme="majorHAnsi" w:hAnsiTheme="majorHAnsi"/>
            <w:lang w:val="en-US"/>
          </w:rPr>
          <w:delText>s</w:delText>
        </w:r>
        <w:r w:rsidRPr="00B95229" w:rsidDel="009708A1">
          <w:rPr>
            <w:rFonts w:asciiTheme="majorHAnsi" w:hAnsiTheme="majorHAnsi"/>
            <w:lang w:val="en-US"/>
          </w:rPr>
          <w:delText xml:space="preserve"> </w:delText>
        </w:r>
      </w:del>
      <w:ins w:id="60" w:author="anna.resch88@gmail.com" w:date="2022-01-04T09:41:00Z">
        <w:r w:rsidR="009708A1">
          <w:rPr>
            <w:rFonts w:asciiTheme="majorHAnsi" w:hAnsiTheme="majorHAnsi"/>
            <w:lang w:val="en-US"/>
          </w:rPr>
          <w:t>contains</w:t>
        </w:r>
        <w:r w:rsidR="009708A1" w:rsidRPr="00B95229">
          <w:rPr>
            <w:rFonts w:asciiTheme="majorHAnsi" w:hAnsiTheme="majorHAnsi"/>
            <w:lang w:val="en-US"/>
          </w:rPr>
          <w:t xml:space="preserve"> </w:t>
        </w:r>
      </w:ins>
      <w:r w:rsidRPr="00B95229">
        <w:rPr>
          <w:rFonts w:asciiTheme="majorHAnsi" w:hAnsiTheme="majorHAnsi"/>
          <w:lang w:val="en-US"/>
        </w:rPr>
        <w:t>a globular green fluorescen</w:t>
      </w:r>
      <w:r>
        <w:rPr>
          <w:rFonts w:asciiTheme="majorHAnsi" w:hAnsiTheme="majorHAnsi"/>
          <w:lang w:val="en-US"/>
        </w:rPr>
        <w:t>ce protein as linker for visualization</w:t>
      </w:r>
      <w:r w:rsidRPr="00B95229">
        <w:rPr>
          <w:rFonts w:asciiTheme="majorHAnsi" w:hAnsiTheme="majorHAnsi"/>
          <w:lang w:val="en-US"/>
        </w:rPr>
        <w:t xml:space="preserve"> purposes. ULD-(DSY)</w:t>
      </w:r>
      <w:r w:rsidRPr="009708A1">
        <w:rPr>
          <w:rFonts w:asciiTheme="majorHAnsi" w:hAnsiTheme="majorHAnsi"/>
          <w:vertAlign w:val="subscript"/>
          <w:lang w:val="en-US"/>
          <w:rPrChange w:id="61" w:author="anna.resch88@gmail.com" w:date="2022-01-04T09:41:00Z">
            <w:rPr>
              <w:rFonts w:asciiTheme="majorHAnsi" w:hAnsiTheme="majorHAnsi"/>
              <w:lang w:val="en-US"/>
            </w:rPr>
          </w:rPrChange>
        </w:rPr>
        <w:t>8</w:t>
      </w:r>
      <w:r w:rsidRPr="00B95229">
        <w:rPr>
          <w:rFonts w:asciiTheme="majorHAnsi" w:hAnsiTheme="majorHAnsi"/>
          <w:lang w:val="en-US"/>
        </w:rPr>
        <w:t>-ULD and ULD-(VRY)</w:t>
      </w:r>
      <w:r w:rsidRPr="009708A1">
        <w:rPr>
          <w:rFonts w:asciiTheme="majorHAnsi" w:hAnsiTheme="majorHAnsi"/>
          <w:vertAlign w:val="subscript"/>
          <w:lang w:val="en-US"/>
          <w:rPrChange w:id="62" w:author="anna.resch88@gmail.com" w:date="2022-01-04T09:41:00Z">
            <w:rPr>
              <w:rFonts w:asciiTheme="majorHAnsi" w:hAnsiTheme="majorHAnsi"/>
              <w:lang w:val="en-US"/>
            </w:rPr>
          </w:rPrChange>
        </w:rPr>
        <w:t>6</w:t>
      </w:r>
      <w:r w:rsidRPr="00B95229">
        <w:rPr>
          <w:rFonts w:asciiTheme="majorHAnsi" w:hAnsiTheme="majorHAnsi"/>
          <w:lang w:val="en-US"/>
        </w:rPr>
        <w:t>-ULD include charged disordered and photo-crosslinkable linker sequences to adjust protein</w:t>
      </w:r>
      <w:r w:rsidR="00702071">
        <w:rPr>
          <w:rFonts w:asciiTheme="majorHAnsi" w:hAnsiTheme="majorHAnsi"/>
          <w:lang w:val="en-US"/>
        </w:rPr>
        <w:t>-tissue</w:t>
      </w:r>
      <w:r w:rsidRPr="00B95229">
        <w:rPr>
          <w:rFonts w:asciiTheme="majorHAnsi" w:hAnsiTheme="majorHAnsi"/>
          <w:lang w:val="en-US"/>
        </w:rPr>
        <w:t xml:space="preserve"> </w:t>
      </w:r>
      <w:r w:rsidR="00702071">
        <w:rPr>
          <w:rFonts w:asciiTheme="majorHAnsi" w:hAnsiTheme="majorHAnsi"/>
          <w:lang w:val="en-US"/>
        </w:rPr>
        <w:t xml:space="preserve">adhesion via </w:t>
      </w:r>
      <w:r w:rsidRPr="00B95229">
        <w:rPr>
          <w:rFonts w:asciiTheme="majorHAnsi" w:hAnsiTheme="majorHAnsi"/>
          <w:lang w:val="en-US"/>
        </w:rPr>
        <w:t xml:space="preserve">glue charge </w:t>
      </w:r>
      <w:r w:rsidR="00702071" w:rsidRPr="00702071">
        <w:rPr>
          <w:rFonts w:asciiTheme="majorHAnsi" w:hAnsiTheme="majorHAnsi"/>
          <w:lang w:val="en-US"/>
        </w:rPr>
        <w:t>and mechanical strength of the hydrogel via additional Tyr-crosslinking sites</w:t>
      </w:r>
      <w:r w:rsidRPr="00B95229">
        <w:rPr>
          <w:rFonts w:asciiTheme="majorHAnsi" w:hAnsiTheme="majorHAnsi"/>
          <w:lang w:val="en-US"/>
        </w:rPr>
        <w:t>. ULD-EYFP-</w:t>
      </w:r>
      <w:proofErr w:type="spellStart"/>
      <w:r w:rsidRPr="00B95229">
        <w:rPr>
          <w:rFonts w:asciiTheme="majorHAnsi" w:hAnsiTheme="majorHAnsi"/>
          <w:lang w:val="en-US"/>
        </w:rPr>
        <w:t>TEVrc</w:t>
      </w:r>
      <w:proofErr w:type="spellEnd"/>
      <w:r w:rsidRPr="00B95229">
        <w:rPr>
          <w:rFonts w:asciiTheme="majorHAnsi" w:hAnsiTheme="majorHAnsi"/>
          <w:lang w:val="en-US"/>
        </w:rPr>
        <w:t>-</w:t>
      </w:r>
      <w:proofErr w:type="spellStart"/>
      <w:r w:rsidRPr="00B95229">
        <w:rPr>
          <w:rFonts w:asciiTheme="majorHAnsi" w:hAnsiTheme="majorHAnsi"/>
          <w:lang w:val="en-US"/>
        </w:rPr>
        <w:t>mEGFP</w:t>
      </w:r>
      <w:proofErr w:type="spellEnd"/>
      <w:r w:rsidRPr="00B95229">
        <w:rPr>
          <w:rFonts w:asciiTheme="majorHAnsi" w:hAnsiTheme="majorHAnsi"/>
          <w:lang w:val="en-US"/>
        </w:rPr>
        <w:t>-ULD</w:t>
      </w:r>
      <w:ins w:id="63" w:author="Alexander Resch" w:date="2022-01-19T19:24:00Z">
        <w:r w:rsidR="00956FC5">
          <w:rPr>
            <w:rFonts w:asciiTheme="majorHAnsi" w:hAnsiTheme="majorHAnsi"/>
            <w:lang w:val="en-US"/>
          </w:rPr>
          <w:t>,</w:t>
        </w:r>
      </w:ins>
      <w:r w:rsidRPr="00B95229">
        <w:rPr>
          <w:rFonts w:asciiTheme="majorHAnsi" w:hAnsiTheme="majorHAnsi"/>
          <w:lang w:val="en-US"/>
        </w:rPr>
        <w:t xml:space="preserve"> as well as ULD-EYFP-</w:t>
      </w:r>
      <w:proofErr w:type="spellStart"/>
      <w:r w:rsidRPr="00B95229">
        <w:rPr>
          <w:rFonts w:asciiTheme="majorHAnsi" w:hAnsiTheme="majorHAnsi"/>
          <w:lang w:val="en-US"/>
        </w:rPr>
        <w:t>TEVrc</w:t>
      </w:r>
      <w:proofErr w:type="spellEnd"/>
      <w:r w:rsidRPr="00B95229">
        <w:rPr>
          <w:rFonts w:asciiTheme="majorHAnsi" w:hAnsiTheme="majorHAnsi"/>
          <w:lang w:val="en-US"/>
        </w:rPr>
        <w:t>-UL</w:t>
      </w:r>
      <w:r>
        <w:rPr>
          <w:rFonts w:asciiTheme="majorHAnsi" w:hAnsiTheme="majorHAnsi"/>
          <w:lang w:val="en-US"/>
        </w:rPr>
        <w:t>D</w:t>
      </w:r>
      <w:ins w:id="64" w:author="Alexander Resch" w:date="2022-01-19T19:24:00Z">
        <w:r w:rsidR="00956FC5">
          <w:rPr>
            <w:rFonts w:asciiTheme="majorHAnsi" w:hAnsiTheme="majorHAnsi"/>
            <w:lang w:val="en-US"/>
          </w:rPr>
          <w:t>,</w:t>
        </w:r>
      </w:ins>
      <w:r>
        <w:rPr>
          <w:rFonts w:asciiTheme="majorHAnsi" w:hAnsiTheme="majorHAnsi"/>
          <w:lang w:val="en-US"/>
        </w:rPr>
        <w:t xml:space="preserve"> comprise linker sequences combining</w:t>
      </w:r>
      <w:r w:rsidRPr="00B95229">
        <w:rPr>
          <w:rFonts w:asciiTheme="majorHAnsi" w:hAnsiTheme="majorHAnsi"/>
          <w:lang w:val="en-US"/>
        </w:rPr>
        <w:t xml:space="preserve"> fluorescent </w:t>
      </w:r>
      <w:r>
        <w:rPr>
          <w:rFonts w:asciiTheme="majorHAnsi" w:hAnsiTheme="majorHAnsi"/>
          <w:lang w:val="en-US"/>
        </w:rPr>
        <w:t>properties</w:t>
      </w:r>
      <w:r w:rsidRPr="00B95229">
        <w:rPr>
          <w:rFonts w:asciiTheme="majorHAnsi" w:hAnsiTheme="majorHAnsi"/>
          <w:lang w:val="en-US"/>
        </w:rPr>
        <w:t xml:space="preserve"> with possible network degradability properties via </w:t>
      </w:r>
      <w:ins w:id="65" w:author="anna.resch88@gmail.com" w:date="2022-01-04T09:41:00Z">
        <w:r w:rsidR="009708A1">
          <w:rPr>
            <w:rFonts w:asciiTheme="majorHAnsi" w:hAnsiTheme="majorHAnsi"/>
            <w:lang w:val="en-US"/>
          </w:rPr>
          <w:t xml:space="preserve">the </w:t>
        </w:r>
      </w:ins>
      <w:proofErr w:type="spellStart"/>
      <w:r w:rsidRPr="00B95229">
        <w:rPr>
          <w:rFonts w:asciiTheme="majorHAnsi" w:hAnsiTheme="majorHAnsi"/>
          <w:lang w:val="en-US"/>
        </w:rPr>
        <w:t>TEVprotease</w:t>
      </w:r>
      <w:proofErr w:type="spellEnd"/>
      <w:r w:rsidRPr="00B95229">
        <w:rPr>
          <w:rFonts w:asciiTheme="majorHAnsi" w:hAnsiTheme="majorHAnsi"/>
          <w:lang w:val="en-US"/>
        </w:rPr>
        <w:t xml:space="preserve"> recognition sequence motif (</w:t>
      </w:r>
      <w:proofErr w:type="spellStart"/>
      <w:r w:rsidRPr="00B95229">
        <w:rPr>
          <w:rFonts w:asciiTheme="majorHAnsi" w:hAnsiTheme="majorHAnsi"/>
          <w:lang w:val="en-US"/>
        </w:rPr>
        <w:t>TEVrec</w:t>
      </w:r>
      <w:proofErr w:type="spellEnd"/>
      <w:r w:rsidRPr="00B95229">
        <w:rPr>
          <w:rFonts w:asciiTheme="majorHAnsi" w:hAnsiTheme="majorHAnsi"/>
          <w:lang w:val="en-US"/>
        </w:rPr>
        <w:t xml:space="preserve">). </w:t>
      </w:r>
      <w:ins w:id="66"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ULD-HSA-ULD construct combine</w:t>
      </w:r>
      <w:r>
        <w:rPr>
          <w:rFonts w:asciiTheme="majorHAnsi" w:hAnsiTheme="majorHAnsi"/>
          <w:lang w:val="en-US"/>
        </w:rPr>
        <w:t>s</w:t>
      </w:r>
      <w:r w:rsidRPr="00B95229">
        <w:rPr>
          <w:rFonts w:asciiTheme="majorHAnsi" w:hAnsiTheme="majorHAnsi"/>
          <w:lang w:val="en-US"/>
        </w:rPr>
        <w:t xml:space="preserve"> protein glue </w:t>
      </w:r>
      <w:r>
        <w:rPr>
          <w:rFonts w:asciiTheme="majorHAnsi" w:hAnsiTheme="majorHAnsi"/>
          <w:lang w:val="en-US"/>
        </w:rPr>
        <w:t>properties</w:t>
      </w:r>
      <w:r w:rsidRPr="00B95229">
        <w:rPr>
          <w:rFonts w:asciiTheme="majorHAnsi" w:hAnsiTheme="majorHAnsi"/>
          <w:lang w:val="en-US"/>
        </w:rPr>
        <w:t xml:space="preserve"> with </w:t>
      </w:r>
      <w:del w:id="67" w:author="anna.resch88@gmail.com" w:date="2022-01-04T09:42:00Z">
        <w:r w:rsidRPr="00CB266D" w:rsidDel="009708A1">
          <w:rPr>
            <w:rFonts w:asciiTheme="majorHAnsi" w:hAnsiTheme="majorHAnsi" w:cstheme="majorHAnsi"/>
            <w:lang w:val="en-US"/>
          </w:rPr>
          <w:delText xml:space="preserve">bioabsorptive </w:delText>
        </w:r>
      </w:del>
      <w:ins w:id="68" w:author="anna.resch88@gmail.com" w:date="2022-01-04T09:42:00Z">
        <w:r w:rsidR="009708A1">
          <w:rPr>
            <w:rFonts w:asciiTheme="majorHAnsi" w:hAnsiTheme="majorHAnsi" w:cstheme="majorHAnsi"/>
            <w:lang w:val="en-US"/>
          </w:rPr>
          <w:t xml:space="preserve">bio-resorbable </w:t>
        </w:r>
      </w:ins>
      <w:r w:rsidRPr="00CB266D">
        <w:rPr>
          <w:rFonts w:asciiTheme="majorHAnsi" w:hAnsiTheme="majorHAnsi" w:cstheme="majorHAnsi"/>
          <w:lang w:val="en-US"/>
        </w:rPr>
        <w:t>linker</w:t>
      </w:r>
      <w:r w:rsidRPr="00B95229">
        <w:rPr>
          <w:rFonts w:asciiTheme="majorHAnsi" w:hAnsiTheme="majorHAnsi"/>
          <w:lang w:val="en-US"/>
        </w:rPr>
        <w:t xml:space="preserve"> </w:t>
      </w:r>
      <w:r>
        <w:rPr>
          <w:rFonts w:asciiTheme="majorHAnsi" w:hAnsiTheme="majorHAnsi"/>
          <w:lang w:val="en-US"/>
        </w:rPr>
        <w:t xml:space="preserve">properties </w:t>
      </w:r>
      <w:r w:rsidRPr="00B95229">
        <w:rPr>
          <w:rFonts w:asciiTheme="majorHAnsi" w:hAnsiTheme="majorHAnsi"/>
          <w:lang w:val="en-US"/>
        </w:rPr>
        <w:t>of human derived serum albumin characteristics.</w:t>
      </w:r>
    </w:p>
    <w:p w14:paraId="2B002821" w14:textId="77777777" w:rsidR="00067C6D" w:rsidRPr="00726839" w:rsidRDefault="00067C6D" w:rsidP="00067C6D">
      <w:pPr>
        <w:jc w:val="both"/>
        <w:rPr>
          <w:rFonts w:cstheme="minorHAnsi"/>
          <w:b/>
          <w:lang w:val="en-US"/>
        </w:rPr>
      </w:pPr>
    </w:p>
    <w:p w14:paraId="4010381B" w14:textId="77777777" w:rsidR="00067C6D" w:rsidRPr="00726839" w:rsidRDefault="00067C6D" w:rsidP="00067C6D">
      <w:pPr>
        <w:pBdr>
          <w:top w:val="single" w:sz="4" w:space="1" w:color="auto"/>
        </w:pBdr>
        <w:rPr>
          <w:rFonts w:cstheme="minorHAnsi"/>
          <w:b/>
          <w:lang w:val="en-US"/>
        </w:rPr>
      </w:pPr>
    </w:p>
    <w:p w14:paraId="49452D8A" w14:textId="77777777" w:rsidR="00067C6D" w:rsidRPr="00726839" w:rsidRDefault="00067C6D" w:rsidP="00067C6D">
      <w:pPr>
        <w:rPr>
          <w:rFonts w:cstheme="minorHAnsi"/>
          <w:lang w:val="en-US"/>
        </w:rPr>
      </w:pPr>
      <w:r w:rsidRPr="00726839">
        <w:rPr>
          <w:rFonts w:cstheme="minorHAnsi"/>
          <w:b/>
          <w:lang w:val="en-US"/>
        </w:rPr>
        <w:t xml:space="preserve">Examples for ULD-Linker-ULD constructs with different properties </w:t>
      </w:r>
    </w:p>
    <w:p w14:paraId="7DF0D6C7" w14:textId="174A9A46"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69" w:author="anna.resch88@gmail.com" w:date="2022-01-04T09:42:00Z">
        <w:r w:rsidRPr="00726839" w:rsidDel="009708A1">
          <w:rPr>
            <w:rFonts w:cstheme="minorHAnsi"/>
            <w:b/>
            <w:bCs/>
            <w:u w:val="single"/>
            <w:lang w:val="en-US"/>
          </w:rPr>
          <w:delText>u</w:delText>
        </w:r>
      </w:del>
      <w:r w:rsidRPr="00726839">
        <w:rPr>
          <w:rFonts w:cstheme="minorHAnsi"/>
          <w:b/>
          <w:bCs/>
          <w:u w:val="single"/>
          <w:lang w:val="en-US"/>
        </w:rPr>
        <w:t>r Codes</w:t>
      </w:r>
    </w:p>
    <w:p w14:paraId="1B6C93B8"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2F6BC4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545A4CA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273A9295"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0D162CA8" w14:textId="77777777" w:rsidR="00067C6D" w:rsidRDefault="00067C6D" w:rsidP="00067C6D">
      <w:pPr>
        <w:rPr>
          <w:rFonts w:cstheme="minorHAnsi"/>
          <w:lang w:val="en-US"/>
        </w:rPr>
      </w:pPr>
    </w:p>
    <w:p w14:paraId="26BBEA4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I. Linker domain: resilin-like ELPs </w:t>
      </w:r>
      <w:r w:rsidRPr="007C545A">
        <w:rPr>
          <w:rFonts w:asciiTheme="majorHAnsi" w:hAnsiTheme="majorHAnsi" w:cstheme="minorHAnsi"/>
          <w:i/>
          <w:iCs/>
          <w:lang w:val="en-US"/>
        </w:rPr>
        <w:t>(ELP = elastin-like proteins)</w:t>
      </w:r>
    </w:p>
    <w:p w14:paraId="1218211B" w14:textId="3476E7C9"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70"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aa (35</w:t>
      </w:r>
      <w:ins w:id="71" w:author="anna.resch88@gmail.com" w:date="2022-01-04T09:44:00Z">
        <w:r w:rsidR="00CA7197">
          <w:rPr>
            <w:rFonts w:asciiTheme="majorHAnsi" w:hAnsiTheme="majorHAnsi" w:cstheme="minorHAnsi"/>
            <w:u w:val="single"/>
            <w:lang w:val="en-US"/>
          </w:rPr>
          <w:t>.</w:t>
        </w:r>
      </w:ins>
      <w:del w:id="72"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344 aa)</w:t>
      </w:r>
      <w:r w:rsidRPr="007C545A">
        <w:rPr>
          <w:rFonts w:asciiTheme="majorHAnsi" w:hAnsiTheme="majorHAnsi" w:cstheme="minorHAnsi"/>
          <w:lang w:val="en-US"/>
        </w:rPr>
        <w:t xml:space="preserve"> </w:t>
      </w:r>
      <w:r w:rsidRPr="007C545A">
        <w:rPr>
          <w:rFonts w:asciiTheme="majorHAnsi" w:hAnsiTheme="majorHAnsi" w:cstheme="minorHAnsi"/>
          <w:i/>
          <w:iCs/>
          <w:lang w:val="en-US"/>
        </w:rPr>
        <w:t>((DSY)</w:t>
      </w:r>
      <w:r w:rsidRPr="009708A1">
        <w:rPr>
          <w:rFonts w:asciiTheme="majorHAnsi" w:hAnsiTheme="majorHAnsi" w:cstheme="minorHAnsi"/>
          <w:i/>
          <w:iCs/>
          <w:vertAlign w:val="subscript"/>
          <w:lang w:val="en-US"/>
          <w:rPrChange w:id="73"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((VPGDG)</w:t>
      </w:r>
      <w:r w:rsidRPr="009708A1">
        <w:rPr>
          <w:rFonts w:asciiTheme="majorHAnsi" w:hAnsiTheme="majorHAnsi" w:cstheme="minorHAnsi"/>
          <w:i/>
          <w:iCs/>
          <w:vertAlign w:val="subscript"/>
          <w:lang w:val="en-US"/>
          <w:rPrChange w:id="74"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(VPGSG)</w:t>
      </w:r>
      <w:r w:rsidRPr="009708A1">
        <w:rPr>
          <w:rFonts w:asciiTheme="majorHAnsi" w:hAnsiTheme="majorHAnsi" w:cstheme="minorHAnsi"/>
          <w:i/>
          <w:iCs/>
          <w:vertAlign w:val="subscript"/>
          <w:lang w:val="en-US"/>
          <w:rPrChange w:id="75"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76"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42BAC4D4"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GVPGDGVPGSGVPGYGVPGDGVPGSGVPGYGVPGDGVPGSGVPGYGVPGDGVPGSGVPGYGVPGDGVPGSGVPGYGVPGDGVPGSGVPGYGVPGDGVPGSGVPGYGVPGDGVPGSGVPGY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21DBF74"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77"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DNA</w:t>
      </w:r>
    </w:p>
    <w:p w14:paraId="1A466EBA"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w:t>
      </w:r>
      <w:r w:rsidRPr="007C545A">
        <w:rPr>
          <w:rFonts w:asciiTheme="majorHAnsi" w:hAnsiTheme="majorHAnsi" w:cstheme="minorHAnsi"/>
          <w:color w:val="0070C0"/>
          <w:lang w:val="en-US"/>
        </w:rPr>
        <w:lastRenderedPageBreak/>
        <w: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B12A825" w14:textId="77777777" w:rsidR="00067C6D" w:rsidRPr="007C545A" w:rsidRDefault="00067C6D" w:rsidP="00067C6D">
      <w:pPr>
        <w:rPr>
          <w:rFonts w:asciiTheme="majorHAnsi" w:hAnsiTheme="majorHAnsi" w:cstheme="minorHAnsi"/>
          <w:lang w:val="en-US"/>
        </w:rPr>
      </w:pPr>
    </w:p>
    <w:p w14:paraId="35C94D5D" w14:textId="2F780611"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78"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aa (33</w:t>
      </w:r>
      <w:ins w:id="79" w:author="anna.resch88@gmail.com" w:date="2022-01-04T09:44:00Z">
        <w:r w:rsidR="00CA7197">
          <w:rPr>
            <w:rFonts w:asciiTheme="majorHAnsi" w:hAnsiTheme="majorHAnsi" w:cstheme="minorHAnsi"/>
            <w:u w:val="single"/>
            <w:lang w:val="en-US"/>
          </w:rPr>
          <w:t>.</w:t>
        </w:r>
      </w:ins>
      <w:del w:id="80"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2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314 aa)</w:t>
      </w:r>
      <w:r w:rsidRPr="007C545A">
        <w:rPr>
          <w:rFonts w:asciiTheme="majorHAnsi" w:hAnsiTheme="majorHAnsi" w:cstheme="minorHAnsi"/>
          <w:lang w:val="en-US"/>
        </w:rPr>
        <w:t xml:space="preserve"> </w:t>
      </w:r>
      <w:r w:rsidRPr="007C545A">
        <w:rPr>
          <w:rFonts w:asciiTheme="majorHAnsi" w:hAnsiTheme="majorHAnsi" w:cstheme="minorHAnsi"/>
          <w:i/>
          <w:iCs/>
          <w:lang w:val="en-US"/>
        </w:rPr>
        <w:t>((VRY)</w:t>
      </w:r>
      <w:r w:rsidRPr="009708A1">
        <w:rPr>
          <w:rFonts w:asciiTheme="majorHAnsi" w:hAnsiTheme="majorHAnsi" w:cstheme="minorHAnsi"/>
          <w:i/>
          <w:iCs/>
          <w:vertAlign w:val="subscript"/>
          <w:lang w:val="en-US"/>
          <w:rPrChange w:id="81"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((VPGVG)</w:t>
      </w:r>
      <w:r w:rsidRPr="009708A1">
        <w:rPr>
          <w:rFonts w:asciiTheme="majorHAnsi" w:hAnsiTheme="majorHAnsi" w:cstheme="minorHAnsi"/>
          <w:i/>
          <w:iCs/>
          <w:vertAlign w:val="subscript"/>
          <w:lang w:val="en-US"/>
          <w:rPrChange w:id="82"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(VPGRG)</w:t>
      </w:r>
      <w:r w:rsidRPr="009708A1">
        <w:rPr>
          <w:rFonts w:asciiTheme="majorHAnsi" w:hAnsiTheme="majorHAnsi" w:cstheme="minorHAnsi"/>
          <w:i/>
          <w:iCs/>
          <w:vertAlign w:val="subscript"/>
          <w:lang w:val="en-US"/>
          <w:rPrChange w:id="83"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84"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06A9ABE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GVPGVGVPGRGVPGYGVPGVGVPGRGVPGYGVPGVGVPGRGVPGYGVPGVGVPGRGVPGYGVPGVGVPGRGVPGYGVPGVGVPGRGVPGY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6354CFC" w14:textId="77777777" w:rsidR="00067C6D" w:rsidRPr="007C545A" w:rsidRDefault="00067C6D" w:rsidP="00067C6D">
      <w:pPr>
        <w:rPr>
          <w:rFonts w:asciiTheme="majorHAnsi" w:hAnsiTheme="majorHAnsi" w:cstheme="minorHAnsi"/>
          <w:lang w:val="en-US"/>
        </w:rPr>
      </w:pPr>
    </w:p>
    <w:p w14:paraId="35D727A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85"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DNA</w:t>
      </w:r>
    </w:p>
    <w:p w14:paraId="29DBAA85" w14:textId="2AC4213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GGTGTTCCGGGTGTTGGTGTTCCGGGTCGCGGTGTTCCGGGTTACGGTGTTCCGGGTGTTGGTGTTCCGGGTCGCGGTGTTCCGGGTTACGGTGTTCCGGGTGTTGGTGTTCCGGGTCGCGGTGTTCCGGGTTACGGTGTTCCGGGTGTTGGTGTTCCGGGTCGCGGTGTTCCGGGTTACGGTGTTCCGGGTGTTGGTGTTCCGGGTCGCGGTGTTCCGGGTTACGGTGTTCCGGGTGTTGGTGTTCCGGGTCGCGGTGTTCCGGGTTAC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B29727A" w14:textId="77777777" w:rsidR="00067C6D" w:rsidRPr="007C545A" w:rsidRDefault="00067C6D" w:rsidP="00067C6D">
      <w:pPr>
        <w:rPr>
          <w:rFonts w:asciiTheme="majorHAnsi" w:hAnsiTheme="majorHAnsi" w:cstheme="minorHAnsi"/>
          <w:lang w:val="en-US"/>
        </w:rPr>
      </w:pPr>
    </w:p>
    <w:p w14:paraId="30199B1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 Linker domain: fluorescent proteins and proteolytic cleavage sites</w:t>
      </w:r>
    </w:p>
    <w:p w14:paraId="615ED8FB" w14:textId="2EACE5C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(52</w:t>
      </w:r>
      <w:ins w:id="86" w:author="anna.resch88@gmail.com" w:date="2022-01-04T09:44:00Z">
        <w:r w:rsidR="00CA7197">
          <w:rPr>
            <w:rFonts w:asciiTheme="majorHAnsi" w:hAnsiTheme="majorHAnsi" w:cstheme="minorHAnsi"/>
            <w:u w:val="single"/>
            <w:lang w:val="en-US"/>
          </w:rPr>
          <w:t>.</w:t>
        </w:r>
      </w:ins>
      <w:del w:id="8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1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464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mEGFP</w:t>
      </w:r>
      <w:proofErr w:type="spellEnd"/>
      <w:r w:rsidRPr="007C545A">
        <w:rPr>
          <w:rFonts w:asciiTheme="majorHAnsi" w:hAnsiTheme="majorHAnsi" w:cstheme="minorHAnsi"/>
          <w:i/>
          <w:iCs/>
          <w:lang w:val="en-US"/>
        </w:rPr>
        <w:t xml:space="preserve"> = monomeric enhanced GFP)</w:t>
      </w:r>
    </w:p>
    <w:p w14:paraId="0EB6EE0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AD72C89" w14:textId="77777777" w:rsidR="00067C6D" w:rsidRPr="007C545A" w:rsidRDefault="00067C6D" w:rsidP="00067C6D">
      <w:pPr>
        <w:rPr>
          <w:rFonts w:asciiTheme="majorHAnsi" w:hAnsiTheme="majorHAnsi" w:cstheme="minorHAnsi"/>
          <w:lang w:val="en-US"/>
        </w:rPr>
      </w:pPr>
    </w:p>
    <w:p w14:paraId="4BD4460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298E841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w:t>
      </w:r>
      <w:r w:rsidRPr="007C545A">
        <w:rPr>
          <w:rFonts w:asciiTheme="majorHAnsi" w:hAnsiTheme="majorHAnsi" w:cstheme="minorHAnsi"/>
          <w:color w:val="70AD47" w:themeColor="accent6"/>
          <w:lang w:val="en-US"/>
        </w:rPr>
        <w:lastRenderedPageBreak/>
        <w:t>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B6DECCC" w14:textId="77777777" w:rsidR="00067C6D" w:rsidRPr="007C545A" w:rsidRDefault="00067C6D" w:rsidP="00067C6D">
      <w:pPr>
        <w:rPr>
          <w:rFonts w:asciiTheme="majorHAnsi" w:hAnsiTheme="majorHAnsi" w:cstheme="minorHAnsi"/>
          <w:lang w:val="en-US"/>
        </w:rPr>
      </w:pPr>
    </w:p>
    <w:p w14:paraId="23223FC7" w14:textId="1F858F1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(80</w:t>
      </w:r>
      <w:ins w:id="88" w:author="anna.resch88@gmail.com" w:date="2022-01-04T09:44:00Z">
        <w:r w:rsidR="00CA7197">
          <w:rPr>
            <w:rFonts w:asciiTheme="majorHAnsi" w:hAnsiTheme="majorHAnsi" w:cstheme="minorHAnsi"/>
            <w:u w:val="single"/>
            <w:lang w:val="en-US"/>
          </w:rPr>
          <w:t>.</w:t>
        </w:r>
      </w:ins>
      <w:del w:id="89"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0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711 aa)</w:t>
      </w:r>
      <w:r w:rsidRPr="007C545A">
        <w:rPr>
          <w:rFonts w:asciiTheme="majorHAnsi" w:hAnsiTheme="majorHAnsi" w:cstheme="minorHAnsi"/>
          <w:lang w:val="en-US"/>
        </w:rPr>
        <w:t xml:space="preserve"> </w:t>
      </w:r>
      <w:r w:rsidRPr="007C545A">
        <w:rPr>
          <w:rFonts w:asciiTheme="majorHAnsi" w:hAnsiTheme="majorHAnsi" w:cstheme="minorHAnsi"/>
          <w:i/>
          <w:iCs/>
          <w:lang w:val="en-US"/>
        </w:rPr>
        <w:t xml:space="preserve">(EYFP = enhanced yellow fluorescent protein;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73F57DD2"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BE8DAE6" w14:textId="77777777" w:rsidR="00067C6D" w:rsidRPr="007C545A" w:rsidRDefault="00067C6D" w:rsidP="00067C6D">
      <w:pPr>
        <w:rPr>
          <w:rFonts w:asciiTheme="majorHAnsi" w:hAnsiTheme="majorHAnsi" w:cstheme="minorHAnsi"/>
          <w:lang w:val="en-US"/>
        </w:rPr>
      </w:pPr>
    </w:p>
    <w:p w14:paraId="1F227BE7"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08F8184D"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w:t>
      </w:r>
      <w:r w:rsidRPr="007C545A">
        <w:rPr>
          <w:rFonts w:asciiTheme="majorHAnsi" w:hAnsiTheme="majorHAnsi" w:cstheme="minorHAnsi"/>
          <w:color w:val="70AD47" w:themeColor="accent6"/>
          <w:lang w:val="en-US"/>
        </w:rPr>
        <w:lastRenderedPageBreak/>
        <w: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30C8EB1C" w14:textId="77777777" w:rsidR="00067C6D" w:rsidRPr="007C545A" w:rsidRDefault="00067C6D" w:rsidP="00067C6D">
      <w:pPr>
        <w:rPr>
          <w:rFonts w:asciiTheme="majorHAnsi" w:hAnsiTheme="majorHAnsi" w:cstheme="minorHAnsi"/>
          <w:lang w:val="en-US"/>
        </w:rPr>
      </w:pPr>
    </w:p>
    <w:p w14:paraId="26F0604C" w14:textId="55A164C0"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aa (52</w:t>
      </w:r>
      <w:ins w:id="90" w:author="anna.resch88@gmail.com" w:date="2022-01-04T09:44:00Z">
        <w:r w:rsidR="00CA7197">
          <w:rPr>
            <w:rFonts w:asciiTheme="majorHAnsi" w:hAnsiTheme="majorHAnsi" w:cstheme="minorHAnsi"/>
            <w:u w:val="single"/>
            <w:lang w:val="en-US"/>
          </w:rPr>
          <w:t>.</w:t>
        </w:r>
      </w:ins>
      <w:del w:id="91"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9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471 aa)</w:t>
      </w:r>
      <w:r w:rsidRPr="007C545A">
        <w:rPr>
          <w:rFonts w:asciiTheme="majorHAnsi" w:hAnsiTheme="majorHAnsi" w:cstheme="minorHAnsi"/>
          <w:lang w:val="en-US"/>
        </w:rPr>
        <w:t xml:space="preserve"> </w:t>
      </w:r>
    </w:p>
    <w:p w14:paraId="6EAB1641"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481A2DE" w14:textId="77777777" w:rsidR="00067C6D" w:rsidRPr="007C545A" w:rsidRDefault="00067C6D" w:rsidP="00067C6D">
      <w:pPr>
        <w:rPr>
          <w:rFonts w:asciiTheme="majorHAnsi" w:hAnsiTheme="majorHAnsi" w:cstheme="minorHAnsi"/>
          <w:lang w:val="en-US"/>
        </w:rPr>
      </w:pPr>
    </w:p>
    <w:p w14:paraId="6C51DDD0"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DNA</w:t>
      </w:r>
    </w:p>
    <w:p w14:paraId="1BB75320"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2FCAF17" w14:textId="77777777" w:rsidR="00067C6D" w:rsidRPr="007C545A" w:rsidRDefault="00067C6D" w:rsidP="00067C6D">
      <w:pPr>
        <w:rPr>
          <w:rFonts w:asciiTheme="majorHAnsi" w:hAnsiTheme="majorHAnsi" w:cstheme="minorHAnsi"/>
          <w:lang w:val="en-US"/>
        </w:rPr>
      </w:pPr>
    </w:p>
    <w:p w14:paraId="12D5F59A" w14:textId="0AAA5E13"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lastRenderedPageBreak/>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(79</w:t>
      </w:r>
      <w:ins w:id="92" w:author="anna.resch88@gmail.com" w:date="2022-01-04T09:44:00Z">
        <w:r w:rsidR="00CA7197">
          <w:rPr>
            <w:rFonts w:asciiTheme="majorHAnsi" w:hAnsiTheme="majorHAnsi" w:cstheme="minorHAnsi"/>
            <w:u w:val="single"/>
            <w:lang w:val="en-US"/>
          </w:rPr>
          <w:t>.</w:t>
        </w:r>
      </w:ins>
      <w:del w:id="93"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7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708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mCHR</w:t>
      </w:r>
      <w:proofErr w:type="spellEnd"/>
      <w:r w:rsidRPr="007C545A">
        <w:rPr>
          <w:rFonts w:asciiTheme="majorHAnsi" w:hAnsiTheme="majorHAnsi" w:cstheme="minorHAnsi"/>
          <w:i/>
          <w:iCs/>
          <w:lang w:val="en-US"/>
        </w:rPr>
        <w:t xml:space="preserve"> = monomeric </w:t>
      </w:r>
      <w:proofErr w:type="spellStart"/>
      <w:r w:rsidRPr="007C545A">
        <w:rPr>
          <w:rFonts w:asciiTheme="majorHAnsi" w:hAnsiTheme="majorHAnsi" w:cstheme="minorHAnsi"/>
          <w:i/>
          <w:iCs/>
          <w:lang w:val="en-US"/>
        </w:rPr>
        <w:t>mCherry</w:t>
      </w:r>
      <w:proofErr w:type="spellEnd"/>
      <w:r w:rsidRPr="007C545A">
        <w:rPr>
          <w:rFonts w:asciiTheme="majorHAnsi" w:hAnsiTheme="majorHAnsi" w:cstheme="minorHAnsi"/>
          <w:i/>
          <w:iCs/>
          <w:lang w:val="en-US"/>
        </w:rPr>
        <w:t xml:space="preserve">;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353BCC2B"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GMVSKGEEDNMAIIKEFMRFKVHMEGSVNGHEFEIEGEGEGRPYEGTQTAKLKVTKGGPLPFAWDILSPQFMYGSKAYVKHPADIPDYLKLSFPEGFKWERVMNFEDGGVVTVTQDSSLQDGEFIYKVKLRGTNFPSDGPVMQKKTMGWEASSERMYPEDGALKGEIKQRLKLKDGGHYDAEVKTTYKAKKPVQLPGAYNVNIKLDITSHNEDYTIVEQYERAEGRHSTGGMDELYKG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2146270" w14:textId="77777777" w:rsidR="00067C6D" w:rsidRPr="007C545A" w:rsidRDefault="00067C6D" w:rsidP="00067C6D">
      <w:pPr>
        <w:rPr>
          <w:rFonts w:asciiTheme="majorHAnsi" w:hAnsiTheme="majorHAnsi" w:cstheme="minorHAnsi"/>
          <w:lang w:val="en-US"/>
        </w:rPr>
      </w:pPr>
    </w:p>
    <w:p w14:paraId="7311543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7AD82FD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GATAACATGGCCATCATCAAGGAGTTCATGCGCTTCAAGGTGCACATGGAGGGCTCCGTGAACGGCCACGAGTTCGAGATCGAGGGCGAGGGCGAGGGCCGCCCCTACGAGGGCACCCAGACCGCCAAGCTGAAGGTGACCAAGGGTGGCCCCCTGCCCTTCGCCTGGGACATCCTGTCCCCTCAGTTCATGTACGGCTCCAAGGCCTACGTGAAGCACCCCGCCGACATCCCCGACTACTTGAAGCTGTCCTTCCCCGAGGGCTTCAAGTGGGAGCGCGTGATGAACTTCGAGGACGGCGGCGTGGTGACCGTGACCCAGGACTCCTCCCTGCAGGACGGCGAGTTCATCTACAAGGTGAAGCTGCGCGGCACCAACTTCCCCTCCGACGGCCCCGTAATGCAGAAGAAGACCATGGGCTGGGAGGCCTCCTCCGAGCGGATGTACCCCGAGGACGGCGCCCTGAAGGGCGAGATCAAGCAGAGGCTGAAGCTGAAGGACGGCGGCCACTACGACGCTGAGGTCAAGACCACCTACAAGGCCAAGAAGCCCGTGCAGCTGCCCGGCGCCTACAACGTCAACATCAAGTTGGACATCACCTCCCACAACGAGGACTACACCATCGTGGAACAGTACGAACGCGCCGAGGGCCGCCACTCCACCGG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64AA220" w14:textId="77777777" w:rsidR="00067C6D" w:rsidRPr="007C545A" w:rsidRDefault="00067C6D" w:rsidP="00067C6D">
      <w:pPr>
        <w:rPr>
          <w:rFonts w:asciiTheme="majorHAnsi" w:hAnsiTheme="majorHAnsi" w:cstheme="minorHAnsi"/>
          <w:lang w:val="en-US"/>
        </w:rPr>
      </w:pPr>
    </w:p>
    <w:p w14:paraId="083A96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III. Linker domain: (resilient) structural recombinant protein domains</w:t>
      </w:r>
    </w:p>
    <w:p w14:paraId="4A9FC2B7" w14:textId="03183CC8"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lastRenderedPageBreak/>
        <w:t>ULD-spisi10-ULD / aa (53</w:t>
      </w:r>
      <w:ins w:id="94" w:author="anna.resch88@gmail.com" w:date="2022-01-04T09:44:00Z">
        <w:r w:rsidR="00CA7197">
          <w:rPr>
            <w:rFonts w:asciiTheme="majorHAnsi" w:hAnsiTheme="majorHAnsi" w:cstheme="minorHAnsi"/>
            <w:u w:val="single"/>
            <w:lang w:val="en-US"/>
          </w:rPr>
          <w:t>.</w:t>
        </w:r>
      </w:ins>
      <w:del w:id="95"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574 aa)</w:t>
      </w:r>
      <w:r w:rsidRPr="007C545A">
        <w:rPr>
          <w:rFonts w:asciiTheme="majorHAnsi" w:hAnsiTheme="majorHAnsi" w:cstheme="minorHAnsi"/>
          <w:lang w:val="en-US"/>
        </w:rPr>
        <w:t xml:space="preserve"> </w:t>
      </w:r>
      <w:r w:rsidRPr="007C545A">
        <w:rPr>
          <w:rFonts w:asciiTheme="majorHAnsi" w:hAnsiTheme="majorHAnsi" w:cstheme="minorHAnsi"/>
          <w:i/>
          <w:iCs/>
          <w:lang w:val="en-US"/>
        </w:rPr>
        <w:t>(spisi10 = recombinant spider silk 10x)</w:t>
      </w:r>
    </w:p>
    <w:p w14:paraId="6DFDD12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D4E9E5D" w14:textId="77777777" w:rsidR="00067C6D" w:rsidRPr="007C545A" w:rsidRDefault="00067C6D" w:rsidP="00067C6D">
      <w:pPr>
        <w:rPr>
          <w:rFonts w:asciiTheme="majorHAnsi" w:hAnsiTheme="majorHAnsi" w:cstheme="minorHAnsi"/>
          <w:lang w:val="en-US"/>
        </w:rPr>
      </w:pPr>
    </w:p>
    <w:p w14:paraId="0C1E28B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ULD-spisi10-ULD / DNA</w:t>
      </w:r>
    </w:p>
    <w:p w14:paraId="7C0D6AB1"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29C3038F" w14:textId="77777777" w:rsidR="00067C6D" w:rsidRPr="007C545A" w:rsidRDefault="00067C6D" w:rsidP="00067C6D">
      <w:pPr>
        <w:rPr>
          <w:rFonts w:asciiTheme="majorHAnsi" w:hAnsiTheme="majorHAnsi" w:cstheme="minorHAnsi"/>
          <w:lang w:val="en-US"/>
        </w:rPr>
      </w:pPr>
    </w:p>
    <w:p w14:paraId="396C5725" w14:textId="67DFD9D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aa (38</w:t>
      </w:r>
      <w:ins w:id="96" w:author="anna.resch88@gmail.com" w:date="2022-01-04T09:44:00Z">
        <w:r w:rsidR="00CA7197">
          <w:rPr>
            <w:rFonts w:asciiTheme="majorHAnsi" w:hAnsiTheme="majorHAnsi" w:cstheme="minorHAnsi"/>
            <w:u w:val="single"/>
            <w:lang w:val="en-US"/>
          </w:rPr>
          <w:t>.</w:t>
        </w:r>
      </w:ins>
      <w:del w:id="9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374 aa)</w:t>
      </w:r>
      <w:r w:rsidRPr="007C545A">
        <w:rPr>
          <w:rFonts w:asciiTheme="majorHAnsi" w:hAnsiTheme="majorHAnsi" w:cstheme="minorHAnsi"/>
          <w:lang w:val="en-US"/>
        </w:rPr>
        <w:t xml:space="preserve"> </w:t>
      </w:r>
      <w:r w:rsidRPr="007C545A">
        <w:rPr>
          <w:rFonts w:asciiTheme="majorHAnsi" w:hAnsiTheme="majorHAnsi" w:cstheme="minorHAnsi"/>
          <w:i/>
          <w:iCs/>
          <w:lang w:val="en-US"/>
        </w:rPr>
        <w:t>(resi10 = recombinant resilin 10x)</w:t>
      </w:r>
    </w:p>
    <w:p w14:paraId="0C580A40"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GGRPSDSYGAPGGGNGGRPSDSYGAPGGGNGGRPSDSYGAPGGGNGGRPSDSYGAPGGGNGGRPSDSYGAPGGGNGGRPSDSYGAPGGGNGGRPSDSYGAPGGGNGGRPSDSYGAPGGGNGGRPSDSYGAPGGGNGGRPSDSYGAPGGGN</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88DEAA1" w14:textId="77777777" w:rsidR="00067C6D" w:rsidRPr="007C545A" w:rsidRDefault="00067C6D" w:rsidP="00067C6D">
      <w:pPr>
        <w:rPr>
          <w:rFonts w:asciiTheme="majorHAnsi" w:hAnsiTheme="majorHAnsi" w:cstheme="minorHAnsi"/>
          <w:lang w:val="en-US"/>
        </w:rPr>
      </w:pPr>
    </w:p>
    <w:p w14:paraId="676EF0D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DNA</w:t>
      </w:r>
    </w:p>
    <w:p w14:paraId="7AD9658D" w14:textId="413B7075"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119DA39" w14:textId="77777777" w:rsidR="00067C6D" w:rsidRPr="007C545A" w:rsidRDefault="00067C6D" w:rsidP="00067C6D">
      <w:pPr>
        <w:rPr>
          <w:rFonts w:asciiTheme="majorHAnsi" w:hAnsiTheme="majorHAnsi" w:cstheme="minorHAnsi"/>
          <w:lang w:val="en-US"/>
        </w:rPr>
      </w:pPr>
    </w:p>
    <w:p w14:paraId="57D563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IV. Linker domain: human functional protein domain</w:t>
      </w:r>
    </w:p>
    <w:p w14:paraId="306621F5" w14:textId="6857F00B"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w:t>
      </w:r>
      <w:r w:rsidRPr="007C545A">
        <w:rPr>
          <w:rFonts w:asciiTheme="majorHAnsi" w:hAnsiTheme="majorHAnsi" w:cstheme="minorHAnsi"/>
          <w:color w:val="70AD47" w:themeColor="accent6"/>
          <w:u w:val="single"/>
          <w:lang w:val="en-US"/>
        </w:rPr>
        <w:t>HSA</w:t>
      </w:r>
      <w:r w:rsidRPr="007C545A">
        <w:rPr>
          <w:rFonts w:asciiTheme="majorHAnsi" w:hAnsiTheme="majorHAnsi" w:cstheme="minorHAnsi"/>
          <w:u w:val="single"/>
          <w:lang w:val="en-US"/>
        </w:rPr>
        <w:t>-ULD / aa (91</w:t>
      </w:r>
      <w:ins w:id="98" w:author="anna.resch88@gmail.com" w:date="2022-01-04T09:44:00Z">
        <w:r w:rsidR="00CA7197">
          <w:rPr>
            <w:rFonts w:asciiTheme="majorHAnsi" w:hAnsiTheme="majorHAnsi" w:cstheme="minorHAnsi"/>
            <w:u w:val="single"/>
            <w:lang w:val="en-US"/>
          </w:rPr>
          <w:t>.</w:t>
        </w:r>
      </w:ins>
      <w:del w:id="99"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6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810 aa)</w:t>
      </w:r>
      <w:r w:rsidRPr="007C545A">
        <w:rPr>
          <w:rFonts w:asciiTheme="majorHAnsi" w:hAnsiTheme="majorHAnsi" w:cstheme="minorHAnsi"/>
          <w:lang w:val="en-US"/>
        </w:rPr>
        <w:t xml:space="preserve"> </w:t>
      </w:r>
      <w:r w:rsidRPr="007C545A">
        <w:rPr>
          <w:rFonts w:asciiTheme="majorHAnsi" w:hAnsiTheme="majorHAnsi" w:cstheme="minorHAnsi"/>
          <w:i/>
          <w:iCs/>
          <w:lang w:val="en-US"/>
        </w:rPr>
        <w:t>(HSA = recombinant Human Serum Albumin)</w:t>
      </w:r>
    </w:p>
    <w:p w14:paraId="59318A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000000" w:themeColor="text1"/>
          <w:lang w:val="en-US"/>
        </w:rPr>
        <w:t>G</w:t>
      </w:r>
      <w:r w:rsidRPr="007C545A">
        <w:rPr>
          <w:rFonts w:asciiTheme="majorHAnsi" w:hAnsiTheme="majorHAnsi" w:cstheme="minorHAnsi"/>
          <w:color w:val="70AD47" w:themeColor="accent6"/>
          <w:lang w:val="en-US"/>
        </w:rPr>
        <w:t>DAHKSEVAHRFKDLGEENFKALVLIAFAQYLQQCPFEDHVKLVNEVTEFAKTCVADESAENCDKSLHTLFGDKLCTVATLRETYGEMADCCAKQEPERNECFLQHKDDNPNLPRLVRPEVDVMCTAFHDNEETFLKKYLYEIARRHPYFYAPELLFFAKRYKAAFTECCQAADKAACLLPKLDELRDEGKASSAKQRLKCASLQKFGERAFKAWAVARLSQRFPKAEFAEVSKLVTDLTKVHTECCHGDLLECADDRADLAKYICENQDSISSKLKECCEKPLLEKSHCIAEVENDEMPADLPSLAADFVESKDVCKNYAEAKDVFLGMFLYEYARRHPDYSVVLLLRLAKTYETTLEKCCAAADPHECYAKVFDEFKPLVEEPQNLIKQNCELFEQLGEYKFQNALLVRYTKKVPQVSTPTLVEVSRNLGKVGSKCCKHPEAKRMPCAEDYLSVVLNQLCVLHEKTPVSDRVTKCCTESLVNRRPCFSALEVDETYVPKEFNAETFTFHADICTLSEKERQIKKQTALVELVKHKPKATKEQLKAVMDDFAAFVEKCCKADDKETCFAEEGKKLVAASQAALGL</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C8E8F7A" w14:textId="77777777" w:rsidR="00067C6D" w:rsidRPr="007C545A" w:rsidRDefault="00067C6D" w:rsidP="00067C6D">
      <w:pPr>
        <w:rPr>
          <w:rFonts w:asciiTheme="majorHAnsi" w:hAnsiTheme="majorHAnsi" w:cstheme="minorHAnsi"/>
          <w:lang w:val="en-US"/>
        </w:rPr>
      </w:pPr>
    </w:p>
    <w:p w14:paraId="64231ED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ULD-HSA-ULD / DNA</w:t>
      </w:r>
    </w:p>
    <w:p w14:paraId="326266E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color w:val="70AD47" w:themeColor="accent6"/>
          <w:lang w:val="en-US"/>
        </w:rPr>
        <w:t>GACGCTCACAAATCTGAAGTTGCTCACCGTTTCAAAGACCTGGGTGAAGAAAACTTCAAAGCTCTGGTTCTGATCGCTTTCGCTCAGTACCTGCAGCAGTGCCCGTTCGAAGACCACGTTAAACTGGTTAACGAAGTTACCGAATTTGCTAAAACCTGCGTTGCTGACGAATCTGCTGAAAACTGCGACAAATCTCTGCACACCCTGTTCGGTGACAAACTGTGTACCGTTGCTACCCTGCGTGAAACCTACGGTGAAATGGCTGACTGCTGCGCTAAACAGGAACCGGAACGTAACGAATGCTTCCTGCAGCACAAAGACGACAACCCGAACCTGCCGCGTCTGGTTCGTCCGGAAGTTGACGTTATGTGTACCGCTTTCCACGACAACGAAGAAACCTTCCTGAAAAAA</w:t>
      </w:r>
      <w:r w:rsidRPr="007C545A">
        <w:rPr>
          <w:rFonts w:asciiTheme="majorHAnsi" w:hAnsiTheme="majorHAnsi" w:cstheme="minorHAnsi"/>
          <w:color w:val="70AD47" w:themeColor="accent6"/>
          <w:lang w:val="en-US"/>
        </w:rPr>
        <w:lastRenderedPageBreak/>
        <w:t>TACCTGTACGAAATCGCTCGTCGTCACCCGTACTTCTACGCTCCGGAACTGCTGTTCTTCGCTAAACGTTACAAAGCTGCTTTCACCGAATGCTGCCAGGCTGCTGACAAAGCTGCTTGCCTGCTGCCGAAACTGGACGAACTGCGTGACGAAGGTAAAGCGTCTTCTGCTAAACAGCGTCTGAAATGCGCTTCTCTGCAGAAATTCGGTGAACGTGCTTTCAAAGCGTGGGCTGTTGCTCGTCTGTCTCAGCGTTTCCCGAAAGCTGAATTTGCTGAAGTTTCTAAACTGGTTACCGACCTGACCAAAGTTCACACCGAATGCTGCCACGGTGACCTGCTGGAATGCGCTGACGACCGTGCTGACCTGGCTAAATACATCTGCGAAAACCAGGACTCTATCTCGTCTAAACTGAAAGAATGCTGCGAAAAACCGCTGCTGGAAAAATCTCACTGCATCGCTGAAGTTGAAAACGACGAAATGCCGGCTGACCTGCCGTCTCTGGCTGCTGACTTCGTTGAATCTAAAGACGTTTGCAAAAACTACGCTGAAGCTAAAGACGTTTTCCTGGGTATGTTCCTGTACGAATACGCTCGTCGTCACCCGGACTACTCTGTTGTTCTGCTGCTGCGTCTGGCTAAAACCTACGAAACCACCCTGGAAAAATGCTGCGCTGCTGCTGACCCGCACGAATGCTACGCTAAAGTTTTCGACGAGTTCAAACCGCTGGTTGAAGAACCGCAGAACCTGATCAAACAGAACTGCGAACTGTTCGAACAGCTGGGTGAATACAAATTCCAGAACGCTCTGCTGGTTCGTTACACCAAAAAAGTTCCGCAGGTTTCTACCCCGACCCTGGTTGAAGTTTCTCGTAACCTGGGTAAAGTTGGTTCTAAATGCTGCAAACACCCGGAAGCTAAACGTATGCCGTGCGCTGAAGACTACCTGTCTGTTGTTCTGAACCAGCTGTGCGTTCTGCACGAAAAAACCCCGGTTTCTGACCGTGTTACCAAATGCTGCACCGAATCTCTGGTTAACCGTCGTCCGTGCTTCTCTGCTCTGGAAGTTGACGAAACCTACGTTCCGAAAGAGTTCAACGCTGAAACCTTCACCTTCCACGCTGACATCTGCACCCTGTCTGAAAAAGAACGTCAGATCAAAAAACAGACCGCTCTGGTTGAACTGGTTAAACACAAACCGAAAGCTACCAAAGAACAGCTGAAAGCTGTTATGGACGACTTCGCTGCTTTCGTTGAAAAATGCTGCAAAGCTGACGACAAAGAAACCTGCTTCGCTGAAGAAGGTAAAAAACTGGTTGCTGCTTCTCAGGCTGCTCTGGGTCT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411CAF7" w14:textId="77777777" w:rsidR="00067C6D" w:rsidRPr="007C545A" w:rsidRDefault="00067C6D" w:rsidP="00067C6D">
      <w:pPr>
        <w:rPr>
          <w:rFonts w:asciiTheme="majorHAnsi" w:hAnsiTheme="majorHAnsi" w:cstheme="minorHAnsi"/>
          <w:lang w:val="en-US"/>
        </w:rPr>
      </w:pPr>
    </w:p>
    <w:p w14:paraId="39A4178F"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V. Linker domain: modular modifiable domain (</w:t>
      </w:r>
      <w:proofErr w:type="spellStart"/>
      <w:r w:rsidRPr="007C545A">
        <w:rPr>
          <w:rFonts w:asciiTheme="majorHAnsi" w:hAnsiTheme="majorHAnsi" w:cstheme="minorHAnsi"/>
          <w:lang w:val="en-US"/>
        </w:rPr>
        <w:t>SpyTag</w:t>
      </w:r>
      <w:proofErr w:type="spellEnd"/>
      <w:r w:rsidRPr="007C545A">
        <w:rPr>
          <w:rFonts w:asciiTheme="majorHAnsi" w:hAnsiTheme="majorHAnsi" w:cstheme="minorHAnsi"/>
          <w:lang w:val="en-US"/>
        </w:rPr>
        <w:t>/</w:t>
      </w:r>
      <w:proofErr w:type="spellStart"/>
      <w:r w:rsidRPr="007C545A">
        <w:rPr>
          <w:rFonts w:asciiTheme="majorHAnsi" w:hAnsiTheme="majorHAnsi" w:cstheme="minorHAnsi"/>
          <w:lang w:val="en-US"/>
        </w:rPr>
        <w:t>SpyCatcher</w:t>
      </w:r>
      <w:proofErr w:type="spellEnd"/>
      <w:r w:rsidRPr="007C545A">
        <w:rPr>
          <w:rFonts w:asciiTheme="majorHAnsi" w:hAnsiTheme="majorHAnsi" w:cstheme="minorHAnsi"/>
          <w:lang w:val="en-US"/>
        </w:rPr>
        <w:t xml:space="preserve"> conjugation system)</w:t>
      </w:r>
    </w:p>
    <w:p w14:paraId="67289AC5" w14:textId="08A0D11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aa (34</w:t>
      </w:r>
      <w:ins w:id="100" w:author="anna.resch88@gmail.com" w:date="2022-01-04T09:45:00Z">
        <w:r w:rsidR="00CA7197">
          <w:rPr>
            <w:rFonts w:asciiTheme="majorHAnsi" w:hAnsiTheme="majorHAnsi" w:cstheme="minorHAnsi"/>
            <w:u w:val="single"/>
            <w:lang w:val="en-US"/>
          </w:rPr>
          <w:t>.</w:t>
        </w:r>
      </w:ins>
      <w:del w:id="101"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3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310 aa)</w:t>
      </w:r>
    </w:p>
    <w:p w14:paraId="1BC65E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w:t>
      </w:r>
      <w:r w:rsidRPr="007C545A">
        <w:rPr>
          <w:rFonts w:asciiTheme="majorHAnsi" w:hAnsiTheme="majorHAnsi" w:cstheme="minorHAnsi"/>
          <w:color w:val="70AD47" w:themeColor="accent6"/>
          <w:lang w:val="en-US"/>
        </w:rPr>
        <w:t>SGDSATHIKFSKRDEDGKELAGATMELRDSSGKTISTWISDGQVKDFYLYPGKYTFVETAAPDGYEVATAITFTVNEQGQVTVNG</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4333D2D" w14:textId="77777777" w:rsidR="00067C6D" w:rsidRPr="007C545A" w:rsidRDefault="00067C6D" w:rsidP="00067C6D">
      <w:pPr>
        <w:rPr>
          <w:rFonts w:asciiTheme="majorHAnsi" w:hAnsiTheme="majorHAnsi" w:cstheme="minorHAnsi"/>
          <w:lang w:val="en-US"/>
        </w:rPr>
      </w:pPr>
    </w:p>
    <w:p w14:paraId="5CBEB3D9"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DNA</w:t>
      </w:r>
    </w:p>
    <w:p w14:paraId="1B06772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lang w:val="en-US"/>
        </w:rPr>
        <w:t>GGT</w:t>
      </w:r>
      <w:r w:rsidRPr="007C545A">
        <w:rPr>
          <w:rFonts w:asciiTheme="majorHAnsi" w:hAnsiTheme="majorHAnsi" w:cstheme="minorHAnsi"/>
          <w:color w:val="70AD47" w:themeColor="accent6"/>
          <w:lang w:val="en-US"/>
        </w:rPr>
        <w:t>TCAGGTGATAGTGCTACCCATATTAAATTCTCAAAACGTGATGAGGACGGCAAAGAGTTAGCTGGTGCAACTATGGAGTTGCGTGATTCATCTGGTAAAACTATTAGTACATGGATTTCAGATGGACAAGTGAAAGATTTCTACCTGTATCCAGGAAAATATACATTTGTCGAAACCGCAGCACCAGACGGTTATGAGGTAGCAACTGCTATTACCTTTACAGTTAATGAGCAAGGTCAGGTTACTGTAAATGGC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w:t>
      </w:r>
      <w:r w:rsidRPr="007C545A">
        <w:rPr>
          <w:rFonts w:asciiTheme="majorHAnsi" w:hAnsiTheme="majorHAnsi" w:cstheme="minorHAnsi"/>
          <w:color w:val="0070C0"/>
          <w:lang w:val="en-US"/>
        </w:rPr>
        <w:lastRenderedPageBreak/>
        <w:t>CTCCGGACGCTACCGTTGCTGACATGCTGCAGGACGTTTACCACGTTGTTACCCTGAAAATCCAGCTGCACTCT</w:t>
      </w:r>
      <w:r w:rsidRPr="007C545A">
        <w:rPr>
          <w:rFonts w:asciiTheme="majorHAnsi" w:hAnsiTheme="majorHAnsi" w:cstheme="minorHAnsi"/>
          <w:lang w:val="en-US"/>
        </w:rPr>
        <w:t>GGTGGAAGAGAAGCTTCATCACACCACCACCACCACCACTGA</w:t>
      </w:r>
    </w:p>
    <w:p w14:paraId="62150B06" w14:textId="77777777" w:rsidR="00067C6D" w:rsidRPr="007C545A" w:rsidRDefault="00067C6D" w:rsidP="00067C6D">
      <w:pPr>
        <w:rPr>
          <w:rFonts w:asciiTheme="majorHAnsi" w:hAnsiTheme="majorHAnsi" w:cstheme="minorHAnsi"/>
          <w:lang w:val="en-US"/>
        </w:rPr>
      </w:pPr>
    </w:p>
    <w:p w14:paraId="5C54BD72" w14:textId="20A8D00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VI. Linker domain: Additional ELP domains (charged </w:t>
      </w:r>
      <w:r w:rsidR="004F1E69">
        <w:rPr>
          <w:rFonts w:asciiTheme="majorHAnsi" w:hAnsiTheme="majorHAnsi" w:cstheme="minorHAnsi"/>
          <w:lang w:val="en-US"/>
        </w:rPr>
        <w:t>and</w:t>
      </w:r>
      <w:r w:rsidRPr="007C545A">
        <w:rPr>
          <w:rFonts w:asciiTheme="majorHAnsi" w:hAnsiTheme="majorHAnsi" w:cstheme="minorHAnsi"/>
          <w:lang w:val="en-US"/>
        </w:rPr>
        <w:t xml:space="preserve"> water soluble)</w:t>
      </w:r>
    </w:p>
    <w:p w14:paraId="39F49734" w14:textId="4B3C67BD"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ULD-(VPGKG)20-ULD / aa (33</w:t>
      </w:r>
      <w:ins w:id="102" w:author="anna.resch88@gmail.com" w:date="2022-01-04T09:45:00Z">
        <w:r w:rsidR="00CA7197">
          <w:rPr>
            <w:rFonts w:asciiTheme="majorHAnsi" w:hAnsiTheme="majorHAnsi" w:cstheme="minorHAnsi"/>
            <w:u w:val="single"/>
            <w:lang w:val="en-US"/>
          </w:rPr>
          <w:t>.</w:t>
        </w:r>
      </w:ins>
      <w:del w:id="103"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324 aa)</w:t>
      </w:r>
    </w:p>
    <w:p w14:paraId="7759891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GVPGKGVPGKGVPGKGVPGKGVPGKGVPGKGVPGKGVPGKGVPGKGVPGKGVPGKGVPGKGVPGKGVPGKGVPGKGVPGKGVPGKGVPGKGVPGKGVPGK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40ED4A71" w14:textId="77777777" w:rsidR="00067C6D" w:rsidRPr="007C545A" w:rsidRDefault="00067C6D" w:rsidP="00067C6D">
      <w:pPr>
        <w:rPr>
          <w:rFonts w:asciiTheme="majorHAnsi" w:hAnsiTheme="majorHAnsi" w:cstheme="minorHAnsi"/>
          <w:lang w:val="en-US"/>
        </w:rPr>
      </w:pPr>
    </w:p>
    <w:p w14:paraId="6A4D9A1B"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w:t>
      </w:r>
      <w:r w:rsidRPr="00CA7197">
        <w:rPr>
          <w:rFonts w:asciiTheme="majorHAnsi" w:hAnsiTheme="majorHAnsi" w:cstheme="minorHAnsi"/>
          <w:u w:val="single"/>
          <w:vertAlign w:val="subscript"/>
          <w:lang w:val="en-US"/>
          <w:rPrChange w:id="104" w:author="anna.resch88@gmail.com" w:date="2022-01-04T09:45:00Z">
            <w:rPr>
              <w:rFonts w:asciiTheme="majorHAnsi" w:hAnsiTheme="majorHAnsi" w:cstheme="minorHAnsi"/>
              <w:u w:val="single"/>
              <w:lang w:val="en-US"/>
            </w:rPr>
          </w:rPrChange>
        </w:rPr>
        <w:t>20</w:t>
      </w:r>
      <w:r w:rsidRPr="007C545A">
        <w:rPr>
          <w:rFonts w:asciiTheme="majorHAnsi" w:hAnsiTheme="majorHAnsi" w:cstheme="minorHAnsi"/>
          <w:u w:val="single"/>
          <w:lang w:val="en-US"/>
        </w:rPr>
        <w:t>-ULD / DNA</w:t>
      </w:r>
    </w:p>
    <w:p w14:paraId="3E1DDB7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A796662" w14:textId="77777777" w:rsidR="00067C6D" w:rsidRPr="007C545A" w:rsidRDefault="00067C6D" w:rsidP="00067C6D">
      <w:pPr>
        <w:rPr>
          <w:rFonts w:asciiTheme="majorHAnsi" w:hAnsiTheme="majorHAnsi" w:cstheme="minorHAnsi"/>
          <w:lang w:val="en-US"/>
        </w:rPr>
      </w:pPr>
    </w:p>
    <w:p w14:paraId="3E5984A2" w14:textId="77777777" w:rsidR="00067C6D" w:rsidRPr="007C545A" w:rsidRDefault="00067C6D" w:rsidP="00067C6D">
      <w:pPr>
        <w:jc w:val="both"/>
        <w:rPr>
          <w:rFonts w:asciiTheme="majorHAnsi" w:hAnsiTheme="majorHAnsi" w:cstheme="majorHAnsi"/>
          <w:lang w:val="en-US"/>
        </w:rPr>
      </w:pPr>
    </w:p>
    <w:p w14:paraId="0B421C30" w14:textId="77777777" w:rsidR="00067C6D" w:rsidRDefault="00067C6D" w:rsidP="00067C6D">
      <w:pPr>
        <w:jc w:val="both"/>
        <w:rPr>
          <w:rFonts w:asciiTheme="majorHAnsi" w:hAnsiTheme="majorHAnsi" w:cstheme="majorHAnsi"/>
          <w:lang w:val="en-US"/>
        </w:rPr>
      </w:pPr>
      <w:r>
        <w:rPr>
          <w:rFonts w:cstheme="minorHAnsi"/>
          <w:b/>
          <w:noProof/>
          <w:lang w:eastAsia="de-DE"/>
        </w:rPr>
        <w:lastRenderedPageBreak/>
        <w:drawing>
          <wp:inline distT="0" distB="0" distL="0" distR="0" wp14:anchorId="5156D15A" wp14:editId="0AAA56F2">
            <wp:extent cx="5756910" cy="5756910"/>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S-PAGE addULD(2020_09_26).pdf"/>
                    <pic:cNvPicPr/>
                  </pic:nvPicPr>
                  <pic:blipFill>
                    <a:blip r:embed="rId13">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02400F0B" w14:textId="20AC76C3" w:rsidR="00067C6D" w:rsidRPr="00B95229" w:rsidRDefault="00067C6D" w:rsidP="00067C6D">
      <w:pPr>
        <w:jc w:val="both"/>
        <w:rPr>
          <w:rFonts w:cstheme="minorHAnsi"/>
          <w:i/>
          <w:lang w:val="en-US"/>
        </w:rPr>
      </w:pPr>
      <w:r w:rsidRPr="00B95229">
        <w:rPr>
          <w:rFonts w:asciiTheme="majorHAnsi" w:hAnsiTheme="majorHAnsi" w:cstheme="majorHAnsi"/>
          <w:b/>
          <w:i/>
          <w:lang w:val="en-US"/>
        </w:rPr>
        <w:t>Fig</w:t>
      </w:r>
      <w:ins w:id="105" w:author="anna.resch88@gmail.com" w:date="2022-01-04T16:05:00Z">
        <w:r w:rsidR="005A3A19">
          <w:rPr>
            <w:rFonts w:asciiTheme="majorHAnsi" w:hAnsiTheme="majorHAnsi" w:cstheme="majorHAnsi"/>
            <w:b/>
            <w:i/>
            <w:lang w:val="en-US"/>
          </w:rPr>
          <w:t>ure</w:t>
        </w:r>
      </w:ins>
      <w:del w:id="106" w:author="anna.resch88@gmail.com" w:date="2022-01-04T16:05:00Z">
        <w:r w:rsidRPr="00B95229" w:rsidDel="005A3A19">
          <w:rPr>
            <w:rFonts w:asciiTheme="majorHAnsi" w:hAnsiTheme="majorHAnsi" w:cstheme="majorHAnsi"/>
            <w:b/>
            <w:i/>
            <w:lang w:val="en-US"/>
          </w:rPr>
          <w:delText>.</w:delText>
        </w:r>
      </w:del>
      <w:r w:rsidRPr="00B95229">
        <w:rPr>
          <w:rFonts w:asciiTheme="majorHAnsi" w:hAnsiTheme="majorHAnsi" w:cstheme="majorHAnsi"/>
          <w:b/>
          <w:i/>
          <w:lang w:val="en-US"/>
        </w:rPr>
        <w:t xml:space="preserve"> S-1:</w:t>
      </w:r>
      <w:r w:rsidRPr="00B95229">
        <w:rPr>
          <w:rFonts w:asciiTheme="majorHAnsi" w:hAnsiTheme="majorHAnsi" w:cstheme="majorHAnsi"/>
          <w:i/>
          <w:lang w:val="en-US"/>
        </w:rPr>
        <w:t xml:space="preserve"> </w:t>
      </w:r>
      <w:r w:rsidRPr="00B95229">
        <w:rPr>
          <w:rFonts w:asciiTheme="majorHAnsi" w:hAnsiTheme="majorHAnsi" w:cstheme="minorHAnsi"/>
          <w:i/>
          <w:lang w:val="en-US"/>
        </w:rPr>
        <w:t xml:space="preserve">SDS-PAGE of expressed ULD-Linker-ULD </w:t>
      </w:r>
      <w:del w:id="107" w:author="anna.resch88@gmail.com" w:date="2022-01-04T09:45:00Z">
        <w:r w:rsidRPr="00B95229" w:rsidDel="00CA7197">
          <w:rPr>
            <w:rFonts w:asciiTheme="majorHAnsi" w:hAnsiTheme="majorHAnsi" w:cstheme="minorHAnsi"/>
            <w:i/>
            <w:lang w:val="en-US"/>
          </w:rPr>
          <w:delText xml:space="preserve">glue </w:delText>
        </w:r>
      </w:del>
      <w:del w:id="108" w:author="anna.resch88@gmail.com" w:date="2022-01-04T09:48:00Z">
        <w:r w:rsidRPr="00B95229" w:rsidDel="00CA7197">
          <w:rPr>
            <w:rFonts w:asciiTheme="majorHAnsi" w:hAnsiTheme="majorHAnsi" w:cstheme="minorHAnsi"/>
            <w:i/>
            <w:lang w:val="en-US"/>
          </w:rPr>
          <w:delText xml:space="preserve">protein glue </w:delText>
        </w:r>
      </w:del>
      <w:ins w:id="109" w:author="anna.resch88@gmail.com" w:date="2022-01-04T09:45:00Z">
        <w:r w:rsidR="00CA7197">
          <w:rPr>
            <w:rFonts w:asciiTheme="majorHAnsi" w:hAnsiTheme="majorHAnsi" w:cstheme="minorHAnsi"/>
            <w:i/>
            <w:lang w:val="en-US"/>
          </w:rPr>
          <w:t xml:space="preserve">constructs </w:t>
        </w:r>
      </w:ins>
      <w:r w:rsidRPr="00B95229">
        <w:rPr>
          <w:rFonts w:asciiTheme="majorHAnsi" w:hAnsiTheme="majorHAnsi" w:cstheme="minorHAnsi"/>
          <w:i/>
          <w:lang w:val="en-US"/>
        </w:rPr>
        <w:t xml:space="preserve">cloned in pET28-NMBL-His plasmid and expressed in E. coli BL21(DE3) cells. The headings on top of the protein gel lanes denominate for the </w:t>
      </w:r>
      <w:r w:rsidR="000224BA">
        <w:rPr>
          <w:rFonts w:asciiTheme="majorHAnsi" w:hAnsiTheme="majorHAnsi" w:cstheme="minorHAnsi"/>
          <w:i/>
          <w:lang w:val="en-US"/>
        </w:rPr>
        <w:t>l</w:t>
      </w:r>
      <w:r w:rsidR="000224BA" w:rsidRPr="00B95229">
        <w:rPr>
          <w:rFonts w:asciiTheme="majorHAnsi" w:hAnsiTheme="majorHAnsi" w:cstheme="minorHAnsi"/>
          <w:i/>
          <w:lang w:val="en-US"/>
        </w:rPr>
        <w:t xml:space="preserve">inker </w:t>
      </w:r>
      <w:r w:rsidRPr="00B95229">
        <w:rPr>
          <w:rFonts w:asciiTheme="majorHAnsi" w:hAnsiTheme="majorHAnsi" w:cstheme="minorHAnsi"/>
          <w:i/>
          <w:lang w:val="en-US"/>
        </w:rPr>
        <w:t>sequence between two ULD protein domains. The (+) symbol</w:t>
      </w:r>
      <w:ins w:id="110"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on top of each lane mark IPTG</w:t>
      </w:r>
      <w:ins w:id="111" w:author="anna.resch88@gmail.com" w:date="2022-01-04T09:46:00Z">
        <w:r w:rsidR="00CA7197">
          <w:rPr>
            <w:rFonts w:asciiTheme="majorHAnsi" w:hAnsiTheme="majorHAnsi" w:cstheme="minorHAnsi"/>
            <w:i/>
            <w:lang w:val="en-US"/>
          </w:rPr>
          <w:t>-</w:t>
        </w:r>
      </w:ins>
      <w:del w:id="112" w:author="anna.resch88@gmail.com" w:date="2022-01-04T09:46:00Z">
        <w:r w:rsidRPr="00B95229" w:rsidDel="00CA7197">
          <w:rPr>
            <w:rFonts w:asciiTheme="majorHAnsi" w:hAnsiTheme="majorHAnsi" w:cstheme="minorHAnsi"/>
            <w:i/>
            <w:lang w:val="en-US"/>
          </w:rPr>
          <w:delText xml:space="preserve"> </w:delText>
        </w:r>
      </w:del>
      <w:r w:rsidRPr="00B95229">
        <w:rPr>
          <w:rFonts w:asciiTheme="majorHAnsi" w:hAnsiTheme="majorHAnsi" w:cstheme="minorHAnsi"/>
          <w:i/>
          <w:lang w:val="en-US"/>
        </w:rPr>
        <w:t>induced single clones of the respective construct. (–) symbol</w:t>
      </w:r>
      <w:ins w:id="113"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mark non-induced negative controls to induced clones in the neighboring lane on the right. The arrows on the left and right sides mark and denote the Mw of the different expressed fusion </w:t>
      </w:r>
      <w:del w:id="114" w:author="anna.resch88@gmail.com" w:date="2022-01-04T09:46:00Z">
        <w:r w:rsidRPr="00B95229" w:rsidDel="00CA7197">
          <w:rPr>
            <w:rFonts w:asciiTheme="majorHAnsi" w:hAnsiTheme="majorHAnsi" w:cstheme="minorHAnsi"/>
            <w:i/>
            <w:lang w:val="en-US"/>
          </w:rPr>
          <w:delText xml:space="preserve">glue </w:delText>
        </w:r>
      </w:del>
      <w:r w:rsidRPr="00B95229">
        <w:rPr>
          <w:rFonts w:asciiTheme="majorHAnsi" w:hAnsiTheme="majorHAnsi" w:cstheme="minorHAnsi"/>
          <w:i/>
          <w:lang w:val="en-US"/>
        </w:rPr>
        <w:t xml:space="preserve">proteins. A. From left to the right expressed proteins for the ULD-Linker-ULD constructs are shown with the </w:t>
      </w:r>
      <w:r w:rsidR="000224BA">
        <w:rPr>
          <w:rFonts w:asciiTheme="majorHAnsi" w:hAnsiTheme="majorHAnsi" w:cstheme="minorHAnsi"/>
          <w:i/>
          <w:lang w:val="en-US"/>
        </w:rPr>
        <w:t>l</w:t>
      </w:r>
      <w:r w:rsidRPr="00B95229">
        <w:rPr>
          <w:rFonts w:asciiTheme="majorHAnsi" w:hAnsiTheme="majorHAnsi" w:cstheme="minorHAnsi"/>
          <w:i/>
          <w:lang w:val="en-US"/>
        </w:rPr>
        <w:t xml:space="preserve">inkers: recombinant spider silk (spisi10), recombinant resilin (resi10), </w:t>
      </w:r>
      <w:proofErr w:type="spellStart"/>
      <w:r w:rsidRPr="00B95229">
        <w:rPr>
          <w:rFonts w:asciiTheme="majorHAnsi" w:hAnsiTheme="majorHAnsi" w:cstheme="minorHAnsi"/>
          <w:i/>
          <w:lang w:val="en-US"/>
        </w:rPr>
        <w:t>SpyCatcher</w:t>
      </w:r>
      <w:proofErr w:type="spellEnd"/>
      <w:r w:rsidRPr="00B95229">
        <w:rPr>
          <w:rFonts w:asciiTheme="majorHAnsi" w:hAnsiTheme="majorHAnsi" w:cstheme="minorHAnsi"/>
          <w:i/>
          <w:lang w:val="en-US"/>
        </w:rPr>
        <w:t xml:space="preserve"> protein, </w:t>
      </w:r>
      <w:proofErr w:type="spellStart"/>
      <w:r w:rsidRPr="00B95229">
        <w:rPr>
          <w:rFonts w:asciiTheme="majorHAnsi" w:hAnsiTheme="majorHAnsi" w:cstheme="minorHAnsi"/>
          <w:i/>
          <w:lang w:val="en-US"/>
        </w:rPr>
        <w:t>mEGFP</w:t>
      </w:r>
      <w:proofErr w:type="spellEnd"/>
      <w:r w:rsidRPr="00B95229">
        <w:rPr>
          <w:rFonts w:asciiTheme="majorHAnsi" w:hAnsiTheme="majorHAnsi" w:cstheme="minorHAnsi"/>
          <w:i/>
          <w:lang w:val="en-US"/>
        </w:rPr>
        <w:t xml:space="preserve"> and Human Serum Albumin (HSA) for different expressed single E. coli clones. B. From left to the right expressed proteins are shown for the ULD-Linker-ULD constructs with the </w:t>
      </w:r>
      <w:r w:rsidR="0049117F">
        <w:rPr>
          <w:rFonts w:asciiTheme="majorHAnsi" w:hAnsiTheme="majorHAnsi" w:cstheme="minorHAnsi"/>
          <w:i/>
          <w:lang w:val="en-US"/>
        </w:rPr>
        <w:t>l</w:t>
      </w:r>
      <w:r w:rsidRPr="00B95229">
        <w:rPr>
          <w:rFonts w:asciiTheme="majorHAnsi" w:hAnsiTheme="majorHAnsi" w:cstheme="minorHAnsi"/>
          <w:i/>
          <w:lang w:val="en-US"/>
        </w:rPr>
        <w:t>inkers: EYFP-</w:t>
      </w:r>
      <w:proofErr w:type="spellStart"/>
      <w:r w:rsidRPr="00B95229">
        <w:rPr>
          <w:rFonts w:asciiTheme="majorHAnsi" w:hAnsiTheme="majorHAnsi" w:cstheme="minorHAnsi"/>
          <w:i/>
          <w:lang w:val="en-US"/>
        </w:rPr>
        <w:t>TEVrec</w:t>
      </w:r>
      <w:proofErr w:type="spellEnd"/>
      <w:r w:rsidRPr="00B95229">
        <w:rPr>
          <w:rFonts w:asciiTheme="majorHAnsi" w:hAnsiTheme="majorHAnsi" w:cstheme="minorHAnsi"/>
          <w:i/>
          <w:lang w:val="en-US"/>
        </w:rPr>
        <w:t>-</w:t>
      </w:r>
      <w:proofErr w:type="spellStart"/>
      <w:r w:rsidRPr="00B95229">
        <w:rPr>
          <w:rFonts w:asciiTheme="majorHAnsi" w:hAnsiTheme="majorHAnsi" w:cstheme="minorHAnsi"/>
          <w:i/>
          <w:lang w:val="en-US"/>
        </w:rPr>
        <w:t>mE</w:t>
      </w:r>
      <w:r>
        <w:rPr>
          <w:rFonts w:asciiTheme="majorHAnsi" w:hAnsiTheme="majorHAnsi" w:cstheme="minorHAnsi"/>
          <w:i/>
          <w:lang w:val="en-US"/>
        </w:rPr>
        <w:t>GFP</w:t>
      </w:r>
      <w:proofErr w:type="spellEnd"/>
      <w:r>
        <w:rPr>
          <w:rFonts w:asciiTheme="majorHAnsi" w:hAnsiTheme="majorHAnsi" w:cstheme="minorHAnsi"/>
          <w:i/>
          <w:lang w:val="en-US"/>
        </w:rPr>
        <w:t>, EYFP-</w:t>
      </w:r>
      <w:proofErr w:type="spellStart"/>
      <w:r>
        <w:rPr>
          <w:rFonts w:asciiTheme="majorHAnsi" w:hAnsiTheme="majorHAnsi" w:cstheme="minorHAnsi"/>
          <w:i/>
          <w:lang w:val="en-US"/>
        </w:rPr>
        <w:t>TEVrec</w:t>
      </w:r>
      <w:proofErr w:type="spellEnd"/>
      <w:r>
        <w:rPr>
          <w:rFonts w:asciiTheme="majorHAnsi" w:hAnsiTheme="majorHAnsi" w:cstheme="minorHAnsi"/>
          <w:i/>
          <w:lang w:val="en-US"/>
        </w:rPr>
        <w:t>, (VPGDG/VPGSG/</w:t>
      </w:r>
      <w:r w:rsidRPr="00B95229">
        <w:rPr>
          <w:rFonts w:asciiTheme="majorHAnsi" w:hAnsiTheme="majorHAnsi" w:cstheme="minorHAnsi"/>
          <w:i/>
          <w:lang w:val="en-US"/>
        </w:rPr>
        <w:t>VPGYG)</w:t>
      </w:r>
      <w:r w:rsidRPr="005E2A7D">
        <w:rPr>
          <w:rFonts w:asciiTheme="majorHAnsi" w:hAnsiTheme="majorHAnsi" w:cstheme="minorHAnsi"/>
          <w:i/>
          <w:vertAlign w:val="subscript"/>
          <w:lang w:val="en-US"/>
        </w:rPr>
        <w:t>8</w:t>
      </w:r>
      <w:r w:rsidRPr="00B95229">
        <w:rPr>
          <w:rFonts w:asciiTheme="majorHAnsi" w:hAnsiTheme="majorHAnsi" w:cstheme="minorHAnsi"/>
          <w:i/>
          <w:lang w:val="en-US"/>
        </w:rPr>
        <w:t>, abbrev. for (DSY)</w:t>
      </w:r>
      <w:r w:rsidRPr="00CA7197">
        <w:rPr>
          <w:rFonts w:asciiTheme="majorHAnsi" w:hAnsiTheme="majorHAnsi" w:cstheme="minorHAnsi"/>
          <w:i/>
          <w:vertAlign w:val="subscript"/>
          <w:lang w:val="en-US"/>
          <w:rPrChange w:id="115" w:author="anna.resch88@gmail.com" w:date="2022-01-04T09:49:00Z">
            <w:rPr>
              <w:rFonts w:asciiTheme="majorHAnsi" w:hAnsiTheme="majorHAnsi" w:cstheme="minorHAnsi"/>
              <w:i/>
              <w:lang w:val="en-US"/>
            </w:rPr>
          </w:rPrChange>
        </w:rPr>
        <w:t>8</w:t>
      </w:r>
      <w:r w:rsidRPr="00B95229">
        <w:rPr>
          <w:rFonts w:asciiTheme="majorHAnsi" w:hAnsiTheme="majorHAnsi" w:cstheme="minorHAnsi"/>
          <w:i/>
          <w:lang w:val="en-US"/>
        </w:rPr>
        <w:t xml:space="preserve"> and (VPGVG/VPGRG/VPGYG)</w:t>
      </w:r>
      <w:r w:rsidRPr="005E2A7D">
        <w:rPr>
          <w:rFonts w:asciiTheme="majorHAnsi" w:hAnsiTheme="majorHAnsi" w:cstheme="minorHAnsi"/>
          <w:i/>
          <w:vertAlign w:val="subscript"/>
          <w:lang w:val="en-US"/>
        </w:rPr>
        <w:t>6</w:t>
      </w:r>
      <w:r w:rsidRPr="00B95229">
        <w:rPr>
          <w:rFonts w:asciiTheme="majorHAnsi" w:hAnsiTheme="majorHAnsi" w:cstheme="minorHAnsi"/>
          <w:i/>
          <w:lang w:val="en-US"/>
        </w:rPr>
        <w:t>, abbrev. for (VRY)</w:t>
      </w:r>
      <w:r w:rsidRPr="00CA7197">
        <w:rPr>
          <w:rFonts w:asciiTheme="majorHAnsi" w:hAnsiTheme="majorHAnsi" w:cstheme="minorHAnsi"/>
          <w:i/>
          <w:vertAlign w:val="subscript"/>
          <w:lang w:val="en-US"/>
          <w:rPrChange w:id="116" w:author="anna.resch88@gmail.com" w:date="2022-01-04T09:49:00Z">
            <w:rPr>
              <w:rFonts w:asciiTheme="majorHAnsi" w:hAnsiTheme="majorHAnsi" w:cstheme="minorHAnsi"/>
              <w:i/>
              <w:lang w:val="en-US"/>
            </w:rPr>
          </w:rPrChange>
        </w:rPr>
        <w:t>6</w:t>
      </w:r>
      <w:r w:rsidRPr="00B95229">
        <w:rPr>
          <w:rFonts w:asciiTheme="majorHAnsi" w:hAnsiTheme="majorHAnsi" w:cstheme="minorHAnsi"/>
          <w:i/>
          <w:lang w:val="en-US"/>
        </w:rPr>
        <w:t xml:space="preserve"> for different expressed single E. coli clones.</w:t>
      </w:r>
    </w:p>
    <w:p w14:paraId="6E8DD5E9" w14:textId="77777777" w:rsidR="00067C6D" w:rsidRPr="00726839" w:rsidRDefault="00067C6D" w:rsidP="00067C6D">
      <w:pPr>
        <w:rPr>
          <w:rFonts w:cstheme="minorHAnsi"/>
          <w:lang w:val="en-US"/>
        </w:rPr>
      </w:pPr>
    </w:p>
    <w:p w14:paraId="7EC034FF" w14:textId="7853D777" w:rsidR="00B14F7E" w:rsidRDefault="00B14F7E" w:rsidP="00B14F7E">
      <w:pPr>
        <w:pStyle w:val="berschrift3"/>
        <w:numPr>
          <w:ilvl w:val="0"/>
          <w:numId w:val="47"/>
        </w:numPr>
        <w:rPr>
          <w:i/>
          <w:iCs/>
          <w:lang w:val="en-US"/>
        </w:rPr>
      </w:pPr>
      <w:bookmarkStart w:id="117" w:name="_Toc92462532"/>
      <w:r w:rsidRPr="00F07AB2">
        <w:rPr>
          <w:lang w:val="en-US"/>
        </w:rPr>
        <w:t>Se</w:t>
      </w:r>
      <w:r>
        <w:rPr>
          <w:lang w:val="en-US"/>
        </w:rPr>
        <w:t>quence homology of ULD-v</w:t>
      </w:r>
      <w:r w:rsidRPr="009F3A38">
        <w:rPr>
          <w:lang w:val="en-US"/>
        </w:rPr>
        <w:t xml:space="preserve">ariants </w:t>
      </w:r>
      <w:r>
        <w:rPr>
          <w:lang w:val="en-US"/>
        </w:rPr>
        <w:t>from</w:t>
      </w:r>
      <w:r w:rsidRPr="009F3A38">
        <w:rPr>
          <w:lang w:val="en-US"/>
        </w:rPr>
        <w:t xml:space="preserve"> different species com</w:t>
      </w:r>
      <w:r>
        <w:rPr>
          <w:lang w:val="en-US"/>
        </w:rPr>
        <w:t xml:space="preserve">pared </w:t>
      </w:r>
      <w:del w:id="118" w:author="Alexander Resch" w:date="2022-01-19T19:26:00Z">
        <w:r w:rsidDel="00956FC5">
          <w:rPr>
            <w:lang w:val="en-US"/>
          </w:rPr>
          <w:delText>with the</w:delText>
        </w:r>
      </w:del>
      <w:ins w:id="119" w:author="Alexander Resch" w:date="2022-01-19T19:26:00Z">
        <w:r w:rsidR="00956FC5">
          <w:rPr>
            <w:lang w:val="en-US"/>
          </w:rPr>
          <w:t>to</w:t>
        </w:r>
      </w:ins>
      <w:r>
        <w:rPr>
          <w:lang w:val="en-US"/>
        </w:rPr>
        <w:t xml:space="preserve"> human</w:t>
      </w:r>
      <w:r w:rsidRPr="009F3A38">
        <w:rPr>
          <w:lang w:val="en-US"/>
        </w:rPr>
        <w:t xml:space="preserve"> ULD-sequence</w:t>
      </w:r>
      <w:r>
        <w:rPr>
          <w:lang w:val="en-US"/>
        </w:rPr>
        <w:t xml:space="preserve"> </w:t>
      </w:r>
      <w:r w:rsidRPr="000B5D58">
        <w:rPr>
          <w:i/>
          <w:iCs/>
          <w:lang w:val="en-US"/>
        </w:rPr>
        <w:t xml:space="preserve">PDB </w:t>
      </w:r>
      <w:r w:rsidRPr="00804DB6">
        <w:rPr>
          <w:i/>
          <w:iCs/>
          <w:lang w:val="en-US"/>
        </w:rPr>
        <w:t>3TUO</w:t>
      </w:r>
      <w:bookmarkEnd w:id="117"/>
    </w:p>
    <w:p w14:paraId="2EBE2122" w14:textId="77777777" w:rsidR="00B14F7E" w:rsidRPr="009862E1" w:rsidRDefault="00B14F7E" w:rsidP="00B14F7E">
      <w:pPr>
        <w:rPr>
          <w:lang w:val="en-US"/>
        </w:rPr>
      </w:pPr>
    </w:p>
    <w:p w14:paraId="4F09F0FD" w14:textId="77777777" w:rsidR="00B14F7E" w:rsidRPr="00D744D9" w:rsidRDefault="00B14F7E" w:rsidP="00B14F7E">
      <w:pPr>
        <w:rPr>
          <w:rFonts w:asciiTheme="majorHAnsi" w:hAnsiTheme="majorHAnsi" w:cstheme="majorHAnsi"/>
          <w:lang w:val="en-US"/>
        </w:rPr>
      </w:pPr>
      <w:r>
        <w:rPr>
          <w:rFonts w:asciiTheme="majorHAnsi" w:hAnsiTheme="majorHAnsi" w:cstheme="majorHAnsi"/>
          <w:lang w:val="en-US"/>
        </w:rPr>
        <w:lastRenderedPageBreak/>
        <w:t xml:space="preserve">Amino acids sequence: human ULD domain as shown for </w:t>
      </w:r>
      <w:r w:rsidRPr="00525FEA">
        <w:rPr>
          <w:rFonts w:asciiTheme="majorHAnsi" w:hAnsiTheme="majorHAnsi" w:cstheme="majorHAnsi"/>
          <w:i/>
          <w:iCs/>
          <w:color w:val="2E74B5" w:themeColor="accent1" w:themeShade="BF"/>
          <w:lang w:val="en-US"/>
        </w:rPr>
        <w:t>PDB ENTITY SEQ 3TUO</w:t>
      </w:r>
      <w:r>
        <w:rPr>
          <w:rFonts w:asciiTheme="majorHAnsi" w:hAnsiTheme="majorHAnsi" w:cstheme="majorHAnsi"/>
          <w:lang w:val="en-US"/>
        </w:rPr>
        <w:t>:</w:t>
      </w:r>
    </w:p>
    <w:p w14:paraId="4B6EF95E" w14:textId="77777777" w:rsidR="00B14F7E" w:rsidRPr="00D830B0" w:rsidRDefault="00B14F7E" w:rsidP="00B14F7E">
      <w:pPr>
        <w:rPr>
          <w:rFonts w:asciiTheme="majorHAnsi" w:hAnsiTheme="majorHAnsi"/>
          <w:lang w:val="en-US"/>
        </w:rPr>
      </w:pPr>
      <w:r w:rsidRPr="00EC7F94">
        <w:rPr>
          <w:rFonts w:asciiTheme="majorHAnsi" w:hAnsiTheme="majorHAnsi"/>
          <w:b/>
          <w:lang w:val="en-US"/>
        </w:rPr>
        <w:t>GTMLPVF</w:t>
      </w:r>
      <w:r w:rsidRPr="00EC7F94">
        <w:rPr>
          <w:rFonts w:asciiTheme="majorHAnsi" w:hAnsiTheme="majorHAnsi"/>
          <w:b/>
          <w:color w:val="D4D510"/>
          <w:lang w:val="en-US"/>
        </w:rPr>
        <w:t>C</w:t>
      </w:r>
      <w:r w:rsidRPr="00EC7F94">
        <w:rPr>
          <w:rFonts w:asciiTheme="majorHAnsi" w:hAnsiTheme="majorHAnsi"/>
          <w:b/>
          <w:lang w:val="en-US"/>
        </w:rPr>
        <w:t>VVEH</w:t>
      </w:r>
      <w:r w:rsidRPr="00EC7F94">
        <w:rPr>
          <w:rFonts w:asciiTheme="majorHAnsi" w:hAnsiTheme="majorHAnsi"/>
          <w:b/>
          <w:color w:val="00E500"/>
          <w:lang w:val="en-US"/>
        </w:rPr>
        <w:t>Y</w:t>
      </w:r>
      <w:r w:rsidRPr="00EC7F94">
        <w:rPr>
          <w:rFonts w:asciiTheme="majorHAnsi" w:hAnsiTheme="majorHAnsi"/>
          <w:b/>
          <w:lang w:val="en-US"/>
        </w:rPr>
        <w:t>ENAIE</w:t>
      </w:r>
      <w:r w:rsidRPr="00EC7F94">
        <w:rPr>
          <w:rFonts w:asciiTheme="majorHAnsi" w:hAnsiTheme="majorHAnsi"/>
          <w:b/>
          <w:color w:val="00E500"/>
          <w:lang w:val="en-US"/>
        </w:rPr>
        <w:t>Y</w:t>
      </w:r>
      <w:r w:rsidRPr="00EC7F94">
        <w:rPr>
          <w:rFonts w:asciiTheme="majorHAnsi" w:hAnsiTheme="majorHAnsi"/>
          <w:b/>
          <w:lang w:val="en-US"/>
        </w:rPr>
        <w:t>D</w:t>
      </w:r>
      <w:r w:rsidRPr="00EC7F94">
        <w:rPr>
          <w:rFonts w:asciiTheme="majorHAnsi" w:hAnsiTheme="majorHAnsi"/>
          <w:b/>
          <w:color w:val="D4D510"/>
          <w:lang w:val="en-US"/>
        </w:rPr>
        <w:t>C</w:t>
      </w:r>
      <w:r w:rsidRPr="00EC7F94">
        <w:rPr>
          <w:rFonts w:asciiTheme="majorHAnsi" w:hAnsiTheme="majorHAnsi"/>
          <w:b/>
          <w:color w:val="FF0000"/>
          <w:lang w:val="en-US"/>
        </w:rPr>
        <w:t>K</w:t>
      </w:r>
      <w:r w:rsidRPr="00EC7F94">
        <w:rPr>
          <w:rFonts w:asciiTheme="majorHAnsi" w:hAnsiTheme="majorHAnsi"/>
          <w:b/>
          <w:lang w:val="en-US"/>
        </w:rPr>
        <w:t>EEHAEFVLVR</w:t>
      </w:r>
      <w:r w:rsidRPr="00EC7F94">
        <w:rPr>
          <w:rFonts w:asciiTheme="majorHAnsi" w:hAnsiTheme="majorHAnsi"/>
          <w:b/>
          <w:color w:val="FF0000"/>
          <w:lang w:val="en-US"/>
        </w:rPr>
        <w:t>K</w:t>
      </w:r>
      <w:r w:rsidRPr="00EC7F94">
        <w:rPr>
          <w:rFonts w:asciiTheme="majorHAnsi" w:hAnsiTheme="majorHAnsi"/>
          <w:b/>
          <w:lang w:val="en-US"/>
        </w:rPr>
        <w:t>DMLFN</w:t>
      </w:r>
      <w:r w:rsidRPr="00EC7F94">
        <w:rPr>
          <w:rFonts w:asciiTheme="majorHAnsi" w:hAnsiTheme="majorHAnsi"/>
          <w:b/>
          <w:color w:val="FF0000"/>
          <w:lang w:val="en-US"/>
        </w:rPr>
        <w:t>Q</w:t>
      </w:r>
      <w:r w:rsidRPr="00EC7F94">
        <w:rPr>
          <w:rFonts w:asciiTheme="majorHAnsi" w:hAnsiTheme="majorHAnsi"/>
          <w:b/>
          <w:lang w:val="en-US"/>
        </w:rPr>
        <w:t>LIEMALLSLG</w:t>
      </w:r>
      <w:r w:rsidRPr="00EC7F94">
        <w:rPr>
          <w:rFonts w:asciiTheme="majorHAnsi" w:hAnsiTheme="majorHAnsi"/>
          <w:b/>
          <w:color w:val="00E500"/>
          <w:lang w:val="en-US"/>
        </w:rPr>
        <w:t>Y</w:t>
      </w:r>
      <w:r w:rsidRPr="00EC7F94">
        <w:rPr>
          <w:rFonts w:asciiTheme="majorHAnsi" w:hAnsiTheme="majorHAnsi"/>
          <w:b/>
          <w:lang w:val="en-US"/>
        </w:rPr>
        <w:t>SHSSAA</w:t>
      </w:r>
      <w:r w:rsidRPr="00EC7F94">
        <w:rPr>
          <w:rFonts w:asciiTheme="majorHAnsi" w:hAnsiTheme="majorHAnsi"/>
          <w:b/>
          <w:color w:val="FF0000"/>
          <w:lang w:val="en-US"/>
        </w:rPr>
        <w:t>Q</w:t>
      </w:r>
      <w:r w:rsidRPr="00EC7F94">
        <w:rPr>
          <w:rFonts w:asciiTheme="majorHAnsi" w:hAnsiTheme="majorHAnsi"/>
          <w:b/>
          <w:lang w:val="en-US"/>
        </w:rPr>
        <w:t>A</w:t>
      </w:r>
      <w:r w:rsidRPr="00EC7F94">
        <w:rPr>
          <w:rFonts w:asciiTheme="majorHAnsi" w:hAnsiTheme="majorHAnsi"/>
          <w:b/>
          <w:color w:val="FF0000"/>
          <w:lang w:val="en-US"/>
        </w:rPr>
        <w:t>K</w:t>
      </w:r>
      <w:r w:rsidRPr="00EC7F94">
        <w:rPr>
          <w:rFonts w:asciiTheme="majorHAnsi" w:hAnsiTheme="majorHAnsi"/>
          <w:b/>
          <w:lang w:val="en-US"/>
        </w:rPr>
        <w:t>GLI</w:t>
      </w:r>
      <w:r w:rsidRPr="00EC7F94">
        <w:rPr>
          <w:rFonts w:asciiTheme="majorHAnsi" w:hAnsiTheme="majorHAnsi"/>
          <w:b/>
          <w:color w:val="FF0000"/>
          <w:lang w:val="en-US"/>
        </w:rPr>
        <w:t>Q</w:t>
      </w:r>
      <w:r w:rsidRPr="00EC7F94">
        <w:rPr>
          <w:rFonts w:asciiTheme="majorHAnsi" w:hAnsiTheme="majorHAnsi"/>
          <w:b/>
          <w:lang w:val="en-US"/>
        </w:rPr>
        <w:t>VG</w:t>
      </w:r>
      <w:r w:rsidRPr="00EC7F94">
        <w:rPr>
          <w:rFonts w:asciiTheme="majorHAnsi" w:hAnsiTheme="majorHAnsi"/>
          <w:b/>
          <w:color w:val="FF0000"/>
          <w:lang w:val="en-US"/>
        </w:rPr>
        <w:t>K</w:t>
      </w:r>
      <w:r w:rsidRPr="00EC7F94">
        <w:rPr>
          <w:rFonts w:asciiTheme="majorHAnsi" w:hAnsiTheme="majorHAnsi"/>
          <w:b/>
          <w:lang w:val="en-US"/>
        </w:rPr>
        <w:t>WNPVPLS</w:t>
      </w:r>
      <w:r w:rsidRPr="00EC7F94">
        <w:rPr>
          <w:rFonts w:asciiTheme="majorHAnsi" w:hAnsiTheme="majorHAnsi"/>
          <w:b/>
          <w:color w:val="00E500"/>
          <w:lang w:val="en-US"/>
        </w:rPr>
        <w:t>Y</w:t>
      </w:r>
      <w:r w:rsidRPr="00EC7F94">
        <w:rPr>
          <w:rFonts w:asciiTheme="majorHAnsi" w:hAnsiTheme="majorHAnsi"/>
          <w:b/>
          <w:lang w:val="en-US"/>
        </w:rPr>
        <w:t>VTDAPDATVADML</w:t>
      </w:r>
      <w:r w:rsidRPr="00EC7F94">
        <w:rPr>
          <w:rFonts w:asciiTheme="majorHAnsi" w:hAnsiTheme="majorHAnsi"/>
          <w:b/>
          <w:color w:val="FF0000"/>
          <w:lang w:val="en-US"/>
        </w:rPr>
        <w:t>Q</w:t>
      </w:r>
      <w:r w:rsidRPr="00EC7F94">
        <w:rPr>
          <w:rFonts w:asciiTheme="majorHAnsi" w:hAnsiTheme="majorHAnsi"/>
          <w:b/>
          <w:lang w:val="en-US"/>
        </w:rPr>
        <w:t>DV</w:t>
      </w:r>
      <w:r w:rsidRPr="00EC7F94">
        <w:rPr>
          <w:rFonts w:asciiTheme="majorHAnsi" w:hAnsiTheme="majorHAnsi"/>
          <w:b/>
          <w:color w:val="00E500"/>
          <w:lang w:val="en-US"/>
        </w:rPr>
        <w:t>Y</w:t>
      </w:r>
      <w:r w:rsidRPr="00EC7F94">
        <w:rPr>
          <w:rFonts w:asciiTheme="majorHAnsi" w:hAnsiTheme="majorHAnsi"/>
          <w:b/>
          <w:lang w:val="en-US"/>
        </w:rPr>
        <w:t>HVVTL</w:t>
      </w:r>
      <w:r w:rsidRPr="00EC7F94">
        <w:rPr>
          <w:rFonts w:asciiTheme="majorHAnsi" w:hAnsiTheme="majorHAnsi"/>
          <w:b/>
          <w:color w:val="FF0000"/>
          <w:lang w:val="en-US"/>
        </w:rPr>
        <w:t>K</w:t>
      </w:r>
      <w:r w:rsidRPr="00EC7F94">
        <w:rPr>
          <w:rFonts w:asciiTheme="majorHAnsi" w:hAnsiTheme="majorHAnsi"/>
          <w:b/>
          <w:lang w:val="en-US"/>
        </w:rPr>
        <w:t>I</w:t>
      </w:r>
      <w:r w:rsidRPr="00EC7F94">
        <w:rPr>
          <w:rFonts w:asciiTheme="majorHAnsi" w:hAnsiTheme="majorHAnsi"/>
          <w:b/>
          <w:color w:val="FF0000"/>
          <w:lang w:val="en-US"/>
        </w:rPr>
        <w:t>Q</w:t>
      </w:r>
      <w:r w:rsidRPr="00EC7F94">
        <w:rPr>
          <w:rFonts w:asciiTheme="majorHAnsi" w:hAnsiTheme="majorHAnsi"/>
          <w:b/>
          <w:lang w:val="en-US"/>
        </w:rPr>
        <w:t>LHS</w:t>
      </w:r>
    </w:p>
    <w:p w14:paraId="7B6174B8"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yellow – </w:t>
      </w:r>
      <w:proofErr w:type="spellStart"/>
      <w:r w:rsidRPr="00EC7F94">
        <w:rPr>
          <w:rFonts w:asciiTheme="majorHAnsi" w:hAnsiTheme="majorHAnsi"/>
          <w:b/>
          <w:color w:val="D4D510"/>
          <w:lang w:val="en-US"/>
        </w:rPr>
        <w:t>Cys</w:t>
      </w:r>
      <w:proofErr w:type="spellEnd"/>
      <w:r w:rsidRPr="00D830B0">
        <w:rPr>
          <w:rFonts w:asciiTheme="majorHAnsi" w:hAnsiTheme="majorHAnsi"/>
          <w:lang w:val="en-US"/>
        </w:rPr>
        <w:t xml:space="preserve"> – potential disulfide formation</w:t>
      </w:r>
    </w:p>
    <w:p w14:paraId="64C7B46C"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green – </w:t>
      </w:r>
      <w:r w:rsidRPr="00EC7F94">
        <w:rPr>
          <w:rFonts w:asciiTheme="majorHAnsi" w:hAnsiTheme="majorHAnsi"/>
          <w:b/>
          <w:color w:val="00E500"/>
          <w:lang w:val="en-US"/>
        </w:rPr>
        <w:t>Tyr</w:t>
      </w:r>
      <w:r w:rsidRPr="00D830B0">
        <w:rPr>
          <w:rFonts w:asciiTheme="majorHAnsi" w:hAnsiTheme="majorHAnsi"/>
          <w:lang w:val="en-US"/>
        </w:rPr>
        <w:t xml:space="preserve"> – potential C-C coupling via (Photo)redox </w:t>
      </w:r>
      <w:proofErr w:type="spellStart"/>
      <w:r w:rsidRPr="00D830B0">
        <w:rPr>
          <w:rFonts w:asciiTheme="majorHAnsi" w:hAnsiTheme="majorHAnsi"/>
          <w:lang w:val="en-US"/>
        </w:rPr>
        <w:t>reactionen</w:t>
      </w:r>
      <w:proofErr w:type="spellEnd"/>
    </w:p>
    <w:p w14:paraId="5C617D8E"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red – </w:t>
      </w:r>
      <w:r w:rsidRPr="00D830B0">
        <w:rPr>
          <w:rFonts w:asciiTheme="majorHAnsi" w:hAnsiTheme="majorHAnsi"/>
          <w:color w:val="FF0000"/>
          <w:lang w:val="en-US"/>
        </w:rPr>
        <w:t>Lys-Gln</w:t>
      </w:r>
      <w:r w:rsidRPr="00D830B0">
        <w:rPr>
          <w:rFonts w:asciiTheme="majorHAnsi" w:hAnsiTheme="majorHAnsi"/>
          <w:lang w:val="en-US"/>
        </w:rPr>
        <w:t xml:space="preserve"> – potential transglutaminase susceptible side chains</w:t>
      </w:r>
    </w:p>
    <w:p w14:paraId="231AA720" w14:textId="77777777" w:rsidR="00B14F7E" w:rsidRPr="00D830B0" w:rsidRDefault="00B14F7E" w:rsidP="00B14F7E">
      <w:pPr>
        <w:rPr>
          <w:lang w:val="en-US"/>
        </w:rPr>
      </w:pPr>
      <w:r w:rsidRPr="00D830B0">
        <w:rPr>
          <w:lang w:val="en-US"/>
        </w:rPr>
        <w:t>____ ____ ____ ____</w:t>
      </w:r>
    </w:p>
    <w:p w14:paraId="508A37BD" w14:textId="77777777" w:rsidR="00B14F7E" w:rsidRPr="00EC7F94" w:rsidRDefault="00B14F7E" w:rsidP="00B14F7E">
      <w:pPr>
        <w:rPr>
          <w:rFonts w:asciiTheme="majorHAnsi" w:hAnsiTheme="majorHAnsi"/>
          <w:lang w:val="en-US"/>
        </w:rPr>
      </w:pPr>
      <w:proofErr w:type="gramStart"/>
      <w:r>
        <w:rPr>
          <w:rFonts w:asciiTheme="majorHAnsi" w:hAnsiTheme="majorHAnsi"/>
          <w:b/>
          <w:lang w:val="en-US"/>
        </w:rPr>
        <w:t>D</w:t>
      </w:r>
      <w:r w:rsidRPr="00EC7F94">
        <w:rPr>
          <w:rFonts w:asciiTheme="majorHAnsi" w:hAnsiTheme="majorHAnsi"/>
          <w:b/>
          <w:lang w:val="en-US"/>
        </w:rPr>
        <w:t>og</w:t>
      </w:r>
      <w:r w:rsidRPr="00EC7F94">
        <w:rPr>
          <w:rFonts w:asciiTheme="majorHAnsi" w:hAnsiTheme="majorHAnsi"/>
          <w:lang w:val="en-US"/>
        </w:rPr>
        <w:t>,  (</w:t>
      </w:r>
      <w:proofErr w:type="gramEnd"/>
      <w:r w:rsidRPr="00EC7F94">
        <w:rPr>
          <w:rFonts w:asciiTheme="majorHAnsi" w:hAnsiTheme="majorHAnsi"/>
          <w:i/>
          <w:lang w:val="en-US"/>
        </w:rPr>
        <w:t xml:space="preserve">Canis lupus </w:t>
      </w:r>
      <w:proofErr w:type="spellStart"/>
      <w:r w:rsidRPr="00EC7F94">
        <w:rPr>
          <w:rFonts w:asciiTheme="majorHAnsi" w:hAnsiTheme="majorHAnsi"/>
          <w:i/>
          <w:lang w:val="en-US"/>
        </w:rPr>
        <w:t>familiaris</w:t>
      </w:r>
      <w:proofErr w:type="spellEnd"/>
      <w:r w:rsidRPr="00EC7F94">
        <w:rPr>
          <w:rFonts w:asciiTheme="majorHAnsi" w:hAnsiTheme="majorHAnsi"/>
          <w:i/>
          <w:lang w:val="en-US"/>
        </w:rPr>
        <w:t xml:space="preserve"> </w:t>
      </w:r>
      <w:r>
        <w:rPr>
          <w:rFonts w:asciiTheme="majorHAnsi" w:hAnsiTheme="majorHAnsi"/>
          <w:i/>
          <w:lang w:val="en-US"/>
        </w:rPr>
        <w:t>and</w:t>
      </w:r>
      <w:r w:rsidRPr="00EC7F94">
        <w:rPr>
          <w:rFonts w:asciiTheme="majorHAnsi" w:hAnsiTheme="majorHAnsi"/>
          <w:i/>
          <w:lang w:val="en-US"/>
        </w:rPr>
        <w:t xml:space="preserve"> Canis lupus dingo</w:t>
      </w:r>
      <w:r>
        <w:rPr>
          <w:rFonts w:asciiTheme="majorHAnsi" w:hAnsiTheme="majorHAnsi"/>
          <w:lang w:val="en-US"/>
        </w:rPr>
        <w:t>, 100% sequence identity</w:t>
      </w:r>
      <w:r w:rsidRPr="00EC7F94">
        <w:rPr>
          <w:rFonts w:asciiTheme="majorHAnsi" w:hAnsiTheme="majorHAnsi"/>
          <w:lang w:val="en-US"/>
        </w:rPr>
        <w:t xml:space="preserve"> for 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XP_02264105.1)</w:t>
      </w:r>
      <w:r w:rsidRPr="00EC7F94">
        <w:rPr>
          <w:rFonts w:asciiTheme="majorHAnsi" w:hAnsiTheme="majorHAnsi"/>
          <w:i/>
          <w:lang w:val="en-US"/>
        </w:rPr>
        <w:t>)</w:t>
      </w:r>
      <w:r>
        <w:rPr>
          <w:rFonts w:asciiTheme="majorHAnsi" w:hAnsiTheme="majorHAnsi"/>
          <w:lang w:val="en-US"/>
        </w:rPr>
        <w:t>:</w:t>
      </w:r>
      <w:r w:rsidRPr="00EC7F94">
        <w:rPr>
          <w:rFonts w:asciiTheme="majorHAnsi" w:hAnsiTheme="majorHAnsi"/>
          <w:lang w:val="en-US"/>
        </w:rPr>
        <w:t xml:space="preserve"> </w:t>
      </w:r>
    </w:p>
    <w:p w14:paraId="61892194" w14:textId="77777777" w:rsidR="00B14F7E"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XP_022264105.</w:t>
      </w:r>
      <w:proofErr w:type="gramStart"/>
      <w:r w:rsidRPr="00EC7F94">
        <w:rPr>
          <w:rFonts w:asciiTheme="majorHAnsi" w:hAnsiTheme="majorHAnsi"/>
          <w:lang w:val="en-US"/>
        </w:rPr>
        <w:t>1 ,</w:t>
      </w:r>
      <w:proofErr w:type="gramEnd"/>
      <w:r w:rsidRPr="00EC7F94">
        <w:rPr>
          <w:rFonts w:asciiTheme="majorHAnsi" w:hAnsiTheme="majorHAnsi"/>
          <w:lang w:val="en-US"/>
        </w:rPr>
        <w:t xml:space="preserve"> 100% </w:t>
      </w:r>
      <w:r>
        <w:rPr>
          <w:rFonts w:asciiTheme="majorHAnsi" w:hAnsiTheme="majorHAnsi"/>
          <w:lang w:val="en-US"/>
        </w:rPr>
        <w:t>sequence identity:</w:t>
      </w:r>
    </w:p>
    <w:p w14:paraId="64DA1563"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mdhlneapqg</w:t>
      </w:r>
      <w:proofErr w:type="spellEnd"/>
      <w:r w:rsidRPr="00D830B0">
        <w:rPr>
          <w:rStyle w:val="ffline"/>
          <w:lang w:val="en-US"/>
        </w:rPr>
        <w:t xml:space="preserve"> </w:t>
      </w:r>
      <w:proofErr w:type="spellStart"/>
      <w:r w:rsidRPr="00D830B0">
        <w:rPr>
          <w:rStyle w:val="ffline"/>
          <w:lang w:val="en-US"/>
        </w:rPr>
        <w:t>kehsdmsnnv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qiqspspttl</w:t>
      </w:r>
      <w:proofErr w:type="spellEnd"/>
      <w:r w:rsidRPr="00D830B0">
        <w:rPr>
          <w:lang w:val="en-US"/>
        </w:rPr>
        <w:t xml:space="preserve">       601 </w:t>
      </w:r>
      <w:proofErr w:type="spellStart"/>
      <w:r w:rsidRPr="00D830B0">
        <w:rPr>
          <w:rStyle w:val="ffline"/>
          <w:lang w:val="en-US"/>
        </w:rPr>
        <w:t>gtgdsrgvfl</w:t>
      </w:r>
      <w:proofErr w:type="spellEnd"/>
      <w:r w:rsidRPr="00D830B0">
        <w:rPr>
          <w:rStyle w:val="ffline"/>
          <w:lang w:val="en-US"/>
        </w:rPr>
        <w:t xml:space="preserve"> </w:t>
      </w:r>
      <w:proofErr w:type="spellStart"/>
      <w:r w:rsidRPr="00D830B0">
        <w:rPr>
          <w:rStyle w:val="ffline"/>
          <w:lang w:val="en-US"/>
        </w:rPr>
        <w:t>pglltpapwl</w:t>
      </w:r>
      <w:proofErr w:type="spellEnd"/>
      <w:r w:rsidRPr="00D830B0">
        <w:rPr>
          <w:rStyle w:val="ffline"/>
          <w:lang w:val="en-US"/>
        </w:rPr>
        <w:t xml:space="preserve"> </w:t>
      </w:r>
      <w:proofErr w:type="spellStart"/>
      <w:r w:rsidRPr="00D830B0">
        <w:rPr>
          <w:rStyle w:val="ffline"/>
          <w:lang w:val="en-US"/>
        </w:rPr>
        <w:t>gaapqvsghk</w:t>
      </w:r>
      <w:proofErr w:type="spellEnd"/>
      <w:r w:rsidRPr="00D830B0">
        <w:rPr>
          <w:rStyle w:val="ffline"/>
          <w:lang w:val="en-US"/>
        </w:rPr>
        <w:t xml:space="preserve"> </w:t>
      </w:r>
      <w:proofErr w:type="spellStart"/>
      <w:r w:rsidRPr="00D830B0">
        <w:rPr>
          <w:rStyle w:val="ffline"/>
          <w:lang w:val="en-US"/>
        </w:rPr>
        <w:t>lqvtytskrg</w:t>
      </w:r>
      <w:proofErr w:type="spellEnd"/>
      <w:r w:rsidRPr="00D830B0">
        <w:rPr>
          <w:rStyle w:val="ffline"/>
          <w:lang w:val="en-US"/>
        </w:rPr>
        <w:t xml:space="preserve"> </w:t>
      </w:r>
      <w:proofErr w:type="spellStart"/>
      <w:r w:rsidRPr="00D830B0">
        <w:rPr>
          <w:rStyle w:val="ffline"/>
          <w:lang w:val="en-US"/>
        </w:rPr>
        <w:t>ggiktcslgq</w:t>
      </w:r>
      <w:proofErr w:type="spellEnd"/>
      <w:r w:rsidRPr="00D830B0">
        <w:rPr>
          <w:rStyle w:val="ffline"/>
          <w:lang w:val="en-US"/>
        </w:rPr>
        <w:t xml:space="preserve"> </w:t>
      </w:r>
      <w:proofErr w:type="spellStart"/>
      <w:r w:rsidRPr="00D830B0">
        <w:rPr>
          <w:rStyle w:val="ffline"/>
          <w:lang w:val="en-US"/>
        </w:rPr>
        <w:t>nfqtckghti</w:t>
      </w:r>
      <w:proofErr w:type="spellEnd"/>
      <w:r w:rsidRPr="00D830B0">
        <w:rPr>
          <w:lang w:val="en-US"/>
        </w:rPr>
        <w:t xml:space="preserve">       661 </w:t>
      </w:r>
      <w:proofErr w:type="spellStart"/>
      <w:r w:rsidRPr="00D830B0">
        <w:rPr>
          <w:rStyle w:val="ffline"/>
          <w:lang w:val="en-US"/>
        </w:rPr>
        <w:t>tvvvardhca</w:t>
      </w:r>
      <w:proofErr w:type="spellEnd"/>
      <w:r w:rsidRPr="00D830B0">
        <w:rPr>
          <w:rStyle w:val="ffline"/>
          <w:lang w:val="en-US"/>
        </w:rPr>
        <w:t xml:space="preserve"> </w:t>
      </w:r>
      <w:proofErr w:type="spellStart"/>
      <w:r w:rsidRPr="00D830B0">
        <w:rPr>
          <w:rStyle w:val="ffline"/>
          <w:lang w:val="en-US"/>
        </w:rPr>
        <w:t>sgfslvlisw</w:t>
      </w:r>
      <w:proofErr w:type="spellEnd"/>
      <w:r w:rsidRPr="00D830B0">
        <w:rPr>
          <w:rStyle w:val="ffline"/>
          <w:lang w:val="en-US"/>
        </w:rPr>
        <w:t xml:space="preserve"> </w:t>
      </w:r>
      <w:proofErr w:type="spellStart"/>
      <w:r w:rsidRPr="00D830B0">
        <w:rPr>
          <w:rStyle w:val="ffline"/>
          <w:lang w:val="en-US"/>
        </w:rPr>
        <w:t>schgtclhss</w:t>
      </w:r>
      <w:proofErr w:type="spellEnd"/>
      <w:r w:rsidRPr="00D830B0">
        <w:rPr>
          <w:rStyle w:val="ffline"/>
          <w:lang w:val="en-US"/>
        </w:rPr>
        <w:t xml:space="preserve"> </w:t>
      </w:r>
      <w:proofErr w:type="spellStart"/>
      <w:r w:rsidRPr="00D830B0">
        <w:rPr>
          <w:rStyle w:val="ffline"/>
          <w:lang w:val="en-US"/>
        </w:rPr>
        <w:t>tegtplprrg</w:t>
      </w:r>
      <w:proofErr w:type="spellEnd"/>
      <w:r w:rsidRPr="00D830B0">
        <w:rPr>
          <w:rStyle w:val="ffline"/>
          <w:lang w:val="en-US"/>
        </w:rPr>
        <w:t xml:space="preserve"> </w:t>
      </w:r>
      <w:proofErr w:type="spellStart"/>
      <w:r w:rsidRPr="00D830B0">
        <w:rPr>
          <w:rStyle w:val="ffline"/>
          <w:lang w:val="en-US"/>
        </w:rPr>
        <w:t>glqtlsaqld</w:t>
      </w:r>
      <w:proofErr w:type="spellEnd"/>
      <w:r w:rsidRPr="00D830B0">
        <w:rPr>
          <w:rStyle w:val="ffline"/>
          <w:lang w:val="en-US"/>
        </w:rPr>
        <w:t xml:space="preserve"> </w:t>
      </w:r>
      <w:proofErr w:type="spellStart"/>
      <w:r w:rsidRPr="00D830B0">
        <w:rPr>
          <w:rStyle w:val="ffline"/>
          <w:lang w:val="en-US"/>
        </w:rPr>
        <w:t>lskdtiikff</w:t>
      </w:r>
      <w:proofErr w:type="spellEnd"/>
      <w:r w:rsidRPr="00D830B0">
        <w:rPr>
          <w:lang w:val="en-US"/>
        </w:rPr>
        <w:t xml:space="preserve">       721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rStyle w:val="ffline"/>
          <w:lang w:val="en-US"/>
        </w:rPr>
        <w:t xml:space="preserve">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kleeelsveg</w:t>
      </w:r>
      <w:proofErr w:type="spellEnd"/>
      <w:r w:rsidRPr="00D830B0">
        <w:rPr>
          <w:lang w:val="en-US"/>
        </w:rPr>
        <w:t xml:space="preserve">       781 </w:t>
      </w:r>
      <w:proofErr w:type="spellStart"/>
      <w:r w:rsidRPr="00D830B0">
        <w:rPr>
          <w:rStyle w:val="ffline"/>
          <w:lang w:val="en-US"/>
        </w:rPr>
        <w:t>ntdinadlkd</w:t>
      </w:r>
      <w:proofErr w:type="spellEnd"/>
    </w:p>
    <w:p w14:paraId="1D736304" w14:textId="77777777" w:rsidR="00B14F7E" w:rsidRDefault="00B14F7E" w:rsidP="00B14F7E">
      <w:pPr>
        <w:rPr>
          <w:rFonts w:ascii="Georgia" w:hAnsi="Georgia"/>
          <w:lang w:val="en-US"/>
        </w:rPr>
      </w:pPr>
    </w:p>
    <w:p w14:paraId="6EAA4114" w14:textId="534ACBDE" w:rsidR="00B14F7E" w:rsidRPr="00D156CF" w:rsidRDefault="00B14F7E" w:rsidP="00B14F7E">
      <w:pPr>
        <w:rPr>
          <w:rFonts w:asciiTheme="majorHAnsi" w:hAnsiTheme="majorHAnsi"/>
          <w:b/>
          <w:color w:val="FF6600"/>
          <w:lang w:val="en-US"/>
        </w:rPr>
      </w:pPr>
      <w:r w:rsidRPr="00D156CF">
        <w:rPr>
          <w:rFonts w:asciiTheme="majorHAnsi" w:hAnsiTheme="majorHAnsi"/>
          <w:b/>
          <w:lang w:val="en-US"/>
        </w:rPr>
        <w:t>human/</w:t>
      </w:r>
      <w:r w:rsidRPr="00D156CF">
        <w:rPr>
          <w:rFonts w:asciiTheme="majorHAnsi" w:hAnsiTheme="majorHAnsi"/>
          <w:b/>
          <w:color w:val="FF6600"/>
          <w:lang w:val="en-US"/>
        </w:rPr>
        <w:t>dog 100</w:t>
      </w:r>
      <w:ins w:id="120"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148F980D"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3C8E0E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2C68978C" w14:textId="77777777" w:rsidR="00B14F7E" w:rsidRPr="00D156CF" w:rsidRDefault="00B14F7E" w:rsidP="00B14F7E">
      <w:pPr>
        <w:rPr>
          <w:rFonts w:asciiTheme="majorHAnsi" w:hAnsiTheme="majorHAnsi"/>
          <w:lang w:val="en-US"/>
        </w:rPr>
      </w:pPr>
    </w:p>
    <w:p w14:paraId="438A8DFB"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3575B1E6"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7F36849D" w14:textId="77777777" w:rsidR="00B14F7E" w:rsidRDefault="00B14F7E" w:rsidP="00B14F7E">
      <w:pPr>
        <w:rPr>
          <w:rFonts w:ascii="Georgia" w:hAnsi="Georgia"/>
          <w:lang w:val="en-US"/>
        </w:rPr>
      </w:pPr>
      <w:r>
        <w:rPr>
          <w:rFonts w:ascii="Georgia" w:hAnsi="Georgia"/>
          <w:lang w:val="en-US"/>
        </w:rPr>
        <w:t>____ ____ ____ ____</w:t>
      </w:r>
    </w:p>
    <w:p w14:paraId="698A86D9"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EC7F94">
        <w:rPr>
          <w:rFonts w:asciiTheme="majorHAnsi" w:hAnsiTheme="majorHAnsi"/>
          <w:b/>
          <w:lang w:val="en-US"/>
        </w:rPr>
        <w:t>at</w:t>
      </w:r>
      <w:r w:rsidRPr="00EC7F94">
        <w:rPr>
          <w:rFonts w:asciiTheme="majorHAnsi" w:hAnsiTheme="majorHAnsi"/>
          <w:lang w:val="en-US"/>
        </w:rPr>
        <w:t xml:space="preserve"> (</w:t>
      </w:r>
      <w:r w:rsidRPr="00EC7F94">
        <w:rPr>
          <w:rFonts w:asciiTheme="majorHAnsi" w:hAnsiTheme="majorHAnsi"/>
          <w:i/>
          <w:lang w:val="en-US"/>
        </w:rPr>
        <w:t xml:space="preserve">Felis </w:t>
      </w:r>
      <w:proofErr w:type="spellStart"/>
      <w:r w:rsidRPr="00EC7F94">
        <w:rPr>
          <w:rFonts w:asciiTheme="majorHAnsi" w:hAnsiTheme="majorHAnsi"/>
          <w:i/>
          <w:lang w:val="en-US"/>
        </w:rPr>
        <w:t>catus</w:t>
      </w:r>
      <w:proofErr w:type="spellEnd"/>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X4, 100% </w:t>
      </w:r>
      <w:r>
        <w:rPr>
          <w:rFonts w:asciiTheme="majorHAnsi" w:hAnsiTheme="majorHAnsi"/>
          <w:lang w:val="en-US"/>
        </w:rPr>
        <w:t>sequence identity</w:t>
      </w:r>
      <w:r w:rsidRPr="00EC7F94">
        <w:rPr>
          <w:rFonts w:asciiTheme="majorHAnsi" w:hAnsiTheme="majorHAnsi"/>
          <w:lang w:val="en-US"/>
        </w:rPr>
        <w:t xml:space="preserve"> (XP_011284516.1)</w:t>
      </w:r>
      <w:r>
        <w:rPr>
          <w:rFonts w:asciiTheme="majorHAnsi" w:hAnsiTheme="majorHAnsi"/>
          <w:lang w:val="en-US"/>
        </w:rPr>
        <w:t>:</w:t>
      </w:r>
      <w:r w:rsidRPr="00EC7F94">
        <w:rPr>
          <w:rFonts w:asciiTheme="majorHAnsi" w:hAnsiTheme="majorHAnsi"/>
          <w:lang w:val="en-US"/>
        </w:rPr>
        <w:t xml:space="preserve"> </w:t>
      </w:r>
    </w:p>
    <w:p w14:paraId="026430F1"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gnqpsvrtpl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qiqqpqaqaq</w:t>
      </w:r>
      <w:proofErr w:type="spellEnd"/>
      <w:r w:rsidRPr="00D830B0">
        <w:rPr>
          <w:lang w:val="en-US"/>
        </w:rPr>
        <w:t xml:space="preserve">       601 </w:t>
      </w:r>
      <w:proofErr w:type="spellStart"/>
      <w:r w:rsidRPr="00D830B0">
        <w:rPr>
          <w:rStyle w:val="ffline"/>
          <w:lang w:val="en-US"/>
        </w:rPr>
        <w:t>qqpappppqa</w:t>
      </w:r>
      <w:proofErr w:type="spellEnd"/>
      <w:r w:rsidRPr="00D830B0">
        <w:rPr>
          <w:rStyle w:val="ffline"/>
          <w:lang w:val="en-US"/>
        </w:rPr>
        <w:t xml:space="preserve"> </w:t>
      </w:r>
      <w:proofErr w:type="spellStart"/>
      <w:r w:rsidRPr="00D830B0">
        <w:rPr>
          <w:rStyle w:val="ffline"/>
          <w:lang w:val="en-US"/>
        </w:rPr>
        <w:t>qaqqpagprl</w:t>
      </w:r>
      <w:proofErr w:type="spellEnd"/>
      <w:r w:rsidRPr="00D830B0">
        <w:rPr>
          <w:rStyle w:val="ffline"/>
          <w:lang w:val="en-US"/>
        </w:rPr>
        <w:t xml:space="preserve"> </w:t>
      </w:r>
      <w:proofErr w:type="spellStart"/>
      <w:r w:rsidRPr="00D830B0">
        <w:rPr>
          <w:rStyle w:val="ffline"/>
          <w:lang w:val="en-US"/>
        </w:rPr>
        <w:t>pprqptvasp</w:t>
      </w:r>
      <w:proofErr w:type="spellEnd"/>
      <w:r w:rsidRPr="00D830B0">
        <w:rPr>
          <w:rStyle w:val="ffline"/>
          <w:lang w:val="en-US"/>
        </w:rPr>
        <w:t xml:space="preserve"> </w:t>
      </w:r>
      <w:proofErr w:type="spellStart"/>
      <w:r w:rsidRPr="00D830B0">
        <w:rPr>
          <w:rStyle w:val="ffline"/>
          <w:lang w:val="en-US"/>
        </w:rPr>
        <w:t>aeaedenrqk</w:t>
      </w:r>
      <w:proofErr w:type="spellEnd"/>
      <w:r w:rsidRPr="00D830B0">
        <w:rPr>
          <w:rStyle w:val="ffline"/>
          <w:lang w:val="en-US"/>
        </w:rPr>
        <w:t xml:space="preserve"> </w:t>
      </w:r>
      <w:proofErr w:type="spellStart"/>
      <w:r w:rsidRPr="00D830B0">
        <w:rPr>
          <w:rStyle w:val="ffline"/>
          <w:lang w:val="en-US"/>
        </w:rPr>
        <w:t>trprtkisve</w:t>
      </w:r>
      <w:proofErr w:type="spellEnd"/>
      <w:r w:rsidRPr="00D830B0">
        <w:rPr>
          <w:rStyle w:val="ffline"/>
          <w:lang w:val="en-US"/>
        </w:rPr>
        <w:t xml:space="preserve"> </w:t>
      </w:r>
      <w:proofErr w:type="spellStart"/>
      <w:r w:rsidRPr="00D830B0">
        <w:rPr>
          <w:rStyle w:val="ffline"/>
          <w:lang w:val="en-US"/>
        </w:rPr>
        <w:t>algilqsfiq</w:t>
      </w:r>
      <w:proofErr w:type="spellEnd"/>
      <w:r w:rsidRPr="00D830B0">
        <w:rPr>
          <w:lang w:val="en-US"/>
        </w:rPr>
        <w:t xml:space="preserve">       </w:t>
      </w:r>
      <w:r w:rsidRPr="00D830B0">
        <w:rPr>
          <w:lang w:val="en-US"/>
        </w:rPr>
        <w:lastRenderedPageBreak/>
        <w:t xml:space="preserve">661 </w:t>
      </w:r>
      <w:proofErr w:type="spellStart"/>
      <w:r w:rsidRPr="00D830B0">
        <w:rPr>
          <w:rStyle w:val="ffline"/>
          <w:lang w:val="en-US"/>
        </w:rPr>
        <w:t>dvglypdeea</w:t>
      </w:r>
      <w:proofErr w:type="spellEnd"/>
      <w:r w:rsidRPr="00D830B0">
        <w:rPr>
          <w:rStyle w:val="ffline"/>
          <w:lang w:val="en-US"/>
        </w:rPr>
        <w:t xml:space="preserve"> </w:t>
      </w:r>
      <w:proofErr w:type="spellStart"/>
      <w:r w:rsidRPr="00D830B0">
        <w:rPr>
          <w:rStyle w:val="ffline"/>
          <w:lang w:val="en-US"/>
        </w:rPr>
        <w:t>iqtlsaqldl</w:t>
      </w:r>
      <w:proofErr w:type="spellEnd"/>
      <w:r w:rsidRPr="00D830B0">
        <w:rPr>
          <w:rStyle w:val="ffline"/>
          <w:lang w:val="en-US"/>
        </w:rPr>
        <w:t xml:space="preserve"> </w:t>
      </w:r>
      <w:proofErr w:type="spellStart"/>
      <w:r w:rsidRPr="00D830B0">
        <w:rPr>
          <w:rStyle w:val="ffline"/>
          <w:lang w:val="en-US"/>
        </w:rPr>
        <w:t>pkytiikffq</w:t>
      </w:r>
      <w:proofErr w:type="spellEnd"/>
      <w:r w:rsidRPr="00D830B0">
        <w:rPr>
          <w:rStyle w:val="ffline"/>
          <w:lang w:val="en-US"/>
        </w:rPr>
        <w:t xml:space="preserve"> </w:t>
      </w:r>
      <w:proofErr w:type="spellStart"/>
      <w:r w:rsidRPr="00D830B0">
        <w:rPr>
          <w:rStyle w:val="ffline"/>
          <w:lang w:val="en-US"/>
        </w:rPr>
        <w:t>nqryylkhhg</w:t>
      </w:r>
      <w:proofErr w:type="spellEnd"/>
      <w:r w:rsidRPr="00D830B0">
        <w:rPr>
          <w:rStyle w:val="ffline"/>
          <w:lang w:val="en-US"/>
        </w:rPr>
        <w:t xml:space="preserve"> </w:t>
      </w:r>
      <w:proofErr w:type="spellStart"/>
      <w:r w:rsidRPr="00D830B0">
        <w:rPr>
          <w:rStyle w:val="ffline"/>
          <w:lang w:val="en-US"/>
        </w:rPr>
        <w:t>klkdnsglev</w:t>
      </w:r>
      <w:proofErr w:type="spellEnd"/>
      <w:r w:rsidRPr="00D830B0">
        <w:rPr>
          <w:rStyle w:val="ffline"/>
          <w:lang w:val="en-US"/>
        </w:rPr>
        <w:t xml:space="preserve"> </w:t>
      </w:r>
      <w:proofErr w:type="spellStart"/>
      <w:r w:rsidRPr="00D830B0">
        <w:rPr>
          <w:rStyle w:val="ffline"/>
          <w:lang w:val="en-US"/>
        </w:rPr>
        <w:t>dvaeykeeel</w:t>
      </w:r>
      <w:proofErr w:type="spellEnd"/>
      <w:r w:rsidRPr="00D830B0">
        <w:rPr>
          <w:lang w:val="en-US"/>
        </w:rPr>
        <w:t xml:space="preserve">       721 </w:t>
      </w:r>
      <w:proofErr w:type="spellStart"/>
      <w:r w:rsidRPr="00D830B0">
        <w:rPr>
          <w:rStyle w:val="ffline"/>
          <w:lang w:val="en-US"/>
        </w:rPr>
        <w:t>lkdleesaqd</w:t>
      </w:r>
      <w:proofErr w:type="spellEnd"/>
      <w:r w:rsidRPr="00D830B0">
        <w:rPr>
          <w:rStyle w:val="ffline"/>
          <w:lang w:val="en-US"/>
        </w:rPr>
        <w:t xml:space="preserve"> </w:t>
      </w:r>
      <w:proofErr w:type="spellStart"/>
      <w:r w:rsidRPr="00D830B0">
        <w:rPr>
          <w:rStyle w:val="ffline"/>
          <w:lang w:val="en-US"/>
        </w:rPr>
        <w:t>knantlfsvk</w:t>
      </w:r>
      <w:proofErr w:type="spellEnd"/>
      <w:r w:rsidRPr="00D830B0">
        <w:rPr>
          <w:rStyle w:val="ffline"/>
          <w:lang w:val="en-US"/>
        </w:rPr>
        <w:t xml:space="preserve"> </w:t>
      </w:r>
      <w:proofErr w:type="spellStart"/>
      <w:r w:rsidRPr="00D830B0">
        <w:rPr>
          <w:rStyle w:val="ffline"/>
          <w:lang w:val="en-US"/>
        </w:rPr>
        <w:t>leeelsvegn</w:t>
      </w:r>
      <w:proofErr w:type="spellEnd"/>
      <w:r w:rsidRPr="00D830B0">
        <w:rPr>
          <w:rStyle w:val="ffline"/>
          <w:lang w:val="en-US"/>
        </w:rPr>
        <w:t xml:space="preserve"> </w:t>
      </w:r>
      <w:proofErr w:type="spellStart"/>
      <w:r w:rsidRPr="00D830B0">
        <w:rPr>
          <w:rStyle w:val="ffline"/>
          <w:lang w:val="en-US"/>
        </w:rPr>
        <w:t>tdintdlkd</w:t>
      </w:r>
      <w:proofErr w:type="spellEnd"/>
    </w:p>
    <w:p w14:paraId="58B63590" w14:textId="77777777" w:rsidR="00B14F7E" w:rsidRDefault="00B14F7E" w:rsidP="00B14F7E">
      <w:pPr>
        <w:rPr>
          <w:rFonts w:ascii="Georgia" w:hAnsi="Georgia"/>
          <w:lang w:val="en-US"/>
        </w:rPr>
      </w:pPr>
    </w:p>
    <w:p w14:paraId="6131AF01" w14:textId="0CF28547"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1"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cat 100</w:t>
      </w:r>
      <w:ins w:id="122"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4A13941A"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C258202"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5F97B63" w14:textId="77777777" w:rsidR="00B14F7E" w:rsidRPr="00D156CF" w:rsidRDefault="00B14F7E" w:rsidP="00B14F7E">
      <w:pPr>
        <w:rPr>
          <w:rFonts w:asciiTheme="majorHAnsi" w:hAnsiTheme="majorHAnsi"/>
          <w:lang w:val="en-US"/>
        </w:rPr>
      </w:pPr>
    </w:p>
    <w:p w14:paraId="7EFF7E1F"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2A966087"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601D8DB" w14:textId="77777777" w:rsidR="00B14F7E" w:rsidRDefault="00B14F7E" w:rsidP="00B14F7E">
      <w:pPr>
        <w:rPr>
          <w:rFonts w:ascii="Georgia" w:hAnsi="Georgia"/>
          <w:lang w:val="en-US"/>
        </w:rPr>
      </w:pPr>
      <w:r>
        <w:rPr>
          <w:rFonts w:ascii="Georgia" w:hAnsi="Georgia"/>
          <w:lang w:val="en-US"/>
        </w:rPr>
        <w:t>____ ____ ____ ____</w:t>
      </w:r>
    </w:p>
    <w:p w14:paraId="6FE94424" w14:textId="77777777" w:rsidR="00B14F7E" w:rsidRPr="00BD0083" w:rsidRDefault="00B14F7E" w:rsidP="00B14F7E">
      <w:pPr>
        <w:rPr>
          <w:rFonts w:asciiTheme="majorHAnsi" w:hAnsiTheme="majorHAnsi"/>
          <w:lang w:val="en-US"/>
        </w:rPr>
      </w:pPr>
      <w:r>
        <w:rPr>
          <w:rFonts w:asciiTheme="majorHAnsi" w:hAnsiTheme="majorHAnsi"/>
          <w:b/>
          <w:lang w:val="en-US"/>
        </w:rPr>
        <w:t>H</w:t>
      </w:r>
      <w:r w:rsidRPr="007040CB">
        <w:rPr>
          <w:rFonts w:asciiTheme="majorHAnsi" w:hAnsiTheme="majorHAnsi"/>
          <w:b/>
          <w:lang w:val="en-US"/>
        </w:rPr>
        <w:t>orse</w:t>
      </w:r>
      <w:r w:rsidRPr="00EC7F94">
        <w:rPr>
          <w:rFonts w:asciiTheme="majorHAnsi" w:hAnsiTheme="majorHAnsi"/>
          <w:lang w:val="en-US"/>
        </w:rPr>
        <w:t>, (</w:t>
      </w:r>
      <w:r w:rsidRPr="00EC7F94">
        <w:rPr>
          <w:rFonts w:asciiTheme="majorHAnsi" w:hAnsiTheme="majorHAnsi"/>
          <w:i/>
          <w:lang w:val="en-US"/>
        </w:rPr>
        <w:t>Equus caballus</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X1, 100% </w:t>
      </w:r>
      <w:r>
        <w:rPr>
          <w:rFonts w:asciiTheme="majorHAnsi" w:hAnsiTheme="majorHAnsi"/>
          <w:lang w:val="en-US"/>
        </w:rPr>
        <w:t>sequence identity</w:t>
      </w:r>
      <w:r w:rsidRPr="00EC7F94">
        <w:rPr>
          <w:rFonts w:asciiTheme="majorHAnsi" w:hAnsiTheme="majorHAnsi"/>
          <w:lang w:val="en-US"/>
        </w:rPr>
        <w:t xml:space="preserve"> (XP_014587330.2)</w:t>
      </w:r>
      <w:r>
        <w:rPr>
          <w:rFonts w:asciiTheme="majorHAnsi" w:hAnsiTheme="majorHAnsi"/>
          <w:lang w:val="en-US"/>
        </w:rPr>
        <w:t>:</w:t>
      </w:r>
    </w:p>
    <w:p w14:paraId="62E7F936"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qiqqpppqpq</w:t>
      </w:r>
      <w:proofErr w:type="spellEnd"/>
      <w:r w:rsidRPr="00D830B0">
        <w:rPr>
          <w:lang w:val="en-US"/>
        </w:rPr>
        <w:t xml:space="preserve">       601 </w:t>
      </w:r>
      <w:proofErr w:type="spellStart"/>
      <w:r w:rsidRPr="00D830B0">
        <w:rPr>
          <w:rStyle w:val="ffline"/>
          <w:lang w:val="en-US"/>
        </w:rPr>
        <w:t>qppppppqpq</w:t>
      </w:r>
      <w:proofErr w:type="spellEnd"/>
      <w:r w:rsidRPr="00D830B0">
        <w:rPr>
          <w:rStyle w:val="ffline"/>
          <w:lang w:val="en-US"/>
        </w:rPr>
        <w:t xml:space="preserve"> </w:t>
      </w:r>
      <w:proofErr w:type="spellStart"/>
      <w:r w:rsidRPr="00D830B0">
        <w:rPr>
          <w:rStyle w:val="ffline"/>
          <w:lang w:val="en-US"/>
        </w:rPr>
        <w:t>aqqpagprlp</w:t>
      </w:r>
      <w:proofErr w:type="spellEnd"/>
      <w:r w:rsidRPr="00D830B0">
        <w:rPr>
          <w:rStyle w:val="ffline"/>
          <w:lang w:val="en-US"/>
        </w:rPr>
        <w:t xml:space="preserve"> </w:t>
      </w:r>
      <w:proofErr w:type="spellStart"/>
      <w:r w:rsidRPr="00D830B0">
        <w:rPr>
          <w:rStyle w:val="ffline"/>
          <w:lang w:val="en-US"/>
        </w:rPr>
        <w:t>prqptvaspa</w:t>
      </w:r>
      <w:proofErr w:type="spellEnd"/>
      <w:r w:rsidRPr="00D830B0">
        <w:rPr>
          <w:rStyle w:val="ffline"/>
          <w:lang w:val="en-US"/>
        </w:rPr>
        <w:t xml:space="preserve"> </w:t>
      </w:r>
      <w:proofErr w:type="spellStart"/>
      <w:r w:rsidRPr="00D830B0">
        <w:rPr>
          <w:rStyle w:val="ffline"/>
          <w:lang w:val="en-US"/>
        </w:rPr>
        <w:t>eaedenrqkt</w:t>
      </w:r>
      <w:proofErr w:type="spellEnd"/>
      <w:r w:rsidRPr="00D830B0">
        <w:rPr>
          <w:rStyle w:val="ffline"/>
          <w:lang w:val="en-US"/>
        </w:rPr>
        <w:t xml:space="preserve"> </w:t>
      </w:r>
      <w:proofErr w:type="spellStart"/>
      <w:r w:rsidRPr="00D830B0">
        <w:rPr>
          <w:rStyle w:val="ffline"/>
          <w:lang w:val="en-US"/>
        </w:rPr>
        <w:t>rprtkisvea</w:t>
      </w:r>
      <w:proofErr w:type="spellEnd"/>
      <w:r w:rsidRPr="00D830B0">
        <w:rPr>
          <w:rStyle w:val="ffline"/>
          <w:lang w:val="en-US"/>
        </w:rPr>
        <w:t xml:space="preserve"> </w:t>
      </w:r>
      <w:proofErr w:type="spellStart"/>
      <w:r w:rsidRPr="00D830B0">
        <w:rPr>
          <w:rStyle w:val="ffline"/>
          <w:lang w:val="en-US"/>
        </w:rPr>
        <w:t>lgilqsfiqd</w:t>
      </w:r>
      <w:proofErr w:type="spellEnd"/>
      <w:r w:rsidRPr="00D830B0">
        <w:rPr>
          <w:lang w:val="en-US"/>
        </w:rPr>
        <w:t xml:space="preserve">       661 </w:t>
      </w:r>
      <w:proofErr w:type="spellStart"/>
      <w:r w:rsidRPr="00D830B0">
        <w:rPr>
          <w:rStyle w:val="ffline"/>
          <w:lang w:val="en-US"/>
        </w:rPr>
        <w:t>vglypdeeai</w:t>
      </w:r>
      <w:proofErr w:type="spellEnd"/>
      <w:r w:rsidRPr="00D830B0">
        <w:rPr>
          <w:rStyle w:val="ffline"/>
          <w:lang w:val="en-US"/>
        </w:rPr>
        <w:t xml:space="preserve"> </w:t>
      </w:r>
      <w:proofErr w:type="spellStart"/>
      <w:r w:rsidRPr="00D830B0">
        <w:rPr>
          <w:rStyle w:val="ffline"/>
          <w:lang w:val="en-US"/>
        </w:rPr>
        <w:t>qtlsaqldlp</w:t>
      </w:r>
      <w:proofErr w:type="spellEnd"/>
      <w:r w:rsidRPr="00D830B0">
        <w:rPr>
          <w:rStyle w:val="ffline"/>
          <w:lang w:val="en-US"/>
        </w:rPr>
        <w:t xml:space="preserve"> </w:t>
      </w:r>
      <w:proofErr w:type="spellStart"/>
      <w:r w:rsidRPr="00D830B0">
        <w:rPr>
          <w:rStyle w:val="ffline"/>
          <w:lang w:val="en-US"/>
        </w:rPr>
        <w:t>kytiikffqn</w:t>
      </w:r>
      <w:proofErr w:type="spellEnd"/>
      <w:r w:rsidRPr="00D830B0">
        <w:rPr>
          <w:rStyle w:val="ffline"/>
          <w:lang w:val="en-US"/>
        </w:rPr>
        <w:t xml:space="preserve"> </w:t>
      </w:r>
      <w:proofErr w:type="spellStart"/>
      <w:r w:rsidRPr="00D830B0">
        <w:rPr>
          <w:rStyle w:val="ffline"/>
          <w:lang w:val="en-US"/>
        </w:rPr>
        <w:t>qryylkhhgk</w:t>
      </w:r>
      <w:proofErr w:type="spellEnd"/>
      <w:r w:rsidRPr="00D830B0">
        <w:rPr>
          <w:rStyle w:val="ffline"/>
          <w:lang w:val="en-US"/>
        </w:rPr>
        <w:t xml:space="preserve"> </w:t>
      </w:r>
      <w:proofErr w:type="spellStart"/>
      <w:r w:rsidRPr="00D830B0">
        <w:rPr>
          <w:rStyle w:val="ffline"/>
          <w:lang w:val="en-US"/>
        </w:rPr>
        <w:t>lkdnsglevd</w:t>
      </w:r>
      <w:proofErr w:type="spellEnd"/>
      <w:r w:rsidRPr="00D830B0">
        <w:rPr>
          <w:rStyle w:val="ffline"/>
          <w:lang w:val="en-US"/>
        </w:rPr>
        <w:t xml:space="preserve"> </w:t>
      </w:r>
      <w:proofErr w:type="spellStart"/>
      <w:r w:rsidRPr="00D830B0">
        <w:rPr>
          <w:rStyle w:val="ffline"/>
          <w:lang w:val="en-US"/>
        </w:rPr>
        <w:t>vaeykeeell</w:t>
      </w:r>
      <w:proofErr w:type="spellEnd"/>
      <w:r w:rsidRPr="00D830B0">
        <w:rPr>
          <w:lang w:val="en-US"/>
        </w:rPr>
        <w:t xml:space="preserve">       721 </w:t>
      </w:r>
      <w:proofErr w:type="spellStart"/>
      <w:r w:rsidRPr="00D830B0">
        <w:rPr>
          <w:rStyle w:val="ffline"/>
          <w:lang w:val="en-US"/>
        </w:rPr>
        <w:t>kdleesvqdk</w:t>
      </w:r>
      <w:proofErr w:type="spellEnd"/>
      <w:r w:rsidRPr="00D830B0">
        <w:rPr>
          <w:rStyle w:val="ffline"/>
          <w:lang w:val="en-US"/>
        </w:rPr>
        <w:t xml:space="preserve"> </w:t>
      </w:r>
      <w:proofErr w:type="spellStart"/>
      <w:r w:rsidRPr="00D830B0">
        <w:rPr>
          <w:rStyle w:val="ffline"/>
          <w:lang w:val="en-US"/>
        </w:rPr>
        <w:t>nantlfsvkl</w:t>
      </w:r>
      <w:proofErr w:type="spellEnd"/>
      <w:r w:rsidRPr="00D830B0">
        <w:rPr>
          <w:rStyle w:val="ffline"/>
          <w:lang w:val="en-US"/>
        </w:rPr>
        <w:t xml:space="preserve"> </w:t>
      </w:r>
      <w:proofErr w:type="spellStart"/>
      <w:r w:rsidRPr="00D830B0">
        <w:rPr>
          <w:rStyle w:val="ffline"/>
          <w:lang w:val="en-US"/>
        </w:rPr>
        <w:t>eeelsvegnt</w:t>
      </w:r>
      <w:proofErr w:type="spellEnd"/>
      <w:r w:rsidRPr="00D830B0">
        <w:rPr>
          <w:rStyle w:val="ffline"/>
          <w:lang w:val="en-US"/>
        </w:rPr>
        <w:t xml:space="preserve"> </w:t>
      </w:r>
      <w:proofErr w:type="spellStart"/>
      <w:r w:rsidRPr="00D830B0">
        <w:rPr>
          <w:rStyle w:val="ffline"/>
          <w:lang w:val="en-US"/>
        </w:rPr>
        <w:t>dinadlkd</w:t>
      </w:r>
      <w:proofErr w:type="spellEnd"/>
    </w:p>
    <w:p w14:paraId="78506840" w14:textId="77777777" w:rsidR="00B14F7E" w:rsidRDefault="00B14F7E" w:rsidP="00B14F7E">
      <w:pPr>
        <w:rPr>
          <w:rFonts w:ascii="Georgia" w:hAnsi="Georgia"/>
          <w:lang w:val="en-US"/>
        </w:rPr>
      </w:pPr>
    </w:p>
    <w:p w14:paraId="3FBC6513" w14:textId="6444A843"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3"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horse 100</w:t>
      </w:r>
      <w:ins w:id="124"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97E4D4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D66E87E"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FF20BDB" w14:textId="77777777" w:rsidR="00B14F7E" w:rsidRPr="00D156CF" w:rsidRDefault="00B14F7E" w:rsidP="00B14F7E">
      <w:pPr>
        <w:rPr>
          <w:rFonts w:asciiTheme="majorHAnsi" w:hAnsiTheme="majorHAnsi"/>
          <w:lang w:val="en-US"/>
        </w:rPr>
      </w:pPr>
    </w:p>
    <w:p w14:paraId="73BDA17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4CE8CC1E"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19EB6C0C" w14:textId="77777777" w:rsidR="00B14F7E" w:rsidRDefault="00B14F7E" w:rsidP="00B14F7E">
      <w:pPr>
        <w:rPr>
          <w:rFonts w:ascii="Georgia" w:hAnsi="Georgia"/>
          <w:lang w:val="en-US"/>
        </w:rPr>
      </w:pPr>
      <w:r>
        <w:rPr>
          <w:rFonts w:ascii="Georgia" w:hAnsi="Georgia"/>
          <w:lang w:val="en-US"/>
        </w:rPr>
        <w:t>____ ____ ____ ____</w:t>
      </w:r>
    </w:p>
    <w:p w14:paraId="779CD755" w14:textId="77777777" w:rsidR="00B14F7E" w:rsidRPr="00EC7F94" w:rsidRDefault="00B14F7E" w:rsidP="00B14F7E">
      <w:pPr>
        <w:rPr>
          <w:rFonts w:asciiTheme="majorHAnsi" w:hAnsiTheme="majorHAnsi"/>
          <w:lang w:val="en-US"/>
        </w:rPr>
      </w:pPr>
      <w:r>
        <w:rPr>
          <w:rFonts w:asciiTheme="majorHAnsi" w:hAnsiTheme="majorHAnsi"/>
          <w:b/>
          <w:lang w:val="en-US"/>
        </w:rPr>
        <w:t>Wild boar</w:t>
      </w:r>
      <w:r w:rsidRPr="00EC7F94">
        <w:rPr>
          <w:rFonts w:asciiTheme="majorHAnsi" w:hAnsiTheme="majorHAnsi"/>
          <w:lang w:val="en-US"/>
        </w:rPr>
        <w:t xml:space="preserve"> (</w:t>
      </w:r>
      <w:r w:rsidRPr="00EC7F94">
        <w:rPr>
          <w:rFonts w:asciiTheme="majorHAnsi" w:hAnsiTheme="majorHAnsi"/>
          <w:i/>
          <w:lang w:val="en-US"/>
        </w:rPr>
        <w:t>Sus scrofa</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 </w:t>
      </w:r>
    </w:p>
    <w:p w14:paraId="56FDC2F3" w14:textId="77777777" w:rsidR="00B14F7E" w:rsidRPr="00BD0083"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w:t>
      </w:r>
      <w:r>
        <w:rPr>
          <w:rFonts w:asciiTheme="majorHAnsi" w:hAnsiTheme="majorHAnsi"/>
          <w:lang w:val="en-US"/>
        </w:rPr>
        <w:t>:</w:t>
      </w:r>
    </w:p>
    <w:p w14:paraId="602CD3D8"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cpkledxp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qqpvpgntve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w:t>
      </w:r>
      <w:r w:rsidRPr="00D830B0">
        <w:rPr>
          <w:lang w:val="en-US"/>
        </w:rPr>
        <w:lastRenderedPageBreak/>
        <w:t xml:space="preserve">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qiqqppaqaq</w:t>
      </w:r>
      <w:proofErr w:type="spellEnd"/>
      <w:r w:rsidRPr="00D830B0">
        <w:rPr>
          <w:lang w:val="en-US"/>
        </w:rPr>
        <w:t xml:space="preserve">       601 </w:t>
      </w:r>
      <w:proofErr w:type="spellStart"/>
      <w:r w:rsidRPr="00D830B0">
        <w:rPr>
          <w:rStyle w:val="ffline"/>
          <w:lang w:val="en-US"/>
        </w:rPr>
        <w:t>pqpapppaqa</w:t>
      </w:r>
      <w:proofErr w:type="spellEnd"/>
      <w:r w:rsidRPr="00D830B0">
        <w:rPr>
          <w:rStyle w:val="ffline"/>
          <w:lang w:val="en-US"/>
        </w:rPr>
        <w:t xml:space="preserve"> </w:t>
      </w:r>
      <w:proofErr w:type="spellStart"/>
      <w:r w:rsidRPr="00D830B0">
        <w:rPr>
          <w:rStyle w:val="ffline"/>
          <w:lang w:val="en-US"/>
        </w:rPr>
        <w:t>qaqqpqagpr</w:t>
      </w:r>
      <w:proofErr w:type="spellEnd"/>
      <w:r w:rsidRPr="00D830B0">
        <w:rPr>
          <w:rStyle w:val="ffline"/>
          <w:lang w:val="en-US"/>
        </w:rPr>
        <w:t xml:space="preserve"> </w:t>
      </w:r>
      <w:proofErr w:type="spellStart"/>
      <w:r w:rsidRPr="00D830B0">
        <w:rPr>
          <w:rStyle w:val="ffline"/>
          <w:lang w:val="en-US"/>
        </w:rPr>
        <w:t>lpprqptvaa</w:t>
      </w:r>
      <w:proofErr w:type="spellEnd"/>
      <w:r w:rsidRPr="00D830B0">
        <w:rPr>
          <w:rStyle w:val="ffline"/>
          <w:lang w:val="en-US"/>
        </w:rPr>
        <w:t xml:space="preserve"> </w:t>
      </w:r>
      <w:proofErr w:type="spellStart"/>
      <w:r w:rsidRPr="00D830B0">
        <w:rPr>
          <w:rStyle w:val="ffline"/>
          <w:lang w:val="en-US"/>
        </w:rPr>
        <w:t>paeaeedsrq</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ealgilqsfi</w:t>
      </w:r>
      <w:proofErr w:type="spellEnd"/>
      <w:r w:rsidRPr="00D830B0">
        <w:rPr>
          <w:lang w:val="en-US"/>
        </w:rPr>
        <w:t xml:space="preserve">       661 </w:t>
      </w:r>
      <w:proofErr w:type="spellStart"/>
      <w:r w:rsidRPr="00D830B0">
        <w:rPr>
          <w:rStyle w:val="ffline"/>
          <w:lang w:val="en-US"/>
        </w:rPr>
        <w:t>qdvglypdee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lpkytiikff</w:t>
      </w:r>
      <w:proofErr w:type="spellEnd"/>
      <w:r w:rsidRPr="00D830B0">
        <w:rPr>
          <w:rStyle w:val="ffline"/>
          <w:lang w:val="en-US"/>
        </w:rPr>
        <w:t xml:space="preserve">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lang w:val="en-US"/>
        </w:rPr>
        <w:t xml:space="preserve">       721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kledelaveg</w:t>
      </w:r>
      <w:proofErr w:type="spellEnd"/>
      <w:r w:rsidRPr="00D830B0">
        <w:rPr>
          <w:rStyle w:val="ffline"/>
          <w:lang w:val="en-US"/>
        </w:rPr>
        <w:t xml:space="preserve"> </w:t>
      </w:r>
      <w:proofErr w:type="spellStart"/>
      <w:r w:rsidRPr="00D830B0">
        <w:rPr>
          <w:rStyle w:val="ffline"/>
          <w:lang w:val="en-US"/>
        </w:rPr>
        <w:t>ntdinadvkd</w:t>
      </w:r>
      <w:proofErr w:type="spellEnd"/>
    </w:p>
    <w:p w14:paraId="32C7F111" w14:textId="77777777" w:rsidR="00B14F7E" w:rsidRDefault="00B14F7E" w:rsidP="00B14F7E">
      <w:pPr>
        <w:rPr>
          <w:rFonts w:ascii="Georgia" w:hAnsi="Georgia"/>
          <w:lang w:val="en-US"/>
        </w:rPr>
      </w:pPr>
    </w:p>
    <w:p w14:paraId="3B77ECB9" w14:textId="3178E23E" w:rsidR="00B14F7E" w:rsidRPr="00D830B0" w:rsidRDefault="00B14F7E" w:rsidP="00B14F7E">
      <w:pPr>
        <w:rPr>
          <w:rFonts w:asciiTheme="majorHAnsi" w:hAnsiTheme="majorHAnsi"/>
          <w:b/>
          <w:lang w:val="en-US"/>
        </w:rPr>
      </w:pPr>
      <w:r w:rsidRPr="00D830B0">
        <w:rPr>
          <w:rFonts w:asciiTheme="majorHAnsi" w:hAnsiTheme="majorHAnsi"/>
          <w:b/>
          <w:lang w:val="en-US"/>
        </w:rPr>
        <w:t>human/</w:t>
      </w:r>
      <w:del w:id="125" w:author="Alexander Resch" w:date="2022-01-19T19:26:00Z">
        <w:r w:rsidRPr="00D830B0" w:rsidDel="00956FC5">
          <w:rPr>
            <w:rFonts w:asciiTheme="majorHAnsi" w:hAnsiTheme="majorHAnsi"/>
            <w:b/>
            <w:lang w:val="en-US"/>
          </w:rPr>
          <w:delText xml:space="preserve"> </w:delText>
        </w:r>
      </w:del>
      <w:r w:rsidRPr="00D830B0">
        <w:rPr>
          <w:rFonts w:asciiTheme="majorHAnsi" w:hAnsiTheme="majorHAnsi"/>
          <w:b/>
          <w:color w:val="FF6600"/>
          <w:lang w:val="en-US"/>
        </w:rPr>
        <w:t>Wild boar 100</w:t>
      </w:r>
      <w:ins w:id="126" w:author="Alexander Resch" w:date="2022-01-19T19:26:00Z">
        <w:r w:rsidR="00956FC5">
          <w:rPr>
            <w:rFonts w:asciiTheme="majorHAnsi" w:hAnsiTheme="majorHAnsi"/>
            <w:b/>
            <w:color w:val="FF6600"/>
            <w:lang w:val="en-US"/>
          </w:rPr>
          <w:t xml:space="preserve"> </w:t>
        </w:r>
      </w:ins>
      <w:r w:rsidRPr="00D830B0">
        <w:rPr>
          <w:rFonts w:asciiTheme="majorHAnsi" w:hAnsiTheme="majorHAnsi"/>
          <w:b/>
          <w:color w:val="FF6600"/>
          <w:lang w:val="en-US"/>
        </w:rPr>
        <w:t>% sequence homology:</w:t>
      </w:r>
    </w:p>
    <w:p w14:paraId="02C13CF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A4D9033"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1CA1C9A7" w14:textId="77777777" w:rsidR="00B14F7E" w:rsidRPr="00D156CF" w:rsidRDefault="00B14F7E" w:rsidP="00B14F7E">
      <w:pPr>
        <w:rPr>
          <w:rFonts w:asciiTheme="majorHAnsi" w:hAnsiTheme="majorHAnsi"/>
          <w:lang w:val="en-US"/>
        </w:rPr>
      </w:pPr>
    </w:p>
    <w:p w14:paraId="05C1BCF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747B63DC"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3CB2F319" w14:textId="77777777" w:rsidR="00B14F7E" w:rsidRDefault="00B14F7E" w:rsidP="00B14F7E">
      <w:pPr>
        <w:rPr>
          <w:rFonts w:ascii="Georgia" w:hAnsi="Georgia"/>
          <w:lang w:val="en-US"/>
        </w:rPr>
      </w:pPr>
      <w:r>
        <w:rPr>
          <w:rFonts w:ascii="Georgia" w:hAnsi="Georgia"/>
          <w:lang w:val="en-US"/>
        </w:rPr>
        <w:t>____ ____ ____ ____</w:t>
      </w:r>
    </w:p>
    <w:p w14:paraId="3824C972"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7040CB">
        <w:rPr>
          <w:rFonts w:asciiTheme="majorHAnsi" w:hAnsiTheme="majorHAnsi"/>
          <w:b/>
          <w:lang w:val="en-US"/>
        </w:rPr>
        <w:t>ow</w:t>
      </w:r>
      <w:r w:rsidRPr="007040CB">
        <w:rPr>
          <w:rFonts w:asciiTheme="majorHAnsi" w:hAnsiTheme="majorHAnsi"/>
          <w:lang w:val="en-US"/>
        </w:rPr>
        <w:t xml:space="preserve"> (</w:t>
      </w:r>
      <w:r w:rsidRPr="00D830B0">
        <w:rPr>
          <w:rFonts w:asciiTheme="majorHAnsi" w:eastAsia="Times New Roman" w:hAnsiTheme="majorHAnsi"/>
          <w:i/>
          <w:lang w:val="en-US"/>
        </w:rPr>
        <w:t>Bos taurus</w:t>
      </w:r>
      <w:r w:rsidRPr="00D830B0">
        <w:rPr>
          <w:rFonts w:asciiTheme="majorHAnsi" w:eastAsia="Times New Roman" w:hAnsiTheme="majorHAnsi"/>
          <w:lang w:val="en-US"/>
        </w:rPr>
        <w:t xml:space="preserve">, </w:t>
      </w:r>
      <w:r w:rsidRPr="007040CB">
        <w:rPr>
          <w:rFonts w:asciiTheme="majorHAnsi" w:hAnsiTheme="majorHAnsi"/>
          <w:lang w:val="en-US"/>
        </w:rPr>
        <w:t>DNA-bin</w:t>
      </w:r>
      <w:r>
        <w:rPr>
          <w:rFonts w:asciiTheme="majorHAnsi" w:hAnsiTheme="majorHAnsi"/>
          <w:lang w:val="en-US"/>
        </w:rPr>
        <w:t xml:space="preserve">ding protein </w:t>
      </w:r>
      <w:r w:rsidRPr="00264898">
        <w:rPr>
          <w:rFonts w:asciiTheme="majorHAnsi" w:hAnsiTheme="majorHAnsi"/>
          <w:b/>
          <w:lang w:val="en-US"/>
        </w:rPr>
        <w:t>SATB1</w:t>
      </w:r>
      <w:r>
        <w:rPr>
          <w:rFonts w:asciiTheme="majorHAnsi" w:hAnsiTheme="majorHAnsi"/>
          <w:lang w:val="en-US"/>
        </w:rPr>
        <w:t>, 100% sequence identity</w:t>
      </w:r>
      <w:r w:rsidRPr="00EC7F94">
        <w:rPr>
          <w:rFonts w:asciiTheme="majorHAnsi" w:hAnsiTheme="majorHAnsi"/>
          <w:lang w:val="en-US"/>
        </w:rPr>
        <w:t xml:space="preserve"> </w:t>
      </w:r>
      <w:r w:rsidRPr="007040CB">
        <w:rPr>
          <w:rFonts w:asciiTheme="majorHAnsi" w:hAnsiTheme="majorHAnsi"/>
          <w:lang w:val="en-US"/>
        </w:rPr>
        <w:t>(NP_001095510.1)</w:t>
      </w:r>
      <w:r>
        <w:rPr>
          <w:rFonts w:asciiTheme="majorHAnsi" w:hAnsiTheme="majorHAnsi"/>
          <w:lang w:val="en-US"/>
        </w:rPr>
        <w:t>)</w:t>
      </w:r>
    </w:p>
    <w:p w14:paraId="7650D933" w14:textId="77777777" w:rsidR="00B14F7E" w:rsidRPr="00BD0083" w:rsidRDefault="00B14F7E" w:rsidP="00B14F7E">
      <w:pPr>
        <w:rPr>
          <w:rFonts w:asciiTheme="majorHAnsi" w:hAnsiTheme="majorHAnsi"/>
          <w:lang w:val="en-US"/>
        </w:rPr>
      </w:pPr>
      <w:r w:rsidRPr="007040CB">
        <w:rPr>
          <w:rFonts w:asciiTheme="majorHAnsi" w:hAnsiTheme="majorHAnsi"/>
          <w:lang w:val="en-US"/>
        </w:rPr>
        <w:t>DNA-bin</w:t>
      </w:r>
      <w:r>
        <w:rPr>
          <w:rFonts w:asciiTheme="majorHAnsi" w:hAnsiTheme="majorHAnsi"/>
          <w:lang w:val="en-US"/>
        </w:rPr>
        <w:t xml:space="preserve">ding protein </w:t>
      </w:r>
      <w:r w:rsidRPr="000F6854">
        <w:rPr>
          <w:rFonts w:asciiTheme="majorHAnsi" w:hAnsiTheme="majorHAnsi"/>
          <w:b/>
          <w:lang w:val="en-US"/>
        </w:rPr>
        <w:t>SATB1</w:t>
      </w:r>
      <w:r>
        <w:rPr>
          <w:rFonts w:asciiTheme="majorHAnsi" w:hAnsiTheme="majorHAnsi"/>
          <w:lang w:val="en-US"/>
        </w:rPr>
        <w:t>, 100% sequence identity</w:t>
      </w:r>
      <w:r w:rsidRPr="007040CB">
        <w:rPr>
          <w:rFonts w:asciiTheme="majorHAnsi" w:hAnsiTheme="majorHAnsi"/>
          <w:lang w:val="en-US"/>
        </w:rPr>
        <w:t xml:space="preserve"> (NP_001095510.1)</w:t>
      </w:r>
      <w:r>
        <w:rPr>
          <w:rFonts w:asciiTheme="majorHAnsi" w:hAnsiTheme="majorHAnsi"/>
          <w:lang w:val="en-US"/>
        </w:rPr>
        <w:t>:</w:t>
      </w:r>
    </w:p>
    <w:p w14:paraId="16A981FA"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qqganhvsfg</w:t>
      </w:r>
      <w:proofErr w:type="spellEnd"/>
      <w:r w:rsidRPr="00D830B0">
        <w:rPr>
          <w:rStyle w:val="ffline"/>
          <w:lang w:val="en-US"/>
        </w:rPr>
        <w:t xml:space="preserve"> </w:t>
      </w:r>
      <w:proofErr w:type="spellStart"/>
      <w:r w:rsidRPr="00D830B0">
        <w:rPr>
          <w:rStyle w:val="ffline"/>
          <w:lang w:val="en-US"/>
        </w:rPr>
        <w:t>qqpapgstae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qiqppqappq</w:t>
      </w:r>
      <w:proofErr w:type="spellEnd"/>
      <w:r w:rsidRPr="00D830B0">
        <w:rPr>
          <w:lang w:val="en-US"/>
        </w:rPr>
        <w:t xml:space="preserve">       601 </w:t>
      </w:r>
      <w:proofErr w:type="spellStart"/>
      <w:r w:rsidRPr="00D830B0">
        <w:rPr>
          <w:rStyle w:val="ffline"/>
          <w:lang w:val="en-US"/>
        </w:rPr>
        <w:t>pqpapppapa</w:t>
      </w:r>
      <w:proofErr w:type="spellEnd"/>
      <w:r w:rsidRPr="00D830B0">
        <w:rPr>
          <w:rStyle w:val="ffline"/>
          <w:lang w:val="en-US"/>
        </w:rPr>
        <w:t xml:space="preserve"> </w:t>
      </w:r>
      <w:proofErr w:type="spellStart"/>
      <w:r w:rsidRPr="00D830B0">
        <w:rPr>
          <w:rStyle w:val="ffline"/>
          <w:lang w:val="en-US"/>
        </w:rPr>
        <w:t>qappppagpr</w:t>
      </w:r>
      <w:proofErr w:type="spellEnd"/>
      <w:r w:rsidRPr="00D830B0">
        <w:rPr>
          <w:rStyle w:val="ffline"/>
          <w:lang w:val="en-US"/>
        </w:rPr>
        <w:t xml:space="preserve"> </w:t>
      </w:r>
      <w:proofErr w:type="spellStart"/>
      <w:r w:rsidRPr="00D830B0">
        <w:rPr>
          <w:rStyle w:val="ffline"/>
          <w:lang w:val="en-US"/>
        </w:rPr>
        <w:t>lparqppaaa</w:t>
      </w:r>
      <w:proofErr w:type="spellEnd"/>
      <w:r w:rsidRPr="00D830B0">
        <w:rPr>
          <w:rStyle w:val="ffline"/>
          <w:lang w:val="en-US"/>
        </w:rPr>
        <w:t xml:space="preserve"> </w:t>
      </w:r>
      <w:proofErr w:type="spellStart"/>
      <w:r w:rsidRPr="00D830B0">
        <w:rPr>
          <w:rStyle w:val="ffline"/>
          <w:lang w:val="en-US"/>
        </w:rPr>
        <w:t>paeaedesrp</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ealgilqsfm</w:t>
      </w:r>
      <w:proofErr w:type="spellEnd"/>
      <w:r w:rsidRPr="00D830B0">
        <w:rPr>
          <w:lang w:val="en-US"/>
        </w:rPr>
        <w:t xml:space="preserve">       661 </w:t>
      </w:r>
      <w:proofErr w:type="spellStart"/>
      <w:r w:rsidRPr="00D830B0">
        <w:rPr>
          <w:rStyle w:val="ffline"/>
          <w:lang w:val="en-US"/>
        </w:rPr>
        <w:t>qdvglhpdee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lpqhtvikff</w:t>
      </w:r>
      <w:proofErr w:type="spellEnd"/>
      <w:r w:rsidRPr="00D830B0">
        <w:rPr>
          <w:rStyle w:val="ffline"/>
          <w:lang w:val="en-US"/>
        </w:rPr>
        <w:t xml:space="preserve"> </w:t>
      </w:r>
      <w:proofErr w:type="spellStart"/>
      <w:r w:rsidRPr="00D830B0">
        <w:rPr>
          <w:rStyle w:val="ffline"/>
          <w:lang w:val="en-US"/>
        </w:rPr>
        <w:t>qnqryhlkhh</w:t>
      </w:r>
      <w:proofErr w:type="spellEnd"/>
      <w:r w:rsidRPr="00D830B0">
        <w:rPr>
          <w:rStyle w:val="ffline"/>
          <w:lang w:val="en-US"/>
        </w:rPr>
        <w:t xml:space="preserve"> </w:t>
      </w:r>
      <w:proofErr w:type="spellStart"/>
      <w:r w:rsidRPr="00D830B0">
        <w:rPr>
          <w:rStyle w:val="ffline"/>
          <w:lang w:val="en-US"/>
        </w:rPr>
        <w:t>grlkdhagle</w:t>
      </w:r>
      <w:proofErr w:type="spellEnd"/>
      <w:r w:rsidRPr="00D830B0">
        <w:rPr>
          <w:rStyle w:val="ffline"/>
          <w:lang w:val="en-US"/>
        </w:rPr>
        <w:t xml:space="preserve"> </w:t>
      </w:r>
      <w:proofErr w:type="spellStart"/>
      <w:r w:rsidRPr="00D830B0">
        <w:rPr>
          <w:rStyle w:val="ffline"/>
          <w:lang w:val="en-US"/>
        </w:rPr>
        <w:t>vdvadykdde</w:t>
      </w:r>
      <w:proofErr w:type="spellEnd"/>
      <w:r w:rsidRPr="00D830B0">
        <w:rPr>
          <w:lang w:val="en-US"/>
        </w:rPr>
        <w:t xml:space="preserve">       721 </w:t>
      </w:r>
      <w:proofErr w:type="spellStart"/>
      <w:r w:rsidRPr="00D830B0">
        <w:rPr>
          <w:rStyle w:val="ffline"/>
          <w:lang w:val="en-US"/>
        </w:rPr>
        <w:t>llqdpdegap</w:t>
      </w:r>
      <w:proofErr w:type="spellEnd"/>
      <w:r w:rsidRPr="00D830B0">
        <w:rPr>
          <w:rStyle w:val="ffline"/>
          <w:lang w:val="en-US"/>
        </w:rPr>
        <w:t xml:space="preserve"> </w:t>
      </w:r>
      <w:proofErr w:type="spellStart"/>
      <w:r w:rsidRPr="00D830B0">
        <w:rPr>
          <w:rStyle w:val="ffline"/>
          <w:lang w:val="en-US"/>
        </w:rPr>
        <w:t>gagasplfav</w:t>
      </w:r>
      <w:proofErr w:type="spellEnd"/>
      <w:r w:rsidRPr="00D830B0">
        <w:rPr>
          <w:rStyle w:val="ffline"/>
          <w:lang w:val="en-US"/>
        </w:rPr>
        <w:t xml:space="preserve"> </w:t>
      </w:r>
      <w:proofErr w:type="spellStart"/>
      <w:r w:rsidRPr="00D830B0">
        <w:rPr>
          <w:rStyle w:val="ffline"/>
          <w:lang w:val="en-US"/>
        </w:rPr>
        <w:t>kledepaadg</w:t>
      </w:r>
      <w:proofErr w:type="spellEnd"/>
      <w:r w:rsidRPr="00D830B0">
        <w:rPr>
          <w:rStyle w:val="ffline"/>
          <w:lang w:val="en-US"/>
        </w:rPr>
        <w:t xml:space="preserve"> </w:t>
      </w:r>
      <w:proofErr w:type="spellStart"/>
      <w:r w:rsidRPr="00D830B0">
        <w:rPr>
          <w:rStyle w:val="ffline"/>
          <w:lang w:val="en-US"/>
        </w:rPr>
        <w:t>stdasadard</w:t>
      </w:r>
      <w:proofErr w:type="spellEnd"/>
    </w:p>
    <w:p w14:paraId="7FEBFE73" w14:textId="77777777" w:rsidR="00B14F7E" w:rsidRDefault="00B14F7E" w:rsidP="00B14F7E">
      <w:pPr>
        <w:rPr>
          <w:rFonts w:ascii="Georgia" w:hAnsi="Georgia"/>
          <w:lang w:val="en-US"/>
        </w:rPr>
      </w:pPr>
    </w:p>
    <w:p w14:paraId="1B8D8F8B" w14:textId="584FFE31"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7"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cow 100</w:t>
      </w:r>
      <w:ins w:id="128"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20C8947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9F3C828"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8529234" w14:textId="77777777" w:rsidR="00B14F7E" w:rsidRPr="00D156CF" w:rsidRDefault="00B14F7E" w:rsidP="00B14F7E">
      <w:pPr>
        <w:rPr>
          <w:rFonts w:asciiTheme="majorHAnsi" w:hAnsiTheme="majorHAnsi"/>
          <w:lang w:val="en-US"/>
        </w:rPr>
      </w:pPr>
    </w:p>
    <w:p w14:paraId="02BFAF68" w14:textId="77777777" w:rsidR="00B14F7E" w:rsidRPr="000807E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0EB8EC72"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75385B7" w14:textId="77777777" w:rsidR="00B14F7E" w:rsidRDefault="00B14F7E" w:rsidP="00B14F7E">
      <w:pPr>
        <w:rPr>
          <w:rFonts w:ascii="Georgia" w:hAnsi="Georgia"/>
          <w:lang w:val="en-US"/>
        </w:rPr>
      </w:pPr>
      <w:r>
        <w:rPr>
          <w:rFonts w:ascii="Georgia" w:hAnsi="Georgia"/>
          <w:lang w:val="en-US"/>
        </w:rPr>
        <w:t>____ ____ ____ ____</w:t>
      </w:r>
    </w:p>
    <w:p w14:paraId="0A3DA615" w14:textId="77777777" w:rsidR="00B14F7E" w:rsidRPr="00BD0083" w:rsidRDefault="00B14F7E" w:rsidP="00B14F7E">
      <w:pPr>
        <w:rPr>
          <w:rFonts w:asciiTheme="majorHAnsi" w:hAnsiTheme="majorHAnsi"/>
          <w:lang w:val="en-US"/>
        </w:rPr>
      </w:pPr>
      <w:r>
        <w:rPr>
          <w:rFonts w:asciiTheme="majorHAnsi" w:hAnsiTheme="majorHAnsi"/>
          <w:b/>
          <w:lang w:val="en-US"/>
        </w:rPr>
        <w:t>S</w:t>
      </w:r>
      <w:r w:rsidRPr="007040CB">
        <w:rPr>
          <w:rFonts w:asciiTheme="majorHAnsi" w:hAnsiTheme="majorHAnsi"/>
          <w:b/>
          <w:lang w:val="en-US"/>
        </w:rPr>
        <w:t>heep</w:t>
      </w:r>
      <w:r w:rsidRPr="007040CB">
        <w:rPr>
          <w:rFonts w:asciiTheme="majorHAnsi" w:hAnsiTheme="majorHAnsi"/>
          <w:lang w:val="en-US"/>
        </w:rPr>
        <w:t xml:space="preserve"> (</w:t>
      </w:r>
      <w:r w:rsidRPr="007040CB">
        <w:rPr>
          <w:rFonts w:asciiTheme="majorHAnsi" w:hAnsiTheme="majorHAnsi"/>
          <w:i/>
          <w:lang w:val="en-US"/>
        </w:rPr>
        <w:t xml:space="preserve">Ovis </w:t>
      </w:r>
      <w:proofErr w:type="spellStart"/>
      <w:r w:rsidRPr="007040CB">
        <w:rPr>
          <w:rFonts w:asciiTheme="majorHAnsi" w:hAnsiTheme="majorHAnsi"/>
          <w:i/>
          <w:lang w:val="en-US"/>
        </w:rPr>
        <w:t>aries</w:t>
      </w:r>
      <w:proofErr w:type="spellEnd"/>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100% </w:t>
      </w:r>
      <w:r>
        <w:rPr>
          <w:rFonts w:asciiTheme="majorHAnsi" w:hAnsiTheme="majorHAnsi"/>
          <w:lang w:val="en-US"/>
        </w:rPr>
        <w:t>sequence identity (XP_027817855.1))</w:t>
      </w:r>
      <w:r w:rsidRPr="007040CB">
        <w:rPr>
          <w:rFonts w:asciiTheme="majorHAnsi" w:hAnsiTheme="majorHAnsi"/>
          <w:lang w:val="en-US"/>
        </w:rPr>
        <w:t xml:space="preserve"> </w:t>
      </w:r>
    </w:p>
    <w:p w14:paraId="7A193CFB"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ghlmksnlrk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qqganhvsfg</w:t>
      </w:r>
      <w:proofErr w:type="spellEnd"/>
      <w:r w:rsidRPr="00D156CF">
        <w:rPr>
          <w:rStyle w:val="ffline"/>
          <w:lang w:val="en-US"/>
        </w:rPr>
        <w:t xml:space="preserve"> </w:t>
      </w:r>
      <w:proofErr w:type="spellStart"/>
      <w:r w:rsidRPr="00D156CF">
        <w:rPr>
          <w:rStyle w:val="ffline"/>
          <w:lang w:val="en-US"/>
        </w:rPr>
        <w:t>qqpapgstae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w:t>
      </w:r>
      <w:r w:rsidRPr="00D156CF">
        <w:rPr>
          <w:lang w:val="en-US"/>
        </w:rPr>
        <w:lastRenderedPageBreak/>
        <w:t xml:space="preserve">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snaghhhgdr</w:t>
      </w:r>
      <w:proofErr w:type="spellEnd"/>
      <w:r w:rsidRPr="00D156CF">
        <w:rPr>
          <w:rStyle w:val="ffline"/>
          <w:lang w:val="en-US"/>
        </w:rPr>
        <w:t xml:space="preserve"> </w:t>
      </w:r>
      <w:proofErr w:type="spellStart"/>
      <w:r w:rsidRPr="00D156CF">
        <w:rPr>
          <w:rStyle w:val="ffline"/>
          <w:lang w:val="en-US"/>
        </w:rPr>
        <w:t>pphvihvpae</w:t>
      </w:r>
      <w:proofErr w:type="spellEnd"/>
      <w:r w:rsidRPr="00D156CF">
        <w:rPr>
          <w:rStyle w:val="ffline"/>
          <w:lang w:val="en-US"/>
        </w:rPr>
        <w:t xml:space="preserve"> </w:t>
      </w:r>
      <w:proofErr w:type="spellStart"/>
      <w:r w:rsidRPr="00D156CF">
        <w:rPr>
          <w:rStyle w:val="ffline"/>
          <w:lang w:val="en-US"/>
        </w:rPr>
        <w:t>qmqspsptal</w:t>
      </w:r>
      <w:proofErr w:type="spellEnd"/>
      <w:r w:rsidRPr="00D156CF">
        <w:rPr>
          <w:lang w:val="en-US"/>
        </w:rPr>
        <w:t xml:space="preserve">       601 </w:t>
      </w:r>
      <w:proofErr w:type="spellStart"/>
      <w:r w:rsidRPr="00D156CF">
        <w:rPr>
          <w:rStyle w:val="ffline"/>
          <w:lang w:val="en-US"/>
        </w:rPr>
        <w:t>gqgesrgirp</w:t>
      </w:r>
      <w:proofErr w:type="spellEnd"/>
      <w:r w:rsidRPr="00D156CF">
        <w:rPr>
          <w:rStyle w:val="ffline"/>
          <w:lang w:val="en-US"/>
        </w:rPr>
        <w:t xml:space="preserve"> </w:t>
      </w:r>
      <w:proofErr w:type="spellStart"/>
      <w:r w:rsidRPr="00D156CF">
        <w:rPr>
          <w:rStyle w:val="ffline"/>
          <w:lang w:val="en-US"/>
        </w:rPr>
        <w:t>rgwycstgeq</w:t>
      </w:r>
      <w:proofErr w:type="spellEnd"/>
      <w:r w:rsidRPr="00D156CF">
        <w:rPr>
          <w:rStyle w:val="ffline"/>
          <w:lang w:val="en-US"/>
        </w:rPr>
        <w:t xml:space="preserve"> </w:t>
      </w:r>
      <w:proofErr w:type="spellStart"/>
      <w:r w:rsidRPr="00D156CF">
        <w:rPr>
          <w:rStyle w:val="ffline"/>
          <w:lang w:val="en-US"/>
        </w:rPr>
        <w:t>aqppqappqp</w:t>
      </w:r>
      <w:proofErr w:type="spellEnd"/>
      <w:r w:rsidRPr="00D156CF">
        <w:rPr>
          <w:rStyle w:val="ffline"/>
          <w:lang w:val="en-US"/>
        </w:rPr>
        <w:t xml:space="preserve"> </w:t>
      </w:r>
      <w:proofErr w:type="spellStart"/>
      <w:r w:rsidRPr="00D156CF">
        <w:rPr>
          <w:rStyle w:val="ffline"/>
          <w:lang w:val="en-US"/>
        </w:rPr>
        <w:t>qpapppapaq</w:t>
      </w:r>
      <w:proofErr w:type="spellEnd"/>
      <w:r w:rsidRPr="00D156CF">
        <w:rPr>
          <w:rStyle w:val="ffline"/>
          <w:lang w:val="en-US"/>
        </w:rPr>
        <w:t xml:space="preserve"> </w:t>
      </w:r>
      <w:proofErr w:type="spellStart"/>
      <w:r w:rsidRPr="00D156CF">
        <w:rPr>
          <w:rStyle w:val="ffline"/>
          <w:lang w:val="en-US"/>
        </w:rPr>
        <w:t>appppagprl</w:t>
      </w:r>
      <w:proofErr w:type="spellEnd"/>
      <w:r w:rsidRPr="00D156CF">
        <w:rPr>
          <w:rStyle w:val="ffline"/>
          <w:lang w:val="en-US"/>
        </w:rPr>
        <w:t xml:space="preserve"> </w:t>
      </w:r>
      <w:proofErr w:type="spellStart"/>
      <w:r w:rsidRPr="00D156CF">
        <w:rPr>
          <w:rStyle w:val="ffline"/>
          <w:lang w:val="en-US"/>
        </w:rPr>
        <w:t>parqppaaap</w:t>
      </w:r>
      <w:proofErr w:type="spellEnd"/>
      <w:r w:rsidRPr="00D156CF">
        <w:rPr>
          <w:lang w:val="en-US"/>
        </w:rPr>
        <w:t xml:space="preserve">       661 </w:t>
      </w:r>
      <w:proofErr w:type="spellStart"/>
      <w:r w:rsidRPr="00D156CF">
        <w:rPr>
          <w:rStyle w:val="ffline"/>
          <w:lang w:val="en-US"/>
        </w:rPr>
        <w:t>aeaedesrpk</w:t>
      </w:r>
      <w:proofErr w:type="spellEnd"/>
      <w:r w:rsidRPr="00D156CF">
        <w:rPr>
          <w:rStyle w:val="ffline"/>
          <w:lang w:val="en-US"/>
        </w:rPr>
        <w:t xml:space="preserve"> </w:t>
      </w:r>
      <w:proofErr w:type="spellStart"/>
      <w:r w:rsidRPr="00D156CF">
        <w:rPr>
          <w:rStyle w:val="ffline"/>
          <w:lang w:val="en-US"/>
        </w:rPr>
        <w:t>arprtkisve</w:t>
      </w:r>
      <w:proofErr w:type="spellEnd"/>
      <w:r w:rsidRPr="00D156CF">
        <w:rPr>
          <w:rStyle w:val="ffline"/>
          <w:lang w:val="en-US"/>
        </w:rPr>
        <w:t xml:space="preserve"> </w:t>
      </w:r>
      <w:proofErr w:type="spellStart"/>
      <w:r w:rsidRPr="00D156CF">
        <w:rPr>
          <w:rStyle w:val="ffline"/>
          <w:lang w:val="en-US"/>
        </w:rPr>
        <w:t>algilqsfmq</w:t>
      </w:r>
      <w:proofErr w:type="spellEnd"/>
      <w:r w:rsidRPr="00D156CF">
        <w:rPr>
          <w:rStyle w:val="ffline"/>
          <w:lang w:val="en-US"/>
        </w:rPr>
        <w:t xml:space="preserve"> </w:t>
      </w:r>
      <w:proofErr w:type="spellStart"/>
      <w:r w:rsidRPr="00D156CF">
        <w:rPr>
          <w:rStyle w:val="ffline"/>
          <w:lang w:val="en-US"/>
        </w:rPr>
        <w:t>dvglhpdeea</w:t>
      </w:r>
      <w:proofErr w:type="spellEnd"/>
      <w:r w:rsidRPr="00D156CF">
        <w:rPr>
          <w:rStyle w:val="ffline"/>
          <w:lang w:val="en-US"/>
        </w:rPr>
        <w:t xml:space="preserve"> </w:t>
      </w:r>
      <w:proofErr w:type="spellStart"/>
      <w:r w:rsidRPr="00D156CF">
        <w:rPr>
          <w:rStyle w:val="ffline"/>
          <w:lang w:val="en-US"/>
        </w:rPr>
        <w:t>iqtlsaqldl</w:t>
      </w:r>
      <w:proofErr w:type="spellEnd"/>
      <w:r w:rsidRPr="00D156CF">
        <w:rPr>
          <w:rStyle w:val="ffline"/>
          <w:lang w:val="en-US"/>
        </w:rPr>
        <w:t xml:space="preserve"> </w:t>
      </w:r>
      <w:proofErr w:type="spellStart"/>
      <w:r w:rsidRPr="00D156CF">
        <w:rPr>
          <w:rStyle w:val="ffline"/>
          <w:lang w:val="en-US"/>
        </w:rPr>
        <w:t>pqhtvikffq</w:t>
      </w:r>
      <w:proofErr w:type="spellEnd"/>
      <w:r w:rsidRPr="00D156CF">
        <w:rPr>
          <w:lang w:val="en-US"/>
        </w:rPr>
        <w:t xml:space="preserve">       721 </w:t>
      </w:r>
      <w:proofErr w:type="spellStart"/>
      <w:r w:rsidRPr="00D156CF">
        <w:rPr>
          <w:rStyle w:val="ffline"/>
          <w:lang w:val="en-US"/>
        </w:rPr>
        <w:t>nqryhlkhhg</w:t>
      </w:r>
      <w:proofErr w:type="spellEnd"/>
      <w:r w:rsidRPr="00D156CF">
        <w:rPr>
          <w:rStyle w:val="ffline"/>
          <w:lang w:val="en-US"/>
        </w:rPr>
        <w:t xml:space="preserve"> </w:t>
      </w:r>
      <w:proofErr w:type="spellStart"/>
      <w:r w:rsidRPr="00D156CF">
        <w:rPr>
          <w:rStyle w:val="ffline"/>
          <w:lang w:val="en-US"/>
        </w:rPr>
        <w:t>rlkdhaglev</w:t>
      </w:r>
      <w:proofErr w:type="spellEnd"/>
      <w:r w:rsidRPr="00D156CF">
        <w:rPr>
          <w:rStyle w:val="ffline"/>
          <w:lang w:val="en-US"/>
        </w:rPr>
        <w:t xml:space="preserve"> </w:t>
      </w:r>
      <w:proofErr w:type="spellStart"/>
      <w:r w:rsidRPr="00D156CF">
        <w:rPr>
          <w:rStyle w:val="ffline"/>
          <w:lang w:val="en-US"/>
        </w:rPr>
        <w:t>dvadykddel</w:t>
      </w:r>
      <w:proofErr w:type="spellEnd"/>
      <w:r w:rsidRPr="00D156CF">
        <w:rPr>
          <w:rStyle w:val="ffline"/>
          <w:lang w:val="en-US"/>
        </w:rPr>
        <w:t xml:space="preserve"> </w:t>
      </w:r>
      <w:proofErr w:type="spellStart"/>
      <w:r w:rsidRPr="00D156CF">
        <w:rPr>
          <w:rStyle w:val="ffline"/>
          <w:lang w:val="en-US"/>
        </w:rPr>
        <w:t>lqdpdegapg</w:t>
      </w:r>
      <w:proofErr w:type="spellEnd"/>
      <w:r w:rsidRPr="00D156CF">
        <w:rPr>
          <w:rStyle w:val="ffline"/>
          <w:lang w:val="en-US"/>
        </w:rPr>
        <w:t xml:space="preserve"> </w:t>
      </w:r>
      <w:proofErr w:type="spellStart"/>
      <w:r w:rsidRPr="00D156CF">
        <w:rPr>
          <w:rStyle w:val="ffline"/>
          <w:lang w:val="en-US"/>
        </w:rPr>
        <w:t>agasplfavk</w:t>
      </w:r>
      <w:proofErr w:type="spellEnd"/>
      <w:r w:rsidRPr="00D156CF">
        <w:rPr>
          <w:rStyle w:val="ffline"/>
          <w:lang w:val="en-US"/>
        </w:rPr>
        <w:t xml:space="preserve"> </w:t>
      </w:r>
      <w:proofErr w:type="spellStart"/>
      <w:r w:rsidRPr="00D156CF">
        <w:rPr>
          <w:rStyle w:val="ffline"/>
          <w:lang w:val="en-US"/>
        </w:rPr>
        <w:t>leeepaadgs</w:t>
      </w:r>
      <w:proofErr w:type="spellEnd"/>
      <w:r w:rsidRPr="00D156CF">
        <w:rPr>
          <w:lang w:val="en-US"/>
        </w:rPr>
        <w:t xml:space="preserve">       781 </w:t>
      </w:r>
      <w:proofErr w:type="spellStart"/>
      <w:r w:rsidRPr="00D156CF">
        <w:rPr>
          <w:rStyle w:val="ffline"/>
          <w:lang w:val="en-US"/>
        </w:rPr>
        <w:t>tdasadard</w:t>
      </w:r>
      <w:proofErr w:type="spellEnd"/>
    </w:p>
    <w:p w14:paraId="354562B8" w14:textId="77777777" w:rsidR="00B14F7E" w:rsidRDefault="00B14F7E" w:rsidP="00B14F7E">
      <w:pPr>
        <w:rPr>
          <w:rFonts w:ascii="Georgia" w:hAnsi="Georgia"/>
          <w:lang w:val="en-US"/>
        </w:rPr>
      </w:pPr>
    </w:p>
    <w:p w14:paraId="41E8F84C" w14:textId="15CB84D1"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sheep 100</w:t>
      </w:r>
      <w:ins w:id="129"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218A521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27B9445" w14:textId="77777777" w:rsidR="00B14F7E" w:rsidRPr="00FB0682"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69F3EE16" w14:textId="77777777" w:rsidR="00B14F7E" w:rsidRPr="00D156CF" w:rsidRDefault="00B14F7E" w:rsidP="00B14F7E">
      <w:pPr>
        <w:rPr>
          <w:rStyle w:val="ffline"/>
          <w:color w:val="FF6600"/>
          <w:lang w:val="en-US"/>
        </w:rPr>
      </w:pPr>
    </w:p>
    <w:p w14:paraId="4E01A5B9"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303F7AFB"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0E5DC1AF" w14:textId="77777777" w:rsidR="00B14F7E" w:rsidRDefault="00B14F7E" w:rsidP="00B14F7E">
      <w:pPr>
        <w:rPr>
          <w:rFonts w:ascii="Georgia" w:hAnsi="Georgia"/>
          <w:lang w:val="en-US"/>
        </w:rPr>
      </w:pPr>
      <w:r>
        <w:rPr>
          <w:rFonts w:ascii="Georgia" w:hAnsi="Georgia"/>
          <w:lang w:val="en-US"/>
        </w:rPr>
        <w:t>____ ____ ____ ____</w:t>
      </w:r>
    </w:p>
    <w:p w14:paraId="3DDC0987" w14:textId="77777777" w:rsidR="00B14F7E" w:rsidRPr="00BD0083" w:rsidRDefault="00B14F7E" w:rsidP="00B14F7E">
      <w:pPr>
        <w:rPr>
          <w:rFonts w:asciiTheme="majorHAnsi" w:hAnsiTheme="majorHAnsi"/>
          <w:lang w:val="en-US"/>
        </w:rPr>
      </w:pPr>
      <w:r w:rsidRPr="00D156CF">
        <w:rPr>
          <w:rFonts w:asciiTheme="majorHAnsi" w:hAnsiTheme="majorHAnsi"/>
          <w:b/>
          <w:lang w:val="en-US"/>
        </w:rPr>
        <w:t>G</w:t>
      </w:r>
      <w:r w:rsidRPr="007040CB">
        <w:rPr>
          <w:rFonts w:asciiTheme="majorHAnsi" w:hAnsiTheme="majorHAnsi"/>
          <w:b/>
          <w:lang w:val="en-US"/>
        </w:rPr>
        <w:t>uinea pig</w:t>
      </w:r>
      <w:r w:rsidRPr="007040CB">
        <w:rPr>
          <w:rFonts w:asciiTheme="majorHAnsi" w:hAnsiTheme="majorHAnsi"/>
          <w:lang w:val="en-US"/>
        </w:rPr>
        <w:t xml:space="preserve"> (</w:t>
      </w:r>
      <w:r w:rsidRPr="007040CB">
        <w:rPr>
          <w:rFonts w:asciiTheme="majorHAnsi" w:hAnsiTheme="majorHAnsi"/>
          <w:i/>
          <w:lang w:val="en-US"/>
        </w:rPr>
        <w:t>Cavia porcellus</w:t>
      </w:r>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isoform X1, </w:t>
      </w:r>
      <w:r>
        <w:rPr>
          <w:rFonts w:asciiTheme="majorHAnsi" w:hAnsiTheme="majorHAnsi"/>
          <w:lang w:val="en-US"/>
        </w:rPr>
        <w:t>100% sequence identity (XP_005008358.1))</w:t>
      </w:r>
    </w:p>
    <w:p w14:paraId="3D66474D"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mdhlnettqg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kehsemsnnv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sdpkgppaki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arleqngspl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grgrlgstga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kmqgvplkhs</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ghlmktnlrk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gtmlpvfcvv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ehyenaieyd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ckeehaefvl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vrkdmlfnql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iemallslgy</w:t>
      </w:r>
      <w:proofErr w:type="spellEnd"/>
      <w:r w:rsidRPr="00D156CF">
        <w:rPr>
          <w:rFonts w:ascii="Courier" w:hAnsi="Courier" w:cs="Courier"/>
          <w:sz w:val="20"/>
          <w:szCs w:val="20"/>
          <w:lang w:val="en-US"/>
        </w:rPr>
        <w:t xml:space="preserve">       121 </w:t>
      </w:r>
      <w:proofErr w:type="spellStart"/>
      <w:r w:rsidRPr="00D156CF">
        <w:rPr>
          <w:rFonts w:ascii="Courier" w:hAnsi="Courier" w:cs="Courier"/>
          <w:color w:val="FF6600"/>
          <w:sz w:val="20"/>
          <w:szCs w:val="20"/>
          <w:lang w:val="en-US"/>
        </w:rPr>
        <w:t>shssaaqakg</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liqvgkwnpv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plsyvtdapd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atvadmlqdv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yhvvtlkiql</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hs</w:t>
      </w:r>
      <w:r w:rsidRPr="00D156CF">
        <w:rPr>
          <w:rFonts w:ascii="Courier" w:hAnsi="Courier" w:cs="Courier"/>
          <w:sz w:val="20"/>
          <w:szCs w:val="20"/>
          <w:lang w:val="en-US"/>
        </w:rPr>
        <w:t>cpkledlp</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peqwshttvr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nalkdllkdm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nqsslakecp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lsqsmissiv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nstyyanvsa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akcqefgrwy</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khfkktkdmm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vemdslsels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qqganhvnfg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qqpvpgntae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qppspaqlsh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gsqpsvrtpl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pnlhpglvst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pispqlvnqq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lvmaqllnqq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yavnrllaqq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slnqqylnhp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ppvsrsmnkp</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leqqvstnte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vsseiyqwvr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delkragisq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avfarvafnr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tqgllseilr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keedpktasq</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sllvnlramq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nflqlpeaer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driyqderer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slnaasamgp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aplistppsr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ppqvktatia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serngkpenn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tmninasiyd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eiqqemkrak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vsqalfakva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atksqgwlce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llrwkedpsp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enrtlwenls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mirrflslpq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perdaiyeqe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snavhhhgdr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pphiihvpae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qlqqqqqqqq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qqqqqppapp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qpqpqpqpqa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qagprlpprq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ptvaspaesd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eenrqksrpr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tkisvealgi</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lqsfiqdvgl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ypdeeaiqtl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saqldlpkyt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iikffqnqry</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ylkhhgklkd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nsglevdvae</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ykeeellkdl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eesvldknan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tlfsvkleee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lsvegntdid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adlkd</w:t>
      </w:r>
      <w:proofErr w:type="spellEnd"/>
    </w:p>
    <w:p w14:paraId="17CA24D9" w14:textId="33F5965F"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0" w:author="Alexander Resch" w:date="2022-01-19T19:27: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Guinea pig 100</w:t>
      </w:r>
      <w:ins w:id="131"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40F4646F"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7ABDDABA"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607CFAB1" w14:textId="77777777" w:rsidR="00B14F7E" w:rsidRPr="00FB0682" w:rsidRDefault="00B14F7E" w:rsidP="00B14F7E">
      <w:pPr>
        <w:rPr>
          <w:rFonts w:asciiTheme="majorHAnsi" w:hAnsiTheme="majorHAnsi"/>
          <w:lang w:val="en-US"/>
        </w:rPr>
      </w:pPr>
    </w:p>
    <w:p w14:paraId="35AA5283"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0807E2">
        <w:rPr>
          <w:rFonts w:asciiTheme="majorHAnsi" w:hAnsiTheme="majorHAnsi"/>
          <w:lang w:val="en-US"/>
        </w:rPr>
        <w:t>yhvvtlkiql</w:t>
      </w:r>
      <w:proofErr w:type="spellEnd"/>
      <w:r w:rsidRPr="000807E2">
        <w:rPr>
          <w:rFonts w:asciiTheme="majorHAnsi" w:hAnsiTheme="majorHAnsi"/>
          <w:lang w:val="en-US"/>
        </w:rPr>
        <w:t xml:space="preserve"> </w:t>
      </w:r>
      <w:proofErr w:type="spellStart"/>
      <w:r w:rsidRPr="000807E2">
        <w:rPr>
          <w:rFonts w:asciiTheme="majorHAnsi" w:hAnsiTheme="majorHAnsi"/>
          <w:lang w:val="en-US"/>
        </w:rPr>
        <w:t>hs</w:t>
      </w:r>
      <w:proofErr w:type="spellEnd"/>
    </w:p>
    <w:p w14:paraId="622C28E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53292FE8" w14:textId="77777777" w:rsidR="00B14F7E" w:rsidRDefault="00B14F7E" w:rsidP="00B14F7E">
      <w:pPr>
        <w:rPr>
          <w:rFonts w:ascii="Georgia" w:hAnsi="Georgia"/>
          <w:lang w:val="en-US"/>
        </w:rPr>
      </w:pPr>
      <w:r>
        <w:rPr>
          <w:rFonts w:ascii="Georgia" w:hAnsi="Georgia"/>
          <w:lang w:val="en-US"/>
        </w:rPr>
        <w:t>____ ____ ____ ____</w:t>
      </w:r>
    </w:p>
    <w:p w14:paraId="6E1FADE5" w14:textId="77777777" w:rsidR="00B14F7E" w:rsidRPr="00BD0083" w:rsidRDefault="00B14F7E" w:rsidP="00B14F7E">
      <w:pPr>
        <w:rPr>
          <w:rFonts w:asciiTheme="majorHAnsi" w:hAnsiTheme="majorHAnsi"/>
          <w:lang w:val="en-US"/>
        </w:rPr>
      </w:pPr>
      <w:r>
        <w:rPr>
          <w:rFonts w:asciiTheme="majorHAnsi" w:hAnsiTheme="majorHAnsi"/>
          <w:b/>
          <w:lang w:val="en-US"/>
        </w:rPr>
        <w:t>R</w:t>
      </w:r>
      <w:r w:rsidRPr="00B33505">
        <w:rPr>
          <w:rFonts w:asciiTheme="majorHAnsi" w:hAnsiTheme="majorHAnsi"/>
          <w:b/>
          <w:lang w:val="en-US"/>
        </w:rPr>
        <w:t>abbit</w:t>
      </w:r>
      <w:r w:rsidRPr="00B33505">
        <w:rPr>
          <w:rFonts w:asciiTheme="majorHAnsi" w:hAnsiTheme="majorHAnsi"/>
          <w:lang w:val="en-US"/>
        </w:rPr>
        <w:t xml:space="preserve"> (</w:t>
      </w:r>
      <w:r w:rsidRPr="00D156CF">
        <w:rPr>
          <w:rFonts w:asciiTheme="majorHAnsi" w:eastAsia="Times New Roman" w:hAnsiTheme="majorHAnsi"/>
          <w:i/>
          <w:iCs/>
          <w:lang w:val="en-US"/>
        </w:rPr>
        <w:t>Oryctolagus cuniculus,</w:t>
      </w:r>
      <w:r w:rsidRPr="00B33505">
        <w:rPr>
          <w:rFonts w:asciiTheme="majorHAnsi" w:hAnsiTheme="majorHAnsi"/>
          <w:lang w:val="en-US"/>
        </w:rPr>
        <w:t xml:space="preserve"> DNA-binding protein </w:t>
      </w:r>
      <w:r w:rsidRPr="000E3D5C">
        <w:rPr>
          <w:rFonts w:asciiTheme="majorHAnsi" w:hAnsiTheme="majorHAnsi"/>
          <w:b/>
          <w:lang w:val="en-US"/>
        </w:rPr>
        <w:t>SATB1</w:t>
      </w:r>
      <w:r w:rsidRPr="00B33505">
        <w:rPr>
          <w:rFonts w:asciiTheme="majorHAnsi" w:hAnsiTheme="majorHAnsi"/>
          <w:lang w:val="en-US"/>
        </w:rPr>
        <w:t xml:space="preserve"> 100% </w:t>
      </w:r>
      <w:r>
        <w:rPr>
          <w:rFonts w:asciiTheme="majorHAnsi" w:hAnsiTheme="majorHAnsi"/>
          <w:lang w:val="en-US"/>
        </w:rPr>
        <w:t>sequence identity</w:t>
      </w:r>
      <w:r w:rsidRPr="00B33505">
        <w:rPr>
          <w:rFonts w:asciiTheme="majorHAnsi" w:hAnsiTheme="majorHAnsi"/>
          <w:lang w:val="en-US"/>
        </w:rPr>
        <w:t xml:space="preserve"> (XP_008264272.1)) </w:t>
      </w:r>
    </w:p>
    <w:p w14:paraId="505F297E"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w:t>
      </w:r>
      <w:r w:rsidRPr="00D156CF">
        <w:rPr>
          <w:lang w:val="en-US"/>
        </w:rPr>
        <w:lastRenderedPageBreak/>
        <w:t xml:space="preserve">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qiqspspttl</w:t>
      </w:r>
      <w:proofErr w:type="spellEnd"/>
      <w:r w:rsidRPr="00D156CF">
        <w:rPr>
          <w:lang w:val="en-US"/>
        </w:rPr>
        <w:t xml:space="preserve">       601 </w:t>
      </w:r>
      <w:proofErr w:type="spellStart"/>
      <w:r w:rsidRPr="00D156CF">
        <w:rPr>
          <w:rStyle w:val="ffline"/>
          <w:lang w:val="en-US"/>
        </w:rPr>
        <w:t>gkgesrgvfl</w:t>
      </w:r>
      <w:proofErr w:type="spellEnd"/>
      <w:r w:rsidRPr="00D156CF">
        <w:rPr>
          <w:rStyle w:val="ffline"/>
          <w:lang w:val="en-US"/>
        </w:rPr>
        <w:t xml:space="preserve"> </w:t>
      </w:r>
      <w:proofErr w:type="spellStart"/>
      <w:r w:rsidRPr="00D156CF">
        <w:rPr>
          <w:rStyle w:val="ffline"/>
          <w:lang w:val="en-US"/>
        </w:rPr>
        <w:t>pglptpapwl</w:t>
      </w:r>
      <w:proofErr w:type="spellEnd"/>
      <w:r w:rsidRPr="00D156CF">
        <w:rPr>
          <w:rStyle w:val="ffline"/>
          <w:lang w:val="en-US"/>
        </w:rPr>
        <w:t xml:space="preserve"> </w:t>
      </w:r>
      <w:proofErr w:type="spellStart"/>
      <w:r w:rsidRPr="00D156CF">
        <w:rPr>
          <w:rStyle w:val="ffline"/>
          <w:lang w:val="en-US"/>
        </w:rPr>
        <w:t>gaapqqpqpq</w:t>
      </w:r>
      <w:proofErr w:type="spellEnd"/>
      <w:r w:rsidRPr="00D156CF">
        <w:rPr>
          <w:rStyle w:val="ffline"/>
          <w:lang w:val="en-US"/>
        </w:rPr>
        <w:t xml:space="preserve"> </w:t>
      </w:r>
      <w:proofErr w:type="spellStart"/>
      <w:r w:rsidRPr="00D156CF">
        <w:rPr>
          <w:rStyle w:val="ffline"/>
          <w:lang w:val="en-US"/>
        </w:rPr>
        <w:t>qqqqqqpapp</w:t>
      </w:r>
      <w:proofErr w:type="spellEnd"/>
      <w:r w:rsidRPr="00D156CF">
        <w:rPr>
          <w:rStyle w:val="ffline"/>
          <w:lang w:val="en-US"/>
        </w:rPr>
        <w:t xml:space="preserve"> </w:t>
      </w:r>
      <w:proofErr w:type="spellStart"/>
      <w:r w:rsidRPr="00D156CF">
        <w:rPr>
          <w:rStyle w:val="ffline"/>
          <w:lang w:val="en-US"/>
        </w:rPr>
        <w:t>ppqpqpqpqa</w:t>
      </w:r>
      <w:proofErr w:type="spellEnd"/>
      <w:r w:rsidRPr="00D156CF">
        <w:rPr>
          <w:rStyle w:val="ffline"/>
          <w:lang w:val="en-US"/>
        </w:rPr>
        <w:t xml:space="preserve"> </w:t>
      </w:r>
      <w:proofErr w:type="spellStart"/>
      <w:r w:rsidRPr="00D156CF">
        <w:rPr>
          <w:rStyle w:val="ffline"/>
          <w:lang w:val="en-US"/>
        </w:rPr>
        <w:t>gprlpprqpt</w:t>
      </w:r>
      <w:proofErr w:type="spellEnd"/>
      <w:r w:rsidRPr="00D156CF">
        <w:rPr>
          <w:lang w:val="en-US"/>
        </w:rPr>
        <w:t xml:space="preserve">       661 </w:t>
      </w:r>
      <w:proofErr w:type="spellStart"/>
      <w:r w:rsidRPr="00D156CF">
        <w:rPr>
          <w:rStyle w:val="ffline"/>
          <w:lang w:val="en-US"/>
        </w:rPr>
        <w:t>vaspaesdee</w:t>
      </w:r>
      <w:proofErr w:type="spellEnd"/>
      <w:r w:rsidRPr="00D156CF">
        <w:rPr>
          <w:rStyle w:val="ffline"/>
          <w:lang w:val="en-US"/>
        </w:rPr>
        <w:t xml:space="preserve"> </w:t>
      </w:r>
      <w:proofErr w:type="spellStart"/>
      <w:r w:rsidRPr="00D156CF">
        <w:rPr>
          <w:rStyle w:val="ffline"/>
          <w:lang w:val="en-US"/>
        </w:rPr>
        <w:t>nrqktrprtk</w:t>
      </w:r>
      <w:proofErr w:type="spellEnd"/>
      <w:r w:rsidRPr="00D156CF">
        <w:rPr>
          <w:rStyle w:val="ffline"/>
          <w:lang w:val="en-US"/>
        </w:rPr>
        <w:t xml:space="preserve"> </w:t>
      </w:r>
      <w:proofErr w:type="spellStart"/>
      <w:r w:rsidRPr="00D156CF">
        <w:rPr>
          <w:rStyle w:val="ffline"/>
          <w:lang w:val="en-US"/>
        </w:rPr>
        <w:t>isvealgilq</w:t>
      </w:r>
      <w:proofErr w:type="spellEnd"/>
      <w:r w:rsidRPr="00D156CF">
        <w:rPr>
          <w:rStyle w:val="ffline"/>
          <w:lang w:val="en-US"/>
        </w:rPr>
        <w:t xml:space="preserve"> </w:t>
      </w:r>
      <w:proofErr w:type="spellStart"/>
      <w:r w:rsidRPr="00D156CF">
        <w:rPr>
          <w:rStyle w:val="ffline"/>
          <w:lang w:val="en-US"/>
        </w:rPr>
        <w:t>sfiqdvglyp</w:t>
      </w:r>
      <w:proofErr w:type="spellEnd"/>
      <w:r w:rsidRPr="00D156CF">
        <w:rPr>
          <w:rStyle w:val="ffline"/>
          <w:lang w:val="en-US"/>
        </w:rPr>
        <w:t xml:space="preserve"> </w:t>
      </w:r>
      <w:proofErr w:type="spellStart"/>
      <w:r w:rsidRPr="00D156CF">
        <w:rPr>
          <w:rStyle w:val="ffline"/>
          <w:lang w:val="en-US"/>
        </w:rPr>
        <w:t>deeaiqtlsa</w:t>
      </w:r>
      <w:proofErr w:type="spellEnd"/>
      <w:r w:rsidRPr="00D156CF">
        <w:rPr>
          <w:rStyle w:val="ffline"/>
          <w:lang w:val="en-US"/>
        </w:rPr>
        <w:t xml:space="preserve"> </w:t>
      </w:r>
      <w:proofErr w:type="spellStart"/>
      <w:r w:rsidRPr="00D156CF">
        <w:rPr>
          <w:rStyle w:val="ffline"/>
          <w:lang w:val="en-US"/>
        </w:rPr>
        <w:t>qldlpkytii</w:t>
      </w:r>
      <w:proofErr w:type="spellEnd"/>
      <w:r w:rsidRPr="00D156CF">
        <w:rPr>
          <w:lang w:val="en-US"/>
        </w:rPr>
        <w:t xml:space="preserve">       721 </w:t>
      </w:r>
      <w:proofErr w:type="spellStart"/>
      <w:r w:rsidRPr="00D156CF">
        <w:rPr>
          <w:rStyle w:val="ffline"/>
          <w:lang w:val="en-US"/>
        </w:rPr>
        <w:t>kffqnqryyl</w:t>
      </w:r>
      <w:proofErr w:type="spellEnd"/>
      <w:r w:rsidRPr="00D156CF">
        <w:rPr>
          <w:rStyle w:val="ffline"/>
          <w:lang w:val="en-US"/>
        </w:rPr>
        <w:t xml:space="preserve"> </w:t>
      </w:r>
      <w:proofErr w:type="spellStart"/>
      <w:r w:rsidRPr="00D156CF">
        <w:rPr>
          <w:rStyle w:val="ffline"/>
          <w:lang w:val="en-US"/>
        </w:rPr>
        <w:t>khhgklkdns</w:t>
      </w:r>
      <w:proofErr w:type="spellEnd"/>
      <w:r w:rsidRPr="00D156CF">
        <w:rPr>
          <w:rStyle w:val="ffline"/>
          <w:lang w:val="en-US"/>
        </w:rPr>
        <w:t xml:space="preserve"> </w:t>
      </w:r>
      <w:proofErr w:type="spellStart"/>
      <w:r w:rsidRPr="00D156CF">
        <w:rPr>
          <w:rStyle w:val="ffline"/>
          <w:lang w:val="en-US"/>
        </w:rPr>
        <w:t>glevdvaeyk</w:t>
      </w:r>
      <w:proofErr w:type="spellEnd"/>
      <w:r w:rsidRPr="00D156CF">
        <w:rPr>
          <w:rStyle w:val="ffline"/>
          <w:lang w:val="en-US"/>
        </w:rPr>
        <w:t xml:space="preserve"> </w:t>
      </w:r>
      <w:proofErr w:type="spellStart"/>
      <w:r w:rsidRPr="00D156CF">
        <w:rPr>
          <w:rStyle w:val="ffline"/>
          <w:lang w:val="en-US"/>
        </w:rPr>
        <w:t>eeellkdlee</w:t>
      </w:r>
      <w:proofErr w:type="spellEnd"/>
      <w:r w:rsidRPr="00D156CF">
        <w:rPr>
          <w:rStyle w:val="ffline"/>
          <w:lang w:val="en-US"/>
        </w:rPr>
        <w:t xml:space="preserve"> </w:t>
      </w:r>
      <w:proofErr w:type="spellStart"/>
      <w:r w:rsidRPr="00D156CF">
        <w:rPr>
          <w:rStyle w:val="ffline"/>
          <w:lang w:val="en-US"/>
        </w:rPr>
        <w:t>svqdknantl</w:t>
      </w:r>
      <w:proofErr w:type="spellEnd"/>
      <w:r w:rsidRPr="00D156CF">
        <w:rPr>
          <w:rStyle w:val="ffline"/>
          <w:lang w:val="en-US"/>
        </w:rPr>
        <w:t xml:space="preserve"> </w:t>
      </w:r>
      <w:proofErr w:type="spellStart"/>
      <w:r w:rsidRPr="00D156CF">
        <w:rPr>
          <w:rStyle w:val="ffline"/>
          <w:lang w:val="en-US"/>
        </w:rPr>
        <w:t>fsvkleeels</w:t>
      </w:r>
      <w:proofErr w:type="spellEnd"/>
      <w:r w:rsidRPr="00D156CF">
        <w:rPr>
          <w:lang w:val="en-US"/>
        </w:rPr>
        <w:t xml:space="preserve">       781 </w:t>
      </w:r>
      <w:proofErr w:type="spellStart"/>
      <w:r w:rsidRPr="00D156CF">
        <w:rPr>
          <w:rStyle w:val="ffline"/>
          <w:lang w:val="en-US"/>
        </w:rPr>
        <w:t>vegntdisad</w:t>
      </w:r>
      <w:proofErr w:type="spellEnd"/>
      <w:r w:rsidRPr="00D156CF">
        <w:rPr>
          <w:rStyle w:val="ffline"/>
          <w:lang w:val="en-US"/>
        </w:rPr>
        <w:t xml:space="preserve"> </w:t>
      </w:r>
      <w:proofErr w:type="spellStart"/>
      <w:r w:rsidRPr="00D156CF">
        <w:rPr>
          <w:rStyle w:val="ffline"/>
          <w:lang w:val="en-US"/>
        </w:rPr>
        <w:t>lkd</w:t>
      </w:r>
      <w:proofErr w:type="spellEnd"/>
    </w:p>
    <w:p w14:paraId="6DC7B7FD" w14:textId="77777777" w:rsidR="00B14F7E" w:rsidRDefault="00B14F7E" w:rsidP="00B14F7E">
      <w:pPr>
        <w:rPr>
          <w:rFonts w:ascii="Georgia" w:hAnsi="Georgia"/>
          <w:lang w:val="en-US"/>
        </w:rPr>
      </w:pPr>
    </w:p>
    <w:p w14:paraId="21EA505C" w14:textId="656053D1"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2" w:author="Alexander Resch" w:date="2022-01-19T19:27: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rabbit 100</w:t>
      </w:r>
      <w:ins w:id="133"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5199F2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2FC85AC"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CA0E8C9" w14:textId="77777777" w:rsidR="00B14F7E" w:rsidRPr="000807E2" w:rsidRDefault="00B14F7E" w:rsidP="00B14F7E">
      <w:pPr>
        <w:rPr>
          <w:rFonts w:asciiTheme="majorHAnsi" w:hAnsiTheme="majorHAnsi"/>
          <w:lang w:val="en-US"/>
        </w:rPr>
      </w:pPr>
    </w:p>
    <w:p w14:paraId="640F1D91" w14:textId="77777777" w:rsidR="00B14F7E" w:rsidRPr="00FB0682" w:rsidRDefault="00B14F7E" w:rsidP="00B14F7E">
      <w:pPr>
        <w:rPr>
          <w:b/>
          <w:lang w:val="en-US"/>
        </w:rPr>
      </w:pPr>
      <w:proofErr w:type="spellStart"/>
      <w:r w:rsidRPr="009908D0">
        <w:rPr>
          <w:rFonts w:asciiTheme="majorHAnsi" w:hAnsiTheme="majorHAnsi"/>
          <w:lang w:val="en-US"/>
        </w:rPr>
        <w:t>atvadmlqdv</w:t>
      </w:r>
      <w:proofErr w:type="spellEnd"/>
      <w:r w:rsidRPr="009908D0">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w:t>
      </w:r>
      <w:r w:rsidRPr="000224BA">
        <w:rPr>
          <w:rFonts w:asciiTheme="majorHAnsi" w:hAnsiTheme="majorHAnsi"/>
          <w:lang w:val="en-US"/>
        </w:rPr>
        <w:t>s</w:t>
      </w:r>
      <w:proofErr w:type="spellEnd"/>
    </w:p>
    <w:p w14:paraId="32EE268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7548131A" w14:textId="77777777" w:rsidR="00B14F7E" w:rsidRPr="00FB0682" w:rsidRDefault="00B14F7E" w:rsidP="00B14F7E">
      <w:pPr>
        <w:rPr>
          <w:rFonts w:ascii="Georgia" w:hAnsi="Georgia"/>
          <w:lang w:val="en-US"/>
        </w:rPr>
      </w:pPr>
      <w:r w:rsidRPr="00FB0682">
        <w:rPr>
          <w:rFonts w:ascii="Georgia" w:hAnsi="Georgia"/>
          <w:lang w:val="en-US"/>
        </w:rPr>
        <w:t>____ ____ ____ ____</w:t>
      </w:r>
    </w:p>
    <w:p w14:paraId="6911D064" w14:textId="77777777" w:rsidR="00B14F7E" w:rsidRPr="00FB0682" w:rsidRDefault="00B14F7E" w:rsidP="00B14F7E">
      <w:pPr>
        <w:rPr>
          <w:rFonts w:asciiTheme="majorHAnsi" w:hAnsiTheme="majorHAnsi"/>
          <w:lang w:val="en-US"/>
        </w:rPr>
      </w:pPr>
      <w:r w:rsidRPr="00FB0682">
        <w:rPr>
          <w:rFonts w:asciiTheme="majorHAnsi" w:hAnsiTheme="majorHAnsi"/>
          <w:b/>
          <w:lang w:val="en-US"/>
        </w:rPr>
        <w:t>Rodents</w:t>
      </w:r>
      <w:r w:rsidRPr="00FB0682">
        <w:rPr>
          <w:rFonts w:asciiTheme="majorHAnsi" w:hAnsiTheme="majorHAnsi"/>
          <w:lang w:val="en-US"/>
        </w:rPr>
        <w:t xml:space="preserve"> (prairie vole, </w:t>
      </w:r>
      <w:r w:rsidRPr="000807E2">
        <w:rPr>
          <w:rFonts w:asciiTheme="majorHAnsi" w:hAnsiTheme="majorHAnsi"/>
          <w:i/>
          <w:lang w:val="en-US"/>
        </w:rPr>
        <w:t xml:space="preserve">Microtus </w:t>
      </w:r>
      <w:proofErr w:type="spellStart"/>
      <w:r w:rsidRPr="000807E2">
        <w:rPr>
          <w:rFonts w:asciiTheme="majorHAnsi" w:hAnsiTheme="majorHAnsi"/>
          <w:i/>
          <w:lang w:val="en-US"/>
        </w:rPr>
        <w:t>ochrogaster</w:t>
      </w:r>
      <w:proofErr w:type="spellEnd"/>
      <w:r w:rsidRPr="000807E2">
        <w:rPr>
          <w:rFonts w:asciiTheme="majorHAnsi" w:hAnsiTheme="majorHAnsi"/>
          <w:i/>
          <w:lang w:val="en-US"/>
        </w:rPr>
        <w:t xml:space="preserve">, </w:t>
      </w:r>
      <w:r w:rsidRPr="00D156CF">
        <w:rPr>
          <w:rFonts w:asciiTheme="majorHAnsi" w:hAnsiTheme="majorHAnsi" w:cs="ávˇøÂ'11"/>
          <w:lang w:val="en-US"/>
        </w:rPr>
        <w:t xml:space="preserve">DNA-binding protein </w:t>
      </w:r>
      <w:r w:rsidRPr="00D156CF">
        <w:rPr>
          <w:rFonts w:asciiTheme="majorHAnsi" w:hAnsiTheme="majorHAnsi" w:cs="ávˇøÂ'11"/>
          <w:b/>
          <w:lang w:val="en-US"/>
        </w:rPr>
        <w:t>SATB1</w:t>
      </w:r>
      <w:r w:rsidRPr="00D156CF">
        <w:rPr>
          <w:rFonts w:asciiTheme="majorHAnsi" w:hAnsiTheme="majorHAnsi" w:cs="ávˇøÂ'11"/>
          <w:lang w:val="en-US"/>
        </w:rPr>
        <w:t xml:space="preserve"> isoform X1 </w:t>
      </w:r>
      <w:r w:rsidRPr="00FB0682">
        <w:rPr>
          <w:rFonts w:asciiTheme="majorHAnsi" w:hAnsiTheme="majorHAnsi"/>
          <w:lang w:val="en-US"/>
        </w:rPr>
        <w:t>sequence identity</w:t>
      </w:r>
      <w:r w:rsidRPr="00D156CF">
        <w:rPr>
          <w:rFonts w:asciiTheme="majorHAnsi" w:hAnsiTheme="majorHAnsi" w:cs="ávˇøÂ'11"/>
          <w:lang w:val="en-US"/>
        </w:rPr>
        <w:t xml:space="preserve"> 100 %, (XP_005368803.1)</w:t>
      </w:r>
      <w:r w:rsidRPr="00FB0682">
        <w:rPr>
          <w:rFonts w:asciiTheme="majorHAnsi" w:hAnsiTheme="majorHAnsi"/>
          <w:lang w:val="en-US"/>
        </w:rPr>
        <w:t>)</w:t>
      </w:r>
    </w:p>
    <w:p w14:paraId="6B748795"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ghlmkanlrk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qqgtnhvnfg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apllstppsr</w:t>
      </w:r>
      <w:proofErr w:type="spellEnd"/>
      <w:r w:rsidRPr="00D156CF">
        <w:rPr>
          <w:rStyle w:val="ffline"/>
          <w:lang w:val="en-US"/>
        </w:rPr>
        <w:t xml:space="preserve"> </w:t>
      </w:r>
      <w:proofErr w:type="spellStart"/>
      <w:r w:rsidRPr="00D156CF">
        <w:rPr>
          <w:rStyle w:val="ffline"/>
          <w:lang w:val="en-US"/>
        </w:rPr>
        <w:t>ppqvktatla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serdaiyeqe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qiqspspstl</w:t>
      </w:r>
      <w:proofErr w:type="spellEnd"/>
      <w:r w:rsidRPr="00D156CF">
        <w:rPr>
          <w:lang w:val="en-US"/>
        </w:rPr>
        <w:t xml:space="preserve">       601 </w:t>
      </w:r>
      <w:proofErr w:type="spellStart"/>
      <w:r w:rsidRPr="00D156CF">
        <w:rPr>
          <w:rStyle w:val="ffline"/>
          <w:lang w:val="en-US"/>
        </w:rPr>
        <w:t>gkgesrcasl</w:t>
      </w:r>
      <w:proofErr w:type="spellEnd"/>
      <w:r w:rsidRPr="00D156CF">
        <w:rPr>
          <w:rStyle w:val="ffline"/>
          <w:lang w:val="en-US"/>
        </w:rPr>
        <w:t xml:space="preserve"> </w:t>
      </w:r>
      <w:proofErr w:type="spellStart"/>
      <w:r w:rsidRPr="00D156CF">
        <w:rPr>
          <w:rStyle w:val="ffline"/>
          <w:lang w:val="en-US"/>
        </w:rPr>
        <w:t>pglltpapwp</w:t>
      </w:r>
      <w:proofErr w:type="spellEnd"/>
      <w:r w:rsidRPr="00D156CF">
        <w:rPr>
          <w:rStyle w:val="ffline"/>
          <w:lang w:val="en-US"/>
        </w:rPr>
        <w:t xml:space="preserve"> </w:t>
      </w:r>
      <w:proofErr w:type="spellStart"/>
      <w:r w:rsidRPr="00D156CF">
        <w:rPr>
          <w:rStyle w:val="ffline"/>
          <w:lang w:val="en-US"/>
        </w:rPr>
        <w:t>saapqqqqqq</w:t>
      </w:r>
      <w:proofErr w:type="spellEnd"/>
      <w:r w:rsidRPr="00D156CF">
        <w:rPr>
          <w:rStyle w:val="ffline"/>
          <w:lang w:val="en-US"/>
        </w:rPr>
        <w:t xml:space="preserve"> </w:t>
      </w:r>
      <w:proofErr w:type="spellStart"/>
      <w:r w:rsidRPr="00D156CF">
        <w:rPr>
          <w:rStyle w:val="ffline"/>
          <w:lang w:val="en-US"/>
        </w:rPr>
        <w:t>qqqqqqpppp</w:t>
      </w:r>
      <w:proofErr w:type="spellEnd"/>
      <w:r w:rsidRPr="00D156CF">
        <w:rPr>
          <w:rStyle w:val="ffline"/>
          <w:lang w:val="en-US"/>
        </w:rPr>
        <w:t xml:space="preserve"> </w:t>
      </w:r>
      <w:proofErr w:type="spellStart"/>
      <w:r w:rsidRPr="00D156CF">
        <w:rPr>
          <w:rStyle w:val="ffline"/>
          <w:lang w:val="en-US"/>
        </w:rPr>
        <w:t>pqpqpqpqag</w:t>
      </w:r>
      <w:proofErr w:type="spellEnd"/>
      <w:r w:rsidRPr="00D156CF">
        <w:rPr>
          <w:rStyle w:val="ffline"/>
          <w:lang w:val="en-US"/>
        </w:rPr>
        <w:t xml:space="preserve"> </w:t>
      </w:r>
      <w:proofErr w:type="spellStart"/>
      <w:r w:rsidRPr="00D156CF">
        <w:rPr>
          <w:rStyle w:val="ffline"/>
          <w:lang w:val="en-US"/>
        </w:rPr>
        <w:t>prlpprqptv</w:t>
      </w:r>
      <w:proofErr w:type="spellEnd"/>
      <w:r w:rsidRPr="00D156CF">
        <w:rPr>
          <w:lang w:val="en-US"/>
        </w:rPr>
        <w:t xml:space="preserve">       661 </w:t>
      </w:r>
      <w:proofErr w:type="spellStart"/>
      <w:r w:rsidRPr="00D156CF">
        <w:rPr>
          <w:rStyle w:val="ffline"/>
          <w:lang w:val="en-US"/>
        </w:rPr>
        <w:t>assaesdeen</w:t>
      </w:r>
      <w:proofErr w:type="spellEnd"/>
      <w:r w:rsidRPr="00D156CF">
        <w:rPr>
          <w:rStyle w:val="ffline"/>
          <w:lang w:val="en-US"/>
        </w:rPr>
        <w:t xml:space="preserve"> </w:t>
      </w:r>
      <w:proofErr w:type="spellStart"/>
      <w:r w:rsidRPr="00D156CF">
        <w:rPr>
          <w:rStyle w:val="ffline"/>
          <w:lang w:val="en-US"/>
        </w:rPr>
        <w:t>rqktrprtki</w:t>
      </w:r>
      <w:proofErr w:type="spellEnd"/>
      <w:r w:rsidRPr="00D156CF">
        <w:rPr>
          <w:rStyle w:val="ffline"/>
          <w:lang w:val="en-US"/>
        </w:rPr>
        <w:t xml:space="preserve"> </w:t>
      </w:r>
      <w:proofErr w:type="spellStart"/>
      <w:r w:rsidRPr="00D156CF">
        <w:rPr>
          <w:rStyle w:val="ffline"/>
          <w:lang w:val="en-US"/>
        </w:rPr>
        <w:t>svealgilqs</w:t>
      </w:r>
      <w:proofErr w:type="spellEnd"/>
      <w:r w:rsidRPr="00D156CF">
        <w:rPr>
          <w:rStyle w:val="ffline"/>
          <w:lang w:val="en-US"/>
        </w:rPr>
        <w:t xml:space="preserve"> </w:t>
      </w:r>
      <w:proofErr w:type="spellStart"/>
      <w:r w:rsidRPr="00D156CF">
        <w:rPr>
          <w:rStyle w:val="ffline"/>
          <w:lang w:val="en-US"/>
        </w:rPr>
        <w:t>fiqdvglypd</w:t>
      </w:r>
      <w:proofErr w:type="spellEnd"/>
      <w:r w:rsidRPr="00D156CF">
        <w:rPr>
          <w:rStyle w:val="ffline"/>
          <w:lang w:val="en-US"/>
        </w:rPr>
        <w:t xml:space="preserve"> </w:t>
      </w:r>
      <w:proofErr w:type="spellStart"/>
      <w:r w:rsidRPr="00D156CF">
        <w:rPr>
          <w:rStyle w:val="ffline"/>
          <w:lang w:val="en-US"/>
        </w:rPr>
        <w:t>eeaiqtlsaq</w:t>
      </w:r>
      <w:proofErr w:type="spellEnd"/>
      <w:r w:rsidRPr="00D156CF">
        <w:rPr>
          <w:rStyle w:val="ffline"/>
          <w:lang w:val="en-US"/>
        </w:rPr>
        <w:t xml:space="preserve"> </w:t>
      </w:r>
      <w:proofErr w:type="spellStart"/>
      <w:r w:rsidRPr="00D156CF">
        <w:rPr>
          <w:rStyle w:val="ffline"/>
          <w:lang w:val="en-US"/>
        </w:rPr>
        <w:t>ldlpkytiik</w:t>
      </w:r>
      <w:proofErr w:type="spellEnd"/>
      <w:r w:rsidRPr="00D156CF">
        <w:rPr>
          <w:lang w:val="en-US"/>
        </w:rPr>
        <w:t xml:space="preserve">       721 </w:t>
      </w:r>
      <w:proofErr w:type="spellStart"/>
      <w:r w:rsidRPr="00D156CF">
        <w:rPr>
          <w:rStyle w:val="ffline"/>
          <w:lang w:val="en-US"/>
        </w:rPr>
        <w:t>ffqnqryylk</w:t>
      </w:r>
      <w:proofErr w:type="spellEnd"/>
      <w:r w:rsidRPr="00D156CF">
        <w:rPr>
          <w:rStyle w:val="ffline"/>
          <w:lang w:val="en-US"/>
        </w:rPr>
        <w:t xml:space="preserve"> </w:t>
      </w:r>
      <w:proofErr w:type="spellStart"/>
      <w:r w:rsidRPr="00D156CF">
        <w:rPr>
          <w:rStyle w:val="ffline"/>
          <w:lang w:val="en-US"/>
        </w:rPr>
        <w:t>hhgklkdnsg</w:t>
      </w:r>
      <w:proofErr w:type="spellEnd"/>
      <w:r w:rsidRPr="00D156CF">
        <w:rPr>
          <w:rStyle w:val="ffline"/>
          <w:lang w:val="en-US"/>
        </w:rPr>
        <w:t xml:space="preserve"> </w:t>
      </w:r>
      <w:proofErr w:type="spellStart"/>
      <w:r w:rsidRPr="00D156CF">
        <w:rPr>
          <w:rStyle w:val="ffline"/>
          <w:lang w:val="en-US"/>
        </w:rPr>
        <w:t>levdvaeyke</w:t>
      </w:r>
      <w:proofErr w:type="spellEnd"/>
      <w:r w:rsidRPr="00D156CF">
        <w:rPr>
          <w:rStyle w:val="ffline"/>
          <w:lang w:val="en-US"/>
        </w:rPr>
        <w:t xml:space="preserve"> </w:t>
      </w:r>
      <w:proofErr w:type="spellStart"/>
      <w:r w:rsidRPr="00D156CF">
        <w:rPr>
          <w:rStyle w:val="ffline"/>
          <w:lang w:val="en-US"/>
        </w:rPr>
        <w:t>eellkdlees</w:t>
      </w:r>
      <w:proofErr w:type="spellEnd"/>
      <w:r w:rsidRPr="00D156CF">
        <w:rPr>
          <w:rStyle w:val="ffline"/>
          <w:lang w:val="en-US"/>
        </w:rPr>
        <w:t xml:space="preserve"> </w:t>
      </w:r>
      <w:proofErr w:type="spellStart"/>
      <w:r w:rsidRPr="00D156CF">
        <w:rPr>
          <w:rStyle w:val="ffline"/>
          <w:lang w:val="en-US"/>
        </w:rPr>
        <w:t>vqdknantlf</w:t>
      </w:r>
      <w:proofErr w:type="spellEnd"/>
      <w:r w:rsidRPr="00D156CF">
        <w:rPr>
          <w:rStyle w:val="ffline"/>
          <w:lang w:val="en-US"/>
        </w:rPr>
        <w:t xml:space="preserve"> </w:t>
      </w:r>
      <w:proofErr w:type="spellStart"/>
      <w:r w:rsidRPr="00D156CF">
        <w:rPr>
          <w:rStyle w:val="ffline"/>
          <w:lang w:val="en-US"/>
        </w:rPr>
        <w:t>svklegelsv</w:t>
      </w:r>
      <w:proofErr w:type="spellEnd"/>
      <w:r w:rsidRPr="00D156CF">
        <w:rPr>
          <w:lang w:val="en-US"/>
        </w:rPr>
        <w:t xml:space="preserve">       781 </w:t>
      </w:r>
      <w:proofErr w:type="spellStart"/>
      <w:r w:rsidRPr="00D156CF">
        <w:rPr>
          <w:rStyle w:val="ffline"/>
          <w:lang w:val="en-US"/>
        </w:rPr>
        <w:t>egstdinadl</w:t>
      </w:r>
      <w:proofErr w:type="spellEnd"/>
      <w:r w:rsidRPr="00D156CF">
        <w:rPr>
          <w:rStyle w:val="ffline"/>
          <w:lang w:val="en-US"/>
        </w:rPr>
        <w:t xml:space="preserve"> </w:t>
      </w:r>
      <w:proofErr w:type="spellStart"/>
      <w:r w:rsidRPr="00D156CF">
        <w:rPr>
          <w:rStyle w:val="ffline"/>
          <w:lang w:val="en-US"/>
        </w:rPr>
        <w:t>kd</w:t>
      </w:r>
      <w:proofErr w:type="spellEnd"/>
    </w:p>
    <w:p w14:paraId="7082579C" w14:textId="77777777" w:rsidR="00B14F7E" w:rsidRPr="00FB0682" w:rsidRDefault="00B14F7E" w:rsidP="00B14F7E">
      <w:pPr>
        <w:rPr>
          <w:rFonts w:ascii="Georgia" w:hAnsi="Georgia"/>
          <w:lang w:val="en-US"/>
        </w:rPr>
      </w:pPr>
    </w:p>
    <w:p w14:paraId="5367FEDF" w14:textId="116746F5"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4"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prairie vole 100</w:t>
      </w:r>
      <w:ins w:id="135"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57A98CF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1E911B40"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3FCF18FA" w14:textId="77777777" w:rsidR="00B14F7E" w:rsidRPr="00D156CF" w:rsidRDefault="00B14F7E" w:rsidP="00B14F7E">
      <w:pPr>
        <w:rPr>
          <w:rStyle w:val="ffline"/>
          <w:color w:val="FF6600"/>
          <w:lang w:val="en-US"/>
        </w:rPr>
      </w:pPr>
    </w:p>
    <w:p w14:paraId="06FE078A"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5A73EF0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2CA4EA35" w14:textId="77777777" w:rsidR="00B14F7E" w:rsidRPr="000807E2" w:rsidRDefault="00B14F7E" w:rsidP="00B14F7E">
      <w:pPr>
        <w:rPr>
          <w:rFonts w:ascii="Georgia" w:hAnsi="Georgia"/>
          <w:lang w:val="en-US"/>
        </w:rPr>
      </w:pPr>
      <w:r w:rsidRPr="00FB0682">
        <w:rPr>
          <w:rFonts w:ascii="Georgia" w:hAnsi="Georgia"/>
          <w:lang w:val="en-US"/>
        </w:rPr>
        <w:t>____ ____ ____ ____</w:t>
      </w:r>
    </w:p>
    <w:p w14:paraId="4DB9BBDC" w14:textId="77777777" w:rsidR="00B14F7E" w:rsidRPr="00FB0682" w:rsidRDefault="00B14F7E" w:rsidP="00B14F7E">
      <w:pPr>
        <w:rPr>
          <w:rFonts w:asciiTheme="majorHAnsi" w:hAnsiTheme="majorHAnsi"/>
          <w:lang w:val="en-US"/>
        </w:rPr>
      </w:pPr>
      <w:r w:rsidRPr="009908D0">
        <w:rPr>
          <w:rFonts w:asciiTheme="majorHAnsi" w:hAnsiTheme="majorHAnsi"/>
          <w:b/>
          <w:lang w:val="en-US"/>
        </w:rPr>
        <w:t>Chicken</w:t>
      </w:r>
      <w:r w:rsidRPr="009908D0">
        <w:rPr>
          <w:rFonts w:asciiTheme="majorHAnsi" w:hAnsiTheme="majorHAnsi"/>
          <w:lang w:val="en-US"/>
        </w:rPr>
        <w:t xml:space="preserve">, </w:t>
      </w:r>
      <w:r w:rsidRPr="000224BA">
        <w:rPr>
          <w:rFonts w:asciiTheme="majorHAnsi" w:hAnsiTheme="majorHAnsi"/>
          <w:i/>
          <w:lang w:val="en-US"/>
        </w:rPr>
        <w:t xml:space="preserve">Gallus </w:t>
      </w:r>
      <w:proofErr w:type="spellStart"/>
      <w:r w:rsidRPr="000224BA">
        <w:rPr>
          <w:rFonts w:asciiTheme="majorHAnsi" w:hAnsiTheme="majorHAnsi"/>
          <w:i/>
          <w:lang w:val="en-US"/>
        </w:rPr>
        <w:t>gallus</w:t>
      </w:r>
      <w:proofErr w:type="spellEnd"/>
      <w:r w:rsidRPr="00FB0682">
        <w:rPr>
          <w:rFonts w:asciiTheme="majorHAnsi" w:hAnsiTheme="majorHAnsi"/>
          <w:lang w:val="en-US"/>
        </w:rPr>
        <w:t xml:space="preserve">, DNA-binding protein </w:t>
      </w:r>
      <w:r w:rsidRPr="00FB0682">
        <w:rPr>
          <w:rFonts w:asciiTheme="majorHAnsi" w:hAnsiTheme="majorHAnsi"/>
          <w:b/>
          <w:lang w:val="en-US"/>
        </w:rPr>
        <w:t>SATB1</w:t>
      </w:r>
      <w:r w:rsidRPr="00FB0682">
        <w:rPr>
          <w:rFonts w:asciiTheme="majorHAnsi" w:hAnsiTheme="majorHAnsi"/>
          <w:lang w:val="en-US"/>
        </w:rPr>
        <w:t xml:space="preserve"> (NP_001186573.1) 98% sequence identity),</w:t>
      </w:r>
    </w:p>
    <w:p w14:paraId="6968C122"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grgrlgstgt</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ghlmktnirk</w:t>
      </w:r>
      <w:proofErr w:type="spellEnd"/>
      <w:r w:rsidRPr="00D156CF">
        <w:rPr>
          <w:rStyle w:val="ffline"/>
          <w:lang w:val="en-US"/>
        </w:rPr>
        <w:t xml:space="preserve"> </w:t>
      </w:r>
      <w:proofErr w:type="spellStart"/>
      <w:r w:rsidRPr="00D156CF">
        <w:rPr>
          <w:rStyle w:val="ffline"/>
          <w:color w:val="FF6600"/>
          <w:lang w:val="en-US"/>
        </w:rPr>
        <w:t>gsmlpvfcvv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skeehaefvl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color w:val="FF6600"/>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khfkkakdmm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qppspvqlsh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w:t>
      </w:r>
      <w:r w:rsidRPr="00D156CF">
        <w:rPr>
          <w:lang w:val="en-US"/>
        </w:rPr>
        <w:lastRenderedPageBreak/>
        <w:t xml:space="preserve">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terngktenn</w:t>
      </w:r>
      <w:proofErr w:type="spellEnd"/>
      <w:r w:rsidRPr="00D156CF">
        <w:rPr>
          <w:rStyle w:val="ffline"/>
          <w:lang w:val="en-US"/>
        </w:rPr>
        <w:t xml:space="preserve"> </w:t>
      </w:r>
      <w:proofErr w:type="spellStart"/>
      <w:r w:rsidRPr="00D156CF">
        <w:rPr>
          <w:rStyle w:val="ffline"/>
          <w:lang w:val="en-US"/>
        </w:rPr>
        <w:t>smninasiyd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pshiihvpae</w:t>
      </w:r>
      <w:proofErr w:type="spellEnd"/>
      <w:r w:rsidRPr="00D156CF">
        <w:rPr>
          <w:rStyle w:val="ffline"/>
          <w:lang w:val="en-US"/>
        </w:rPr>
        <w:t xml:space="preserve"> </w:t>
      </w:r>
      <w:proofErr w:type="spellStart"/>
      <w:r w:rsidRPr="00D156CF">
        <w:rPr>
          <w:rStyle w:val="ffline"/>
          <w:lang w:val="en-US"/>
        </w:rPr>
        <w:t>qiqqqqqqqq</w:t>
      </w:r>
      <w:proofErr w:type="spellEnd"/>
      <w:r w:rsidRPr="00D156CF">
        <w:rPr>
          <w:lang w:val="en-US"/>
        </w:rPr>
        <w:t xml:space="preserve">       601 </w:t>
      </w:r>
      <w:proofErr w:type="spellStart"/>
      <w:r w:rsidRPr="00D156CF">
        <w:rPr>
          <w:rStyle w:val="ffline"/>
          <w:lang w:val="en-US"/>
        </w:rPr>
        <w:t>qqqqqqqqqq</w:t>
      </w:r>
      <w:proofErr w:type="spellEnd"/>
      <w:r w:rsidRPr="00D156CF">
        <w:rPr>
          <w:rStyle w:val="ffline"/>
          <w:lang w:val="en-US"/>
        </w:rPr>
        <w:t xml:space="preserve"> </w:t>
      </w:r>
      <w:proofErr w:type="spellStart"/>
      <w:r w:rsidRPr="00D156CF">
        <w:rPr>
          <w:rStyle w:val="ffline"/>
          <w:lang w:val="en-US"/>
        </w:rPr>
        <w:t>pgprlpprqp</w:t>
      </w:r>
      <w:proofErr w:type="spellEnd"/>
      <w:r w:rsidRPr="00D156CF">
        <w:rPr>
          <w:rStyle w:val="ffline"/>
          <w:lang w:val="en-US"/>
        </w:rPr>
        <w:t xml:space="preserve"> </w:t>
      </w:r>
      <w:proofErr w:type="spellStart"/>
      <w:r w:rsidRPr="00D156CF">
        <w:rPr>
          <w:rStyle w:val="ffline"/>
          <w:lang w:val="en-US"/>
        </w:rPr>
        <w:t>tvaspaesed</w:t>
      </w:r>
      <w:proofErr w:type="spellEnd"/>
      <w:r w:rsidRPr="00D156CF">
        <w:rPr>
          <w:rStyle w:val="ffline"/>
          <w:lang w:val="en-US"/>
        </w:rPr>
        <w:t xml:space="preserve"> </w:t>
      </w:r>
      <w:proofErr w:type="spellStart"/>
      <w:r w:rsidRPr="00D156CF">
        <w:rPr>
          <w:rStyle w:val="ffline"/>
          <w:lang w:val="en-US"/>
        </w:rPr>
        <w:t>enrqkprprt</w:t>
      </w:r>
      <w:proofErr w:type="spellEnd"/>
      <w:r w:rsidRPr="00D156CF">
        <w:rPr>
          <w:rStyle w:val="ffline"/>
          <w:lang w:val="en-US"/>
        </w:rPr>
        <w:t xml:space="preserve"> </w:t>
      </w:r>
      <w:proofErr w:type="spellStart"/>
      <w:r w:rsidRPr="00D156CF">
        <w:rPr>
          <w:rStyle w:val="ffline"/>
          <w:lang w:val="en-US"/>
        </w:rPr>
        <w:t>kisvealgil</w:t>
      </w:r>
      <w:proofErr w:type="spellEnd"/>
      <w:r w:rsidRPr="00D156CF">
        <w:rPr>
          <w:rStyle w:val="ffline"/>
          <w:lang w:val="en-US"/>
        </w:rPr>
        <w:t xml:space="preserve"> </w:t>
      </w:r>
      <w:proofErr w:type="spellStart"/>
      <w:r w:rsidRPr="00D156CF">
        <w:rPr>
          <w:rStyle w:val="ffline"/>
          <w:lang w:val="en-US"/>
        </w:rPr>
        <w:t>qsfiqdvgly</w:t>
      </w:r>
      <w:proofErr w:type="spellEnd"/>
      <w:r w:rsidRPr="00D156CF">
        <w:rPr>
          <w:lang w:val="en-US"/>
        </w:rPr>
        <w:t xml:space="preserve">       661 </w:t>
      </w:r>
      <w:proofErr w:type="spellStart"/>
      <w:r w:rsidRPr="00D156CF">
        <w:rPr>
          <w:rStyle w:val="ffline"/>
          <w:lang w:val="en-US"/>
        </w:rPr>
        <w:t>pdeeaiqtls</w:t>
      </w:r>
      <w:proofErr w:type="spellEnd"/>
      <w:r w:rsidRPr="00D156CF">
        <w:rPr>
          <w:rStyle w:val="ffline"/>
          <w:lang w:val="en-US"/>
        </w:rPr>
        <w:t xml:space="preserve"> </w:t>
      </w:r>
      <w:proofErr w:type="spellStart"/>
      <w:r w:rsidRPr="00D156CF">
        <w:rPr>
          <w:rStyle w:val="ffline"/>
          <w:lang w:val="en-US"/>
        </w:rPr>
        <w:t>aqldlpkyti</w:t>
      </w:r>
      <w:proofErr w:type="spellEnd"/>
      <w:r w:rsidRPr="00D156CF">
        <w:rPr>
          <w:rStyle w:val="ffline"/>
          <w:lang w:val="en-US"/>
        </w:rPr>
        <w:t xml:space="preserve"> </w:t>
      </w:r>
      <w:proofErr w:type="spellStart"/>
      <w:r w:rsidRPr="00D156CF">
        <w:rPr>
          <w:rStyle w:val="ffline"/>
          <w:lang w:val="en-US"/>
        </w:rPr>
        <w:t>ikffqnqryy</w:t>
      </w:r>
      <w:proofErr w:type="spellEnd"/>
      <w:r w:rsidRPr="00D156CF">
        <w:rPr>
          <w:rStyle w:val="ffline"/>
          <w:lang w:val="en-US"/>
        </w:rPr>
        <w:t xml:space="preserve"> </w:t>
      </w:r>
      <w:proofErr w:type="spellStart"/>
      <w:r w:rsidRPr="00D156CF">
        <w:rPr>
          <w:rStyle w:val="ffline"/>
          <w:lang w:val="en-US"/>
        </w:rPr>
        <w:t>lkhhgklkdn</w:t>
      </w:r>
      <w:proofErr w:type="spellEnd"/>
      <w:r w:rsidRPr="00D156CF">
        <w:rPr>
          <w:rStyle w:val="ffline"/>
          <w:lang w:val="en-US"/>
        </w:rPr>
        <w:t xml:space="preserve"> </w:t>
      </w:r>
      <w:proofErr w:type="spellStart"/>
      <w:r w:rsidRPr="00D156CF">
        <w:rPr>
          <w:rStyle w:val="ffline"/>
          <w:lang w:val="en-US"/>
        </w:rPr>
        <w:t>sglevdvaey</w:t>
      </w:r>
      <w:proofErr w:type="spellEnd"/>
      <w:r w:rsidRPr="00D156CF">
        <w:rPr>
          <w:rStyle w:val="ffline"/>
          <w:lang w:val="en-US"/>
        </w:rPr>
        <w:t xml:space="preserve"> </w:t>
      </w:r>
      <w:proofErr w:type="spellStart"/>
      <w:r w:rsidRPr="00D156CF">
        <w:rPr>
          <w:rStyle w:val="ffline"/>
          <w:lang w:val="en-US"/>
        </w:rPr>
        <w:t>keeellkdle</w:t>
      </w:r>
      <w:proofErr w:type="spellEnd"/>
      <w:r w:rsidRPr="00D156CF">
        <w:rPr>
          <w:lang w:val="en-US"/>
        </w:rPr>
        <w:t xml:space="preserve">       721 </w:t>
      </w:r>
      <w:proofErr w:type="spellStart"/>
      <w:r w:rsidRPr="00D156CF">
        <w:rPr>
          <w:rStyle w:val="ffline"/>
          <w:lang w:val="en-US"/>
        </w:rPr>
        <w:t>dsiqdknant</w:t>
      </w:r>
      <w:proofErr w:type="spellEnd"/>
      <w:r w:rsidRPr="00D156CF">
        <w:rPr>
          <w:rStyle w:val="ffline"/>
          <w:lang w:val="en-US"/>
        </w:rPr>
        <w:t xml:space="preserve"> </w:t>
      </w:r>
      <w:proofErr w:type="spellStart"/>
      <w:r w:rsidRPr="00D156CF">
        <w:rPr>
          <w:rStyle w:val="ffline"/>
          <w:lang w:val="en-US"/>
        </w:rPr>
        <w:t>lfsvkleeel</w:t>
      </w:r>
      <w:proofErr w:type="spellEnd"/>
      <w:r w:rsidRPr="00D156CF">
        <w:rPr>
          <w:rStyle w:val="ffline"/>
          <w:lang w:val="en-US"/>
        </w:rPr>
        <w:t xml:space="preserve"> </w:t>
      </w:r>
      <w:proofErr w:type="spellStart"/>
      <w:r w:rsidRPr="00D156CF">
        <w:rPr>
          <w:rStyle w:val="ffline"/>
          <w:lang w:val="en-US"/>
        </w:rPr>
        <w:t>svegnteina</w:t>
      </w:r>
      <w:proofErr w:type="spellEnd"/>
      <w:r w:rsidRPr="00D156CF">
        <w:rPr>
          <w:rStyle w:val="ffline"/>
          <w:lang w:val="en-US"/>
        </w:rPr>
        <w:t xml:space="preserve"> </w:t>
      </w:r>
      <w:proofErr w:type="spellStart"/>
      <w:r w:rsidRPr="00D156CF">
        <w:rPr>
          <w:rStyle w:val="ffline"/>
          <w:lang w:val="en-US"/>
        </w:rPr>
        <w:t>elkd</w:t>
      </w:r>
      <w:proofErr w:type="spellEnd"/>
    </w:p>
    <w:p w14:paraId="72C629DD" w14:textId="77777777" w:rsidR="00B14F7E" w:rsidRPr="00D156CF" w:rsidRDefault="00B14F7E" w:rsidP="00B14F7E">
      <w:pPr>
        <w:rPr>
          <w:rFonts w:asciiTheme="majorHAnsi" w:hAnsiTheme="majorHAnsi"/>
          <w:lang w:val="en-US"/>
        </w:rPr>
      </w:pPr>
    </w:p>
    <w:p w14:paraId="3740EE6F" w14:textId="5B0D041E"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6"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chicken 98</w:t>
      </w:r>
      <w:ins w:id="137"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5107E89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72177C" w14:textId="77777777" w:rsidR="00B14F7E" w:rsidRPr="00D156CF" w:rsidRDefault="00B14F7E" w:rsidP="00B14F7E">
      <w:pPr>
        <w:rPr>
          <w:rStyle w:val="ffline"/>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EFBBFD9" w14:textId="77777777" w:rsidR="00B14F7E" w:rsidRPr="00FB0682" w:rsidRDefault="00B14F7E" w:rsidP="00B14F7E">
      <w:pPr>
        <w:rPr>
          <w:rFonts w:asciiTheme="majorHAnsi" w:hAnsiTheme="majorHAnsi"/>
          <w:lang w:val="en-US"/>
        </w:rPr>
      </w:pPr>
    </w:p>
    <w:p w14:paraId="0AFBAC78"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741439C1"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46F889DD" w14:textId="77777777" w:rsidR="00B14F7E" w:rsidRPr="00D156CF" w:rsidRDefault="00B14F7E" w:rsidP="00B14F7E">
      <w:pPr>
        <w:rPr>
          <w:rFonts w:asciiTheme="majorHAnsi" w:hAnsiTheme="majorHAnsi"/>
          <w:lang w:val="en-US"/>
        </w:rPr>
      </w:pPr>
      <w:r w:rsidRPr="00D156CF">
        <w:rPr>
          <w:rFonts w:asciiTheme="majorHAnsi" w:hAnsiTheme="majorHAnsi"/>
          <w:lang w:val="en-US"/>
        </w:rPr>
        <w:t>____ ____ ____ ____</w:t>
      </w:r>
    </w:p>
    <w:p w14:paraId="47CDBABA" w14:textId="77777777" w:rsidR="00B14F7E" w:rsidRPr="00BD0083" w:rsidRDefault="00B14F7E" w:rsidP="00B14F7E">
      <w:pPr>
        <w:rPr>
          <w:rFonts w:asciiTheme="majorHAnsi" w:hAnsiTheme="majorHAnsi"/>
          <w:b/>
          <w:lang w:val="en-US"/>
        </w:rPr>
      </w:pPr>
      <w:r>
        <w:rPr>
          <w:rFonts w:asciiTheme="majorHAnsi" w:hAnsiTheme="majorHAnsi"/>
          <w:b/>
          <w:lang w:val="en-US"/>
        </w:rPr>
        <w:t>A</w:t>
      </w:r>
      <w:r w:rsidRPr="00B33505">
        <w:rPr>
          <w:rFonts w:asciiTheme="majorHAnsi" w:hAnsiTheme="majorHAnsi"/>
          <w:b/>
          <w:lang w:val="en-US"/>
        </w:rPr>
        <w:t xml:space="preserve">mphibian </w:t>
      </w:r>
    </w:p>
    <w:p w14:paraId="3A814A70" w14:textId="77777777" w:rsidR="00B14F7E" w:rsidRPr="00BD0083" w:rsidRDefault="00B14F7E" w:rsidP="00B14F7E">
      <w:pPr>
        <w:rPr>
          <w:rFonts w:asciiTheme="majorHAnsi" w:hAnsiTheme="majorHAnsi"/>
          <w:lang w:val="en-US"/>
        </w:rPr>
      </w:pPr>
      <w:r w:rsidRPr="00B33505">
        <w:rPr>
          <w:rFonts w:asciiTheme="majorHAnsi" w:hAnsiTheme="majorHAnsi"/>
          <w:i/>
          <w:lang w:val="en-US"/>
        </w:rPr>
        <w:t xml:space="preserve">Alligator </w:t>
      </w:r>
      <w:proofErr w:type="spellStart"/>
      <w:r w:rsidRPr="00B33505">
        <w:rPr>
          <w:rFonts w:asciiTheme="majorHAnsi" w:hAnsiTheme="majorHAnsi"/>
          <w:i/>
          <w:lang w:val="en-US"/>
        </w:rPr>
        <w:t>mississippiensis</w:t>
      </w:r>
      <w:proofErr w:type="spellEnd"/>
      <w:r w:rsidRPr="00B33505">
        <w:rPr>
          <w:rFonts w:asciiTheme="majorHAnsi" w:hAnsiTheme="majorHAnsi"/>
          <w:lang w:val="en-US"/>
        </w:rPr>
        <w:t xml:space="preserve">, DNA-binding protein </w:t>
      </w:r>
      <w:r w:rsidRPr="00B33505">
        <w:rPr>
          <w:rFonts w:asciiTheme="majorHAnsi" w:hAnsiTheme="majorHAnsi"/>
          <w:b/>
          <w:lang w:val="en-US"/>
        </w:rPr>
        <w:t>SATB2</w:t>
      </w:r>
      <w:r w:rsidRPr="00B33505">
        <w:rPr>
          <w:rFonts w:asciiTheme="majorHAnsi" w:hAnsiTheme="majorHAnsi"/>
          <w:lang w:val="en-US"/>
        </w:rPr>
        <w:t xml:space="preserve"> 98% </w:t>
      </w:r>
      <w:r>
        <w:rPr>
          <w:rFonts w:asciiTheme="majorHAnsi" w:hAnsiTheme="majorHAnsi"/>
          <w:lang w:val="en-US"/>
        </w:rPr>
        <w:t>sequence identity,</w:t>
      </w:r>
      <w:r w:rsidRPr="00EC7F94">
        <w:rPr>
          <w:rFonts w:asciiTheme="majorHAnsi" w:hAnsiTheme="majorHAnsi"/>
          <w:lang w:val="en-US"/>
        </w:rPr>
        <w:t xml:space="preserve"> </w:t>
      </w:r>
      <w:r>
        <w:rPr>
          <w:rFonts w:asciiTheme="majorHAnsi" w:hAnsiTheme="majorHAnsi"/>
          <w:lang w:val="en-US"/>
        </w:rPr>
        <w:t>Seq. ID (</w:t>
      </w:r>
      <w:r w:rsidRPr="00B33505">
        <w:rPr>
          <w:rFonts w:asciiTheme="majorHAnsi" w:hAnsiTheme="majorHAnsi"/>
          <w:lang w:val="en-US"/>
        </w:rPr>
        <w:t>KYO26889.1</w:t>
      </w:r>
      <w:r>
        <w:rPr>
          <w:rFonts w:asciiTheme="majorHAnsi" w:hAnsiTheme="majorHAnsi"/>
          <w:lang w:val="en-US"/>
        </w:rPr>
        <w:t>)</w:t>
      </w:r>
    </w:p>
    <w:p w14:paraId="0D116E80"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mrtnirk</w:t>
      </w:r>
      <w:r w:rsidRPr="00D156CF">
        <w:rPr>
          <w:rStyle w:val="ffline"/>
          <w:color w:val="FF6600"/>
          <w:lang w:val="en-US"/>
        </w:rPr>
        <w:t>gsm</w:t>
      </w:r>
      <w:proofErr w:type="spellEnd"/>
      <w:r w:rsidRPr="00D156CF">
        <w:rPr>
          <w:rStyle w:val="ffline"/>
          <w:lang w:val="en-US"/>
        </w:rPr>
        <w:t xml:space="preserve"> </w:t>
      </w:r>
      <w:proofErr w:type="spellStart"/>
      <w:r w:rsidRPr="00D156CF">
        <w:rPr>
          <w:rStyle w:val="ffline"/>
          <w:color w:val="FF6600"/>
          <w:lang w:val="en-US"/>
        </w:rPr>
        <w:t>lpvfcvvehy</w:t>
      </w:r>
      <w:proofErr w:type="spellEnd"/>
      <w:r w:rsidRPr="00D156CF">
        <w:rPr>
          <w:rStyle w:val="ffline"/>
          <w:color w:val="FF6600"/>
          <w:lang w:val="en-US"/>
        </w:rPr>
        <w:t xml:space="preserve"> </w:t>
      </w:r>
      <w:proofErr w:type="spellStart"/>
      <w:r w:rsidRPr="00D156CF">
        <w:rPr>
          <w:rStyle w:val="ffline"/>
          <w:color w:val="FF6600"/>
          <w:lang w:val="en-US"/>
        </w:rPr>
        <w:t>enaieydske</w:t>
      </w:r>
      <w:proofErr w:type="spellEnd"/>
      <w:r w:rsidRPr="00D156CF">
        <w:rPr>
          <w:rStyle w:val="ffline"/>
          <w:color w:val="FF6600"/>
          <w:lang w:val="en-US"/>
        </w:rPr>
        <w:t xml:space="preserve"> </w:t>
      </w:r>
      <w:proofErr w:type="spellStart"/>
      <w:r w:rsidRPr="00D156CF">
        <w:rPr>
          <w:rStyle w:val="ffline"/>
          <w:color w:val="FF6600"/>
          <w:lang w:val="en-US"/>
        </w:rPr>
        <w:t>ehaefvlvrk</w:t>
      </w:r>
      <w:proofErr w:type="spellEnd"/>
      <w:r w:rsidRPr="00D156CF">
        <w:rPr>
          <w:rStyle w:val="ffline"/>
          <w:color w:val="FF6600"/>
          <w:lang w:val="en-US"/>
        </w:rPr>
        <w:t xml:space="preserve"> </w:t>
      </w:r>
      <w:proofErr w:type="spellStart"/>
      <w:r w:rsidRPr="00D156CF">
        <w:rPr>
          <w:rStyle w:val="ffline"/>
          <w:color w:val="FF6600"/>
          <w:lang w:val="en-US"/>
        </w:rPr>
        <w:t>dmlfnqliem</w:t>
      </w:r>
      <w:proofErr w:type="spellEnd"/>
      <w:r w:rsidRPr="00D156CF">
        <w:rPr>
          <w:rStyle w:val="ffline"/>
          <w:color w:val="FF6600"/>
          <w:lang w:val="en-US"/>
        </w:rPr>
        <w:t xml:space="preserve"> </w:t>
      </w:r>
      <w:proofErr w:type="spellStart"/>
      <w:r w:rsidRPr="00D156CF">
        <w:rPr>
          <w:rStyle w:val="ffline"/>
          <w:color w:val="FF6600"/>
          <w:lang w:val="en-US"/>
        </w:rPr>
        <w:t>allslgyshs</w:t>
      </w:r>
      <w:proofErr w:type="spellEnd"/>
      <w:r w:rsidRPr="00D156CF">
        <w:rPr>
          <w:color w:val="FF6600"/>
          <w:lang w:val="en-US"/>
        </w:rPr>
        <w:t xml:space="preserve">        61 </w:t>
      </w:r>
      <w:proofErr w:type="spellStart"/>
      <w:r w:rsidRPr="00D156CF">
        <w:rPr>
          <w:rStyle w:val="ffline"/>
          <w:color w:val="FF6600"/>
          <w:lang w:val="en-US"/>
        </w:rPr>
        <w:t>saaqakgliq</w:t>
      </w:r>
      <w:proofErr w:type="spellEnd"/>
      <w:r w:rsidRPr="00D156CF">
        <w:rPr>
          <w:rStyle w:val="ffline"/>
          <w:color w:val="FF6600"/>
          <w:lang w:val="en-US"/>
        </w:rPr>
        <w:t xml:space="preserve"> </w:t>
      </w:r>
      <w:proofErr w:type="spellStart"/>
      <w:r w:rsidRPr="00D156CF">
        <w:rPr>
          <w:rStyle w:val="ffline"/>
          <w:color w:val="FF6600"/>
          <w:lang w:val="en-US"/>
        </w:rPr>
        <w:t>vgkwnpvpls</w:t>
      </w:r>
      <w:proofErr w:type="spellEnd"/>
      <w:r w:rsidRPr="00D156CF">
        <w:rPr>
          <w:rStyle w:val="ffline"/>
          <w:lang w:val="en-US"/>
        </w:rPr>
        <w:t xml:space="preserve"> </w:t>
      </w:r>
      <w:proofErr w:type="spellStart"/>
      <w:r w:rsidRPr="00D156CF">
        <w:rPr>
          <w:rStyle w:val="ffline"/>
          <w:color w:val="FF6600"/>
          <w:lang w:val="en-US"/>
        </w:rPr>
        <w:t>yvtdapdatv</w:t>
      </w:r>
      <w:proofErr w:type="spellEnd"/>
      <w:r w:rsidRPr="00D156CF">
        <w:rPr>
          <w:rStyle w:val="ffline"/>
          <w:color w:val="FF6600"/>
          <w:lang w:val="en-US"/>
        </w:rPr>
        <w:t xml:space="preserve"> </w:t>
      </w:r>
      <w:proofErr w:type="spellStart"/>
      <w:r w:rsidRPr="00D156CF">
        <w:rPr>
          <w:rStyle w:val="ffline"/>
          <w:color w:val="FF6600"/>
          <w:lang w:val="en-US"/>
        </w:rPr>
        <w:t>admlqdvyhv</w:t>
      </w:r>
      <w:proofErr w:type="spellEnd"/>
      <w:r w:rsidRPr="00D156CF">
        <w:rPr>
          <w:rStyle w:val="ffline"/>
          <w:color w:val="FF6600"/>
          <w:lang w:val="en-US"/>
        </w:rPr>
        <w:t xml:space="preserve"> </w:t>
      </w:r>
      <w:proofErr w:type="spellStart"/>
      <w:r w:rsidRPr="00D156CF">
        <w:rPr>
          <w:rStyle w:val="ffline"/>
          <w:color w:val="FF6600"/>
          <w:lang w:val="en-US"/>
        </w:rPr>
        <w:t>vtlkiqlhs</w:t>
      </w:r>
      <w:r w:rsidRPr="00D156CF">
        <w:rPr>
          <w:rStyle w:val="ffline"/>
          <w:lang w:val="en-US"/>
        </w:rPr>
        <w:t>c</w:t>
      </w:r>
      <w:proofErr w:type="spellEnd"/>
      <w:r w:rsidRPr="00D156CF">
        <w:rPr>
          <w:rStyle w:val="ffline"/>
          <w:lang w:val="en-US"/>
        </w:rPr>
        <w:t xml:space="preserve"> </w:t>
      </w:r>
      <w:proofErr w:type="spellStart"/>
      <w:r w:rsidRPr="00D156CF">
        <w:rPr>
          <w:rStyle w:val="ffline"/>
          <w:lang w:val="en-US"/>
        </w:rPr>
        <w:t>pkledlppeq</w:t>
      </w:r>
      <w:proofErr w:type="spellEnd"/>
      <w:r w:rsidRPr="00D156CF">
        <w:rPr>
          <w:lang w:val="en-US"/>
        </w:rPr>
        <w:t xml:space="preserve">       121 </w:t>
      </w:r>
      <w:proofErr w:type="spellStart"/>
      <w:r w:rsidRPr="00D156CF">
        <w:rPr>
          <w:rStyle w:val="ffline"/>
          <w:lang w:val="en-US"/>
        </w:rPr>
        <w:t>wshttvrnal</w:t>
      </w:r>
      <w:proofErr w:type="spellEnd"/>
      <w:r w:rsidRPr="00D156CF">
        <w:rPr>
          <w:rStyle w:val="ffline"/>
          <w:lang w:val="en-US"/>
        </w:rPr>
        <w:t xml:space="preserve"> </w:t>
      </w:r>
      <w:proofErr w:type="spellStart"/>
      <w:r w:rsidRPr="00D156CF">
        <w:rPr>
          <w:rStyle w:val="ffline"/>
          <w:lang w:val="en-US"/>
        </w:rPr>
        <w:t>kdllkdmnqs</w:t>
      </w:r>
      <w:proofErr w:type="spellEnd"/>
      <w:r w:rsidRPr="00D156CF">
        <w:rPr>
          <w:rStyle w:val="ffline"/>
          <w:lang w:val="en-US"/>
        </w:rPr>
        <w:t xml:space="preserve"> </w:t>
      </w:r>
      <w:proofErr w:type="spellStart"/>
      <w:r w:rsidRPr="00D156CF">
        <w:rPr>
          <w:rStyle w:val="ffline"/>
          <w:lang w:val="en-US"/>
        </w:rPr>
        <w:t>slakecplsq</w:t>
      </w:r>
      <w:proofErr w:type="spellEnd"/>
      <w:r w:rsidRPr="00D156CF">
        <w:rPr>
          <w:rStyle w:val="ffline"/>
          <w:lang w:val="en-US"/>
        </w:rPr>
        <w:t xml:space="preserve"> </w:t>
      </w:r>
      <w:proofErr w:type="spellStart"/>
      <w:r w:rsidRPr="00D156CF">
        <w:rPr>
          <w:rStyle w:val="ffline"/>
          <w:lang w:val="en-US"/>
        </w:rPr>
        <w:t>smissivnst</w:t>
      </w:r>
      <w:proofErr w:type="spellEnd"/>
      <w:r w:rsidRPr="00D156CF">
        <w:rPr>
          <w:rStyle w:val="ffline"/>
          <w:lang w:val="en-US"/>
        </w:rPr>
        <w:t xml:space="preserve"> </w:t>
      </w:r>
      <w:proofErr w:type="spellStart"/>
      <w:r w:rsidRPr="00D156CF">
        <w:rPr>
          <w:rStyle w:val="ffline"/>
          <w:lang w:val="en-US"/>
        </w:rPr>
        <w:t>yyanvsaakc</w:t>
      </w:r>
      <w:proofErr w:type="spellEnd"/>
      <w:r w:rsidRPr="00D156CF">
        <w:rPr>
          <w:rStyle w:val="ffline"/>
          <w:lang w:val="en-US"/>
        </w:rPr>
        <w:t xml:space="preserve"> </w:t>
      </w:r>
      <w:proofErr w:type="spellStart"/>
      <w:r w:rsidRPr="00D156CF">
        <w:rPr>
          <w:rStyle w:val="ffline"/>
          <w:lang w:val="en-US"/>
        </w:rPr>
        <w:t>qefgrwykhf</w:t>
      </w:r>
      <w:proofErr w:type="spellEnd"/>
      <w:r w:rsidRPr="00D156CF">
        <w:rPr>
          <w:lang w:val="en-US"/>
        </w:rPr>
        <w:t xml:space="preserve">       181 </w:t>
      </w:r>
      <w:proofErr w:type="spellStart"/>
      <w:r w:rsidRPr="00D156CF">
        <w:rPr>
          <w:rStyle w:val="ffline"/>
          <w:lang w:val="en-US"/>
        </w:rPr>
        <w:t>kkakdmmvem</w:t>
      </w:r>
      <w:proofErr w:type="spellEnd"/>
      <w:r w:rsidRPr="00D156CF">
        <w:rPr>
          <w:rStyle w:val="ffline"/>
          <w:lang w:val="en-US"/>
        </w:rPr>
        <w:t xml:space="preserve"> </w:t>
      </w:r>
      <w:proofErr w:type="spellStart"/>
      <w:r w:rsidRPr="00D156CF">
        <w:rPr>
          <w:rStyle w:val="ffline"/>
          <w:lang w:val="en-US"/>
        </w:rPr>
        <w:t>dsiselpqqg</w:t>
      </w:r>
      <w:proofErr w:type="spellEnd"/>
      <w:r w:rsidRPr="00D156CF">
        <w:rPr>
          <w:rStyle w:val="ffline"/>
          <w:lang w:val="en-US"/>
        </w:rPr>
        <w:t xml:space="preserve"> </w:t>
      </w:r>
      <w:proofErr w:type="spellStart"/>
      <w:r w:rsidRPr="00D156CF">
        <w:rPr>
          <w:rStyle w:val="ffline"/>
          <w:lang w:val="en-US"/>
        </w:rPr>
        <w:t>anhvnfgqqp</w:t>
      </w:r>
      <w:proofErr w:type="spellEnd"/>
      <w:r w:rsidRPr="00D156CF">
        <w:rPr>
          <w:rStyle w:val="ffline"/>
          <w:lang w:val="en-US"/>
        </w:rPr>
        <w:t xml:space="preserve"> </w:t>
      </w:r>
      <w:proofErr w:type="spellStart"/>
      <w:r w:rsidRPr="00D156CF">
        <w:rPr>
          <w:rStyle w:val="ffline"/>
          <w:lang w:val="en-US"/>
        </w:rPr>
        <w:t>vpgntaeqpp</w:t>
      </w:r>
      <w:proofErr w:type="spellEnd"/>
      <w:r w:rsidRPr="00D156CF">
        <w:rPr>
          <w:rStyle w:val="ffline"/>
          <w:lang w:val="en-US"/>
        </w:rPr>
        <w:t xml:space="preserve"> </w:t>
      </w:r>
      <w:proofErr w:type="spellStart"/>
      <w:r w:rsidRPr="00D156CF">
        <w:rPr>
          <w:rStyle w:val="ffline"/>
          <w:lang w:val="en-US"/>
        </w:rPr>
        <w:t>spvqlshgsq</w:t>
      </w:r>
      <w:proofErr w:type="spellEnd"/>
      <w:r w:rsidRPr="00D156CF">
        <w:rPr>
          <w:rStyle w:val="ffline"/>
          <w:lang w:val="en-US"/>
        </w:rPr>
        <w:t xml:space="preserve"> </w:t>
      </w:r>
      <w:proofErr w:type="spellStart"/>
      <w:r w:rsidRPr="00D156CF">
        <w:rPr>
          <w:rStyle w:val="ffline"/>
          <w:lang w:val="en-US"/>
        </w:rPr>
        <w:t>psvrtplpnl</w:t>
      </w:r>
      <w:proofErr w:type="spellEnd"/>
      <w:r w:rsidRPr="00D156CF">
        <w:rPr>
          <w:lang w:val="en-US"/>
        </w:rPr>
        <w:t xml:space="preserve">       241 </w:t>
      </w:r>
      <w:proofErr w:type="spellStart"/>
      <w:r w:rsidRPr="00D156CF">
        <w:rPr>
          <w:rStyle w:val="ffline"/>
          <w:lang w:val="en-US"/>
        </w:rPr>
        <w:t>hpglvstpis</w:t>
      </w:r>
      <w:proofErr w:type="spellEnd"/>
      <w:r w:rsidRPr="00D156CF">
        <w:rPr>
          <w:rStyle w:val="ffline"/>
          <w:lang w:val="en-US"/>
        </w:rPr>
        <w:t xml:space="preserve"> </w:t>
      </w:r>
      <w:proofErr w:type="spellStart"/>
      <w:r w:rsidRPr="00D156CF">
        <w:rPr>
          <w:rStyle w:val="ffline"/>
          <w:lang w:val="en-US"/>
        </w:rPr>
        <w:t>pqlvnqqlvm</w:t>
      </w:r>
      <w:proofErr w:type="spellEnd"/>
      <w:r w:rsidRPr="00D156CF">
        <w:rPr>
          <w:rStyle w:val="ffline"/>
          <w:lang w:val="en-US"/>
        </w:rPr>
        <w:t xml:space="preserve"> </w:t>
      </w:r>
      <w:proofErr w:type="spellStart"/>
      <w:r w:rsidRPr="00D156CF">
        <w:rPr>
          <w:rStyle w:val="ffline"/>
          <w:lang w:val="en-US"/>
        </w:rPr>
        <w:t>aqllnqqyav</w:t>
      </w:r>
      <w:proofErr w:type="spellEnd"/>
      <w:r w:rsidRPr="00D156CF">
        <w:rPr>
          <w:rStyle w:val="ffline"/>
          <w:lang w:val="en-US"/>
        </w:rPr>
        <w:t xml:space="preserve"> </w:t>
      </w:r>
      <w:proofErr w:type="spellStart"/>
      <w:r w:rsidRPr="00D156CF">
        <w:rPr>
          <w:rStyle w:val="ffline"/>
          <w:lang w:val="en-US"/>
        </w:rPr>
        <w:t>nrllaqqsln</w:t>
      </w:r>
      <w:proofErr w:type="spellEnd"/>
      <w:r w:rsidRPr="00D156CF">
        <w:rPr>
          <w:rStyle w:val="ffline"/>
          <w:lang w:val="en-US"/>
        </w:rPr>
        <w:t xml:space="preserve"> </w:t>
      </w:r>
      <w:proofErr w:type="spellStart"/>
      <w:r w:rsidRPr="00D156CF">
        <w:rPr>
          <w:rStyle w:val="ffline"/>
          <w:lang w:val="en-US"/>
        </w:rPr>
        <w:t>qqylnhpppv</w:t>
      </w:r>
      <w:proofErr w:type="spellEnd"/>
      <w:r w:rsidRPr="00D156CF">
        <w:rPr>
          <w:rStyle w:val="ffline"/>
          <w:lang w:val="en-US"/>
        </w:rPr>
        <w:t xml:space="preserve"> </w:t>
      </w:r>
      <w:proofErr w:type="spellStart"/>
      <w:r w:rsidRPr="00D156CF">
        <w:rPr>
          <w:rStyle w:val="ffline"/>
          <w:lang w:val="en-US"/>
        </w:rPr>
        <w:t>srsmnkpleq</w:t>
      </w:r>
      <w:proofErr w:type="spellEnd"/>
      <w:r w:rsidRPr="00D156CF">
        <w:rPr>
          <w:lang w:val="en-US"/>
        </w:rPr>
        <w:t xml:space="preserve">       301 </w:t>
      </w:r>
      <w:proofErr w:type="spellStart"/>
      <w:r w:rsidRPr="00D156CF">
        <w:rPr>
          <w:rStyle w:val="ffline"/>
          <w:lang w:val="en-US"/>
        </w:rPr>
        <w:t>qvstntevss</w:t>
      </w:r>
      <w:proofErr w:type="spellEnd"/>
      <w:r w:rsidRPr="00D156CF">
        <w:rPr>
          <w:rStyle w:val="ffline"/>
          <w:lang w:val="en-US"/>
        </w:rPr>
        <w:t xml:space="preserve"> </w:t>
      </w:r>
      <w:proofErr w:type="spellStart"/>
      <w:r w:rsidRPr="00D156CF">
        <w:rPr>
          <w:rStyle w:val="ffline"/>
          <w:lang w:val="en-US"/>
        </w:rPr>
        <w:t>eiyqwvrdel</w:t>
      </w:r>
      <w:proofErr w:type="spellEnd"/>
      <w:r w:rsidRPr="00D156CF">
        <w:rPr>
          <w:rStyle w:val="ffline"/>
          <w:lang w:val="en-US"/>
        </w:rPr>
        <w:t xml:space="preserve"> </w:t>
      </w:r>
      <w:proofErr w:type="spellStart"/>
      <w:r w:rsidRPr="00D156CF">
        <w:rPr>
          <w:rStyle w:val="ffline"/>
          <w:lang w:val="en-US"/>
        </w:rPr>
        <w:t>kragisqavf</w:t>
      </w:r>
      <w:proofErr w:type="spellEnd"/>
      <w:r w:rsidRPr="00D156CF">
        <w:rPr>
          <w:rStyle w:val="ffline"/>
          <w:lang w:val="en-US"/>
        </w:rPr>
        <w:t xml:space="preserve"> </w:t>
      </w:r>
      <w:proofErr w:type="spellStart"/>
      <w:r w:rsidRPr="00D156CF">
        <w:rPr>
          <w:rStyle w:val="ffline"/>
          <w:lang w:val="en-US"/>
        </w:rPr>
        <w:t>arvafnrtqg</w:t>
      </w:r>
      <w:proofErr w:type="spellEnd"/>
      <w:r w:rsidRPr="00D156CF">
        <w:rPr>
          <w:rStyle w:val="ffline"/>
          <w:lang w:val="en-US"/>
        </w:rPr>
        <w:t xml:space="preserve"> </w:t>
      </w:r>
      <w:proofErr w:type="spellStart"/>
      <w:r w:rsidRPr="00D156CF">
        <w:rPr>
          <w:rStyle w:val="ffline"/>
          <w:lang w:val="en-US"/>
        </w:rPr>
        <w:t>llseilrkee</w:t>
      </w:r>
      <w:proofErr w:type="spellEnd"/>
      <w:r w:rsidRPr="00D156CF">
        <w:rPr>
          <w:rStyle w:val="ffline"/>
          <w:lang w:val="en-US"/>
        </w:rPr>
        <w:t xml:space="preserve"> </w:t>
      </w:r>
      <w:proofErr w:type="spellStart"/>
      <w:r w:rsidRPr="00D156CF">
        <w:rPr>
          <w:rStyle w:val="ffline"/>
          <w:lang w:val="en-US"/>
        </w:rPr>
        <w:t>dpktasqsll</w:t>
      </w:r>
      <w:proofErr w:type="spellEnd"/>
      <w:r w:rsidRPr="00D156CF">
        <w:rPr>
          <w:lang w:val="en-US"/>
        </w:rPr>
        <w:t xml:space="preserve">       361 </w:t>
      </w:r>
      <w:proofErr w:type="spellStart"/>
      <w:r w:rsidRPr="00D156CF">
        <w:rPr>
          <w:rStyle w:val="ffline"/>
          <w:lang w:val="en-US"/>
        </w:rPr>
        <w:t>vnlramqnfl</w:t>
      </w:r>
      <w:proofErr w:type="spellEnd"/>
      <w:r w:rsidRPr="00D156CF">
        <w:rPr>
          <w:rStyle w:val="ffline"/>
          <w:lang w:val="en-US"/>
        </w:rPr>
        <w:t xml:space="preserve"> </w:t>
      </w:r>
      <w:proofErr w:type="spellStart"/>
      <w:r w:rsidRPr="00D156CF">
        <w:rPr>
          <w:rStyle w:val="ffline"/>
          <w:lang w:val="en-US"/>
        </w:rPr>
        <w:t>qlpeaerdri</w:t>
      </w:r>
      <w:proofErr w:type="spellEnd"/>
      <w:r w:rsidRPr="00D156CF">
        <w:rPr>
          <w:rStyle w:val="ffline"/>
          <w:lang w:val="en-US"/>
        </w:rPr>
        <w:t xml:space="preserve"> </w:t>
      </w:r>
      <w:proofErr w:type="spellStart"/>
      <w:r w:rsidRPr="00D156CF">
        <w:rPr>
          <w:rStyle w:val="ffline"/>
          <w:lang w:val="en-US"/>
        </w:rPr>
        <w:t>yqderersln</w:t>
      </w:r>
      <w:proofErr w:type="spellEnd"/>
      <w:r w:rsidRPr="00D156CF">
        <w:rPr>
          <w:rStyle w:val="ffline"/>
          <w:lang w:val="en-US"/>
        </w:rPr>
        <w:t xml:space="preserve"> </w:t>
      </w:r>
      <w:proofErr w:type="spellStart"/>
      <w:r w:rsidRPr="00D156CF">
        <w:rPr>
          <w:rStyle w:val="ffline"/>
          <w:lang w:val="en-US"/>
        </w:rPr>
        <w:t>aasamgpapl</w:t>
      </w:r>
      <w:proofErr w:type="spellEnd"/>
      <w:r w:rsidRPr="00D156CF">
        <w:rPr>
          <w:rStyle w:val="ffline"/>
          <w:lang w:val="en-US"/>
        </w:rPr>
        <w:t xml:space="preserve"> </w:t>
      </w:r>
      <w:proofErr w:type="spellStart"/>
      <w:r w:rsidRPr="00D156CF">
        <w:rPr>
          <w:rStyle w:val="ffline"/>
          <w:lang w:val="en-US"/>
        </w:rPr>
        <w:t>istppnrppq</w:t>
      </w:r>
      <w:proofErr w:type="spellEnd"/>
      <w:r w:rsidRPr="00D156CF">
        <w:rPr>
          <w:rStyle w:val="ffline"/>
          <w:lang w:val="en-US"/>
        </w:rPr>
        <w:t xml:space="preserve"> </w:t>
      </w:r>
      <w:proofErr w:type="spellStart"/>
      <w:r w:rsidRPr="00D156CF">
        <w:rPr>
          <w:rStyle w:val="ffline"/>
          <w:lang w:val="en-US"/>
        </w:rPr>
        <w:t>vktatiater</w:t>
      </w:r>
      <w:proofErr w:type="spellEnd"/>
      <w:r w:rsidRPr="00D156CF">
        <w:rPr>
          <w:lang w:val="en-US"/>
        </w:rPr>
        <w:t xml:space="preserve">       421 </w:t>
      </w:r>
      <w:proofErr w:type="spellStart"/>
      <w:r w:rsidRPr="00D156CF">
        <w:rPr>
          <w:rStyle w:val="ffline"/>
          <w:lang w:val="en-US"/>
        </w:rPr>
        <w:t>nvktenntmn</w:t>
      </w:r>
      <w:proofErr w:type="spellEnd"/>
      <w:r w:rsidRPr="00D156CF">
        <w:rPr>
          <w:rStyle w:val="ffline"/>
          <w:lang w:val="en-US"/>
        </w:rPr>
        <w:t xml:space="preserve"> </w:t>
      </w:r>
      <w:proofErr w:type="spellStart"/>
      <w:r w:rsidRPr="00D156CF">
        <w:rPr>
          <w:rStyle w:val="ffline"/>
          <w:lang w:val="en-US"/>
        </w:rPr>
        <w:t>inasiydeiq</w:t>
      </w:r>
      <w:proofErr w:type="spellEnd"/>
      <w:r w:rsidRPr="00D156CF">
        <w:rPr>
          <w:rStyle w:val="ffline"/>
          <w:lang w:val="en-US"/>
        </w:rPr>
        <w:t xml:space="preserve"> </w:t>
      </w:r>
      <w:proofErr w:type="spellStart"/>
      <w:r w:rsidRPr="00D156CF">
        <w:rPr>
          <w:rStyle w:val="ffline"/>
          <w:lang w:val="en-US"/>
        </w:rPr>
        <w:t>qemkrakvsq</w:t>
      </w:r>
      <w:proofErr w:type="spellEnd"/>
      <w:r w:rsidRPr="00D156CF">
        <w:rPr>
          <w:rStyle w:val="ffline"/>
          <w:lang w:val="en-US"/>
        </w:rPr>
        <w:t xml:space="preserve"> </w:t>
      </w:r>
      <w:proofErr w:type="spellStart"/>
      <w:r w:rsidRPr="00D156CF">
        <w:rPr>
          <w:rStyle w:val="ffline"/>
          <w:lang w:val="en-US"/>
        </w:rPr>
        <w:t>alfakvaatk</w:t>
      </w:r>
      <w:proofErr w:type="spellEnd"/>
      <w:r w:rsidRPr="00D156CF">
        <w:rPr>
          <w:rStyle w:val="ffline"/>
          <w:lang w:val="en-US"/>
        </w:rPr>
        <w:t xml:space="preserve"> </w:t>
      </w:r>
      <w:proofErr w:type="spellStart"/>
      <w:r w:rsidRPr="00D156CF">
        <w:rPr>
          <w:rStyle w:val="ffline"/>
          <w:lang w:val="en-US"/>
        </w:rPr>
        <w:t>sqgwlcellr</w:t>
      </w:r>
      <w:proofErr w:type="spellEnd"/>
      <w:r w:rsidRPr="00D156CF">
        <w:rPr>
          <w:rStyle w:val="ffline"/>
          <w:lang w:val="en-US"/>
        </w:rPr>
        <w:t xml:space="preserve"> </w:t>
      </w:r>
      <w:proofErr w:type="spellStart"/>
      <w:r w:rsidRPr="00D156CF">
        <w:rPr>
          <w:rStyle w:val="ffline"/>
          <w:lang w:val="en-US"/>
        </w:rPr>
        <w:t>wkedpspenr</w:t>
      </w:r>
      <w:proofErr w:type="spellEnd"/>
      <w:r w:rsidRPr="00D156CF">
        <w:rPr>
          <w:lang w:val="en-US"/>
        </w:rPr>
        <w:t xml:space="preserve">       481 </w:t>
      </w:r>
      <w:proofErr w:type="spellStart"/>
      <w:r w:rsidRPr="00D156CF">
        <w:rPr>
          <w:rStyle w:val="ffline"/>
          <w:lang w:val="en-US"/>
        </w:rPr>
        <w:t>tlwenlsmir</w:t>
      </w:r>
      <w:proofErr w:type="spellEnd"/>
      <w:r w:rsidRPr="00D156CF">
        <w:rPr>
          <w:rStyle w:val="ffline"/>
          <w:lang w:val="en-US"/>
        </w:rPr>
        <w:t xml:space="preserve"> </w:t>
      </w:r>
      <w:proofErr w:type="spellStart"/>
      <w:r w:rsidRPr="00D156CF">
        <w:rPr>
          <w:rStyle w:val="ffline"/>
          <w:lang w:val="en-US"/>
        </w:rPr>
        <w:t>rflslpqper</w:t>
      </w:r>
      <w:proofErr w:type="spellEnd"/>
      <w:r w:rsidRPr="00D156CF">
        <w:rPr>
          <w:rStyle w:val="ffline"/>
          <w:lang w:val="en-US"/>
        </w:rPr>
        <w:t xml:space="preserve"> </w:t>
      </w:r>
      <w:proofErr w:type="spellStart"/>
      <w:r w:rsidRPr="00D156CF">
        <w:rPr>
          <w:rStyle w:val="ffline"/>
          <w:lang w:val="en-US"/>
        </w:rPr>
        <w:t>daiyeqesna</w:t>
      </w:r>
      <w:proofErr w:type="spellEnd"/>
      <w:r w:rsidRPr="00D156CF">
        <w:rPr>
          <w:rStyle w:val="ffline"/>
          <w:lang w:val="en-US"/>
        </w:rPr>
        <w:t xml:space="preserve"> </w:t>
      </w:r>
      <w:proofErr w:type="spellStart"/>
      <w:r w:rsidRPr="00D156CF">
        <w:rPr>
          <w:rStyle w:val="ffline"/>
          <w:lang w:val="en-US"/>
        </w:rPr>
        <w:t>vhhhgdrpsh</w:t>
      </w:r>
      <w:proofErr w:type="spellEnd"/>
      <w:r w:rsidRPr="00D156CF">
        <w:rPr>
          <w:rStyle w:val="ffline"/>
          <w:lang w:val="en-US"/>
        </w:rPr>
        <w:t xml:space="preserve"> </w:t>
      </w:r>
      <w:proofErr w:type="spellStart"/>
      <w:r w:rsidRPr="00D156CF">
        <w:rPr>
          <w:rStyle w:val="ffline"/>
          <w:lang w:val="en-US"/>
        </w:rPr>
        <w:t>iihvpaeqiq</w:t>
      </w:r>
      <w:proofErr w:type="spellEnd"/>
      <w:r w:rsidRPr="00D156CF">
        <w:rPr>
          <w:rStyle w:val="ffline"/>
          <w:lang w:val="en-US"/>
        </w:rPr>
        <w:t xml:space="preserve"> </w:t>
      </w:r>
      <w:proofErr w:type="spellStart"/>
      <w:r w:rsidRPr="00D156CF">
        <w:rPr>
          <w:rStyle w:val="ffline"/>
          <w:lang w:val="en-US"/>
        </w:rPr>
        <w:t>spsptthvke</w:t>
      </w:r>
      <w:proofErr w:type="spellEnd"/>
      <w:r w:rsidRPr="00D156CF">
        <w:rPr>
          <w:lang w:val="en-US"/>
        </w:rPr>
        <w:t xml:space="preserve">       541 </w:t>
      </w:r>
      <w:proofErr w:type="spellStart"/>
      <w:r w:rsidRPr="00D156CF">
        <w:rPr>
          <w:rStyle w:val="ffline"/>
          <w:lang w:val="en-US"/>
        </w:rPr>
        <w:t>ehrgaflpgl</w:t>
      </w:r>
      <w:proofErr w:type="spellEnd"/>
      <w:r w:rsidRPr="00D156CF">
        <w:rPr>
          <w:rStyle w:val="ffline"/>
          <w:lang w:val="en-US"/>
        </w:rPr>
        <w:t xml:space="preserve"> </w:t>
      </w:r>
      <w:proofErr w:type="spellStart"/>
      <w:r w:rsidRPr="00D156CF">
        <w:rPr>
          <w:rStyle w:val="ffline"/>
          <w:lang w:val="en-US"/>
        </w:rPr>
        <w:t>lttgpwlgat</w:t>
      </w:r>
      <w:proofErr w:type="spellEnd"/>
      <w:r w:rsidRPr="00D156CF">
        <w:rPr>
          <w:rStyle w:val="ffline"/>
          <w:lang w:val="en-US"/>
        </w:rPr>
        <w:t xml:space="preserve"> </w:t>
      </w:r>
      <w:proofErr w:type="spellStart"/>
      <w:r w:rsidRPr="00D156CF">
        <w:rPr>
          <w:rStyle w:val="ffline"/>
          <w:lang w:val="en-US"/>
        </w:rPr>
        <w:t>pqqqqqqqqq</w:t>
      </w:r>
      <w:proofErr w:type="spellEnd"/>
      <w:r w:rsidRPr="00D156CF">
        <w:rPr>
          <w:rStyle w:val="ffline"/>
          <w:lang w:val="en-US"/>
        </w:rPr>
        <w:t xml:space="preserve"> </w:t>
      </w:r>
      <w:proofErr w:type="spellStart"/>
      <w:r w:rsidRPr="00D156CF">
        <w:rPr>
          <w:rStyle w:val="ffline"/>
          <w:lang w:val="en-US"/>
        </w:rPr>
        <w:t>qqqqqqqpqq</w:t>
      </w:r>
      <w:proofErr w:type="spellEnd"/>
      <w:r w:rsidRPr="00D156CF">
        <w:rPr>
          <w:rStyle w:val="ffline"/>
          <w:lang w:val="en-US"/>
        </w:rPr>
        <w:t xml:space="preserve"> </w:t>
      </w:r>
      <w:proofErr w:type="spellStart"/>
      <w:r w:rsidRPr="00D156CF">
        <w:rPr>
          <w:rStyle w:val="ffline"/>
          <w:lang w:val="en-US"/>
        </w:rPr>
        <w:t>qqpgprlppr</w:t>
      </w:r>
      <w:proofErr w:type="spellEnd"/>
      <w:r w:rsidRPr="00D156CF">
        <w:rPr>
          <w:rStyle w:val="ffline"/>
          <w:lang w:val="en-US"/>
        </w:rPr>
        <w:t xml:space="preserve"> </w:t>
      </w:r>
      <w:proofErr w:type="spellStart"/>
      <w:r w:rsidRPr="00D156CF">
        <w:rPr>
          <w:rStyle w:val="ffline"/>
          <w:lang w:val="en-US"/>
        </w:rPr>
        <w:t>qptvaspaes</w:t>
      </w:r>
      <w:proofErr w:type="spellEnd"/>
      <w:r w:rsidRPr="00D156CF">
        <w:rPr>
          <w:lang w:val="en-US"/>
        </w:rPr>
        <w:t xml:space="preserve">       601 </w:t>
      </w:r>
      <w:proofErr w:type="spellStart"/>
      <w:r w:rsidRPr="00D156CF">
        <w:rPr>
          <w:rStyle w:val="ffline"/>
          <w:lang w:val="en-US"/>
        </w:rPr>
        <w:t>edenrqkprp</w:t>
      </w:r>
      <w:proofErr w:type="spellEnd"/>
      <w:r w:rsidRPr="00D156CF">
        <w:rPr>
          <w:rStyle w:val="ffline"/>
          <w:lang w:val="en-US"/>
        </w:rPr>
        <w:t xml:space="preserve"> </w:t>
      </w:r>
      <w:proofErr w:type="spellStart"/>
      <w:r w:rsidRPr="00D156CF">
        <w:rPr>
          <w:rStyle w:val="ffline"/>
          <w:lang w:val="en-US"/>
        </w:rPr>
        <w:t>rtkisvealg</w:t>
      </w:r>
      <w:proofErr w:type="spellEnd"/>
      <w:r w:rsidRPr="00D156CF">
        <w:rPr>
          <w:rStyle w:val="ffline"/>
          <w:lang w:val="en-US"/>
        </w:rPr>
        <w:t xml:space="preserve"> </w:t>
      </w:r>
      <w:proofErr w:type="spellStart"/>
      <w:r w:rsidRPr="00D156CF">
        <w:rPr>
          <w:rStyle w:val="ffline"/>
          <w:lang w:val="en-US"/>
        </w:rPr>
        <w:t>ilqsfiqdvg</w:t>
      </w:r>
      <w:proofErr w:type="spellEnd"/>
      <w:r w:rsidRPr="00D156CF">
        <w:rPr>
          <w:rStyle w:val="ffline"/>
          <w:lang w:val="en-US"/>
        </w:rPr>
        <w:t xml:space="preserve"> </w:t>
      </w:r>
      <w:proofErr w:type="spellStart"/>
      <w:r w:rsidRPr="00D156CF">
        <w:rPr>
          <w:rStyle w:val="ffline"/>
          <w:lang w:val="en-US"/>
        </w:rPr>
        <w:t>lypdeeaiqt</w:t>
      </w:r>
      <w:proofErr w:type="spellEnd"/>
      <w:r w:rsidRPr="00D156CF">
        <w:rPr>
          <w:rStyle w:val="ffline"/>
          <w:lang w:val="en-US"/>
        </w:rPr>
        <w:t xml:space="preserve"> </w:t>
      </w:r>
      <w:proofErr w:type="spellStart"/>
      <w:r w:rsidRPr="00D156CF">
        <w:rPr>
          <w:rStyle w:val="ffline"/>
          <w:lang w:val="en-US"/>
        </w:rPr>
        <w:t>lsaqldlpky</w:t>
      </w:r>
      <w:proofErr w:type="spellEnd"/>
      <w:r w:rsidRPr="00D156CF">
        <w:rPr>
          <w:rStyle w:val="ffline"/>
          <w:lang w:val="en-US"/>
        </w:rPr>
        <w:t xml:space="preserve"> </w:t>
      </w:r>
      <w:proofErr w:type="spellStart"/>
      <w:r w:rsidRPr="00D156CF">
        <w:rPr>
          <w:rStyle w:val="ffline"/>
          <w:lang w:val="en-US"/>
        </w:rPr>
        <w:t>tiikffqnqr</w:t>
      </w:r>
      <w:proofErr w:type="spellEnd"/>
      <w:r w:rsidRPr="00D156CF">
        <w:rPr>
          <w:lang w:val="en-US"/>
        </w:rPr>
        <w:t xml:space="preserve">       661 </w:t>
      </w:r>
      <w:proofErr w:type="spellStart"/>
      <w:r w:rsidRPr="00D156CF">
        <w:rPr>
          <w:rStyle w:val="ffline"/>
          <w:lang w:val="en-US"/>
        </w:rPr>
        <w:t>yylkhhgklk</w:t>
      </w:r>
      <w:proofErr w:type="spellEnd"/>
      <w:r w:rsidRPr="00D156CF">
        <w:rPr>
          <w:rStyle w:val="ffline"/>
          <w:lang w:val="en-US"/>
        </w:rPr>
        <w:t xml:space="preserve"> </w:t>
      </w:r>
      <w:proofErr w:type="spellStart"/>
      <w:r w:rsidRPr="00D156CF">
        <w:rPr>
          <w:rStyle w:val="ffline"/>
          <w:lang w:val="en-US"/>
        </w:rPr>
        <w:t>dnsglevdva</w:t>
      </w:r>
      <w:proofErr w:type="spellEnd"/>
      <w:r w:rsidRPr="00D156CF">
        <w:rPr>
          <w:rStyle w:val="ffline"/>
          <w:lang w:val="en-US"/>
        </w:rPr>
        <w:t xml:space="preserve"> </w:t>
      </w:r>
      <w:proofErr w:type="spellStart"/>
      <w:r w:rsidRPr="00D156CF">
        <w:rPr>
          <w:rStyle w:val="ffline"/>
          <w:lang w:val="en-US"/>
        </w:rPr>
        <w:t>eykeeellnd</w:t>
      </w:r>
      <w:proofErr w:type="spellEnd"/>
      <w:r w:rsidRPr="00D156CF">
        <w:rPr>
          <w:rStyle w:val="ffline"/>
          <w:lang w:val="en-US"/>
        </w:rPr>
        <w:t xml:space="preserve"> </w:t>
      </w:r>
      <w:proofErr w:type="spellStart"/>
      <w:r w:rsidRPr="00D156CF">
        <w:rPr>
          <w:rStyle w:val="ffline"/>
          <w:lang w:val="en-US"/>
        </w:rPr>
        <w:t>ledsiqdkna</w:t>
      </w:r>
      <w:proofErr w:type="spellEnd"/>
      <w:r w:rsidRPr="00D156CF">
        <w:rPr>
          <w:rStyle w:val="ffline"/>
          <w:lang w:val="en-US"/>
        </w:rPr>
        <w:t xml:space="preserve"> </w:t>
      </w:r>
      <w:proofErr w:type="spellStart"/>
      <w:r w:rsidRPr="00D156CF">
        <w:rPr>
          <w:rStyle w:val="ffline"/>
          <w:lang w:val="en-US"/>
        </w:rPr>
        <w:t>ntlfsvklee</w:t>
      </w:r>
      <w:proofErr w:type="spellEnd"/>
      <w:r w:rsidRPr="00D156CF">
        <w:rPr>
          <w:rStyle w:val="ffline"/>
          <w:lang w:val="en-US"/>
        </w:rPr>
        <w:t xml:space="preserve"> </w:t>
      </w:r>
      <w:proofErr w:type="spellStart"/>
      <w:r w:rsidRPr="00D156CF">
        <w:rPr>
          <w:rStyle w:val="ffline"/>
          <w:lang w:val="en-US"/>
        </w:rPr>
        <w:t>elsvegntel</w:t>
      </w:r>
      <w:proofErr w:type="spellEnd"/>
      <w:r w:rsidRPr="00D156CF">
        <w:rPr>
          <w:lang w:val="en-US"/>
        </w:rPr>
        <w:t xml:space="preserve">       721 </w:t>
      </w:r>
      <w:proofErr w:type="spellStart"/>
      <w:r w:rsidRPr="00D156CF">
        <w:rPr>
          <w:rStyle w:val="ffline"/>
          <w:lang w:val="en-US"/>
        </w:rPr>
        <w:t>ntelkd</w:t>
      </w:r>
      <w:proofErr w:type="spellEnd"/>
    </w:p>
    <w:p w14:paraId="70C8E6BC" w14:textId="77777777" w:rsidR="00B14F7E" w:rsidRDefault="00B14F7E" w:rsidP="00B14F7E">
      <w:pPr>
        <w:rPr>
          <w:rFonts w:ascii="Georgia" w:hAnsi="Georgia"/>
          <w:lang w:val="en-US"/>
        </w:rPr>
      </w:pPr>
    </w:p>
    <w:p w14:paraId="6648AA03" w14:textId="40A51C82"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8"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alligator 98</w:t>
      </w:r>
      <w:ins w:id="139"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0CAF2EB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9F5B4D"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77E5D61" w14:textId="77777777" w:rsidR="00B14F7E" w:rsidRPr="00FB0682" w:rsidRDefault="00B14F7E" w:rsidP="00B14F7E">
      <w:pPr>
        <w:rPr>
          <w:rFonts w:ascii="Georgia" w:hAnsi="Georgia"/>
          <w:lang w:val="en-US"/>
        </w:rPr>
      </w:pPr>
    </w:p>
    <w:p w14:paraId="45D14C39" w14:textId="77777777" w:rsidR="00B14F7E" w:rsidRDefault="00B14F7E" w:rsidP="00B14F7E">
      <w:pPr>
        <w:rPr>
          <w:b/>
          <w:lang w:val="en-US"/>
        </w:rPr>
      </w:pPr>
      <w:proofErr w:type="spellStart"/>
      <w:r>
        <w:rPr>
          <w:rFonts w:asciiTheme="majorHAnsi" w:hAnsiTheme="majorHAnsi"/>
          <w:lang w:val="en-US"/>
        </w:rPr>
        <w:t>at</w:t>
      </w:r>
      <w:r w:rsidRPr="00BC3B1A">
        <w:rPr>
          <w:rFonts w:asciiTheme="majorHAnsi" w:hAnsiTheme="majorHAnsi"/>
          <w:lang w:val="en-US"/>
        </w:rPr>
        <w:t>vadmlqdv</w:t>
      </w:r>
      <w:proofErr w:type="spellEnd"/>
      <w:r>
        <w:rPr>
          <w:rFonts w:asciiTheme="majorHAnsi" w:hAnsiTheme="majorHAnsi"/>
          <w:lang w:val="en-US"/>
        </w:rPr>
        <w:t xml:space="preserve"> </w:t>
      </w:r>
      <w:proofErr w:type="spellStart"/>
      <w:r>
        <w:rPr>
          <w:rFonts w:asciiTheme="majorHAnsi" w:hAnsiTheme="majorHAnsi"/>
          <w:lang w:val="en-US"/>
        </w:rPr>
        <w:t>yhvvtlk</w:t>
      </w:r>
      <w:r w:rsidRPr="00BC3B1A">
        <w:rPr>
          <w:rFonts w:asciiTheme="majorHAnsi" w:hAnsiTheme="majorHAnsi"/>
          <w:lang w:val="en-US"/>
        </w:rPr>
        <w:t>iql</w:t>
      </w:r>
      <w:proofErr w:type="spellEnd"/>
      <w:r>
        <w:rPr>
          <w:rFonts w:asciiTheme="majorHAnsi" w:hAnsiTheme="majorHAnsi"/>
          <w:lang w:val="en-US"/>
        </w:rPr>
        <w:t xml:space="preserve"> </w:t>
      </w:r>
      <w:proofErr w:type="spellStart"/>
      <w:r w:rsidRPr="00BC3B1A">
        <w:rPr>
          <w:rFonts w:asciiTheme="majorHAnsi" w:hAnsiTheme="majorHAnsi"/>
          <w:lang w:val="en-US"/>
        </w:rPr>
        <w:t>hs</w:t>
      </w:r>
      <w:proofErr w:type="spellEnd"/>
    </w:p>
    <w:p w14:paraId="0965F576" w14:textId="77777777" w:rsidR="00B14F7E" w:rsidRPr="00B33505" w:rsidRDefault="00B14F7E" w:rsidP="00B14F7E">
      <w:pPr>
        <w:rPr>
          <w:rFonts w:asciiTheme="majorHAnsi" w:hAnsiTheme="majorHAnsi"/>
          <w:color w:val="FF6600"/>
          <w:lang w:val="en-US"/>
        </w:rPr>
      </w:pPr>
      <w:proofErr w:type="spellStart"/>
      <w:r w:rsidRPr="00505330">
        <w:rPr>
          <w:rFonts w:asciiTheme="majorHAnsi" w:hAnsiTheme="majorHAnsi"/>
          <w:color w:val="FF6600"/>
          <w:lang w:val="en-US"/>
        </w:rPr>
        <w:t>atvadmlqdv</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yhvvtlkiql</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hs</w:t>
      </w:r>
      <w:proofErr w:type="spellEnd"/>
    </w:p>
    <w:p w14:paraId="27865FAC" w14:textId="77777777" w:rsidR="00B14F7E" w:rsidRDefault="00B14F7E" w:rsidP="00B14F7E">
      <w:pPr>
        <w:rPr>
          <w:rFonts w:ascii="Georgia" w:hAnsi="Georgia"/>
          <w:lang w:val="en-US"/>
        </w:rPr>
      </w:pPr>
      <w:r>
        <w:rPr>
          <w:rFonts w:ascii="Georgia" w:hAnsi="Georgia"/>
          <w:lang w:val="en-US"/>
        </w:rPr>
        <w:t>___ ____ ____ ____</w:t>
      </w:r>
    </w:p>
    <w:p w14:paraId="69111EFA" w14:textId="77777777" w:rsidR="00B14F7E" w:rsidRPr="00BD0083" w:rsidRDefault="00B14F7E" w:rsidP="00B14F7E">
      <w:pPr>
        <w:rPr>
          <w:rFonts w:asciiTheme="majorHAnsi" w:hAnsiTheme="majorHAnsi"/>
          <w:b/>
          <w:lang w:val="en-US"/>
        </w:rPr>
      </w:pPr>
      <w:r>
        <w:rPr>
          <w:rFonts w:asciiTheme="majorHAnsi" w:hAnsiTheme="majorHAnsi"/>
          <w:b/>
          <w:lang w:val="en-US"/>
        </w:rPr>
        <w:t>F</w:t>
      </w:r>
      <w:r w:rsidRPr="00B33505">
        <w:rPr>
          <w:rFonts w:asciiTheme="majorHAnsi" w:hAnsiTheme="majorHAnsi"/>
          <w:b/>
          <w:lang w:val="en-US"/>
        </w:rPr>
        <w:t xml:space="preserve">ish </w:t>
      </w:r>
    </w:p>
    <w:p w14:paraId="50DE4053" w14:textId="77777777" w:rsidR="00B14F7E" w:rsidRPr="00B33505" w:rsidRDefault="00B14F7E" w:rsidP="00B14F7E">
      <w:pPr>
        <w:rPr>
          <w:rFonts w:asciiTheme="majorHAnsi" w:hAnsiTheme="majorHAnsi"/>
          <w:lang w:val="en-US"/>
        </w:rPr>
      </w:pPr>
      <w:r w:rsidRPr="00B33505">
        <w:rPr>
          <w:rFonts w:asciiTheme="majorHAnsi" w:hAnsiTheme="majorHAnsi"/>
          <w:lang w:val="en-US"/>
        </w:rPr>
        <w:t>rainbow trout</w:t>
      </w:r>
      <w:r>
        <w:rPr>
          <w:rFonts w:asciiTheme="majorHAnsi" w:hAnsiTheme="majorHAnsi"/>
          <w:lang w:val="en-US"/>
        </w:rPr>
        <w:t>,</w:t>
      </w:r>
      <w:r w:rsidRPr="00B33505">
        <w:rPr>
          <w:rFonts w:asciiTheme="majorHAnsi" w:hAnsiTheme="majorHAnsi"/>
          <w:i/>
          <w:lang w:val="en-US"/>
        </w:rPr>
        <w:t xml:space="preserve"> Oncorhynchus mykiss</w:t>
      </w:r>
      <w:r w:rsidRPr="00B33505">
        <w:rPr>
          <w:rFonts w:asciiTheme="majorHAnsi" w:hAnsiTheme="majorHAnsi"/>
          <w:lang w:val="en-US"/>
        </w:rPr>
        <w:t xml:space="preserve">, DNA-binding protein SATB1-like isoform X6, (XP_021450053.1) with Seq. Identity 95% </w:t>
      </w:r>
    </w:p>
    <w:p w14:paraId="79569261" w14:textId="77777777" w:rsidR="00B14F7E" w:rsidRDefault="00B14F7E" w:rsidP="00B14F7E">
      <w:pPr>
        <w:rPr>
          <w:rFonts w:asciiTheme="majorHAnsi" w:hAnsiTheme="majorHAnsi"/>
          <w:lang w:val="en-US"/>
        </w:rPr>
      </w:pPr>
    </w:p>
    <w:p w14:paraId="093A9877" w14:textId="77777777" w:rsidR="00B14F7E" w:rsidRPr="00BD0083" w:rsidRDefault="00B14F7E" w:rsidP="00B14F7E">
      <w:pPr>
        <w:rPr>
          <w:rFonts w:asciiTheme="majorHAnsi" w:hAnsiTheme="majorHAnsi"/>
          <w:lang w:val="en-US"/>
        </w:rPr>
      </w:pPr>
      <w:r w:rsidRPr="00B33505">
        <w:rPr>
          <w:rFonts w:asciiTheme="majorHAnsi" w:hAnsiTheme="majorHAnsi"/>
          <w:lang w:val="en-US"/>
        </w:rPr>
        <w:lastRenderedPageBreak/>
        <w:t>DNA-binding protein SATB1-like isoform X6, XP_021450053.</w:t>
      </w:r>
      <w:proofErr w:type="gramStart"/>
      <w:r w:rsidRPr="00B33505">
        <w:rPr>
          <w:rFonts w:asciiTheme="majorHAnsi" w:hAnsiTheme="majorHAnsi"/>
          <w:lang w:val="en-US"/>
        </w:rPr>
        <w:t>1 ,</w:t>
      </w:r>
      <w:proofErr w:type="gramEnd"/>
      <w:r w:rsidRPr="00B33505">
        <w:rPr>
          <w:rFonts w:asciiTheme="majorHAnsi" w:hAnsiTheme="majorHAnsi"/>
          <w:lang w:val="en-US"/>
        </w:rPr>
        <w:t xml:space="preserve"> 95% Seq. Identity</w:t>
      </w:r>
    </w:p>
    <w:p w14:paraId="27F7BF36"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mmdhlseacl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gkencdlvns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mgdrdskapp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aklarleqng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splgrarlgs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tgaklagvpy</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kpsghllknc</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hkr</w:t>
      </w:r>
      <w:r w:rsidRPr="00D156CF">
        <w:rPr>
          <w:rFonts w:ascii="Courier" w:hAnsi="Courier" w:cs="Courier"/>
          <w:color w:val="FF6600"/>
          <w:sz w:val="20"/>
          <w:szCs w:val="20"/>
          <w:lang w:val="en-US"/>
        </w:rPr>
        <w:t>gnmlpvf</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cvvehyespi</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efdskeehae</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fvlvrkdmlf</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nqliemalls</w:t>
      </w:r>
      <w:proofErr w:type="spellEnd"/>
      <w:r w:rsidRPr="00D156CF">
        <w:rPr>
          <w:rFonts w:ascii="Courier" w:hAnsi="Courier" w:cs="Courier"/>
          <w:color w:val="FF6600"/>
          <w:sz w:val="20"/>
          <w:szCs w:val="20"/>
          <w:lang w:val="en-US"/>
        </w:rPr>
        <w:t xml:space="preserve">       121 </w:t>
      </w:r>
      <w:proofErr w:type="spellStart"/>
      <w:r w:rsidRPr="00D156CF">
        <w:rPr>
          <w:rFonts w:ascii="Courier" w:hAnsi="Courier" w:cs="Courier"/>
          <w:color w:val="FF6600"/>
          <w:sz w:val="20"/>
          <w:szCs w:val="20"/>
          <w:lang w:val="en-US"/>
        </w:rPr>
        <w:t>lgyshssaaq</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akgliqvgkw</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npvplsyvtd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apdatvadml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qdvyhvvtlk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iqlhs</w:t>
      </w:r>
      <w:r w:rsidRPr="00D156CF">
        <w:rPr>
          <w:rFonts w:ascii="Courier" w:hAnsi="Courier" w:cs="Courier"/>
          <w:sz w:val="20"/>
          <w:szCs w:val="20"/>
          <w:lang w:val="en-US"/>
        </w:rPr>
        <w:t>cpkle</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dlppeqwths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tvrnalkell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kdmnqsslak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ecplsqsmis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sivnstyyan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vsaakcqefg</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rwykhfkktk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dmmgmrqpsq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legylgtcvl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hdsprantla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dmdglsdhsp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pgpnhnhnhl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tfsqqpipgn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taeqppsspv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pplpppshgg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gqtpgrpaql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ppglhhpglv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stpispqlvn</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qqlvmaqiln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qqyavnrlla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qqslsqqyln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hppvnrnalt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kplepqvasn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tevsmeiyqw</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vrdelkragi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sqavfarvaf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nrtqgllsei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lrkeedpkta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sqsllvnlra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mqnflqlpea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erdriyqder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ersltaasam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gpaplistpp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trpvqvwneq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qprredcnnv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rpedwnprip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vgispipesr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kpgsitlfsn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pfadtpypgq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vkasplpsew</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ngktesciln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inssiydeiq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qemkrakvsq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alfakvaask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sqgwlcellr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wkedpspenr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tlwenlsmir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rflslaqger</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daiyeqesta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gqqqhhadrp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phmmhmstdp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mqsqthqppq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qqqqhqppms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lqhpsqppls</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qqpmqqqqqq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ppmgprlppr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qpstaspaet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edqarggggt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karsgggkis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qealgilqsf</w:t>
      </w:r>
      <w:proofErr w:type="spellEnd"/>
      <w:r w:rsidRPr="00D156CF">
        <w:rPr>
          <w:rFonts w:ascii="Courier" w:hAnsi="Courier" w:cs="Courier"/>
          <w:sz w:val="20"/>
          <w:szCs w:val="20"/>
          <w:lang w:val="en-US"/>
        </w:rPr>
        <w:t xml:space="preserve">       781 </w:t>
      </w:r>
      <w:proofErr w:type="spellStart"/>
      <w:r w:rsidRPr="00D156CF">
        <w:rPr>
          <w:rFonts w:ascii="Courier" w:hAnsi="Courier" w:cs="Courier"/>
          <w:sz w:val="20"/>
          <w:szCs w:val="20"/>
          <w:lang w:val="en-US"/>
        </w:rPr>
        <w:t>iqdvgmypde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eaihtlsaql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dlpkltiikf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fqnqrfyvnh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pakppkepsn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ssssspafee</w:t>
      </w:r>
      <w:proofErr w:type="spellEnd"/>
      <w:r w:rsidRPr="00D156CF">
        <w:rPr>
          <w:rFonts w:ascii="Courier" w:hAnsi="Courier" w:cs="Courier"/>
          <w:sz w:val="20"/>
          <w:szCs w:val="20"/>
          <w:lang w:val="en-US"/>
        </w:rPr>
        <w:t xml:space="preserve">       841 </w:t>
      </w:r>
      <w:proofErr w:type="spellStart"/>
      <w:r w:rsidRPr="00D156CF">
        <w:rPr>
          <w:rFonts w:ascii="Courier" w:hAnsi="Courier" w:cs="Courier"/>
          <w:sz w:val="20"/>
          <w:szCs w:val="20"/>
          <w:lang w:val="en-US"/>
        </w:rPr>
        <w:t>elsdfragsa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ellkeleest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qtnstifsik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ieehlarsea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lsesdhetke</w:t>
      </w:r>
      <w:proofErr w:type="spellEnd"/>
    </w:p>
    <w:p w14:paraId="666F3403" w14:textId="77777777" w:rsidR="00B14F7E" w:rsidRPr="00D156CF" w:rsidRDefault="00B14F7E" w:rsidP="00B14F7E">
      <w:pPr>
        <w:rPr>
          <w:rFonts w:asciiTheme="majorHAnsi" w:hAnsiTheme="majorHAnsi"/>
          <w:lang w:val="en-US"/>
        </w:rPr>
      </w:pPr>
    </w:p>
    <w:p w14:paraId="532B362C" w14:textId="22452B91" w:rsidR="00B14F7E" w:rsidRPr="00D156CF" w:rsidRDefault="00B14F7E" w:rsidP="00B14F7E">
      <w:pPr>
        <w:rPr>
          <w:rFonts w:asciiTheme="majorHAnsi" w:hAnsiTheme="majorHAnsi"/>
          <w:b/>
          <w:lang w:val="en-US"/>
        </w:rPr>
      </w:pPr>
      <w:r w:rsidRPr="00D156CF">
        <w:rPr>
          <w:rFonts w:asciiTheme="majorHAnsi" w:hAnsiTheme="majorHAnsi"/>
          <w:b/>
          <w:lang w:val="en-US"/>
        </w:rPr>
        <w:t>human/</w:t>
      </w:r>
      <w:r w:rsidRPr="00D156CF">
        <w:rPr>
          <w:rFonts w:asciiTheme="majorHAnsi" w:hAnsiTheme="majorHAnsi"/>
          <w:b/>
          <w:color w:val="FF6600"/>
          <w:lang w:val="en-US"/>
        </w:rPr>
        <w:t>rainbow trout 95</w:t>
      </w:r>
      <w:ins w:id="140"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BCA231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4B0A216"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w:t>
      </w:r>
      <w:r w:rsidRPr="00D156CF">
        <w:rPr>
          <w:rFonts w:asciiTheme="majorHAnsi" w:hAnsiTheme="majorHAnsi" w:cs="Courier"/>
          <w:color w:val="0000FF"/>
          <w:lang w:val="en-US"/>
        </w:rPr>
        <w:t>n</w:t>
      </w:r>
      <w:r w:rsidRPr="00D156CF">
        <w:rPr>
          <w:rFonts w:asciiTheme="majorHAnsi" w:hAnsiTheme="majorHAnsi" w:cs="Courier"/>
          <w:color w:val="FF6600"/>
          <w:lang w:val="en-US"/>
        </w:rPr>
        <w: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w:t>
      </w:r>
      <w:r w:rsidRPr="00D156CF">
        <w:rPr>
          <w:rFonts w:asciiTheme="majorHAnsi" w:hAnsiTheme="majorHAnsi" w:cs="Courier"/>
          <w:color w:val="0000FF"/>
          <w:lang w:val="en-US"/>
        </w:rPr>
        <w:t>sp</w:t>
      </w:r>
      <w:r w:rsidRPr="00D156CF">
        <w:rPr>
          <w:rFonts w:asciiTheme="majorHAnsi" w:hAnsiTheme="majorHAnsi" w:cs="Courier"/>
          <w:color w:val="FF6600"/>
          <w:lang w:val="en-US"/>
        </w:rPr>
        <w:t>ie</w:t>
      </w:r>
      <w:r w:rsidRPr="00D156CF">
        <w:rPr>
          <w:rFonts w:asciiTheme="majorHAnsi" w:hAnsiTheme="majorHAnsi" w:cs="Courier"/>
          <w:color w:val="0000FF"/>
          <w:lang w:val="en-US"/>
        </w:rPr>
        <w:t>f</w:t>
      </w:r>
      <w:r w:rsidRPr="00D156CF">
        <w:rPr>
          <w:rFonts w:asciiTheme="majorHAnsi" w:hAnsiTheme="majorHAnsi" w:cs="Courier"/>
          <w:color w:val="FF6600"/>
          <w:lang w:val="en-US"/>
        </w:rPr>
        <w:t>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0000FF"/>
          <w:lang w:val="en-US"/>
        </w:rPr>
        <w:t>s</w:t>
      </w:r>
      <w:r w:rsidRPr="00D156CF">
        <w:rPr>
          <w:rFonts w:asciiTheme="majorHAnsi" w:hAnsiTheme="majorHAnsi" w:cs="Courier"/>
          <w:color w:val="FF6600"/>
          <w:lang w:val="en-US"/>
        </w:rPr>
        <w:t>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7470E72" w14:textId="77777777" w:rsidR="00B14F7E" w:rsidRPr="00FB0682" w:rsidRDefault="00B14F7E" w:rsidP="00B14F7E">
      <w:pPr>
        <w:rPr>
          <w:rFonts w:asciiTheme="majorHAnsi" w:hAnsiTheme="majorHAnsi"/>
          <w:lang w:val="en-US"/>
        </w:rPr>
      </w:pPr>
    </w:p>
    <w:p w14:paraId="1C01E6D6"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hs</w:t>
      </w:r>
      <w:proofErr w:type="spellEnd"/>
    </w:p>
    <w:p w14:paraId="100154CB" w14:textId="77777777" w:rsidR="00B14F7E" w:rsidRPr="00FB0682" w:rsidRDefault="00B14F7E" w:rsidP="00B14F7E">
      <w:pPr>
        <w:rPr>
          <w:rFonts w:ascii="Georgia" w:hAnsi="Georgia"/>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hs</w:t>
      </w:r>
      <w:proofErr w:type="spellEnd"/>
    </w:p>
    <w:p w14:paraId="1E1EBA4D" w14:textId="77777777" w:rsidR="00B14F7E" w:rsidRPr="00BD0083" w:rsidRDefault="00B14F7E" w:rsidP="00B14F7E">
      <w:pPr>
        <w:rPr>
          <w:rFonts w:ascii="Georgia" w:hAnsi="Georgia"/>
          <w:lang w:val="en-US"/>
        </w:rPr>
      </w:pPr>
      <w:r>
        <w:rPr>
          <w:rFonts w:ascii="Georgia" w:hAnsi="Georgia"/>
          <w:lang w:val="en-US"/>
        </w:rPr>
        <w:t>___ ____ ____ ____</w:t>
      </w:r>
    </w:p>
    <w:p w14:paraId="52543F56" w14:textId="77777777" w:rsidR="00067C6D" w:rsidRPr="00F07AB2" w:rsidRDefault="00067C6D" w:rsidP="00067C6D">
      <w:pPr>
        <w:jc w:val="both"/>
        <w:rPr>
          <w:rFonts w:asciiTheme="majorHAnsi" w:hAnsiTheme="majorHAnsi" w:cstheme="majorHAnsi"/>
          <w:lang w:val="en-US"/>
        </w:rPr>
      </w:pPr>
    </w:p>
    <w:p w14:paraId="050EA22F" w14:textId="6FBD7F28" w:rsidR="00067C6D" w:rsidRDefault="00067C6D" w:rsidP="003228B4">
      <w:pPr>
        <w:pStyle w:val="berschrift3"/>
        <w:numPr>
          <w:ilvl w:val="0"/>
          <w:numId w:val="47"/>
        </w:numPr>
        <w:rPr>
          <w:ins w:id="141" w:author="anna.resch88@gmail.com" w:date="2022-01-04T10:04:00Z"/>
          <w:lang w:val="en-US"/>
        </w:rPr>
      </w:pPr>
      <w:bookmarkStart w:id="142" w:name="_Hlk29650375"/>
      <w:bookmarkStart w:id="143" w:name="_Toc92462533"/>
      <w:r w:rsidRPr="00F07AB2">
        <w:rPr>
          <w:lang w:val="en-US"/>
        </w:rPr>
        <w:t xml:space="preserve">Protein expression, </w:t>
      </w:r>
      <w:proofErr w:type="gramStart"/>
      <w:r w:rsidRPr="00F07AB2">
        <w:rPr>
          <w:lang w:val="en-US"/>
        </w:rPr>
        <w:t>purification</w:t>
      </w:r>
      <w:proofErr w:type="gramEnd"/>
      <w:r w:rsidRPr="00F07AB2">
        <w:rPr>
          <w:lang w:val="en-US"/>
        </w:rPr>
        <w:t xml:space="preserve"> </w:t>
      </w:r>
      <w:bookmarkEnd w:id="142"/>
      <w:r w:rsidRPr="00F07AB2">
        <w:rPr>
          <w:lang w:val="en-US"/>
        </w:rPr>
        <w:t>and quantification</w:t>
      </w:r>
      <w:bookmarkEnd w:id="143"/>
    </w:p>
    <w:p w14:paraId="53C411B3" w14:textId="54D4CF53" w:rsidR="006210AB" w:rsidRPr="006210AB" w:rsidRDefault="006210AB" w:rsidP="009E3BE9">
      <w:pPr>
        <w:pStyle w:val="berschrift4"/>
        <w:numPr>
          <w:ilvl w:val="1"/>
          <w:numId w:val="47"/>
        </w:numPr>
        <w:rPr>
          <w:lang w:val="en-US"/>
        </w:rPr>
      </w:pPr>
      <w:bookmarkStart w:id="144" w:name="_Toc92462534"/>
      <w:ins w:id="145" w:author="anna.resch88@gmail.com" w:date="2022-01-04T10:04:00Z">
        <w:r>
          <w:rPr>
            <w:lang w:val="en-US"/>
          </w:rPr>
          <w:t>Materials and Methods</w:t>
        </w:r>
      </w:ins>
      <w:bookmarkEnd w:id="144"/>
    </w:p>
    <w:p w14:paraId="1D7093AF" w14:textId="758D03B1" w:rsidR="00067C6D" w:rsidRDefault="00067C6D" w:rsidP="00067C6D">
      <w:pPr>
        <w:jc w:val="both"/>
        <w:rPr>
          <w:ins w:id="146" w:author="anna.resch88@gmail.com" w:date="2022-01-04T10:05:00Z"/>
          <w:rFonts w:asciiTheme="majorHAnsi" w:hAnsiTheme="majorHAnsi" w:cstheme="majorHAnsi"/>
          <w:lang w:val="en-US"/>
        </w:rPr>
      </w:pPr>
      <w:r w:rsidRPr="00F07AB2">
        <w:rPr>
          <w:rFonts w:asciiTheme="majorHAnsi" w:hAnsiTheme="majorHAnsi" w:cstheme="majorHAnsi"/>
          <w:lang w:val="en-US"/>
        </w:rPr>
        <w:t>We used</w:t>
      </w:r>
      <w:r w:rsidRPr="00F07AB2">
        <w:rPr>
          <w:rFonts w:asciiTheme="majorHAnsi" w:hAnsiTheme="majorHAnsi" w:cstheme="majorHAnsi"/>
          <w:i/>
          <w:lang w:val="en-US"/>
        </w:rPr>
        <w:t xml:space="preserve"> E.</w:t>
      </w:r>
      <w:r>
        <w:rPr>
          <w:rFonts w:asciiTheme="majorHAnsi" w:hAnsiTheme="majorHAnsi" w:cstheme="majorHAnsi"/>
          <w:i/>
          <w:lang w:val="en-US"/>
        </w:rPr>
        <w:t xml:space="preserve"> </w:t>
      </w:r>
      <w:r w:rsidRPr="00F07AB2">
        <w:rPr>
          <w:rFonts w:asciiTheme="majorHAnsi" w:hAnsiTheme="majorHAnsi" w:cstheme="majorHAnsi"/>
          <w:i/>
          <w:lang w:val="en-US"/>
        </w:rPr>
        <w:t>coli</w:t>
      </w:r>
      <w:r w:rsidRPr="00F07AB2">
        <w:rPr>
          <w:rFonts w:asciiTheme="majorHAnsi" w:hAnsiTheme="majorHAnsi" w:cstheme="majorHAnsi"/>
          <w:lang w:val="en-US"/>
        </w:rPr>
        <w:t xml:space="preserve"> strain BL21(DE3) for protein expression. Starter cultures of 2YT or Terrific Broth (TB) medium with 40 µg/mL </w:t>
      </w:r>
      <w:ins w:id="147" w:author="anna.resch88@gmail.com" w:date="2022-01-04T16:09:00Z">
        <w:r w:rsidR="0049319A">
          <w:rPr>
            <w:rFonts w:asciiTheme="majorHAnsi" w:hAnsiTheme="majorHAnsi" w:cstheme="majorHAnsi"/>
            <w:lang w:val="en-US"/>
          </w:rPr>
          <w:t>k</w:t>
        </w:r>
      </w:ins>
      <w:del w:id="148" w:author="anna.resch88@gmail.com" w:date="2022-01-04T16:09:00Z">
        <w:r w:rsidRPr="00F07AB2" w:rsidDel="0049319A">
          <w:rPr>
            <w:rFonts w:asciiTheme="majorHAnsi" w:hAnsiTheme="majorHAnsi" w:cstheme="majorHAnsi"/>
            <w:lang w:val="en-US"/>
          </w:rPr>
          <w:delText>K</w:delText>
        </w:r>
      </w:del>
      <w:r w:rsidRPr="00F07AB2">
        <w:rPr>
          <w:rFonts w:asciiTheme="majorHAnsi" w:hAnsiTheme="majorHAnsi" w:cstheme="majorHAnsi"/>
          <w:lang w:val="en-US"/>
        </w:rPr>
        <w:t xml:space="preserve">anamycin were inoculated with cells from glycerol stocks. We grew bacteria while shaking at 250 rpm and 37 °C overnight. The next morning, we centrifuged 2 mL starter culture for 4 min at 3,220 g and resuspended it in 1 mL fresh 2YT or TB medium as described by Quiroz and </w:t>
      </w:r>
      <w:r w:rsidRPr="003C0B8B">
        <w:rPr>
          <w:rFonts w:asciiTheme="majorHAnsi" w:hAnsiTheme="majorHAnsi" w:cstheme="majorHAnsi"/>
          <w:lang w:val="en-US"/>
        </w:rPr>
        <w:t>Chilkoti</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&lt;EndNote&gt;&lt;Cite&gt;&lt;Author&gt;Quiroz&lt;/Author&gt;&lt;Year&gt;2015&lt;/Year&gt;&lt;RecNum&gt;6&lt;/RecNum&gt;&lt;DisplayText&gt;&lt;style face="superscript"&gt;5&lt;/style&gt;&lt;/DisplayText&gt;&lt;record&gt;&lt;rec-number&gt;6&lt;/rec-number&gt;&lt;foreign-keys&gt;&lt;key app="EN" db-id="zvspev52q5sttqetatnpexxo02zdpswpztzw" timestamp="1602401589"&gt;6&lt;/key&gt;&lt;/foreign-keys&gt;&lt;ref-type name="Journal Article"&gt;17&lt;/ref-type&gt;&lt;contributors&gt;&lt;authors&gt;&lt;author&gt;Quiroz, Felipe Garcia&lt;/author&gt;&lt;author&gt;Chilkoti, Ashutosh&lt;/author&gt;&lt;/authors&gt;&lt;/contributors&gt;&lt;titles&gt;&lt;title&gt;Sequence heuristics to encode phase behaviour in intrinsically disordered protein polymers&lt;/title&gt;&lt;secondary-title&gt;Nature Materials&lt;/secondary-title&gt;&lt;/titles&gt;&lt;periodical&gt;&lt;full-title&gt;Nature Materials&lt;/full-title&gt;&lt;/periodical&gt;&lt;pages&gt;1164-1171&lt;/pages&gt;&lt;volume&gt;14&lt;/volume&gt;&lt;number&gt;11&lt;/number&gt;&lt;dates&gt;&lt;year&gt;2015&lt;/year&gt;&lt;/dates&gt;&lt;isbn&gt;1476-1122 (Electronic)\r1476-1122 (Linking)&lt;/isbn&gt;&lt;urls&gt;&lt;pdf-urls&gt;&lt;url&gt;file:///C:/Users/annar/Documents/Backup ZBSA Aug 2019/03_Literaturverzeichnis V.2/03_Methoden/09_enhance expression/Chilkoti_expression_protocol.pdf&lt;/url&gt;&lt;url&gt;file:///C:/Users/annar/AppData/Local/Mendeley Ltd./Mendeley Desktop/Downloaded/Quiroz, Chilkoti - 2015 - Sequence heuristics to encode phase behaviour in intrinsically disordered protein polymers.pdf&lt;/url&gt;&lt;/pdf-urls&gt;&lt;/urls&gt;&lt;electronic-resource-num&gt;10.1038/nmat4418&lt;/electronic-resource-num&gt;&lt;/record&gt;&lt;/Cite&gt;&lt;/EndNote&gt;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5</w:t>
      </w:r>
      <w:r>
        <w:rPr>
          <w:rFonts w:asciiTheme="majorHAnsi" w:hAnsiTheme="majorHAnsi" w:cstheme="majorHAnsi"/>
          <w:lang w:val="en-US"/>
        </w:rPr>
        <w:fldChar w:fldCharType="end"/>
      </w:r>
      <w:r w:rsidRPr="003C0B8B">
        <w:rPr>
          <w:rFonts w:asciiTheme="majorHAnsi" w:hAnsiTheme="majorHAnsi" w:cstheme="majorHAnsi"/>
          <w:lang w:val="en-US"/>
        </w:rPr>
        <w:t>.</w:t>
      </w:r>
      <w:r w:rsidRPr="00F07AB2">
        <w:rPr>
          <w:rFonts w:asciiTheme="majorHAnsi" w:hAnsiTheme="majorHAnsi" w:cstheme="majorHAnsi"/>
          <w:lang w:val="en-US"/>
        </w:rPr>
        <w:t xml:space="preserve"> 400 mL fresh medium was inoculated with the resuspended starter culture and bacteria were grown for ca. 8 hours at 37 °C while shaking at 180 rpm. We induced protein expression by adding IPTG to a final concentration of 1 mM and temperature was reduced to 20 °C. Cells were then harvested after approx. 20 hours by centrifugation at 3,220 g and 4 °C for 30 min. For cell lysis, we used a lysis buffer containing 50 mM Tris-HCl, 500 mM NaCl, 4 M urea and 20 mM imidazole, pH 7.5, to resuspend the cell pellet. We then added lysozyme to a final concentration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of 0.1 mg/mL, PMSF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TCEP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incubated the resuspended cells for 30 min on ice. After 2 times of freezing the suspension in liquid nitrogen and thawing and incubation with </w:t>
      </w:r>
      <w:proofErr w:type="spellStart"/>
      <w:r w:rsidRPr="00F07AB2">
        <w:rPr>
          <w:rFonts w:asciiTheme="majorHAnsi" w:hAnsiTheme="majorHAnsi" w:cstheme="majorHAnsi"/>
          <w:lang w:val="en-US"/>
        </w:rPr>
        <w:t>DNAse</w:t>
      </w:r>
      <w:proofErr w:type="spellEnd"/>
      <w:r w:rsidRPr="00F07AB2">
        <w:rPr>
          <w:rFonts w:asciiTheme="majorHAnsi" w:hAnsiTheme="majorHAnsi" w:cstheme="majorHAnsi"/>
          <w:lang w:val="en-US"/>
        </w:rPr>
        <w:t xml:space="preserve"> I in between the freezing cycles, we </w:t>
      </w:r>
      <w:proofErr w:type="spellStart"/>
      <w:r w:rsidRPr="00F07AB2">
        <w:rPr>
          <w:rFonts w:asciiTheme="majorHAnsi" w:hAnsiTheme="majorHAnsi" w:cstheme="majorHAnsi"/>
          <w:lang w:val="en-US"/>
        </w:rPr>
        <w:t>sonified</w:t>
      </w:r>
      <w:proofErr w:type="spellEnd"/>
      <w:r w:rsidRPr="00F07AB2">
        <w:rPr>
          <w:rFonts w:asciiTheme="majorHAnsi" w:hAnsiTheme="majorHAnsi" w:cstheme="majorHAnsi"/>
          <w:lang w:val="en-US"/>
        </w:rPr>
        <w:t xml:space="preserve"> the suspension and centrifuged at 10,000 g and 4 °C for 30 min. The supernatant containing the desired protein was then purified on a </w:t>
      </w:r>
      <w:proofErr w:type="spellStart"/>
      <w:r w:rsidRPr="00F07AB2">
        <w:rPr>
          <w:rFonts w:asciiTheme="majorHAnsi" w:hAnsiTheme="majorHAnsi" w:cstheme="majorHAnsi"/>
          <w:lang w:val="en-US"/>
        </w:rPr>
        <w:t>HisTrap</w:t>
      </w:r>
      <w:proofErr w:type="spellEnd"/>
      <w:r w:rsidRPr="00F07AB2">
        <w:rPr>
          <w:rFonts w:asciiTheme="majorHAnsi" w:hAnsiTheme="majorHAnsi" w:cstheme="majorHAnsi"/>
          <w:lang w:val="en-US"/>
        </w:rPr>
        <w:t xml:space="preserve"> FF crude column using </w:t>
      </w:r>
      <w:proofErr w:type="spellStart"/>
      <w:r w:rsidRPr="00F07AB2">
        <w:rPr>
          <w:rFonts w:asciiTheme="majorHAnsi" w:hAnsiTheme="majorHAnsi" w:cstheme="majorHAnsi"/>
          <w:lang w:val="en-US"/>
        </w:rPr>
        <w:t>Äkta</w:t>
      </w:r>
      <w:proofErr w:type="spellEnd"/>
      <w:r w:rsidRPr="00F07AB2">
        <w:rPr>
          <w:rFonts w:asciiTheme="majorHAnsi" w:hAnsiTheme="majorHAnsi" w:cstheme="majorHAnsi"/>
          <w:lang w:val="en-US"/>
        </w:rPr>
        <w:t xml:space="preserve"> FPLC purifier system connected to a fraction collector (F9-R, GE Healthcare). Absorbance was measured at 280 nm and analyzed using Unicorn 6.3 software. The column was equilibrated with Tris-buffer (50 mM Tris-HCl, 500 mM NaCl, 4 M urea, 20 mM imidazole). Following the loading of the lysate, washing was performed (50 mM Tris-HCl, 500 mM NaCl, 4 M urea, 20 mM imidazole). His-</w:t>
      </w:r>
      <w:r w:rsidRPr="00F07AB2">
        <w:rPr>
          <w:rFonts w:asciiTheme="majorHAnsi" w:hAnsiTheme="majorHAnsi" w:cstheme="majorHAnsi"/>
          <w:lang w:val="en-US"/>
        </w:rPr>
        <w:lastRenderedPageBreak/>
        <w:t>tagged proteins were eluted using an elution buffer containing 500 mM imidazole and elution fractions were pooled. After dialysis of the pooled elution fractions into 1 mM Tris-HCl buffer pH 8 to remove salts and remaining compounds from His-tag purification, protein aliquots were lyophilized. For purity analysis and identification, standard SDS-PAGE (Tris/glycine,10 %) was performed. Lyophilized proteins were stored at -20 °C. For the most frequently used proteins we determined the protein concentration prior to dialysis via absorbance at 280 nm using the spectrophotometer Nanodrop 1,000 (</w:t>
      </w:r>
      <w:proofErr w:type="spellStart"/>
      <w:r w:rsidRPr="00F07AB2">
        <w:rPr>
          <w:rFonts w:asciiTheme="majorHAnsi" w:hAnsiTheme="majorHAnsi" w:cstheme="majorHAnsi"/>
          <w:lang w:val="en-US"/>
        </w:rPr>
        <w:t>Peqlab</w:t>
      </w:r>
      <w:proofErr w:type="spellEnd"/>
      <w:r w:rsidRPr="00F07AB2">
        <w:rPr>
          <w:rFonts w:asciiTheme="majorHAnsi" w:hAnsiTheme="majorHAnsi" w:cstheme="majorHAnsi"/>
          <w:lang w:val="en-US"/>
        </w:rPr>
        <w:t xml:space="preserve"> Biotechnology GmbH) and applying Beer-Lambert law. For all other proteins, required protein amounts were weighed immediately before hydrogel fabrication.</w:t>
      </w:r>
    </w:p>
    <w:p w14:paraId="626393EE" w14:textId="4AD7C2F0" w:rsidR="006210AB" w:rsidRDefault="006210AB" w:rsidP="003228B4">
      <w:pPr>
        <w:pStyle w:val="berschrift4"/>
        <w:numPr>
          <w:ilvl w:val="1"/>
          <w:numId w:val="47"/>
        </w:numPr>
        <w:rPr>
          <w:ins w:id="149" w:author="anna.resch88@gmail.com" w:date="2022-01-04T10:05:00Z"/>
          <w:lang w:val="en-US"/>
        </w:rPr>
      </w:pPr>
      <w:bookmarkStart w:id="150" w:name="_Toc92462535"/>
      <w:ins w:id="151" w:author="anna.resch88@gmail.com" w:date="2022-01-04T10:05:00Z">
        <w:r>
          <w:rPr>
            <w:lang w:val="en-US"/>
          </w:rPr>
          <w:t xml:space="preserve">Protein </w:t>
        </w:r>
        <w:r w:rsidR="003F21C1">
          <w:rPr>
            <w:lang w:val="en-US"/>
          </w:rPr>
          <w:t>purity and yield</w:t>
        </w:r>
        <w:bookmarkEnd w:id="150"/>
        <w:r w:rsidR="003F21C1">
          <w:rPr>
            <w:lang w:val="en-US"/>
          </w:rPr>
          <w:t xml:space="preserve"> </w:t>
        </w:r>
      </w:ins>
    </w:p>
    <w:p w14:paraId="525E543E" w14:textId="41D2B39E" w:rsidR="003F21C1" w:rsidRPr="004F69C9" w:rsidRDefault="003F21C1">
      <w:pPr>
        <w:jc w:val="both"/>
        <w:rPr>
          <w:ins w:id="152" w:author="anna.resch88@gmail.com" w:date="2022-01-04T10:05:00Z"/>
          <w:rFonts w:cstheme="majorHAnsi"/>
          <w:lang w:val="en-US"/>
        </w:rPr>
        <w:pPrChange w:id="153" w:author="anna.resch88@gmail.com" w:date="2022-01-04T10:06:00Z">
          <w:pPr>
            <w:pStyle w:val="berschrift4"/>
            <w:numPr>
              <w:ilvl w:val="1"/>
              <w:numId w:val="44"/>
            </w:numPr>
            <w:ind w:left="792" w:hanging="432"/>
          </w:pPr>
        </w:pPrChange>
      </w:pPr>
      <w:ins w:id="154" w:author="anna.resch88@gmail.com" w:date="2022-01-04T10:05:00Z">
        <w:r w:rsidRPr="003F21C1">
          <w:rPr>
            <w:rFonts w:asciiTheme="majorHAnsi" w:hAnsiTheme="majorHAnsi" w:cstheme="majorHAnsi"/>
            <w:lang w:val="en-US"/>
            <w:rPrChange w:id="155" w:author="anna.resch88@gmail.com" w:date="2022-01-04T10:06:00Z">
              <w:rPr>
                <w:lang w:val="en-US"/>
              </w:rPr>
            </w:rPrChange>
          </w:rPr>
          <w:t xml:space="preserve">SDS-PAGE of His-tag based purification via FPLC </w:t>
        </w:r>
      </w:ins>
      <w:ins w:id="156" w:author="anna.resch88@gmail.com" w:date="2022-01-04T10:06:00Z">
        <w:r w:rsidRPr="003F21C1">
          <w:rPr>
            <w:rFonts w:asciiTheme="majorHAnsi" w:hAnsiTheme="majorHAnsi" w:cstheme="majorHAnsi"/>
            <w:lang w:val="en-US"/>
            <w:rPrChange w:id="157" w:author="anna.resch88@gmail.com" w:date="2022-01-04T10:06:00Z">
              <w:rPr>
                <w:lang w:val="en-US"/>
              </w:rPr>
            </w:rPrChange>
          </w:rPr>
          <w:t>(</w:t>
        </w:r>
        <w:r w:rsidRPr="0049319A">
          <w:rPr>
            <w:rFonts w:asciiTheme="majorHAnsi" w:hAnsiTheme="majorHAnsi" w:cstheme="majorHAnsi"/>
            <w:b/>
            <w:bCs/>
            <w:highlight w:val="cyan"/>
            <w:lang w:val="en-US"/>
            <w:rPrChange w:id="158" w:author="anna.resch88@gmail.com" w:date="2022-01-04T16:07:00Z">
              <w:rPr>
                <w:lang w:val="en-US"/>
              </w:rPr>
            </w:rPrChange>
          </w:rPr>
          <w:t>Figure S-2</w:t>
        </w:r>
        <w:r w:rsidRPr="003F21C1">
          <w:rPr>
            <w:rFonts w:asciiTheme="majorHAnsi" w:hAnsiTheme="majorHAnsi" w:cstheme="majorHAnsi"/>
            <w:lang w:val="en-US"/>
            <w:rPrChange w:id="159" w:author="anna.resch88@gmail.com" w:date="2022-01-04T10:06:00Z">
              <w:rPr>
                <w:lang w:val="en-US"/>
              </w:rPr>
            </w:rPrChange>
          </w:rPr>
          <w:t xml:space="preserve">) </w:t>
        </w:r>
      </w:ins>
      <w:ins w:id="160" w:author="anna.resch88@gmail.com" w:date="2022-01-04T10:05:00Z">
        <w:r w:rsidRPr="003F21C1">
          <w:rPr>
            <w:rFonts w:asciiTheme="majorHAnsi" w:hAnsiTheme="majorHAnsi" w:cstheme="majorHAnsi"/>
            <w:lang w:val="en-US"/>
            <w:rPrChange w:id="161" w:author="anna.resch88@gmail.com" w:date="2022-01-04T10:06:00Z">
              <w:rPr>
                <w:lang w:val="en-US"/>
              </w:rPr>
            </w:rPrChange>
          </w:rPr>
          <w:t xml:space="preserve">shows resulting protein solutions of acceptable purity. For all elution fractions of ULD-V80-ULD, an additional band of approx. 30 </w:t>
        </w:r>
        <w:proofErr w:type="spellStart"/>
        <w:r w:rsidRPr="003F21C1">
          <w:rPr>
            <w:rFonts w:asciiTheme="majorHAnsi" w:hAnsiTheme="majorHAnsi" w:cstheme="majorHAnsi"/>
            <w:lang w:val="en-US"/>
            <w:rPrChange w:id="162" w:author="anna.resch88@gmail.com" w:date="2022-01-04T10:06:00Z">
              <w:rPr>
                <w:lang w:val="en-US"/>
              </w:rPr>
            </w:rPrChange>
          </w:rPr>
          <w:t>kDa</w:t>
        </w:r>
        <w:proofErr w:type="spellEnd"/>
        <w:r w:rsidRPr="003F21C1">
          <w:rPr>
            <w:rFonts w:asciiTheme="majorHAnsi" w:hAnsiTheme="majorHAnsi" w:cstheme="majorHAnsi"/>
            <w:lang w:val="en-US"/>
            <w:rPrChange w:id="163" w:author="anna.resch88@gmail.com" w:date="2022-01-04T10:06:00Z">
              <w:rPr>
                <w:lang w:val="en-US"/>
              </w:rPr>
            </w:rPrChange>
          </w:rPr>
          <w:t xml:space="preserve"> is visible. Mass spectrometry confirmed that this additional band contains ULD; ELP sequences cannot be distinguished by MS. Given the length of 80 ELP repeats and given the fact that no additional bands of this size are seen in other ULD-ELP-ULD products, we assume that ULD-V80-ULD </w:t>
        </w:r>
        <w:proofErr w:type="gramStart"/>
        <w:r w:rsidRPr="003F21C1">
          <w:rPr>
            <w:rFonts w:asciiTheme="majorHAnsi" w:hAnsiTheme="majorHAnsi" w:cstheme="majorHAnsi"/>
            <w:lang w:val="en-US"/>
            <w:rPrChange w:id="164" w:author="anna.resch88@gmail.com" w:date="2022-01-04T10:06:00Z">
              <w:rPr>
                <w:lang w:val="en-US"/>
              </w:rPr>
            </w:rPrChange>
          </w:rPr>
          <w:t>is able to</w:t>
        </w:r>
        <w:proofErr w:type="gramEnd"/>
        <w:r w:rsidRPr="003F21C1">
          <w:rPr>
            <w:rFonts w:asciiTheme="majorHAnsi" w:hAnsiTheme="majorHAnsi" w:cstheme="majorHAnsi"/>
            <w:lang w:val="en-US"/>
            <w:rPrChange w:id="165" w:author="anna.resch88@gmail.com" w:date="2022-01-04T10:06:00Z">
              <w:rPr>
                <w:lang w:val="en-US"/>
              </w:rPr>
            </w:rPrChange>
          </w:rPr>
          <w:t xml:space="preserve"> form a circular shape through intramolecular dimerization of both ULD tails. Such circular shapes are assumed to show divergent electrophoretic kinetics in SDS-PAGE. Chain lengths of 20 or 40 repeats in ULD-V20-ULD and ULD-V40-ULD might not provide enough flexibility to form such circular shapes.</w:t>
        </w:r>
      </w:ins>
    </w:p>
    <w:p w14:paraId="319DD5CF" w14:textId="4B419DAC" w:rsidR="006F1256" w:rsidRPr="00F07AB2" w:rsidDel="006F1256" w:rsidRDefault="0049319A">
      <w:pPr>
        <w:rPr>
          <w:del w:id="166" w:author="anna.resch88@gmail.com" w:date="2022-01-04T10:16:00Z"/>
          <w:moveTo w:id="167" w:author="anna.resch88@gmail.com" w:date="2022-01-04T10:13:00Z"/>
          <w:lang w:val="en-US"/>
        </w:rPr>
        <w:pPrChange w:id="168" w:author="anna.resch88@gmail.com" w:date="2022-01-05T11:10:00Z">
          <w:pPr>
            <w:pStyle w:val="berschrift4"/>
            <w:numPr>
              <w:ilvl w:val="1"/>
              <w:numId w:val="16"/>
            </w:numPr>
            <w:ind w:left="792" w:hanging="432"/>
            <w:jc w:val="both"/>
          </w:pPr>
        </w:pPrChange>
      </w:pPr>
      <w:ins w:id="169" w:author="anna.resch88@gmail.com" w:date="2022-01-04T16:11:00Z">
        <w:r>
          <w:rPr>
            <w:lang w:val="en-US"/>
          </w:rPr>
          <w:t xml:space="preserve">ULD-V20-ULD and ULD-V40-ULD provided the highest protein yield in shake flask culture, approximately 200 mg/L and 100 mg/L, respectively. </w:t>
        </w:r>
      </w:ins>
      <w:moveToRangeStart w:id="170" w:author="anna.resch88@gmail.com" w:date="2022-01-04T10:13:00Z" w:name="move92183636"/>
      <w:moveTo w:id="171" w:author="anna.resch88@gmail.com" w:date="2022-01-04T10:13:00Z">
        <w:del w:id="172" w:author="anna.resch88@gmail.com" w:date="2022-01-04T10:16:00Z">
          <w:r w:rsidR="006F1256" w:rsidRPr="00F07AB2" w:rsidDel="006F1256">
            <w:rPr>
              <w:lang w:val="en-US"/>
            </w:rPr>
            <w:delText>ULD tetramerization</w:delText>
          </w:r>
        </w:del>
      </w:moveTo>
    </w:p>
    <w:p w14:paraId="0F203A6C" w14:textId="4F06D4E2" w:rsidR="006F1256" w:rsidRPr="00F07AB2" w:rsidDel="006F1256" w:rsidRDefault="006F1256" w:rsidP="006F1256">
      <w:pPr>
        <w:jc w:val="both"/>
        <w:rPr>
          <w:del w:id="173" w:author="anna.resch88@gmail.com" w:date="2022-01-04T10:16:00Z"/>
          <w:moveTo w:id="174" w:author="anna.resch88@gmail.com" w:date="2022-01-04T10:13:00Z"/>
          <w:rFonts w:asciiTheme="majorHAnsi" w:hAnsiTheme="majorHAnsi" w:cstheme="majorHAnsi"/>
          <w:lang w:val="en-US"/>
        </w:rPr>
      </w:pPr>
      <w:moveTo w:id="175" w:author="anna.resch88@gmail.com" w:date="2022-01-04T10:13:00Z">
        <w:del w:id="176" w:author="anna.resch88@gmail.com" w:date="2022-01-04T10:15:00Z">
          <w:r w:rsidRPr="00F07AB2" w:rsidDel="006F1256">
            <w:rPr>
              <w:rFonts w:asciiTheme="majorHAnsi" w:hAnsiTheme="majorHAnsi" w:cstheme="majorHAnsi"/>
              <w:noProof/>
              <w:lang w:eastAsia="de-DE"/>
            </w:rPr>
            <w:drawing>
              <wp:inline distT="0" distB="0" distL="0" distR="0" wp14:anchorId="1CB8CC97" wp14:editId="55F736D4">
                <wp:extent cx="7115175" cy="2921000"/>
                <wp:effectExtent l="0" t="0" r="9525" b="0"/>
                <wp:docPr id="21" name="Grafik 21"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inline>
            </w:drawing>
          </w:r>
        </w:del>
        <w:del w:id="177" w:author="anna.resch88@gmail.com" w:date="2022-01-04T10:16:00Z">
          <w:r w:rsidRPr="00F07AB2" w:rsidDel="006F1256">
            <w:rPr>
              <w:rFonts w:asciiTheme="majorHAnsi" w:hAnsiTheme="majorHAnsi" w:cstheme="majorHAnsi"/>
              <w:lang w:val="en-US"/>
            </w:rPr>
            <w:delText>Wang and colleagues demonstrated that ULD peptides form stable tetramers, even under harsh conditions (2M NaCl and 10 % glycerol)</w:delText>
          </w:r>
          <w:r w:rsidDel="006F1256">
            <w:rPr>
              <w:rFonts w:asciiTheme="majorHAnsi" w:hAnsiTheme="majorHAnsi" w:cstheme="majorHAnsi"/>
              <w:lang w:val="en-US"/>
            </w:rPr>
            <w:fldChar w:fldCharType="begin"/>
          </w:r>
          <w:r w:rsidDel="006F1256">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6F1256">
            <w:rPr>
              <w:rFonts w:asciiTheme="majorHAnsi" w:hAnsiTheme="majorHAnsi" w:cstheme="majorHAnsi"/>
              <w:lang w:val="en-US"/>
            </w:rPr>
            <w:fldChar w:fldCharType="separate"/>
          </w:r>
          <w:r w:rsidRPr="0045341C" w:rsidDel="006F1256">
            <w:rPr>
              <w:rFonts w:asciiTheme="majorHAnsi" w:hAnsiTheme="majorHAnsi" w:cstheme="majorHAnsi"/>
              <w:noProof/>
              <w:vertAlign w:val="superscript"/>
              <w:lang w:val="en-US"/>
            </w:rPr>
            <w:delText>1</w:delText>
          </w:r>
          <w:r w:rsidDel="006F1256">
            <w:rPr>
              <w:rFonts w:asciiTheme="majorHAnsi" w:hAnsiTheme="majorHAnsi" w:cstheme="majorHAnsi"/>
              <w:lang w:val="en-US"/>
            </w:rPr>
            <w:fldChar w:fldCharType="end"/>
          </w:r>
          <w:r w:rsidRPr="00F07AB2" w:rsidDel="006F1256">
            <w:rPr>
              <w:rFonts w:asciiTheme="majorHAnsi" w:hAnsiTheme="majorHAnsi" w:cstheme="majorHAnsi"/>
              <w:lang w:val="en-US"/>
            </w:rPr>
            <w:delTex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delText>
          </w:r>
        </w:del>
        <w:del w:id="178" w:author="anna.resch88@gmail.com" w:date="2022-01-04T10:14:00Z">
          <w:r w:rsidRPr="00F07AB2" w:rsidDel="006F1256">
            <w:rPr>
              <w:rFonts w:asciiTheme="majorHAnsi" w:hAnsiTheme="majorHAnsi" w:cstheme="majorHAnsi"/>
              <w:lang w:val="en-US"/>
            </w:rPr>
            <w:delText>l</w:delText>
          </w:r>
        </w:del>
        <w:del w:id="179" w:author="anna.resch88@gmail.com" w:date="2022-01-04T10:16:00Z">
          <w:r w:rsidRPr="00F07AB2" w:rsidDel="006F1256">
            <w:rPr>
              <w:rFonts w:asciiTheme="majorHAnsi" w:hAnsiTheme="majorHAnsi" w:cstheme="majorHAnsi"/>
              <w:lang w:val="en-US"/>
            </w:rPr>
            <w:delText xml:space="preserve"> 5x SDS loading buffer was added (see Figure below: 4 µ</w:delText>
          </w:r>
        </w:del>
        <w:del w:id="180" w:author="anna.resch88@gmail.com" w:date="2022-01-04T10:14:00Z">
          <w:r w:rsidRPr="00F07AB2" w:rsidDel="006F1256">
            <w:rPr>
              <w:rFonts w:asciiTheme="majorHAnsi" w:hAnsiTheme="majorHAnsi" w:cstheme="majorHAnsi"/>
              <w:lang w:val="en-US"/>
            </w:rPr>
            <w:delText>l</w:delText>
          </w:r>
        </w:del>
        <w:del w:id="181" w:author="anna.resch88@gmail.com" w:date="2022-01-04T10:16:00Z">
          <w:r w:rsidRPr="00F07AB2" w:rsidDel="006F1256">
            <w:rPr>
              <w:rFonts w:asciiTheme="majorHAnsi" w:hAnsiTheme="majorHAnsi" w:cstheme="majorHAnsi"/>
              <w:lang w:val="en-US"/>
            </w:rPr>
            <w:delText xml:space="preserve"> in lanes 1-10; 1 µ</w:delText>
          </w:r>
        </w:del>
        <w:del w:id="182" w:author="anna.resch88@gmail.com" w:date="2022-01-04T10:14:00Z">
          <w:r w:rsidRPr="00F07AB2" w:rsidDel="006F1256">
            <w:rPr>
              <w:rFonts w:asciiTheme="majorHAnsi" w:hAnsiTheme="majorHAnsi" w:cstheme="majorHAnsi"/>
              <w:lang w:val="en-US"/>
            </w:rPr>
            <w:delText>l</w:delText>
          </w:r>
        </w:del>
        <w:del w:id="183" w:author="anna.resch88@gmail.com" w:date="2022-01-04T10:16:00Z">
          <w:r w:rsidRPr="00F07AB2" w:rsidDel="006F1256">
            <w:rPr>
              <w:rFonts w:asciiTheme="majorHAnsi" w:hAnsiTheme="majorHAnsi" w:cstheme="majorHAnsi"/>
              <w:lang w:val="en-US"/>
            </w:rPr>
            <w:delText xml:space="preserve"> in lanes 11-18). Loading buffer contained 0,02 % Bromophenol blue, 30 % glycerol, 250 mM Tris-HCl pH 6.8, 10 % SDS and 0.5M DTT. If 1µ</w:delText>
          </w:r>
        </w:del>
        <w:del w:id="184" w:author="anna.resch88@gmail.com" w:date="2022-01-04T10:14:00Z">
          <w:r w:rsidRPr="00F07AB2" w:rsidDel="006F1256">
            <w:rPr>
              <w:rFonts w:asciiTheme="majorHAnsi" w:hAnsiTheme="majorHAnsi" w:cstheme="majorHAnsi"/>
              <w:lang w:val="en-US"/>
            </w:rPr>
            <w:delText>l</w:delText>
          </w:r>
        </w:del>
        <w:del w:id="185" w:author="anna.resch88@gmail.com" w:date="2022-01-04T10:16:00Z">
          <w:r w:rsidRPr="00F07AB2" w:rsidDel="006F1256">
            <w:rPr>
              <w:rFonts w:asciiTheme="majorHAnsi" w:hAnsiTheme="majorHAnsi" w:cstheme="majorHAnsi"/>
              <w:lang w:val="en-US"/>
            </w:rPr>
            <w:delText xml:space="preserve"> 5x SDS LB was used, we added 0.5 µ</w:delText>
          </w:r>
        </w:del>
        <w:del w:id="186" w:author="anna.resch88@gmail.com" w:date="2022-01-04T10:14:00Z">
          <w:r w:rsidRPr="00F07AB2" w:rsidDel="006F1256">
            <w:rPr>
              <w:rFonts w:asciiTheme="majorHAnsi" w:hAnsiTheme="majorHAnsi" w:cstheme="majorHAnsi"/>
              <w:lang w:val="en-US"/>
            </w:rPr>
            <w:delText>l</w:delText>
          </w:r>
        </w:del>
        <w:del w:id="187" w:author="anna.resch88@gmail.com" w:date="2022-01-04T10:16:00Z">
          <w:r w:rsidRPr="00F07AB2" w:rsidDel="006F1256">
            <w:rPr>
              <w:rFonts w:asciiTheme="majorHAnsi" w:hAnsiTheme="majorHAnsi" w:cstheme="majorHAnsi"/>
              <w:lang w:val="en-US"/>
            </w:rPr>
            <w:delText xml:space="preserve"> 60 % Glycerol additionally. Selected samples were then heated and transferred to the SDS-PAGE immediately or after 2-24 hours of cooling. ULD in water without heating serve</w:delText>
          </w:r>
        </w:del>
        <w:del w:id="188" w:author="anna.resch88@gmail.com" w:date="2022-01-04T10:14:00Z">
          <w:r w:rsidRPr="00F07AB2" w:rsidDel="006F1256">
            <w:rPr>
              <w:rFonts w:asciiTheme="majorHAnsi" w:hAnsiTheme="majorHAnsi" w:cstheme="majorHAnsi"/>
              <w:lang w:val="en-US"/>
            </w:rPr>
            <w:delText>s</w:delText>
          </w:r>
        </w:del>
        <w:del w:id="189" w:author="anna.resch88@gmail.com" w:date="2022-01-04T10:16:00Z">
          <w:r w:rsidRPr="00F07AB2" w:rsidDel="006F1256">
            <w:rPr>
              <w:rFonts w:asciiTheme="majorHAnsi" w:hAnsiTheme="majorHAnsi" w:cstheme="majorHAnsi"/>
              <w:lang w:val="en-US"/>
            </w:rPr>
            <w:delText xml:space="preserve"> as control (lane 13). </w:delText>
          </w:r>
        </w:del>
        <w:del w:id="190" w:author="anna.resch88@gmail.com" w:date="2022-01-04T10:15:00Z">
          <w:r w:rsidRPr="00F07AB2" w:rsidDel="006F1256">
            <w:rPr>
              <w:rFonts w:asciiTheme="majorHAnsi" w:hAnsiTheme="majorHAnsi" w:cstheme="majorHAnsi"/>
              <w:lang w:val="en-US"/>
            </w:rPr>
            <w:delText xml:space="preserve">To disrupt ULD tetramers effectively - even in the presence of SDS - either heating to 98 °C in water, heating to 90 °C in 4 M urea or the addition of 30 % </w:delText>
          </w:r>
          <w:r w:rsidRPr="00F07AB2" w:rsidDel="006F1256">
            <w:rPr>
              <w:rFonts w:asciiTheme="majorHAnsi" w:hAnsiTheme="majorHAnsi" w:cstheme="majorHAnsi"/>
              <w:lang w:val="en-US"/>
            </w:rPr>
            <w:lastRenderedPageBreak/>
            <w:delText xml:space="preserve">ethanol to 4 M urea buffer was necessary. Neither up to 60 % glycerol, nor acidic or basic conditions rendered ULD monomers in aqueous solutions.    </w:delText>
          </w:r>
        </w:del>
      </w:moveTo>
    </w:p>
    <w:p w14:paraId="626DFB01" w14:textId="301F947F" w:rsidR="006F1256" w:rsidRPr="00F07AB2" w:rsidDel="006F1256" w:rsidRDefault="006F1256" w:rsidP="006F1256">
      <w:pPr>
        <w:jc w:val="both"/>
        <w:rPr>
          <w:del w:id="191" w:author="anna.resch88@gmail.com" w:date="2022-01-04T10:16:00Z"/>
          <w:moveTo w:id="192" w:author="anna.resch88@gmail.com" w:date="2022-01-04T10:13:00Z"/>
          <w:rFonts w:asciiTheme="majorHAnsi" w:hAnsiTheme="majorHAnsi" w:cstheme="majorHAnsi"/>
          <w:lang w:val="en-US"/>
        </w:rPr>
      </w:pPr>
    </w:p>
    <w:p w14:paraId="304330ED" w14:textId="507A0A95" w:rsidR="006F1256" w:rsidRPr="00D22AC5" w:rsidRDefault="006F1256" w:rsidP="006F1256">
      <w:pPr>
        <w:jc w:val="both"/>
        <w:rPr>
          <w:moveTo w:id="193" w:author="anna.resch88@gmail.com" w:date="2022-01-04T10:13:00Z"/>
          <w:rFonts w:asciiTheme="majorHAnsi" w:hAnsiTheme="majorHAnsi" w:cstheme="majorHAnsi"/>
          <w:lang w:val="en-US"/>
        </w:rPr>
      </w:pPr>
      <w:commentRangeStart w:id="194"/>
      <w:moveTo w:id="195" w:author="anna.resch88@gmail.com" w:date="2022-01-04T10:13:00Z">
        <w:del w:id="196" w:author="anna.resch88@gmail.com" w:date="2022-01-04T10:16:00Z">
          <w:r w:rsidRPr="00F07AB2" w:rsidDel="006F1256">
            <w:rPr>
              <w:rFonts w:asciiTheme="majorHAnsi" w:hAnsiTheme="majorHAnsi" w:cstheme="majorHAnsi"/>
              <w:b/>
              <w:bCs/>
              <w:i/>
              <w:iCs/>
              <w:lang w:val="en-US"/>
            </w:rPr>
            <w:delText xml:space="preserve">Figure </w:delText>
          </w:r>
          <w:commentRangeEnd w:id="194"/>
          <w:r w:rsidDel="006F1256">
            <w:rPr>
              <w:rStyle w:val="Kommentarzeichen"/>
            </w:rPr>
            <w:commentReference w:id="194"/>
          </w:r>
          <w:r w:rsidRPr="00F07AB2" w:rsidDel="006F1256">
            <w:rPr>
              <w:rFonts w:asciiTheme="majorHAnsi" w:hAnsiTheme="majorHAnsi" w:cstheme="majorHAnsi"/>
              <w:b/>
              <w:bCs/>
              <w:i/>
              <w:iCs/>
              <w:lang w:val="en-US"/>
            </w:rPr>
            <w:delText>S-</w:delText>
          </w:r>
        </w:del>
        <w:del w:id="197" w:author="anna.resch88@gmail.com" w:date="2022-01-04T10:15:00Z">
          <w:r w:rsidDel="006F1256">
            <w:rPr>
              <w:rFonts w:asciiTheme="majorHAnsi" w:hAnsiTheme="majorHAnsi" w:cstheme="majorHAnsi"/>
              <w:b/>
              <w:bCs/>
              <w:i/>
              <w:iCs/>
              <w:lang w:val="en-US"/>
            </w:rPr>
            <w:delText>8</w:delText>
          </w:r>
        </w:del>
        <w:del w:id="198" w:author="anna.resch88@gmail.com" w:date="2022-01-04T10:16:00Z">
          <w:r w:rsidRPr="00F07AB2" w:rsidDel="006F1256">
            <w:rPr>
              <w:rFonts w:asciiTheme="majorHAnsi" w:hAnsiTheme="majorHAnsi" w:cstheme="majorHAnsi"/>
              <w:b/>
              <w:bCs/>
              <w:i/>
              <w:iCs/>
              <w:lang w:val="en-US"/>
            </w:rPr>
            <w:delText>: ULD tetramers and tetramer disruption with heating or addition of ethanol and urea, visualized via SDS-PAGE.</w:delText>
          </w:r>
        </w:del>
      </w:moveTo>
    </w:p>
    <w:moveToRangeEnd w:id="170"/>
    <w:p w14:paraId="3FB577B9" w14:textId="77777777" w:rsidR="006210AB" w:rsidRDefault="006210AB" w:rsidP="00067C6D">
      <w:pPr>
        <w:jc w:val="both"/>
        <w:rPr>
          <w:ins w:id="199" w:author="anna.resch88@gmail.com" w:date="2022-01-04T10:03:00Z"/>
          <w:rFonts w:asciiTheme="majorHAnsi" w:hAnsiTheme="majorHAnsi" w:cstheme="majorHAnsi"/>
          <w:lang w:val="en-US"/>
        </w:rPr>
      </w:pPr>
    </w:p>
    <w:p w14:paraId="5CC976F0" w14:textId="77777777" w:rsidR="006210AB" w:rsidRPr="00F07AB2" w:rsidRDefault="006210AB" w:rsidP="006210AB">
      <w:pPr>
        <w:jc w:val="both"/>
        <w:rPr>
          <w:moveTo w:id="200" w:author="anna.resch88@gmail.com" w:date="2022-01-04T10:03:00Z"/>
          <w:rFonts w:asciiTheme="majorHAnsi" w:hAnsiTheme="majorHAnsi" w:cstheme="majorHAnsi"/>
        </w:rPr>
      </w:pPr>
      <w:moveToRangeStart w:id="201" w:author="anna.resch88@gmail.com" w:date="2022-01-04T10:03:00Z" w:name="move92183041"/>
      <w:moveTo w:id="202" w:author="anna.resch88@gmail.com" w:date="2022-01-04T10:03:00Z">
        <w:r w:rsidRPr="00F07AB2">
          <w:rPr>
            <w:rFonts w:asciiTheme="majorHAnsi" w:hAnsiTheme="majorHAnsi" w:cstheme="majorHAnsi"/>
            <w:noProof/>
            <w:lang w:eastAsia="de-DE"/>
          </w:rPr>
          <w:drawing>
            <wp:inline distT="0" distB="0" distL="0" distR="0" wp14:anchorId="5B0A31FD" wp14:editId="312CA907">
              <wp:extent cx="3857625" cy="3519236"/>
              <wp:effectExtent l="0" t="0" r="0"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moveTo>
    </w:p>
    <w:p w14:paraId="37E4AE94" w14:textId="0B59DC0C" w:rsidR="006210AB" w:rsidRDefault="006210AB" w:rsidP="006210AB">
      <w:pPr>
        <w:jc w:val="both"/>
        <w:rPr>
          <w:ins w:id="203" w:author="anna.resch88@gmail.com" w:date="2022-01-04T10:16:00Z"/>
          <w:rFonts w:asciiTheme="majorHAnsi" w:hAnsiTheme="majorHAnsi" w:cstheme="majorHAnsi"/>
          <w:b/>
          <w:bCs/>
          <w:i/>
          <w:lang w:val="en-US"/>
        </w:rPr>
      </w:pPr>
      <w:moveTo w:id="204" w:author="anna.resch88@gmail.com" w:date="2022-01-04T10:03:00Z">
        <w:r w:rsidRPr="008F3213">
          <w:rPr>
            <w:rFonts w:asciiTheme="majorHAnsi" w:hAnsiTheme="majorHAnsi" w:cstheme="majorHAnsi"/>
            <w:b/>
            <w:bCs/>
            <w:i/>
            <w:lang w:val="en-US"/>
          </w:rPr>
          <w:t>Figure S-</w:t>
        </w:r>
      </w:moveTo>
      <w:ins w:id="205" w:author="anna.resch88@gmail.com" w:date="2022-01-04T10:16:00Z">
        <w:r w:rsidR="006F1256">
          <w:rPr>
            <w:rFonts w:asciiTheme="majorHAnsi" w:hAnsiTheme="majorHAnsi" w:cstheme="majorHAnsi"/>
            <w:b/>
            <w:bCs/>
            <w:i/>
            <w:lang w:val="en-US"/>
          </w:rPr>
          <w:t>2</w:t>
        </w:r>
      </w:ins>
      <w:moveTo w:id="206" w:author="anna.resch88@gmail.com" w:date="2022-01-04T10:03:00Z">
        <w:del w:id="207" w:author="anna.resch88@gmail.com" w:date="2022-01-04T10:03:00Z">
          <w:r w:rsidRPr="008F3213" w:rsidDel="006210AB">
            <w:rPr>
              <w:rFonts w:asciiTheme="majorHAnsi" w:hAnsiTheme="majorHAnsi" w:cstheme="majorHAnsi"/>
              <w:b/>
              <w:bCs/>
              <w:i/>
              <w:lang w:val="en-US"/>
            </w:rPr>
            <w:delText>5</w:delText>
          </w:r>
        </w:del>
        <w:r w:rsidRPr="008F3213">
          <w:rPr>
            <w:rFonts w:asciiTheme="majorHAnsi" w:hAnsiTheme="majorHAnsi" w:cstheme="majorHAnsi"/>
            <w:b/>
            <w:bCs/>
            <w:i/>
            <w:lang w:val="en-US"/>
          </w:rPr>
          <w:t>: SDS-PAGE shows high purification yield of ULD-ELP-ULD fusion proteins via FPLC.</w:t>
        </w:r>
      </w:moveTo>
    </w:p>
    <w:p w14:paraId="115B69F7" w14:textId="77777777" w:rsidR="006F1256" w:rsidRPr="008F3213" w:rsidRDefault="006F1256" w:rsidP="006210AB">
      <w:pPr>
        <w:jc w:val="both"/>
        <w:rPr>
          <w:moveTo w:id="208" w:author="anna.resch88@gmail.com" w:date="2022-01-04T10:03:00Z"/>
          <w:rFonts w:asciiTheme="majorHAnsi" w:hAnsiTheme="majorHAnsi" w:cstheme="majorHAnsi"/>
          <w:b/>
          <w:bCs/>
          <w:i/>
          <w:lang w:val="en-US"/>
        </w:rPr>
      </w:pPr>
    </w:p>
    <w:p w14:paraId="08F5BCAD" w14:textId="3951FC47" w:rsidR="006210AB" w:rsidRPr="00F07AB2" w:rsidDel="006210AB" w:rsidRDefault="006210AB" w:rsidP="003228B4">
      <w:pPr>
        <w:numPr>
          <w:ilvl w:val="0"/>
          <w:numId w:val="47"/>
        </w:numPr>
        <w:jc w:val="both"/>
        <w:rPr>
          <w:del w:id="209" w:author="anna.resch88@gmail.com" w:date="2022-01-04T10:03:00Z"/>
          <w:rFonts w:asciiTheme="majorHAnsi" w:hAnsiTheme="majorHAnsi" w:cstheme="majorHAnsi"/>
          <w:lang w:val="en-US"/>
        </w:rPr>
      </w:pPr>
      <w:bookmarkStart w:id="210" w:name="_Toc92186561"/>
      <w:bookmarkStart w:id="211" w:name="_Toc92187253"/>
      <w:bookmarkStart w:id="212" w:name="_Toc92187945"/>
      <w:bookmarkStart w:id="213" w:name="_Toc92188635"/>
      <w:bookmarkStart w:id="214" w:name="_Toc92189325"/>
      <w:bookmarkStart w:id="215" w:name="_Toc92189981"/>
      <w:bookmarkStart w:id="216" w:name="_Toc92190637"/>
      <w:bookmarkStart w:id="217" w:name="_Toc92191299"/>
      <w:bookmarkStart w:id="218" w:name="_Toc92462498"/>
      <w:bookmarkStart w:id="219" w:name="_Toc92462536"/>
      <w:bookmarkEnd w:id="210"/>
      <w:bookmarkEnd w:id="211"/>
      <w:bookmarkEnd w:id="212"/>
      <w:bookmarkEnd w:id="213"/>
      <w:bookmarkEnd w:id="214"/>
      <w:bookmarkEnd w:id="215"/>
      <w:bookmarkEnd w:id="216"/>
      <w:bookmarkEnd w:id="217"/>
      <w:bookmarkEnd w:id="218"/>
      <w:bookmarkEnd w:id="219"/>
      <w:moveToRangeEnd w:id="201"/>
    </w:p>
    <w:p w14:paraId="2544FD89" w14:textId="77777777" w:rsidR="006F1256" w:rsidRPr="00F07AB2" w:rsidRDefault="006F1256" w:rsidP="003228B4">
      <w:pPr>
        <w:pStyle w:val="berschrift3"/>
        <w:numPr>
          <w:ilvl w:val="0"/>
          <w:numId w:val="47"/>
        </w:numPr>
        <w:rPr>
          <w:ins w:id="220" w:author="anna.resch88@gmail.com" w:date="2022-01-04T10:16:00Z"/>
          <w:lang w:val="en-US"/>
        </w:rPr>
      </w:pPr>
      <w:bookmarkStart w:id="221" w:name="_Toc92462537"/>
      <w:ins w:id="222" w:author="anna.resch88@gmail.com" w:date="2022-01-04T10:16:00Z">
        <w:r w:rsidRPr="00F07AB2">
          <w:rPr>
            <w:lang w:val="en-US"/>
          </w:rPr>
          <w:t>ULD tetramerization</w:t>
        </w:r>
        <w:bookmarkEnd w:id="221"/>
      </w:ins>
    </w:p>
    <w:p w14:paraId="62BF3DA5" w14:textId="3F6915C2" w:rsidR="006F1256" w:rsidRPr="00F07AB2" w:rsidRDefault="006F1256" w:rsidP="006F1256">
      <w:pPr>
        <w:jc w:val="both"/>
        <w:rPr>
          <w:ins w:id="223" w:author="anna.resch88@gmail.com" w:date="2022-01-04T10:16:00Z"/>
          <w:rFonts w:asciiTheme="majorHAnsi" w:hAnsiTheme="majorHAnsi" w:cstheme="majorHAnsi"/>
          <w:lang w:val="en-US"/>
        </w:rPr>
      </w:pPr>
      <w:ins w:id="224" w:author="anna.resch88@gmail.com" w:date="2022-01-04T10:16:00Z">
        <w:r w:rsidRPr="00F07AB2">
          <w:rPr>
            <w:rFonts w:asciiTheme="majorHAnsi" w:hAnsiTheme="majorHAnsi" w:cstheme="majorHAnsi"/>
            <w:lang w:val="en-US"/>
          </w:rPr>
          <w:t>Wang and colleagues demonstrated that ULD peptides form stable tetramers, even under harsh conditions (2</w:t>
        </w:r>
      </w:ins>
      <w:ins w:id="225" w:author="Alexander Resch" w:date="2022-01-19T19:31:00Z">
        <w:r w:rsidR="0062228C">
          <w:rPr>
            <w:rFonts w:asciiTheme="majorHAnsi" w:hAnsiTheme="majorHAnsi" w:cstheme="majorHAnsi"/>
            <w:lang w:val="en-US"/>
          </w:rPr>
          <w:t xml:space="preserve"> </w:t>
        </w:r>
      </w:ins>
      <w:ins w:id="226" w:author="anna.resch88@gmail.com" w:date="2022-01-04T10:16:00Z">
        <w:r w:rsidRPr="00F07AB2">
          <w:rPr>
            <w:rFonts w:asciiTheme="majorHAnsi" w:hAnsiTheme="majorHAnsi" w:cstheme="majorHAnsi"/>
            <w:lang w:val="en-US"/>
          </w:rPr>
          <w:t>M NaCl and 10 % glycerol)</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w:t>
        </w:r>
        <w:r>
          <w:rPr>
            <w:rFonts w:asciiTheme="majorHAnsi" w:hAnsiTheme="majorHAnsi" w:cstheme="majorHAnsi"/>
            <w:lang w:val="en-US"/>
          </w:rPr>
          <w:fldChar w:fldCharType="end"/>
        </w:r>
        <w:r w:rsidRPr="00F07AB2">
          <w:rPr>
            <w:rFonts w:asciiTheme="majorHAnsi" w:hAnsiTheme="majorHAnsi" w:cstheme="majorHAnsi"/>
            <w:lang w:val="en-US"/>
          </w:rPr>
          <w: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t>
        </w:r>
        <w:r>
          <w:rPr>
            <w:rFonts w:asciiTheme="majorHAnsi" w:hAnsiTheme="majorHAnsi" w:cstheme="majorHAnsi"/>
            <w:lang w:val="en-US"/>
          </w:rPr>
          <w:t>L</w:t>
        </w:r>
        <w:r w:rsidRPr="00F07AB2">
          <w:rPr>
            <w:rFonts w:asciiTheme="majorHAnsi" w:hAnsiTheme="majorHAnsi" w:cstheme="majorHAnsi"/>
            <w:lang w:val="en-US"/>
          </w:rPr>
          <w:t xml:space="preserve"> 5x SDS loading buffer was added (see Figure below: 4 µ</w:t>
        </w:r>
        <w:r>
          <w:rPr>
            <w:rFonts w:asciiTheme="majorHAnsi" w:hAnsiTheme="majorHAnsi" w:cstheme="majorHAnsi"/>
            <w:lang w:val="en-US"/>
          </w:rPr>
          <w:t>L</w:t>
        </w:r>
        <w:r w:rsidRPr="00F07AB2">
          <w:rPr>
            <w:rFonts w:asciiTheme="majorHAnsi" w:hAnsiTheme="majorHAnsi" w:cstheme="majorHAnsi"/>
            <w:lang w:val="en-US"/>
          </w:rPr>
          <w:t xml:space="preserve"> in lanes 1-10; 1 µ</w:t>
        </w:r>
        <w:r>
          <w:rPr>
            <w:rFonts w:asciiTheme="majorHAnsi" w:hAnsiTheme="majorHAnsi" w:cstheme="majorHAnsi"/>
            <w:lang w:val="en-US"/>
          </w:rPr>
          <w:t>L</w:t>
        </w:r>
        <w:r w:rsidRPr="00F07AB2">
          <w:rPr>
            <w:rFonts w:asciiTheme="majorHAnsi" w:hAnsiTheme="majorHAnsi" w:cstheme="majorHAnsi"/>
            <w:lang w:val="en-US"/>
          </w:rPr>
          <w:t xml:space="preserve"> in lanes 11-18). Loading buffer contained 0</w:t>
        </w:r>
        <w:del w:id="227" w:author="Alexander Resch" w:date="2022-01-19T19:31:00Z">
          <w:r w:rsidRPr="00F07AB2" w:rsidDel="0062228C">
            <w:rPr>
              <w:rFonts w:asciiTheme="majorHAnsi" w:hAnsiTheme="majorHAnsi" w:cstheme="majorHAnsi"/>
              <w:lang w:val="en-US"/>
            </w:rPr>
            <w:delText>,</w:delText>
          </w:r>
        </w:del>
      </w:ins>
      <w:ins w:id="228" w:author="Alexander Resch" w:date="2022-01-19T19:31:00Z">
        <w:r w:rsidR="0062228C">
          <w:rPr>
            <w:rFonts w:asciiTheme="majorHAnsi" w:hAnsiTheme="majorHAnsi" w:cstheme="majorHAnsi"/>
            <w:lang w:val="en-US"/>
          </w:rPr>
          <w:t>.</w:t>
        </w:r>
      </w:ins>
      <w:ins w:id="229" w:author="anna.resch88@gmail.com" w:date="2022-01-04T10:16:00Z">
        <w:r w:rsidRPr="00F07AB2">
          <w:rPr>
            <w:rFonts w:asciiTheme="majorHAnsi" w:hAnsiTheme="majorHAnsi" w:cstheme="majorHAnsi"/>
            <w:lang w:val="en-US"/>
          </w:rPr>
          <w:t>02 % Bromophenol blue, 30 % glycerol, 250 mM Tris-HCl pH 6.8, 10 % SDS and 0.5M DTT. If 1µ</w:t>
        </w:r>
        <w:r>
          <w:rPr>
            <w:rFonts w:asciiTheme="majorHAnsi" w:hAnsiTheme="majorHAnsi" w:cstheme="majorHAnsi"/>
            <w:lang w:val="en-US"/>
          </w:rPr>
          <w:t>L</w:t>
        </w:r>
        <w:r w:rsidRPr="00F07AB2">
          <w:rPr>
            <w:rFonts w:asciiTheme="majorHAnsi" w:hAnsiTheme="majorHAnsi" w:cstheme="majorHAnsi"/>
            <w:lang w:val="en-US"/>
          </w:rPr>
          <w:t xml:space="preserve"> 5x SDS LB was used, we added 0.5 µ</w:t>
        </w:r>
        <w:r>
          <w:rPr>
            <w:rFonts w:asciiTheme="majorHAnsi" w:hAnsiTheme="majorHAnsi" w:cstheme="majorHAnsi"/>
            <w:lang w:val="en-US"/>
          </w:rPr>
          <w:t>L</w:t>
        </w:r>
        <w:r w:rsidRPr="00F07AB2">
          <w:rPr>
            <w:rFonts w:asciiTheme="majorHAnsi" w:hAnsiTheme="majorHAnsi" w:cstheme="majorHAnsi"/>
            <w:lang w:val="en-US"/>
          </w:rPr>
          <w:t xml:space="preserve"> 60 % Glycerol additionally. Selected samples were then heated and transferred to the SDS-PAGE immediately or after 2-24 hours of cooling. ULD in water without heating serve</w:t>
        </w:r>
        <w:r>
          <w:rPr>
            <w:rFonts w:asciiTheme="majorHAnsi" w:hAnsiTheme="majorHAnsi" w:cstheme="majorHAnsi"/>
            <w:lang w:val="en-US"/>
          </w:rPr>
          <w:t>d</w:t>
        </w:r>
        <w:r w:rsidRPr="00F07AB2">
          <w:rPr>
            <w:rFonts w:asciiTheme="majorHAnsi" w:hAnsiTheme="majorHAnsi" w:cstheme="majorHAnsi"/>
            <w:lang w:val="en-US"/>
          </w:rPr>
          <w:t xml:space="preserve"> as control (</w:t>
        </w:r>
        <w:r w:rsidRPr="004A18E1">
          <w:rPr>
            <w:rFonts w:asciiTheme="majorHAnsi" w:hAnsiTheme="majorHAnsi" w:cstheme="majorHAnsi"/>
            <w:b/>
            <w:bCs/>
            <w:lang w:val="en-US"/>
          </w:rPr>
          <w:t>Figure S-</w:t>
        </w:r>
        <w:r>
          <w:rPr>
            <w:rFonts w:asciiTheme="majorHAnsi" w:hAnsiTheme="majorHAnsi" w:cstheme="majorHAnsi"/>
            <w:b/>
            <w:bCs/>
            <w:lang w:val="en-US"/>
          </w:rPr>
          <w:t>3</w:t>
        </w:r>
        <w:r>
          <w:rPr>
            <w:rFonts w:asciiTheme="majorHAnsi" w:hAnsiTheme="majorHAnsi" w:cstheme="majorHAnsi"/>
            <w:lang w:val="en-US"/>
          </w:rPr>
          <w:t xml:space="preserve">, </w:t>
        </w:r>
        <w:r w:rsidRPr="00F07AB2">
          <w:rPr>
            <w:rFonts w:asciiTheme="majorHAnsi" w:hAnsiTheme="majorHAnsi" w:cstheme="majorHAnsi"/>
            <w:lang w:val="en-US"/>
          </w:rPr>
          <w:t xml:space="preserve">lane 13). </w:t>
        </w:r>
      </w:ins>
    </w:p>
    <w:p w14:paraId="5DACCAB7" w14:textId="77777777" w:rsidR="006F1256" w:rsidRPr="00F07AB2" w:rsidRDefault="006F1256" w:rsidP="006F1256">
      <w:pPr>
        <w:jc w:val="both"/>
        <w:rPr>
          <w:ins w:id="230" w:author="anna.resch88@gmail.com" w:date="2022-01-04T10:16:00Z"/>
          <w:rFonts w:asciiTheme="majorHAnsi" w:hAnsiTheme="majorHAnsi" w:cstheme="majorHAnsi"/>
          <w:lang w:val="en-US"/>
        </w:rPr>
      </w:pPr>
      <w:ins w:id="231" w:author="anna.resch88@gmail.com" w:date="2022-01-04T10:16:00Z">
        <w:r w:rsidRPr="00F07AB2">
          <w:rPr>
            <w:rFonts w:asciiTheme="majorHAnsi" w:hAnsiTheme="majorHAnsi" w:cstheme="majorHAnsi"/>
            <w:noProof/>
            <w:lang w:eastAsia="de-DE"/>
          </w:rPr>
          <w:lastRenderedPageBreak/>
          <w:drawing>
            <wp:inline distT="0" distB="0" distL="0" distR="0" wp14:anchorId="4A355D91" wp14:editId="7C537138">
              <wp:extent cx="5760720" cy="2364954"/>
              <wp:effectExtent l="0" t="0" r="0" b="0"/>
              <wp:docPr id="22" name="Grafik 22"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364954"/>
                      </a:xfrm>
                      <a:prstGeom prst="rect">
                        <a:avLst/>
                      </a:prstGeom>
                      <a:noFill/>
                      <a:ln>
                        <a:noFill/>
                      </a:ln>
                    </pic:spPr>
                  </pic:pic>
                </a:graphicData>
              </a:graphic>
            </wp:inline>
          </w:drawing>
        </w:r>
      </w:ins>
    </w:p>
    <w:p w14:paraId="48E9BE46" w14:textId="10B03FAE" w:rsidR="006F1256" w:rsidRPr="00F07AB2" w:rsidRDefault="006F1256" w:rsidP="006F1256">
      <w:pPr>
        <w:jc w:val="both"/>
        <w:rPr>
          <w:ins w:id="232" w:author="anna.resch88@gmail.com" w:date="2022-01-04T10:16:00Z"/>
          <w:rFonts w:asciiTheme="majorHAnsi" w:hAnsiTheme="majorHAnsi" w:cstheme="majorHAnsi"/>
          <w:lang w:val="en-US"/>
        </w:rPr>
      </w:pPr>
      <w:ins w:id="233" w:author="anna.resch88@gmail.com" w:date="2022-01-04T10:16:00Z">
        <w:r w:rsidRPr="00F07AB2">
          <w:rPr>
            <w:rFonts w:asciiTheme="majorHAnsi" w:hAnsiTheme="majorHAnsi" w:cstheme="majorHAnsi"/>
            <w:b/>
            <w:bCs/>
            <w:i/>
            <w:iCs/>
            <w:lang w:val="en-US"/>
          </w:rPr>
          <w:t>Figure S-</w:t>
        </w:r>
        <w:r>
          <w:rPr>
            <w:rFonts w:asciiTheme="majorHAnsi" w:hAnsiTheme="majorHAnsi" w:cstheme="majorHAnsi"/>
            <w:b/>
            <w:bCs/>
            <w:i/>
            <w:iCs/>
            <w:lang w:val="en-US"/>
          </w:rPr>
          <w:t>3</w:t>
        </w:r>
        <w:r w:rsidRPr="00F07AB2">
          <w:rPr>
            <w:rFonts w:asciiTheme="majorHAnsi" w:hAnsiTheme="majorHAnsi" w:cstheme="majorHAnsi"/>
            <w:b/>
            <w:bCs/>
            <w:i/>
            <w:iCs/>
            <w:lang w:val="en-US"/>
          </w:rPr>
          <w:t>: ULD tetramers and tetramer disruption with heating or addition of ethanol and urea, visualized via SDS-PAGE.</w:t>
        </w:r>
        <w:r>
          <w:rPr>
            <w:rFonts w:asciiTheme="majorHAnsi" w:hAnsiTheme="majorHAnsi" w:cstheme="majorHAnsi"/>
            <w:b/>
            <w:bCs/>
            <w:i/>
            <w:iCs/>
            <w:lang w:val="en-US"/>
          </w:rPr>
          <w:t xml:space="preserve"> </w:t>
        </w:r>
        <w:r w:rsidRPr="00F07AB2">
          <w:rPr>
            <w:rFonts w:asciiTheme="majorHAnsi" w:hAnsiTheme="majorHAnsi" w:cstheme="majorHAnsi"/>
            <w:lang w:val="en-US"/>
          </w:rPr>
          <w:t xml:space="preserve">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t>
        </w:r>
      </w:ins>
    </w:p>
    <w:p w14:paraId="02DE534E" w14:textId="77777777" w:rsidR="00067C6D" w:rsidRPr="00F07AB2" w:rsidRDefault="00067C6D" w:rsidP="00067C6D">
      <w:pPr>
        <w:jc w:val="both"/>
        <w:rPr>
          <w:rFonts w:asciiTheme="majorHAnsi" w:hAnsiTheme="majorHAnsi" w:cstheme="majorHAnsi"/>
          <w:lang w:val="en-US"/>
        </w:rPr>
      </w:pPr>
    </w:p>
    <w:p w14:paraId="51E57A65" w14:textId="2CB9861D" w:rsidR="00067C6D" w:rsidRPr="00F07AB2" w:rsidRDefault="00067C6D">
      <w:pPr>
        <w:pStyle w:val="berschrift3"/>
        <w:numPr>
          <w:ilvl w:val="0"/>
          <w:numId w:val="47"/>
        </w:numPr>
        <w:rPr>
          <w:lang w:val="en-US"/>
        </w:rPr>
        <w:pPrChange w:id="234" w:author="anna.resch88@gmail.com" w:date="2022-01-04T10:05:00Z">
          <w:pPr>
            <w:pStyle w:val="berschrift4"/>
            <w:numPr>
              <w:ilvl w:val="1"/>
              <w:numId w:val="13"/>
            </w:numPr>
            <w:ind w:left="792" w:hanging="432"/>
            <w:jc w:val="both"/>
          </w:pPr>
        </w:pPrChange>
      </w:pPr>
      <w:bookmarkStart w:id="235" w:name="_Toc92462538"/>
      <w:proofErr w:type="spellStart"/>
      <w:r w:rsidRPr="00F07AB2">
        <w:rPr>
          <w:lang w:val="en-US"/>
        </w:rPr>
        <w:t>PyMol</w:t>
      </w:r>
      <w:bookmarkEnd w:id="235"/>
      <w:proofErr w:type="spellEnd"/>
    </w:p>
    <w:p w14:paraId="690CD952" w14:textId="7AE72E23" w:rsidR="004F69C9" w:rsidRDefault="00067C6D">
      <w:pPr>
        <w:rPr>
          <w:ins w:id="236" w:author="anna.resch88@gmail.com" w:date="2022-01-05T10:57:00Z"/>
          <w:rFonts w:cstheme="majorHAnsi"/>
          <w:lang w:val="en-US"/>
        </w:rPr>
        <w:pPrChange w:id="237" w:author="anna.resch88@gmail.com" w:date="2022-01-05T10:57:00Z">
          <w:pPr>
            <w:pStyle w:val="berschrift3"/>
            <w:numPr>
              <w:numId w:val="47"/>
            </w:numPr>
            <w:ind w:left="360" w:hanging="360"/>
          </w:pPr>
        </w:pPrChange>
      </w:pPr>
      <w:r w:rsidRPr="00F07AB2">
        <w:rPr>
          <w:lang w:val="en-US"/>
        </w:rPr>
        <w:t>The crystallographic ULD structure was accessed via the Protein Data Bank with accession code 3TUO</w:t>
      </w:r>
      <w:r w:rsidRPr="00F07AB2">
        <w:fldChar w:fldCharType="begin" w:fldLock="1"/>
      </w:r>
      <w:r w:rsidRPr="00F07AB2">
        <w:rPr>
          <w:lang w:val="en-US"/>
        </w:rPr>
        <w:instrText>ADDIN CSL_CITATION {"citationItems":[{"id":"ITEM-1","itemData":{"DOI":"10.1093/nar/gkr1284","ISBN":"0305-1048","ISSN":"03051048","PMID":"22241778","abstract":"Special AT-rich sequence-binding protein 1 (SATB1) is a global chromatin organizer and gene expression regulator essential for T-cell development and breast cancer tumor growth and metastasis. The oligomerization of the N-terminal domain of SATB1 is critical for its biological function. We determined the crystal structure of the N-terminal domain of SATB1. Surprisingly, this domain resembles a ubiquitin domain instead of the previously proposed PDZ domain. Our results also reveal that SATB1 can form a tetramer through its N-terminal domain. The tetramerization of SATB1 plays an essential role in its binding to highly specialized DNA sequences. Furthermore, isothermal titration calorimetry results indicate that the SATB1 tetramer can bind simultaneously to two DNA targets. Based on these results, we propose a molecular model whereby SATB1 regulates the expression of multiple genes both locally and at a distance.","author":[{"dropping-particle":"","family":"Wang","given":"Zheng","non-dropping-particle":"","parse-names":false,"suffix":""},{"dropping-particle":"","family":"Yang","given":"Xue","non-dropping-particle":"","parse-names":false,"suffix":""},{"dropping-particle":"","family":"Chu","given":"Xinlei","non-dropping-particle":"","parse-names":false,"suffix":""},{"dropping-particle":"","family":"Zhang","given":"Jinxiu","non-dropping-particle":"","parse-names":false,"suffix":""},{"dropping-particle":"","family":"Zhou","given":"Hao","non-dropping-particle":"","parse-names":false,"suffix":""},{"dropping-particle":"","family":"Shen","given":"Yuequan","non-dropping-particle":"","parse-names":false,"suffix":""},{"dropping-particle":"","family":"Long","given":"Jiafu","non-dropping-particle":"","parse-names":false,"suffix":""}],"container-title":"Nucleic Acids Research","id":"ITEM-1","issue":"9","issued":{"date-parts":[["2012"]]},"page":"4193-4202","title":"The structural basis for the oligomerization of the N-terminal domain of SATB1","type":"article-journal","volume":"40"},"uris":["http://www.mendeley.com/documents/?uuid=1cb305ef-5e77-415b-8b35-94a879b1b844"]}],"mendeley":{"formattedCitation":"&lt;sup&gt;2&lt;/sup&gt;","plainTextFormattedCitation":"2","previouslyFormattedCitation":"&lt;sup&gt;2&lt;/sup&gt;"},"properties":{"noteIndex":0},"schema":"https://github.com/citation-style-language/schema/raw/master/csl-citation.json"}</w:instrText>
      </w:r>
      <w:r w:rsidRPr="00F07AB2">
        <w:fldChar w:fldCharType="separate"/>
      </w:r>
      <w:r w:rsidRPr="00F07AB2">
        <w:rPr>
          <w:noProof/>
          <w:vertAlign w:val="superscript"/>
          <w:lang w:val="en-US"/>
        </w:rPr>
        <w:t>2</w:t>
      </w:r>
      <w:r w:rsidRPr="00F07AB2">
        <w:fldChar w:fldCharType="end"/>
      </w:r>
      <w:r w:rsidRPr="00F07AB2">
        <w:rPr>
          <w:lang w:val="en-US"/>
        </w:rPr>
        <w:t xml:space="preserve"> and loaded into </w:t>
      </w:r>
      <w:proofErr w:type="spellStart"/>
      <w:r w:rsidRPr="00F07AB2">
        <w:rPr>
          <w:lang w:val="en-US"/>
        </w:rPr>
        <w:t>PyMOL</w:t>
      </w:r>
      <w:proofErr w:type="spellEnd"/>
      <w:r w:rsidRPr="00F07AB2">
        <w:rPr>
          <w:lang w:val="en-US"/>
        </w:rPr>
        <w:t xml:space="preserve"> v2.3.3, Schrodinger, LLC. Using the dot representation</w:t>
      </w:r>
      <w:r w:rsidR="003540E0">
        <w:rPr>
          <w:lang w:val="en-US"/>
        </w:rPr>
        <w:t>,</w:t>
      </w:r>
      <w:r w:rsidRPr="00F07AB2">
        <w:rPr>
          <w:lang w:val="en-US"/>
        </w:rPr>
        <w:t xml:space="preserve"> we visualized the estimated solvent accessible protein surface by increasing the van der Waals radii by 1.4</w:t>
      </w:r>
      <w:r w:rsidRPr="00370688">
        <w:rPr>
          <w:lang w:val="en-US"/>
        </w:rPr>
        <w:t> </w:t>
      </w:r>
      <w:proofErr w:type="spellStart"/>
      <w:r w:rsidR="00665516">
        <w:fldChar w:fldCharType="begin"/>
      </w:r>
      <w:r w:rsidR="00665516" w:rsidRPr="00832979">
        <w:rPr>
          <w:lang w:val="en-US"/>
          <w:rPrChange w:id="238" w:author="anna.resch88@gmail.com" w:date="2022-01-03T10:02:00Z">
            <w:rPr/>
          </w:rPrChange>
        </w:rPr>
        <w:instrText xml:space="preserve"> HYPERLINK "https://de.wikipedia.org/wiki/%C3%85" </w:instrText>
      </w:r>
      <w:r w:rsidR="00665516">
        <w:fldChar w:fldCharType="separate"/>
      </w:r>
      <w:r w:rsidRPr="00370688">
        <w:rPr>
          <w:lang w:val="en-US"/>
        </w:rPr>
        <w:t>Å</w:t>
      </w:r>
      <w:r w:rsidR="00665516">
        <w:rPr>
          <w:lang w:val="en-US"/>
        </w:rPr>
        <w:fldChar w:fldCharType="end"/>
      </w:r>
      <w:r w:rsidRPr="00370688">
        <w:rPr>
          <w:lang w:val="en-US"/>
        </w:rPr>
        <w:t>ngstr</w:t>
      </w:r>
      <w:r w:rsidRPr="00F07AB2">
        <w:rPr>
          <w:lang w:val="en-US"/>
        </w:rPr>
        <w:t>ö</w:t>
      </w:r>
      <w:r w:rsidRPr="00370688">
        <w:rPr>
          <w:lang w:val="en-US"/>
        </w:rPr>
        <w:t>m</w:t>
      </w:r>
      <w:proofErr w:type="spellEnd"/>
      <w:r w:rsidRPr="00F07AB2">
        <w:rPr>
          <w:lang w:val="en-US"/>
        </w:rPr>
        <w:t>, the approximate radius of a water molecule rolling over the molecule surface. Tyrosine pairs, i.e.</w:t>
      </w:r>
      <w:r w:rsidR="00062B86">
        <w:rPr>
          <w:lang w:val="en-US"/>
        </w:rPr>
        <w:t>,</w:t>
      </w:r>
      <w:r w:rsidRPr="00F07AB2">
        <w:rPr>
          <w:lang w:val="en-US"/>
        </w:rPr>
        <w:t xml:space="preserve"> two tyrosine residues in </w:t>
      </w:r>
      <w:proofErr w:type="gramStart"/>
      <w:r w:rsidRPr="00F07AB2">
        <w:rPr>
          <w:lang w:val="en-US"/>
        </w:rPr>
        <w:t>close proximity</w:t>
      </w:r>
      <w:proofErr w:type="gramEnd"/>
      <w:r w:rsidRPr="00F07AB2">
        <w:rPr>
          <w:lang w:val="en-US"/>
        </w:rPr>
        <w:t xml:space="preserve">, were colored to visualize solvent (and catalyst) accessible tyrosine pairs. </w:t>
      </w:r>
      <w:r w:rsidRPr="00F07AB2">
        <w:rPr>
          <w:rFonts w:cstheme="majorHAnsi"/>
          <w:lang w:val="en-US"/>
        </w:rPr>
        <w:t xml:space="preserve"> </w:t>
      </w:r>
    </w:p>
    <w:p w14:paraId="11E1FAD7" w14:textId="77777777" w:rsidR="004F69C9" w:rsidRPr="004F69C9" w:rsidRDefault="004F69C9">
      <w:pPr>
        <w:rPr>
          <w:ins w:id="239" w:author="anna.resch88@gmail.com" w:date="2022-01-05T10:57:00Z"/>
          <w:lang w:val="en-US"/>
        </w:rPr>
        <w:pPrChange w:id="240" w:author="anna.resch88@gmail.com" w:date="2022-01-05T10:57:00Z">
          <w:pPr>
            <w:pStyle w:val="berschrift3"/>
            <w:numPr>
              <w:numId w:val="47"/>
            </w:numPr>
            <w:ind w:left="360" w:hanging="360"/>
          </w:pPr>
        </w:pPrChange>
      </w:pPr>
    </w:p>
    <w:p w14:paraId="33A45F75" w14:textId="37418EB7" w:rsidR="00622DE5" w:rsidRDefault="00622DE5" w:rsidP="00622DE5">
      <w:pPr>
        <w:pStyle w:val="berschrift3"/>
        <w:numPr>
          <w:ilvl w:val="0"/>
          <w:numId w:val="47"/>
        </w:numPr>
        <w:rPr>
          <w:moveTo w:id="241" w:author="anna.resch88@gmail.com" w:date="2022-01-04T16:14:00Z"/>
          <w:lang w:val="en-US"/>
        </w:rPr>
      </w:pPr>
      <w:bookmarkStart w:id="242" w:name="_Toc92462539"/>
      <w:moveToRangeStart w:id="243" w:author="anna.resch88@gmail.com" w:date="2022-01-04T16:14:00Z" w:name="move92205268"/>
      <w:moveTo w:id="244" w:author="anna.resch88@gmail.com" w:date="2022-01-04T16:14:00Z">
        <w:r w:rsidRPr="00F07AB2">
          <w:rPr>
            <w:lang w:val="en-US"/>
          </w:rPr>
          <w:t>Dynamic Light Scattering (DLS)</w:t>
        </w:r>
        <w:bookmarkEnd w:id="242"/>
      </w:moveTo>
    </w:p>
    <w:p w14:paraId="43EED59C" w14:textId="77777777" w:rsidR="00622DE5" w:rsidRPr="005A3A19" w:rsidRDefault="00622DE5" w:rsidP="00622DE5">
      <w:pPr>
        <w:jc w:val="both"/>
        <w:rPr>
          <w:moveTo w:id="245" w:author="anna.resch88@gmail.com" w:date="2022-01-04T16:14:00Z"/>
          <w:lang w:val="en-US"/>
        </w:rPr>
      </w:pPr>
      <w:moveTo w:id="246" w:author="anna.resch88@gmail.com" w:date="2022-01-04T16:14:00Z">
        <w:r w:rsidRPr="005A3A19">
          <w:rPr>
            <w:rFonts w:asciiTheme="majorHAnsi" w:hAnsiTheme="majorHAnsi" w:cstheme="majorHAnsi"/>
            <w:lang w:val="en-US"/>
          </w:rPr>
          <w:t xml:space="preserve">A </w:t>
        </w:r>
        <w:proofErr w:type="spellStart"/>
        <w:r w:rsidRPr="005A3A19">
          <w:rPr>
            <w:rFonts w:asciiTheme="majorHAnsi" w:hAnsiTheme="majorHAnsi" w:cstheme="majorHAnsi"/>
            <w:lang w:val="en-US"/>
          </w:rPr>
          <w:t>Zetasizer</w:t>
        </w:r>
        <w:proofErr w:type="spellEnd"/>
        <w:r w:rsidRPr="005A3A19">
          <w:rPr>
            <w:rFonts w:asciiTheme="majorHAnsi" w:hAnsiTheme="majorHAnsi" w:cstheme="majorHAnsi"/>
            <w:lang w:val="en-US"/>
          </w:rPr>
          <w:t xml:space="preserve"> Nano, Malvern Instruments Ltd., was used for DLS measurements. Protein solutions of 2 g/L in </w:t>
        </w:r>
        <w:proofErr w:type="spellStart"/>
        <w:r w:rsidRPr="005A3A19">
          <w:rPr>
            <w:rFonts w:asciiTheme="majorHAnsi" w:hAnsiTheme="majorHAnsi" w:cstheme="majorHAnsi"/>
            <w:lang w:val="en-US"/>
          </w:rPr>
          <w:t>MilliQ</w:t>
        </w:r>
        <w:proofErr w:type="spellEnd"/>
        <w:r w:rsidRPr="005A3A19">
          <w:rPr>
            <w:rFonts w:asciiTheme="majorHAnsi" w:hAnsiTheme="majorHAnsi" w:cstheme="majorHAnsi"/>
            <w:lang w:val="en-US"/>
          </w:rPr>
          <w:t xml:space="preserve"> water or 4 M urea were freshly prepared and filtered prior to measuring the size-dependent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particles. </w:t>
        </w:r>
      </w:moveTo>
    </w:p>
    <w:p w14:paraId="3C858DCD" w14:textId="77777777" w:rsidR="00622DE5" w:rsidRPr="00F07AB2" w:rsidRDefault="00622DE5" w:rsidP="00622DE5">
      <w:pPr>
        <w:jc w:val="both"/>
        <w:rPr>
          <w:moveTo w:id="247" w:author="anna.resch88@gmail.com" w:date="2022-01-04T16:14:00Z"/>
          <w:rFonts w:asciiTheme="majorHAnsi" w:hAnsiTheme="majorHAnsi" w:cstheme="majorHAnsi"/>
          <w:lang w:val="en-US"/>
        </w:rPr>
      </w:pPr>
      <w:moveTo w:id="248" w:author="anna.resch88@gmail.com" w:date="2022-01-04T16:14:00Z">
        <w:r w:rsidRPr="00F07AB2">
          <w:rPr>
            <w:rFonts w:asciiTheme="majorHAnsi" w:hAnsiTheme="majorHAnsi" w:cstheme="majorHAnsi"/>
            <w:noProof/>
            <w:lang w:eastAsia="de-DE"/>
          </w:rPr>
          <w:lastRenderedPageBreak/>
          <w:drawing>
            <wp:anchor distT="0" distB="0" distL="114300" distR="114300" simplePos="0" relativeHeight="251659264" behindDoc="0" locked="0" layoutInCell="1" allowOverlap="1" wp14:anchorId="5BB3480D" wp14:editId="07E00520">
              <wp:simplePos x="0" y="0"/>
              <wp:positionH relativeFrom="column">
                <wp:posOffset>-116840</wp:posOffset>
              </wp:positionH>
              <wp:positionV relativeFrom="paragraph">
                <wp:posOffset>273050</wp:posOffset>
              </wp:positionV>
              <wp:extent cx="6174105" cy="3498850"/>
              <wp:effectExtent l="0" t="0" r="0" b="6350"/>
              <wp:wrapTopAndBottom/>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To>
    </w:p>
    <w:p w14:paraId="6A9DB9ED" w14:textId="76ACCCD7" w:rsidR="00622DE5" w:rsidRPr="007B570D" w:rsidRDefault="00622DE5" w:rsidP="00622DE5">
      <w:pPr>
        <w:jc w:val="both"/>
        <w:rPr>
          <w:moveTo w:id="249" w:author="anna.resch88@gmail.com" w:date="2022-01-04T16:14:00Z"/>
          <w:rFonts w:asciiTheme="majorHAnsi" w:hAnsiTheme="majorHAnsi" w:cstheme="majorHAnsi"/>
          <w:i/>
          <w:iCs/>
          <w:noProof/>
          <w:lang w:val="en-US"/>
        </w:rPr>
      </w:pPr>
      <w:moveTo w:id="250" w:author="anna.resch88@gmail.com" w:date="2022-01-04T16:14:00Z">
        <w:r>
          <w:rPr>
            <w:rFonts w:asciiTheme="majorHAnsi" w:hAnsiTheme="majorHAnsi" w:cstheme="majorHAnsi"/>
            <w:b/>
            <w:bCs/>
            <w:i/>
            <w:iCs/>
            <w:lang w:val="en-US"/>
          </w:rPr>
          <w:t>Figure S-</w:t>
        </w:r>
      </w:moveTo>
      <w:ins w:id="251" w:author="anna.resch88@gmail.com" w:date="2022-01-04T16:15:00Z">
        <w:r>
          <w:rPr>
            <w:rFonts w:asciiTheme="majorHAnsi" w:hAnsiTheme="majorHAnsi" w:cstheme="majorHAnsi"/>
            <w:b/>
            <w:bCs/>
            <w:i/>
            <w:iCs/>
            <w:lang w:val="en-US"/>
          </w:rPr>
          <w:t>4</w:t>
        </w:r>
      </w:ins>
      <w:moveTo w:id="252" w:author="anna.resch88@gmail.com" w:date="2022-01-04T16:14:00Z">
        <w:del w:id="253" w:author="anna.resch88@gmail.com" w:date="2022-01-04T16:15:00Z">
          <w:r w:rsidDel="00622DE5">
            <w:rPr>
              <w:rFonts w:asciiTheme="majorHAnsi" w:hAnsiTheme="majorHAnsi" w:cstheme="majorHAnsi"/>
              <w:b/>
              <w:bCs/>
              <w:i/>
              <w:iCs/>
              <w:lang w:val="en-US"/>
            </w:rPr>
            <w:delText>7</w:delText>
          </w:r>
        </w:del>
        <w:r w:rsidRPr="00F07AB2">
          <w:rPr>
            <w:rFonts w:asciiTheme="majorHAnsi" w:hAnsiTheme="majorHAnsi" w:cstheme="majorHAnsi"/>
            <w:b/>
            <w:bCs/>
            <w:i/>
            <w:iCs/>
            <w:lang w:val="en-US"/>
          </w:rPr>
          <w:t>: Dynamic Light Scattering (DLS) of ULD and ULD-V20-ULD</w:t>
        </w:r>
        <w:r w:rsidRPr="00F07AB2">
          <w:rPr>
            <w:rFonts w:asciiTheme="majorHAnsi" w:hAnsiTheme="majorHAnsi" w:cstheme="majorHAnsi"/>
            <w:i/>
            <w:iCs/>
            <w:lang w:val="en-US"/>
          </w:rPr>
          <w:t xml:space="preserve">. </w:t>
        </w:r>
        <w:r w:rsidRPr="007B570D">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To>
    </w:p>
    <w:moveToRangeEnd w:id="243"/>
    <w:p w14:paraId="6B9544CA" w14:textId="3FF2ABBD" w:rsidR="00067C6D" w:rsidRPr="00F07AB2" w:rsidRDefault="00067C6D" w:rsidP="00067C6D">
      <w:pPr>
        <w:jc w:val="both"/>
        <w:rPr>
          <w:rFonts w:asciiTheme="majorHAnsi" w:hAnsiTheme="majorHAnsi" w:cstheme="majorHAnsi"/>
          <w:lang w:val="en-US"/>
        </w:rPr>
      </w:pPr>
    </w:p>
    <w:p w14:paraId="02C949E7" w14:textId="77777777" w:rsidR="00067C6D" w:rsidRPr="00B95229" w:rsidRDefault="00067C6D">
      <w:pPr>
        <w:pStyle w:val="berschrift3"/>
        <w:numPr>
          <w:ilvl w:val="0"/>
          <w:numId w:val="47"/>
        </w:numPr>
        <w:rPr>
          <w:lang w:val="en-US"/>
        </w:rPr>
        <w:pPrChange w:id="254" w:author="anna.resch88@gmail.com" w:date="2022-01-04T10:05:00Z">
          <w:pPr>
            <w:pStyle w:val="berschrift4"/>
            <w:numPr>
              <w:ilvl w:val="1"/>
              <w:numId w:val="13"/>
            </w:numPr>
            <w:ind w:left="792" w:hanging="432"/>
            <w:jc w:val="both"/>
          </w:pPr>
        </w:pPrChange>
      </w:pPr>
      <w:bookmarkStart w:id="255" w:name="_Toc92462540"/>
      <w:r w:rsidRPr="00F07AB2">
        <w:rPr>
          <w:lang w:val="en-US"/>
        </w:rPr>
        <w:t>Mass spectrometry</w:t>
      </w:r>
      <w:bookmarkEnd w:id="255"/>
    </w:p>
    <w:p w14:paraId="7F24C5C2" w14:textId="4D95E251" w:rsidR="00067C6D" w:rsidRPr="00F07AB2" w:rsidRDefault="00655359">
      <w:pPr>
        <w:pStyle w:val="berschrift4"/>
        <w:numPr>
          <w:ilvl w:val="1"/>
          <w:numId w:val="47"/>
        </w:numPr>
        <w:rPr>
          <w:lang w:val="en-GB"/>
        </w:rPr>
        <w:pPrChange w:id="256" w:author="anna.resch88@gmail.com" w:date="2022-01-04T10:05:00Z">
          <w:pPr>
            <w:pStyle w:val="berschrift5"/>
            <w:numPr>
              <w:ilvl w:val="2"/>
              <w:numId w:val="13"/>
            </w:numPr>
            <w:ind w:left="1224" w:hanging="504"/>
            <w:jc w:val="both"/>
          </w:pPr>
        </w:pPrChange>
      </w:pPr>
      <w:r>
        <w:rPr>
          <w:lang w:val="en-GB"/>
        </w:rPr>
        <w:t xml:space="preserve"> </w:t>
      </w:r>
      <w:bookmarkStart w:id="257" w:name="_Toc92462541"/>
      <w:r w:rsidR="00067C6D" w:rsidRPr="00F07AB2">
        <w:rPr>
          <w:lang w:val="en-GB"/>
        </w:rPr>
        <w:t>LC-MS-MS Analysis of tryptic peptides</w:t>
      </w:r>
      <w:bookmarkEnd w:id="257"/>
    </w:p>
    <w:p w14:paraId="40C38F14" w14:textId="7745E5FA"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Samples for LC-MS/MS analysis were prepared by trypsin digestion using a standard protein digestion protocol</w:t>
      </w:r>
      <w:r>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 </w:instrText>
      </w:r>
      <w:r w:rsidRPr="00622DE5">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EN.CITE.DATA </w:instrText>
      </w:r>
      <w:r w:rsidRPr="00622DE5">
        <w:rPr>
          <w:rFonts w:asciiTheme="majorHAnsi" w:hAnsiTheme="majorHAnsi" w:cstheme="majorHAnsi"/>
          <w:lang w:val="en-GB"/>
        </w:rPr>
      </w:r>
      <w:r w:rsidRPr="00622DE5">
        <w:rPr>
          <w:rFonts w:asciiTheme="majorHAnsi" w:hAnsiTheme="majorHAnsi" w:cstheme="majorHAnsi"/>
          <w:lang w:val="en-GB"/>
        </w:rPr>
        <w:fldChar w:fldCharType="end"/>
      </w:r>
      <w:r>
        <w:rPr>
          <w:rFonts w:asciiTheme="majorHAnsi" w:hAnsiTheme="majorHAnsi" w:cstheme="majorHAnsi"/>
          <w:lang w:val="en-GB"/>
        </w:rPr>
      </w:r>
      <w:r>
        <w:rPr>
          <w:rFonts w:asciiTheme="majorHAnsi" w:hAnsiTheme="majorHAnsi" w:cstheme="majorHAnsi"/>
          <w:lang w:val="en-GB"/>
        </w:rPr>
        <w:fldChar w:fldCharType="separate"/>
      </w:r>
      <w:r w:rsidRPr="0045341C">
        <w:rPr>
          <w:rFonts w:asciiTheme="majorHAnsi" w:hAnsiTheme="majorHAnsi" w:cstheme="majorHAnsi"/>
          <w:noProof/>
          <w:vertAlign w:val="superscript"/>
          <w:lang w:val="en-GB"/>
        </w:rPr>
        <w:t>6-8</w:t>
      </w:r>
      <w:r>
        <w:rPr>
          <w:rFonts w:asciiTheme="majorHAnsi" w:hAnsiTheme="majorHAnsi" w:cstheme="majorHAnsi"/>
          <w:lang w:val="en-GB"/>
        </w:rPr>
        <w:fldChar w:fldCharType="end"/>
      </w:r>
      <w:r w:rsidRPr="00F07AB2">
        <w:rPr>
          <w:rFonts w:asciiTheme="majorHAnsi" w:hAnsiTheme="majorHAnsi" w:cstheme="majorHAnsi"/>
          <w:lang w:val="en-GB"/>
        </w:rPr>
        <w:t xml:space="preserve">. Extracted tryptic peptides were separated by LC chromatography (Agilent 1200 SL G1312B system) on C18 column </w:t>
      </w:r>
      <w:proofErr w:type="spellStart"/>
      <w:r w:rsidRPr="00F07AB2">
        <w:rPr>
          <w:rFonts w:asciiTheme="majorHAnsi" w:hAnsiTheme="majorHAnsi" w:cstheme="majorHAnsi"/>
          <w:lang w:val="en-GB"/>
        </w:rPr>
        <w:t>AdvanceBio</w:t>
      </w:r>
      <w:proofErr w:type="spellEnd"/>
      <w:r w:rsidRPr="00F07AB2">
        <w:rPr>
          <w:rFonts w:asciiTheme="majorHAnsi" w:hAnsiTheme="majorHAnsi" w:cstheme="majorHAnsi"/>
          <w:lang w:val="en-GB"/>
        </w:rPr>
        <w:t xml:space="preserve"> Peptide Mapping, 2.1 x 150 mm, 2.7 µm, LC column, kept at 45 °C. Peptides were separated over a linear gradient from 10-45 % acetonitrile in 0.1 % formic acid at a flow rate of 200 µl/min. Including column loading and washing steps, the total time for an LC-MS/MS run was 50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Pr="00F07AB2">
        <w:rPr>
          <w:rFonts w:asciiTheme="majorHAnsi" w:hAnsiTheme="majorHAnsi" w:cstheme="majorHAnsi"/>
          <w:lang w:val="en-GB"/>
        </w:rPr>
        <w:t xml:space="preserve">nd </w:t>
      </w:r>
      <w:r w:rsidR="007458E3">
        <w:rPr>
          <w:rFonts w:asciiTheme="majorHAnsi" w:hAnsiTheme="majorHAnsi" w:cstheme="majorHAnsi"/>
          <w:lang w:val="en-GB"/>
        </w:rPr>
        <w:t>p</w:t>
      </w:r>
      <w:r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Pr="00F07AB2">
        <w:rPr>
          <w:rFonts w:asciiTheme="majorHAnsi" w:hAnsiTheme="majorHAnsi" w:cstheme="majorHAnsi"/>
          <w:lang w:val="en-GB"/>
        </w:rPr>
        <w:t xml:space="preserve">200 °C. Peptides were </w:t>
      </w:r>
      <w:r>
        <w:rPr>
          <w:rFonts w:asciiTheme="majorHAnsi" w:hAnsiTheme="majorHAnsi" w:cstheme="majorHAnsi"/>
          <w:lang w:val="en-GB"/>
        </w:rPr>
        <w:t>measured</w:t>
      </w:r>
      <w:r w:rsidRPr="00F07AB2">
        <w:rPr>
          <w:rFonts w:asciiTheme="majorHAnsi" w:hAnsiTheme="majorHAnsi" w:cstheme="majorHAnsi"/>
          <w:lang w:val="en-GB"/>
        </w:rPr>
        <w:t xml:space="preserve"> in positive MS ion mode using an enhanced resolution scan in a mass range of 150 – 2800 m/z, MS-MS/MS cycle time was set to 3 sec with 0.5 sec for MS and 0.25 sec summation time for MS/MS spectra. </w:t>
      </w:r>
      <w:proofErr w:type="gramStart"/>
      <w:r w:rsidRPr="00F07AB2">
        <w:rPr>
          <w:rFonts w:asciiTheme="majorHAnsi" w:hAnsiTheme="majorHAnsi" w:cstheme="majorHAnsi"/>
          <w:lang w:val="en-GB"/>
        </w:rPr>
        <w:t>Singly-charged</w:t>
      </w:r>
      <w:proofErr w:type="gramEnd"/>
      <w:r w:rsidRPr="00F07AB2">
        <w:rPr>
          <w:rFonts w:asciiTheme="majorHAnsi" w:hAnsiTheme="majorHAnsi" w:cstheme="majorHAnsi"/>
          <w:lang w:val="en-GB"/>
        </w:rPr>
        <w:t xml:space="preserve"> ions were excluded from fragmentation. MS/MS spectra were obtained using CID fragmentation, recorded in mass range initiating at 150-2800 m/z. The collision energy was adjusted between 23–65 eV as a function of the m/z value. Absolute threshold for MS/MS fragmentation was set to 1755 counts and active exclusion was set to 2 spectra</w:t>
      </w:r>
      <w:ins w:id="258" w:author="Alexander Resch" w:date="2022-01-19T19:40:00Z">
        <w:r w:rsidR="00D73029">
          <w:rPr>
            <w:rFonts w:asciiTheme="majorHAnsi" w:hAnsiTheme="majorHAnsi" w:cstheme="majorHAnsi"/>
            <w:lang w:val="en-GB"/>
          </w:rPr>
          <w:t>,</w:t>
        </w:r>
      </w:ins>
      <w:r w:rsidRPr="00F07AB2">
        <w:rPr>
          <w:rFonts w:asciiTheme="majorHAnsi" w:hAnsiTheme="majorHAnsi" w:cstheme="majorHAnsi"/>
          <w:lang w:val="en-GB"/>
        </w:rPr>
        <w:t xml:space="preserve"> which were released again </w:t>
      </w:r>
      <w:ins w:id="259" w:author="Alexander Resch" w:date="2022-01-19T19:40:00Z">
        <w:r w:rsidR="00D73029">
          <w:rPr>
            <w:rFonts w:asciiTheme="majorHAnsi" w:hAnsiTheme="majorHAnsi" w:cstheme="majorHAnsi"/>
            <w:lang w:val="en-GB"/>
          </w:rPr>
          <w:t xml:space="preserve">either </w:t>
        </w:r>
      </w:ins>
      <w:r w:rsidRPr="00F07AB2">
        <w:rPr>
          <w:rFonts w:asciiTheme="majorHAnsi" w:hAnsiTheme="majorHAnsi" w:cstheme="majorHAnsi"/>
          <w:lang w:val="en-GB"/>
        </w:rPr>
        <w:t xml:space="preserve">after 1 min or if peak intensity </w:t>
      </w:r>
      <w:r w:rsidRPr="00F07AB2">
        <w:rPr>
          <w:rFonts w:asciiTheme="majorHAnsi" w:hAnsiTheme="majorHAnsi" w:cstheme="majorHAnsi"/>
          <w:lang w:val="en-GB"/>
        </w:rPr>
        <w:lastRenderedPageBreak/>
        <w:t>increased 3-fold</w:t>
      </w:r>
      <w:ins w:id="260" w:author="Alexander Resch" w:date="2022-01-19T19:41:00Z">
        <w:r w:rsidR="00D73029">
          <w:rPr>
            <w:rFonts w:asciiTheme="majorHAnsi" w:hAnsiTheme="majorHAnsi" w:cstheme="majorHAnsi"/>
            <w:lang w:val="en-GB"/>
          </w:rPr>
          <w:t>, whichever occurred first</w:t>
        </w:r>
      </w:ins>
      <w:r w:rsidRPr="00F07AB2">
        <w:rPr>
          <w:rFonts w:asciiTheme="majorHAnsi" w:hAnsiTheme="majorHAnsi" w:cstheme="majorHAnsi"/>
          <w:lang w:val="en-GB"/>
        </w:rPr>
        <w:t>. Internal calibration via infusion of ESI Low Concentration Tune Mix was set at the start of the run.</w:t>
      </w:r>
    </w:p>
    <w:p w14:paraId="2954B687" w14:textId="7F0121E3" w:rsidR="00067C6D" w:rsidRPr="00F07AB2" w:rsidRDefault="00655359">
      <w:pPr>
        <w:pStyle w:val="berschrift4"/>
        <w:numPr>
          <w:ilvl w:val="1"/>
          <w:numId w:val="47"/>
        </w:numPr>
        <w:rPr>
          <w:lang w:val="en-GB"/>
        </w:rPr>
        <w:pPrChange w:id="261" w:author="anna.resch88@gmail.com" w:date="2022-01-04T10:05:00Z">
          <w:pPr>
            <w:pStyle w:val="berschrift5"/>
            <w:numPr>
              <w:ilvl w:val="2"/>
              <w:numId w:val="13"/>
            </w:numPr>
            <w:ind w:left="1224" w:hanging="504"/>
            <w:jc w:val="both"/>
          </w:pPr>
        </w:pPrChange>
      </w:pPr>
      <w:r>
        <w:rPr>
          <w:lang w:val="en-GB"/>
        </w:rPr>
        <w:t xml:space="preserve"> </w:t>
      </w:r>
      <w:bookmarkStart w:id="262" w:name="_Toc92462542"/>
      <w:ins w:id="263" w:author="anna.resch88@gmail.com" w:date="2022-01-04T10:07:00Z">
        <w:r w:rsidR="003F21C1">
          <w:rPr>
            <w:lang w:val="en-GB"/>
          </w:rPr>
          <w:t xml:space="preserve">Tryptic peptides: </w:t>
        </w:r>
      </w:ins>
      <w:r w:rsidR="00067C6D" w:rsidRPr="00F07AB2">
        <w:rPr>
          <w:lang w:val="en-GB"/>
        </w:rPr>
        <w:t>Data Processing and Bioinformatic Analysis</w:t>
      </w:r>
      <w:bookmarkEnd w:id="262"/>
    </w:p>
    <w:p w14:paraId="31EB1EBA" w14:textId="77777777"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Data were analysed after recalibration using Data Analysis 4.2 SR2, </w:t>
      </w:r>
      <w:proofErr w:type="spellStart"/>
      <w:r w:rsidRPr="00F07AB2">
        <w:rPr>
          <w:rFonts w:asciiTheme="majorHAnsi" w:hAnsiTheme="majorHAnsi" w:cstheme="majorHAnsi"/>
          <w:lang w:val="en-GB"/>
        </w:rPr>
        <w:t>Biotools</w:t>
      </w:r>
      <w:proofErr w:type="spellEnd"/>
      <w:r w:rsidRPr="00F07AB2">
        <w:rPr>
          <w:rFonts w:asciiTheme="majorHAnsi" w:hAnsiTheme="majorHAnsi" w:cstheme="majorHAnsi"/>
          <w:lang w:val="en-GB"/>
        </w:rPr>
        <w:t xml:space="preserve"> 3.2 Peptide Editor 3.2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Bremen) and MASCOT 2.5 (Matrix Science, London, UK) search engine. MASCOT 2.5 scored peptides for identification based on a search with an initial allowed mass deviation of the precursor ion of up to 15 ppm and allowed fragment mass deviation of 50 </w:t>
      </w:r>
      <w:proofErr w:type="spellStart"/>
      <w:r w:rsidRPr="00F07AB2">
        <w:rPr>
          <w:rFonts w:asciiTheme="majorHAnsi" w:hAnsiTheme="majorHAnsi" w:cstheme="majorHAnsi"/>
          <w:lang w:val="en-GB"/>
        </w:rPr>
        <w:t>mDa</w:t>
      </w:r>
      <w:proofErr w:type="spellEnd"/>
      <w:r w:rsidRPr="00F07AB2">
        <w:rPr>
          <w:rFonts w:asciiTheme="majorHAnsi" w:hAnsiTheme="majorHAnsi" w:cstheme="majorHAnsi"/>
          <w:lang w:val="en-GB"/>
        </w:rPr>
        <w:t xml:space="preserve">. The search engine was used for the MS/MS spectra search against the </w:t>
      </w:r>
      <w:proofErr w:type="spellStart"/>
      <w:r w:rsidRPr="00F07AB2">
        <w:rPr>
          <w:rFonts w:asciiTheme="majorHAnsi" w:hAnsiTheme="majorHAnsi" w:cstheme="majorHAnsi"/>
          <w:lang w:val="en-GB"/>
        </w:rPr>
        <w:t>UniProtKB</w:t>
      </w:r>
      <w:proofErr w:type="spellEnd"/>
      <w:r w:rsidRPr="00F07AB2">
        <w:rPr>
          <w:rFonts w:asciiTheme="majorHAnsi" w:hAnsiTheme="majorHAnsi" w:cstheme="majorHAnsi"/>
          <w:lang w:val="en-GB"/>
        </w:rPr>
        <w:t xml:space="preserve"> </w:t>
      </w:r>
      <w:r w:rsidRPr="004E27EC">
        <w:rPr>
          <w:rFonts w:asciiTheme="majorHAnsi" w:hAnsiTheme="majorHAnsi" w:cstheme="majorHAnsi"/>
          <w:i/>
          <w:lang w:val="en-GB"/>
        </w:rPr>
        <w:t>E. coli</w:t>
      </w:r>
      <w:r w:rsidRPr="00F07AB2">
        <w:rPr>
          <w:rFonts w:asciiTheme="majorHAnsi" w:hAnsiTheme="majorHAnsi" w:cstheme="majorHAnsi"/>
          <w:lang w:val="en-GB"/>
        </w:rPr>
        <w:t xml:space="preserve"> database (downloaded Dec 21, 2015, containing 4305 entries, 116 contaminants and the added target proteins). The contaminants list used was downloaded from </w:t>
      </w:r>
      <w:proofErr w:type="spellStart"/>
      <w:r w:rsidRPr="00F07AB2">
        <w:rPr>
          <w:rFonts w:asciiTheme="majorHAnsi" w:hAnsiTheme="majorHAnsi" w:cstheme="majorHAnsi"/>
          <w:lang w:val="en-GB"/>
        </w:rPr>
        <w:t>ftp.the</w:t>
      </w:r>
      <w:proofErr w:type="spellEnd"/>
      <w:r w:rsidRPr="00F07AB2">
        <w:rPr>
          <w:rFonts w:asciiTheme="majorHAnsi" w:hAnsiTheme="majorHAnsi" w:cstheme="majorHAnsi"/>
          <w:lang w:val="en-GB"/>
        </w:rPr>
        <w:t xml:space="preserve"> pgm.org as of Jan 21, 2016. To determine the number of false positive peptide hits, data were searched against the full-length decoy database using the MASCOT 2.5 percolator function. The false discovery rate was set below 1 % to exclude false positive hits. Enzyme specificity was set as C-terminal to Arg and Lys, also allowing cleavage at proline bonds and a maximum of two missed cleavages. Deamidation of asparagine and glutamine </w:t>
      </w:r>
      <w:proofErr w:type="spellStart"/>
      <w:r w:rsidRPr="00F07AB2">
        <w:rPr>
          <w:rFonts w:asciiTheme="majorHAnsi" w:hAnsiTheme="majorHAnsi" w:cstheme="majorHAnsi"/>
          <w:lang w:val="en-GB"/>
        </w:rPr>
        <w:t>carbamylation</w:t>
      </w:r>
      <w:proofErr w:type="spellEnd"/>
      <w:r w:rsidRPr="00F07AB2">
        <w:rPr>
          <w:rFonts w:asciiTheme="majorHAnsi" w:hAnsiTheme="majorHAnsi" w:cstheme="majorHAnsi"/>
          <w:lang w:val="en-GB"/>
        </w:rPr>
        <w:t xml:space="preserve"> of lysine residues and the N-terminus and methionine oxidation were set as variable modifications. </w:t>
      </w:r>
    </w:p>
    <w:p w14:paraId="24069C90" w14:textId="0ABBDEBC" w:rsidR="00067C6D" w:rsidRPr="00F07AB2" w:rsidRDefault="00655359">
      <w:pPr>
        <w:pStyle w:val="berschrift4"/>
        <w:numPr>
          <w:ilvl w:val="1"/>
          <w:numId w:val="47"/>
        </w:numPr>
        <w:rPr>
          <w:lang w:val="en-GB"/>
        </w:rPr>
        <w:pPrChange w:id="264" w:author="anna.resch88@gmail.com" w:date="2022-01-04T10:05:00Z">
          <w:pPr>
            <w:pStyle w:val="berschrift5"/>
            <w:numPr>
              <w:ilvl w:val="2"/>
              <w:numId w:val="13"/>
            </w:numPr>
            <w:ind w:left="1224" w:hanging="504"/>
            <w:jc w:val="both"/>
          </w:pPr>
        </w:pPrChange>
      </w:pPr>
      <w:r>
        <w:rPr>
          <w:lang w:val="en-GB"/>
        </w:rPr>
        <w:t xml:space="preserve"> </w:t>
      </w:r>
      <w:bookmarkStart w:id="265" w:name="_Toc92462543"/>
      <w:r w:rsidR="00067C6D" w:rsidRPr="00F07AB2">
        <w:rPr>
          <w:lang w:val="en-GB"/>
        </w:rPr>
        <w:t>LC-MS-MS Analysis of intact proteins</w:t>
      </w:r>
      <w:bookmarkEnd w:id="265"/>
      <w:r w:rsidR="00067C6D" w:rsidRPr="00F07AB2">
        <w:rPr>
          <w:lang w:val="en-GB"/>
        </w:rPr>
        <w:t xml:space="preserve"> </w:t>
      </w:r>
    </w:p>
    <w:p w14:paraId="2CB115BB" w14:textId="0F1F9B59"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Intact proteins were separated by LC chromatography (Agilent 1200 SL G1312B system) XDB-C8 </w:t>
      </w:r>
      <w:proofErr w:type="spellStart"/>
      <w:r w:rsidRPr="00F07AB2">
        <w:rPr>
          <w:rFonts w:asciiTheme="majorHAnsi" w:hAnsiTheme="majorHAnsi" w:cstheme="majorHAnsi"/>
          <w:lang w:val="en-GB"/>
        </w:rPr>
        <w:t>Zorbax</w:t>
      </w:r>
      <w:proofErr w:type="spellEnd"/>
      <w:r w:rsidRPr="00F07AB2">
        <w:rPr>
          <w:rFonts w:asciiTheme="majorHAnsi" w:hAnsiTheme="majorHAnsi" w:cstheme="majorHAnsi"/>
          <w:lang w:val="en-GB"/>
        </w:rPr>
        <w:t xml:space="preserve"> Eclipse 4.6 mm × 30 mm, 3.5 </w:t>
      </w:r>
      <w:proofErr w:type="spellStart"/>
      <w:r w:rsidRPr="00F07AB2">
        <w:rPr>
          <w:rFonts w:asciiTheme="majorHAnsi" w:hAnsiTheme="majorHAnsi" w:cstheme="majorHAnsi"/>
          <w:lang w:val="en-GB"/>
        </w:rPr>
        <w:t>μm</w:t>
      </w:r>
      <w:proofErr w:type="spellEnd"/>
      <w:r w:rsidRPr="00F07AB2">
        <w:rPr>
          <w:rFonts w:asciiTheme="majorHAnsi" w:hAnsiTheme="majorHAnsi" w:cstheme="majorHAnsi"/>
          <w:lang w:val="en-GB"/>
        </w:rPr>
        <w:t>, LC column, kept at 60 °C. Proteins were separated over a linear acetonitrile gradient in 0.1 % for</w:t>
      </w:r>
      <w:r>
        <w:rPr>
          <w:rFonts w:asciiTheme="majorHAnsi" w:hAnsiTheme="majorHAnsi" w:cstheme="majorHAnsi"/>
          <w:lang w:val="en-GB"/>
        </w:rPr>
        <w:t>mic acid from 5-24 % over 3 min</w:t>
      </w:r>
      <w:r w:rsidRPr="00F07AB2">
        <w:rPr>
          <w:rFonts w:asciiTheme="majorHAnsi" w:hAnsiTheme="majorHAnsi" w:cstheme="majorHAnsi"/>
          <w:lang w:val="en-GB"/>
        </w:rPr>
        <w:t xml:space="preserve"> and 24 </w:t>
      </w:r>
      <w:r>
        <w:rPr>
          <w:rFonts w:asciiTheme="majorHAnsi" w:hAnsiTheme="majorHAnsi" w:cstheme="majorHAnsi"/>
          <w:lang w:val="en-GB"/>
        </w:rPr>
        <w:t>–</w:t>
      </w:r>
      <w:r w:rsidRPr="00F07AB2">
        <w:rPr>
          <w:rFonts w:asciiTheme="majorHAnsi" w:hAnsiTheme="majorHAnsi" w:cstheme="majorHAnsi"/>
          <w:lang w:val="en-GB"/>
        </w:rPr>
        <w:t xml:space="preserve"> 40% over 30 min at a flow rate of 250 µl/min. Including column loading and washing steps, the total time for an LC-MS/MS run was 66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007458E3"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007458E3"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007458E3" w:rsidRPr="00F07AB2">
        <w:rPr>
          <w:rFonts w:asciiTheme="majorHAnsi" w:hAnsiTheme="majorHAnsi" w:cstheme="majorHAnsi"/>
          <w:lang w:val="en-GB"/>
        </w:rPr>
        <w:t xml:space="preserve">nd </w:t>
      </w:r>
      <w:r w:rsidR="007458E3">
        <w:rPr>
          <w:rFonts w:asciiTheme="majorHAnsi" w:hAnsiTheme="majorHAnsi" w:cstheme="majorHAnsi"/>
          <w:lang w:val="en-GB"/>
        </w:rPr>
        <w:t>p</w:t>
      </w:r>
      <w:r w:rsidR="007458E3"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007458E3"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007458E3"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007458E3"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007458E3"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007458E3" w:rsidRPr="00F07AB2">
        <w:rPr>
          <w:rFonts w:asciiTheme="majorHAnsi" w:hAnsiTheme="majorHAnsi" w:cstheme="majorHAnsi"/>
          <w:lang w:val="en-GB"/>
        </w:rPr>
        <w:t xml:space="preserve">200 °C. </w:t>
      </w:r>
      <w:r w:rsidRPr="00F07AB2">
        <w:rPr>
          <w:rFonts w:asciiTheme="majorHAnsi" w:hAnsiTheme="majorHAnsi" w:cstheme="majorHAnsi"/>
          <w:lang w:val="en-GB"/>
        </w:rPr>
        <w:t xml:space="preserve">Internal calibration via infusion of ESI Low Concentration Tune Mix was set at the start of each run. </w:t>
      </w:r>
    </w:p>
    <w:p w14:paraId="209B8379" w14:textId="6F2D49B5" w:rsidR="00067C6D" w:rsidRPr="00F07AB2" w:rsidRDefault="00655359">
      <w:pPr>
        <w:pStyle w:val="berschrift4"/>
        <w:numPr>
          <w:ilvl w:val="1"/>
          <w:numId w:val="47"/>
        </w:numPr>
        <w:rPr>
          <w:lang w:val="en-GB"/>
        </w:rPr>
        <w:pPrChange w:id="266" w:author="anna.resch88@gmail.com" w:date="2022-01-04T10:05:00Z">
          <w:pPr>
            <w:pStyle w:val="berschrift5"/>
            <w:numPr>
              <w:ilvl w:val="2"/>
              <w:numId w:val="13"/>
            </w:numPr>
            <w:ind w:left="1224" w:hanging="504"/>
            <w:jc w:val="both"/>
          </w:pPr>
        </w:pPrChange>
      </w:pPr>
      <w:r>
        <w:rPr>
          <w:lang w:val="en-GB"/>
        </w:rPr>
        <w:t xml:space="preserve"> </w:t>
      </w:r>
      <w:bookmarkStart w:id="267" w:name="_Toc92462544"/>
      <w:ins w:id="268" w:author="anna.resch88@gmail.com" w:date="2022-01-04T10:07:00Z">
        <w:r w:rsidR="003F21C1">
          <w:rPr>
            <w:lang w:val="en-GB"/>
          </w:rPr>
          <w:t xml:space="preserve">Intact proteins: </w:t>
        </w:r>
      </w:ins>
      <w:r w:rsidR="00067C6D" w:rsidRPr="00F07AB2">
        <w:rPr>
          <w:lang w:val="en-GB"/>
        </w:rPr>
        <w:t>Data Processing and Bioinformatic Analysis</w:t>
      </w:r>
      <w:bookmarkEnd w:id="267"/>
    </w:p>
    <w:p w14:paraId="090F78F3" w14:textId="2F8944CF" w:rsidR="00067C6D" w:rsidRDefault="00067C6D" w:rsidP="00067C6D">
      <w:pPr>
        <w:jc w:val="both"/>
        <w:rPr>
          <w:ins w:id="269" w:author="anna.resch88@gmail.com" w:date="2022-01-04T10:07:00Z"/>
          <w:rFonts w:asciiTheme="majorHAnsi" w:hAnsiTheme="majorHAnsi" w:cstheme="majorHAnsi"/>
          <w:lang w:val="en-GB"/>
        </w:rPr>
      </w:pPr>
      <w:r w:rsidRPr="00F07AB2">
        <w:rPr>
          <w:rFonts w:asciiTheme="majorHAnsi" w:hAnsiTheme="majorHAnsi" w:cstheme="majorHAnsi"/>
          <w:lang w:val="en-GB"/>
        </w:rPr>
        <w:t>After automated internal calibration, data were processed, and protein peaks were searched based on the 214 nm UV chromatogram and as extracted ion chromatograms. Subsequently, identified protein peaks were deconvoluted in the range of 30,000 – 40,000 Da using Bruker software Maximum Entropy Data Analysis 4.2 SR 2. Based on the given amino acid sequence the average mass and the isotopic pattern of ULD-V20-ULD and ULD-V40-ULD proteins were generated using Bruker data analysis.</w:t>
      </w:r>
    </w:p>
    <w:p w14:paraId="40217AB0" w14:textId="201FBFD6" w:rsidR="003F21C1" w:rsidRDefault="003F21C1" w:rsidP="003228B4">
      <w:pPr>
        <w:pStyle w:val="berschrift4"/>
        <w:numPr>
          <w:ilvl w:val="1"/>
          <w:numId w:val="47"/>
        </w:numPr>
        <w:rPr>
          <w:ins w:id="270" w:author="anna.resch88@gmail.com" w:date="2022-01-04T10:08:00Z"/>
          <w:rFonts w:cstheme="majorHAnsi"/>
          <w:lang w:val="en-US"/>
        </w:rPr>
      </w:pPr>
      <w:bookmarkStart w:id="271" w:name="_Toc92462545"/>
      <w:ins w:id="272" w:author="anna.resch88@gmail.com" w:date="2022-01-04T10:08:00Z">
        <w:r w:rsidRPr="00F07AB2">
          <w:rPr>
            <w:rFonts w:cstheme="majorHAnsi"/>
            <w:lang w:val="en-US"/>
          </w:rPr>
          <w:t xml:space="preserve">LC-MS²-characterization </w:t>
        </w:r>
      </w:ins>
      <w:ins w:id="273" w:author="anna.resch88@gmail.com" w:date="2022-01-04T10:12:00Z">
        <w:r w:rsidR="006F1256">
          <w:rPr>
            <w:rFonts w:cstheme="majorHAnsi"/>
            <w:lang w:val="en-US"/>
          </w:rPr>
          <w:t xml:space="preserve">results </w:t>
        </w:r>
      </w:ins>
      <w:ins w:id="274" w:author="anna.resch88@gmail.com" w:date="2022-01-04T10:08:00Z">
        <w:r w:rsidRPr="00F07AB2">
          <w:rPr>
            <w:rFonts w:cstheme="majorHAnsi"/>
            <w:lang w:val="en-US"/>
          </w:rPr>
          <w:t>of building blocks</w:t>
        </w:r>
        <w:bookmarkEnd w:id="271"/>
      </w:ins>
    </w:p>
    <w:p w14:paraId="67353D4D" w14:textId="686487F4" w:rsidR="003F21C1" w:rsidRDefault="003F21C1" w:rsidP="003F21C1">
      <w:pPr>
        <w:rPr>
          <w:ins w:id="275" w:author="anna.resch88@gmail.com" w:date="2022-01-04T10:08:00Z"/>
          <w:lang w:val="en-US"/>
        </w:rPr>
      </w:pPr>
    </w:p>
    <w:p w14:paraId="346EFF12" w14:textId="7552D967" w:rsidR="003F21C1" w:rsidRPr="00D156CF" w:rsidRDefault="003F21C1" w:rsidP="003F21C1">
      <w:pPr>
        <w:jc w:val="both"/>
        <w:rPr>
          <w:moveTo w:id="276" w:author="anna.resch88@gmail.com" w:date="2022-01-04T10:08:00Z"/>
          <w:rFonts w:asciiTheme="majorHAnsi" w:hAnsiTheme="majorHAnsi" w:cstheme="majorHAnsi"/>
          <w:lang w:val="en-US"/>
        </w:rPr>
      </w:pPr>
      <w:moveToRangeStart w:id="277" w:author="anna.resch88@gmail.com" w:date="2022-01-04T10:08:00Z" w:name="move92183323"/>
      <w:moveTo w:id="278" w:author="anna.resch88@gmail.com" w:date="2022-01-04T10:08:00Z">
        <w:r w:rsidRPr="00D156CF">
          <w:rPr>
            <w:rFonts w:asciiTheme="majorHAnsi" w:hAnsiTheme="majorHAnsi" w:cstheme="majorHAnsi"/>
            <w:lang w:val="en-US"/>
          </w:rPr>
          <w: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w:t>
        </w:r>
      </w:moveTo>
      <w:ins w:id="279" w:author="anna.resch88@gmail.com" w:date="2022-01-04T10:11:00Z">
        <w:r>
          <w:rPr>
            <w:rFonts w:asciiTheme="majorHAnsi" w:hAnsiTheme="majorHAnsi" w:cstheme="majorHAnsi"/>
            <w:lang w:val="en-US"/>
          </w:rPr>
          <w:t>ay</w:t>
        </w:r>
      </w:ins>
      <w:moveTo w:id="280" w:author="anna.resch88@gmail.com" w:date="2022-01-04T10:08:00Z">
        <w:del w:id="281" w:author="anna.resch88@gmail.com" w:date="2022-01-04T10:11:00Z">
          <w:r w:rsidRPr="00D156CF" w:rsidDel="003F21C1">
            <w:rPr>
              <w:rFonts w:asciiTheme="majorHAnsi" w:hAnsiTheme="majorHAnsi" w:cstheme="majorHAnsi"/>
              <w:lang w:val="en-US"/>
            </w:rPr>
            <w:delText>ie</w:delText>
          </w:r>
        </w:del>
        <w:del w:id="282" w:author="anna.resch88@gmail.com" w:date="2022-01-04T10:09:00Z">
          <w:r w:rsidRPr="00D156CF" w:rsidDel="003F21C1">
            <w:rPr>
              <w:rFonts w:asciiTheme="majorHAnsi" w:hAnsiTheme="majorHAnsi" w:cstheme="majorHAnsi"/>
              <w:lang w:val="en-US"/>
            </w:rPr>
            <w:delText>s</w:delText>
          </w:r>
        </w:del>
        <w:r w:rsidRPr="00D156CF">
          <w:rPr>
            <w:rFonts w:asciiTheme="majorHAnsi" w:hAnsiTheme="majorHAnsi" w:cstheme="majorHAnsi"/>
            <w:lang w:val="en-US"/>
          </w:rPr>
          <w:t xml:space="preserve"> within an acceptable range of 4.9 ppm for ULD-V40-ULD and 12.3 ppm for ULD-V20-ULD. The mass difference of 43 Dalton found in both proteins indicates </w:t>
        </w:r>
        <w:proofErr w:type="spellStart"/>
        <w:r w:rsidRPr="00D156CF">
          <w:rPr>
            <w:rFonts w:asciiTheme="majorHAnsi" w:hAnsiTheme="majorHAnsi" w:cstheme="majorHAnsi"/>
            <w:lang w:val="en-US"/>
          </w:rPr>
          <w:t>carbamylation</w:t>
        </w:r>
        <w:proofErr w:type="spellEnd"/>
        <w:r w:rsidRPr="00D156CF">
          <w:rPr>
            <w:rFonts w:asciiTheme="majorHAnsi" w:hAnsiTheme="majorHAnsi" w:cstheme="majorHAnsi"/>
            <w:lang w:val="en-US"/>
          </w:rPr>
          <w:t xml:space="preserve"> of one lysine residue in the ULD linker and </w:t>
        </w:r>
      </w:moveTo>
      <w:ins w:id="283" w:author="anna.resch88@gmail.com" w:date="2022-01-04T10:11:00Z">
        <w:r>
          <w:rPr>
            <w:rFonts w:asciiTheme="majorHAnsi" w:hAnsiTheme="majorHAnsi" w:cstheme="majorHAnsi"/>
            <w:lang w:val="en-US"/>
          </w:rPr>
          <w:t>wa</w:t>
        </w:r>
      </w:ins>
      <w:moveTo w:id="284" w:author="anna.resch88@gmail.com" w:date="2022-01-04T10:08:00Z">
        <w:del w:id="285" w:author="anna.resch88@gmail.com" w:date="2022-01-04T10:11:00Z">
          <w:r w:rsidRPr="00D156CF" w:rsidDel="003F21C1">
            <w:rPr>
              <w:rFonts w:asciiTheme="majorHAnsi" w:hAnsiTheme="majorHAnsi" w:cstheme="majorHAnsi"/>
              <w:lang w:val="en-US"/>
            </w:rPr>
            <w:delText>i</w:delText>
          </w:r>
        </w:del>
        <w:r w:rsidRPr="00D156CF">
          <w:rPr>
            <w:rFonts w:asciiTheme="majorHAnsi" w:hAnsiTheme="majorHAnsi" w:cstheme="majorHAnsi"/>
            <w:lang w:val="en-US"/>
          </w:rPr>
          <w:t>s accounting for about 10 % for ULD-V20-ULD and below 10 % for ULD-V40-ULD, as confirmed via LC-MS/MS measurement.</w:t>
        </w:r>
        <w:r>
          <w:rPr>
            <w:rFonts w:asciiTheme="majorHAnsi" w:hAnsiTheme="majorHAnsi" w:cstheme="majorHAnsi"/>
            <w:lang w:val="en-US"/>
          </w:rPr>
          <w:t xml:space="preserve"> </w:t>
        </w:r>
        <w:r w:rsidRPr="00686D6A">
          <w:rPr>
            <w:rFonts w:asciiTheme="majorHAnsi" w:hAnsiTheme="majorHAnsi" w:cstheme="majorHAnsi"/>
            <w:lang w:val="en-US"/>
          </w:rPr>
          <w:t>According to MS analysis, the tryptic peptide 67-104 exhibit</w:t>
        </w:r>
      </w:moveTo>
      <w:ins w:id="286" w:author="anna.resch88@gmail.com" w:date="2022-01-04T10:08:00Z">
        <w:r>
          <w:rPr>
            <w:rFonts w:asciiTheme="majorHAnsi" w:hAnsiTheme="majorHAnsi" w:cstheme="majorHAnsi"/>
            <w:lang w:val="en-US"/>
          </w:rPr>
          <w:t>ed</w:t>
        </w:r>
      </w:ins>
      <w:moveTo w:id="287" w:author="anna.resch88@gmail.com" w:date="2022-01-04T10:08:00Z">
        <w:del w:id="288" w:author="anna.resch88@gmail.com" w:date="2022-01-04T10:08:00Z">
          <w:r w:rsidRPr="00686D6A" w:rsidDel="003F21C1">
            <w:rPr>
              <w:rFonts w:asciiTheme="majorHAnsi" w:hAnsiTheme="majorHAnsi" w:cstheme="majorHAnsi"/>
              <w:lang w:val="en-US"/>
            </w:rPr>
            <w:delText>s</w:delText>
          </w:r>
        </w:del>
        <w:r w:rsidRPr="00686D6A">
          <w:rPr>
            <w:rFonts w:asciiTheme="majorHAnsi" w:hAnsiTheme="majorHAnsi" w:cstheme="majorHAnsi"/>
            <w:lang w:val="en-US"/>
          </w:rPr>
          <w:t xml:space="preserve"> various modifications, such as deamidation of the glutamine residues, </w:t>
        </w:r>
        <w:proofErr w:type="spellStart"/>
        <w:r w:rsidRPr="00686D6A">
          <w:rPr>
            <w:rFonts w:asciiTheme="majorHAnsi" w:hAnsiTheme="majorHAnsi" w:cstheme="majorHAnsi"/>
            <w:lang w:val="en-US"/>
          </w:rPr>
          <w:t>carbamylation</w:t>
        </w:r>
        <w:proofErr w:type="spellEnd"/>
        <w:r w:rsidRPr="00686D6A">
          <w:rPr>
            <w:rFonts w:asciiTheme="majorHAnsi" w:hAnsiTheme="majorHAnsi" w:cstheme="majorHAnsi"/>
            <w:lang w:val="en-US"/>
          </w:rPr>
          <w:t xml:space="preserve"> of lysine residues and oxidation of methionine residues to varying extents (</w:t>
        </w:r>
        <w:r w:rsidRPr="004172A0">
          <w:rPr>
            <w:rFonts w:asciiTheme="majorHAnsi" w:hAnsiTheme="majorHAnsi" w:cstheme="majorHAnsi"/>
            <w:b/>
            <w:bCs/>
            <w:highlight w:val="cyan"/>
            <w:lang w:val="en-US"/>
            <w:rPrChange w:id="289" w:author="anna.resch88@gmail.com" w:date="2022-01-04T10:17:00Z">
              <w:rPr>
                <w:rFonts w:asciiTheme="majorHAnsi" w:hAnsiTheme="majorHAnsi" w:cstheme="majorHAnsi"/>
                <w:lang w:val="en-US"/>
              </w:rPr>
            </w:rPrChange>
          </w:rPr>
          <w:t>Figure S-</w:t>
        </w:r>
      </w:moveTo>
      <w:ins w:id="290" w:author="anna.resch88@gmail.com" w:date="2022-01-04T10:17:00Z">
        <w:r w:rsidR="004172A0" w:rsidRPr="004172A0">
          <w:rPr>
            <w:rFonts w:asciiTheme="majorHAnsi" w:hAnsiTheme="majorHAnsi" w:cstheme="majorHAnsi"/>
            <w:b/>
            <w:bCs/>
            <w:highlight w:val="cyan"/>
            <w:lang w:val="en-US"/>
            <w:rPrChange w:id="291" w:author="anna.resch88@gmail.com" w:date="2022-01-04T10:17:00Z">
              <w:rPr>
                <w:rFonts w:asciiTheme="majorHAnsi" w:hAnsiTheme="majorHAnsi" w:cstheme="majorHAnsi"/>
                <w:lang w:val="en-US"/>
              </w:rPr>
            </w:rPrChange>
          </w:rPr>
          <w:t>5</w:t>
        </w:r>
      </w:ins>
      <w:moveTo w:id="292" w:author="anna.resch88@gmail.com" w:date="2022-01-04T10:08:00Z">
        <w:del w:id="293" w:author="anna.resch88@gmail.com" w:date="2022-01-04T10:11:00Z">
          <w:r w:rsidRPr="00686D6A" w:rsidDel="003F21C1">
            <w:rPr>
              <w:rFonts w:asciiTheme="majorHAnsi" w:hAnsiTheme="majorHAnsi" w:cstheme="majorHAnsi"/>
              <w:lang w:val="en-US"/>
            </w:rPr>
            <w:delText>6</w:delText>
          </w:r>
        </w:del>
        <w:r w:rsidRPr="00686D6A">
          <w:rPr>
            <w:rFonts w:asciiTheme="majorHAnsi" w:hAnsiTheme="majorHAnsi" w:cstheme="majorHAnsi"/>
            <w:lang w:val="en-US"/>
          </w:rPr>
          <w:t xml:space="preserve">). These modifications might influence the crosslink reactivity of tyrosine 81 and therefore the homogeneity of the crosslinked protein gel. As presented in </w:t>
        </w:r>
        <w:r w:rsidRPr="003F21C1">
          <w:rPr>
            <w:rFonts w:asciiTheme="majorHAnsi" w:hAnsiTheme="majorHAnsi" w:cstheme="majorHAnsi"/>
            <w:highlight w:val="cyan"/>
            <w:lang w:val="en-US"/>
            <w:rPrChange w:id="294" w:author="anna.resch88@gmail.com" w:date="2022-01-04T10:09:00Z">
              <w:rPr>
                <w:rFonts w:asciiTheme="majorHAnsi" w:hAnsiTheme="majorHAnsi" w:cstheme="majorHAnsi"/>
                <w:lang w:val="en-US"/>
              </w:rPr>
            </w:rPrChange>
          </w:rPr>
          <w:t>Figure 2 (I) and (III)</w:t>
        </w:r>
        <w:r w:rsidRPr="00686D6A">
          <w:rPr>
            <w:rFonts w:asciiTheme="majorHAnsi" w:hAnsiTheme="majorHAnsi" w:cstheme="majorHAnsi"/>
            <w:lang w:val="en-US"/>
          </w:rPr>
          <w:t>, tyrosine 81 plays the main role in hydrogel crosslinking.</w:t>
        </w:r>
      </w:moveTo>
    </w:p>
    <w:p w14:paraId="213C2304" w14:textId="77777777" w:rsidR="003F21C1" w:rsidRPr="00F07AB2" w:rsidRDefault="003F21C1" w:rsidP="003F21C1">
      <w:pPr>
        <w:jc w:val="both"/>
        <w:rPr>
          <w:moveTo w:id="295" w:author="anna.resch88@gmail.com" w:date="2022-01-04T10:08:00Z"/>
          <w:rFonts w:asciiTheme="majorHAnsi" w:hAnsiTheme="majorHAnsi" w:cstheme="majorHAnsi"/>
          <w:lang w:val="en-US"/>
        </w:rPr>
      </w:pPr>
      <w:moveTo w:id="296" w:author="anna.resch88@gmail.com" w:date="2022-01-04T10:08:00Z">
        <w:r w:rsidRPr="00F07AB2">
          <w:rPr>
            <w:rFonts w:asciiTheme="majorHAnsi" w:hAnsiTheme="majorHAnsi" w:cstheme="majorHAnsi"/>
            <w:noProof/>
            <w:lang w:eastAsia="de-DE"/>
          </w:rPr>
          <w:lastRenderedPageBreak/>
          <w:drawing>
            <wp:inline distT="0" distB="0" distL="0" distR="0" wp14:anchorId="1CB1C71E" wp14:editId="6B3094D3">
              <wp:extent cx="5760720" cy="5027930"/>
              <wp:effectExtent l="0" t="0" r="0" b="1270"/>
              <wp:docPr id="15" name="Picture 3"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 name="Picture 3" descr="Ein Bild, das Tisch enthält.&#10;&#10;Automatisch generierte Beschreibung"/>
                      <pic:cNvPicPr/>
                    </pic:nvPicPr>
                    <pic:blipFill>
                      <a:blip r:embed="rId17"/>
                      <a:stretch>
                        <a:fillRect/>
                      </a:stretch>
                    </pic:blipFill>
                    <pic:spPr>
                      <a:xfrm>
                        <a:off x="0" y="0"/>
                        <a:ext cx="5760720" cy="5027930"/>
                      </a:xfrm>
                      <a:prstGeom prst="rect">
                        <a:avLst/>
                      </a:prstGeom>
                    </pic:spPr>
                  </pic:pic>
                </a:graphicData>
              </a:graphic>
            </wp:inline>
          </w:drawing>
        </w:r>
      </w:moveTo>
    </w:p>
    <w:p w14:paraId="1B182340" w14:textId="77777777" w:rsidR="003F21C1" w:rsidRPr="00F07AB2" w:rsidRDefault="003F21C1" w:rsidP="003F21C1">
      <w:pPr>
        <w:jc w:val="both"/>
        <w:rPr>
          <w:moveTo w:id="297" w:author="anna.resch88@gmail.com" w:date="2022-01-04T10:08:00Z"/>
          <w:rFonts w:asciiTheme="majorHAnsi" w:hAnsiTheme="majorHAnsi" w:cstheme="majorHAnsi"/>
          <w:lang w:val="en-US"/>
        </w:rPr>
      </w:pPr>
      <w:moveTo w:id="298" w:author="anna.resch88@gmail.com" w:date="2022-01-04T10:08:00Z">
        <w:r w:rsidRPr="00F07AB2">
          <w:rPr>
            <w:rFonts w:asciiTheme="majorHAnsi" w:hAnsiTheme="majorHAnsi" w:cstheme="majorHAnsi"/>
            <w:noProof/>
            <w:lang w:eastAsia="de-DE"/>
          </w:rPr>
          <w:drawing>
            <wp:inline distT="0" distB="0" distL="0" distR="0" wp14:anchorId="41CA5511" wp14:editId="0A2E551B">
              <wp:extent cx="5760720" cy="2019935"/>
              <wp:effectExtent l="0" t="0" r="0" b="0"/>
              <wp:docPr id="16" name="Picture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6" name="Picture 6" descr="Ein Bild, das Tisch enthält.&#10;&#10;Automatisch generierte Beschreibung"/>
                      <pic:cNvPicPr/>
                    </pic:nvPicPr>
                    <pic:blipFill>
                      <a:blip r:embed="rId18"/>
                      <a:stretch>
                        <a:fillRect/>
                      </a:stretch>
                    </pic:blipFill>
                    <pic:spPr>
                      <a:xfrm>
                        <a:off x="0" y="0"/>
                        <a:ext cx="5760720" cy="2019935"/>
                      </a:xfrm>
                      <a:prstGeom prst="rect">
                        <a:avLst/>
                      </a:prstGeom>
                    </pic:spPr>
                  </pic:pic>
                </a:graphicData>
              </a:graphic>
            </wp:inline>
          </w:drawing>
        </w:r>
      </w:moveTo>
    </w:p>
    <w:p w14:paraId="080D1D14" w14:textId="77777777" w:rsidR="003F21C1" w:rsidRPr="00F07AB2" w:rsidRDefault="003F21C1" w:rsidP="003F21C1">
      <w:pPr>
        <w:jc w:val="both"/>
        <w:rPr>
          <w:moveTo w:id="299" w:author="anna.resch88@gmail.com" w:date="2022-01-04T10:08:00Z"/>
          <w:rFonts w:asciiTheme="majorHAnsi" w:hAnsiTheme="majorHAnsi" w:cstheme="majorHAnsi"/>
          <w:lang w:val="en-US"/>
        </w:rPr>
      </w:pPr>
      <w:moveTo w:id="300" w:author="anna.resch88@gmail.com" w:date="2022-01-04T10:08:00Z">
        <w:r w:rsidRPr="00F07AB2">
          <w:rPr>
            <w:rFonts w:asciiTheme="majorHAnsi" w:hAnsiTheme="majorHAnsi" w:cstheme="majorHAnsi"/>
            <w:noProof/>
            <w:lang w:eastAsia="de-DE"/>
          </w:rPr>
          <w:lastRenderedPageBreak/>
          <w:drawing>
            <wp:inline distT="0" distB="0" distL="0" distR="0" wp14:anchorId="2E839DD0" wp14:editId="0A4A0676">
              <wp:extent cx="5760720" cy="1853565"/>
              <wp:effectExtent l="0" t="0" r="0" b="0"/>
              <wp:docPr id="19" name="Picture 8"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9" name="Picture 8" descr="Ein Bild, das Tisch enthält.&#10;&#10;Automatisch generierte Beschreibung"/>
                      <pic:cNvPicPr/>
                    </pic:nvPicPr>
                    <pic:blipFill>
                      <a:blip r:embed="rId19"/>
                      <a:stretch>
                        <a:fillRect/>
                      </a:stretch>
                    </pic:blipFill>
                    <pic:spPr>
                      <a:xfrm>
                        <a:off x="0" y="0"/>
                        <a:ext cx="5760720" cy="1853565"/>
                      </a:xfrm>
                      <a:prstGeom prst="rect">
                        <a:avLst/>
                      </a:prstGeom>
                    </pic:spPr>
                  </pic:pic>
                </a:graphicData>
              </a:graphic>
            </wp:inline>
          </w:drawing>
        </w:r>
      </w:moveTo>
    </w:p>
    <w:p w14:paraId="7A213F09" w14:textId="022B84AF" w:rsidR="003F21C1" w:rsidRPr="00F07AB2" w:rsidRDefault="003F21C1" w:rsidP="003F21C1">
      <w:pPr>
        <w:jc w:val="both"/>
        <w:rPr>
          <w:moveTo w:id="301" w:author="anna.resch88@gmail.com" w:date="2022-01-04T10:08:00Z"/>
          <w:rFonts w:asciiTheme="majorHAnsi" w:hAnsiTheme="majorHAnsi" w:cstheme="majorHAnsi"/>
          <w:i/>
          <w:iCs/>
          <w:lang w:val="en-GB"/>
        </w:rPr>
      </w:pPr>
      <w:moveTo w:id="302" w:author="anna.resch88@gmail.com" w:date="2022-01-04T10:08:00Z">
        <w:r w:rsidRPr="00F07AB2">
          <w:rPr>
            <w:rFonts w:asciiTheme="majorHAnsi" w:hAnsiTheme="majorHAnsi" w:cstheme="majorHAnsi"/>
            <w:b/>
            <w:bCs/>
            <w:i/>
            <w:iCs/>
            <w:lang w:val="en-GB"/>
          </w:rPr>
          <w:t>Figure S-</w:t>
        </w:r>
      </w:moveTo>
      <w:ins w:id="303" w:author="anna.resch88@gmail.com" w:date="2022-01-04T10:17:00Z">
        <w:r w:rsidR="006F1256">
          <w:rPr>
            <w:rFonts w:asciiTheme="majorHAnsi" w:hAnsiTheme="majorHAnsi" w:cstheme="majorHAnsi"/>
            <w:b/>
            <w:bCs/>
            <w:i/>
            <w:iCs/>
            <w:lang w:val="en-GB"/>
          </w:rPr>
          <w:t>5</w:t>
        </w:r>
      </w:ins>
      <w:moveTo w:id="304" w:author="anna.resch88@gmail.com" w:date="2022-01-04T10:08:00Z">
        <w:del w:id="305" w:author="anna.resch88@gmail.com" w:date="2022-01-04T10:11:00Z">
          <w:r w:rsidDel="003F21C1">
            <w:rPr>
              <w:rFonts w:asciiTheme="majorHAnsi" w:hAnsiTheme="majorHAnsi" w:cstheme="majorHAnsi"/>
              <w:b/>
              <w:bCs/>
              <w:i/>
              <w:iCs/>
              <w:lang w:val="en-GB"/>
            </w:rPr>
            <w:delText>6</w:delText>
          </w:r>
        </w:del>
        <w:r w:rsidRPr="00F07AB2">
          <w:rPr>
            <w:rFonts w:asciiTheme="majorHAnsi" w:hAnsiTheme="majorHAnsi" w:cstheme="majorHAnsi"/>
            <w:b/>
            <w:bCs/>
            <w:i/>
            <w:iCs/>
            <w:lang w:val="en-GB"/>
          </w:rPr>
          <w:t xml:space="preserve">: LC-MS/MS identification results for ULD-V40-ULD. </w:t>
        </w:r>
        <w:del w:id="306" w:author="Alexander Resch" w:date="2022-01-19T19:42:00Z">
          <w:r w:rsidRPr="00F07AB2" w:rsidDel="00D73029">
            <w:rPr>
              <w:rFonts w:asciiTheme="majorHAnsi" w:hAnsiTheme="majorHAnsi" w:cstheme="majorHAnsi"/>
              <w:i/>
              <w:iCs/>
              <w:lang w:val="en-GB"/>
            </w:rPr>
            <w:delText>Depicted</w:delText>
          </w:r>
        </w:del>
      </w:moveTo>
      <w:ins w:id="307" w:author="Alexander Resch" w:date="2022-01-19T19:42:00Z">
        <w:r w:rsidR="00D73029">
          <w:rPr>
            <w:rFonts w:asciiTheme="majorHAnsi" w:hAnsiTheme="majorHAnsi" w:cstheme="majorHAnsi"/>
            <w:i/>
            <w:iCs/>
            <w:lang w:val="en-GB"/>
          </w:rPr>
          <w:t>Listed</w:t>
        </w:r>
      </w:ins>
      <w:moveTo w:id="308" w:author="anna.resch88@gmail.com" w:date="2022-01-04T10:08:00Z">
        <w:r w:rsidRPr="00F07AB2">
          <w:rPr>
            <w:rFonts w:asciiTheme="majorHAnsi" w:hAnsiTheme="majorHAnsi" w:cstheme="majorHAnsi"/>
            <w:i/>
            <w:iCs/>
            <w:lang w:val="en-GB"/>
          </w:rPr>
          <w:t xml:space="preserve"> are mascot search results for the LC-MS/MS analysis of the tryptic peptides obtained after tryptic digest of the ULD-V40-ULD protein. Identified peptides of the ULD-V40-ULD sequence are marked in red. Variable modifications during the mascot search were oxidation of methionine,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of lysine residues and deamidation of glutamine and asparagine residues. Among other tryptic pe</w:t>
        </w:r>
        <w:r>
          <w:rPr>
            <w:rFonts w:asciiTheme="majorHAnsi" w:hAnsiTheme="majorHAnsi" w:cstheme="majorHAnsi"/>
            <w:i/>
            <w:iCs/>
            <w:lang w:val="en-GB"/>
          </w:rPr>
          <w:t>p</w:t>
        </w:r>
        <w:r w:rsidRPr="00F07AB2">
          <w:rPr>
            <w:rFonts w:asciiTheme="majorHAnsi" w:hAnsiTheme="majorHAnsi" w:cstheme="majorHAnsi"/>
            <w:i/>
            <w:iCs/>
            <w:lang w:val="en-GB"/>
          </w:rPr>
          <w:t>tides, peptide 67-104 show</w:t>
        </w:r>
      </w:moveTo>
      <w:ins w:id="309" w:author="anna.resch88@gmail.com" w:date="2022-01-04T10:11:00Z">
        <w:r>
          <w:rPr>
            <w:rFonts w:asciiTheme="majorHAnsi" w:hAnsiTheme="majorHAnsi" w:cstheme="majorHAnsi"/>
            <w:i/>
            <w:iCs/>
            <w:lang w:val="en-GB"/>
          </w:rPr>
          <w:t>ed</w:t>
        </w:r>
      </w:ins>
      <w:moveTo w:id="310" w:author="anna.resch88@gmail.com" w:date="2022-01-04T10:08:00Z">
        <w:del w:id="311" w:author="anna.resch88@gmail.com" w:date="2022-01-04T10:11:00Z">
          <w:r w:rsidRPr="00F07AB2" w:rsidDel="003F21C1">
            <w:rPr>
              <w:rFonts w:asciiTheme="majorHAnsi" w:hAnsiTheme="majorHAnsi" w:cstheme="majorHAnsi"/>
              <w:i/>
              <w:iCs/>
              <w:lang w:val="en-GB"/>
            </w:rPr>
            <w:delText>s</w:delText>
          </w:r>
        </w:del>
        <w:r w:rsidRPr="00F07AB2">
          <w:rPr>
            <w:rFonts w:asciiTheme="majorHAnsi" w:hAnsiTheme="majorHAnsi" w:cstheme="majorHAnsi"/>
            <w:i/>
            <w:iCs/>
            <w:lang w:val="en-GB"/>
          </w:rPr>
          <w:t xml:space="preserve"> deamidation,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and oxidation as variable modification</w:t>
        </w:r>
      </w:moveTo>
      <w:ins w:id="312" w:author="anna.resch88@gmail.com" w:date="2022-01-04T10:12:00Z">
        <w:r>
          <w:rPr>
            <w:rFonts w:asciiTheme="majorHAnsi" w:hAnsiTheme="majorHAnsi" w:cstheme="majorHAnsi"/>
            <w:i/>
            <w:iCs/>
            <w:lang w:val="en-GB"/>
          </w:rPr>
          <w:t>s</w:t>
        </w:r>
      </w:ins>
      <w:moveTo w:id="313" w:author="anna.resch88@gmail.com" w:date="2022-01-04T10:08:00Z">
        <w:r w:rsidRPr="00F07AB2">
          <w:rPr>
            <w:rFonts w:asciiTheme="majorHAnsi" w:hAnsiTheme="majorHAnsi" w:cstheme="majorHAnsi"/>
            <w:i/>
            <w:iCs/>
            <w:lang w:val="en-GB"/>
          </w:rPr>
          <w:t xml:space="preserve"> upon storage in 4 M urea lysis buffer for 4 days. The repetitive ELP regions are not covered due to a lack of lysine and arginine residues. Therefore, the LC-MS/MS identification results for ULD-V20-UL</w:t>
        </w:r>
        <w:r>
          <w:rPr>
            <w:rFonts w:asciiTheme="majorHAnsi" w:hAnsiTheme="majorHAnsi" w:cstheme="majorHAnsi"/>
            <w:i/>
            <w:iCs/>
            <w:lang w:val="en-GB"/>
          </w:rPr>
          <w:t xml:space="preserve">D </w:t>
        </w:r>
      </w:moveTo>
      <w:ins w:id="314" w:author="anna.resch88@gmail.com" w:date="2022-01-04T10:12:00Z">
        <w:r>
          <w:rPr>
            <w:rFonts w:asciiTheme="majorHAnsi" w:hAnsiTheme="majorHAnsi" w:cstheme="majorHAnsi"/>
            <w:i/>
            <w:iCs/>
            <w:lang w:val="en-GB"/>
          </w:rPr>
          <w:t>we</w:t>
        </w:r>
      </w:ins>
      <w:moveTo w:id="315" w:author="anna.resch88@gmail.com" w:date="2022-01-04T10:08:00Z">
        <w:del w:id="316" w:author="anna.resch88@gmail.com" w:date="2022-01-04T10:12:00Z">
          <w:r w:rsidDel="003F21C1">
            <w:rPr>
              <w:rFonts w:asciiTheme="majorHAnsi" w:hAnsiTheme="majorHAnsi" w:cstheme="majorHAnsi"/>
              <w:i/>
              <w:iCs/>
              <w:lang w:val="en-GB"/>
            </w:rPr>
            <w:delText>a</w:delText>
          </w:r>
        </w:del>
        <w:r>
          <w:rPr>
            <w:rFonts w:asciiTheme="majorHAnsi" w:hAnsiTheme="majorHAnsi" w:cstheme="majorHAnsi"/>
            <w:i/>
            <w:iCs/>
            <w:lang w:val="en-GB"/>
          </w:rPr>
          <w:t>re almost identical and therefore</w:t>
        </w:r>
        <w:r w:rsidRPr="00F07AB2">
          <w:rPr>
            <w:rFonts w:asciiTheme="majorHAnsi" w:hAnsiTheme="majorHAnsi" w:cstheme="majorHAnsi"/>
            <w:i/>
            <w:iCs/>
            <w:lang w:val="en-GB"/>
          </w:rPr>
          <w:t xml:space="preserve"> not shown.</w:t>
        </w:r>
      </w:moveTo>
    </w:p>
    <w:p w14:paraId="687C3401" w14:textId="77777777" w:rsidR="003F21C1" w:rsidRPr="00F07AB2" w:rsidRDefault="003F21C1" w:rsidP="003F21C1">
      <w:pPr>
        <w:jc w:val="both"/>
        <w:rPr>
          <w:moveTo w:id="317" w:author="anna.resch88@gmail.com" w:date="2022-01-04T10:08:00Z"/>
          <w:rFonts w:asciiTheme="majorHAnsi" w:hAnsiTheme="majorHAnsi" w:cstheme="majorHAnsi"/>
          <w:i/>
          <w:iCs/>
          <w:lang w:val="en-GB"/>
        </w:rPr>
      </w:pPr>
    </w:p>
    <w:p w14:paraId="7FE3EE64" w14:textId="77777777" w:rsidR="003F21C1" w:rsidRPr="00F07AB2" w:rsidRDefault="003F21C1" w:rsidP="003F21C1">
      <w:pPr>
        <w:jc w:val="both"/>
        <w:rPr>
          <w:moveTo w:id="318" w:author="anna.resch88@gmail.com" w:date="2022-01-04T10:08:00Z"/>
          <w:rFonts w:asciiTheme="majorHAnsi" w:hAnsiTheme="majorHAnsi" w:cstheme="majorHAnsi"/>
          <w:i/>
          <w:iCs/>
          <w:lang w:val="en-GB"/>
        </w:rPr>
      </w:pPr>
    </w:p>
    <w:p w14:paraId="663D5EF9" w14:textId="77777777" w:rsidR="003F21C1" w:rsidRPr="00F07AB2" w:rsidRDefault="003F21C1" w:rsidP="003F21C1">
      <w:pPr>
        <w:jc w:val="both"/>
        <w:rPr>
          <w:moveTo w:id="319" w:author="anna.resch88@gmail.com" w:date="2022-01-04T10:08:00Z"/>
          <w:rFonts w:asciiTheme="majorHAnsi" w:hAnsiTheme="majorHAnsi" w:cstheme="majorHAnsi"/>
          <w:i/>
          <w:iCs/>
          <w:lang w:val="en-GB"/>
        </w:rPr>
      </w:pPr>
      <w:moveTo w:id="320" w:author="anna.resch88@gmail.com" w:date="2022-01-04T10:08:00Z">
        <w:r w:rsidRPr="00F07AB2">
          <w:rPr>
            <w:rFonts w:asciiTheme="majorHAnsi" w:hAnsiTheme="majorHAnsi" w:cstheme="majorHAnsi"/>
            <w:i/>
            <w:iCs/>
            <w:noProof/>
            <w:lang w:eastAsia="de-DE"/>
          </w:rPr>
          <w:drawing>
            <wp:inline distT="0" distB="0" distL="0" distR="0" wp14:anchorId="54E6A4CC" wp14:editId="2F4D0E56">
              <wp:extent cx="5753735" cy="17856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moveTo>
    </w:p>
    <w:p w14:paraId="5B715EFB" w14:textId="341B1229" w:rsidR="003F21C1" w:rsidRPr="00F07AB2" w:rsidDel="004172A0" w:rsidRDefault="003F21C1" w:rsidP="003F21C1">
      <w:pPr>
        <w:jc w:val="both"/>
        <w:rPr>
          <w:del w:id="321" w:author="anna.resch88@gmail.com" w:date="2022-01-04T10:17:00Z"/>
          <w:moveTo w:id="322" w:author="anna.resch88@gmail.com" w:date="2022-01-04T10:08:00Z"/>
          <w:rFonts w:asciiTheme="majorHAnsi" w:hAnsiTheme="majorHAnsi" w:cstheme="majorHAnsi"/>
          <w:lang w:val="en-GB"/>
        </w:rPr>
      </w:pPr>
    </w:p>
    <w:p w14:paraId="2755ABEF" w14:textId="774F0E17" w:rsidR="003F21C1" w:rsidRPr="00F07AB2" w:rsidRDefault="003F21C1" w:rsidP="003F21C1">
      <w:pPr>
        <w:jc w:val="both"/>
        <w:rPr>
          <w:moveTo w:id="323" w:author="anna.resch88@gmail.com" w:date="2022-01-04T10:08:00Z"/>
          <w:rFonts w:asciiTheme="majorHAnsi" w:hAnsiTheme="majorHAnsi" w:cstheme="majorHAnsi"/>
          <w:lang w:val="en-US"/>
        </w:rPr>
      </w:pPr>
      <w:moveTo w:id="324" w:author="anna.resch88@gmail.com" w:date="2022-01-04T10:08:00Z">
        <w:r w:rsidRPr="00F07AB2">
          <w:rPr>
            <w:rFonts w:asciiTheme="majorHAnsi" w:hAnsiTheme="majorHAnsi" w:cstheme="majorHAnsi"/>
            <w:b/>
            <w:bCs/>
            <w:i/>
            <w:iCs/>
            <w:lang w:val="en-US"/>
          </w:rPr>
          <w:t>Figure S-</w:t>
        </w:r>
      </w:moveTo>
      <w:ins w:id="325" w:author="anna.resch88@gmail.com" w:date="2022-01-04T10:17:00Z">
        <w:r w:rsidR="006F1256">
          <w:rPr>
            <w:rFonts w:asciiTheme="majorHAnsi" w:hAnsiTheme="majorHAnsi" w:cstheme="majorHAnsi"/>
            <w:b/>
            <w:bCs/>
            <w:i/>
            <w:iCs/>
            <w:lang w:val="en-US"/>
          </w:rPr>
          <w:t>6</w:t>
        </w:r>
      </w:ins>
      <w:moveTo w:id="326" w:author="anna.resch88@gmail.com" w:date="2022-01-04T10:08:00Z">
        <w:del w:id="327" w:author="anna.resch88@gmail.com" w:date="2022-01-04T10:12:00Z">
          <w:r w:rsidDel="003F21C1">
            <w:rPr>
              <w:rFonts w:asciiTheme="majorHAnsi" w:hAnsiTheme="majorHAnsi" w:cstheme="majorHAnsi"/>
              <w:b/>
              <w:bCs/>
              <w:i/>
              <w:iCs/>
              <w:lang w:val="en-US"/>
            </w:rPr>
            <w:delText>7</w:delText>
          </w:r>
        </w:del>
        <w:r w:rsidRPr="00F07AB2">
          <w:rPr>
            <w:rFonts w:asciiTheme="majorHAnsi" w:hAnsiTheme="majorHAnsi" w:cstheme="majorHAnsi"/>
            <w:b/>
            <w:bCs/>
            <w:i/>
            <w:iCs/>
            <w:lang w:val="en-US"/>
          </w:rPr>
          <w:t xml:space="preserve">: MS spectra of intact ULD-V20-ULD and ULD-V40-ULD confirm sequence identity and show high purity. </w:t>
        </w:r>
        <w:r w:rsidRPr="00F07AB2">
          <w:rPr>
            <w:rFonts w:asciiTheme="majorHAnsi" w:hAnsiTheme="majorHAnsi" w:cstheme="majorHAnsi"/>
            <w:i/>
            <w:iCs/>
            <w:lang w:val="en-US"/>
          </w:rPr>
          <w:t>The simulated and measured masses deviate to a negligible extent (4.9 ppm for ULD-V40-ULD and 12.4 ppm for ULD-V20-</w:t>
        </w:r>
        <w:r>
          <w:rPr>
            <w:rFonts w:asciiTheme="majorHAnsi" w:hAnsiTheme="majorHAnsi" w:cstheme="majorHAnsi"/>
            <w:i/>
            <w:iCs/>
            <w:lang w:val="en-US"/>
          </w:rPr>
          <w:t>ULD). An additional, small peak/</w:t>
        </w:r>
        <w:r w:rsidRPr="00F07AB2">
          <w:rPr>
            <w:rFonts w:asciiTheme="majorHAnsi" w:hAnsiTheme="majorHAnsi" w:cstheme="majorHAnsi"/>
            <w:i/>
            <w:iCs/>
            <w:lang w:val="en-US"/>
          </w:rPr>
          <w:t xml:space="preserve">shoulder at a +43 Da shift indicates lysine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as confirmed via LC-MS/MS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xml:space="preserve">. Longer exposure time to 4 M urea lysis buffer promotes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xml:space="preserve">, as was seen after evaluation of MS/MS measurements of both the tryptic </w:t>
        </w:r>
        <w:r>
          <w:rPr>
            <w:rFonts w:asciiTheme="majorHAnsi" w:hAnsiTheme="majorHAnsi" w:cstheme="majorHAnsi"/>
            <w:i/>
            <w:iCs/>
            <w:lang w:val="en-US"/>
          </w:rPr>
          <w:t>peptides (Figure S-5</w:t>
        </w:r>
        <w:r w:rsidRPr="00370688">
          <w:rPr>
            <w:rFonts w:asciiTheme="majorHAnsi" w:hAnsiTheme="majorHAnsi" w:cstheme="majorHAnsi"/>
            <w:i/>
            <w:iCs/>
            <w:lang w:val="en-US"/>
          </w:rPr>
          <w:t>) and the intact proteins after 4 days of exposure in urea buffer (data not shown). Therefore, an uninterrupted</w:t>
        </w:r>
        <w:r w:rsidRPr="00F07AB2">
          <w:rPr>
            <w:rFonts w:asciiTheme="majorHAnsi" w:hAnsiTheme="majorHAnsi" w:cstheme="majorHAnsi"/>
            <w:i/>
            <w:iCs/>
            <w:lang w:val="en-US"/>
          </w:rPr>
          <w:t xml:space="preserve"> purification procedure making use of ammonium containing buffers is recommended to prevent undesired protein modifications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Besides the target fusion proteins, no other peptides were found in the UV 214 nm chromatogram, confirming high-grade target protein purity.</w:t>
        </w:r>
      </w:moveTo>
    </w:p>
    <w:p w14:paraId="034C3A8F" w14:textId="465EC864" w:rsidR="007B570D" w:rsidDel="00622DE5" w:rsidRDefault="007B570D" w:rsidP="007B570D">
      <w:pPr>
        <w:pStyle w:val="berschrift3"/>
        <w:numPr>
          <w:ilvl w:val="0"/>
          <w:numId w:val="47"/>
        </w:numPr>
        <w:rPr>
          <w:moveFrom w:id="328" w:author="anna.resch88@gmail.com" w:date="2022-01-04T16:14:00Z"/>
          <w:lang w:val="en-US"/>
        </w:rPr>
      </w:pPr>
      <w:bookmarkStart w:id="329" w:name="_Toc92273404"/>
      <w:bookmarkStart w:id="330" w:name="_Toc92273459"/>
      <w:moveFromRangeStart w:id="331" w:author="anna.resch88@gmail.com" w:date="2022-01-04T16:14:00Z" w:name="move92205268"/>
      <w:moveToRangeEnd w:id="277"/>
      <w:moveFrom w:id="332" w:author="anna.resch88@gmail.com" w:date="2022-01-04T16:14:00Z">
        <w:r w:rsidRPr="00F07AB2" w:rsidDel="00622DE5">
          <w:rPr>
            <w:lang w:val="en-US"/>
          </w:rPr>
          <w:t>Dynamic Light Scattering (DLS)</w:t>
        </w:r>
        <w:bookmarkEnd w:id="329"/>
        <w:bookmarkEnd w:id="330"/>
      </w:moveFrom>
    </w:p>
    <w:p w14:paraId="6BD9AB4F" w14:textId="68E6CA29" w:rsidR="005A3A19" w:rsidRPr="005A3A19" w:rsidDel="00622DE5" w:rsidRDefault="005A3A19" w:rsidP="005A3A19">
      <w:pPr>
        <w:jc w:val="both"/>
        <w:rPr>
          <w:moveFrom w:id="333" w:author="anna.resch88@gmail.com" w:date="2022-01-04T16:14:00Z"/>
          <w:lang w:val="en-US"/>
        </w:rPr>
      </w:pPr>
      <w:moveFrom w:id="334" w:author="anna.resch88@gmail.com" w:date="2022-01-04T16:14:00Z">
        <w:r w:rsidRPr="005A3A19" w:rsidDel="00622DE5">
          <w:rPr>
            <w:rFonts w:asciiTheme="majorHAnsi" w:hAnsiTheme="majorHAnsi" w:cstheme="majorHAnsi"/>
            <w:lang w:val="en-US"/>
          </w:rPr>
          <w:t>A Zetasizer Nano, Malvern Instruments Ltd., was used for DLS measurements. Protein solutions of 2 g/L in MilliQ water or 4 M urea were freshly prepared and filtered prior to measuring the size-</w:t>
        </w:r>
        <w:r w:rsidRPr="005A3A19" w:rsidDel="00622DE5">
          <w:rPr>
            <w:rFonts w:asciiTheme="majorHAnsi" w:hAnsiTheme="majorHAnsi" w:cstheme="majorHAnsi"/>
            <w:lang w:val="en-US"/>
          </w:rPr>
          <w:lastRenderedPageBreak/>
          <w:t xml:space="preserv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w:t>
        </w:r>
        <w:commentRangeStart w:id="335"/>
        <w:r w:rsidRPr="005A3A19" w:rsidDel="00622DE5">
          <w:rPr>
            <w:rFonts w:asciiTheme="majorHAnsi" w:hAnsiTheme="majorHAnsi" w:cstheme="majorHAnsi"/>
            <w:lang w:val="en-US"/>
          </w:rPr>
          <w:t>particles</w:t>
        </w:r>
      </w:moveFrom>
      <w:commentRangeEnd w:id="335"/>
      <w:r w:rsidR="00195CE7">
        <w:rPr>
          <w:rStyle w:val="Kommentarzeichen"/>
        </w:rPr>
        <w:commentReference w:id="335"/>
      </w:r>
      <w:moveFrom w:id="336" w:author="anna.resch88@gmail.com" w:date="2022-01-04T16:14:00Z">
        <w:r w:rsidRPr="005A3A19" w:rsidDel="00622DE5">
          <w:rPr>
            <w:rFonts w:asciiTheme="majorHAnsi" w:hAnsiTheme="majorHAnsi" w:cstheme="majorHAnsi"/>
            <w:lang w:val="en-US"/>
          </w:rPr>
          <w:t xml:space="preserve">. </w:t>
        </w:r>
        <w:bookmarkStart w:id="337" w:name="_Toc92186566"/>
        <w:bookmarkStart w:id="338" w:name="_Toc92187258"/>
        <w:bookmarkStart w:id="339" w:name="_Toc92187950"/>
        <w:bookmarkStart w:id="340" w:name="_Toc92188640"/>
        <w:bookmarkStart w:id="341" w:name="_Toc92189330"/>
        <w:bookmarkStart w:id="342" w:name="_Toc92189986"/>
        <w:bookmarkStart w:id="343" w:name="_Toc92190642"/>
        <w:bookmarkStart w:id="344" w:name="_Toc92191304"/>
        <w:bookmarkEnd w:id="337"/>
        <w:bookmarkEnd w:id="338"/>
        <w:bookmarkEnd w:id="339"/>
        <w:bookmarkEnd w:id="340"/>
        <w:bookmarkEnd w:id="341"/>
        <w:bookmarkEnd w:id="342"/>
        <w:bookmarkEnd w:id="343"/>
        <w:bookmarkEnd w:id="344"/>
      </w:moveFrom>
    </w:p>
    <w:p w14:paraId="28BBE94D" w14:textId="1C65E1A7" w:rsidR="007B570D" w:rsidRPr="00F07AB2" w:rsidDel="00622DE5" w:rsidRDefault="007B570D" w:rsidP="007B570D">
      <w:pPr>
        <w:jc w:val="both"/>
        <w:rPr>
          <w:moveFrom w:id="345" w:author="anna.resch88@gmail.com" w:date="2022-01-04T16:14:00Z"/>
          <w:rFonts w:asciiTheme="majorHAnsi" w:hAnsiTheme="majorHAnsi" w:cstheme="majorHAnsi"/>
          <w:lang w:val="en-US"/>
        </w:rPr>
      </w:pPr>
      <w:moveFrom w:id="346" w:author="anna.resch88@gmail.com" w:date="2022-01-04T16:14:00Z">
        <w:r w:rsidRPr="00F07AB2" w:rsidDel="00622DE5">
          <w:rPr>
            <w:rFonts w:asciiTheme="majorHAnsi" w:hAnsiTheme="majorHAnsi" w:cstheme="majorHAnsi"/>
            <w:noProof/>
            <w:lang w:eastAsia="de-DE"/>
          </w:rPr>
          <w:drawing>
            <wp:anchor distT="0" distB="0" distL="114300" distR="114300" simplePos="0" relativeHeight="251657216" behindDoc="0" locked="0" layoutInCell="1" allowOverlap="1" wp14:anchorId="1F8262A6" wp14:editId="680F4DFF">
              <wp:simplePos x="0" y="0"/>
              <wp:positionH relativeFrom="column">
                <wp:posOffset>-116840</wp:posOffset>
              </wp:positionH>
              <wp:positionV relativeFrom="paragraph">
                <wp:posOffset>273050</wp:posOffset>
              </wp:positionV>
              <wp:extent cx="6174105" cy="3498850"/>
              <wp:effectExtent l="0" t="0" r="0" b="6350"/>
              <wp:wrapTopAndBottom/>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From>
    </w:p>
    <w:p w14:paraId="3897FD6B" w14:textId="7E8446FD" w:rsidR="007B570D" w:rsidRPr="007B570D" w:rsidDel="00622DE5" w:rsidRDefault="007B570D" w:rsidP="007B570D">
      <w:pPr>
        <w:jc w:val="both"/>
        <w:rPr>
          <w:moveFrom w:id="347" w:author="anna.resch88@gmail.com" w:date="2022-01-04T16:14:00Z"/>
          <w:rFonts w:asciiTheme="majorHAnsi" w:hAnsiTheme="majorHAnsi" w:cstheme="majorHAnsi"/>
          <w:i/>
          <w:iCs/>
          <w:noProof/>
          <w:lang w:val="en-US"/>
        </w:rPr>
      </w:pPr>
      <w:moveFrom w:id="348" w:author="anna.resch88@gmail.com" w:date="2022-01-04T16:14:00Z">
        <w:r w:rsidDel="00622DE5">
          <w:rPr>
            <w:rFonts w:asciiTheme="majorHAnsi" w:hAnsiTheme="majorHAnsi" w:cstheme="majorHAnsi"/>
            <w:b/>
            <w:bCs/>
            <w:i/>
            <w:iCs/>
            <w:lang w:val="en-US"/>
          </w:rPr>
          <w:t>Figure S-</w:t>
        </w:r>
        <w:r w:rsidR="005A3A19" w:rsidDel="00622DE5">
          <w:rPr>
            <w:rFonts w:asciiTheme="majorHAnsi" w:hAnsiTheme="majorHAnsi" w:cstheme="majorHAnsi"/>
            <w:b/>
            <w:bCs/>
            <w:i/>
            <w:iCs/>
            <w:lang w:val="en-US"/>
          </w:rPr>
          <w:t>7</w:t>
        </w:r>
        <w:r w:rsidRPr="00F07AB2" w:rsidDel="00622DE5">
          <w:rPr>
            <w:rFonts w:asciiTheme="majorHAnsi" w:hAnsiTheme="majorHAnsi" w:cstheme="majorHAnsi"/>
            <w:b/>
            <w:bCs/>
            <w:i/>
            <w:iCs/>
            <w:lang w:val="en-US"/>
          </w:rPr>
          <w:t>: Dynamic Light Scattering (DLS) of ULD and ULD-V20-ULD</w:t>
        </w:r>
        <w:r w:rsidRPr="00F07AB2" w:rsidDel="00622DE5">
          <w:rPr>
            <w:rFonts w:asciiTheme="majorHAnsi" w:hAnsiTheme="majorHAnsi" w:cstheme="majorHAnsi"/>
            <w:i/>
            <w:iCs/>
            <w:lang w:val="en-US"/>
          </w:rPr>
          <w:t xml:space="preserve">. </w:t>
        </w:r>
        <w:r w:rsidRPr="007B570D" w:rsidDel="00622DE5">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From>
    </w:p>
    <w:moveFromRangeEnd w:id="331"/>
    <w:p w14:paraId="4BF20A4F" w14:textId="39E1B874" w:rsidR="007B570D" w:rsidRPr="00D45239" w:rsidRDefault="007B570D" w:rsidP="007B570D">
      <w:pPr>
        <w:jc w:val="both"/>
        <w:rPr>
          <w:rFonts w:asciiTheme="majorHAnsi" w:hAnsiTheme="majorHAnsi" w:cstheme="majorHAnsi"/>
          <w:i/>
          <w:iCs/>
          <w:lang w:val="en-US"/>
        </w:rPr>
      </w:pPr>
    </w:p>
    <w:p w14:paraId="4162C436" w14:textId="77777777" w:rsidR="00622DE5" w:rsidRPr="00F07AB2" w:rsidRDefault="00622DE5" w:rsidP="00622DE5">
      <w:pPr>
        <w:pStyle w:val="berschrift3"/>
        <w:numPr>
          <w:ilvl w:val="0"/>
          <w:numId w:val="47"/>
        </w:numPr>
        <w:rPr>
          <w:ins w:id="349" w:author="anna.resch88@gmail.com" w:date="2022-01-04T16:13:00Z"/>
          <w:lang w:val="en-US"/>
        </w:rPr>
      </w:pPr>
      <w:bookmarkStart w:id="350" w:name="_Toc92462546"/>
      <w:ins w:id="351" w:author="anna.resch88@gmail.com" w:date="2022-01-04T16:13:00Z">
        <w:r w:rsidRPr="00F07AB2">
          <w:rPr>
            <w:lang w:val="en-US"/>
          </w:rPr>
          <w:t>Hydrogel fabrication</w:t>
        </w:r>
        <w:r>
          <w:rPr>
            <w:lang w:val="en-US"/>
          </w:rPr>
          <w:t xml:space="preserve"> and crosslinking</w:t>
        </w:r>
        <w:bookmarkEnd w:id="350"/>
      </w:ins>
    </w:p>
    <w:p w14:paraId="050E1B6B" w14:textId="77777777" w:rsidR="00622DE5" w:rsidRDefault="00622DE5" w:rsidP="00622DE5">
      <w:pPr>
        <w:jc w:val="both"/>
        <w:rPr>
          <w:ins w:id="352" w:author="anna.resch88@gmail.com" w:date="2022-01-04T16:13:00Z"/>
          <w:rFonts w:asciiTheme="majorHAnsi" w:hAnsiTheme="majorHAnsi" w:cstheme="majorHAnsi"/>
          <w:lang w:val="en-US"/>
        </w:rPr>
      </w:pPr>
      <w:ins w:id="353" w:author="anna.resch88@gmail.com" w:date="2022-01-04T16:13:00Z">
        <w:r w:rsidRPr="00F07AB2">
          <w:rPr>
            <w:rFonts w:asciiTheme="majorHAnsi" w:hAnsiTheme="majorHAnsi" w:cstheme="majorHAnsi"/>
            <w:lang w:val="en-US"/>
          </w:rPr>
          <w:t xml:space="preserve">Lyophilized protein aliquots with known protein quantities were dissolved in </w:t>
        </w:r>
        <w:r>
          <w:rPr>
            <w:rFonts w:asciiTheme="majorHAnsi" w:hAnsiTheme="majorHAnsi" w:cstheme="majorHAnsi"/>
            <w:lang w:val="en-US"/>
          </w:rPr>
          <w:t>ddH</w:t>
        </w:r>
        <w:r w:rsidRPr="00E33AEB">
          <w:rPr>
            <w:rFonts w:asciiTheme="majorHAnsi" w:hAnsiTheme="majorHAnsi" w:cstheme="majorHAnsi"/>
            <w:vertAlign w:val="subscript"/>
            <w:lang w:val="en-US"/>
          </w:rPr>
          <w:t>2</w:t>
        </w:r>
        <w:r>
          <w:rPr>
            <w:rFonts w:asciiTheme="majorHAnsi" w:hAnsiTheme="majorHAnsi" w:cstheme="majorHAnsi"/>
            <w:lang w:val="en-US"/>
          </w:rPr>
          <w:t>O</w:t>
        </w:r>
        <w:r w:rsidRPr="00F07AB2">
          <w:rPr>
            <w:rFonts w:asciiTheme="majorHAnsi" w:hAnsiTheme="majorHAnsi" w:cstheme="majorHAnsi"/>
            <w:lang w:val="en-US"/>
          </w:rPr>
          <w:t xml:space="preserve">, 4 M urea or PBS, depending on the protein and the desired application. In case of hydrogel pads for nanoindentation, </w:t>
        </w:r>
        <w:r>
          <w:rPr>
            <w:rFonts w:asciiTheme="majorHAnsi" w:hAnsiTheme="majorHAnsi" w:cstheme="majorHAnsi"/>
            <w:lang w:val="en-US"/>
          </w:rPr>
          <w:t>ddH</w:t>
        </w:r>
        <w:r w:rsidRPr="000D5FDB">
          <w:rPr>
            <w:rFonts w:asciiTheme="majorHAnsi" w:hAnsiTheme="majorHAnsi" w:cstheme="majorHAnsi"/>
            <w:vertAlign w:val="subscript"/>
            <w:lang w:val="en-US"/>
          </w:rPr>
          <w:t>2</w:t>
        </w:r>
        <w:proofErr w:type="gramStart"/>
        <w:r>
          <w:rPr>
            <w:rFonts w:asciiTheme="majorHAnsi" w:hAnsiTheme="majorHAnsi" w:cstheme="majorHAnsi"/>
            <w:lang w:val="en-US"/>
          </w:rPr>
          <w:t>O</w:t>
        </w:r>
        <w:r w:rsidRPr="00F07AB2">
          <w:rPr>
            <w:rFonts w:asciiTheme="majorHAnsi" w:hAnsiTheme="majorHAnsi" w:cstheme="majorHAnsi"/>
            <w:lang w:val="en-US"/>
          </w:rPr>
          <w:t>(</w:t>
        </w:r>
        <w:proofErr w:type="gramEnd"/>
        <w:r w:rsidRPr="00F07AB2">
          <w:rPr>
            <w:rFonts w:asciiTheme="majorHAnsi" w:hAnsiTheme="majorHAnsi" w:cstheme="majorHAnsi"/>
            <w:lang w:val="en-US"/>
          </w:rPr>
          <w:t xml:space="preserve">for ULD-V20-ULD and ULD-V40-ULD) or 4 M urea (for ULD-V80-ULD and ULD-V120-ULD) was used. For corneal sealing experiments, </w:t>
        </w:r>
        <w:r>
          <w:rPr>
            <w:rFonts w:asciiTheme="majorHAnsi" w:hAnsiTheme="majorHAnsi" w:cstheme="majorHAnsi"/>
            <w:lang w:val="en-US"/>
          </w:rPr>
          <w:t>ddH</w:t>
        </w:r>
        <w:r w:rsidRPr="000D5FDB">
          <w:rPr>
            <w:rFonts w:asciiTheme="majorHAnsi" w:hAnsiTheme="majorHAnsi" w:cstheme="majorHAnsi"/>
            <w:vertAlign w:val="subscript"/>
            <w:lang w:val="en-US"/>
          </w:rPr>
          <w:t>2</w:t>
        </w:r>
        <w:r>
          <w:rPr>
            <w:rFonts w:asciiTheme="majorHAnsi" w:hAnsiTheme="majorHAnsi" w:cstheme="majorHAnsi"/>
            <w:lang w:val="en-US"/>
          </w:rPr>
          <w:t xml:space="preserve">O </w:t>
        </w:r>
        <w:r w:rsidRPr="00F07AB2">
          <w:rPr>
            <w:rFonts w:asciiTheme="majorHAnsi" w:hAnsiTheme="majorHAnsi" w:cstheme="majorHAnsi"/>
            <w:lang w:val="en-US"/>
          </w:rPr>
          <w:t>or PBS was used. As soon as the protein was dissolved homogeneously, riboflavin-phosphate (stock solution 50 mM) or Tris(bipyridine)</w:t>
        </w:r>
        <w:proofErr w:type="gramStart"/>
        <w:r w:rsidRPr="00F07AB2">
          <w:rPr>
            <w:rFonts w:asciiTheme="majorHAnsi" w:hAnsiTheme="majorHAnsi" w:cstheme="majorHAnsi"/>
            <w:lang w:val="en-US"/>
          </w:rPr>
          <w:t>ruthenium(</w:t>
        </w:r>
        <w:proofErr w:type="gramEnd"/>
        <w:r w:rsidRPr="00F07AB2">
          <w:rPr>
            <w:rFonts w:asciiTheme="majorHAnsi" w:hAnsiTheme="majorHAnsi" w:cstheme="majorHAnsi"/>
            <w:lang w:val="en-US"/>
          </w:rPr>
          <w:t>II) chloride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stock solution 10 mM) was added to a final concentration of 2.5 mM riboflavin or 0.1 mM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followed by brief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then ammonium </w:t>
        </w:r>
        <w:proofErr w:type="spellStart"/>
        <w:r w:rsidRPr="00F07AB2">
          <w:rPr>
            <w:rFonts w:asciiTheme="majorHAnsi" w:hAnsiTheme="majorHAnsi" w:cstheme="majorHAnsi"/>
            <w:lang w:val="en-US"/>
          </w:rPr>
          <w:t>per</w:t>
        </w:r>
        <w:r>
          <w:rPr>
            <w:rFonts w:asciiTheme="majorHAnsi" w:hAnsiTheme="majorHAnsi" w:cstheme="majorHAnsi"/>
            <w:lang w:val="en-US"/>
          </w:rPr>
          <w:t>oxodi</w:t>
        </w:r>
        <w:r w:rsidRPr="00F07AB2">
          <w:rPr>
            <w:rFonts w:asciiTheme="majorHAnsi" w:hAnsiTheme="majorHAnsi" w:cstheme="majorHAnsi"/>
            <w:lang w:val="en-US"/>
          </w:rPr>
          <w:t>sulfate</w:t>
        </w:r>
        <w:proofErr w:type="spellEnd"/>
        <w:r w:rsidRPr="00F07AB2">
          <w:rPr>
            <w:rFonts w:asciiTheme="majorHAnsi" w:hAnsiTheme="majorHAnsi" w:cstheme="majorHAnsi"/>
            <w:lang w:val="en-US"/>
          </w:rPr>
          <w:t xml:space="preserve"> (APS) (stock solution 1 M) was added to a final concentration of 30 mM, again followed by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For exposure of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 xml:space="preserve">-solution and subsequent crosslinking, we used the </w:t>
        </w:r>
        <w:proofErr w:type="spellStart"/>
        <w:r w:rsidRPr="00F07AB2">
          <w:rPr>
            <w:rFonts w:asciiTheme="majorHAnsi" w:hAnsiTheme="majorHAnsi" w:cstheme="majorHAnsi"/>
            <w:lang w:val="en-US"/>
          </w:rPr>
          <w:t>Prizmatix</w:t>
        </w:r>
        <w:proofErr w:type="spellEnd"/>
        <w:r w:rsidRPr="00F07AB2">
          <w:rPr>
            <w:rFonts w:asciiTheme="majorHAnsi" w:hAnsiTheme="majorHAnsi" w:cstheme="majorHAnsi"/>
            <w:lang w:val="en-US"/>
          </w:rPr>
          <w:t xml:space="preserve"> / Mountain Photonics UHP-T-DI LED, a </w:t>
        </w:r>
        <w:proofErr w:type="gramStart"/>
        <w:r w:rsidRPr="00F07AB2">
          <w:rPr>
            <w:rFonts w:asciiTheme="majorHAnsi" w:hAnsiTheme="majorHAnsi" w:cstheme="majorHAnsi"/>
            <w:lang w:val="en-US"/>
          </w:rPr>
          <w:t>high power</w:t>
        </w:r>
        <w:proofErr w:type="gramEnd"/>
        <w:r w:rsidRPr="00F07AB2">
          <w:rPr>
            <w:rFonts w:asciiTheme="majorHAnsi" w:hAnsiTheme="majorHAnsi" w:cstheme="majorHAnsi"/>
            <w:lang w:val="en-US"/>
          </w:rPr>
          <w:t xml:space="preserve"> LED light source with a power of 5.5 W and a collimated light beam of 460 nm wavelength that is connected to a power control element to adjust the desired intensity. Exposure time, distance to the light source and light </w:t>
        </w:r>
        <w:r w:rsidRPr="00F07AB2">
          <w:rPr>
            <w:rFonts w:asciiTheme="majorHAnsi" w:hAnsiTheme="majorHAnsi" w:cstheme="majorHAnsi"/>
            <w:lang w:val="en-US"/>
          </w:rPr>
          <w:lastRenderedPageBreak/>
          <w:t xml:space="preserve">intensity were chosen according to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-solution’s requirements and desired application. The exposure energy density can be calculated using</w:t>
        </w:r>
        <w:r>
          <w:rPr>
            <w:rFonts w:asciiTheme="majorHAnsi" w:hAnsiTheme="majorHAnsi" w:cstheme="majorHAnsi"/>
            <w:lang w:val="en-US"/>
          </w:rPr>
          <w:t xml:space="preserve">  </w:t>
        </w:r>
      </w:ins>
      <m:oMath>
        <m:f>
          <m:fPr>
            <m:ctrlPr>
              <w:ins w:id="354" w:author="anna.resch88@gmail.com" w:date="2022-01-04T16:13:00Z">
                <w:rPr>
                  <w:rFonts w:ascii="Cambria Math" w:hAnsi="Cambria Math" w:cstheme="majorHAnsi"/>
                  <w:i/>
                </w:rPr>
              </w:ins>
            </m:ctrlPr>
          </m:fPr>
          <m:num>
            <m:r>
              <w:ins w:id="355" w:author="anna.resch88@gmail.com" w:date="2022-01-04T16:13:00Z">
                <w:rPr>
                  <w:rFonts w:ascii="Cambria Math" w:hAnsi="Cambria Math" w:cstheme="majorHAnsi"/>
                </w:rPr>
                <m:t>E</m:t>
              </w:ins>
            </m:r>
          </m:num>
          <m:den>
            <m:r>
              <w:ins w:id="356" w:author="anna.resch88@gmail.com" w:date="2022-01-04T16:13:00Z">
                <w:rPr>
                  <w:rFonts w:ascii="Cambria Math" w:hAnsi="Cambria Math" w:cstheme="majorHAnsi"/>
                </w:rPr>
                <m:t>A</m:t>
              </w:ins>
            </m:r>
          </m:den>
        </m:f>
        <m:r>
          <w:ins w:id="357" w:author="anna.resch88@gmail.com" w:date="2022-01-04T16:13:00Z">
            <w:rPr>
              <w:rFonts w:ascii="Cambria Math" w:hAnsi="Cambria Math" w:cstheme="majorHAnsi"/>
              <w:lang w:val="en-US"/>
            </w:rPr>
            <m:t>=</m:t>
          </w:ins>
        </m:r>
        <m:r>
          <w:ins w:id="358" w:author="anna.resch88@gmail.com" w:date="2022-01-04T16:13:00Z">
            <w:rPr>
              <w:rFonts w:ascii="Cambria Math" w:hAnsi="Cambria Math" w:cstheme="majorHAnsi"/>
            </w:rPr>
            <m:t>I</m:t>
          </w:ins>
        </m:r>
        <m:r>
          <w:ins w:id="359" w:author="anna.resch88@gmail.com" w:date="2022-01-04T16:13:00Z">
            <w:rPr>
              <w:rFonts w:ascii="Cambria Math" w:hAnsi="Cambria Math" w:cstheme="majorHAnsi"/>
              <w:lang w:val="en-US"/>
            </w:rPr>
            <m:t>*</m:t>
          </w:ins>
        </m:r>
        <m:r>
          <w:ins w:id="360" w:author="anna.resch88@gmail.com" w:date="2022-01-04T16:13:00Z">
            <w:rPr>
              <w:rFonts w:ascii="Cambria Math" w:hAnsi="Cambria Math" w:cstheme="majorHAnsi"/>
            </w:rPr>
            <m:t>t</m:t>
          </w:ins>
        </m:r>
        <m:r>
          <w:ins w:id="361" w:author="anna.resch88@gmail.com" w:date="2022-01-04T16:13:00Z">
            <w:rPr>
              <w:rFonts w:ascii="Cambria Math" w:hAnsi="Cambria Math" w:cstheme="majorHAnsi"/>
              <w:lang w:val="en-US"/>
            </w:rPr>
            <m:t>*</m:t>
          </w:ins>
        </m:r>
        <m:f>
          <m:fPr>
            <m:ctrlPr>
              <w:ins w:id="362" w:author="anna.resch88@gmail.com" w:date="2022-01-04T16:13:00Z">
                <w:rPr>
                  <w:rFonts w:ascii="Cambria Math" w:hAnsi="Cambria Math" w:cstheme="majorHAnsi"/>
                  <w:i/>
                </w:rPr>
              </w:ins>
            </m:ctrlPr>
          </m:fPr>
          <m:num>
            <m:r>
              <w:ins w:id="363" w:author="anna.resch88@gmail.com" w:date="2022-01-04T16:13:00Z">
                <w:rPr>
                  <w:rFonts w:ascii="Cambria Math" w:hAnsi="Cambria Math" w:cstheme="majorHAnsi"/>
                  <w:lang w:val="en-US"/>
                </w:rPr>
                <m:t xml:space="preserve">5.5 </m:t>
              </w:ins>
            </m:r>
            <m:r>
              <w:ins w:id="364" w:author="anna.resch88@gmail.com" w:date="2022-01-04T16:13:00Z">
                <w:rPr>
                  <w:rFonts w:ascii="Cambria Math" w:hAnsi="Cambria Math" w:cstheme="majorHAnsi"/>
                </w:rPr>
                <m:t>W</m:t>
              </w:ins>
            </m:r>
          </m:num>
          <m:den>
            <m:r>
              <w:ins w:id="365" w:author="anna.resch88@gmail.com" w:date="2022-01-04T16:13:00Z">
                <w:rPr>
                  <w:rFonts w:ascii="Cambria Math" w:hAnsi="Cambria Math" w:cstheme="majorHAnsi"/>
                </w:rPr>
                <m:t>A</m:t>
              </w:ins>
            </m:r>
          </m:den>
        </m:f>
      </m:oMath>
      <w:ins w:id="366" w:author="anna.resch88@gmail.com" w:date="2022-01-04T16:13:00Z">
        <w:r w:rsidRPr="00F07AB2">
          <w:rPr>
            <w:rFonts w:asciiTheme="majorHAnsi" w:hAnsiTheme="majorHAnsi" w:cstheme="majorHAnsi"/>
            <w:lang w:val="en-US"/>
          </w:rPr>
          <w:t xml:space="preserve"> , </w:t>
        </w:r>
      </w:ins>
    </w:p>
    <w:p w14:paraId="093E9C82" w14:textId="77777777" w:rsidR="00622DE5" w:rsidRPr="00F07AB2" w:rsidRDefault="00622DE5" w:rsidP="00622DE5">
      <w:pPr>
        <w:jc w:val="both"/>
        <w:rPr>
          <w:ins w:id="367" w:author="anna.resch88@gmail.com" w:date="2022-01-04T16:13:00Z"/>
          <w:rFonts w:asciiTheme="majorHAnsi" w:hAnsiTheme="majorHAnsi" w:cstheme="majorHAnsi"/>
          <w:lang w:val="en-US"/>
        </w:rPr>
      </w:pPr>
      <w:ins w:id="368" w:author="anna.resch88@gmail.com" w:date="2022-01-04T16:13:00Z">
        <w:r w:rsidRPr="00F07AB2">
          <w:rPr>
            <w:rFonts w:asciiTheme="majorHAnsi" w:hAnsiTheme="majorHAnsi" w:cstheme="majorHAnsi"/>
            <w:lang w:val="en-US"/>
          </w:rPr>
          <w:t xml:space="preserve">where </w:t>
        </w:r>
        <w:r w:rsidRPr="007458E3">
          <w:rPr>
            <w:rFonts w:asciiTheme="majorHAnsi" w:hAnsiTheme="majorHAnsi" w:cstheme="majorHAnsi"/>
            <w:i/>
            <w:iCs/>
            <w:lang w:val="en-US"/>
          </w:rPr>
          <w:t>E</w:t>
        </w:r>
        <w:r w:rsidRPr="00F07AB2">
          <w:rPr>
            <w:rFonts w:asciiTheme="majorHAnsi" w:hAnsiTheme="majorHAnsi" w:cstheme="majorHAnsi"/>
            <w:lang w:val="en-US"/>
          </w:rPr>
          <w:t xml:space="preserve"> is the exposure energy, </w:t>
        </w:r>
        <w:r w:rsidRPr="007458E3">
          <w:rPr>
            <w:rFonts w:asciiTheme="majorHAnsi" w:hAnsiTheme="majorHAnsi" w:cstheme="majorHAnsi"/>
            <w:i/>
            <w:iCs/>
            <w:lang w:val="en-US"/>
          </w:rPr>
          <w:t>A</w:t>
        </w:r>
        <w:r w:rsidRPr="00F07AB2">
          <w:rPr>
            <w:rFonts w:asciiTheme="majorHAnsi" w:hAnsiTheme="majorHAnsi" w:cstheme="majorHAnsi"/>
            <w:lang w:val="en-US"/>
          </w:rPr>
          <w:t xml:space="preserve"> is the </w:t>
        </w:r>
        <w:r>
          <w:rPr>
            <w:rFonts w:asciiTheme="majorHAnsi" w:hAnsiTheme="majorHAnsi" w:cstheme="majorHAnsi"/>
            <w:lang w:val="en-US"/>
          </w:rPr>
          <w:t>exposed</w:t>
        </w:r>
        <w:r w:rsidRPr="00F07AB2">
          <w:rPr>
            <w:rFonts w:asciiTheme="majorHAnsi" w:hAnsiTheme="majorHAnsi" w:cstheme="majorHAnsi"/>
            <w:lang w:val="en-US"/>
          </w:rPr>
          <w:t xml:space="preserve"> area, </w:t>
        </w:r>
        <w:r w:rsidRPr="007458E3">
          <w:rPr>
            <w:rFonts w:asciiTheme="majorHAnsi" w:hAnsiTheme="majorHAnsi" w:cstheme="majorHAnsi"/>
            <w:i/>
            <w:iCs/>
            <w:lang w:val="en-US"/>
          </w:rPr>
          <w:t>I</w:t>
        </w:r>
        <w:r w:rsidRPr="00F07AB2">
          <w:rPr>
            <w:rFonts w:asciiTheme="majorHAnsi" w:hAnsiTheme="majorHAnsi" w:cstheme="majorHAnsi"/>
            <w:lang w:val="en-US"/>
          </w:rPr>
          <w:t xml:space="preserve"> </w:t>
        </w:r>
        <w:proofErr w:type="gramStart"/>
        <w:r w:rsidRPr="00F07AB2">
          <w:rPr>
            <w:rFonts w:asciiTheme="majorHAnsi" w:hAnsiTheme="majorHAnsi" w:cstheme="majorHAnsi"/>
            <w:lang w:val="en-US"/>
          </w:rPr>
          <w:t>is</w:t>
        </w:r>
        <w:proofErr w:type="gramEnd"/>
        <w:r w:rsidRPr="00F07AB2">
          <w:rPr>
            <w:rFonts w:asciiTheme="majorHAnsi" w:hAnsiTheme="majorHAnsi" w:cstheme="majorHAnsi"/>
            <w:lang w:val="en-US"/>
          </w:rPr>
          <w:t xml:space="preserve"> the chosen intensity, and </w:t>
        </w:r>
        <w:r w:rsidRPr="007458E3">
          <w:rPr>
            <w:rFonts w:asciiTheme="majorHAnsi" w:hAnsiTheme="majorHAnsi" w:cstheme="majorHAnsi"/>
            <w:i/>
            <w:iCs/>
            <w:lang w:val="en-US"/>
          </w:rPr>
          <w:t>t</w:t>
        </w:r>
        <w:r w:rsidRPr="00F07AB2">
          <w:rPr>
            <w:rFonts w:asciiTheme="majorHAnsi" w:hAnsiTheme="majorHAnsi" w:cstheme="majorHAnsi"/>
            <w:lang w:val="en-US"/>
          </w:rPr>
          <w:t xml:space="preserve"> is the exposure time. The exposed area was calculated based on the sample-lamp distance and the LED diameter. The set intensity ranged from 40 % to 80 %, depending on the gel composition.</w:t>
        </w:r>
      </w:ins>
    </w:p>
    <w:p w14:paraId="4206E963" w14:textId="77777777" w:rsidR="00622DE5" w:rsidRPr="0056794D" w:rsidRDefault="00622DE5" w:rsidP="00622DE5">
      <w:pPr>
        <w:jc w:val="both"/>
        <w:rPr>
          <w:ins w:id="369" w:author="anna.resch88@gmail.com" w:date="2022-01-04T16:13:00Z"/>
          <w:rFonts w:asciiTheme="majorHAnsi" w:hAnsiTheme="majorHAnsi" w:cstheme="majorHAnsi"/>
          <w:lang w:val="en-US"/>
        </w:rPr>
      </w:pPr>
    </w:p>
    <w:p w14:paraId="1E3463B8" w14:textId="77777777" w:rsidR="00622DE5" w:rsidRDefault="00622DE5" w:rsidP="00622DE5">
      <w:pPr>
        <w:jc w:val="center"/>
        <w:rPr>
          <w:ins w:id="370" w:author="anna.resch88@gmail.com" w:date="2022-01-04T16:13:00Z"/>
          <w:rFonts w:asciiTheme="majorHAnsi" w:hAnsiTheme="majorHAnsi" w:cstheme="majorHAnsi"/>
          <w:b/>
          <w:bCs/>
          <w:i/>
          <w:lang w:val="en-US"/>
        </w:rPr>
      </w:pPr>
      <w:ins w:id="371" w:author="anna.resch88@gmail.com" w:date="2022-01-04T16:13:00Z">
        <w:r>
          <w:rPr>
            <w:noProof/>
          </w:rPr>
          <w:drawing>
            <wp:inline distT="0" distB="0" distL="0" distR="0" wp14:anchorId="33F588DC" wp14:editId="6D902BF9">
              <wp:extent cx="3581400" cy="2392319"/>
              <wp:effectExtent l="0" t="0" r="0" b="8255"/>
              <wp:docPr id="57" name="Grafik 57" descr="Ein Bild, das Text, Königin, Computer,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Königin, Computer, Schreibtisch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8343" cy="2396957"/>
                      </a:xfrm>
                      <a:prstGeom prst="rect">
                        <a:avLst/>
                      </a:prstGeom>
                      <a:noFill/>
                      <a:ln>
                        <a:noFill/>
                      </a:ln>
                    </pic:spPr>
                  </pic:pic>
                </a:graphicData>
              </a:graphic>
            </wp:inline>
          </w:drawing>
        </w:r>
      </w:ins>
    </w:p>
    <w:p w14:paraId="5AE23AC5" w14:textId="53FC1306" w:rsidR="00622DE5" w:rsidRPr="00F07AB2" w:rsidRDefault="00622DE5" w:rsidP="00622DE5">
      <w:pPr>
        <w:jc w:val="both"/>
        <w:rPr>
          <w:ins w:id="372" w:author="anna.resch88@gmail.com" w:date="2022-01-04T16:13:00Z"/>
          <w:rFonts w:asciiTheme="majorHAnsi" w:hAnsiTheme="majorHAnsi" w:cstheme="majorHAnsi"/>
          <w:lang w:val="en-US"/>
        </w:rPr>
      </w:pPr>
      <w:ins w:id="373" w:author="anna.resch88@gmail.com" w:date="2022-01-04T16:13:00Z">
        <w:r w:rsidRPr="00B95229">
          <w:rPr>
            <w:rFonts w:asciiTheme="majorHAnsi" w:hAnsiTheme="majorHAnsi" w:cstheme="majorHAnsi"/>
            <w:b/>
            <w:bCs/>
            <w:i/>
            <w:lang w:val="en-US"/>
          </w:rPr>
          <w:t>Figure S-</w:t>
        </w:r>
      </w:ins>
      <w:r w:rsidR="00AD376B">
        <w:rPr>
          <w:rFonts w:asciiTheme="majorHAnsi" w:hAnsiTheme="majorHAnsi" w:cstheme="majorHAnsi"/>
          <w:b/>
          <w:bCs/>
          <w:i/>
          <w:lang w:val="en-US"/>
        </w:rPr>
        <w:t>7</w:t>
      </w:r>
      <w:ins w:id="374" w:author="anna.resch88@gmail.com" w:date="2022-01-04T16:13:00Z">
        <w:r w:rsidRPr="00B95229">
          <w:rPr>
            <w:rFonts w:asciiTheme="majorHAnsi" w:hAnsiTheme="majorHAnsi" w:cstheme="majorHAnsi"/>
            <w:b/>
            <w:bCs/>
            <w:i/>
            <w:lang w:val="en-US"/>
          </w:rPr>
          <w:t xml:space="preserve">: </w:t>
        </w:r>
        <w:r>
          <w:rPr>
            <w:rFonts w:asciiTheme="majorHAnsi" w:hAnsiTheme="majorHAnsi" w:cstheme="majorHAnsi"/>
            <w:b/>
            <w:bCs/>
            <w:i/>
            <w:lang w:val="en-US"/>
          </w:rPr>
          <w:t>Preparation of hydrogel samples for characterization</w:t>
        </w:r>
        <w:r w:rsidRPr="00B95229">
          <w:rPr>
            <w:rFonts w:asciiTheme="majorHAnsi" w:hAnsiTheme="majorHAnsi" w:cstheme="majorHAnsi"/>
            <w:i/>
            <w:lang w:val="en-US"/>
          </w:rPr>
          <w:t>.</w:t>
        </w:r>
        <w:r>
          <w:rPr>
            <w:rFonts w:asciiTheme="majorHAnsi" w:hAnsiTheme="majorHAnsi" w:cstheme="majorHAnsi"/>
            <w:i/>
            <w:lang w:val="en-US"/>
          </w:rPr>
          <w:t xml:space="preserve"> </w:t>
        </w:r>
        <w:r w:rsidRPr="00F07AB2">
          <w:rPr>
            <w:rFonts w:asciiTheme="majorHAnsi" w:hAnsiTheme="majorHAnsi" w:cstheme="majorHAnsi"/>
            <w:lang w:val="en-US"/>
          </w:rPr>
          <w:t xml:space="preserve">For nanoindentation </w:t>
        </w:r>
        <w:r>
          <w:rPr>
            <w:rFonts w:asciiTheme="majorHAnsi" w:hAnsiTheme="majorHAnsi" w:cstheme="majorHAnsi"/>
            <w:lang w:val="en-US"/>
          </w:rPr>
          <w:t xml:space="preserve">(A) </w:t>
        </w:r>
        <w:r w:rsidRPr="00F07AB2">
          <w:rPr>
            <w:rFonts w:asciiTheme="majorHAnsi" w:hAnsiTheme="majorHAnsi" w:cstheme="majorHAnsi"/>
            <w:lang w:val="en-US"/>
          </w:rPr>
          <w:t>and dynamic stretch experiments</w:t>
        </w:r>
        <w:r>
          <w:rPr>
            <w:rFonts w:asciiTheme="majorHAnsi" w:hAnsiTheme="majorHAnsi" w:cstheme="majorHAnsi"/>
            <w:lang w:val="en-US"/>
          </w:rPr>
          <w:t xml:space="preserve"> (B)</w:t>
        </w:r>
        <w:r w:rsidRPr="00F07AB2">
          <w:rPr>
            <w:rFonts w:asciiTheme="majorHAnsi" w:hAnsiTheme="majorHAnsi" w:cstheme="majorHAnsi"/>
            <w:lang w:val="en-US"/>
          </w:rPr>
          <w:t>, we casted the</w:t>
        </w:r>
        <w:r w:rsidRPr="007458E3">
          <w:rPr>
            <w:rFonts w:asciiTheme="majorHAnsi" w:hAnsiTheme="majorHAnsi" w:cstheme="majorHAnsi"/>
            <w:lang w:val="en-US"/>
          </w:rPr>
          <w:t xml:space="preserv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w:t>
        </w:r>
        <w:r w:rsidRPr="00F07AB2">
          <w:rPr>
            <w:rFonts w:asciiTheme="majorHAnsi" w:hAnsiTheme="majorHAnsi" w:cstheme="majorHAnsi"/>
            <w:lang w:val="en-US"/>
          </w:rPr>
          <w:t xml:space="preserve">solution between two microscope slides and exposed the solution from both sides. To prevent sticking to the glass, the microscope slides were coated with a tetrafluoroethylene hexafluoropropylene copolymer foil. </w:t>
        </w:r>
        <w:r>
          <w:rPr>
            <w:rFonts w:asciiTheme="majorHAnsi" w:hAnsiTheme="majorHAnsi" w:cstheme="majorHAnsi"/>
            <w:lang w:val="en-US"/>
          </w:rPr>
          <w:t>For fluorospectrometric measurements, we pipetted the 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solution in a black 384-well plate. </w:t>
        </w:r>
      </w:ins>
    </w:p>
    <w:p w14:paraId="73C08D87" w14:textId="77777777" w:rsidR="003F21C1" w:rsidRPr="003F21C1" w:rsidRDefault="003F21C1">
      <w:pPr>
        <w:rPr>
          <w:lang w:val="en-US"/>
          <w:rPrChange w:id="375" w:author="anna.resch88@gmail.com" w:date="2022-01-04T10:08:00Z">
            <w:rPr>
              <w:lang w:val="en-GB"/>
            </w:rPr>
          </w:rPrChange>
        </w:rPr>
        <w:pPrChange w:id="376" w:author="anna.resch88@gmail.com" w:date="2022-01-04T10:08:00Z">
          <w:pPr>
            <w:jc w:val="both"/>
          </w:pPr>
        </w:pPrChange>
      </w:pPr>
    </w:p>
    <w:p w14:paraId="319FBA66" w14:textId="2BA8A598" w:rsidR="00067C6D" w:rsidRDefault="00067C6D" w:rsidP="003228B4">
      <w:pPr>
        <w:pStyle w:val="berschrift3"/>
        <w:numPr>
          <w:ilvl w:val="0"/>
          <w:numId w:val="47"/>
        </w:numPr>
        <w:rPr>
          <w:ins w:id="377" w:author="anna.resch88@gmail.com" w:date="2022-01-04T10:18:00Z"/>
          <w:lang w:val="en-US"/>
        </w:rPr>
      </w:pPr>
      <w:bookmarkStart w:id="378" w:name="_Toc92462547"/>
      <w:proofErr w:type="spellStart"/>
      <w:r w:rsidRPr="00F07AB2">
        <w:rPr>
          <w:lang w:val="en-US"/>
        </w:rPr>
        <w:t>Dityrosine</w:t>
      </w:r>
      <w:proofErr w:type="spellEnd"/>
      <w:r w:rsidRPr="00F07AB2">
        <w:rPr>
          <w:lang w:val="en-US"/>
        </w:rPr>
        <w:t xml:space="preserve"> content</w:t>
      </w:r>
      <w:bookmarkEnd w:id="378"/>
    </w:p>
    <w:p w14:paraId="7FE57116" w14:textId="65372D00" w:rsidR="004172A0" w:rsidRPr="004172A0" w:rsidDel="004172A0" w:rsidRDefault="004172A0">
      <w:pPr>
        <w:pStyle w:val="berschrift4"/>
        <w:numPr>
          <w:ilvl w:val="1"/>
          <w:numId w:val="13"/>
        </w:numPr>
        <w:rPr>
          <w:del w:id="379" w:author="anna.resch88@gmail.com" w:date="2022-01-04T10:20:00Z"/>
          <w:lang w:val="en-US"/>
        </w:rPr>
        <w:pPrChange w:id="380" w:author="anna.resch88@gmail.com" w:date="2022-01-04T10:19:00Z">
          <w:pPr>
            <w:pStyle w:val="berschrift4"/>
            <w:numPr>
              <w:ilvl w:val="1"/>
              <w:numId w:val="13"/>
            </w:numPr>
            <w:ind w:left="792" w:hanging="432"/>
            <w:jc w:val="both"/>
          </w:pPr>
        </w:pPrChange>
      </w:pPr>
      <w:bookmarkStart w:id="381" w:name="_Toc92273407"/>
      <w:bookmarkStart w:id="382" w:name="_Toc92273462"/>
      <w:bookmarkEnd w:id="381"/>
      <w:bookmarkEnd w:id="382"/>
    </w:p>
    <w:p w14:paraId="4A7663A1" w14:textId="6BB99F22" w:rsidR="00067C6D" w:rsidRPr="00F07AB2" w:rsidDel="005B2AA7" w:rsidRDefault="00067C6D" w:rsidP="00A21F16">
      <w:pPr>
        <w:jc w:val="both"/>
        <w:rPr>
          <w:del w:id="383" w:author="anna.resch88@gmail.com" w:date="2022-01-03T20:07:00Z"/>
          <w:rFonts w:asciiTheme="majorHAnsi" w:hAnsiTheme="majorHAnsi" w:cstheme="majorHAnsi"/>
          <w:lang w:val="en-US"/>
        </w:rPr>
      </w:pPr>
      <w:r w:rsidRPr="00F07AB2">
        <w:rPr>
          <w:rFonts w:asciiTheme="majorHAnsi" w:hAnsiTheme="majorHAnsi" w:cstheme="majorHAnsi"/>
          <w:lang w:val="en-US"/>
        </w:rPr>
        <w:t xml:space="preserve">We determined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formation by utilizing its autofluorescence properties</w: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 </w:instrTex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EN.CITE.DATA </w:instrText>
      </w:r>
      <w:r>
        <w:rPr>
          <w:rFonts w:asciiTheme="majorHAnsi" w:hAnsiTheme="majorHAnsi" w:cstheme="majorHAnsi"/>
          <w:lang w:val="en-US"/>
        </w:rPr>
      </w:r>
      <w:r>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9-10</w:t>
      </w:r>
      <w:r>
        <w:rPr>
          <w:rFonts w:asciiTheme="majorHAnsi" w:hAnsiTheme="majorHAnsi" w:cstheme="majorHAnsi"/>
          <w:lang w:val="en-US"/>
        </w:rPr>
        <w:fldChar w:fldCharType="end"/>
      </w:r>
      <w:r w:rsidRPr="00F07AB2">
        <w:rPr>
          <w:rFonts w:asciiTheme="majorHAnsi" w:hAnsiTheme="majorHAnsi" w:cstheme="majorHAnsi"/>
          <w:lang w:val="en-US"/>
        </w:rPr>
        <w:t xml:space="preserve">. Fluorescence spectroscopy was performed using the </w:t>
      </w:r>
      <w:proofErr w:type="spellStart"/>
      <w:r w:rsidRPr="00F07AB2">
        <w:rPr>
          <w:rFonts w:asciiTheme="majorHAnsi" w:hAnsiTheme="majorHAnsi" w:cstheme="majorHAnsi"/>
          <w:lang w:val="en-US"/>
        </w:rPr>
        <w:t>SpectraMax</w:t>
      </w:r>
      <w:proofErr w:type="spellEnd"/>
      <w:r w:rsidRPr="00F07AB2">
        <w:rPr>
          <w:rFonts w:asciiTheme="majorHAnsi" w:hAnsiTheme="majorHAnsi" w:cstheme="majorHAnsi"/>
          <w:lang w:val="en-US"/>
        </w:rPr>
        <w:t xml:space="preserve"> iD5 Microplate Reader (Molecular Devices, LCC). 6 µ</w:t>
      </w:r>
      <w:ins w:id="384" w:author="anna.resch88@gmail.com" w:date="2022-01-04T10:18:00Z">
        <w:r w:rsidR="004172A0">
          <w:rPr>
            <w:rFonts w:asciiTheme="majorHAnsi" w:hAnsiTheme="majorHAnsi" w:cstheme="majorHAnsi"/>
            <w:lang w:val="en-US"/>
          </w:rPr>
          <w:t>L</w:t>
        </w:r>
      </w:ins>
      <w:del w:id="385" w:author="anna.resch88@gmail.com" w:date="2022-01-04T10:18:00Z">
        <w:r w:rsidRPr="00F07AB2" w:rsidDel="004172A0">
          <w:rPr>
            <w:rFonts w:asciiTheme="majorHAnsi" w:hAnsiTheme="majorHAnsi" w:cstheme="majorHAnsi"/>
            <w:lang w:val="en-US"/>
          </w:rPr>
          <w:delText>l</w:delText>
        </w:r>
      </w:del>
      <w:r w:rsidRPr="00F07AB2">
        <w:rPr>
          <w:rFonts w:asciiTheme="majorHAnsi" w:hAnsiTheme="majorHAnsi" w:cstheme="majorHAnsi"/>
          <w:lang w:val="en-US"/>
        </w:rPr>
        <w:t xml:space="preserve"> of </w:t>
      </w:r>
      <w:r w:rsidR="007458E3">
        <w:rPr>
          <w:rFonts w:asciiTheme="majorHAnsi" w:hAnsiTheme="majorHAnsi" w:cstheme="majorHAnsi"/>
          <w:lang w:val="en-US"/>
        </w:rPr>
        <w:t>non-</w:t>
      </w:r>
      <w:proofErr w:type="spellStart"/>
      <w:r w:rsidR="007458E3">
        <w:rPr>
          <w:rFonts w:asciiTheme="majorHAnsi" w:hAnsiTheme="majorHAnsi" w:cstheme="majorHAnsi"/>
          <w:lang w:val="en-US"/>
        </w:rPr>
        <w:t>photocrosslinked</w:t>
      </w:r>
      <w:proofErr w:type="spellEnd"/>
      <w:r w:rsidR="007458E3">
        <w:rPr>
          <w:rFonts w:asciiTheme="majorHAnsi" w:hAnsiTheme="majorHAnsi" w:cstheme="majorHAnsi"/>
          <w:lang w:val="en-US"/>
        </w:rPr>
        <w:t xml:space="preserve"> protein</w:t>
      </w:r>
      <w:ins w:id="386" w:author="anna.resch88@gmail.com" w:date="2022-01-04T10:18:00Z">
        <w:r w:rsidR="004172A0">
          <w:rPr>
            <w:rFonts w:asciiTheme="majorHAnsi" w:hAnsiTheme="majorHAnsi" w:cstheme="majorHAnsi"/>
            <w:lang w:val="en-US"/>
          </w:rPr>
          <w:t xml:space="preserve"> </w:t>
        </w:r>
      </w:ins>
      <w:del w:id="387" w:author="anna.resch88@gmail.com" w:date="2022-01-04T10:18:00Z">
        <w:r w:rsidRPr="00F07AB2" w:rsidDel="004172A0">
          <w:rPr>
            <w:rFonts w:asciiTheme="majorHAnsi" w:hAnsiTheme="majorHAnsi" w:cstheme="majorHAnsi"/>
            <w:lang w:val="en-US"/>
          </w:rPr>
          <w:delText>-</w:delText>
        </w:r>
      </w:del>
      <w:r w:rsidRPr="00F07AB2">
        <w:rPr>
          <w:rFonts w:asciiTheme="majorHAnsi" w:hAnsiTheme="majorHAnsi" w:cstheme="majorHAnsi"/>
          <w:lang w:val="en-US"/>
        </w:rPr>
        <w:t xml:space="preserve">solution </w:t>
      </w:r>
      <w:proofErr w:type="gramStart"/>
      <w:r w:rsidRPr="00F07AB2">
        <w:rPr>
          <w:rFonts w:asciiTheme="majorHAnsi" w:hAnsiTheme="majorHAnsi" w:cstheme="majorHAnsi"/>
          <w:lang w:val="en-US"/>
        </w:rPr>
        <w:t>were</w:t>
      </w:r>
      <w:proofErr w:type="gramEnd"/>
      <w:r w:rsidRPr="00F07AB2">
        <w:rPr>
          <w:rFonts w:asciiTheme="majorHAnsi" w:hAnsiTheme="majorHAnsi" w:cstheme="majorHAnsi"/>
          <w:lang w:val="en-US"/>
        </w:rPr>
        <w:t xml:space="preserve"> pipetted in each well of a 384</w:t>
      </w:r>
      <w:del w:id="388" w:author="Alexander Resch" w:date="2022-01-19T19:49:00Z">
        <w:r w:rsidRPr="00F07AB2" w:rsidDel="00195CE7">
          <w:rPr>
            <w:rFonts w:asciiTheme="majorHAnsi" w:hAnsiTheme="majorHAnsi" w:cstheme="majorHAnsi"/>
            <w:lang w:val="en-US"/>
          </w:rPr>
          <w:delText xml:space="preserve"> </w:delText>
        </w:r>
      </w:del>
      <w:ins w:id="389" w:author="Alexander Resch" w:date="2022-01-19T19:49:00Z">
        <w:r w:rsidR="00195CE7">
          <w:rPr>
            <w:rFonts w:asciiTheme="majorHAnsi" w:hAnsiTheme="majorHAnsi" w:cstheme="majorHAnsi"/>
            <w:lang w:val="en-US"/>
          </w:rPr>
          <w:t>-</w:t>
        </w:r>
      </w:ins>
      <w:r w:rsidRPr="00F07AB2">
        <w:rPr>
          <w:rFonts w:asciiTheme="majorHAnsi" w:hAnsiTheme="majorHAnsi" w:cstheme="majorHAnsi"/>
          <w:lang w:val="en-US"/>
        </w:rPr>
        <w:t xml:space="preserve">well plate and subsequently exposed to </w:t>
      </w:r>
      <w:r>
        <w:rPr>
          <w:rFonts w:asciiTheme="majorHAnsi" w:hAnsiTheme="majorHAnsi" w:cstheme="majorHAnsi"/>
          <w:lang w:val="en-US"/>
        </w:rPr>
        <w:t xml:space="preserve">light to induce </w:t>
      </w:r>
      <w:r w:rsidRPr="00F07AB2">
        <w:rPr>
          <w:rFonts w:asciiTheme="majorHAnsi" w:hAnsiTheme="majorHAnsi" w:cstheme="majorHAnsi"/>
          <w:lang w:val="en-US"/>
        </w:rPr>
        <w:t>crosslink</w:t>
      </w:r>
      <w:r>
        <w:rPr>
          <w:rFonts w:asciiTheme="majorHAnsi" w:hAnsiTheme="majorHAnsi" w:cstheme="majorHAnsi"/>
          <w:lang w:val="en-US"/>
        </w:rPr>
        <w:t>ing</w:t>
      </w:r>
      <w:r w:rsidRPr="00F07AB2">
        <w:rPr>
          <w:rFonts w:asciiTheme="majorHAnsi" w:hAnsiTheme="majorHAnsi" w:cstheme="majorHAnsi"/>
          <w:lang w:val="en-US"/>
        </w:rPr>
        <w:t xml:space="preserve">. </w:t>
      </w:r>
      <w:bookmarkStart w:id="390" w:name="_Hlk45957889"/>
      <w:r w:rsidRPr="00F07AB2">
        <w:rPr>
          <w:rFonts w:asciiTheme="majorHAnsi" w:hAnsiTheme="majorHAnsi" w:cstheme="majorHAnsi"/>
          <w:lang w:val="en-US"/>
        </w:rPr>
        <w:t>Suitable excitation and emission wavelengths were identified based on a series of emission sweeps at excitation wavelengths of 260 nm to 340 nm</w:t>
      </w:r>
      <w:del w:id="391" w:author="anna.resch88@gmail.com" w:date="2022-01-03T20:07:00Z">
        <w:r w:rsidRPr="00F07AB2" w:rsidDel="005B2AA7">
          <w:rPr>
            <w:rFonts w:asciiTheme="majorHAnsi" w:hAnsiTheme="majorHAnsi" w:cstheme="majorHAnsi"/>
            <w:lang w:val="en-US"/>
          </w:rPr>
          <w:delText xml:space="preserve"> with incremental steps of 20 nm</w:delText>
        </w:r>
      </w:del>
      <w:ins w:id="392" w:author="anna.resch88@gmail.com" w:date="2022-01-03T20:05:00Z">
        <w:r w:rsidR="005B2AA7">
          <w:rPr>
            <w:rFonts w:asciiTheme="majorHAnsi" w:hAnsiTheme="majorHAnsi" w:cstheme="majorHAnsi"/>
            <w:lang w:val="en-US"/>
          </w:rPr>
          <w:t>, using a sample of ULD-V20-ULD, 20</w:t>
        </w:r>
      </w:ins>
      <w:ins w:id="393" w:author="anna.resch88@gmail.com" w:date="2022-01-03T20:06:00Z">
        <w:r w:rsidR="005B2AA7">
          <w:rPr>
            <w:rFonts w:asciiTheme="majorHAnsi" w:hAnsiTheme="majorHAnsi" w:cstheme="majorHAnsi"/>
            <w:lang w:val="en-US"/>
          </w:rPr>
          <w:t xml:space="preserve"> % (w/v) protein in ddH</w:t>
        </w:r>
        <w:r w:rsidR="005B2AA7" w:rsidRPr="005B2AA7">
          <w:rPr>
            <w:rFonts w:asciiTheme="majorHAnsi" w:hAnsiTheme="majorHAnsi" w:cstheme="majorHAnsi"/>
            <w:vertAlign w:val="subscript"/>
            <w:lang w:val="en-US"/>
          </w:rPr>
          <w:t>2</w:t>
        </w:r>
        <w:r w:rsidR="005B2AA7">
          <w:rPr>
            <w:rFonts w:asciiTheme="majorHAnsi" w:hAnsiTheme="majorHAnsi" w:cstheme="majorHAnsi"/>
            <w:lang w:val="en-US"/>
          </w:rPr>
          <w:t>O, 2.5 mM riboflavin and 30 mM APS</w:t>
        </w:r>
      </w:ins>
      <w:r w:rsidRPr="00F07AB2">
        <w:rPr>
          <w:rFonts w:asciiTheme="majorHAnsi" w:hAnsiTheme="majorHAnsi" w:cstheme="majorHAnsi"/>
          <w:lang w:val="en-US"/>
        </w:rPr>
        <w:t xml:space="preserve">. </w:t>
      </w:r>
      <w:ins w:id="394" w:author="anna.resch88@gmail.com" w:date="2022-01-03T20:07:00Z">
        <w:r w:rsidR="005B2AA7">
          <w:rPr>
            <w:rFonts w:asciiTheme="majorHAnsi" w:hAnsiTheme="majorHAnsi" w:cstheme="majorHAnsi"/>
            <w:lang w:val="en-US"/>
          </w:rPr>
          <w:t xml:space="preserve">As a result, </w:t>
        </w:r>
      </w:ins>
      <w:ins w:id="395" w:author="anna.resch88@gmail.com" w:date="2022-01-03T20:08:00Z">
        <w:r w:rsidR="005B2AA7">
          <w:rPr>
            <w:rFonts w:asciiTheme="majorHAnsi" w:hAnsiTheme="majorHAnsi" w:cstheme="majorHAnsi"/>
            <w:lang w:val="en-US"/>
          </w:rPr>
          <w:t xml:space="preserve">we identified </w:t>
        </w:r>
      </w:ins>
      <w:ins w:id="396" w:author="anna.resch88@gmail.com" w:date="2022-01-03T20:09:00Z">
        <w:r w:rsidR="005B2AA7">
          <w:rPr>
            <w:rFonts w:asciiTheme="majorHAnsi" w:hAnsiTheme="majorHAnsi" w:cstheme="majorHAnsi"/>
            <w:lang w:val="en-US"/>
          </w:rPr>
          <w:t>appropriate</w:t>
        </w:r>
      </w:ins>
      <w:ins w:id="397" w:author="anna.resch88@gmail.com" w:date="2022-01-03T20:08:00Z">
        <w:r w:rsidR="005B2AA7">
          <w:rPr>
            <w:rFonts w:asciiTheme="majorHAnsi" w:hAnsiTheme="majorHAnsi" w:cstheme="majorHAnsi"/>
            <w:lang w:val="en-US"/>
          </w:rPr>
          <w:t xml:space="preserve"> excitation </w:t>
        </w:r>
      </w:ins>
      <w:ins w:id="398" w:author="anna.resch88@gmail.com" w:date="2022-01-03T20:09:00Z">
        <w:r w:rsidR="005B2AA7">
          <w:rPr>
            <w:rFonts w:asciiTheme="majorHAnsi" w:hAnsiTheme="majorHAnsi" w:cstheme="majorHAnsi"/>
            <w:lang w:val="en-US"/>
          </w:rPr>
          <w:t xml:space="preserve">and emission </w:t>
        </w:r>
      </w:ins>
      <w:ins w:id="399" w:author="anna.resch88@gmail.com" w:date="2022-01-03T20:08:00Z">
        <w:r w:rsidR="005B2AA7">
          <w:rPr>
            <w:rFonts w:asciiTheme="majorHAnsi" w:hAnsiTheme="majorHAnsi" w:cstheme="majorHAnsi"/>
            <w:lang w:val="en-US"/>
          </w:rPr>
          <w:t>wavelength</w:t>
        </w:r>
      </w:ins>
      <w:ins w:id="400" w:author="anna.resch88@gmail.com" w:date="2022-01-03T20:09:00Z">
        <w:r w:rsidR="005B2AA7">
          <w:rPr>
            <w:rFonts w:asciiTheme="majorHAnsi" w:hAnsiTheme="majorHAnsi" w:cstheme="majorHAnsi"/>
            <w:lang w:val="en-US"/>
          </w:rPr>
          <w:t>s at</w:t>
        </w:r>
      </w:ins>
      <w:ins w:id="401" w:author="anna.resch88@gmail.com" w:date="2022-01-03T20:08:00Z">
        <w:r w:rsidR="005B2AA7">
          <w:rPr>
            <w:rFonts w:asciiTheme="majorHAnsi" w:hAnsiTheme="majorHAnsi" w:cstheme="majorHAnsi"/>
            <w:lang w:val="en-US"/>
          </w:rPr>
          <w:t xml:space="preserve"> </w:t>
        </w:r>
      </w:ins>
    </w:p>
    <w:bookmarkEnd w:id="390"/>
    <w:p w14:paraId="3AD8FCF1" w14:textId="7DB292C9" w:rsidR="00067C6D" w:rsidRPr="00F07AB2" w:rsidDel="00584543" w:rsidRDefault="00067C6D" w:rsidP="00A21F16">
      <w:pPr>
        <w:jc w:val="both"/>
        <w:rPr>
          <w:del w:id="402" w:author="anna.resch88@gmail.com" w:date="2022-01-03T20:05:00Z"/>
          <w:rFonts w:asciiTheme="majorHAnsi" w:hAnsiTheme="majorHAnsi" w:cstheme="majorHAnsi"/>
          <w:lang w:val="en-US"/>
        </w:rPr>
      </w:pPr>
      <w:del w:id="403" w:author="anna.resch88@gmail.com" w:date="2022-01-03T20:05:00Z">
        <w:r w:rsidRPr="00370688" w:rsidDel="00584543">
          <w:rPr>
            <w:rFonts w:asciiTheme="majorHAnsi" w:hAnsiTheme="majorHAnsi" w:cstheme="majorHAnsi"/>
            <w:noProof/>
            <w:lang w:val="en-US"/>
          </w:rPr>
          <w:lastRenderedPageBreak/>
          <w:delText xml:space="preserve"> </w:delText>
        </w:r>
        <w:r w:rsidRPr="00F07AB2" w:rsidDel="00584543">
          <w:rPr>
            <w:rFonts w:asciiTheme="majorHAnsi" w:hAnsiTheme="majorHAnsi" w:cstheme="majorHAnsi"/>
            <w:noProof/>
            <w:lang w:eastAsia="de-DE"/>
          </w:rPr>
          <w:drawing>
            <wp:inline distT="0" distB="0" distL="0" distR="0" wp14:anchorId="7C63B9CA" wp14:editId="18DB751E">
              <wp:extent cx="6053455" cy="2545715"/>
              <wp:effectExtent l="0" t="0" r="17145" b="19685"/>
              <wp:docPr id="17" name="Diagramm 17">
                <a:extLst xmlns:a="http://schemas.openxmlformats.org/drawingml/2006/main">
                  <a:ext uri="{FF2B5EF4-FFF2-40B4-BE49-F238E27FC236}">
                    <a16:creationId xmlns:a16="http://schemas.microsoft.com/office/drawing/2014/main" id="{117184A1-8D81-4882-BB94-0E42C6026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p>
    <w:p w14:paraId="316C8125" w14:textId="57E6468E" w:rsidR="00067C6D" w:rsidRPr="00F07AB2" w:rsidDel="00584543" w:rsidRDefault="00067C6D" w:rsidP="00A21F16">
      <w:pPr>
        <w:jc w:val="both"/>
        <w:rPr>
          <w:del w:id="404" w:author="anna.resch88@gmail.com" w:date="2022-01-03T20:05:00Z"/>
          <w:rFonts w:asciiTheme="majorHAnsi" w:hAnsiTheme="majorHAnsi" w:cstheme="majorHAnsi"/>
          <w:i/>
          <w:iCs/>
          <w:lang w:val="en-US"/>
        </w:rPr>
      </w:pPr>
      <w:del w:id="405" w:author="anna.resch88@gmail.com" w:date="2022-01-03T20:05:00Z">
        <w:r w:rsidDel="00584543">
          <w:rPr>
            <w:rFonts w:asciiTheme="majorHAnsi" w:hAnsiTheme="majorHAnsi" w:cstheme="majorHAnsi"/>
            <w:b/>
            <w:bCs/>
            <w:i/>
            <w:iCs/>
            <w:lang w:val="en-US"/>
          </w:rPr>
          <w:delText>Figure S-3</w:delText>
        </w:r>
        <w:r w:rsidRPr="00F07AB2" w:rsidDel="00584543">
          <w:rPr>
            <w:rFonts w:asciiTheme="majorHAnsi" w:hAnsiTheme="majorHAnsi" w:cstheme="majorHAnsi"/>
            <w:b/>
            <w:bCs/>
            <w:i/>
            <w:iCs/>
            <w:lang w:val="en-US"/>
          </w:rPr>
          <w:delText>: Emission of the crosslinked hydrogel and respective controls at different excitation wavelengths (exemplary graph for the conditions chosen)</w:delText>
        </w:r>
        <w:r w:rsidRPr="00F07AB2" w:rsidDel="00584543">
          <w:rPr>
            <w:rFonts w:asciiTheme="majorHAnsi" w:hAnsiTheme="majorHAnsi" w:cstheme="majorHAnsi"/>
            <w:i/>
            <w:iCs/>
            <w:lang w:val="en-US"/>
          </w:rPr>
          <w:delText>. A hydrogel of ULD-V20-ULD, 20 % protein prepared in water and crosslinked with 2.5 mM riboflavin / 30 mM APS at 18.8 J/cm² was used. A non-</w:delText>
        </w:r>
        <w:r w:rsidR="007458E3" w:rsidDel="00584543">
          <w:rPr>
            <w:rFonts w:asciiTheme="majorHAnsi" w:hAnsiTheme="majorHAnsi" w:cstheme="majorHAnsi"/>
            <w:i/>
            <w:iCs/>
            <w:lang w:val="en-US"/>
          </w:rPr>
          <w:delText>photo</w:delText>
        </w:r>
        <w:r w:rsidRPr="00F07AB2" w:rsidDel="00584543">
          <w:rPr>
            <w:rFonts w:asciiTheme="majorHAnsi" w:hAnsiTheme="majorHAnsi" w:cstheme="majorHAnsi"/>
            <w:i/>
            <w:iCs/>
            <w:lang w:val="en-US"/>
          </w:rPr>
          <w:delText xml:space="preserve">crosslinked </w:delText>
        </w:r>
        <w:r w:rsidR="007458E3" w:rsidDel="00584543">
          <w:rPr>
            <w:rFonts w:asciiTheme="majorHAnsi" w:hAnsiTheme="majorHAnsi" w:cstheme="majorHAnsi"/>
            <w:i/>
            <w:iCs/>
            <w:lang w:val="en-US"/>
          </w:rPr>
          <w:delText>protein</w:delText>
        </w:r>
        <w:r w:rsidRPr="00F07AB2" w:rsidDel="00584543">
          <w:rPr>
            <w:rFonts w:asciiTheme="majorHAnsi" w:hAnsiTheme="majorHAnsi" w:cstheme="majorHAnsi"/>
            <w:i/>
            <w:iCs/>
            <w:lang w:val="en-US"/>
          </w:rPr>
          <w:delText xml:space="preserve">-solution of identical composition (without crosslinking </w:delText>
        </w:r>
        <w:r w:rsidDel="00584543">
          <w:rPr>
            <w:rFonts w:asciiTheme="majorHAnsi" w:hAnsiTheme="majorHAnsi" w:cstheme="majorHAnsi"/>
            <w:i/>
            <w:iCs/>
            <w:lang w:val="en-US"/>
          </w:rPr>
          <w:delText xml:space="preserve">light </w:delText>
        </w:r>
        <w:r w:rsidRPr="00F07AB2" w:rsidDel="00584543">
          <w:rPr>
            <w:rFonts w:asciiTheme="majorHAnsi" w:hAnsiTheme="majorHAnsi" w:cstheme="majorHAnsi"/>
            <w:i/>
            <w:iCs/>
            <w:lang w:val="en-US"/>
          </w:rPr>
          <w:delText xml:space="preserve">exposure) served as a control.  </w:delText>
        </w:r>
      </w:del>
    </w:p>
    <w:p w14:paraId="2AA328E2" w14:textId="0F662492" w:rsidR="00067C6D" w:rsidDel="004172A0" w:rsidRDefault="00067C6D" w:rsidP="00067C6D">
      <w:pPr>
        <w:jc w:val="both"/>
        <w:rPr>
          <w:del w:id="406" w:author="anna.resch88@gmail.com" w:date="2022-01-03T20:10:00Z"/>
          <w:rFonts w:asciiTheme="majorHAnsi" w:hAnsiTheme="majorHAnsi" w:cstheme="majorHAnsi"/>
          <w:lang w:val="en-US"/>
        </w:rPr>
      </w:pPr>
      <w:del w:id="407" w:author="anna.resch88@gmail.com" w:date="2022-01-03T20:07:00Z">
        <w:r w:rsidRPr="00F07AB2" w:rsidDel="005B2AA7">
          <w:rPr>
            <w:rFonts w:asciiTheme="majorHAnsi" w:hAnsiTheme="majorHAnsi" w:cstheme="majorHAnsi"/>
            <w:lang w:val="en-US"/>
          </w:rPr>
          <w:delText>W</w:delText>
        </w:r>
      </w:del>
      <w:del w:id="408" w:author="anna.resch88@gmail.com" w:date="2022-01-03T20:08:00Z">
        <w:r w:rsidRPr="00F07AB2" w:rsidDel="005B2AA7">
          <w:rPr>
            <w:rFonts w:asciiTheme="majorHAnsi" w:hAnsiTheme="majorHAnsi" w:cstheme="majorHAnsi"/>
            <w:lang w:val="en-US"/>
          </w:rPr>
          <w:delText xml:space="preserve">e chose </w:delText>
        </w:r>
      </w:del>
      <w:r w:rsidRPr="00F07AB2">
        <w:rPr>
          <w:rFonts w:asciiTheme="majorHAnsi" w:hAnsiTheme="majorHAnsi" w:cstheme="majorHAnsi"/>
          <w:lang w:val="en-US"/>
        </w:rPr>
        <w:t xml:space="preserve">320 nm </w:t>
      </w:r>
      <w:del w:id="409" w:author="anna.resch88@gmail.com" w:date="2022-01-03T20:08:00Z">
        <w:r w:rsidDel="005B2AA7">
          <w:rPr>
            <w:rFonts w:asciiTheme="majorHAnsi" w:hAnsiTheme="majorHAnsi" w:cstheme="majorHAnsi"/>
            <w:lang w:val="en-US"/>
          </w:rPr>
          <w:delText xml:space="preserve">as </w:delText>
        </w:r>
        <w:r w:rsidRPr="00F07AB2" w:rsidDel="005B2AA7">
          <w:rPr>
            <w:rFonts w:asciiTheme="majorHAnsi" w:hAnsiTheme="majorHAnsi" w:cstheme="majorHAnsi"/>
            <w:lang w:val="en-US"/>
          </w:rPr>
          <w:delText>w</w:delText>
        </w:r>
      </w:del>
      <w:ins w:id="410" w:author="anna.resch88@gmail.com" w:date="2022-01-03T20:09:00Z">
        <w:r w:rsidR="005B2AA7">
          <w:rPr>
            <w:rFonts w:asciiTheme="majorHAnsi" w:hAnsiTheme="majorHAnsi" w:cstheme="majorHAnsi"/>
            <w:lang w:val="en-US"/>
          </w:rPr>
          <w:t>and</w:t>
        </w:r>
      </w:ins>
      <w:del w:id="411" w:author="anna.resch88@gmail.com" w:date="2022-01-03T20:09:00Z">
        <w:r w:rsidRPr="00F07AB2" w:rsidDel="005B2AA7">
          <w:rPr>
            <w:rFonts w:asciiTheme="majorHAnsi" w:hAnsiTheme="majorHAnsi" w:cstheme="majorHAnsi"/>
            <w:lang w:val="en-US"/>
          </w:rPr>
          <w:delText>avelength for excitation and determined the emission at</w:delText>
        </w:r>
      </w:del>
      <w:r w:rsidRPr="00F07AB2">
        <w:rPr>
          <w:rFonts w:asciiTheme="majorHAnsi" w:hAnsiTheme="majorHAnsi" w:cstheme="majorHAnsi"/>
          <w:lang w:val="en-US"/>
        </w:rPr>
        <w:t xml:space="preserve"> 455 nm</w:t>
      </w:r>
      <w:ins w:id="412" w:author="anna.resch88@gmail.com" w:date="2022-01-03T20:09:00Z">
        <w:r w:rsidR="005B2AA7">
          <w:rPr>
            <w:rFonts w:asciiTheme="majorHAnsi" w:hAnsiTheme="majorHAnsi" w:cstheme="majorHAnsi"/>
            <w:lang w:val="en-US"/>
          </w:rPr>
          <w:t>, respectively</w:t>
        </w:r>
      </w:ins>
      <w:r w:rsidRPr="00F07AB2">
        <w:rPr>
          <w:rFonts w:asciiTheme="majorHAnsi" w:hAnsiTheme="majorHAnsi" w:cstheme="majorHAnsi"/>
          <w:lang w:val="en-US"/>
        </w:rPr>
        <w:t xml:space="preserve">. </w:t>
      </w:r>
      <w:del w:id="413" w:author="anna.resch88@gmail.com" w:date="2022-01-03T20:09:00Z">
        <w:r w:rsidRPr="00F07AB2" w:rsidDel="005B2AA7">
          <w:rPr>
            <w:rFonts w:asciiTheme="majorHAnsi" w:hAnsiTheme="majorHAnsi" w:cstheme="majorHAnsi"/>
            <w:lang w:val="en-US"/>
          </w:rPr>
          <w:delText xml:space="preserve">At these settings, the crosslinked hydrogel exhibits an emission maximum. At the same time, the control (identical </w:delText>
        </w:r>
        <w:r w:rsidR="007458E3" w:rsidRPr="00F07AB2" w:rsidDel="005B2AA7">
          <w:rPr>
            <w:rFonts w:asciiTheme="majorHAnsi" w:hAnsiTheme="majorHAnsi" w:cstheme="majorHAnsi"/>
            <w:i/>
            <w:iCs/>
            <w:lang w:val="en-US"/>
          </w:rPr>
          <w:delText>non-</w:delText>
        </w:r>
        <w:r w:rsidR="007458E3" w:rsidDel="005B2AA7">
          <w:rPr>
            <w:rFonts w:asciiTheme="majorHAnsi" w:hAnsiTheme="majorHAnsi" w:cstheme="majorHAnsi"/>
            <w:i/>
            <w:iCs/>
            <w:lang w:val="en-US"/>
          </w:rPr>
          <w:delText>photo</w:delText>
        </w:r>
        <w:r w:rsidR="007458E3" w:rsidRPr="00F07AB2" w:rsidDel="005B2AA7">
          <w:rPr>
            <w:rFonts w:asciiTheme="majorHAnsi" w:hAnsiTheme="majorHAnsi" w:cstheme="majorHAnsi"/>
            <w:i/>
            <w:iCs/>
            <w:lang w:val="en-US"/>
          </w:rPr>
          <w:delText xml:space="preserve">crosslinked </w:delText>
        </w:r>
        <w:r w:rsidR="007458E3" w:rsidDel="005B2AA7">
          <w:rPr>
            <w:rFonts w:asciiTheme="majorHAnsi" w:hAnsiTheme="majorHAnsi" w:cstheme="majorHAnsi"/>
            <w:i/>
            <w:iCs/>
            <w:lang w:val="en-US"/>
          </w:rPr>
          <w:delText>protein</w:delText>
        </w:r>
        <w:r w:rsidR="007458E3" w:rsidRPr="00F07AB2" w:rsidDel="005B2AA7">
          <w:rPr>
            <w:rFonts w:asciiTheme="majorHAnsi" w:hAnsiTheme="majorHAnsi" w:cstheme="majorHAnsi"/>
            <w:i/>
            <w:iCs/>
            <w:lang w:val="en-US"/>
          </w:rPr>
          <w:delText>-solution</w:delText>
        </w:r>
        <w:r w:rsidRPr="00F07AB2" w:rsidDel="005B2AA7">
          <w:rPr>
            <w:rFonts w:asciiTheme="majorHAnsi" w:hAnsiTheme="majorHAnsi" w:cstheme="majorHAnsi"/>
            <w:lang w:val="en-US"/>
          </w:rPr>
          <w:delText>) shows an emission minimum</w:delText>
        </w:r>
        <w:r w:rsidDel="005B2AA7">
          <w:rPr>
            <w:rFonts w:asciiTheme="majorHAnsi" w:hAnsiTheme="majorHAnsi" w:cstheme="majorHAnsi"/>
            <w:lang w:val="en-US"/>
          </w:rPr>
          <w:delText xml:space="preserve"> (Figure S-3</w:delText>
        </w:r>
        <w:r w:rsidRPr="00F07AB2" w:rsidDel="005B2AA7">
          <w:rPr>
            <w:rFonts w:asciiTheme="majorHAnsi" w:hAnsiTheme="majorHAnsi" w:cstheme="majorHAnsi"/>
            <w:lang w:val="en-US"/>
          </w:rPr>
          <w:delText xml:space="preserve">). </w:delText>
        </w:r>
      </w:del>
      <w:r w:rsidRPr="00F07AB2">
        <w:rPr>
          <w:rFonts w:asciiTheme="majorHAnsi" w:hAnsiTheme="majorHAnsi" w:cstheme="majorHAnsi"/>
          <w:lang w:val="en-US"/>
        </w:rPr>
        <w:t xml:space="preserve">Applying these wavelengths, we determined relative amounts of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w:t>
      </w:r>
      <w:ins w:id="414" w:author="anna.resch88@gmail.com" w:date="2022-01-03T20:10:00Z">
        <w:r w:rsidR="005B2AA7">
          <w:rPr>
            <w:rFonts w:asciiTheme="majorHAnsi" w:hAnsiTheme="majorHAnsi" w:cstheme="majorHAnsi"/>
            <w:lang w:val="en-US"/>
          </w:rPr>
          <w:t xml:space="preserve">bonds </w:t>
        </w:r>
      </w:ins>
      <w:r w:rsidRPr="00F07AB2">
        <w:rPr>
          <w:rFonts w:asciiTheme="majorHAnsi" w:hAnsiTheme="majorHAnsi" w:cstheme="majorHAnsi"/>
          <w:lang w:val="en-US"/>
        </w:rPr>
        <w:t xml:space="preserve">within crosslinked hydrogels to identify targets for adjustment of the hydrogel’s </w:t>
      </w:r>
      <w:r w:rsidRPr="003C0B8B">
        <w:rPr>
          <w:rFonts w:asciiTheme="majorHAnsi" w:hAnsiTheme="majorHAnsi" w:cstheme="majorHAnsi"/>
          <w:lang w:val="en-US"/>
        </w:rPr>
        <w:t>properties</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&lt;EndNote&gt;&lt;Cite&gt;&lt;Author&gt;Fang&lt;/Author&gt;&lt;Year&gt;2012&lt;/Year&gt;&lt;RecNum&gt;70&lt;/RecNum&gt;&lt;DisplayText&gt;&lt;style face="superscript"&gt;11&lt;/style&gt;&lt;/DisplayText&gt;&lt;record&gt;&lt;rec-number&gt;70&lt;/rec-number&gt;&lt;foreign-keys&gt;&lt;key app="EN" db-id="zvspev52q5sttqetatnpexxo02zdpswpztzw" timestamp="1602401589"&gt;70&lt;/key&gt;&lt;/foreign-keys&gt;&lt;ref-type name="Journal Article"&gt;17&lt;/ref-type&gt;&lt;contributors&gt;&lt;authors&gt;&lt;author&gt;Fang, Jie&lt;/author&gt;&lt;author&gt;Li, Hongbin&lt;/author&gt;&lt;/authors&gt;&lt;/contributors&gt;&lt;titles&gt;&lt;title&gt;A facile way to tune mechanical properties of artificial elastomeric proteins-based hydrogels&lt;/title&gt;&lt;secondary-title&gt;Langmuir&lt;/secondary-title&gt;&lt;/titles&gt;&lt;periodical&gt;&lt;full-title&gt;Langmuir&lt;/full-title&gt;&lt;/periodical&gt;&lt;pages&gt;8260-8265&lt;/pages&gt;&lt;volume&gt;28&lt;/volume&gt;&lt;number&gt;21&lt;/number&gt;&lt;dates&gt;&lt;year&gt;2012&lt;/year&gt;&lt;/dates&gt;&lt;urls&gt;&lt;pdf-urls&gt;&lt;url&gt;file:///C:/Users/annar/Documents/Backup ZBSA Aug 2019/03_Literaturverzeichnis V.2/03_Methoden/17_Protein crosslinking/la301225w.pdf&lt;/url&gt;&lt;/pdf-urls&gt;&lt;/urls&gt;&lt;electronic-resource-num&gt;10.1021/la301225w&lt;/electronic-resource-num&gt;&lt;/record&gt;&lt;/Cite&gt;&lt;/EndNote&gt;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11</w:t>
      </w:r>
      <w:r>
        <w:rPr>
          <w:rFonts w:asciiTheme="majorHAnsi" w:hAnsiTheme="majorHAnsi" w:cstheme="majorHAnsi"/>
          <w:lang w:val="en-US"/>
        </w:rPr>
        <w:fldChar w:fldCharType="end"/>
      </w:r>
      <w:ins w:id="415" w:author="anna.resch88@gmail.com" w:date="2022-01-04T10:20:00Z">
        <w:r w:rsidR="004172A0">
          <w:rPr>
            <w:rFonts w:asciiTheme="majorHAnsi" w:hAnsiTheme="majorHAnsi" w:cstheme="majorHAnsi"/>
            <w:lang w:val="en-US"/>
          </w:rPr>
          <w:t xml:space="preserve"> (</w:t>
        </w:r>
        <w:r w:rsidR="004172A0" w:rsidRPr="004172A0">
          <w:rPr>
            <w:rFonts w:asciiTheme="majorHAnsi" w:hAnsiTheme="majorHAnsi" w:cstheme="majorHAnsi"/>
            <w:b/>
            <w:bCs/>
            <w:highlight w:val="cyan"/>
            <w:lang w:val="en-US"/>
            <w:rPrChange w:id="416" w:author="anna.resch88@gmail.com" w:date="2022-01-04T10:20:00Z">
              <w:rPr>
                <w:rFonts w:asciiTheme="majorHAnsi" w:hAnsiTheme="majorHAnsi" w:cstheme="majorHAnsi"/>
                <w:lang w:val="en-US"/>
              </w:rPr>
            </w:rPrChange>
          </w:rPr>
          <w:t>Figure S-7</w:t>
        </w:r>
        <w:r w:rsidR="004172A0">
          <w:rPr>
            <w:rFonts w:asciiTheme="majorHAnsi" w:hAnsiTheme="majorHAnsi" w:cstheme="majorHAnsi"/>
            <w:lang w:val="en-US"/>
          </w:rPr>
          <w:t>)</w:t>
        </w:r>
      </w:ins>
      <w:r w:rsidRPr="00F07AB2">
        <w:rPr>
          <w:rFonts w:asciiTheme="majorHAnsi" w:hAnsiTheme="majorHAnsi" w:cstheme="majorHAnsi"/>
          <w:lang w:val="en-US"/>
        </w:rPr>
        <w:t xml:space="preserve">. </w:t>
      </w:r>
      <w:del w:id="417" w:author="anna.resch88@gmail.com" w:date="2022-01-03T20:10:00Z">
        <w:r w:rsidRPr="00F07AB2" w:rsidDel="00A21F16">
          <w:rPr>
            <w:rFonts w:asciiTheme="majorHAnsi" w:hAnsiTheme="majorHAnsi" w:cstheme="majorHAnsi"/>
            <w:lang w:val="en-US"/>
          </w:rPr>
          <w:delText>Each sample was prepared and measured in triplicates. A single sample was measured at 32 spots within the well. However, due to the convex topology of the gel drop, only the 12 spots at the center of the well were taken into account for relative quantifications (as presented in Figure S-</w:delText>
        </w:r>
        <w:r w:rsidR="00F659F2" w:rsidDel="00A21F16">
          <w:rPr>
            <w:rFonts w:asciiTheme="majorHAnsi" w:hAnsiTheme="majorHAnsi" w:cstheme="majorHAnsi"/>
            <w:lang w:val="en-US"/>
          </w:rPr>
          <w:delText>10</w:delText>
        </w:r>
        <w:r w:rsidRPr="00F07AB2" w:rsidDel="00A21F16">
          <w:rPr>
            <w:rFonts w:asciiTheme="majorHAnsi" w:hAnsiTheme="majorHAnsi" w:cstheme="majorHAnsi"/>
            <w:lang w:val="en-US"/>
          </w:rPr>
          <w:delText xml:space="preserve">). </w:delText>
        </w:r>
      </w:del>
    </w:p>
    <w:p w14:paraId="34568560" w14:textId="27775A71" w:rsidR="004172A0" w:rsidRDefault="004172A0" w:rsidP="00067C6D">
      <w:pPr>
        <w:jc w:val="both"/>
        <w:rPr>
          <w:ins w:id="418" w:author="anna.resch88@gmail.com" w:date="2022-01-04T10:19:00Z"/>
          <w:rFonts w:asciiTheme="majorHAnsi" w:hAnsiTheme="majorHAnsi" w:cstheme="majorHAnsi"/>
          <w:lang w:val="en-US"/>
        </w:rPr>
      </w:pPr>
    </w:p>
    <w:p w14:paraId="502BE3EF" w14:textId="329C688A" w:rsidR="004172A0" w:rsidRDefault="004172A0" w:rsidP="004172A0">
      <w:pPr>
        <w:rPr>
          <w:ins w:id="419" w:author="anna.resch88@gmail.com" w:date="2022-01-04T10:19:00Z"/>
          <w:lang w:val="en-US"/>
        </w:rPr>
      </w:pPr>
    </w:p>
    <w:p w14:paraId="298A1FA1" w14:textId="77777777" w:rsidR="004172A0" w:rsidRDefault="004172A0" w:rsidP="004172A0">
      <w:pPr>
        <w:jc w:val="both"/>
        <w:rPr>
          <w:ins w:id="420" w:author="anna.resch88@gmail.com" w:date="2022-01-04T10:20:00Z"/>
          <w:rFonts w:asciiTheme="majorHAnsi" w:hAnsiTheme="majorHAnsi" w:cstheme="majorHAnsi"/>
          <w:b/>
          <w:bCs/>
          <w:i/>
          <w:iCs/>
          <w:lang w:val="en-US"/>
        </w:rPr>
      </w:pPr>
      <w:ins w:id="421" w:author="anna.resch88@gmail.com" w:date="2022-01-04T10:20:00Z">
        <w:r>
          <w:rPr>
            <w:rFonts w:asciiTheme="majorHAnsi" w:hAnsiTheme="majorHAnsi" w:cstheme="majorHAnsi"/>
            <w:b/>
            <w:bCs/>
            <w:i/>
            <w:iCs/>
            <w:noProof/>
            <w:lang w:val="en-US"/>
          </w:rPr>
          <w:lastRenderedPageBreak/>
          <w:drawing>
            <wp:inline distT="0" distB="0" distL="0" distR="0" wp14:anchorId="288FB881" wp14:editId="2CA5F911">
              <wp:extent cx="5679875" cy="63817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851" cy="6382847"/>
                      </a:xfrm>
                      <a:prstGeom prst="rect">
                        <a:avLst/>
                      </a:prstGeom>
                      <a:noFill/>
                    </pic:spPr>
                  </pic:pic>
                </a:graphicData>
              </a:graphic>
            </wp:inline>
          </w:drawing>
        </w:r>
      </w:ins>
    </w:p>
    <w:p w14:paraId="506421AB" w14:textId="267506E9" w:rsidR="00067C6D" w:rsidDel="004172A0" w:rsidRDefault="004172A0" w:rsidP="00067C6D">
      <w:pPr>
        <w:jc w:val="both"/>
        <w:rPr>
          <w:del w:id="422" w:author="anna.resch88@gmail.com" w:date="2022-01-04T10:20:00Z"/>
          <w:rFonts w:asciiTheme="majorHAnsi" w:hAnsiTheme="majorHAnsi" w:cstheme="majorHAnsi"/>
          <w:lang w:val="en-US"/>
        </w:rPr>
      </w:pPr>
      <w:commentRangeStart w:id="423"/>
      <w:ins w:id="424" w:author="anna.resch88@gmail.com" w:date="2022-01-04T10:20:00Z">
        <w:r w:rsidRPr="00F07AB2">
          <w:rPr>
            <w:rFonts w:asciiTheme="majorHAnsi" w:hAnsiTheme="majorHAnsi" w:cstheme="majorHAnsi"/>
            <w:b/>
            <w:bCs/>
            <w:i/>
            <w:iCs/>
            <w:lang w:val="en-US"/>
          </w:rPr>
          <w:t xml:space="preserve">Figure </w:t>
        </w:r>
        <w:commentRangeEnd w:id="423"/>
        <w:r>
          <w:rPr>
            <w:rStyle w:val="Kommentarzeichen"/>
          </w:rPr>
          <w:commentReference w:id="423"/>
        </w:r>
        <w:r w:rsidRPr="00F07AB2">
          <w:rPr>
            <w:rFonts w:asciiTheme="majorHAnsi" w:hAnsiTheme="majorHAnsi" w:cstheme="majorHAnsi"/>
            <w:b/>
            <w:bCs/>
            <w:i/>
            <w:iCs/>
            <w:lang w:val="en-US"/>
          </w:rPr>
          <w:t>S-</w:t>
        </w:r>
      </w:ins>
      <w:ins w:id="425" w:author="anna.resch88@gmail.com" w:date="2022-01-04T16:04:00Z">
        <w:r w:rsidR="005A3A19">
          <w:rPr>
            <w:rFonts w:asciiTheme="majorHAnsi" w:hAnsiTheme="majorHAnsi" w:cstheme="majorHAnsi"/>
            <w:b/>
            <w:bCs/>
            <w:i/>
            <w:iCs/>
            <w:lang w:val="en-US"/>
          </w:rPr>
          <w:t>8</w:t>
        </w:r>
      </w:ins>
      <w:ins w:id="426" w:author="anna.resch88@gmail.com" w:date="2022-01-04T10:20:00Z">
        <w:r w:rsidRPr="00F07AB2">
          <w:rPr>
            <w:rFonts w:asciiTheme="majorHAnsi" w:hAnsiTheme="majorHAnsi" w:cstheme="majorHAnsi"/>
            <w:b/>
            <w:bCs/>
            <w:i/>
            <w:iCs/>
            <w:lang w:val="en-US"/>
          </w:rPr>
          <w:t xml:space="preserve">: </w:t>
        </w:r>
        <w:proofErr w:type="spellStart"/>
        <w:r w:rsidRPr="00F07AB2">
          <w:rPr>
            <w:rFonts w:asciiTheme="majorHAnsi" w:hAnsiTheme="majorHAnsi" w:cstheme="majorHAnsi"/>
            <w:b/>
            <w:bCs/>
            <w:i/>
            <w:iCs/>
            <w:lang w:val="en-US"/>
          </w:rPr>
          <w:t>Dityrosine</w:t>
        </w:r>
        <w:proofErr w:type="spellEnd"/>
        <w:r w:rsidRPr="00F07AB2">
          <w:rPr>
            <w:rFonts w:asciiTheme="majorHAnsi" w:hAnsiTheme="majorHAnsi" w:cstheme="majorHAnsi"/>
            <w:b/>
            <w:bCs/>
            <w:i/>
            <w:iCs/>
            <w:lang w:val="en-US"/>
          </w:rPr>
          <w:t xml:space="preserve"> crosslink formation </w:t>
        </w:r>
        <w:r>
          <w:rPr>
            <w:rFonts w:asciiTheme="majorHAnsi" w:hAnsiTheme="majorHAnsi" w:cstheme="majorHAnsi"/>
            <w:b/>
            <w:bCs/>
            <w:i/>
            <w:iCs/>
            <w:lang w:val="en-US"/>
          </w:rPr>
          <w:t xml:space="preserve">in ULD-Linker-ULD hydrogels </w:t>
        </w:r>
        <w:r w:rsidRPr="00F07AB2">
          <w:rPr>
            <w:rFonts w:asciiTheme="majorHAnsi" w:hAnsiTheme="majorHAnsi" w:cstheme="majorHAnsi"/>
            <w:b/>
            <w:bCs/>
            <w:i/>
            <w:iCs/>
            <w:lang w:val="en-US"/>
          </w:rPr>
          <w:t>depends on illumination energy</w:t>
        </w:r>
        <w:r>
          <w:rPr>
            <w:rFonts w:asciiTheme="majorHAnsi" w:hAnsiTheme="majorHAnsi" w:cstheme="majorHAnsi"/>
            <w:b/>
            <w:bCs/>
            <w:i/>
            <w:iCs/>
            <w:lang w:val="en-US"/>
          </w:rPr>
          <w:t xml:space="preserve">, </w:t>
        </w:r>
        <w:r w:rsidRPr="00F07AB2">
          <w:rPr>
            <w:rFonts w:asciiTheme="majorHAnsi" w:hAnsiTheme="majorHAnsi" w:cstheme="majorHAnsi"/>
            <w:b/>
            <w:bCs/>
            <w:i/>
            <w:iCs/>
            <w:lang w:val="en-US"/>
          </w:rPr>
          <w:t>APS concentration and hydrogel composition</w:t>
        </w:r>
        <w:r w:rsidRPr="00F07AB2">
          <w:rPr>
            <w:rFonts w:asciiTheme="majorHAnsi" w:hAnsiTheme="majorHAnsi" w:cstheme="majorHAnsi"/>
            <w:i/>
            <w:iCs/>
            <w:lang w:val="en-US"/>
          </w:rPr>
          <w:t xml:space="preserve">. </w:t>
        </w:r>
        <w:r>
          <w:rPr>
            <w:rFonts w:asciiTheme="majorHAnsi" w:hAnsiTheme="majorHAnsi" w:cstheme="majorHAnsi"/>
            <w:i/>
            <w:iCs/>
            <w:lang w:val="en-US"/>
          </w:rPr>
          <w:t>For each measurement, 3-6 samples were prepared independently</w:t>
        </w:r>
        <w:r w:rsidRPr="00F07AB2">
          <w:rPr>
            <w:rFonts w:asciiTheme="majorHAnsi" w:hAnsiTheme="majorHAnsi" w:cstheme="majorHAnsi"/>
            <w:i/>
            <w:iCs/>
            <w:lang w:val="en-US"/>
          </w:rPr>
          <w:t>.</w:t>
        </w:r>
        <w:r>
          <w:rPr>
            <w:rFonts w:asciiTheme="majorHAnsi" w:hAnsiTheme="majorHAnsi" w:cstheme="majorHAnsi"/>
            <w:i/>
            <w:iCs/>
            <w:lang w:val="en-US"/>
          </w:rPr>
          <w:t xml:space="preserve"> The fluorescence intensity gain was measured at 12 central spots of each sample, as defined by a fixed matrix</w:t>
        </w:r>
        <w:r w:rsidRPr="00F07AB2">
          <w:rPr>
            <w:rFonts w:asciiTheme="majorHAnsi" w:hAnsiTheme="majorHAnsi" w:cstheme="majorHAnsi"/>
            <w:i/>
            <w:iCs/>
            <w:lang w:val="en-US"/>
          </w:rPr>
          <w:t>. a)</w:t>
        </w:r>
        <w:r w:rsidRPr="00F07AB2">
          <w:rPr>
            <w:rFonts w:asciiTheme="majorHAnsi" w:hAnsiTheme="majorHAnsi" w:cstheme="majorHAnsi"/>
            <w:b/>
            <w:bCs/>
            <w:i/>
            <w:iCs/>
            <w:lang w:val="en-US"/>
          </w:rPr>
          <w:t xml:space="preserve"> </w:t>
        </w:r>
        <w:r w:rsidRPr="00F07AB2">
          <w:rPr>
            <w:rFonts w:asciiTheme="majorHAnsi" w:hAnsiTheme="majorHAnsi" w:cstheme="majorHAnsi"/>
            <w:i/>
            <w:iCs/>
            <w:lang w:val="en-US"/>
          </w:rPr>
          <w:t xml:space="preserve">ULD-V20-ULD (20 % </w:t>
        </w:r>
        <w:r>
          <w:rPr>
            <w:rFonts w:asciiTheme="majorHAnsi" w:hAnsiTheme="majorHAnsi" w:cstheme="majorHAnsi"/>
            <w:i/>
            <w:iCs/>
            <w:lang w:val="en-US"/>
          </w:rPr>
          <w:t xml:space="preserve">(w/v) </w:t>
        </w:r>
        <w:r w:rsidRPr="00F07AB2">
          <w:rPr>
            <w:rFonts w:asciiTheme="majorHAnsi" w:hAnsiTheme="majorHAnsi" w:cstheme="majorHAnsi"/>
            <w:i/>
            <w:iCs/>
            <w:lang w:val="en-US"/>
          </w:rPr>
          <w:t xml:space="preserve">protein prepared in </w:t>
        </w:r>
        <w:r>
          <w:rPr>
            <w:rFonts w:asciiTheme="majorHAnsi" w:hAnsiTheme="majorHAnsi" w:cstheme="majorHAnsi"/>
            <w:i/>
            <w:iCs/>
            <w:lang w:val="en-US"/>
          </w:rPr>
          <w:t>ddH</w:t>
        </w:r>
        <w:r w:rsidRPr="00410EFE">
          <w:rPr>
            <w:rFonts w:asciiTheme="majorHAnsi" w:hAnsiTheme="majorHAnsi" w:cstheme="majorHAnsi"/>
            <w:i/>
            <w:iCs/>
            <w:vertAlign w:val="subscript"/>
            <w:lang w:val="en-US"/>
          </w:rPr>
          <w:t>2</w:t>
        </w:r>
        <w:r>
          <w:rPr>
            <w:rFonts w:asciiTheme="majorHAnsi" w:hAnsiTheme="majorHAnsi" w:cstheme="majorHAnsi"/>
            <w:i/>
            <w:iCs/>
            <w:lang w:val="en-US"/>
          </w:rPr>
          <w:t>O</w:t>
        </w:r>
        <w:r w:rsidRPr="00F07AB2">
          <w:rPr>
            <w:rFonts w:asciiTheme="majorHAnsi" w:hAnsiTheme="majorHAnsi" w:cstheme="majorHAnsi"/>
            <w:i/>
            <w:iCs/>
            <w:lang w:val="en-US"/>
          </w:rPr>
          <w:t xml:space="preserve">, 2.5 mM riboflavin, 30 mM APS) was exposed at 10 cm sample-lamp distance and exposure intensity 40 % for 15 to </w:t>
        </w:r>
        <w:r>
          <w:rPr>
            <w:rFonts w:asciiTheme="majorHAnsi" w:hAnsiTheme="majorHAnsi" w:cstheme="majorHAnsi"/>
            <w:i/>
            <w:iCs/>
            <w:lang w:val="en-US"/>
          </w:rPr>
          <w:t>18</w:t>
        </w:r>
        <w:r w:rsidRPr="00F07AB2">
          <w:rPr>
            <w:rFonts w:asciiTheme="majorHAnsi" w:hAnsiTheme="majorHAnsi" w:cstheme="majorHAnsi"/>
            <w:i/>
            <w:iCs/>
            <w:lang w:val="en-US"/>
          </w:rPr>
          <w:t xml:space="preserve">0 seconds (equivalent to </w:t>
        </w:r>
        <w:r>
          <w:rPr>
            <w:rFonts w:asciiTheme="majorHAnsi" w:hAnsiTheme="majorHAnsi" w:cstheme="majorHAnsi"/>
            <w:i/>
            <w:iCs/>
            <w:lang w:val="en-US"/>
          </w:rPr>
          <w:t xml:space="preserve">a total exposure energy density of </w:t>
        </w:r>
        <w:r w:rsidRPr="00F07AB2">
          <w:rPr>
            <w:rFonts w:asciiTheme="majorHAnsi" w:hAnsiTheme="majorHAnsi" w:cstheme="majorHAnsi"/>
            <w:i/>
            <w:iCs/>
            <w:lang w:val="en-US"/>
          </w:rPr>
          <w:t xml:space="preserve">2.9 J/cm² to </w:t>
        </w:r>
        <w:r>
          <w:rPr>
            <w:rFonts w:asciiTheme="majorHAnsi" w:hAnsiTheme="majorHAnsi" w:cstheme="majorHAnsi"/>
            <w:i/>
            <w:iCs/>
            <w:lang w:val="en-US"/>
          </w:rPr>
          <w:t>34.9</w:t>
        </w:r>
        <w:r w:rsidRPr="00F07AB2">
          <w:rPr>
            <w:rFonts w:asciiTheme="majorHAnsi" w:hAnsiTheme="majorHAnsi" w:cstheme="majorHAnsi"/>
            <w:i/>
            <w:iCs/>
            <w:lang w:val="en-US"/>
          </w:rPr>
          <w:t xml:space="preserve"> J/cm²). b) ULD-V20-ULD (20 % protein prepared in </w:t>
        </w:r>
        <w:r>
          <w:rPr>
            <w:rFonts w:asciiTheme="majorHAnsi" w:hAnsiTheme="majorHAnsi" w:cstheme="majorHAnsi"/>
            <w:i/>
            <w:iCs/>
            <w:lang w:val="en-US"/>
          </w:rPr>
          <w:t>ddH</w:t>
        </w:r>
        <w:r w:rsidRPr="00370688">
          <w:rPr>
            <w:rFonts w:asciiTheme="majorHAnsi" w:hAnsiTheme="majorHAnsi" w:cstheme="majorHAnsi"/>
            <w:i/>
            <w:iCs/>
            <w:vertAlign w:val="subscript"/>
            <w:lang w:val="en-US"/>
          </w:rPr>
          <w:t>2</w:t>
        </w:r>
        <w:r>
          <w:rPr>
            <w:rFonts w:asciiTheme="majorHAnsi" w:hAnsiTheme="majorHAnsi" w:cstheme="majorHAnsi"/>
            <w:i/>
            <w:iCs/>
            <w:lang w:val="en-US"/>
          </w:rPr>
          <w:t xml:space="preserve">O </w:t>
        </w:r>
        <w:r w:rsidRPr="00F07AB2">
          <w:rPr>
            <w:rFonts w:asciiTheme="majorHAnsi" w:hAnsiTheme="majorHAnsi" w:cstheme="majorHAnsi"/>
            <w:i/>
            <w:iCs/>
            <w:lang w:val="en-US"/>
          </w:rPr>
          <w:t>water, 2.5 mM riboflavin, exposed to 5.8 J/cm²</w:t>
        </w:r>
        <w:r>
          <w:rPr>
            <w:rFonts w:asciiTheme="majorHAnsi" w:hAnsiTheme="majorHAnsi" w:cstheme="majorHAnsi"/>
            <w:i/>
            <w:iCs/>
            <w:lang w:val="en-US"/>
          </w:rPr>
          <w:t xml:space="preserve">, </w:t>
        </w:r>
        <w:r w:rsidRPr="00F07AB2">
          <w:rPr>
            <w:rFonts w:asciiTheme="majorHAnsi" w:hAnsiTheme="majorHAnsi" w:cstheme="majorHAnsi"/>
            <w:i/>
            <w:iCs/>
            <w:lang w:val="en-US"/>
          </w:rPr>
          <w:t xml:space="preserve">10 cm sample-lamp distance, exposure intensity 40 %, 30 sec) was crosslinked at different APS concentrations. </w:t>
        </w:r>
        <w:proofErr w:type="spellStart"/>
        <w:r w:rsidRPr="00F07AB2">
          <w:rPr>
            <w:rFonts w:asciiTheme="majorHAnsi" w:hAnsiTheme="majorHAnsi" w:cstheme="majorHAnsi"/>
            <w:i/>
            <w:iCs/>
            <w:lang w:val="en-US"/>
          </w:rPr>
          <w:t>Dityrosine</w:t>
        </w:r>
        <w:proofErr w:type="spellEnd"/>
        <w:r w:rsidRPr="00F07AB2">
          <w:rPr>
            <w:rFonts w:asciiTheme="majorHAnsi" w:hAnsiTheme="majorHAnsi" w:cstheme="majorHAnsi"/>
            <w:i/>
            <w:iCs/>
            <w:lang w:val="en-US"/>
          </w:rPr>
          <w:t xml:space="preserve"> formation benefits from rising APS concentrations up to 40 mM, higher APS concentrations seem to be detrimental. </w:t>
        </w:r>
        <w:r>
          <w:rPr>
            <w:rFonts w:asciiTheme="majorHAnsi" w:hAnsiTheme="majorHAnsi" w:cstheme="majorHAnsi"/>
            <w:i/>
            <w:iCs/>
            <w:lang w:val="en-US"/>
          </w:rPr>
          <w:t>c</w:t>
        </w:r>
        <w:r w:rsidRPr="00F07AB2">
          <w:rPr>
            <w:rFonts w:asciiTheme="majorHAnsi" w:hAnsiTheme="majorHAnsi" w:cstheme="majorHAnsi"/>
            <w:i/>
            <w:iCs/>
            <w:lang w:val="en-US"/>
          </w:rPr>
          <w:t xml:space="preserve">) All hydrogel variants contained 2.5 mM riboflavin, 30 mM APS and were exposed to 5.8 J/cm². </w:t>
        </w:r>
        <w:r>
          <w:rPr>
            <w:rFonts w:asciiTheme="majorHAnsi" w:hAnsiTheme="majorHAnsi" w:cstheme="majorHAnsi"/>
            <w:i/>
            <w:iCs/>
            <w:lang w:val="en-US"/>
          </w:rPr>
          <w:t xml:space="preserve">Mixed gels were composed of a 2:1 or 1:1 ratio of ULD-V20-ULD and ULD-V40-ULD, resulting in 20 % protein (w/v) in total. </w:t>
        </w:r>
      </w:ins>
    </w:p>
    <w:p w14:paraId="2C6C8679" w14:textId="77777777" w:rsidR="00067C6D" w:rsidRPr="00F07AB2" w:rsidRDefault="00067C6D" w:rsidP="00067C6D">
      <w:pPr>
        <w:jc w:val="both"/>
        <w:rPr>
          <w:rFonts w:asciiTheme="majorHAnsi" w:hAnsiTheme="majorHAnsi" w:cstheme="majorHAnsi"/>
          <w:lang w:val="en-US"/>
        </w:rPr>
      </w:pPr>
    </w:p>
    <w:p w14:paraId="5A6F9244" w14:textId="795A1FA8" w:rsidR="00067C6D" w:rsidRPr="00F07AB2" w:rsidDel="006210AB" w:rsidRDefault="00067C6D">
      <w:pPr>
        <w:pStyle w:val="berschrift3"/>
        <w:numPr>
          <w:ilvl w:val="0"/>
          <w:numId w:val="13"/>
        </w:numPr>
        <w:jc w:val="both"/>
        <w:rPr>
          <w:del w:id="427" w:author="anna.resch88@gmail.com" w:date="2022-01-04T10:02:00Z"/>
          <w:rFonts w:cstheme="majorHAnsi"/>
          <w:lang w:val="en-US"/>
        </w:rPr>
        <w:pPrChange w:id="428" w:author="anna.resch88@gmail.com" w:date="2022-01-04T10:05:00Z">
          <w:pPr>
            <w:pStyle w:val="berschrift3"/>
            <w:numPr>
              <w:numId w:val="44"/>
            </w:numPr>
            <w:ind w:left="360" w:hanging="360"/>
            <w:jc w:val="both"/>
          </w:pPr>
        </w:pPrChange>
      </w:pPr>
      <w:bookmarkStart w:id="429" w:name="_Toc92273408"/>
      <w:bookmarkStart w:id="430" w:name="_Toc92273463"/>
      <w:del w:id="431" w:author="anna.resch88@gmail.com" w:date="2022-01-04T10:02:00Z">
        <w:r w:rsidRPr="00F07AB2" w:rsidDel="006210AB">
          <w:rPr>
            <w:rFonts w:cstheme="majorHAnsi"/>
            <w:lang w:val="en-US"/>
          </w:rPr>
          <w:lastRenderedPageBreak/>
          <w:delText>Characterization of mechanical properties</w:delText>
        </w:r>
        <w:bookmarkEnd w:id="429"/>
        <w:bookmarkEnd w:id="430"/>
      </w:del>
    </w:p>
    <w:p w14:paraId="054B3165" w14:textId="72656E65" w:rsidR="00067C6D" w:rsidRPr="00F07AB2" w:rsidDel="006210AB" w:rsidRDefault="00067C6D" w:rsidP="00067C6D">
      <w:pPr>
        <w:jc w:val="both"/>
        <w:rPr>
          <w:del w:id="432" w:author="anna.resch88@gmail.com" w:date="2022-01-04T10:02:00Z"/>
          <w:rFonts w:asciiTheme="majorHAnsi" w:hAnsiTheme="majorHAnsi" w:cstheme="majorHAnsi"/>
          <w:lang w:val="en-US"/>
        </w:rPr>
      </w:pPr>
      <w:del w:id="433" w:author="anna.resch88@gmail.com" w:date="2022-01-04T10:02:00Z">
        <w:r w:rsidRPr="00F07AB2" w:rsidDel="006210AB">
          <w:rPr>
            <w:rFonts w:asciiTheme="majorHAnsi" w:hAnsiTheme="majorHAnsi" w:cstheme="majorHAnsi"/>
            <w:lang w:val="en-US"/>
          </w:rPr>
          <w:delText>One of the major challenges in terms of investigating mechanical properties of hydrogels is the need to perform the respective experiments with the hydrogel being submerged in liquid, as hydrogels become brittle upon drying.</w:delText>
        </w:r>
      </w:del>
    </w:p>
    <w:p w14:paraId="30B29861" w14:textId="77777777" w:rsidR="00067C6D" w:rsidRPr="00F07AB2" w:rsidRDefault="00067C6D" w:rsidP="00067C6D">
      <w:pPr>
        <w:jc w:val="both"/>
        <w:rPr>
          <w:rFonts w:asciiTheme="majorHAnsi" w:hAnsiTheme="majorHAnsi" w:cstheme="majorHAnsi"/>
          <w:lang w:val="en-US"/>
        </w:rPr>
      </w:pPr>
    </w:p>
    <w:p w14:paraId="4E8C8CEA" w14:textId="77777777" w:rsidR="00067C6D" w:rsidRPr="00F07AB2" w:rsidRDefault="00067C6D">
      <w:pPr>
        <w:pStyle w:val="berschrift3"/>
        <w:numPr>
          <w:ilvl w:val="0"/>
          <w:numId w:val="47"/>
        </w:numPr>
        <w:rPr>
          <w:lang w:val="en-US"/>
        </w:rPr>
        <w:pPrChange w:id="434" w:author="anna.resch88@gmail.com" w:date="2022-01-04T10:05:00Z">
          <w:pPr>
            <w:pStyle w:val="berschrift4"/>
            <w:numPr>
              <w:ilvl w:val="1"/>
              <w:numId w:val="13"/>
            </w:numPr>
            <w:ind w:left="792" w:hanging="432"/>
            <w:jc w:val="both"/>
          </w:pPr>
        </w:pPrChange>
      </w:pPr>
      <w:bookmarkStart w:id="435" w:name="_Toc92462548"/>
      <w:r w:rsidRPr="00F07AB2">
        <w:rPr>
          <w:lang w:val="en-US"/>
        </w:rPr>
        <w:t>Water content</w:t>
      </w:r>
      <w:bookmarkEnd w:id="435"/>
    </w:p>
    <w:p w14:paraId="0106D862" w14:textId="1C356A1E"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19 µ</w:t>
      </w:r>
      <w:ins w:id="436" w:author="anna.resch88@gmail.com" w:date="2022-01-04T10:20:00Z">
        <w:r w:rsidR="004172A0">
          <w:rPr>
            <w:rFonts w:asciiTheme="majorHAnsi" w:hAnsiTheme="majorHAnsi" w:cstheme="majorHAnsi"/>
            <w:lang w:val="en-US"/>
          </w:rPr>
          <w:t>L</w:t>
        </w:r>
      </w:ins>
      <w:del w:id="437" w:author="anna.resch88@gmail.com" w:date="2022-01-04T10:20:00Z">
        <w:r w:rsidRPr="00F07AB2" w:rsidDel="004172A0">
          <w:rPr>
            <w:rFonts w:asciiTheme="majorHAnsi" w:hAnsiTheme="majorHAnsi" w:cstheme="majorHAnsi"/>
            <w:lang w:val="en-US"/>
          </w:rPr>
          <w:delText>l</w:delText>
        </w:r>
      </w:del>
      <w:r w:rsidR="0082361F" w:rsidRPr="0082361F">
        <w:rPr>
          <w:rFonts w:asciiTheme="majorHAnsi" w:hAnsiTheme="majorHAnsi" w:cstheme="majorHAnsi"/>
          <w:i/>
          <w:iCs/>
          <w:lang w:val="en-US"/>
        </w:rPr>
        <w:t xml:space="preserve"> </w:t>
      </w:r>
      <w:r w:rsidR="002937E1">
        <w:rPr>
          <w:rFonts w:asciiTheme="majorHAnsi" w:hAnsiTheme="majorHAnsi" w:cstheme="majorHAnsi"/>
          <w:iCs/>
          <w:lang w:val="en-US"/>
        </w:rPr>
        <w:t>protein</w:t>
      </w:r>
      <w:r w:rsidR="0082361F" w:rsidRPr="00606D75">
        <w:rPr>
          <w:rFonts w:asciiTheme="majorHAnsi" w:hAnsiTheme="majorHAnsi" w:cstheme="majorHAnsi"/>
          <w:iCs/>
          <w:lang w:val="en-US"/>
        </w:rPr>
        <w:t xml:space="preserve"> solutio</w:t>
      </w:r>
      <w:r w:rsidR="0082361F" w:rsidRPr="0082361F">
        <w:rPr>
          <w:rFonts w:asciiTheme="majorHAnsi" w:hAnsiTheme="majorHAnsi" w:cstheme="majorHAnsi"/>
          <w:iCs/>
          <w:lang w:val="en-US"/>
        </w:rPr>
        <w:t>n</w:t>
      </w:r>
      <w:r w:rsidRPr="00F07AB2">
        <w:rPr>
          <w:rFonts w:asciiTheme="majorHAnsi" w:hAnsiTheme="majorHAnsi" w:cstheme="majorHAnsi"/>
          <w:lang w:val="en-US"/>
        </w:rPr>
        <w:t xml:space="preserve"> </w:t>
      </w:r>
      <w:proofErr w:type="gramStart"/>
      <w:r w:rsidRPr="00F07AB2">
        <w:rPr>
          <w:rFonts w:asciiTheme="majorHAnsi" w:hAnsiTheme="majorHAnsi" w:cstheme="majorHAnsi"/>
          <w:lang w:val="en-US"/>
        </w:rPr>
        <w:t>w</w:t>
      </w:r>
      <w:ins w:id="438" w:author="anna.resch88@gmail.com" w:date="2022-01-04T10:21:00Z">
        <w:r w:rsidR="004172A0">
          <w:rPr>
            <w:rFonts w:asciiTheme="majorHAnsi" w:hAnsiTheme="majorHAnsi" w:cstheme="majorHAnsi"/>
            <w:lang w:val="en-US"/>
          </w:rPr>
          <w:t>ere</w:t>
        </w:r>
      </w:ins>
      <w:proofErr w:type="gramEnd"/>
      <w:del w:id="439" w:author="anna.resch88@gmail.com" w:date="2022-01-04T10:21:00Z">
        <w:r w:rsidRPr="00F07AB2" w:rsidDel="004172A0">
          <w:rPr>
            <w:rFonts w:asciiTheme="majorHAnsi" w:hAnsiTheme="majorHAnsi" w:cstheme="majorHAnsi"/>
            <w:lang w:val="en-US"/>
          </w:rPr>
          <w:delText>as</w:delText>
        </w:r>
      </w:del>
      <w:r w:rsidRPr="00F07AB2">
        <w:rPr>
          <w:rFonts w:asciiTheme="majorHAnsi" w:hAnsiTheme="majorHAnsi" w:cstheme="majorHAnsi"/>
          <w:lang w:val="en-US"/>
        </w:rPr>
        <w:t xml:space="preserve"> pipetted on a coverslip, placed between two microscope slides with spacers and exposed </w:t>
      </w:r>
      <w:r>
        <w:rPr>
          <w:rFonts w:asciiTheme="majorHAnsi" w:hAnsiTheme="majorHAnsi" w:cstheme="majorHAnsi"/>
          <w:lang w:val="en-US"/>
        </w:rPr>
        <w:t xml:space="preserve">to light </w:t>
      </w:r>
      <w:r w:rsidRPr="00F07AB2">
        <w:rPr>
          <w:rFonts w:asciiTheme="majorHAnsi" w:hAnsiTheme="majorHAnsi" w:cstheme="majorHAnsi"/>
          <w:lang w:val="en-US"/>
        </w:rPr>
        <w:t>from both sides. After letting the gels equilibrate in water for at least one day, we weighed the coverslip with the adherent gel after removing excess water using a lint-free cloth. The gel was then lyophilized, weighed again</w:t>
      </w:r>
      <w:ins w:id="440" w:author="Alexander Resch" w:date="2022-01-19T19:51:00Z">
        <w:r w:rsidR="00EC31AF">
          <w:rPr>
            <w:rFonts w:asciiTheme="majorHAnsi" w:hAnsiTheme="majorHAnsi" w:cstheme="majorHAnsi"/>
            <w:lang w:val="en-US"/>
          </w:rPr>
          <w:t>,</w:t>
        </w:r>
      </w:ins>
      <w:r w:rsidRPr="00F07AB2">
        <w:rPr>
          <w:rFonts w:asciiTheme="majorHAnsi" w:hAnsiTheme="majorHAnsi" w:cstheme="majorHAnsi"/>
          <w:lang w:val="en-US"/>
        </w:rPr>
        <w:t xml:space="preserve"> and removed from the coverslip to determine the coverslip’s weight. Water content </w:t>
      </w:r>
      <w:del w:id="441" w:author="anna.resch88@gmail.com" w:date="2022-01-03T20:19:00Z">
        <w:r w:rsidRPr="00F07AB2" w:rsidDel="001352B5">
          <w:rPr>
            <w:rFonts w:asciiTheme="majorHAnsi" w:hAnsiTheme="majorHAnsi" w:cstheme="majorHAnsi"/>
            <w:lang w:val="en-US"/>
          </w:rPr>
          <w:delText>can be</w:delText>
        </w:r>
      </w:del>
      <w:ins w:id="442" w:author="anna.resch88@gmail.com" w:date="2022-01-03T20:19:00Z">
        <w:r w:rsidR="001352B5">
          <w:rPr>
            <w:rFonts w:asciiTheme="majorHAnsi" w:hAnsiTheme="majorHAnsi" w:cstheme="majorHAnsi"/>
            <w:lang w:val="en-US"/>
          </w:rPr>
          <w:t>was then</w:t>
        </w:r>
      </w:ins>
      <w:r w:rsidRPr="00F07AB2">
        <w:rPr>
          <w:rFonts w:asciiTheme="majorHAnsi" w:hAnsiTheme="majorHAnsi" w:cstheme="majorHAnsi"/>
          <w:lang w:val="en-US"/>
        </w:rPr>
        <w:t xml:space="preserve"> calculated as </w:t>
      </w:r>
    </w:p>
    <w:p w14:paraId="7EA7E63D" w14:textId="02562468" w:rsidR="00067C6D" w:rsidRDefault="00067C6D" w:rsidP="00EC31AF">
      <w:pPr>
        <w:jc w:val="center"/>
        <w:rPr>
          <w:ins w:id="443" w:author="anna.resch88@gmail.com" w:date="2022-01-04T10:21:00Z"/>
          <w:rFonts w:asciiTheme="majorHAnsi" w:hAnsiTheme="majorHAnsi" w:cstheme="majorHAnsi"/>
          <w:lang w:val="en-US"/>
        </w:rPr>
        <w:pPrChange w:id="444" w:author="Alexander Resch" w:date="2022-01-19T19:51:00Z">
          <w:pPr>
            <w:jc w:val="both"/>
          </w:pPr>
        </w:pPrChange>
      </w:pPr>
      <m:oMath>
        <m:r>
          <w:rPr>
            <w:rFonts w:ascii="Cambria Math" w:hAnsi="Cambria Math" w:cstheme="majorHAnsi"/>
          </w:rPr>
          <m:t>water</m:t>
        </m:r>
        <m:r>
          <w:rPr>
            <w:rFonts w:ascii="Cambria Math" w:hAnsi="Cambria Math" w:cstheme="majorHAnsi"/>
            <w:lang w:val="en-US"/>
          </w:rPr>
          <m:t xml:space="preserve"> </m:t>
        </m:r>
        <m:r>
          <w:rPr>
            <w:rFonts w:ascii="Cambria Math" w:hAnsi="Cambria Math" w:cstheme="majorHAnsi"/>
          </w:rPr>
          <m:t>content</m:t>
        </m:r>
        <m:r>
          <w:rPr>
            <w:rFonts w:ascii="Cambria Math" w:hAnsi="Cambria Math" w:cstheme="majorHAnsi"/>
            <w:lang w:val="en-US"/>
          </w:rPr>
          <m:t xml:space="preserve"> </m:t>
        </m:r>
        <m:d>
          <m:dPr>
            <m:begChr m:val="["/>
            <m:endChr m:val="]"/>
            <m:ctrlPr>
              <w:rPr>
                <w:rFonts w:ascii="Cambria Math" w:hAnsi="Cambria Math" w:cstheme="majorHAnsi"/>
                <w:i/>
              </w:rPr>
            </m:ctrlPr>
          </m:dPr>
          <m:e>
            <m:r>
              <w:rPr>
                <w:rFonts w:ascii="Cambria Math" w:hAnsi="Cambria Math" w:cstheme="majorHAnsi"/>
                <w:lang w:val="en-US"/>
              </w:rPr>
              <m:t>%</m:t>
            </m:r>
          </m:e>
        </m:d>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h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 xml:space="preserve">h </m:t>
            </m:r>
            <m:r>
              <w:rPr>
                <w:rFonts w:ascii="Cambria Math" w:hAnsi="Cambria Math" w:cstheme="majorHAnsi"/>
              </w:rPr>
              <m:t>lyop</m:t>
            </m:r>
            <m:r>
              <w:rPr>
                <w:rFonts w:ascii="Cambria Math" w:hAnsi="Cambria Math" w:cstheme="majorHAnsi"/>
                <w:lang w:val="en-US"/>
              </w:rPr>
              <m:t>h</m:t>
            </m:r>
            <m:r>
              <w:rPr>
                <w:rFonts w:ascii="Cambria Math" w:hAnsi="Cambria Math" w:cstheme="majorHAnsi"/>
              </w:rPr>
              <m:t>ilized</m:t>
            </m:r>
            <m:r>
              <w:rPr>
                <w:rFonts w:ascii="Cambria Math" w:hAnsi="Cambria Math" w:cstheme="majorHAnsi"/>
                <w:lang w:val="en-US"/>
              </w:rPr>
              <m:t xml:space="preserve"> </m:t>
            </m:r>
            <m:r>
              <w:rPr>
                <w:rFonts w:ascii="Cambria Math" w:hAnsi="Cambria Math" w:cstheme="majorHAnsi"/>
              </w:rPr>
              <m:t>gel</m:t>
            </m:r>
          </m:num>
          <m:den>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and</m:t>
            </m:r>
            <m:r>
              <w:rPr>
                <w:rFonts w:ascii="Cambria Math" w:hAnsi="Cambria Math" w:cstheme="majorHAnsi"/>
                <w:lang w:val="en-US"/>
              </w:rPr>
              <m:t xml:space="preserve">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den>
        </m:f>
        <m:r>
          <w:ins w:id="445" w:author="Alexander Resch" w:date="2022-01-19T19:51:00Z">
            <w:rPr>
              <w:rFonts w:ascii="Cambria Math" w:hAnsi="Cambria Math" w:cstheme="majorHAnsi"/>
              <w:lang w:val="en-US"/>
            </w:rPr>
            <m:t>∙</m:t>
          </w:ins>
        </m:r>
        <m:r>
          <w:del w:id="446" w:author="Alexander Resch" w:date="2022-01-19T19:51:00Z">
            <w:rPr>
              <w:rFonts w:ascii="Cambria Math" w:hAnsi="Cambria Math" w:cstheme="majorHAnsi"/>
              <w:lang w:val="en-US"/>
            </w:rPr>
            <m:t>*</m:t>
          </w:del>
        </m:r>
        <m:r>
          <w:rPr>
            <w:rFonts w:ascii="Cambria Math" w:hAnsi="Cambria Math" w:cstheme="majorHAnsi"/>
            <w:lang w:val="en-US"/>
          </w:rPr>
          <m:t>100</m:t>
        </m:r>
      </m:oMath>
      <w:r w:rsidRPr="00F07AB2">
        <w:rPr>
          <w:rFonts w:asciiTheme="majorHAnsi" w:hAnsiTheme="majorHAnsi" w:cstheme="majorHAnsi"/>
          <w:lang w:val="en-US"/>
        </w:rPr>
        <w:t xml:space="preserve"> .</w:t>
      </w:r>
    </w:p>
    <w:p w14:paraId="7DC31B78" w14:textId="77777777" w:rsidR="004172A0" w:rsidRPr="00F07AB2" w:rsidRDefault="004172A0" w:rsidP="00067C6D">
      <w:pPr>
        <w:jc w:val="both"/>
        <w:rPr>
          <w:rFonts w:asciiTheme="majorHAnsi" w:hAnsiTheme="majorHAnsi" w:cstheme="majorHAnsi"/>
          <w:lang w:val="en-US"/>
        </w:rPr>
      </w:pPr>
    </w:p>
    <w:p w14:paraId="41703997" w14:textId="77777777" w:rsidR="004172A0" w:rsidRDefault="004172A0" w:rsidP="004172A0">
      <w:pPr>
        <w:jc w:val="both"/>
        <w:rPr>
          <w:ins w:id="447" w:author="anna.resch88@gmail.com" w:date="2022-01-04T10:21:00Z"/>
          <w:rFonts w:asciiTheme="majorHAnsi" w:hAnsiTheme="majorHAnsi" w:cstheme="majorHAnsi"/>
          <w:b/>
          <w:bCs/>
          <w:i/>
          <w:iCs/>
          <w:lang w:val="en-US"/>
        </w:rPr>
      </w:pPr>
      <w:ins w:id="448" w:author="anna.resch88@gmail.com" w:date="2022-01-04T10:21:00Z">
        <w:r>
          <w:rPr>
            <w:rFonts w:asciiTheme="majorHAnsi" w:hAnsiTheme="majorHAnsi" w:cstheme="majorHAnsi"/>
            <w:b/>
            <w:bCs/>
            <w:i/>
            <w:iCs/>
            <w:noProof/>
            <w:lang w:val="en-US"/>
          </w:rPr>
          <w:drawing>
            <wp:inline distT="0" distB="0" distL="0" distR="0" wp14:anchorId="7A8FB168" wp14:editId="7595D4BF">
              <wp:extent cx="5755005" cy="3804285"/>
              <wp:effectExtent l="0" t="0" r="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005" cy="3804285"/>
                      </a:xfrm>
                      <a:prstGeom prst="rect">
                        <a:avLst/>
                      </a:prstGeom>
                      <a:noFill/>
                    </pic:spPr>
                  </pic:pic>
                </a:graphicData>
              </a:graphic>
            </wp:inline>
          </w:drawing>
        </w:r>
      </w:ins>
      <w:commentRangeStart w:id="449"/>
      <w:commentRangeEnd w:id="449"/>
      <w:r w:rsidR="00EC31AF">
        <w:rPr>
          <w:rStyle w:val="Kommentarzeichen"/>
        </w:rPr>
        <w:commentReference w:id="449"/>
      </w:r>
    </w:p>
    <w:p w14:paraId="095E1D1E" w14:textId="4948DBFD" w:rsidR="004172A0" w:rsidRPr="00F07AB2" w:rsidRDefault="004172A0" w:rsidP="004172A0">
      <w:pPr>
        <w:jc w:val="both"/>
        <w:rPr>
          <w:ins w:id="450" w:author="anna.resch88@gmail.com" w:date="2022-01-04T10:21:00Z"/>
          <w:rFonts w:asciiTheme="majorHAnsi" w:hAnsiTheme="majorHAnsi" w:cstheme="majorHAnsi"/>
          <w:b/>
          <w:bCs/>
          <w:i/>
          <w:iCs/>
          <w:lang w:val="en-US"/>
        </w:rPr>
      </w:pPr>
      <w:commentRangeStart w:id="451"/>
      <w:ins w:id="452" w:author="anna.resch88@gmail.com" w:date="2022-01-04T10:21:00Z">
        <w:r w:rsidRPr="00F07AB2">
          <w:rPr>
            <w:rFonts w:asciiTheme="majorHAnsi" w:hAnsiTheme="majorHAnsi" w:cstheme="majorHAnsi"/>
            <w:b/>
            <w:bCs/>
            <w:i/>
            <w:iCs/>
            <w:lang w:val="en-US"/>
          </w:rPr>
          <w:t xml:space="preserve">Figure </w:t>
        </w:r>
        <w:commentRangeEnd w:id="451"/>
        <w:r>
          <w:rPr>
            <w:rStyle w:val="Kommentarzeichen"/>
          </w:rPr>
          <w:commentReference w:id="451"/>
        </w:r>
        <w:r w:rsidRPr="00F07AB2">
          <w:rPr>
            <w:rFonts w:asciiTheme="majorHAnsi" w:hAnsiTheme="majorHAnsi" w:cstheme="majorHAnsi"/>
            <w:b/>
            <w:bCs/>
            <w:i/>
            <w:iCs/>
            <w:lang w:val="en-US"/>
          </w:rPr>
          <w:t>S-</w:t>
        </w:r>
      </w:ins>
      <w:ins w:id="453" w:author="anna.resch88@gmail.com" w:date="2022-01-04T16:04:00Z">
        <w:r w:rsidR="005A3A19">
          <w:rPr>
            <w:rFonts w:asciiTheme="majorHAnsi" w:hAnsiTheme="majorHAnsi" w:cstheme="majorHAnsi"/>
            <w:b/>
            <w:bCs/>
            <w:i/>
            <w:iCs/>
            <w:lang w:val="en-US"/>
          </w:rPr>
          <w:t>9</w:t>
        </w:r>
      </w:ins>
      <w:ins w:id="454" w:author="anna.resch88@gmail.com" w:date="2022-01-04T10:21:00Z">
        <w:r w:rsidRPr="00F07AB2">
          <w:rPr>
            <w:rFonts w:asciiTheme="majorHAnsi" w:hAnsiTheme="majorHAnsi" w:cstheme="majorHAnsi"/>
            <w:b/>
            <w:bCs/>
            <w:i/>
            <w:iCs/>
            <w:lang w:val="en-US"/>
          </w:rPr>
          <w:t xml:space="preserve">: Water content of different ULD-ELP-ULD hydrogels, </w:t>
        </w:r>
        <w:r>
          <w:rPr>
            <w:rFonts w:asciiTheme="majorHAnsi" w:hAnsiTheme="majorHAnsi" w:cstheme="majorHAnsi"/>
            <w:b/>
            <w:bCs/>
            <w:i/>
            <w:iCs/>
            <w:lang w:val="en-US"/>
          </w:rPr>
          <w:t xml:space="preserve">crosslinked with riboflavin or </w:t>
        </w:r>
        <w:proofErr w:type="spellStart"/>
        <w:proofErr w:type="gramStart"/>
        <w:r>
          <w:rPr>
            <w:rFonts w:asciiTheme="majorHAnsi" w:hAnsiTheme="majorHAnsi" w:cstheme="majorHAnsi"/>
            <w:b/>
            <w:bCs/>
            <w:i/>
            <w:iCs/>
            <w:lang w:val="en-US"/>
          </w:rPr>
          <w:t>r</w:t>
        </w:r>
        <w:r w:rsidRPr="00F07AB2">
          <w:rPr>
            <w:rFonts w:asciiTheme="majorHAnsi" w:hAnsiTheme="majorHAnsi" w:cstheme="majorHAnsi"/>
            <w:b/>
            <w:bCs/>
            <w:i/>
            <w:iCs/>
            <w:lang w:val="en-US"/>
          </w:rPr>
          <w:t>u</w:t>
        </w:r>
        <w:proofErr w:type="spellEnd"/>
        <w:r w:rsidRPr="00F07AB2">
          <w:rPr>
            <w:rFonts w:asciiTheme="majorHAnsi" w:hAnsiTheme="majorHAnsi" w:cstheme="majorHAnsi"/>
            <w:b/>
            <w:bCs/>
            <w:i/>
            <w:iCs/>
            <w:lang w:val="en-US"/>
          </w:rPr>
          <w:t>(</w:t>
        </w:r>
        <w:proofErr w:type="gramEnd"/>
        <w:r w:rsidRPr="00F07AB2">
          <w:rPr>
            <w:rFonts w:asciiTheme="majorHAnsi" w:hAnsiTheme="majorHAnsi" w:cstheme="majorHAnsi"/>
            <w:b/>
            <w:bCs/>
            <w:i/>
            <w:iCs/>
            <w:lang w:val="en-US"/>
          </w:rPr>
          <w:t>II)</w:t>
        </w:r>
        <w:proofErr w:type="spellStart"/>
        <w:r w:rsidRPr="00F07AB2">
          <w:rPr>
            <w:rFonts w:asciiTheme="majorHAnsi" w:hAnsiTheme="majorHAnsi" w:cstheme="majorHAnsi"/>
            <w:b/>
            <w:bCs/>
            <w:i/>
            <w:iCs/>
            <w:lang w:val="en-US"/>
          </w:rPr>
          <w:t>bpy</w:t>
        </w:r>
        <w:proofErr w:type="spellEnd"/>
        <w:r w:rsidRPr="00F07AB2">
          <w:rPr>
            <w:rFonts w:asciiTheme="majorHAnsi" w:hAnsiTheme="majorHAnsi" w:cstheme="majorHAnsi"/>
            <w:b/>
            <w:bCs/>
            <w:i/>
            <w:iCs/>
            <w:lang w:val="en-US"/>
          </w:rPr>
          <w:t xml:space="preserve">. </w:t>
        </w:r>
        <w:r>
          <w:rPr>
            <w:rFonts w:asciiTheme="majorHAnsi" w:hAnsiTheme="majorHAnsi" w:cstheme="majorHAnsi"/>
            <w:lang w:val="en-US"/>
          </w:rPr>
          <w:t xml:space="preserve">For each linker type, 3-4 hydrogel samples were prepared and weighed in the hydrated and lyophilized state. </w:t>
        </w:r>
        <w:r w:rsidRPr="00F07AB2">
          <w:rPr>
            <w:rFonts w:asciiTheme="majorHAnsi" w:hAnsiTheme="majorHAnsi" w:cstheme="majorHAnsi"/>
            <w:lang w:val="en-US"/>
          </w:rPr>
          <w:t xml:space="preserve">There </w:t>
        </w:r>
        <w:r>
          <w:rPr>
            <w:rFonts w:asciiTheme="majorHAnsi" w:hAnsiTheme="majorHAnsi" w:cstheme="majorHAnsi"/>
            <w:lang w:val="en-US"/>
          </w:rPr>
          <w:t>wa</w:t>
        </w:r>
        <w:r w:rsidRPr="00F07AB2">
          <w:rPr>
            <w:rFonts w:asciiTheme="majorHAnsi" w:hAnsiTheme="majorHAnsi" w:cstheme="majorHAnsi"/>
            <w:lang w:val="en-US"/>
          </w:rPr>
          <w:t xml:space="preserve">s no considerable difference in water content between gels crosslinked with riboflavin and with </w:t>
        </w:r>
        <w:proofErr w:type="spellStart"/>
        <w:proofErr w:type="gram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w:t>
        </w:r>
        <w:proofErr w:type="gram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w:t>
        </w:r>
      </w:ins>
    </w:p>
    <w:p w14:paraId="0A38ACAC" w14:textId="77777777" w:rsidR="00067C6D" w:rsidRPr="00F07AB2" w:rsidRDefault="00067C6D" w:rsidP="00067C6D">
      <w:pPr>
        <w:jc w:val="both"/>
        <w:rPr>
          <w:rFonts w:asciiTheme="majorHAnsi" w:hAnsiTheme="majorHAnsi" w:cstheme="majorHAnsi"/>
          <w:lang w:val="en-US"/>
        </w:rPr>
      </w:pPr>
    </w:p>
    <w:p w14:paraId="3B4500E6" w14:textId="77777777" w:rsidR="00067C6D" w:rsidRPr="00F07AB2" w:rsidRDefault="00067C6D">
      <w:pPr>
        <w:pStyle w:val="berschrift3"/>
        <w:numPr>
          <w:ilvl w:val="0"/>
          <w:numId w:val="47"/>
        </w:numPr>
        <w:rPr>
          <w:lang w:val="en-US"/>
        </w:rPr>
        <w:pPrChange w:id="455" w:author="anna.resch88@gmail.com" w:date="2022-01-04T10:05:00Z">
          <w:pPr>
            <w:pStyle w:val="berschrift4"/>
            <w:numPr>
              <w:ilvl w:val="1"/>
              <w:numId w:val="13"/>
            </w:numPr>
            <w:ind w:left="792" w:hanging="432"/>
            <w:jc w:val="both"/>
          </w:pPr>
        </w:pPrChange>
      </w:pPr>
      <w:bookmarkStart w:id="456" w:name="_Toc92462549"/>
      <w:r w:rsidRPr="00F07AB2">
        <w:rPr>
          <w:lang w:val="en-US"/>
        </w:rPr>
        <w:t>Nanoindentation</w:t>
      </w:r>
      <w:bookmarkEnd w:id="456"/>
    </w:p>
    <w:p w14:paraId="61405D28" w14:textId="493BBD29"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 xml:space="preserve">For nanoindentation experiments, 19 µl </w:t>
      </w:r>
      <w:r w:rsidR="002937E1">
        <w:rPr>
          <w:rFonts w:asciiTheme="majorHAnsi" w:hAnsiTheme="majorHAnsi" w:cstheme="majorHAnsi"/>
          <w:iCs/>
          <w:lang w:val="en-US"/>
        </w:rPr>
        <w:t>protein</w:t>
      </w:r>
      <w:r w:rsidR="00451998" w:rsidRPr="00B92802">
        <w:rPr>
          <w:rFonts w:asciiTheme="majorHAnsi" w:hAnsiTheme="majorHAnsi" w:cstheme="majorHAnsi"/>
          <w:iCs/>
          <w:lang w:val="en-US"/>
        </w:rPr>
        <w:t xml:space="preserve"> solutio</w:t>
      </w:r>
      <w:r w:rsidR="00451998" w:rsidRPr="0082361F">
        <w:rPr>
          <w:rFonts w:asciiTheme="majorHAnsi" w:hAnsiTheme="majorHAnsi" w:cstheme="majorHAnsi"/>
          <w:iCs/>
          <w:lang w:val="en-US"/>
        </w:rPr>
        <w:t>n</w:t>
      </w:r>
      <w:r w:rsidR="00451998" w:rsidRPr="00F07AB2">
        <w:rPr>
          <w:rFonts w:asciiTheme="majorHAnsi" w:hAnsiTheme="majorHAnsi" w:cstheme="majorHAnsi"/>
          <w:lang w:val="en-US"/>
        </w:rPr>
        <w:t xml:space="preserve"> </w:t>
      </w:r>
      <w:commentRangeStart w:id="457"/>
      <w:r w:rsidRPr="00F07AB2">
        <w:rPr>
          <w:rFonts w:asciiTheme="majorHAnsi" w:hAnsiTheme="majorHAnsi" w:cstheme="majorHAnsi"/>
          <w:lang w:val="en-US"/>
        </w:rPr>
        <w:t xml:space="preserve">was </w:t>
      </w:r>
      <w:commentRangeEnd w:id="457"/>
      <w:r w:rsidR="00EC31AF">
        <w:rPr>
          <w:rStyle w:val="Kommentarzeichen"/>
        </w:rPr>
        <w:commentReference w:id="457"/>
      </w:r>
      <w:r w:rsidRPr="00F07AB2">
        <w:rPr>
          <w:rFonts w:asciiTheme="majorHAnsi" w:hAnsiTheme="majorHAnsi" w:cstheme="majorHAnsi"/>
          <w:lang w:val="en-US"/>
        </w:rPr>
        <w:t xml:space="preserve">pipetted on a coverslip, placed between two microscope slides with spacers and exposed from both sides. The fabricated gel pads were 810 µm high and had a diameter of </w:t>
      </w:r>
      <w:del w:id="458" w:author="Alexander Resch" w:date="2022-01-19T19:53:00Z">
        <w:r w:rsidDel="00EC31AF">
          <w:rPr>
            <w:rFonts w:asciiTheme="majorHAnsi" w:hAnsiTheme="majorHAnsi" w:cstheme="majorHAnsi"/>
            <w:lang w:val="en-US"/>
          </w:rPr>
          <w:pgNum/>
        </w:r>
      </w:del>
      <w:r>
        <w:rPr>
          <w:rFonts w:asciiTheme="majorHAnsi" w:hAnsiTheme="majorHAnsi" w:cstheme="majorHAnsi"/>
          <w:lang w:val="en-US"/>
        </w:rPr>
        <w:t>approx</w:t>
      </w:r>
      <w:r w:rsidRPr="00F07AB2">
        <w:rPr>
          <w:rFonts w:asciiTheme="majorHAnsi" w:hAnsiTheme="majorHAnsi" w:cstheme="majorHAnsi"/>
          <w:lang w:val="en-US"/>
        </w:rPr>
        <w:t xml:space="preserve">. 5.4 mm. Hydrogel pads on coverslips were measured while being submerged in water at ambient temperature using the </w:t>
      </w:r>
      <w:proofErr w:type="spellStart"/>
      <w:r w:rsidRPr="00F07AB2">
        <w:rPr>
          <w:rFonts w:asciiTheme="majorHAnsi" w:hAnsiTheme="majorHAnsi" w:cstheme="majorHAnsi"/>
          <w:lang w:val="en-US"/>
        </w:rPr>
        <w:t>Bioindenter</w:t>
      </w:r>
      <w:proofErr w:type="spellEnd"/>
      <w:r w:rsidRPr="00F07AB2">
        <w:rPr>
          <w:rFonts w:asciiTheme="majorHAnsi" w:hAnsiTheme="majorHAnsi" w:cstheme="majorHAnsi"/>
          <w:lang w:val="en-US"/>
        </w:rPr>
        <w:t xml:space="preserve"> </w:t>
      </w:r>
      <w:bookmarkStart w:id="459" w:name="_Hlk45958154"/>
      <w:r w:rsidRPr="003C0B8B">
        <w:rPr>
          <w:rFonts w:asciiTheme="majorHAnsi" w:hAnsiTheme="majorHAnsi" w:cstheme="majorHAnsi"/>
          <w:lang w:val="en-US"/>
        </w:rPr>
        <w:t>(UNHT³</w:t>
      </w:r>
      <w:r w:rsidRPr="00F07AB2">
        <w:rPr>
          <w:rFonts w:asciiTheme="majorHAnsi" w:hAnsiTheme="majorHAnsi" w:cstheme="majorHAnsi"/>
          <w:lang w:val="en-US"/>
        </w:rPr>
        <w:t xml:space="preserve"> Bio, Anton </w:t>
      </w:r>
      <w:proofErr w:type="spellStart"/>
      <w:r w:rsidRPr="00F07AB2">
        <w:rPr>
          <w:rFonts w:asciiTheme="majorHAnsi" w:hAnsiTheme="majorHAnsi" w:cstheme="majorHAnsi"/>
          <w:lang w:val="en-US"/>
        </w:rPr>
        <w:t>Paar</w:t>
      </w:r>
      <w:proofErr w:type="spellEnd"/>
      <w:r w:rsidRPr="00F07AB2">
        <w:rPr>
          <w:rFonts w:asciiTheme="majorHAnsi" w:hAnsiTheme="majorHAnsi" w:cstheme="majorHAnsi"/>
          <w:lang w:val="en-US"/>
        </w:rPr>
        <w:t xml:space="preserve"> </w:t>
      </w:r>
      <w:r w:rsidRPr="00F07AB2">
        <w:rPr>
          <w:rFonts w:asciiTheme="majorHAnsi" w:hAnsiTheme="majorHAnsi" w:cstheme="majorHAnsi"/>
          <w:lang w:val="en-US"/>
        </w:rPr>
        <w:lastRenderedPageBreak/>
        <w:t xml:space="preserve">GmbH, </w:t>
      </w:r>
      <w:proofErr w:type="spellStart"/>
      <w:r w:rsidRPr="00F07AB2">
        <w:rPr>
          <w:rFonts w:asciiTheme="majorHAnsi" w:hAnsiTheme="majorHAnsi" w:cstheme="majorHAnsi"/>
          <w:lang w:val="en-US"/>
        </w:rPr>
        <w:t>Peseux</w:t>
      </w:r>
      <w:bookmarkEnd w:id="459"/>
      <w:proofErr w:type="spellEnd"/>
      <w:r w:rsidRPr="00F07AB2">
        <w:rPr>
          <w:rFonts w:asciiTheme="majorHAnsi" w:hAnsiTheme="majorHAnsi" w:cstheme="majorHAnsi"/>
          <w:lang w:val="en-US"/>
        </w:rPr>
        <w:t>, Switzerland)</w:t>
      </w:r>
      <w:ins w:id="460" w:author="Alexander Resch" w:date="2022-01-19T19:53:00Z">
        <w:r w:rsidR="00EC31AF">
          <w:rPr>
            <w:rFonts w:asciiTheme="majorHAnsi" w:hAnsiTheme="majorHAnsi" w:cstheme="majorHAnsi"/>
            <w:lang w:val="en-US"/>
          </w:rPr>
          <w:t>,</w:t>
        </w:r>
      </w:ins>
      <w:r w:rsidRPr="00F07AB2">
        <w:rPr>
          <w:rFonts w:asciiTheme="majorHAnsi" w:hAnsiTheme="majorHAnsi" w:cstheme="majorHAnsi"/>
          <w:lang w:val="en-US"/>
        </w:rPr>
        <w:t xml:space="preserve"> equipped with a ruby spherical tipped indenter (radius 500 µm). A load-controlled mode was chosen with nominal maximum load of 100 – 300 µN and constant loading and unloading rates of 300 µN/min, with or without a hold period of 60 s to observe creep behavior (time-dependent flow of incorporated fluid). The surface contact point was determined automatically</w:t>
      </w:r>
      <w:del w:id="461" w:author="Alexander Resch" w:date="2022-01-19T19:54:00Z">
        <w:r w:rsidRPr="00F07AB2" w:rsidDel="00EC31AF">
          <w:rPr>
            <w:rFonts w:asciiTheme="majorHAnsi" w:hAnsiTheme="majorHAnsi" w:cstheme="majorHAnsi"/>
            <w:lang w:val="en-US"/>
          </w:rPr>
          <w:delText>,</w:delText>
        </w:r>
      </w:del>
      <w:r w:rsidRPr="00F07AB2">
        <w:rPr>
          <w:rFonts w:asciiTheme="majorHAnsi" w:hAnsiTheme="majorHAnsi" w:cstheme="majorHAnsi"/>
          <w:lang w:val="en-US"/>
        </w:rPr>
        <w:t xml:space="preserve"> </w:t>
      </w:r>
      <w:ins w:id="462" w:author="Alexander Resch" w:date="2022-01-19T19:54:00Z">
        <w:r w:rsidR="00EC31AF">
          <w:rPr>
            <w:rFonts w:asciiTheme="majorHAnsi" w:hAnsiTheme="majorHAnsi" w:cstheme="majorHAnsi"/>
            <w:lang w:val="en-US"/>
          </w:rPr>
          <w:t>when</w:t>
        </w:r>
      </w:ins>
      <w:del w:id="463" w:author="Alexander Resch" w:date="2022-01-19T19:54:00Z">
        <w:r w:rsidRPr="00F07AB2" w:rsidDel="00EC31AF">
          <w:rPr>
            <w:rFonts w:asciiTheme="majorHAnsi" w:hAnsiTheme="majorHAnsi" w:cstheme="majorHAnsi"/>
            <w:lang w:val="en-US"/>
          </w:rPr>
          <w:delText>if</w:delText>
        </w:r>
      </w:del>
      <w:r w:rsidRPr="00F07AB2">
        <w:rPr>
          <w:rFonts w:asciiTheme="majorHAnsi" w:hAnsiTheme="majorHAnsi" w:cstheme="majorHAnsi"/>
          <w:lang w:val="en-US"/>
        </w:rPr>
        <w:t xml:space="preserve"> a stiffness threshold of 2 µN/µm was exceeded and the measured normal force was at least 25 µN at the same time. For every measurement, correct determination of the contact point was confirmed and</w:t>
      </w:r>
      <w:ins w:id="464" w:author="Alexander Resch" w:date="2022-01-19T19:56:00Z">
        <w:r w:rsidR="00FA3501">
          <w:rPr>
            <w:rFonts w:asciiTheme="majorHAnsi" w:hAnsiTheme="majorHAnsi" w:cstheme="majorHAnsi"/>
            <w:lang w:val="en-US"/>
          </w:rPr>
          <w:t>, if necessary,</w:t>
        </w:r>
      </w:ins>
      <w:r w:rsidRPr="00F07AB2">
        <w:rPr>
          <w:rFonts w:asciiTheme="majorHAnsi" w:hAnsiTheme="majorHAnsi" w:cstheme="majorHAnsi"/>
          <w:lang w:val="en-US"/>
        </w:rPr>
        <w:t xml:space="preserve"> corrected manually</w:t>
      </w:r>
      <w:ins w:id="465" w:author="Alexander Resch" w:date="2022-01-19T19:56:00Z">
        <w:r w:rsidR="00FA3501">
          <w:rPr>
            <w:rFonts w:asciiTheme="majorHAnsi" w:hAnsiTheme="majorHAnsi" w:cstheme="majorHAnsi"/>
            <w:lang w:val="en-US"/>
          </w:rPr>
          <w:t>.</w:t>
        </w:r>
      </w:ins>
      <w:del w:id="466" w:author="Alexander Resch" w:date="2022-01-19T19:56:00Z">
        <w:r w:rsidRPr="00F07AB2" w:rsidDel="00FA3501">
          <w:rPr>
            <w:rFonts w:asciiTheme="majorHAnsi" w:hAnsiTheme="majorHAnsi" w:cstheme="majorHAnsi"/>
            <w:lang w:val="en-US"/>
          </w:rPr>
          <w:delText>, where necessary.</w:delText>
        </w:r>
      </w:del>
      <w:r w:rsidRPr="00F07AB2">
        <w:rPr>
          <w:rFonts w:asciiTheme="majorHAnsi" w:hAnsiTheme="majorHAnsi" w:cstheme="majorHAnsi"/>
          <w:lang w:val="en-US"/>
        </w:rPr>
        <w:t xml:space="preserve"> For ULD-V20-ULD (10 %, 15 % and 20 % protein) as well as ULD-V40-ULD and ULD-V80-ULD (20 % each), measurements were carried out in triplicates. Every sample was measured at least 15 times in total. For each sample, 5 different surface contact points were determined</w:t>
      </w:r>
      <w:ins w:id="467" w:author="Alexander Resch" w:date="2022-01-19T19:57:00Z">
        <w:r w:rsidR="00FA3501">
          <w:rPr>
            <w:rFonts w:asciiTheme="majorHAnsi" w:hAnsiTheme="majorHAnsi" w:cstheme="majorHAnsi"/>
            <w:lang w:val="en-US"/>
          </w:rPr>
          <w:t>,</w:t>
        </w:r>
      </w:ins>
      <w:r w:rsidRPr="00F07AB2">
        <w:rPr>
          <w:rFonts w:asciiTheme="majorHAnsi" w:hAnsiTheme="majorHAnsi" w:cstheme="majorHAnsi"/>
          <w:lang w:val="en-US"/>
        </w:rPr>
        <w:t xml:space="preserve"> based on a programmed matrix, and 3 indentation measurements were recorded in </w:t>
      </w:r>
      <w:proofErr w:type="gramStart"/>
      <w:r w:rsidRPr="00F07AB2">
        <w:rPr>
          <w:rFonts w:asciiTheme="majorHAnsi" w:hAnsiTheme="majorHAnsi" w:cstheme="majorHAnsi"/>
          <w:lang w:val="en-US"/>
        </w:rPr>
        <w:t>close proximity</w:t>
      </w:r>
      <w:proofErr w:type="gramEnd"/>
      <w:r w:rsidRPr="00F07AB2">
        <w:rPr>
          <w:rFonts w:asciiTheme="majorHAnsi" w:hAnsiTheme="majorHAnsi" w:cstheme="majorHAnsi"/>
          <w:lang w:val="en-US"/>
        </w:rPr>
        <w:t xml:space="preserve"> of each contact reference (matrix dimensions 1 mm x 1 mm, distance between measurements and respective contact reference 200 µm). Measurements were discarded, if no onset was evident (i.e.</w:t>
      </w:r>
      <w:r w:rsidR="00062B86">
        <w:rPr>
          <w:rFonts w:asciiTheme="majorHAnsi" w:hAnsiTheme="majorHAnsi" w:cstheme="majorHAnsi"/>
          <w:lang w:val="en-US"/>
        </w:rPr>
        <w:t>,</w:t>
      </w:r>
      <w:r w:rsidRPr="00F07AB2">
        <w:rPr>
          <w:rFonts w:asciiTheme="majorHAnsi" w:hAnsiTheme="majorHAnsi" w:cstheme="majorHAnsi"/>
          <w:lang w:val="en-US"/>
        </w:rPr>
        <w:t xml:space="preserve"> if measurement started after having already reached the sample surface), or if disturbances were </w:t>
      </w:r>
      <w:r>
        <w:rPr>
          <w:rFonts w:asciiTheme="majorHAnsi" w:hAnsiTheme="majorHAnsi" w:cstheme="majorHAnsi"/>
          <w:lang w:val="en-US"/>
        </w:rPr>
        <w:t>noticed</w:t>
      </w:r>
      <w:r w:rsidRPr="00F07AB2">
        <w:rPr>
          <w:rFonts w:asciiTheme="majorHAnsi" w:hAnsiTheme="majorHAnsi" w:cstheme="majorHAnsi"/>
          <w:lang w:val="en-US"/>
        </w:rPr>
        <w:t xml:space="preserve"> (e.g., if measurements were distorted by air bubbles or if the tip slipped off the edge of the gel pad). </w:t>
      </w:r>
      <w:bookmarkStart w:id="468" w:name="_Hlk45958211"/>
      <w:r w:rsidRPr="00F07AB2">
        <w:rPr>
          <w:rFonts w:asciiTheme="majorHAnsi" w:hAnsiTheme="majorHAnsi" w:cstheme="majorHAnsi"/>
          <w:lang w:val="en-US"/>
        </w:rPr>
        <w:t xml:space="preserve">Young’s moduli were analyzed by the built-in Indentation software (v7.2.6) using the Hertz fit </w:t>
      </w:r>
      <w:r w:rsidRPr="003C0B8B">
        <w:rPr>
          <w:rFonts w:asciiTheme="majorHAnsi" w:hAnsiTheme="majorHAnsi" w:cstheme="majorHAnsi"/>
          <w:lang w:val="en-US"/>
        </w:rPr>
        <w:t>method</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&lt;EndNote&gt;&lt;Cite&gt;&lt;Author&gt;Hertz&lt;/Author&gt;&lt;Year&gt;1881&lt;/Year&gt;&lt;RecNum&gt;28&lt;/RecNum&gt;&lt;DisplayText&gt;&lt;style face="superscript"&gt;12&lt;/style&gt;&lt;/DisplayText&gt;&lt;record&gt;&lt;rec-number&gt;28&lt;/rec-number&gt;&lt;foreign-keys&gt;&lt;key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12</w:t>
      </w:r>
      <w:r>
        <w:rPr>
          <w:rFonts w:asciiTheme="majorHAnsi" w:hAnsiTheme="majorHAnsi" w:cstheme="majorHAnsi"/>
          <w:lang w:val="en-US"/>
        </w:rPr>
        <w:fldChar w:fldCharType="end"/>
      </w:r>
      <w:r w:rsidRPr="00F07AB2">
        <w:rPr>
          <w:rFonts w:asciiTheme="majorHAnsi" w:hAnsiTheme="majorHAnsi" w:cstheme="majorHAnsi"/>
          <w:lang w:val="en-US"/>
        </w:rPr>
        <w:t xml:space="preserve"> for the loading portion of each load-displacement indentation curve </w:t>
      </w:r>
      <w:bookmarkEnd w:id="468"/>
      <w:r w:rsidRPr="00F07AB2">
        <w:rPr>
          <w:rFonts w:asciiTheme="majorHAnsi" w:hAnsiTheme="majorHAnsi" w:cstheme="majorHAnsi"/>
          <w:lang w:val="en-US"/>
        </w:rPr>
        <w:t>and standard settings (fitting between 10 % and 98 % of maximum load (</w:t>
      </w:r>
      <w:r w:rsidRPr="00D156CF">
        <w:rPr>
          <w:rFonts w:asciiTheme="majorHAnsi" w:hAnsiTheme="majorHAnsi" w:cstheme="majorHAnsi"/>
          <w:i/>
          <w:iCs/>
          <w:lang w:val="en-US"/>
        </w:rPr>
        <w:t>F</w:t>
      </w:r>
      <w:r w:rsidRPr="00D156CF">
        <w:rPr>
          <w:rFonts w:asciiTheme="majorHAnsi" w:hAnsiTheme="majorHAnsi" w:cstheme="majorHAnsi"/>
          <w:vertAlign w:val="subscript"/>
          <w:lang w:val="en-US"/>
        </w:rPr>
        <w:t>max</w:t>
      </w:r>
      <w:r w:rsidRPr="00F07AB2">
        <w:rPr>
          <w:rFonts w:asciiTheme="majorHAnsi" w:hAnsiTheme="majorHAnsi" w:cstheme="majorHAnsi"/>
          <w:lang w:val="en-US"/>
        </w:rPr>
        <w:t xml:space="preserve">)). The Hertz formula yields the </w:t>
      </w:r>
      <w:r w:rsidR="0066041F" w:rsidRPr="00F07AB2">
        <w:rPr>
          <w:rFonts w:asciiTheme="majorHAnsi" w:hAnsiTheme="majorHAnsi" w:cstheme="majorHAnsi"/>
          <w:lang w:val="en-US"/>
        </w:rPr>
        <w:t>Young’s</w:t>
      </w:r>
      <w:r w:rsidRPr="00F07AB2">
        <w:rPr>
          <w:rFonts w:asciiTheme="majorHAnsi" w:hAnsiTheme="majorHAnsi" w:cstheme="majorHAnsi"/>
          <w:lang w:val="en-US"/>
        </w:rPr>
        <w:t xml:space="preserve"> modulus according to the </w:t>
      </w:r>
      <w:r w:rsidRPr="003C0B8B">
        <w:rPr>
          <w:rFonts w:asciiTheme="majorHAnsi" w:hAnsiTheme="majorHAnsi" w:cstheme="majorHAnsi"/>
          <w:lang w:val="en-US"/>
        </w:rPr>
        <w:t>formula</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&lt;EndNote&gt;&lt;Cite&gt;&lt;Author&gt;Nohava&lt;/Author&gt;&lt;Year&gt;2018&lt;/Year&gt;&lt;RecNum&gt;73&lt;/RecNum&gt;&lt;DisplayText&gt;&lt;style face="superscript"&gt;13&lt;/style&gt;&lt;/DisplayText&gt;&lt;record&gt;&lt;rec-number&gt;73&lt;/rec-number&gt;&lt;foreign-keys&gt;&lt;key app="EN" db-id="zvspev52q5sttqetatnpexxo02zdpswpztzw" timestamp="1602401589"&gt;73&lt;/key&gt;&lt;/foreign-keys&gt;&lt;ref-type name="Journal Article"&gt;17&lt;/ref-type&gt;&lt;contributors&gt;&lt;authors&gt;&lt;author&gt;Nohava, Jiri&lt;/author&gt;&lt;author&gt;Swain, Michael&lt;/author&gt;&lt;author&gt;Lang, Stefan J.&lt;/author&gt;&lt;author&gt;Maier, Philip&lt;/author&gt;&lt;author&gt;Heinzelmann, Sonja&lt;/author&gt;&lt;author&gt;Reinhard, Thomas&lt;/author&gt;&lt;author&gt;Eberwein, Philipp&lt;/author&gt;&lt;/authors&gt;&lt;/contributors&gt;&lt;titles&gt;&lt;title&gt;Instrumented indentation for determination of mechanical properties of human cornea after ultraviolet-A crosslinking&lt;/title&gt;&lt;secondary-title&gt;Journal of Biomedical Materials Research - Part A&lt;/secondary-title&gt;&lt;/titles&gt;&lt;periodical&gt;&lt;full-title&gt;Journal of Biomedical Materials Research - Part A&lt;/full-title&gt;&lt;/periodical&gt;&lt;pages&gt;1413-1420&lt;/pages&gt;&lt;volume&gt;106&lt;/volume&gt;&lt;number&gt;5&lt;/number&gt;&lt;keywords&gt;&lt;keyword&gt;cornea&lt;/keyword&gt;&lt;keyword&gt;corneal crosslinking&lt;/keyword&gt;&lt;keyword&gt;creep&lt;/keyword&gt;&lt;keyword&gt;elastic modulus&lt;/keyword&gt;&lt;keyword&gt;indentation&lt;/keyword&gt;&lt;/keywords&gt;&lt;dates&gt;&lt;year&gt;2018&lt;/year&gt;&lt;/dates&gt;&lt;urls&gt;&lt;pdf-urls&gt;&lt;url&gt;file:///C:/Users/annar/Documents/Backup ZBSA Aug 2019/05_Paper/Paper NatMat ULD/Nohava_et_al-2018-Journal_of_Biomedical_Materials_Research_Part_A(1).pdf&lt;/url&gt;&lt;/pdf-urls&gt;&lt;/urls&gt;&lt;electronic-resource-num&gt;10.1002/jbm.a.36337&lt;/electronic-resource-num&gt;&lt;/record&gt;&lt;/Cite&gt;&lt;/EndNote&gt;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13</w:t>
      </w:r>
      <w:r>
        <w:rPr>
          <w:rFonts w:asciiTheme="majorHAnsi" w:hAnsiTheme="majorHAnsi" w:cstheme="majorHAnsi"/>
          <w:lang w:val="en-US"/>
        </w:rPr>
        <w:fldChar w:fldCharType="end"/>
      </w:r>
      <w:r w:rsidRPr="003C0B8B">
        <w:rPr>
          <w:rFonts w:asciiTheme="majorHAnsi" w:hAnsiTheme="majorHAnsi" w:cstheme="majorHAnsi"/>
          <w:lang w:val="en-US"/>
        </w:rPr>
        <w:t>:</w:t>
      </w:r>
    </w:p>
    <w:p w14:paraId="7D42AD0E" w14:textId="46E4DC34" w:rsidR="00067C6D" w:rsidRPr="002937E1" w:rsidRDefault="00067C6D" w:rsidP="00067C6D">
      <w:pPr>
        <w:jc w:val="both"/>
        <w:rPr>
          <w:rFonts w:asciiTheme="majorHAnsi" w:eastAsiaTheme="minorEastAsia" w:hAnsiTheme="majorHAnsi" w:cstheme="majorHAnsi"/>
          <w:lang w:val="en-US"/>
        </w:rPr>
      </w:pPr>
      <m:oMathPara>
        <m:oMathParaPr>
          <m:jc m:val="center"/>
        </m:oMathParaPr>
        <m:oMath>
          <m:r>
            <w:rPr>
              <w:rFonts w:ascii="Cambria Math" w:hAnsi="Cambria Math" w:cstheme="majorHAnsi"/>
              <w:lang w:val="en-US"/>
            </w:rPr>
            <m:t>F=</m:t>
          </m:r>
          <m:f>
            <m:fPr>
              <m:ctrlPr>
                <w:rPr>
                  <w:rFonts w:ascii="Cambria Math" w:hAnsi="Cambria Math" w:cstheme="majorHAnsi"/>
                  <w:i/>
                  <w:lang w:val="en-US"/>
                </w:rPr>
              </m:ctrlPr>
            </m:fPr>
            <m:num>
              <m:r>
                <w:rPr>
                  <w:rFonts w:ascii="Cambria Math" w:hAnsi="Cambria Math" w:cstheme="majorHAnsi"/>
                  <w:lang w:val="en-US"/>
                </w:rPr>
                <m:t>4</m:t>
              </m:r>
            </m:num>
            <m:den>
              <m:r>
                <w:rPr>
                  <w:rFonts w:ascii="Cambria Math" w:hAnsi="Cambria Math" w:cstheme="majorHAnsi"/>
                  <w:lang w:val="en-US"/>
                </w:rPr>
                <m:t>3</m:t>
              </m:r>
            </m:den>
          </m:f>
          <m:r>
            <w:rPr>
              <w:rFonts w:ascii="Cambria Math" w:hAnsi="Cambria Math" w:cstheme="majorHAnsi"/>
              <w:lang w:val="en-US"/>
            </w:rPr>
            <m:t>E</m:t>
          </m:r>
          <m:rad>
            <m:radPr>
              <m:degHide m:val="1"/>
              <m:ctrlPr>
                <w:rPr>
                  <w:rFonts w:ascii="Cambria Math" w:hAnsi="Cambria Math" w:cstheme="majorHAnsi"/>
                  <w:i/>
                  <w:lang w:val="en-US"/>
                </w:rPr>
              </m:ctrlPr>
            </m:radPr>
            <m:deg/>
            <m:e>
              <m:r>
                <w:rPr>
                  <w:rFonts w:ascii="Cambria Math" w:hAnsi="Cambria Math" w:cstheme="majorHAnsi"/>
                  <w:lang w:val="en-US"/>
                </w:rPr>
                <m:t>R</m:t>
              </m:r>
            </m:e>
          </m:rad>
          <m:r>
            <w:ins w:id="469" w:author="Alexander Resch" w:date="2022-01-19T19:59:00Z">
              <w:rPr>
                <w:rFonts w:ascii="Cambria Math" w:hAnsi="Cambria Math" w:cstheme="majorHAnsi"/>
                <w:lang w:val="en-US"/>
              </w:rPr>
              <m:t>∙</m:t>
            </w:ins>
          </m:r>
          <m:r>
            <w:del w:id="470" w:author="Alexander Resch" w:date="2022-01-19T19:59:00Z">
              <w:rPr>
                <w:rFonts w:ascii="Cambria Math" w:hAnsi="Cambria Math" w:cstheme="majorHAnsi"/>
                <w:lang w:val="en-US"/>
              </w:rPr>
              <m:t>*</m:t>
            </w:del>
          </m:r>
          <m:sSup>
            <m:sSupPr>
              <m:ctrlPr>
                <w:rPr>
                  <w:rFonts w:ascii="Cambria Math" w:hAnsi="Cambria Math" w:cstheme="majorHAnsi"/>
                  <w:i/>
                  <w:lang w:val="en-US"/>
                </w:rPr>
              </m:ctrlPr>
            </m:sSupPr>
            <m:e>
              <m:r>
                <w:rPr>
                  <w:rFonts w:ascii="Cambria Math" w:hAnsi="Cambria Math" w:cstheme="majorHAnsi"/>
                  <w:lang w:val="en-US"/>
                </w:rPr>
                <m:t>h</m:t>
              </m:r>
            </m:e>
            <m:sup>
              <m:r>
                <w:rPr>
                  <w:rFonts w:ascii="Cambria Math" w:hAnsi="Cambria Math" w:cstheme="majorHAnsi"/>
                  <w:lang w:val="en-US"/>
                </w:rPr>
                <m:t>3/2</m:t>
              </m:r>
            </m:sup>
          </m:sSup>
        </m:oMath>
      </m:oMathPara>
    </w:p>
    <w:p w14:paraId="77978883" w14:textId="77777777" w:rsidR="004172A0" w:rsidRDefault="00067C6D" w:rsidP="004172A0">
      <w:pPr>
        <w:jc w:val="both"/>
        <w:rPr>
          <w:ins w:id="471" w:author="anna.resch88@gmail.com" w:date="2022-01-04T10:22:00Z"/>
          <w:rFonts w:asciiTheme="majorHAnsi" w:eastAsiaTheme="minorEastAsia" w:hAnsiTheme="majorHAnsi" w:cstheme="majorHAnsi"/>
          <w:lang w:val="en-US"/>
        </w:rPr>
      </w:pPr>
      <w:r w:rsidRPr="00F07AB2">
        <w:rPr>
          <w:rFonts w:asciiTheme="majorHAnsi" w:eastAsiaTheme="minorEastAsia" w:hAnsiTheme="majorHAnsi" w:cstheme="majorHAnsi"/>
          <w:lang w:val="en-US"/>
        </w:rPr>
        <w:t xml:space="preserve">Where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is the (reduced) </w:t>
      </w:r>
      <w:r w:rsidR="0066041F" w:rsidRPr="00F07AB2">
        <w:rPr>
          <w:rFonts w:asciiTheme="majorHAnsi" w:hAnsiTheme="majorHAnsi" w:cstheme="majorHAnsi"/>
          <w:lang w:val="en-US"/>
        </w:rPr>
        <w:t>Young’s</w:t>
      </w:r>
      <w:r w:rsidRPr="00F07AB2">
        <w:rPr>
          <w:rFonts w:asciiTheme="majorHAnsi" w:eastAsiaTheme="minorEastAsia" w:hAnsiTheme="majorHAnsi" w:cstheme="majorHAnsi"/>
          <w:lang w:val="en-US"/>
        </w:rPr>
        <w:t xml:space="preserve"> modulus, </w:t>
      </w:r>
      <w:r w:rsidRPr="00F07AB2">
        <w:rPr>
          <w:rFonts w:asciiTheme="majorHAnsi" w:eastAsiaTheme="minorEastAsia" w:hAnsiTheme="majorHAnsi" w:cstheme="majorHAnsi"/>
          <w:i/>
          <w:iCs/>
          <w:lang w:val="en-US"/>
        </w:rPr>
        <w:t xml:space="preserve">F </w:t>
      </w:r>
      <w:r w:rsidRPr="00F07AB2">
        <w:rPr>
          <w:rFonts w:asciiTheme="majorHAnsi" w:eastAsiaTheme="minorEastAsia" w:hAnsiTheme="majorHAnsi" w:cstheme="majorHAnsi"/>
          <w:lang w:val="en-US"/>
        </w:rPr>
        <w:t xml:space="preserve">is the indentation load, </w:t>
      </w:r>
      <w:r w:rsidRPr="00F07AB2">
        <w:rPr>
          <w:rFonts w:asciiTheme="majorHAnsi" w:eastAsiaTheme="minorEastAsia" w:hAnsiTheme="majorHAnsi" w:cstheme="majorHAnsi"/>
          <w:i/>
          <w:iCs/>
          <w:lang w:val="en-US"/>
        </w:rPr>
        <w:t>R</w:t>
      </w:r>
      <w:r w:rsidRPr="00F07AB2">
        <w:rPr>
          <w:rFonts w:asciiTheme="majorHAnsi" w:eastAsiaTheme="minorEastAsia" w:hAnsiTheme="majorHAnsi" w:cstheme="majorHAnsi"/>
          <w:lang w:val="en-US"/>
        </w:rPr>
        <w:t xml:space="preserve"> is the radius of the indenter tip, and </w:t>
      </w:r>
      <w:r w:rsidRPr="00F07AB2">
        <w:rPr>
          <w:rFonts w:asciiTheme="majorHAnsi" w:eastAsiaTheme="minorEastAsia" w:hAnsiTheme="majorHAnsi" w:cstheme="majorHAnsi"/>
          <w:i/>
          <w:iCs/>
          <w:lang w:val="en-US"/>
        </w:rPr>
        <w:t>h</w:t>
      </w:r>
      <w:r w:rsidRPr="00F07AB2">
        <w:rPr>
          <w:rFonts w:asciiTheme="majorHAnsi" w:eastAsiaTheme="minorEastAsia" w:hAnsiTheme="majorHAnsi" w:cstheme="majorHAnsi"/>
          <w:lang w:val="en-US"/>
        </w:rPr>
        <w:t xml:space="preserve"> is the indentation depth. As the ruby tip is non-compressible,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equals the </w:t>
      </w:r>
      <w:proofErr w:type="gramStart"/>
      <w:r w:rsidRPr="00F07AB2">
        <w:rPr>
          <w:rFonts w:asciiTheme="majorHAnsi" w:eastAsiaTheme="minorEastAsia" w:hAnsiTheme="majorHAnsi" w:cstheme="majorHAnsi"/>
          <w:lang w:val="en-US"/>
        </w:rPr>
        <w:t>Young’s</w:t>
      </w:r>
      <w:proofErr w:type="gramEnd"/>
      <w:r w:rsidRPr="00F07AB2">
        <w:rPr>
          <w:rFonts w:asciiTheme="majorHAnsi" w:eastAsiaTheme="minorEastAsia" w:hAnsiTheme="majorHAnsi" w:cstheme="majorHAnsi"/>
          <w:lang w:val="en-US"/>
        </w:rPr>
        <w:t xml:space="preserve"> modulus. </w:t>
      </w:r>
    </w:p>
    <w:p w14:paraId="3564F2BA" w14:textId="2DC19C57" w:rsidR="004172A0" w:rsidRPr="00CA34EE" w:rsidRDefault="004172A0" w:rsidP="004172A0">
      <w:pPr>
        <w:jc w:val="both"/>
        <w:rPr>
          <w:ins w:id="472" w:author="anna.resch88@gmail.com" w:date="2022-01-04T10:22:00Z"/>
          <w:rFonts w:asciiTheme="majorHAnsi" w:hAnsiTheme="majorHAnsi" w:cstheme="majorHAnsi"/>
          <w:b/>
          <w:bCs/>
          <w:i/>
          <w:lang w:val="en-US"/>
        </w:rPr>
      </w:pPr>
      <w:commentRangeStart w:id="473"/>
      <w:ins w:id="474" w:author="anna.resch88@gmail.com" w:date="2022-01-04T10:22:00Z">
        <w:r w:rsidRPr="004172A0">
          <w:rPr>
            <w:rFonts w:asciiTheme="majorHAnsi" w:hAnsiTheme="majorHAnsi" w:cstheme="majorHAnsi"/>
            <w:b/>
            <w:bCs/>
            <w:i/>
            <w:highlight w:val="magenta"/>
            <w:lang w:val="en-US"/>
            <w:rPrChange w:id="475" w:author="anna.resch88@gmail.com" w:date="2022-01-04T10:22:00Z">
              <w:rPr>
                <w:rFonts w:asciiTheme="majorHAnsi" w:hAnsiTheme="majorHAnsi" w:cstheme="majorHAnsi"/>
                <w:b/>
                <w:bCs/>
                <w:i/>
                <w:lang w:val="en-US"/>
              </w:rPr>
            </w:rPrChange>
          </w:rPr>
          <w:t xml:space="preserve">Table </w:t>
        </w:r>
        <w:commentRangeEnd w:id="473"/>
        <w:r w:rsidRPr="004172A0">
          <w:rPr>
            <w:rStyle w:val="Kommentarzeichen"/>
            <w:highlight w:val="magenta"/>
            <w:rPrChange w:id="476" w:author="anna.resch88@gmail.com" w:date="2022-01-04T10:22:00Z">
              <w:rPr>
                <w:rStyle w:val="Kommentarzeichen"/>
              </w:rPr>
            </w:rPrChange>
          </w:rPr>
          <w:commentReference w:id="473"/>
        </w:r>
        <w:r w:rsidRPr="004172A0">
          <w:rPr>
            <w:rFonts w:asciiTheme="majorHAnsi" w:hAnsiTheme="majorHAnsi" w:cstheme="majorHAnsi"/>
            <w:b/>
            <w:bCs/>
            <w:i/>
            <w:highlight w:val="magenta"/>
            <w:lang w:val="en-US"/>
            <w:rPrChange w:id="477" w:author="anna.resch88@gmail.com" w:date="2022-01-04T10:22:00Z">
              <w:rPr>
                <w:rFonts w:asciiTheme="majorHAnsi" w:hAnsiTheme="majorHAnsi" w:cstheme="majorHAnsi"/>
                <w:b/>
                <w:bCs/>
                <w:i/>
                <w:lang w:val="en-US"/>
              </w:rPr>
            </w:rPrChange>
          </w:rPr>
          <w:t xml:space="preserve">S-3: Fabrication parameters of ULD-ELP-ULD hydrogels measured via nanoindentation, number of measurements and resulting </w:t>
        </w:r>
        <w:proofErr w:type="gramStart"/>
        <w:r w:rsidRPr="004172A0">
          <w:rPr>
            <w:rFonts w:asciiTheme="majorHAnsi" w:hAnsiTheme="majorHAnsi" w:cstheme="majorHAnsi"/>
            <w:b/>
            <w:bCs/>
            <w:i/>
            <w:highlight w:val="magenta"/>
            <w:lang w:val="en-US"/>
            <w:rPrChange w:id="478" w:author="anna.resch88@gmail.com" w:date="2022-01-04T10:22:00Z">
              <w:rPr>
                <w:rFonts w:asciiTheme="majorHAnsi" w:hAnsiTheme="majorHAnsi" w:cstheme="majorHAnsi"/>
                <w:b/>
                <w:bCs/>
                <w:i/>
                <w:lang w:val="en-US"/>
              </w:rPr>
            </w:rPrChange>
          </w:rPr>
          <w:t>Young’s</w:t>
        </w:r>
        <w:proofErr w:type="gramEnd"/>
        <w:r w:rsidRPr="004172A0">
          <w:rPr>
            <w:rFonts w:asciiTheme="majorHAnsi" w:hAnsiTheme="majorHAnsi" w:cstheme="majorHAnsi"/>
            <w:b/>
            <w:bCs/>
            <w:i/>
            <w:highlight w:val="magenta"/>
            <w:lang w:val="en-US"/>
            <w:rPrChange w:id="479" w:author="anna.resch88@gmail.com" w:date="2022-01-04T10:22:00Z">
              <w:rPr>
                <w:rFonts w:asciiTheme="majorHAnsi" w:hAnsiTheme="majorHAnsi" w:cstheme="majorHAnsi"/>
                <w:b/>
                <w:bCs/>
                <w:i/>
                <w:lang w:val="en-US"/>
              </w:rPr>
            </w:rPrChange>
          </w:rPr>
          <w:t xml:space="preserve"> moduli from </w:t>
        </w:r>
        <w:proofErr w:type="spellStart"/>
        <w:r w:rsidRPr="004172A0">
          <w:rPr>
            <w:rFonts w:asciiTheme="majorHAnsi" w:hAnsiTheme="majorHAnsi" w:cstheme="majorHAnsi"/>
            <w:b/>
            <w:bCs/>
            <w:i/>
            <w:highlight w:val="magenta"/>
            <w:lang w:val="en-US"/>
            <w:rPrChange w:id="480" w:author="anna.resch88@gmail.com" w:date="2022-01-04T10:22:00Z">
              <w:rPr>
                <w:rFonts w:asciiTheme="majorHAnsi" w:hAnsiTheme="majorHAnsi" w:cstheme="majorHAnsi"/>
                <w:b/>
                <w:bCs/>
                <w:i/>
                <w:lang w:val="en-US"/>
              </w:rPr>
            </w:rPrChange>
          </w:rPr>
          <w:t>nanoindenter</w:t>
        </w:r>
        <w:proofErr w:type="spellEnd"/>
        <w:r w:rsidRPr="004172A0">
          <w:rPr>
            <w:rFonts w:asciiTheme="majorHAnsi" w:hAnsiTheme="majorHAnsi" w:cstheme="majorHAnsi"/>
            <w:b/>
            <w:bCs/>
            <w:i/>
            <w:highlight w:val="magenta"/>
            <w:lang w:val="en-US"/>
            <w:rPrChange w:id="481" w:author="anna.resch88@gmail.com" w:date="2022-01-04T10:22:00Z">
              <w:rPr>
                <w:rFonts w:asciiTheme="majorHAnsi" w:hAnsiTheme="majorHAnsi" w:cstheme="majorHAnsi"/>
                <w:b/>
                <w:bCs/>
                <w:i/>
                <w:lang w:val="en-US"/>
              </w:rPr>
            </w:rPrChange>
          </w:rPr>
          <w:t xml:space="preserve"> measurements.</w:t>
        </w:r>
      </w:ins>
    </w:p>
    <w:p w14:paraId="5411EA8E" w14:textId="7CC09C83" w:rsidR="00067C6D" w:rsidRPr="00F07AB2" w:rsidRDefault="00067C6D" w:rsidP="00067C6D">
      <w:pPr>
        <w:jc w:val="both"/>
        <w:rPr>
          <w:rFonts w:asciiTheme="majorHAnsi" w:hAnsiTheme="majorHAnsi" w:cstheme="majorHAnsi"/>
          <w:lang w:val="en-US"/>
        </w:rPr>
      </w:pPr>
    </w:p>
    <w:p w14:paraId="28C307C4" w14:textId="2B790D14" w:rsidR="004172A0" w:rsidRPr="004172A0" w:rsidDel="004172A0" w:rsidRDefault="00067C6D">
      <w:pPr>
        <w:rPr>
          <w:del w:id="482" w:author="anna.resch88@gmail.com" w:date="2022-01-04T10:22:00Z"/>
          <w:lang w:val="en-US"/>
        </w:rPr>
        <w:pPrChange w:id="483" w:author="anna.resch88@gmail.com" w:date="2022-01-04T10:22:00Z">
          <w:pPr>
            <w:pStyle w:val="berschrift4"/>
            <w:numPr>
              <w:ilvl w:val="1"/>
              <w:numId w:val="13"/>
            </w:numPr>
            <w:ind w:left="792" w:hanging="432"/>
            <w:jc w:val="both"/>
          </w:pPr>
        </w:pPrChange>
      </w:pPr>
      <w:del w:id="484" w:author="anna.resch88@gmail.com" w:date="2022-01-04T18:06:00Z">
        <w:r w:rsidRPr="00F07AB2" w:rsidDel="0032297A">
          <w:rPr>
            <w:lang w:val="en-US"/>
          </w:rPr>
          <w:delText>Dynamic Mechanical Analysis</w:delText>
        </w:r>
        <w:r w:rsidR="00A42681" w:rsidDel="0032297A">
          <w:rPr>
            <w:lang w:val="en-US"/>
          </w:rPr>
          <w:delText xml:space="preserve"> (DMA)</w:delText>
        </w:r>
      </w:del>
      <w:bookmarkStart w:id="485" w:name="_Toc92462512"/>
      <w:bookmarkStart w:id="486" w:name="_Toc92462550"/>
      <w:bookmarkEnd w:id="485"/>
      <w:bookmarkEnd w:id="486"/>
    </w:p>
    <w:p w14:paraId="5C976E9A" w14:textId="59358D4C" w:rsidR="00067C6D" w:rsidRPr="00F07AB2" w:rsidDel="0032297A" w:rsidRDefault="00067C6D" w:rsidP="00067C6D">
      <w:pPr>
        <w:jc w:val="both"/>
        <w:rPr>
          <w:del w:id="487" w:author="anna.resch88@gmail.com" w:date="2022-01-04T18:06:00Z"/>
          <w:rFonts w:asciiTheme="majorHAnsi" w:hAnsiTheme="majorHAnsi" w:cstheme="majorHAnsi"/>
          <w:lang w:val="en-US"/>
        </w:rPr>
      </w:pPr>
      <w:bookmarkStart w:id="488" w:name="_Hlk45958238"/>
      <w:del w:id="489" w:author="anna.resch88@gmail.com" w:date="2022-01-04T18:06:00Z">
        <w:r w:rsidRPr="00F07AB2" w:rsidDel="0032297A">
          <w:rPr>
            <w:rFonts w:asciiTheme="majorHAnsi" w:hAnsiTheme="majorHAnsi" w:cstheme="majorHAnsi"/>
            <w:lang w:val="en-US"/>
          </w:rPr>
          <w:delText xml:space="preserve">Uniaxial tensile stretch experiments were carried out </w:delText>
        </w:r>
        <w:bookmarkEnd w:id="488"/>
        <w:r w:rsidRPr="00F07AB2" w:rsidDel="0032297A">
          <w:rPr>
            <w:rFonts w:asciiTheme="majorHAnsi" w:hAnsiTheme="majorHAnsi" w:cstheme="majorHAnsi"/>
            <w:lang w:val="en-US"/>
          </w:rPr>
          <w:delText xml:space="preserve">for </w:delText>
        </w:r>
      </w:del>
      <w:del w:id="490" w:author="anna.resch88@gmail.com" w:date="2022-01-04T10:23:00Z">
        <w:r w:rsidRPr="00F07AB2" w:rsidDel="00E6648A">
          <w:rPr>
            <w:rFonts w:asciiTheme="majorHAnsi" w:hAnsiTheme="majorHAnsi" w:cstheme="majorHAnsi"/>
            <w:lang w:val="en-US"/>
          </w:rPr>
          <w:delText xml:space="preserve">triplicates of </w:delText>
        </w:r>
      </w:del>
      <w:del w:id="491" w:author="anna.resch88@gmail.com" w:date="2022-01-04T18:06:00Z">
        <w:r w:rsidRPr="00F07AB2" w:rsidDel="0032297A">
          <w:rPr>
            <w:rFonts w:asciiTheme="majorHAnsi" w:hAnsiTheme="majorHAnsi" w:cstheme="majorHAnsi"/>
            <w:lang w:val="en-US"/>
          </w:rPr>
          <w:delText>ULD-V20-ULD</w:delText>
        </w:r>
      </w:del>
      <w:del w:id="492" w:author="anna.resch88@gmail.com" w:date="2022-01-04T10:23:00Z">
        <w:r w:rsidRPr="00F07AB2" w:rsidDel="00E6648A">
          <w:rPr>
            <w:rFonts w:asciiTheme="majorHAnsi" w:hAnsiTheme="majorHAnsi" w:cstheme="majorHAnsi"/>
            <w:lang w:val="en-US"/>
          </w:rPr>
          <w:delText xml:space="preserve"> (10 % and 20 %) and</w:delText>
        </w:r>
      </w:del>
      <w:del w:id="493" w:author="anna.resch88@gmail.com" w:date="2022-01-04T18:06:00Z">
        <w:r w:rsidRPr="00F07AB2" w:rsidDel="0032297A">
          <w:rPr>
            <w:rFonts w:asciiTheme="majorHAnsi" w:hAnsiTheme="majorHAnsi" w:cstheme="majorHAnsi"/>
            <w:lang w:val="en-US"/>
          </w:rPr>
          <w:delText xml:space="preserve"> ULD-V40-ULD (20 %), crosslinked with 2</w:delText>
        </w:r>
      </w:del>
      <w:del w:id="494" w:author="anna.resch88@gmail.com" w:date="2022-01-04T10:24:00Z">
        <w:r w:rsidRPr="00F07AB2" w:rsidDel="00E6648A">
          <w:rPr>
            <w:rFonts w:asciiTheme="majorHAnsi" w:hAnsiTheme="majorHAnsi" w:cstheme="majorHAnsi"/>
            <w:lang w:val="en-US"/>
          </w:rPr>
          <w:delText>,</w:delText>
        </w:r>
      </w:del>
      <w:del w:id="495" w:author="anna.resch88@gmail.com" w:date="2022-01-04T18:06:00Z">
        <w:r w:rsidRPr="00F07AB2" w:rsidDel="0032297A">
          <w:rPr>
            <w:rFonts w:asciiTheme="majorHAnsi" w:hAnsiTheme="majorHAnsi" w:cstheme="majorHAnsi"/>
            <w:lang w:val="en-US"/>
          </w:rPr>
          <w:delText xml:space="preserve">5 mM riboflavin and 30 mM APS. As high amounts of protein were required to cast these gels, proteins were dissolved in 4 M urea to ensure fast and homogeneous dissolving. 580 µm thick gel films were cut to pieces of </w:delText>
        </w:r>
        <w:r w:rsidDel="0032297A">
          <w:rPr>
            <w:rFonts w:asciiTheme="majorHAnsi" w:hAnsiTheme="majorHAnsi" w:cstheme="majorHAnsi"/>
            <w:lang w:val="en-US"/>
          </w:rPr>
          <w:delText>approx.</w:delText>
        </w:r>
        <w:r w:rsidRPr="00F07AB2" w:rsidDel="0032297A">
          <w:rPr>
            <w:rFonts w:asciiTheme="majorHAnsi" w:hAnsiTheme="majorHAnsi" w:cstheme="majorHAnsi"/>
            <w:lang w:val="en-US"/>
          </w:rPr>
          <w:delText xml:space="preserve"> 10 mm x 5 mm and measured at 37 °C in PBS buffer using the incubator-housed ElectroForce 5210 BioDynamic-Test-System (Texas Instruments, Dallas, Texas, USA; formerly Bose, Minnesota, USA). After placing the gel film between the clamps, the width and length (space between clamps) of the gel were measured. </w:delText>
        </w:r>
      </w:del>
      <w:del w:id="496" w:author="anna.resch88@gmail.com" w:date="2022-01-04T10:24:00Z">
        <w:r w:rsidRPr="00F07AB2" w:rsidDel="00E6648A">
          <w:rPr>
            <w:rFonts w:asciiTheme="majorHAnsi" w:hAnsiTheme="majorHAnsi" w:cstheme="majorHAnsi"/>
            <w:lang w:val="en-US"/>
          </w:rPr>
          <w:delText>T</w:delText>
        </w:r>
      </w:del>
      <w:del w:id="497" w:author="anna.resch88@gmail.com" w:date="2022-01-04T18:06:00Z">
        <w:r w:rsidRPr="00F07AB2" w:rsidDel="0032297A">
          <w:rPr>
            <w:rFonts w:asciiTheme="majorHAnsi" w:hAnsiTheme="majorHAnsi" w:cstheme="majorHAnsi"/>
            <w:lang w:val="en-US"/>
          </w:rPr>
          <w:delText xml:space="preserve">ensile </w:delText>
        </w:r>
      </w:del>
      <w:del w:id="498" w:author="anna.resch88@gmail.com" w:date="2022-01-04T10:29:00Z">
        <w:r w:rsidRPr="00F07AB2" w:rsidDel="002413AA">
          <w:rPr>
            <w:rFonts w:asciiTheme="majorHAnsi" w:hAnsiTheme="majorHAnsi" w:cstheme="majorHAnsi"/>
            <w:lang w:val="en-US"/>
          </w:rPr>
          <w:delText xml:space="preserve">stretch </w:delText>
        </w:r>
      </w:del>
      <w:del w:id="499" w:author="anna.resch88@gmail.com" w:date="2022-01-04T18:06:00Z">
        <w:r w:rsidRPr="00F07AB2" w:rsidDel="0032297A">
          <w:rPr>
            <w:rFonts w:asciiTheme="majorHAnsi" w:hAnsiTheme="majorHAnsi" w:cstheme="majorHAnsi"/>
            <w:lang w:val="en-US"/>
          </w:rPr>
          <w:delText xml:space="preserve">was then applied </w:delText>
        </w:r>
      </w:del>
      <w:del w:id="500" w:author="anna.resch88@gmail.com" w:date="2022-01-04T10:25:00Z">
        <w:r w:rsidRPr="00F07AB2" w:rsidDel="00E6648A">
          <w:rPr>
            <w:rFonts w:asciiTheme="majorHAnsi" w:hAnsiTheme="majorHAnsi" w:cstheme="majorHAnsi"/>
            <w:lang w:val="en-US"/>
          </w:rPr>
          <w:delText xml:space="preserve">in a cyclic manner where the </w:delText>
        </w:r>
      </w:del>
      <w:del w:id="501" w:author="anna.resch88@gmail.com" w:date="2022-01-04T18:06:00Z">
        <w:r w:rsidRPr="00F07AB2" w:rsidDel="0032297A">
          <w:rPr>
            <w:rFonts w:asciiTheme="majorHAnsi" w:hAnsiTheme="majorHAnsi" w:cstheme="majorHAnsi"/>
            <w:lang w:val="en-US"/>
          </w:rPr>
          <w:delText xml:space="preserve">maximum displacement </w:delText>
        </w:r>
      </w:del>
      <w:del w:id="502" w:author="anna.resch88@gmail.com" w:date="2022-01-04T10:25:00Z">
        <w:r w:rsidRPr="00F07AB2" w:rsidDel="00E6648A">
          <w:rPr>
            <w:rFonts w:asciiTheme="majorHAnsi" w:hAnsiTheme="majorHAnsi" w:cstheme="majorHAnsi"/>
            <w:lang w:val="en-US"/>
          </w:rPr>
          <w:delText xml:space="preserve">was </w:delText>
        </w:r>
      </w:del>
      <w:del w:id="503" w:author="anna.resch88@gmail.com" w:date="2022-01-04T18:06:00Z">
        <w:r w:rsidRPr="00F07AB2" w:rsidDel="0032297A">
          <w:rPr>
            <w:rFonts w:asciiTheme="majorHAnsi" w:hAnsiTheme="majorHAnsi" w:cstheme="majorHAnsi"/>
            <w:lang w:val="en-US"/>
          </w:rPr>
          <w:delText>set to 20 % of the measured gel length</w:delText>
        </w:r>
      </w:del>
      <w:del w:id="504" w:author="anna.resch88@gmail.com" w:date="2022-01-04T10:25:00Z">
        <w:r w:rsidRPr="00F07AB2" w:rsidDel="00E6648A">
          <w:rPr>
            <w:rFonts w:asciiTheme="majorHAnsi" w:hAnsiTheme="majorHAnsi" w:cstheme="majorHAnsi"/>
            <w:lang w:val="en-US"/>
          </w:rPr>
          <w:delText xml:space="preserve"> and the frequency was set to 1 Hz</w:delText>
        </w:r>
        <w:r w:rsidDel="00E6648A">
          <w:rPr>
            <w:rFonts w:asciiTheme="majorHAnsi" w:hAnsiTheme="majorHAnsi" w:cstheme="majorHAnsi"/>
            <w:lang w:val="en-US"/>
          </w:rPr>
          <w:delText xml:space="preserve"> </w:delText>
        </w:r>
      </w:del>
      <w:del w:id="505" w:author="anna.resch88@gmail.com" w:date="2022-01-04T18:06:00Z">
        <w:r w:rsidRPr="00F07AB2" w:rsidDel="0032297A">
          <w:rPr>
            <w:rFonts w:asciiTheme="majorHAnsi" w:hAnsiTheme="majorHAnsi" w:cstheme="majorHAnsi"/>
            <w:lang w:val="en-US"/>
          </w:rPr>
          <w:delText>To determine ultimate tensile stress and strain, gel pads were stretched until rupture</w:delText>
        </w:r>
      </w:del>
      <w:del w:id="506" w:author="anna.resch88@gmail.com" w:date="2022-01-04T10:25:00Z">
        <w:r w:rsidRPr="00F07AB2" w:rsidDel="00275363">
          <w:rPr>
            <w:rFonts w:asciiTheme="majorHAnsi" w:hAnsiTheme="majorHAnsi" w:cstheme="majorHAnsi"/>
            <w:lang w:val="en-US"/>
          </w:rPr>
          <w:delText xml:space="preserve"> (maximum displacement was set </w:delText>
        </w:r>
      </w:del>
      <w:del w:id="507" w:author="anna.resch88@gmail.com" w:date="2022-01-04T10:26:00Z">
        <w:r w:rsidRPr="00F07AB2" w:rsidDel="00275363">
          <w:rPr>
            <w:rFonts w:asciiTheme="majorHAnsi" w:hAnsiTheme="majorHAnsi" w:cstheme="majorHAnsi"/>
            <w:lang w:val="en-US"/>
          </w:rPr>
          <w:delText>to 5 mm, frequency 0</w:delText>
        </w:r>
      </w:del>
      <w:del w:id="508" w:author="anna.resch88@gmail.com" w:date="2022-01-04T10:25:00Z">
        <w:r w:rsidRPr="00F07AB2" w:rsidDel="00E6648A">
          <w:rPr>
            <w:rFonts w:asciiTheme="majorHAnsi" w:hAnsiTheme="majorHAnsi" w:cstheme="majorHAnsi"/>
            <w:lang w:val="en-US"/>
          </w:rPr>
          <w:delText>,</w:delText>
        </w:r>
      </w:del>
      <w:del w:id="509" w:author="anna.resch88@gmail.com" w:date="2022-01-04T10:26:00Z">
        <w:r w:rsidRPr="00F07AB2" w:rsidDel="00275363">
          <w:rPr>
            <w:rFonts w:asciiTheme="majorHAnsi" w:hAnsiTheme="majorHAnsi" w:cstheme="majorHAnsi"/>
            <w:lang w:val="en-US"/>
          </w:rPr>
          <w:delText>01 Hz)</w:delText>
        </w:r>
      </w:del>
      <w:del w:id="510" w:author="anna.resch88@gmail.com" w:date="2022-01-04T18:06:00Z">
        <w:r w:rsidRPr="00F07AB2" w:rsidDel="0032297A">
          <w:rPr>
            <w:rFonts w:asciiTheme="majorHAnsi" w:hAnsiTheme="majorHAnsi" w:cstheme="majorHAnsi"/>
            <w:lang w:val="en-US"/>
          </w:rPr>
          <w:delText xml:space="preserve">. </w:delText>
        </w:r>
        <w:bookmarkStart w:id="511" w:name="_Toc92462513"/>
        <w:bookmarkStart w:id="512" w:name="_Toc92462551"/>
        <w:bookmarkEnd w:id="511"/>
        <w:bookmarkEnd w:id="512"/>
      </w:del>
    </w:p>
    <w:p w14:paraId="387AFC10" w14:textId="1BDF9DCD" w:rsidR="00067C6D" w:rsidRPr="00F07AB2" w:rsidDel="0032297A" w:rsidRDefault="00067C6D">
      <w:pPr>
        <w:pStyle w:val="berschrift4"/>
        <w:numPr>
          <w:ilvl w:val="1"/>
          <w:numId w:val="47"/>
        </w:numPr>
        <w:rPr>
          <w:del w:id="513" w:author="anna.resch88@gmail.com" w:date="2022-01-04T18:06:00Z"/>
          <w:lang w:val="en-US"/>
        </w:rPr>
        <w:pPrChange w:id="514" w:author="anna.resch88@gmail.com" w:date="2022-01-04T10:05:00Z">
          <w:pPr>
            <w:pStyle w:val="berschrift5"/>
            <w:numPr>
              <w:ilvl w:val="2"/>
              <w:numId w:val="13"/>
            </w:numPr>
            <w:ind w:left="1224" w:hanging="504"/>
            <w:jc w:val="both"/>
          </w:pPr>
        </w:pPrChange>
      </w:pPr>
      <w:bookmarkStart w:id="515" w:name="_Toc92273411"/>
      <w:bookmarkStart w:id="516" w:name="_Toc92273466"/>
      <w:del w:id="517" w:author="anna.resch88@gmail.com" w:date="2022-01-04T18:06:00Z">
        <w:r w:rsidRPr="00F07AB2" w:rsidDel="0032297A">
          <w:rPr>
            <w:lang w:val="en-US"/>
          </w:rPr>
          <w:delText xml:space="preserve">DMA </w:delText>
        </w:r>
      </w:del>
      <w:del w:id="518" w:author="anna.resch88@gmail.com" w:date="2022-01-04T10:22:00Z">
        <w:r w:rsidRPr="00F07AB2" w:rsidDel="00E6648A">
          <w:rPr>
            <w:lang w:val="en-US"/>
          </w:rPr>
          <w:delText>D</w:delText>
        </w:r>
      </w:del>
      <w:del w:id="519" w:author="anna.resch88@gmail.com" w:date="2022-01-04T18:06:00Z">
        <w:r w:rsidRPr="00F07AB2" w:rsidDel="0032297A">
          <w:rPr>
            <w:lang w:val="en-US"/>
          </w:rPr>
          <w:delText xml:space="preserve">ata </w:delText>
        </w:r>
      </w:del>
      <w:del w:id="520" w:author="anna.resch88@gmail.com" w:date="2022-01-04T10:22:00Z">
        <w:r w:rsidRPr="00F07AB2" w:rsidDel="00E6648A">
          <w:rPr>
            <w:lang w:val="en-US"/>
          </w:rPr>
          <w:delText>P</w:delText>
        </w:r>
      </w:del>
      <w:del w:id="521" w:author="anna.resch88@gmail.com" w:date="2022-01-04T18:06:00Z">
        <w:r w:rsidRPr="00F07AB2" w:rsidDel="0032297A">
          <w:rPr>
            <w:lang w:val="en-US"/>
          </w:rPr>
          <w:delText xml:space="preserve">rocessing and </w:delText>
        </w:r>
      </w:del>
      <w:del w:id="522" w:author="anna.resch88@gmail.com" w:date="2022-01-04T10:23:00Z">
        <w:r w:rsidRPr="00F07AB2" w:rsidDel="00E6648A">
          <w:rPr>
            <w:lang w:val="en-US"/>
          </w:rPr>
          <w:delText>E</w:delText>
        </w:r>
      </w:del>
      <w:del w:id="523" w:author="anna.resch88@gmail.com" w:date="2022-01-04T18:06:00Z">
        <w:r w:rsidRPr="00F07AB2" w:rsidDel="0032297A">
          <w:rPr>
            <w:lang w:val="en-US"/>
          </w:rPr>
          <w:delText>valuation</w:delText>
        </w:r>
        <w:bookmarkStart w:id="524" w:name="_Toc92462514"/>
        <w:bookmarkStart w:id="525" w:name="_Toc92462552"/>
        <w:bookmarkEnd w:id="515"/>
        <w:bookmarkEnd w:id="516"/>
        <w:bookmarkEnd w:id="524"/>
        <w:bookmarkEnd w:id="525"/>
      </w:del>
    </w:p>
    <w:p w14:paraId="6124BDCA" w14:textId="05BA7C4D" w:rsidR="00067C6D" w:rsidRPr="00F07AB2" w:rsidDel="0032297A" w:rsidRDefault="00067C6D" w:rsidP="00067C6D">
      <w:pPr>
        <w:jc w:val="both"/>
        <w:rPr>
          <w:del w:id="526" w:author="anna.resch88@gmail.com" w:date="2022-01-04T18:06:00Z"/>
          <w:rFonts w:asciiTheme="majorHAnsi" w:hAnsiTheme="majorHAnsi" w:cstheme="majorHAnsi"/>
          <w:lang w:val="en-US"/>
        </w:rPr>
      </w:pPr>
      <w:del w:id="527" w:author="anna.resch88@gmail.com" w:date="2022-01-04T18:06:00Z">
        <w:r w:rsidRPr="00F07AB2" w:rsidDel="0032297A">
          <w:rPr>
            <w:rFonts w:asciiTheme="majorHAnsi" w:hAnsiTheme="majorHAnsi" w:cstheme="majorHAnsi"/>
            <w:lang w:val="en-US"/>
          </w:rPr>
          <w:delText xml:space="preserve">Both the rupture experiment data and the dynamical stretch data were provided as raw data in csv-format, containing strain data as the independent variable and noisy stress data as the dependent variable. Measured force (stress) values were </w:delText>
        </w:r>
      </w:del>
      <w:del w:id="528" w:author="anna.resch88@gmail.com" w:date="2022-01-04T10:30:00Z">
        <w:r w:rsidRPr="00F07AB2" w:rsidDel="002413AA">
          <w:rPr>
            <w:rFonts w:asciiTheme="majorHAnsi" w:hAnsiTheme="majorHAnsi" w:cstheme="majorHAnsi"/>
            <w:lang w:val="en-US"/>
          </w:rPr>
          <w:delText xml:space="preserve">extremely </w:delText>
        </w:r>
      </w:del>
      <w:del w:id="529" w:author="anna.resch88@gmail.com" w:date="2022-01-04T18:06:00Z">
        <w:r w:rsidRPr="00F07AB2" w:rsidDel="0032297A">
          <w:rPr>
            <w:rFonts w:asciiTheme="majorHAnsi" w:hAnsiTheme="majorHAnsi" w:cstheme="majorHAnsi"/>
            <w:lang w:val="en-US"/>
          </w:rPr>
          <w:delText xml:space="preserve">low, resulting in a low signal-to-noise ratio and requiring a denoising process to allow for data visualization and analysis. Data </w:delText>
        </w:r>
      </w:del>
      <w:del w:id="530" w:author="anna.resch88@gmail.com" w:date="2022-01-04T10:30:00Z">
        <w:r w:rsidRPr="00F07AB2" w:rsidDel="002413AA">
          <w:rPr>
            <w:rFonts w:asciiTheme="majorHAnsi" w:hAnsiTheme="majorHAnsi" w:cstheme="majorHAnsi"/>
            <w:lang w:val="en-US"/>
          </w:rPr>
          <w:delText xml:space="preserve">derived from rupture experiments </w:delText>
        </w:r>
      </w:del>
      <w:del w:id="531" w:author="anna.resch88@gmail.com" w:date="2022-01-04T18:06:00Z">
        <w:r w:rsidRPr="00F07AB2" w:rsidDel="0032297A">
          <w:rPr>
            <w:rFonts w:asciiTheme="majorHAnsi" w:hAnsiTheme="majorHAnsi" w:cstheme="majorHAnsi"/>
            <w:lang w:val="en-US"/>
          </w:rPr>
          <w:delText xml:space="preserve">were denoised using a Savitzky-Golay Filter of window size </w:delText>
        </w:r>
      </w:del>
      <m:oMath>
        <m:sSub>
          <m:sSubPr>
            <m:ctrlPr>
              <w:del w:id="532" w:author="anna.resch88@gmail.com" w:date="2022-01-04T18:06:00Z">
                <w:rPr>
                  <w:rFonts w:ascii="Cambria Math" w:hAnsi="Cambria Math" w:cstheme="majorHAnsi"/>
                  <w:i/>
                </w:rPr>
              </w:del>
            </m:ctrlPr>
          </m:sSubPr>
          <m:e>
            <m:r>
              <w:del w:id="533" w:author="anna.resch88@gmail.com" w:date="2022-01-04T18:06:00Z">
                <w:rPr>
                  <w:rFonts w:ascii="Cambria Math" w:hAnsi="Cambria Math" w:cstheme="majorHAnsi"/>
                </w:rPr>
                <m:t>n</m:t>
              </w:del>
            </m:r>
          </m:e>
          <m:sub>
            <m:r>
              <w:del w:id="534" w:author="anna.resch88@gmail.com" w:date="2022-01-04T18:06:00Z">
                <w:rPr>
                  <w:rFonts w:ascii="Cambria Math" w:hAnsi="Cambria Math" w:cstheme="majorHAnsi"/>
                </w:rPr>
                <m:t>w</m:t>
              </w:del>
            </m:r>
          </m:sub>
        </m:sSub>
        <m:r>
          <w:del w:id="535" w:author="anna.resch88@gmail.com" w:date="2022-01-04T18:06:00Z">
            <w:rPr>
              <w:rFonts w:ascii="Cambria Math" w:hAnsi="Cambria Math" w:cstheme="majorHAnsi"/>
              <w:lang w:val="en-US"/>
            </w:rPr>
            <m:t xml:space="preserve">= 21 </m:t>
          </w:del>
        </m:r>
      </m:oMath>
      <w:del w:id="536" w:author="anna.resch88@gmail.com" w:date="2022-01-04T18:06:00Z">
        <w:r w:rsidRPr="00F07AB2" w:rsidDel="0032297A">
          <w:rPr>
            <w:rFonts w:asciiTheme="majorHAnsi" w:hAnsiTheme="majorHAnsi" w:cstheme="majorHAnsi"/>
            <w:lang w:val="en-US"/>
          </w:rPr>
          <w:delText xml:space="preserve">and order </w:delText>
        </w:r>
      </w:del>
      <m:oMath>
        <m:sSub>
          <m:sSubPr>
            <m:ctrlPr>
              <w:del w:id="537" w:author="anna.resch88@gmail.com" w:date="2022-01-04T18:06:00Z">
                <w:rPr>
                  <w:rFonts w:ascii="Cambria Math" w:hAnsi="Cambria Math" w:cstheme="majorHAnsi"/>
                  <w:i/>
                  <w:vertAlign w:val="subscript"/>
                </w:rPr>
              </w:del>
            </m:ctrlPr>
          </m:sSubPr>
          <m:e>
            <m:r>
              <w:del w:id="538" w:author="anna.resch88@gmail.com" w:date="2022-01-04T18:06:00Z">
                <w:rPr>
                  <w:rFonts w:ascii="Cambria Math" w:hAnsi="Cambria Math" w:cstheme="majorHAnsi"/>
                </w:rPr>
                <m:t>n</m:t>
              </w:del>
            </m:r>
            <m:ctrlPr>
              <w:del w:id="539" w:author="anna.resch88@gmail.com" w:date="2022-01-04T18:06:00Z">
                <w:rPr>
                  <w:rFonts w:ascii="Cambria Math" w:hAnsi="Cambria Math" w:cstheme="majorHAnsi"/>
                  <w:i/>
                </w:rPr>
              </w:del>
            </m:ctrlPr>
          </m:e>
          <m:sub>
            <m:r>
              <w:del w:id="540" w:author="anna.resch88@gmail.com" w:date="2022-01-04T18:06:00Z">
                <w:rPr>
                  <w:rFonts w:ascii="Cambria Math" w:hAnsi="Cambria Math" w:cstheme="majorHAnsi"/>
                  <w:vertAlign w:val="subscript"/>
                </w:rPr>
                <m:t>o</m:t>
              </w:del>
            </m:r>
          </m:sub>
        </m:sSub>
        <m:r>
          <w:del w:id="541" w:author="anna.resch88@gmail.com" w:date="2022-01-04T18:06:00Z">
            <w:rPr>
              <w:rFonts w:ascii="Cambria Math" w:hAnsi="Cambria Math" w:cstheme="majorHAnsi"/>
              <w:lang w:val="en-US"/>
            </w:rPr>
            <m:t>= 1</m:t>
          </w:del>
        </m:r>
      </m:oMath>
      <w:del w:id="542" w:author="anna.resch88@gmail.com" w:date="2022-01-04T18:06:00Z">
        <w:r w:rsidRPr="00F07AB2" w:rsidDel="0032297A">
          <w:rPr>
            <w:rFonts w:asciiTheme="majorHAnsi" w:hAnsiTheme="majorHAnsi" w:cstheme="majorHAnsi"/>
            <w:lang w:val="en-US"/>
          </w:rPr>
          <w:delText>. This specific filter type was chosen due to its extrema-preserving nature</w:delText>
        </w:r>
        <w:r w:rsidDel="0032297A">
          <w:rPr>
            <w:rFonts w:asciiTheme="majorHAnsi" w:hAnsiTheme="majorHAnsi" w:cstheme="majorHAnsi"/>
            <w:lang w:val="en-US"/>
          </w:rPr>
          <w:fldChar w:fldCharType="begin"/>
        </w:r>
        <w:r w:rsidDel="0032297A">
          <w:rPr>
            <w:rFonts w:asciiTheme="majorHAnsi" w:hAnsiTheme="majorHAnsi" w:cstheme="majorHAnsi"/>
            <w:lang w:val="en-US"/>
          </w:rPr>
          <w:del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delInstrText>
        </w:r>
        <w:r w:rsidDel="0032297A">
          <w:rPr>
            <w:rFonts w:asciiTheme="majorHAnsi" w:hAnsiTheme="majorHAnsi" w:cstheme="majorHAnsi"/>
            <w:lang w:val="en-US"/>
          </w:rPr>
          <w:fldChar w:fldCharType="separate"/>
        </w:r>
        <w:r w:rsidRPr="0045341C" w:rsidDel="0032297A">
          <w:rPr>
            <w:rFonts w:asciiTheme="majorHAnsi" w:hAnsiTheme="majorHAnsi" w:cstheme="majorHAnsi"/>
            <w:noProof/>
            <w:vertAlign w:val="superscript"/>
            <w:lang w:val="en-US"/>
          </w:rPr>
          <w:delText>14</w:delText>
        </w:r>
        <w:r w:rsidDel="0032297A">
          <w:rPr>
            <w:rFonts w:asciiTheme="majorHAnsi" w:hAnsiTheme="majorHAnsi" w:cstheme="majorHAnsi"/>
            <w:lang w:val="en-US"/>
          </w:rPr>
          <w:fldChar w:fldCharType="end"/>
        </w:r>
      </w:del>
      <w:del w:id="543" w:author="anna.resch88@gmail.com" w:date="2022-01-04T10:31:00Z">
        <w:r w:rsidRPr="00F07AB2" w:rsidDel="002413AA">
          <w:rPr>
            <w:rFonts w:asciiTheme="majorHAnsi" w:hAnsiTheme="majorHAnsi" w:cstheme="majorHAnsi"/>
            <w:lang w:val="en-US"/>
          </w:rPr>
          <w:delText xml:space="preserve"> –</w:delText>
        </w:r>
      </w:del>
      <w:del w:id="544" w:author="anna.resch88@gmail.com" w:date="2022-01-04T10:30:00Z">
        <w:r w:rsidRPr="00F07AB2" w:rsidDel="002413AA">
          <w:rPr>
            <w:rFonts w:asciiTheme="majorHAnsi" w:hAnsiTheme="majorHAnsi" w:cstheme="majorHAnsi"/>
            <w:lang w:val="en-US"/>
          </w:rPr>
          <w:delText xml:space="preserve"> a desirable characteristic for exact identification of the rupture point</w:delText>
        </w:r>
      </w:del>
      <w:del w:id="545" w:author="anna.resch88@gmail.com" w:date="2022-01-04T18:06:00Z">
        <w:r w:rsidRPr="00F07AB2" w:rsidDel="0032297A">
          <w:rPr>
            <w:rFonts w:asciiTheme="majorHAnsi" w:hAnsiTheme="majorHAnsi" w:cstheme="majorHAnsi"/>
            <w:lang w:val="en-US"/>
          </w:rPr>
          <w:delText xml:space="preserve">. </w:delText>
        </w:r>
      </w:del>
      <w:del w:id="546" w:author="anna.resch88@gmail.com" w:date="2022-01-04T10:31:00Z">
        <w:r w:rsidRPr="00F07AB2" w:rsidDel="002413AA">
          <w:rPr>
            <w:rFonts w:asciiTheme="majorHAnsi" w:hAnsiTheme="majorHAnsi" w:cstheme="majorHAnsi"/>
            <w:lang w:val="en-US"/>
          </w:rPr>
          <w:delText>T</w:delText>
        </w:r>
      </w:del>
      <w:del w:id="547" w:author="anna.resch88@gmail.com" w:date="2022-01-04T18:06:00Z">
        <w:r w:rsidRPr="00F07AB2" w:rsidDel="0032297A">
          <w:rPr>
            <w:rFonts w:asciiTheme="majorHAnsi" w:hAnsiTheme="majorHAnsi" w:cstheme="majorHAnsi"/>
            <w:lang w:val="en-US"/>
          </w:rPr>
          <w:delText xml:space="preserve">he corresponding exact maximum strain </w:delText>
        </w:r>
        <w:r w:rsidRPr="00F07AB2" w:rsidDel="0032297A">
          <w:rPr>
            <w:rFonts w:asciiTheme="majorHAnsi" w:hAnsiTheme="majorHAnsi" w:cstheme="majorHAnsi"/>
            <w:lang w:val="en-US"/>
          </w:rPr>
          <w:lastRenderedPageBreak/>
          <w:delText xml:space="preserve">value was then extracted by identifying the maximum index of the denoised stress data and allocating the corresponding strain value. </w:delText>
        </w:r>
        <w:bookmarkStart w:id="548" w:name="_Toc92462515"/>
        <w:bookmarkStart w:id="549" w:name="_Toc92462553"/>
        <w:bookmarkEnd w:id="548"/>
        <w:bookmarkEnd w:id="549"/>
      </w:del>
    </w:p>
    <w:p w14:paraId="5991CF44" w14:textId="0341E81B" w:rsidR="00067C6D" w:rsidRPr="00F07AB2" w:rsidDel="00A32DE8" w:rsidRDefault="00067C6D" w:rsidP="00A32DE8">
      <w:pPr>
        <w:spacing w:after="0" w:line="240" w:lineRule="auto"/>
        <w:jc w:val="both"/>
        <w:rPr>
          <w:del w:id="550" w:author="anna.resch88@gmail.com" w:date="2022-01-04T10:35:00Z"/>
          <w:rFonts w:asciiTheme="majorHAnsi" w:hAnsiTheme="majorHAnsi" w:cstheme="majorHAnsi"/>
          <w:lang w:val="en-US"/>
        </w:rPr>
      </w:pPr>
      <w:del w:id="551" w:author="anna.resch88@gmail.com" w:date="2022-01-04T10:33:00Z">
        <w:r w:rsidRPr="00F07AB2" w:rsidDel="00A32DE8">
          <w:rPr>
            <w:rFonts w:asciiTheme="majorHAnsi" w:hAnsiTheme="majorHAnsi" w:cstheme="majorHAnsi"/>
            <w:lang w:val="en-US"/>
          </w:rPr>
          <w:delText>T</w:delText>
        </w:r>
      </w:del>
      <w:del w:id="552" w:author="anna.resch88@gmail.com" w:date="2022-01-04T18:06:00Z">
        <w:r w:rsidRPr="00F07AB2" w:rsidDel="0032297A">
          <w:rPr>
            <w:rFonts w:asciiTheme="majorHAnsi" w:hAnsiTheme="majorHAnsi" w:cstheme="majorHAnsi"/>
            <w:lang w:val="en-US"/>
          </w:rPr>
          <w:delText xml:space="preserve">he sinusoidal dynamic stretch experiment data </w:delText>
        </w:r>
      </w:del>
      <w:del w:id="553" w:author="anna.resch88@gmail.com" w:date="2022-01-04T10:34:00Z">
        <w:r w:rsidRPr="00F07AB2" w:rsidDel="00A32DE8">
          <w:rPr>
            <w:rFonts w:asciiTheme="majorHAnsi" w:hAnsiTheme="majorHAnsi" w:cstheme="majorHAnsi"/>
            <w:lang w:val="en-US"/>
          </w:rPr>
          <w:delText xml:space="preserve">were denoised by performing 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cancelling out all spectral parts associated with sensor and background noise. This was achieved by visually inspecting the spectral plots, sorting for descending power density, fixing a small interval of neighboring frequencies around the frequency of highest power magnitude, zeroing all other frequencies and transforming back into time-domain. T</w:delText>
        </w:r>
      </w:del>
      <w:del w:id="554" w:author="anna.resch88@gmail.com" w:date="2022-01-04T18:06:00Z">
        <w:r w:rsidRPr="00F07AB2" w:rsidDel="0032297A">
          <w:rPr>
            <w:rFonts w:asciiTheme="majorHAnsi" w:hAnsiTheme="majorHAnsi" w:cstheme="majorHAnsi"/>
            <w:lang w:val="en-US"/>
          </w:rPr>
          <w:delText xml:space="preserve">he initial 4000 points were dropped for each data set to discard the mechanical setup phase (including calibration steps) and to allow gel samples to equilibrate in terms of protein chain re-arrangements and entanglements. This resulted in </w:delText>
        </w:r>
        <w:r w:rsidRPr="00A32DE8" w:rsidDel="0032297A">
          <w:rPr>
            <w:rFonts w:asciiTheme="majorHAnsi" w:hAnsiTheme="majorHAnsi" w:cstheme="majorHAnsi"/>
            <w:highlight w:val="magenta"/>
            <w:lang w:val="en-US"/>
            <w:rPrChange w:id="555" w:author="anna.resch88@gmail.com" w:date="2022-01-04T10:35:00Z">
              <w:rPr>
                <w:rFonts w:asciiTheme="majorHAnsi" w:hAnsiTheme="majorHAnsi" w:cstheme="majorHAnsi"/>
                <w:lang w:val="en-US"/>
              </w:rPr>
            </w:rPrChange>
          </w:rPr>
          <w:delText>a total of 8000 data points per measurement, summing up to 200 stretching cycles</w:delText>
        </w:r>
        <w:r w:rsidRPr="00F07AB2" w:rsidDel="0032297A">
          <w:rPr>
            <w:rFonts w:asciiTheme="majorHAnsi" w:hAnsiTheme="majorHAnsi" w:cstheme="majorHAnsi"/>
            <w:lang w:val="en-US"/>
          </w:rPr>
          <w:delText xml:space="preserve">. </w:delText>
        </w:r>
      </w:del>
      <w:del w:id="556" w:author="anna.resch88@gmail.com" w:date="2022-01-04T10:34:00Z">
        <w:r w:rsidRPr="00F07AB2" w:rsidDel="00A32DE8">
          <w:rPr>
            <w:rFonts w:asciiTheme="majorHAnsi" w:hAnsiTheme="majorHAnsi" w:cstheme="majorHAnsi"/>
            <w:lang w:val="en-US"/>
          </w:rPr>
          <w:delText xml:space="preserve">Subgroups of 50 cycles were isolated from their respective complete datasets and denoised separately.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calculates and returns one single amplitude per sinusoidal frequency. Assuming there was mechanical fatigue present in the unfiltered measurement data, denoising it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have removed any of the corresponding shrinking effects in the measured force data. Therefore, each dataset was split up into 4 subgroups before denoising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This process ensured that possible fatigue, if present in the force measurement data, would still be caught. </w:delText>
        </w:r>
      </w:del>
      <w:del w:id="557" w:author="anna.resch88@gmail.com" w:date="2022-01-04T18:06:00Z">
        <w:r w:rsidRPr="00F07AB2" w:rsidDel="0032297A">
          <w:rPr>
            <w:rFonts w:asciiTheme="majorHAnsi" w:hAnsiTheme="majorHAnsi" w:cstheme="majorHAnsi"/>
            <w:lang w:val="en-US"/>
          </w:rPr>
          <w:delText>The mean Young’s modulus was calculated for each subgroup based on the slope of the secant connecting the zero point and the maximum points in the stress-st</w:delText>
        </w:r>
        <w:r w:rsidDel="0032297A">
          <w:rPr>
            <w:rFonts w:asciiTheme="majorHAnsi" w:hAnsiTheme="majorHAnsi" w:cstheme="majorHAnsi"/>
            <w:lang w:val="en-US"/>
          </w:rPr>
          <w:delText xml:space="preserve">rain curve. </w:delText>
        </w:r>
      </w:del>
      <w:del w:id="558" w:author="anna.resch88@gmail.com" w:date="2022-01-04T10:35:00Z">
        <w:r w:rsidDel="00A32DE8">
          <w:rPr>
            <w:rFonts w:asciiTheme="majorHAnsi" w:hAnsiTheme="majorHAnsi" w:cstheme="majorHAnsi"/>
            <w:lang w:val="en-US"/>
          </w:rPr>
          <w:delText>Considering Figure 4</w:delText>
        </w:r>
        <w:r w:rsidRPr="00F07AB2" w:rsidDel="00A32DE8">
          <w:rPr>
            <w:rFonts w:asciiTheme="majorHAnsi" w:hAnsiTheme="majorHAnsi" w:cstheme="majorHAnsi"/>
            <w:lang w:val="en-US"/>
          </w:rPr>
          <w:delText>, each gel type shows multiple, non-identical ellipsoids, corresponding to the respective subgroups,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“fanning” of ellipsoids around the zero point. This behavior can be explained as follows: real measurement data contains the desired signal of interest, as well as drift and noise. In this specific case, a low frequency response due to the dynamical excitation is of interest. This represents the real </w:delText>
        </w:r>
        <w:r w:rsidDel="00A32DE8">
          <w:rPr>
            <w:rFonts w:asciiTheme="majorHAnsi" w:hAnsiTheme="majorHAnsi" w:cstheme="majorHAnsi"/>
            <w:lang w:val="en-US"/>
          </w:rPr>
          <w:delText xml:space="preserve">macroscopic </w:delText>
        </w:r>
        <w:r w:rsidRPr="00F07AB2" w:rsidDel="00A32DE8">
          <w:rPr>
            <w:rFonts w:asciiTheme="majorHAnsi" w:hAnsiTheme="majorHAnsi" w:cstheme="majorHAnsi"/>
            <w:lang w:val="en-US"/>
          </w:rPr>
          <w:delText>mechanical properties of the gel. Even when noise and drift are subtracted, this data can show non-stationary behavior and vary over time,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show small variations in measured stress values.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decomposes a signal of interest into its spectral parts. It does not preserve the information whether a periodical signal’s amplitude was at some point slightly larger or smaller, as compared to its mean, but rather returns an average power density for that spectral part.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a signal to remove unwanted spectral parts like noise and drift and transforming back via inverse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hence have eliminated this information. Thus, newly obtained, and filtered signals would only show constant amplitude.</w:delText>
        </w:r>
        <w:bookmarkStart w:id="559" w:name="_Toc92462516"/>
        <w:bookmarkStart w:id="560" w:name="_Toc92462554"/>
        <w:bookmarkEnd w:id="559"/>
        <w:bookmarkEnd w:id="560"/>
      </w:del>
    </w:p>
    <w:p w14:paraId="49C93839" w14:textId="1271F441" w:rsidR="00067C6D" w:rsidRPr="00F07AB2" w:rsidDel="0032297A" w:rsidRDefault="00067C6D" w:rsidP="00A32DE8">
      <w:pPr>
        <w:spacing w:after="0" w:line="240" w:lineRule="auto"/>
        <w:jc w:val="both"/>
        <w:rPr>
          <w:del w:id="561" w:author="anna.resch88@gmail.com" w:date="2022-01-04T18:06:00Z"/>
          <w:rFonts w:asciiTheme="majorHAnsi" w:hAnsiTheme="majorHAnsi" w:cstheme="majorHAnsi"/>
          <w:lang w:val="en-US"/>
        </w:rPr>
      </w:pPr>
      <w:del w:id="562" w:author="anna.resch88@gmail.com" w:date="2022-01-04T10:35:00Z">
        <w:r w:rsidRPr="00F07AB2" w:rsidDel="00A32DE8">
          <w:rPr>
            <w:rFonts w:asciiTheme="majorHAnsi" w:hAnsiTheme="majorHAnsi" w:cstheme="majorHAnsi"/>
            <w:lang w:val="en-US"/>
          </w:rPr>
          <w:delText xml:space="preserve">Therefore,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two subsequent subgroups would lead to jumps in between subsequent stress-strain curves,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the “fanning” of ellipsoids in </w:delText>
        </w:r>
        <w:r w:rsidDel="00A32DE8">
          <w:rPr>
            <w:rFonts w:asciiTheme="majorHAnsi" w:hAnsiTheme="majorHAnsi" w:cstheme="majorHAnsi"/>
            <w:lang w:val="en-US"/>
          </w:rPr>
          <w:delText>Figure 4</w:delText>
        </w:r>
        <w:r w:rsidRPr="00F07AB2" w:rsidDel="00A32DE8">
          <w:rPr>
            <w:rFonts w:asciiTheme="majorHAnsi" w:hAnsiTheme="majorHAnsi" w:cstheme="majorHAnsi"/>
            <w:lang w:val="en-US"/>
          </w:rPr>
          <w:delText>, if the corresponding real data showed variations in the measured stress values.</w:delText>
        </w:r>
      </w:del>
      <w:bookmarkStart w:id="563" w:name="_Toc92462517"/>
      <w:bookmarkStart w:id="564" w:name="_Toc92462555"/>
      <w:bookmarkEnd w:id="563"/>
      <w:bookmarkEnd w:id="564"/>
    </w:p>
    <w:p w14:paraId="477EB85A" w14:textId="38B42E0B" w:rsidR="00067C6D" w:rsidRPr="00F07AB2" w:rsidDel="0032297A" w:rsidRDefault="00067C6D" w:rsidP="00067C6D">
      <w:pPr>
        <w:jc w:val="both"/>
        <w:rPr>
          <w:del w:id="565" w:author="anna.resch88@gmail.com" w:date="2022-01-04T18:06:00Z"/>
          <w:rFonts w:asciiTheme="majorHAnsi" w:hAnsiTheme="majorHAnsi" w:cstheme="majorHAnsi"/>
          <w:lang w:val="en-US"/>
        </w:rPr>
      </w:pPr>
      <w:bookmarkStart w:id="566" w:name="_Toc92462518"/>
      <w:bookmarkStart w:id="567" w:name="_Toc92462556"/>
      <w:bookmarkEnd w:id="566"/>
      <w:bookmarkEnd w:id="567"/>
    </w:p>
    <w:p w14:paraId="63731FC6" w14:textId="72FE4CD1" w:rsidR="00067C6D" w:rsidRPr="00F86424" w:rsidDel="0032297A" w:rsidRDefault="00067C6D" w:rsidP="00067C6D">
      <w:pPr>
        <w:jc w:val="both"/>
        <w:rPr>
          <w:del w:id="568" w:author="anna.resch88@gmail.com" w:date="2022-01-04T18:06:00Z"/>
          <w:rFonts w:asciiTheme="majorHAnsi" w:hAnsiTheme="majorHAnsi" w:cstheme="majorHAnsi"/>
          <w:lang w:val="en-US"/>
          <w:rPrChange w:id="569" w:author="anna.resch88@gmail.com" w:date="2022-01-04T09:35:00Z">
            <w:rPr>
              <w:del w:id="570" w:author="anna.resch88@gmail.com" w:date="2022-01-04T18:06:00Z"/>
              <w:rFonts w:asciiTheme="majorHAnsi" w:hAnsiTheme="majorHAnsi" w:cstheme="majorHAnsi"/>
            </w:rPr>
          </w:rPrChange>
        </w:rPr>
      </w:pPr>
      <w:del w:id="571" w:author="anna.resch88@gmail.com" w:date="2022-01-04T18:06:00Z">
        <w:r w:rsidRPr="00F07AB2" w:rsidDel="0032297A">
          <w:rPr>
            <w:rFonts w:asciiTheme="majorHAnsi" w:hAnsiTheme="majorHAnsi" w:cstheme="majorHAnsi"/>
            <w:lang w:val="en-US"/>
          </w:rPr>
          <w:lastRenderedPageBreak/>
          <w:delText xml:space="preserve"> </w:delText>
        </w:r>
      </w:del>
      <w:del w:id="572" w:author="anna.resch88@gmail.com" w:date="2022-01-03T18:46:00Z">
        <w:r w:rsidRPr="00F07AB2" w:rsidDel="001F497B">
          <w:rPr>
            <w:rFonts w:asciiTheme="majorHAnsi" w:hAnsiTheme="majorHAnsi" w:cstheme="majorHAnsi"/>
            <w:noProof/>
            <w:lang w:eastAsia="de-DE"/>
          </w:rPr>
          <w:drawing>
            <wp:inline distT="0" distB="0" distL="0" distR="0" wp14:anchorId="3628C7C1" wp14:editId="116BB087">
              <wp:extent cx="5760720" cy="5589270"/>
              <wp:effectExtent l="0" t="0" r="0" b="0"/>
              <wp:docPr id="1"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inline>
          </w:drawing>
        </w:r>
      </w:del>
      <w:bookmarkStart w:id="573" w:name="_Toc92462519"/>
      <w:bookmarkStart w:id="574" w:name="_Toc92462557"/>
      <w:bookmarkEnd w:id="573"/>
      <w:bookmarkEnd w:id="574"/>
    </w:p>
    <w:p w14:paraId="158822D4" w14:textId="6792854D" w:rsidR="00A32DE8" w:rsidDel="0032297A" w:rsidRDefault="00067C6D" w:rsidP="00067C6D">
      <w:pPr>
        <w:jc w:val="both"/>
        <w:rPr>
          <w:del w:id="575" w:author="anna.resch88@gmail.com" w:date="2022-01-04T18:06:00Z"/>
          <w:rFonts w:asciiTheme="majorHAnsi" w:hAnsiTheme="majorHAnsi" w:cstheme="majorHAnsi"/>
          <w:i/>
          <w:iCs/>
          <w:lang w:val="en-US"/>
        </w:rPr>
      </w:pPr>
      <w:commentRangeStart w:id="576"/>
      <w:commentRangeStart w:id="577"/>
      <w:del w:id="578" w:author="anna.resch88@gmail.com" w:date="2022-01-04T18:06:00Z">
        <w:r w:rsidRPr="00A32DE8" w:rsidDel="0032297A">
          <w:rPr>
            <w:rFonts w:asciiTheme="majorHAnsi" w:hAnsiTheme="majorHAnsi" w:cstheme="majorHAnsi"/>
            <w:b/>
            <w:bCs/>
            <w:i/>
            <w:iCs/>
            <w:highlight w:val="magenta"/>
            <w:lang w:val="en-US"/>
            <w:rPrChange w:id="579" w:author="anna.resch88@gmail.com" w:date="2022-01-04T10:36:00Z">
              <w:rPr>
                <w:rFonts w:asciiTheme="majorHAnsi" w:hAnsiTheme="majorHAnsi" w:cstheme="majorHAnsi"/>
                <w:b/>
                <w:bCs/>
                <w:i/>
                <w:iCs/>
                <w:lang w:val="en-US"/>
              </w:rPr>
            </w:rPrChange>
          </w:rPr>
          <w:delText xml:space="preserve">Figure </w:delText>
        </w:r>
        <w:commentRangeEnd w:id="576"/>
        <w:r w:rsidR="00A32DE8" w:rsidRPr="00A32DE8" w:rsidDel="0032297A">
          <w:rPr>
            <w:rStyle w:val="Kommentarzeichen"/>
            <w:highlight w:val="magenta"/>
            <w:rPrChange w:id="580" w:author="anna.resch88@gmail.com" w:date="2022-01-04T10:36:00Z">
              <w:rPr>
                <w:rStyle w:val="Kommentarzeichen"/>
              </w:rPr>
            </w:rPrChange>
          </w:rPr>
          <w:commentReference w:id="576"/>
        </w:r>
      </w:del>
      <w:commentRangeEnd w:id="577"/>
      <w:r w:rsidR="00574746">
        <w:rPr>
          <w:rStyle w:val="Kommentarzeichen"/>
        </w:rPr>
        <w:commentReference w:id="577"/>
      </w:r>
      <w:del w:id="581" w:author="anna.resch88@gmail.com" w:date="2022-01-04T18:06:00Z">
        <w:r w:rsidRPr="00A32DE8" w:rsidDel="0032297A">
          <w:rPr>
            <w:rFonts w:asciiTheme="majorHAnsi" w:hAnsiTheme="majorHAnsi" w:cstheme="majorHAnsi"/>
            <w:b/>
            <w:bCs/>
            <w:i/>
            <w:iCs/>
            <w:highlight w:val="magenta"/>
            <w:lang w:val="en-US"/>
            <w:rPrChange w:id="582" w:author="anna.resch88@gmail.com" w:date="2022-01-04T10:36:00Z">
              <w:rPr>
                <w:rFonts w:asciiTheme="majorHAnsi" w:hAnsiTheme="majorHAnsi" w:cstheme="majorHAnsi"/>
                <w:b/>
                <w:bCs/>
                <w:i/>
                <w:iCs/>
                <w:lang w:val="en-US"/>
              </w:rPr>
            </w:rPrChange>
          </w:rPr>
          <w:delText>S-</w:delText>
        </w:r>
      </w:del>
      <w:del w:id="583" w:author="anna.resch88@gmail.com" w:date="2022-01-04T16:04:00Z">
        <w:r w:rsidRPr="00A32DE8" w:rsidDel="005A3A19">
          <w:rPr>
            <w:rFonts w:asciiTheme="majorHAnsi" w:hAnsiTheme="majorHAnsi" w:cstheme="majorHAnsi"/>
            <w:b/>
            <w:bCs/>
            <w:i/>
            <w:iCs/>
            <w:highlight w:val="magenta"/>
            <w:lang w:val="en-US"/>
            <w:rPrChange w:id="584" w:author="anna.resch88@gmail.com" w:date="2022-01-04T10:36:00Z">
              <w:rPr>
                <w:rFonts w:asciiTheme="majorHAnsi" w:hAnsiTheme="majorHAnsi" w:cstheme="majorHAnsi"/>
                <w:b/>
                <w:bCs/>
                <w:i/>
                <w:iCs/>
                <w:lang w:val="en-US"/>
              </w:rPr>
            </w:rPrChange>
          </w:rPr>
          <w:delText>4</w:delText>
        </w:r>
      </w:del>
      <w:del w:id="585" w:author="anna.resch88@gmail.com" w:date="2022-01-04T18:06:00Z">
        <w:r w:rsidRPr="00A32DE8" w:rsidDel="0032297A">
          <w:rPr>
            <w:rFonts w:asciiTheme="majorHAnsi" w:hAnsiTheme="majorHAnsi" w:cstheme="majorHAnsi"/>
            <w:b/>
            <w:bCs/>
            <w:i/>
            <w:iCs/>
            <w:highlight w:val="magenta"/>
            <w:lang w:val="en-US"/>
            <w:rPrChange w:id="586" w:author="anna.resch88@gmail.com" w:date="2022-01-04T10:36:00Z">
              <w:rPr>
                <w:rFonts w:asciiTheme="majorHAnsi" w:hAnsiTheme="majorHAnsi" w:cstheme="majorHAnsi"/>
                <w:b/>
                <w:bCs/>
                <w:i/>
                <w:iCs/>
                <w:lang w:val="en-US"/>
              </w:rPr>
            </w:rPrChange>
          </w:rPr>
          <w:delText>:</w:delText>
        </w:r>
        <w:r w:rsidRPr="00A32DE8" w:rsidDel="0032297A">
          <w:rPr>
            <w:rFonts w:asciiTheme="majorHAnsi" w:hAnsiTheme="majorHAnsi" w:cstheme="majorHAnsi"/>
            <w:i/>
            <w:iCs/>
            <w:highlight w:val="magenta"/>
            <w:lang w:val="en-US"/>
            <w:rPrChange w:id="587" w:author="anna.resch88@gmail.com" w:date="2022-01-04T10:36:00Z">
              <w:rPr>
                <w:rFonts w:asciiTheme="majorHAnsi" w:hAnsiTheme="majorHAnsi" w:cstheme="majorHAnsi"/>
                <w:i/>
                <w:iCs/>
                <w:lang w:val="en-US"/>
              </w:rPr>
            </w:rPrChange>
          </w:rPr>
          <w:delText xml:space="preserve"> </w:delText>
        </w:r>
        <w:r w:rsidRPr="00A32DE8" w:rsidDel="0032297A">
          <w:rPr>
            <w:rFonts w:asciiTheme="majorHAnsi" w:hAnsiTheme="majorHAnsi" w:cstheme="majorHAnsi"/>
            <w:b/>
            <w:bCs/>
            <w:i/>
            <w:iCs/>
            <w:highlight w:val="magenta"/>
            <w:lang w:val="en-US"/>
            <w:rPrChange w:id="588" w:author="anna.resch88@gmail.com" w:date="2022-01-04T10:36:00Z">
              <w:rPr>
                <w:rFonts w:asciiTheme="majorHAnsi" w:hAnsiTheme="majorHAnsi" w:cstheme="majorHAnsi"/>
                <w:b/>
                <w:bCs/>
                <w:i/>
                <w:iCs/>
                <w:lang w:val="en-US"/>
              </w:rPr>
            </w:rPrChange>
          </w:rPr>
          <w:delText>Sequence of data processing</w:delText>
        </w:r>
        <w:r w:rsidRPr="00A32DE8" w:rsidDel="0032297A">
          <w:rPr>
            <w:rFonts w:asciiTheme="majorHAnsi" w:hAnsiTheme="majorHAnsi" w:cstheme="majorHAnsi"/>
            <w:i/>
            <w:iCs/>
            <w:highlight w:val="magenta"/>
            <w:lang w:val="en-US"/>
            <w:rPrChange w:id="589" w:author="anna.resch88@gmail.com" w:date="2022-01-04T10:36:00Z">
              <w:rPr>
                <w:rFonts w:asciiTheme="majorHAnsi" w:hAnsiTheme="majorHAnsi" w:cstheme="majorHAnsi"/>
                <w:i/>
                <w:iCs/>
                <w:lang w:val="en-US"/>
              </w:rPr>
            </w:rPrChange>
          </w:rPr>
          <w:delText xml:space="preserve">.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w:delText>
        </w:r>
        <w:r w:rsidR="003540E0" w:rsidRPr="00A32DE8" w:rsidDel="0032297A">
          <w:rPr>
            <w:rFonts w:asciiTheme="majorHAnsi" w:hAnsiTheme="majorHAnsi" w:cstheme="majorHAnsi"/>
            <w:i/>
            <w:iCs/>
            <w:highlight w:val="magenta"/>
            <w:lang w:val="en-US"/>
            <w:rPrChange w:id="590" w:author="anna.resch88@gmail.com" w:date="2022-01-04T10:36:00Z">
              <w:rPr>
                <w:rFonts w:asciiTheme="majorHAnsi" w:hAnsiTheme="majorHAnsi" w:cstheme="majorHAnsi"/>
                <w:i/>
                <w:iCs/>
                <w:lang w:val="en-US"/>
              </w:rPr>
            </w:rPrChange>
          </w:rPr>
          <w:delText>Fourier</w:delText>
        </w:r>
        <w:r w:rsidRPr="00A32DE8" w:rsidDel="0032297A">
          <w:rPr>
            <w:rFonts w:asciiTheme="majorHAnsi" w:hAnsiTheme="majorHAnsi" w:cstheme="majorHAnsi"/>
            <w:i/>
            <w:iCs/>
            <w:highlight w:val="magenta"/>
            <w:lang w:val="en-US"/>
            <w:rPrChange w:id="591" w:author="anna.resch88@gmail.com" w:date="2022-01-04T10:36:00Z">
              <w:rPr>
                <w:rFonts w:asciiTheme="majorHAnsi" w:hAnsiTheme="majorHAnsi" w:cstheme="majorHAnsi"/>
                <w:i/>
                <w:iCs/>
                <w:lang w:val="en-US"/>
              </w:rPr>
            </w:rPrChange>
          </w:rPr>
          <w:delText xml:space="preserve">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calculated based on the slope of the secant of the resulting stress-strain curve for each subgroup of a given sample. Mean Young’s moduli (average of Young’s moduli of the four subgroups) are shown for each hydrogel sample in Table 1.</w:delText>
        </w:r>
      </w:del>
      <w:moveToRangeStart w:id="592" w:author="anna.resch88@gmail.com" w:date="2022-01-04T10:36:00Z" w:name="move92185020"/>
      <w:commentRangeStart w:id="593"/>
      <w:commentRangeStart w:id="594"/>
      <w:moveTo w:id="595" w:author="anna.resch88@gmail.com" w:date="2022-01-04T10:36:00Z">
        <w:del w:id="596" w:author="anna.resch88@gmail.com" w:date="2022-01-04T18:06:00Z">
          <w:r w:rsidR="00A32DE8" w:rsidRPr="00A32DE8" w:rsidDel="0032297A">
            <w:rPr>
              <w:rFonts w:asciiTheme="majorHAnsi" w:hAnsiTheme="majorHAnsi" w:cstheme="majorHAnsi"/>
              <w:highlight w:val="magenta"/>
              <w:lang w:val="en-US"/>
              <w:rPrChange w:id="597" w:author="anna.resch88@gmail.com" w:date="2022-01-04T10:36:00Z">
                <w:rPr>
                  <w:rFonts w:asciiTheme="majorHAnsi" w:hAnsiTheme="majorHAnsi" w:cstheme="majorHAnsi"/>
                  <w:lang w:val="en-US"/>
                </w:rPr>
              </w:rPrChange>
            </w:rPr>
            <w:delText xml:space="preserve">After </w:delText>
          </w:r>
        </w:del>
      </w:moveTo>
      <w:commentRangeEnd w:id="593"/>
      <w:del w:id="598" w:author="anna.resch88@gmail.com" w:date="2022-01-04T18:06:00Z">
        <w:r w:rsidR="00A32DE8" w:rsidDel="0032297A">
          <w:rPr>
            <w:rStyle w:val="Kommentarzeichen"/>
          </w:rPr>
          <w:commentReference w:id="593"/>
        </w:r>
      </w:del>
      <w:commentRangeEnd w:id="594"/>
      <w:r w:rsidR="00574746">
        <w:rPr>
          <w:rStyle w:val="Kommentarzeichen"/>
        </w:rPr>
        <w:commentReference w:id="594"/>
      </w:r>
      <w:moveTo w:id="599" w:author="anna.resch88@gmail.com" w:date="2022-01-04T10:36:00Z">
        <w:del w:id="600" w:author="anna.resch88@gmail.com" w:date="2022-01-04T18:06:00Z">
          <w:r w:rsidR="00A32DE8" w:rsidRPr="00A32DE8" w:rsidDel="0032297A">
            <w:rPr>
              <w:rFonts w:asciiTheme="majorHAnsi" w:hAnsiTheme="majorHAnsi" w:cstheme="majorHAnsi"/>
              <w:highlight w:val="magenta"/>
              <w:lang w:val="en-US"/>
              <w:rPrChange w:id="601" w:author="anna.resch88@gmail.com" w:date="2022-01-04T10:36:00Z">
                <w:rPr>
                  <w:rFonts w:asciiTheme="majorHAnsi" w:hAnsiTheme="majorHAnsi" w:cstheme="majorHAnsi"/>
                  <w:lang w:val="en-US"/>
                </w:rPr>
              </w:rPrChange>
            </w:rPr>
            <w:delText>200 stretch cycles, only slight deviations in the Young’s modulus were observed. Proceeding in time, both deviations to higher and to lower Young’s moduli have been observed, giving rise to the assumption that it’s not physical fatigue being shown, but rather external effects.</w:delText>
          </w:r>
        </w:del>
      </w:moveTo>
      <w:bookmarkStart w:id="602" w:name="_Toc92462520"/>
      <w:bookmarkStart w:id="603" w:name="_Toc92462558"/>
      <w:bookmarkEnd w:id="602"/>
      <w:bookmarkEnd w:id="603"/>
      <w:moveToRangeEnd w:id="592"/>
    </w:p>
    <w:p w14:paraId="7DA6BEFA" w14:textId="01743B3A" w:rsidR="00067C6D" w:rsidRPr="00F07AB2" w:rsidDel="0032297A" w:rsidRDefault="00067C6D" w:rsidP="00067C6D">
      <w:pPr>
        <w:jc w:val="both"/>
        <w:rPr>
          <w:del w:id="604" w:author="anna.resch88@gmail.com" w:date="2022-01-04T18:06:00Z"/>
          <w:rFonts w:asciiTheme="majorHAnsi" w:hAnsiTheme="majorHAnsi" w:cstheme="majorHAnsi"/>
          <w:lang w:val="en-US"/>
        </w:rPr>
      </w:pPr>
      <w:bookmarkStart w:id="605" w:name="_Toc92462521"/>
      <w:bookmarkStart w:id="606" w:name="_Toc92462559"/>
      <w:bookmarkEnd w:id="605"/>
      <w:bookmarkEnd w:id="606"/>
    </w:p>
    <w:p w14:paraId="00F97456" w14:textId="2F738900" w:rsidR="00067C6D" w:rsidRPr="00B04F30" w:rsidRDefault="00067C6D">
      <w:pPr>
        <w:pStyle w:val="berschrift3"/>
        <w:numPr>
          <w:ilvl w:val="0"/>
          <w:numId w:val="47"/>
        </w:numPr>
        <w:rPr>
          <w:lang w:val="en-US"/>
        </w:rPr>
        <w:pPrChange w:id="607" w:author="anna.resch88@gmail.com" w:date="2022-01-04T10:53:00Z">
          <w:pPr>
            <w:pStyle w:val="berschrift4"/>
            <w:numPr>
              <w:ilvl w:val="1"/>
              <w:numId w:val="13"/>
            </w:numPr>
            <w:ind w:left="792" w:hanging="432"/>
            <w:jc w:val="both"/>
          </w:pPr>
        </w:pPrChange>
      </w:pPr>
      <w:bookmarkStart w:id="608" w:name="_Toc92462560"/>
      <w:r w:rsidRPr="00B04F30">
        <w:rPr>
          <w:lang w:val="en-US"/>
        </w:rPr>
        <w:lastRenderedPageBreak/>
        <w:t xml:space="preserve">AFM Analysis of Mechanical Properties </w:t>
      </w:r>
      <w:r w:rsidRPr="00D830B0">
        <w:rPr>
          <w:lang w:val="en-US"/>
        </w:rPr>
        <w:t xml:space="preserve">- Young's Modulus </w:t>
      </w:r>
      <w:r w:rsidR="004F1E69">
        <w:rPr>
          <w:lang w:val="en-US"/>
        </w:rPr>
        <w:t>and</w:t>
      </w:r>
      <w:r w:rsidRPr="00D830B0">
        <w:rPr>
          <w:lang w:val="en-US"/>
        </w:rPr>
        <w:t xml:space="preserve"> Resilience</w:t>
      </w:r>
      <w:bookmarkEnd w:id="608"/>
    </w:p>
    <w:p w14:paraId="4B1F9F7C" w14:textId="5E715A87" w:rsidR="00676591" w:rsidRDefault="00A42681" w:rsidP="00466CAA">
      <w:pPr>
        <w:spacing w:after="0" w:line="240" w:lineRule="auto"/>
        <w:contextualSpacing/>
        <w:jc w:val="both"/>
        <w:rPr>
          <w:rFonts w:asciiTheme="majorHAnsi" w:hAnsiTheme="majorHAnsi" w:cstheme="majorHAnsi"/>
          <w:lang w:val="en-US"/>
        </w:rPr>
      </w:pPr>
      <w:r>
        <w:rPr>
          <w:rFonts w:asciiTheme="majorHAnsi" w:hAnsiTheme="majorHAnsi" w:cstheme="majorHAnsi"/>
          <w:lang w:val="en-US"/>
        </w:rPr>
        <w:t>Atomic force microscopy (</w:t>
      </w:r>
      <w:r w:rsidR="00466CAA" w:rsidRPr="00466CAA">
        <w:rPr>
          <w:rFonts w:asciiTheme="majorHAnsi" w:hAnsiTheme="majorHAnsi" w:cstheme="majorHAnsi"/>
          <w:lang w:val="en-US"/>
        </w:rPr>
        <w:t>AFM</w:t>
      </w:r>
      <w:r>
        <w:rPr>
          <w:rFonts w:asciiTheme="majorHAnsi" w:hAnsiTheme="majorHAnsi" w:cstheme="majorHAnsi"/>
          <w:lang w:val="en-US"/>
        </w:rPr>
        <w:t>)</w:t>
      </w:r>
      <w:r w:rsidR="00466CAA" w:rsidRPr="00466CAA">
        <w:rPr>
          <w:rFonts w:asciiTheme="majorHAnsi" w:hAnsiTheme="majorHAnsi" w:cstheme="majorHAnsi"/>
          <w:lang w:val="en-US"/>
        </w:rPr>
        <w:t xml:space="preserve"> measurements were performed with </w:t>
      </w:r>
      <w:proofErr w:type="gramStart"/>
      <w:r w:rsidR="00466CAA" w:rsidRPr="00466CAA">
        <w:rPr>
          <w:rFonts w:asciiTheme="majorHAnsi" w:hAnsiTheme="majorHAnsi" w:cstheme="majorHAnsi"/>
          <w:lang w:val="en-US"/>
        </w:rPr>
        <w:t>a</w:t>
      </w:r>
      <w:proofErr w:type="gramEnd"/>
      <w:r w:rsidR="00466CAA" w:rsidRPr="00466CAA">
        <w:rPr>
          <w:rFonts w:asciiTheme="majorHAnsi" w:hAnsiTheme="majorHAnsi" w:cstheme="majorHAnsi"/>
          <w:lang w:val="en-US"/>
        </w:rPr>
        <w:t xml:space="preserve"> MFP-3D-Bio (Asylum Research, an Oxford Instruments Company, Santa Barbara, USA)</w:t>
      </w:r>
      <w:r w:rsidR="00466CAA">
        <w:rPr>
          <w:rFonts w:asciiTheme="majorHAnsi" w:hAnsiTheme="majorHAnsi" w:cstheme="majorHAnsi"/>
          <w:lang w:val="en-US"/>
        </w:rPr>
        <w:t>. The</w:t>
      </w:r>
      <w:r w:rsidR="00466CAA" w:rsidRPr="00466CAA">
        <w:rPr>
          <w:rFonts w:asciiTheme="majorHAnsi" w:hAnsiTheme="majorHAnsi" w:cstheme="majorHAnsi"/>
          <w:lang w:val="en-US"/>
        </w:rPr>
        <w:t xml:space="preserve"> samples were fixed in a fluid cell which is compatible for experiments in liquid with the solvent resistant and transparent UV-glue NOA63 (Edmund Optics GmbH, Mainz, Germany).</w:t>
      </w:r>
      <w:r w:rsidR="00466CAA">
        <w:rPr>
          <w:rFonts w:asciiTheme="majorHAnsi" w:hAnsiTheme="majorHAnsi" w:cstheme="majorHAnsi"/>
          <w:lang w:val="en-US"/>
        </w:rPr>
        <w:t xml:space="preserve"> </w:t>
      </w:r>
      <w:r w:rsidR="00466CAA" w:rsidRPr="00466CAA">
        <w:rPr>
          <w:rFonts w:asciiTheme="majorHAnsi" w:hAnsiTheme="majorHAnsi" w:cstheme="majorHAnsi"/>
          <w:lang w:val="en-US"/>
        </w:rPr>
        <w:t>The experiments were</w:t>
      </w:r>
      <w:r w:rsidR="00466CAA">
        <w:rPr>
          <w:rFonts w:asciiTheme="majorHAnsi" w:hAnsiTheme="majorHAnsi" w:cstheme="majorHAnsi"/>
          <w:lang w:val="en-US"/>
        </w:rPr>
        <w:t xml:space="preserve"> performed in</w:t>
      </w:r>
      <w:r w:rsidR="00466CAA" w:rsidRPr="00466CAA">
        <w:rPr>
          <w:rFonts w:asciiTheme="majorHAnsi" w:hAnsiTheme="majorHAnsi" w:cstheme="majorHAnsi"/>
          <w:lang w:val="en-US"/>
        </w:rPr>
        <w:t xml:space="preserve"> ultrapure water (18.2 MΩ cm, </w:t>
      </w:r>
      <w:proofErr w:type="spellStart"/>
      <w:r w:rsidR="00466CAA" w:rsidRPr="00466CAA">
        <w:rPr>
          <w:rFonts w:asciiTheme="majorHAnsi" w:hAnsiTheme="majorHAnsi" w:cstheme="majorHAnsi"/>
          <w:lang w:val="en-US"/>
        </w:rPr>
        <w:t>Purelab</w:t>
      </w:r>
      <w:proofErr w:type="spellEnd"/>
      <w:r w:rsidR="00466CAA" w:rsidRPr="00466CAA">
        <w:rPr>
          <w:rFonts w:asciiTheme="majorHAnsi" w:hAnsiTheme="majorHAnsi" w:cstheme="majorHAnsi"/>
          <w:lang w:val="en-US"/>
        </w:rPr>
        <w:t xml:space="preserve"> Chorus 1, </w:t>
      </w:r>
      <w:proofErr w:type="spellStart"/>
      <w:r w:rsidR="00466CAA" w:rsidRPr="00466CAA">
        <w:rPr>
          <w:rFonts w:asciiTheme="majorHAnsi" w:hAnsiTheme="majorHAnsi" w:cstheme="majorHAnsi"/>
          <w:lang w:val="en-US"/>
        </w:rPr>
        <w:t>Elga</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LabWater</w:t>
      </w:r>
      <w:proofErr w:type="spellEnd"/>
      <w:r w:rsidR="00466CAA" w:rsidRPr="00466CAA">
        <w:rPr>
          <w:rFonts w:asciiTheme="majorHAnsi" w:hAnsiTheme="majorHAnsi" w:cstheme="majorHAnsi"/>
          <w:lang w:val="en-US"/>
        </w:rPr>
        <w:t>, Celle, Germany). Between experiments the samples were dried or stored in 0.1</w:t>
      </w:r>
      <w:ins w:id="609" w:author="Alexander Resch" w:date="2022-01-19T20:04:00Z">
        <w:r w:rsidR="00574746">
          <w:rPr>
            <w:rFonts w:asciiTheme="majorHAnsi" w:hAnsiTheme="majorHAnsi" w:cstheme="majorHAnsi"/>
            <w:lang w:val="en-US"/>
          </w:rPr>
          <w:t xml:space="preserve"> </w:t>
        </w:r>
      </w:ins>
      <w:r w:rsidR="00466CAA" w:rsidRPr="00466CAA">
        <w:rPr>
          <w:rFonts w:asciiTheme="majorHAnsi" w:hAnsiTheme="majorHAnsi" w:cstheme="majorHAnsi"/>
          <w:lang w:val="en-US"/>
        </w:rPr>
        <w:t>% NaN</w:t>
      </w:r>
      <w:r w:rsidR="00466CAA" w:rsidRPr="00466CAA">
        <w:rPr>
          <w:rFonts w:asciiTheme="majorHAnsi" w:hAnsiTheme="majorHAnsi" w:cstheme="majorHAnsi"/>
          <w:vertAlign w:val="subscript"/>
          <w:lang w:val="en-US"/>
        </w:rPr>
        <w:t>3</w:t>
      </w:r>
      <w:r w:rsidR="00466CAA" w:rsidRPr="00466CAA">
        <w:rPr>
          <w:rFonts w:asciiTheme="majorHAnsi" w:hAnsiTheme="majorHAnsi" w:cstheme="majorHAnsi"/>
          <w:lang w:val="en-US"/>
        </w:rPr>
        <w:t xml:space="preserve"> (Sodium </w:t>
      </w:r>
      <w:proofErr w:type="spellStart"/>
      <w:r w:rsidR="00466CAA" w:rsidRPr="00466CAA">
        <w:rPr>
          <w:rFonts w:asciiTheme="majorHAnsi" w:hAnsiTheme="majorHAnsi" w:cstheme="majorHAnsi"/>
          <w:lang w:val="en-US"/>
        </w:rPr>
        <w:t>azide</w:t>
      </w:r>
      <w:proofErr w:type="spellEnd"/>
      <w:r w:rsidR="00466CAA" w:rsidRPr="00466CAA">
        <w:rPr>
          <w:rFonts w:asciiTheme="majorHAnsi" w:hAnsiTheme="majorHAnsi" w:cstheme="majorHAnsi"/>
          <w:lang w:val="en-US"/>
        </w:rPr>
        <w:t>, 99</w:t>
      </w:r>
      <w:ins w:id="610" w:author="Alexander Resch" w:date="2022-01-19T20:04:00Z">
        <w:r w:rsidR="00574746">
          <w:rPr>
            <w:rFonts w:asciiTheme="majorHAnsi" w:hAnsiTheme="majorHAnsi" w:cstheme="majorHAnsi"/>
            <w:lang w:val="en-US"/>
          </w:rPr>
          <w:t xml:space="preserve"> </w:t>
        </w:r>
      </w:ins>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Ferak</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laborant</w:t>
      </w:r>
      <w:proofErr w:type="spellEnd"/>
      <w:r w:rsidR="00466CAA" w:rsidRPr="00466CAA">
        <w:rPr>
          <w:rFonts w:asciiTheme="majorHAnsi" w:hAnsiTheme="majorHAnsi" w:cstheme="majorHAnsi"/>
          <w:lang w:val="en-US"/>
        </w:rPr>
        <w:t xml:space="preserve"> GmbH, Berlin, Germany) solution at 4 °C.</w:t>
      </w:r>
      <w:r w:rsidR="00466CAA">
        <w:rPr>
          <w:rFonts w:asciiTheme="majorHAnsi" w:hAnsiTheme="majorHAnsi" w:cstheme="majorHAnsi"/>
          <w:lang w:val="en-US"/>
        </w:rPr>
        <w:t xml:space="preserve"> </w:t>
      </w:r>
      <w:r w:rsidR="00466CAA" w:rsidRPr="00466CAA">
        <w:rPr>
          <w:rFonts w:asciiTheme="majorHAnsi" w:hAnsiTheme="majorHAnsi" w:cstheme="majorHAnsi"/>
          <w:lang w:val="en-US"/>
        </w:rPr>
        <w:t xml:space="preserve">Indentation experiments were performed using </w:t>
      </w:r>
      <w:r w:rsidR="00DF2C67" w:rsidRPr="00D156CF">
        <w:rPr>
          <w:rFonts w:asciiTheme="majorHAnsi" w:hAnsiTheme="majorHAnsi" w:cstheme="majorHAnsi"/>
          <w:lang w:val="en-US"/>
        </w:rPr>
        <w:t>biosphere B1000-NCH (40.000 N/m)</w:t>
      </w:r>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cantilevers </w:t>
      </w:r>
      <w:r w:rsidR="00466CAA" w:rsidRPr="00466CAA">
        <w:rPr>
          <w:rFonts w:asciiTheme="majorHAnsi" w:hAnsiTheme="majorHAnsi" w:cstheme="majorHAnsi"/>
          <w:lang w:val="en-US"/>
        </w:rPr>
        <w:t>(nanotools GmbH,</w:t>
      </w:r>
      <w:r w:rsidR="00466CAA">
        <w:rPr>
          <w:rFonts w:asciiTheme="majorHAnsi" w:hAnsiTheme="majorHAnsi" w:cstheme="majorHAnsi"/>
          <w:lang w:val="en-US"/>
        </w:rPr>
        <w:t xml:space="preserve"> </w:t>
      </w:r>
      <w:r w:rsidR="00466CAA" w:rsidRPr="00466CAA">
        <w:rPr>
          <w:rFonts w:asciiTheme="majorHAnsi" w:hAnsiTheme="majorHAnsi" w:cstheme="majorHAnsi"/>
          <w:lang w:val="en-US"/>
        </w:rPr>
        <w:t>München, Germany) comprising a spherical</w:t>
      </w:r>
      <w:ins w:id="611" w:author="Alexander Resch" w:date="2022-01-19T20:04:00Z">
        <w:r w:rsidR="00574746">
          <w:rPr>
            <w:rFonts w:asciiTheme="majorHAnsi" w:hAnsiTheme="majorHAnsi" w:cstheme="majorHAnsi"/>
            <w:lang w:val="en-US"/>
          </w:rPr>
          <w:t xml:space="preserve"> diamond</w:t>
        </w:r>
      </w:ins>
      <w:ins w:id="612" w:author="Alexander Resch" w:date="2022-01-19T20:05:00Z">
        <w:r w:rsidR="00574746">
          <w:rPr>
            <w:rFonts w:asciiTheme="majorHAnsi" w:hAnsiTheme="majorHAnsi" w:cstheme="majorHAnsi"/>
            <w:lang w:val="en-US"/>
          </w:rPr>
          <w:t xml:space="preserve">-like carbon </w:t>
        </w:r>
      </w:ins>
      <w:del w:id="613" w:author="Alexander Resch" w:date="2022-01-19T20:05:00Z">
        <w:r w:rsidR="00466CAA" w:rsidRPr="00466CAA" w:rsidDel="00574746">
          <w:rPr>
            <w:rFonts w:asciiTheme="majorHAnsi" w:hAnsiTheme="majorHAnsi" w:cstheme="majorHAnsi"/>
            <w:lang w:val="en-US"/>
          </w:rPr>
          <w:delText xml:space="preserve"> </w:delText>
        </w:r>
      </w:del>
      <w:r w:rsidR="00466CAA" w:rsidRPr="00466CAA">
        <w:rPr>
          <w:rFonts w:asciiTheme="majorHAnsi" w:hAnsiTheme="majorHAnsi" w:cstheme="majorHAnsi"/>
          <w:lang w:val="en-US"/>
        </w:rPr>
        <w:t xml:space="preserve">tip </w:t>
      </w:r>
      <w:ins w:id="614" w:author="Alexander Resch" w:date="2022-01-19T20:05:00Z">
        <w:r w:rsidR="00574746">
          <w:rPr>
            <w:rFonts w:asciiTheme="majorHAnsi" w:hAnsiTheme="majorHAnsi" w:cstheme="majorHAnsi"/>
            <w:lang w:val="en-US"/>
          </w:rPr>
          <w:t xml:space="preserve">(DLC) </w:t>
        </w:r>
      </w:ins>
      <w:r w:rsidR="00466CAA" w:rsidRPr="00466CAA">
        <w:rPr>
          <w:rFonts w:asciiTheme="majorHAnsi" w:hAnsiTheme="majorHAnsi" w:cstheme="majorHAnsi"/>
          <w:lang w:val="en-US"/>
        </w:rPr>
        <w:t xml:space="preserve">with a </w:t>
      </w:r>
      <w:r>
        <w:rPr>
          <w:rFonts w:asciiTheme="majorHAnsi" w:hAnsiTheme="majorHAnsi" w:cstheme="majorHAnsi"/>
          <w:lang w:val="en-US"/>
        </w:rPr>
        <w:t>radius</w:t>
      </w:r>
      <w:r w:rsidR="00466CAA" w:rsidRPr="00466CAA">
        <w:rPr>
          <w:rFonts w:asciiTheme="majorHAnsi" w:hAnsiTheme="majorHAnsi" w:cstheme="majorHAnsi"/>
          <w:lang w:val="en-US"/>
        </w:rPr>
        <w:t xml:space="preserve"> of 1 µm</w:t>
      </w:r>
      <w:ins w:id="615" w:author="Alexander Resch" w:date="2022-01-19T20:05:00Z">
        <w:r w:rsidR="00574746">
          <w:rPr>
            <w:rFonts w:asciiTheme="majorHAnsi" w:hAnsiTheme="majorHAnsi" w:cstheme="majorHAnsi"/>
            <w:lang w:val="en-US"/>
          </w:rPr>
          <w:t>.</w:t>
        </w:r>
      </w:ins>
      <w:del w:id="616" w:author="Alexander Resch" w:date="2022-01-19T20:05:00Z">
        <w:r w:rsidR="00466CAA" w:rsidRPr="00466CAA" w:rsidDel="00574746">
          <w:rPr>
            <w:rFonts w:asciiTheme="majorHAnsi" w:hAnsiTheme="majorHAnsi" w:cstheme="majorHAnsi"/>
            <w:lang w:val="en-US"/>
          </w:rPr>
          <w:delText xml:space="preserve"> consisting of diamond like carbon (DLC).</w:delText>
        </w:r>
      </w:del>
      <w:r w:rsidR="00466CAA" w:rsidRPr="00466CAA">
        <w:rPr>
          <w:rFonts w:asciiTheme="majorHAnsi" w:hAnsiTheme="majorHAnsi" w:cstheme="majorHAnsi"/>
          <w:lang w:val="en-US"/>
        </w:rPr>
        <w:t xml:space="preserve"> Before each experiment, the cantilever was calibrated by obtaining the inverse optical lever sensitivity (</w:t>
      </w:r>
      <w:proofErr w:type="spellStart"/>
      <w:r w:rsidR="00466CAA" w:rsidRPr="00466CAA">
        <w:rPr>
          <w:rFonts w:asciiTheme="majorHAnsi" w:hAnsiTheme="majorHAnsi" w:cstheme="majorHAnsi"/>
          <w:lang w:val="en-US"/>
        </w:rPr>
        <w:t>InvOLS</w:t>
      </w:r>
      <w:proofErr w:type="spellEnd"/>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against a solid surface such as shown in </w:t>
      </w:r>
      <w:proofErr w:type="spellStart"/>
      <w:r w:rsidR="00DF2C67">
        <w:rPr>
          <w:rFonts w:asciiTheme="majorHAnsi" w:hAnsiTheme="majorHAnsi" w:cstheme="majorHAnsi"/>
          <w:lang w:val="en-US"/>
        </w:rPr>
        <w:t>Kolberg</w:t>
      </w:r>
      <w:proofErr w:type="spellEnd"/>
      <w:r w:rsidR="00DF2C67">
        <w:rPr>
          <w:rFonts w:asciiTheme="majorHAnsi" w:hAnsiTheme="majorHAnsi" w:cstheme="majorHAnsi"/>
          <w:lang w:val="en-US"/>
        </w:rPr>
        <w:t xml:space="preserve"> et al.</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&lt;EndNote&gt;&lt;Cite&gt;&lt;Author&gt;Kolberg&lt;/Author&gt;&lt;Year&gt;2020&lt;/Year&gt;&lt;RecNum&gt;228&lt;/RecNum&gt;&lt;DisplayText&gt;&lt;style face="superscript"&gt;15&lt;/style&gt;&lt;/DisplayText&gt;&lt;record&gt;&lt;rec-number&gt;228&lt;/rec-number&gt;&lt;foreign-keys&gt;&lt;key app="EN" db-id="zvspev52q5sttqetatnpexxo02zdpswpztzw" timestamp="1616013453"&gt;228&lt;/key&gt;&lt;/foreign-keys&gt;&lt;ref-type name="Journal Article"&gt;17&lt;/ref-type&gt;&lt;contributors&gt;&lt;authors&gt;&lt;author&gt;Kolberg, A.&lt;/author&gt;&lt;author&gt;Wenzel, C.&lt;/author&gt;&lt;author&gt;Hugel, T.&lt;/author&gt;&lt;author&gt;Gallei, M.&lt;/author&gt;&lt;author&gt;Balzer, B. N.&lt;/author&gt;&lt;/authors&gt;&lt;/contributors&gt;&lt;titles&gt;&lt;title&gt;Covalent Attachment of Single Molecules for AFM-based Force Spectroscopy&lt;/title&gt;&lt;secondary-title&gt;Journal of Visualized Experiments&lt;/secondary-title&gt;&lt;/titles&gt;&lt;periodical&gt;&lt;full-title&gt;Journal of Visualized Experiments&lt;/full-title&gt;&lt;/periodical&gt;&lt;pages&gt;e60934&lt;/pages&gt;&lt;volume&gt;157&lt;/volume&gt;&lt;dates&gt;&lt;year&gt;2020&lt;/year&gt;&lt;/dates&gt;&lt;urls&gt;&lt;/urls&gt;&lt;electronic-resource-num&gt;doi: 10.3791/60934&lt;/electronic-resource-num&gt;&lt;/record&gt;&lt;/Cite&gt;&lt;/EndNote&gt;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15</w:t>
      </w:r>
      <w:r w:rsidR="00655359">
        <w:rPr>
          <w:rFonts w:asciiTheme="majorHAnsi" w:hAnsiTheme="majorHAnsi" w:cstheme="majorHAnsi"/>
          <w:lang w:val="en-US"/>
        </w:rPr>
        <w:fldChar w:fldCharType="end"/>
      </w:r>
      <w:r w:rsidR="00DF2C67">
        <w:rPr>
          <w:rFonts w:asciiTheme="majorHAnsi" w:hAnsiTheme="majorHAnsi" w:cstheme="majorHAnsi"/>
          <w:lang w:val="en-US"/>
        </w:rPr>
        <w:t xml:space="preserve">, while the nominal force constant of </w:t>
      </w:r>
      <w:r w:rsidR="00DF2C67" w:rsidRPr="003B2D57">
        <w:rPr>
          <w:rFonts w:asciiTheme="majorHAnsi" w:hAnsiTheme="majorHAnsi" w:cstheme="majorHAnsi"/>
          <w:lang w:val="en-US"/>
        </w:rPr>
        <w:t>40.000 N/m</w:t>
      </w:r>
      <w:r w:rsidR="00DF2C67">
        <w:rPr>
          <w:rFonts w:asciiTheme="majorHAnsi" w:hAnsiTheme="majorHAnsi" w:cstheme="majorHAnsi"/>
          <w:lang w:val="en-US"/>
        </w:rPr>
        <w:t xml:space="preserve"> was taken</w:t>
      </w:r>
      <w:r w:rsidR="00466CAA" w:rsidRPr="00466CAA">
        <w:rPr>
          <w:rFonts w:asciiTheme="majorHAnsi" w:hAnsiTheme="majorHAnsi" w:cstheme="majorHAnsi"/>
          <w:lang w:val="en-US"/>
        </w:rPr>
        <w:t xml:space="preserve">. </w:t>
      </w:r>
      <w:proofErr w:type="spellStart"/>
      <w:r w:rsidR="00676591">
        <w:rPr>
          <w:rFonts w:asciiTheme="majorHAnsi" w:hAnsiTheme="majorHAnsi" w:cstheme="majorHAnsi"/>
          <w:lang w:val="en-US"/>
        </w:rPr>
        <w:t>SiOx</w:t>
      </w:r>
      <w:proofErr w:type="spellEnd"/>
      <w:r w:rsidR="00676591">
        <w:rPr>
          <w:rFonts w:asciiTheme="majorHAnsi" w:hAnsiTheme="majorHAnsi" w:cstheme="majorHAnsi"/>
          <w:lang w:val="en-US"/>
        </w:rPr>
        <w:t xml:space="preserve"> was taken from a wafer </w:t>
      </w:r>
      <w:r w:rsidR="00676591" w:rsidRPr="00D156CF">
        <w:rPr>
          <w:rFonts w:asciiTheme="majorHAnsi" w:hAnsiTheme="majorHAnsi" w:cstheme="majorHAnsi"/>
          <w:lang w:val="en-US"/>
        </w:rPr>
        <w:t xml:space="preserve">(Prime CZ-Si wafer, n-type (Phosphor) TTV&lt;10 </w:t>
      </w:r>
      <w:r w:rsidR="00F659F2">
        <w:rPr>
          <w:rFonts w:asciiTheme="majorHAnsi" w:hAnsiTheme="majorHAnsi" w:cstheme="majorHAnsi"/>
          <w:lang w:val="en-US"/>
        </w:rPr>
        <w:t>µm</w:t>
      </w:r>
      <w:del w:id="617" w:author="Alexander Resch" w:date="2022-01-19T20:05:00Z">
        <w:r w:rsidR="00F659F2" w:rsidRPr="00D156CF" w:rsidDel="00574746">
          <w:rPr>
            <w:rFonts w:asciiTheme="majorHAnsi" w:hAnsiTheme="majorHAnsi" w:cstheme="majorHAnsi"/>
            <w:lang w:val="en-US"/>
          </w:rPr>
          <w:delText xml:space="preserve"> </w:delText>
        </w:r>
      </w:del>
      <w:r w:rsidR="00676591" w:rsidRPr="00D156CF">
        <w:rPr>
          <w:rFonts w:asciiTheme="majorHAnsi" w:hAnsiTheme="majorHAnsi" w:cstheme="majorHAnsi"/>
          <w:lang w:val="en-US"/>
        </w:rPr>
        <w:t xml:space="preserve">, </w:t>
      </w:r>
      <w:proofErr w:type="spellStart"/>
      <w:r w:rsidR="00676591" w:rsidRPr="00D156CF">
        <w:rPr>
          <w:rFonts w:asciiTheme="majorHAnsi" w:hAnsiTheme="majorHAnsi" w:cstheme="majorHAnsi"/>
          <w:lang w:val="en-US"/>
        </w:rPr>
        <w:t>MicroChem</w:t>
      </w:r>
      <w:del w:id="618" w:author="Alexander Resch" w:date="2022-01-19T20:05:00Z">
        <w:r w:rsidR="00676591" w:rsidRPr="00D156CF" w:rsidDel="00574746">
          <w:rPr>
            <w:rFonts w:asciiTheme="majorHAnsi" w:hAnsiTheme="majorHAnsi" w:cstheme="majorHAnsi"/>
            <w:lang w:val="en-US"/>
          </w:rPr>
          <w:delText xml:space="preserve">- </w:delText>
        </w:r>
      </w:del>
      <w:r w:rsidR="00676591" w:rsidRPr="00D156CF">
        <w:rPr>
          <w:rFonts w:asciiTheme="majorHAnsi" w:hAnsiTheme="majorHAnsi" w:cstheme="majorHAnsi"/>
          <w:lang w:val="en-US"/>
        </w:rPr>
        <w:t>icals</w:t>
      </w:r>
      <w:proofErr w:type="spellEnd"/>
      <w:r w:rsidR="00676591" w:rsidRPr="00D156CF">
        <w:rPr>
          <w:rFonts w:asciiTheme="majorHAnsi" w:hAnsiTheme="majorHAnsi" w:cstheme="majorHAnsi"/>
          <w:lang w:val="en-US"/>
        </w:rPr>
        <w:t xml:space="preserve"> GmbH, Ulm, Germany) </w:t>
      </w:r>
      <w:r w:rsidR="00676591">
        <w:rPr>
          <w:rFonts w:asciiTheme="majorHAnsi" w:hAnsiTheme="majorHAnsi" w:cstheme="majorHAnsi"/>
          <w:lang w:val="en-US"/>
        </w:rPr>
        <w:t xml:space="preserve">and </w:t>
      </w:r>
      <w:r w:rsidR="00676591" w:rsidRPr="00D156CF">
        <w:rPr>
          <w:rFonts w:asciiTheme="majorHAnsi" w:hAnsiTheme="majorHAnsi" w:cstheme="majorHAnsi"/>
          <w:lang w:val="en-US"/>
        </w:rPr>
        <w:t>was cut into pieces using a diamond knife and immersed separately in microcentrifuge tubes filled with ethanol. The silicon oxide wafer pieces were sonicated (</w:t>
      </w:r>
      <w:proofErr w:type="spellStart"/>
      <w:r w:rsidR="00676591" w:rsidRPr="00D156CF">
        <w:rPr>
          <w:rFonts w:asciiTheme="majorHAnsi" w:hAnsiTheme="majorHAnsi" w:cstheme="majorHAnsi"/>
          <w:lang w:val="en-US"/>
        </w:rPr>
        <w:t>Elmasonic</w:t>
      </w:r>
      <w:proofErr w:type="spellEnd"/>
      <w:r w:rsidR="00676591" w:rsidRPr="00D156CF">
        <w:rPr>
          <w:rFonts w:asciiTheme="majorHAnsi" w:hAnsiTheme="majorHAnsi" w:cstheme="majorHAnsi"/>
          <w:lang w:val="en-US"/>
        </w:rPr>
        <w:t xml:space="preserve"> S15, Elma, </w:t>
      </w:r>
      <w:proofErr w:type="spellStart"/>
      <w:r w:rsidR="00676591" w:rsidRPr="00D156CF">
        <w:rPr>
          <w:rFonts w:asciiTheme="majorHAnsi" w:hAnsiTheme="majorHAnsi" w:cstheme="majorHAnsi"/>
          <w:lang w:val="en-US"/>
        </w:rPr>
        <w:t>Singen</w:t>
      </w:r>
      <w:proofErr w:type="spellEnd"/>
      <w:r w:rsidR="00676591" w:rsidRPr="00D156CF">
        <w:rPr>
          <w:rFonts w:asciiTheme="majorHAnsi" w:hAnsiTheme="majorHAnsi" w:cstheme="majorHAnsi"/>
          <w:lang w:val="en-US"/>
        </w:rPr>
        <w:t xml:space="preserve">, Germany) for 10 min, rinsed twice in ethanol and dried under a nitrogen flow. The surfaces were cleaned just before the experiment started and used immediately. </w:t>
      </w:r>
    </w:p>
    <w:p w14:paraId="7CF0AFED" w14:textId="7991F1A4" w:rsidR="00067C6D" w:rsidRDefault="00466CAA" w:rsidP="000807E2">
      <w:pPr>
        <w:jc w:val="both"/>
        <w:rPr>
          <w:rFonts w:asciiTheme="majorHAnsi" w:hAnsiTheme="majorHAnsi" w:cstheme="majorHAnsi"/>
          <w:lang w:val="en-US"/>
        </w:rPr>
      </w:pPr>
      <w:r w:rsidRPr="00466CAA">
        <w:rPr>
          <w:rFonts w:asciiTheme="majorHAnsi" w:hAnsiTheme="majorHAnsi" w:cstheme="majorHAnsi"/>
          <w:lang w:val="en-US"/>
        </w:rPr>
        <w:t xml:space="preserve">For obtaining the Young’s modulus, </w:t>
      </w:r>
      <w:r>
        <w:rPr>
          <w:rFonts w:asciiTheme="majorHAnsi" w:hAnsiTheme="majorHAnsi" w:cstheme="majorHAnsi"/>
          <w:lang w:val="en-US"/>
        </w:rPr>
        <w:t>up to two</w:t>
      </w:r>
      <w:r w:rsidRPr="00466CAA">
        <w:rPr>
          <w:rFonts w:asciiTheme="majorHAnsi" w:hAnsiTheme="majorHAnsi" w:cstheme="majorHAnsi"/>
          <w:lang w:val="en-US"/>
        </w:rPr>
        <w:t xml:space="preserve"> force maps (a grid of 10 x 10 points covering an area of </w:t>
      </w:r>
      <w:r w:rsidR="008F44B7">
        <w:rPr>
          <w:rFonts w:asciiTheme="majorHAnsi" w:hAnsiTheme="majorHAnsi" w:cstheme="majorHAnsi"/>
          <w:lang w:val="en-US"/>
        </w:rPr>
        <w:t>10</w:t>
      </w:r>
      <w:r w:rsidRPr="00466CAA">
        <w:rPr>
          <w:rFonts w:asciiTheme="majorHAnsi" w:hAnsiTheme="majorHAnsi" w:cstheme="majorHAnsi"/>
          <w:lang w:val="en-US"/>
        </w:rPr>
        <w:t xml:space="preserve"> µm x </w:t>
      </w:r>
      <w:r w:rsidR="008F44B7">
        <w:rPr>
          <w:rFonts w:asciiTheme="majorHAnsi" w:hAnsiTheme="majorHAnsi" w:cstheme="majorHAnsi"/>
          <w:lang w:val="en-US"/>
        </w:rPr>
        <w:t>10</w:t>
      </w:r>
      <w:r w:rsidRPr="00466CAA">
        <w:rPr>
          <w:rFonts w:asciiTheme="majorHAnsi" w:hAnsiTheme="majorHAnsi" w:cstheme="majorHAnsi"/>
          <w:lang w:val="en-US"/>
        </w:rPr>
        <w:t> µm</w:t>
      </w:r>
      <w:r w:rsidR="0066041F">
        <w:rPr>
          <w:rFonts w:asciiTheme="majorHAnsi" w:hAnsiTheme="majorHAnsi" w:cstheme="majorHAnsi"/>
          <w:lang w:val="en-US"/>
        </w:rPr>
        <w:t>, velocities of 1 µm/s and 2 µm/s</w:t>
      </w:r>
      <w:r w:rsidRPr="00466CAA">
        <w:rPr>
          <w:rFonts w:asciiTheme="majorHAnsi" w:hAnsiTheme="majorHAnsi" w:cstheme="majorHAnsi"/>
          <w:lang w:val="en-US"/>
        </w:rPr>
        <w:t xml:space="preserve">) </w:t>
      </w:r>
      <w:r w:rsidR="0066041F">
        <w:rPr>
          <w:rFonts w:asciiTheme="majorHAnsi" w:hAnsiTheme="majorHAnsi" w:cstheme="majorHAnsi"/>
          <w:lang w:val="en-US"/>
        </w:rPr>
        <w:t>as well as force-extension curves at the same sport (</w:t>
      </w:r>
      <w:r w:rsidR="002937E1">
        <w:rPr>
          <w:rFonts w:asciiTheme="majorHAnsi" w:hAnsiTheme="majorHAnsi" w:cstheme="majorHAnsi"/>
          <w:lang w:val="en-US"/>
        </w:rPr>
        <w:t xml:space="preserve">at least </w:t>
      </w:r>
      <w:r w:rsidR="0066041F">
        <w:rPr>
          <w:rFonts w:asciiTheme="majorHAnsi" w:hAnsiTheme="majorHAnsi" w:cstheme="majorHAnsi"/>
          <w:lang w:val="en-US"/>
        </w:rPr>
        <w:t xml:space="preserve">100 curves </w:t>
      </w:r>
      <w:r w:rsidR="002937E1">
        <w:rPr>
          <w:rFonts w:asciiTheme="majorHAnsi" w:hAnsiTheme="majorHAnsi" w:cstheme="majorHAnsi"/>
          <w:lang w:val="en-US"/>
        </w:rPr>
        <w:t xml:space="preserve">covering </w:t>
      </w:r>
      <w:r w:rsidR="0066041F">
        <w:rPr>
          <w:rFonts w:asciiTheme="majorHAnsi" w:hAnsiTheme="majorHAnsi" w:cstheme="majorHAnsi"/>
          <w:lang w:val="en-US"/>
        </w:rPr>
        <w:t>a velocity range of 0.1 to 10 µm/s)</w:t>
      </w:r>
      <w:r w:rsidR="0066041F" w:rsidRPr="00466CAA">
        <w:rPr>
          <w:rFonts w:asciiTheme="majorHAnsi" w:hAnsiTheme="majorHAnsi" w:cstheme="majorHAnsi"/>
          <w:lang w:val="en-US"/>
        </w:rPr>
        <w:t xml:space="preserve"> </w:t>
      </w:r>
      <w:r w:rsidRPr="00466CAA">
        <w:rPr>
          <w:rFonts w:asciiTheme="majorHAnsi" w:hAnsiTheme="majorHAnsi" w:cstheme="majorHAnsi"/>
          <w:lang w:val="en-US"/>
        </w:rPr>
        <w:t xml:space="preserve">were taken on different spots of the respective </w:t>
      </w:r>
      <w:r>
        <w:rPr>
          <w:rFonts w:asciiTheme="majorHAnsi" w:hAnsiTheme="majorHAnsi" w:cstheme="majorHAnsi"/>
          <w:lang w:val="en-US"/>
        </w:rPr>
        <w:t>sample</w:t>
      </w:r>
      <w:r w:rsidRPr="00466CAA">
        <w:rPr>
          <w:rFonts w:asciiTheme="majorHAnsi" w:hAnsiTheme="majorHAnsi" w:cstheme="majorHAnsi"/>
          <w:lang w:val="en-US"/>
        </w:rPr>
        <w:t xml:space="preserve"> </w:t>
      </w:r>
      <w:r>
        <w:rPr>
          <w:rFonts w:asciiTheme="majorHAnsi" w:hAnsiTheme="majorHAnsi" w:cstheme="majorHAnsi"/>
          <w:lang w:val="en-US"/>
        </w:rPr>
        <w:t>using</w:t>
      </w:r>
      <w:r w:rsidRPr="00466CAA">
        <w:rPr>
          <w:rFonts w:asciiTheme="majorHAnsi" w:hAnsiTheme="majorHAnsi" w:cstheme="majorHAnsi"/>
          <w:lang w:val="en-US"/>
        </w:rPr>
        <w:t xml:space="preserve"> a trigger force of </w:t>
      </w:r>
      <w:r w:rsidR="00676591" w:rsidRPr="00D156CF">
        <w:rPr>
          <w:rFonts w:asciiTheme="majorHAnsi" w:hAnsiTheme="majorHAnsi" w:cstheme="majorHAnsi"/>
          <w:lang w:val="en-US"/>
        </w:rPr>
        <w:t>1 µN</w:t>
      </w:r>
      <w:r w:rsidR="002937E1">
        <w:rPr>
          <w:rFonts w:asciiTheme="majorHAnsi" w:hAnsiTheme="majorHAnsi" w:cstheme="majorHAnsi"/>
          <w:lang w:val="en-US"/>
        </w:rPr>
        <w:t>, a dwell time of</w:t>
      </w:r>
      <w:r w:rsidR="00A42681" w:rsidRPr="00676591">
        <w:rPr>
          <w:rFonts w:asciiTheme="majorHAnsi" w:hAnsiTheme="majorHAnsi" w:cstheme="majorHAnsi"/>
          <w:lang w:val="en-US"/>
        </w:rPr>
        <w:t xml:space="preserve"> </w:t>
      </w:r>
      <w:r w:rsidR="002937E1">
        <w:rPr>
          <w:rFonts w:asciiTheme="majorHAnsi" w:hAnsiTheme="majorHAnsi" w:cstheme="majorHAnsi"/>
          <w:lang w:val="en-US"/>
        </w:rPr>
        <w:t>0</w:t>
      </w:r>
      <w:ins w:id="619" w:author="Alexander Resch" w:date="2022-01-19T20:07:00Z">
        <w:r w:rsidR="00A12CD6">
          <w:rPr>
            <w:rFonts w:asciiTheme="majorHAnsi" w:hAnsiTheme="majorHAnsi" w:cstheme="majorHAnsi"/>
            <w:lang w:val="en-US"/>
          </w:rPr>
          <w:t xml:space="preserve"> </w:t>
        </w:r>
        <w:commentRangeStart w:id="620"/>
        <w:r w:rsidR="00A12CD6">
          <w:rPr>
            <w:rFonts w:asciiTheme="majorHAnsi" w:hAnsiTheme="majorHAnsi" w:cstheme="majorHAnsi"/>
            <w:lang w:val="en-US"/>
          </w:rPr>
          <w:t>s</w:t>
        </w:r>
      </w:ins>
      <w:commentRangeEnd w:id="620"/>
      <w:ins w:id="621" w:author="Alexander Resch" w:date="2022-01-19T20:08:00Z">
        <w:r w:rsidR="00A12CD6">
          <w:rPr>
            <w:rStyle w:val="Kommentarzeichen"/>
          </w:rPr>
          <w:commentReference w:id="620"/>
        </w:r>
      </w:ins>
      <w:r w:rsidR="002937E1">
        <w:rPr>
          <w:rFonts w:asciiTheme="majorHAnsi" w:hAnsiTheme="majorHAnsi" w:cstheme="majorHAnsi"/>
          <w:lang w:val="en-US"/>
        </w:rPr>
        <w:t>,</w:t>
      </w:r>
      <w:r w:rsidRPr="008F44B7">
        <w:rPr>
          <w:rFonts w:asciiTheme="majorHAnsi" w:hAnsiTheme="majorHAnsi" w:cstheme="majorHAnsi"/>
          <w:lang w:val="en-US"/>
        </w:rPr>
        <w:t xml:space="preserve"> a sampling rate of 5 kHz</w:t>
      </w:r>
      <w:r w:rsidR="002937E1">
        <w:rPr>
          <w:rFonts w:asciiTheme="majorHAnsi" w:hAnsiTheme="majorHAnsi" w:cstheme="majorHAnsi"/>
          <w:lang w:val="en-US"/>
        </w:rPr>
        <w:t xml:space="preserve"> and </w:t>
      </w:r>
      <w:ins w:id="622" w:author="Alexander Resch" w:date="2022-01-19T20:08:00Z">
        <w:r w:rsidR="00A12CD6">
          <w:rPr>
            <w:rFonts w:asciiTheme="majorHAnsi" w:hAnsiTheme="majorHAnsi" w:cstheme="majorHAnsi"/>
            <w:lang w:val="en-US"/>
          </w:rPr>
          <w:t xml:space="preserve">a temperature of </w:t>
        </w:r>
      </w:ins>
      <w:r w:rsidR="002937E1" w:rsidRPr="00A73A17">
        <w:rPr>
          <w:rFonts w:asciiTheme="majorHAnsi" w:hAnsiTheme="majorHAnsi" w:cstheme="majorHAnsi"/>
          <w:lang w:val="en-US"/>
        </w:rPr>
        <w:t>approx. 25</w:t>
      </w:r>
      <w:ins w:id="623" w:author="Alexander Resch" w:date="2022-01-19T20:08:00Z">
        <w:r w:rsidR="00A12CD6">
          <w:rPr>
            <w:rFonts w:asciiTheme="majorHAnsi" w:hAnsiTheme="majorHAnsi" w:cstheme="majorHAnsi"/>
            <w:lang w:val="en-US"/>
          </w:rPr>
          <w:t xml:space="preserve"> </w:t>
        </w:r>
      </w:ins>
      <w:r w:rsidR="002937E1" w:rsidRPr="00A73A17">
        <w:rPr>
          <w:rFonts w:asciiTheme="majorHAnsi" w:hAnsiTheme="majorHAnsi" w:cstheme="majorHAnsi"/>
          <w:lang w:val="en-US"/>
        </w:rPr>
        <w:t>°C</w:t>
      </w:r>
      <w:r w:rsidRPr="00466CAA">
        <w:rPr>
          <w:rFonts w:asciiTheme="majorHAnsi" w:hAnsiTheme="majorHAnsi" w:cstheme="majorHAnsi"/>
          <w:lang w:val="en-US"/>
        </w:rPr>
        <w:t>. The Young’s modulus was determined by applying a Hertz fit for a spherical indenter</w: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 </w:instrTex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EN.CITE.DATA </w:instrText>
      </w:r>
      <w:r w:rsidR="00655359">
        <w:rPr>
          <w:rFonts w:asciiTheme="majorHAnsi" w:hAnsiTheme="majorHAnsi" w:cstheme="majorHAnsi"/>
          <w:lang w:val="en-US"/>
        </w:rPr>
      </w:r>
      <w:r w:rsidR="00655359">
        <w:rPr>
          <w:rFonts w:asciiTheme="majorHAnsi" w:hAnsiTheme="majorHAnsi" w:cstheme="majorHAnsi"/>
          <w:lang w:val="en-US"/>
        </w:rPr>
        <w:fldChar w:fldCharType="end"/>
      </w:r>
      <w:r w:rsidR="00655359">
        <w:rPr>
          <w:rFonts w:asciiTheme="majorHAnsi" w:hAnsiTheme="majorHAnsi" w:cstheme="majorHAnsi"/>
          <w:lang w:val="en-US"/>
        </w:rPr>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12, 16</w:t>
      </w:r>
      <w:r w:rsidR="00655359">
        <w:rPr>
          <w:rFonts w:asciiTheme="majorHAnsi" w:hAnsiTheme="majorHAnsi" w:cstheme="majorHAnsi"/>
          <w:lang w:val="en-US"/>
        </w:rPr>
        <w:fldChar w:fldCharType="end"/>
      </w:r>
      <w:r w:rsidR="007E7904">
        <w:rPr>
          <w:rFonts w:asciiTheme="majorHAnsi" w:hAnsiTheme="majorHAnsi" w:cstheme="majorHAnsi"/>
          <w:lang w:val="en-US"/>
        </w:rPr>
        <w:t xml:space="preserve"> </w:t>
      </w:r>
      <w:r w:rsidRPr="00466CAA">
        <w:rPr>
          <w:rFonts w:asciiTheme="majorHAnsi" w:hAnsiTheme="majorHAnsi" w:cstheme="majorHAnsi"/>
          <w:lang w:val="en-US"/>
        </w:rPr>
        <w:t xml:space="preserve">to the approach part of the force-extension curve representing an indentation of the cantilever tip into the underlying material. The </w:t>
      </w:r>
      <w:del w:id="624" w:author="Alexander Resch" w:date="2022-01-19T20:09:00Z">
        <w:r w:rsidRPr="00466CAA" w:rsidDel="00A12CD6">
          <w:rPr>
            <w:rFonts w:asciiTheme="majorHAnsi" w:hAnsiTheme="majorHAnsi" w:cstheme="majorHAnsi"/>
            <w:lang w:val="en-US"/>
          </w:rPr>
          <w:delText>P</w:delText>
        </w:r>
      </w:del>
      <w:proofErr w:type="spellStart"/>
      <w:ins w:id="625" w:author="Alexander Resch" w:date="2022-01-19T20:09:00Z">
        <w:r w:rsidR="00A12CD6">
          <w:rPr>
            <w:rFonts w:asciiTheme="majorHAnsi" w:hAnsiTheme="majorHAnsi" w:cstheme="majorHAnsi"/>
            <w:lang w:val="en-US"/>
          </w:rPr>
          <w:t>p</w:t>
        </w:r>
      </w:ins>
      <w:r w:rsidRPr="00466CAA">
        <w:rPr>
          <w:rFonts w:asciiTheme="majorHAnsi" w:hAnsiTheme="majorHAnsi" w:cstheme="majorHAnsi"/>
          <w:lang w:val="en-US"/>
        </w:rPr>
        <w:t>oisson</w:t>
      </w:r>
      <w:proofErr w:type="spellEnd"/>
      <w:r w:rsidRPr="00466CAA">
        <w:rPr>
          <w:rFonts w:asciiTheme="majorHAnsi" w:hAnsiTheme="majorHAnsi" w:cstheme="majorHAnsi"/>
          <w:lang w:val="en-US"/>
        </w:rPr>
        <w:t xml:space="preserve"> ratio of the cantilever was set to 0.2 for the DLC tip</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&lt;EndNote&gt;&lt;Cite&gt;&lt;Author&gt;Miyoshi&lt;/Author&gt;&lt;Year&gt;1998&lt;/Year&gt;&lt;RecNum&gt;229&lt;/RecNum&gt;&lt;DisplayText&gt;&lt;style face="superscript"&gt;17&lt;/style&gt;&lt;/DisplayText&gt;&lt;record&gt;&lt;rec-number&gt;229&lt;/rec-number&gt;&lt;foreign-keys&gt;&lt;key app="EN" db-id="zvspev52q5sttqetatnpexxo02zdpswpztzw" timestamp="1616014108"&gt;229&lt;/key&gt;&lt;/foreign-keys&gt;&lt;ref-type name="Book"&gt;6&lt;/ref-type&gt;&lt;contributors&gt;&lt;authors&gt;&lt;author&gt;Miyoshi, K.&lt;/author&gt;&lt;/authors&gt;&lt;/contributors&gt;&lt;titles&gt;&lt;title&gt;Structures and mechanical properties of natural and synthetic diamonds.&lt;/title&gt;&lt;/titles&gt;&lt;section&gt;Chapter 8&lt;/section&gt;&lt;dates&gt;&lt;year&gt;1998&lt;/year&gt;&lt;/dates&gt;&lt;pub-location&gt;Cleveland OH: Lewis Research Center&lt;/pub-location&gt;&lt;publisher&gt;NASA/TM--107249&lt;/publisher&gt;&lt;urls&gt;&lt;related-urls&gt;&lt;url&gt;https://ntrs.nasa.gov/api/citations/19980210770/downloads/19980210770.pdf&lt;/url&gt;&lt;/related-urls&gt;&lt;/urls&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17</w:t>
      </w:r>
      <w:r w:rsidR="00655359">
        <w:rPr>
          <w:rFonts w:asciiTheme="majorHAnsi" w:hAnsiTheme="majorHAnsi" w:cstheme="majorHAnsi"/>
          <w:lang w:val="en-US"/>
        </w:rPr>
        <w:fldChar w:fldCharType="end"/>
      </w:r>
      <w:r w:rsidRPr="00466CAA">
        <w:rPr>
          <w:rFonts w:asciiTheme="majorHAnsi" w:hAnsiTheme="majorHAnsi" w:cstheme="majorHAnsi"/>
          <w:lang w:val="en-US"/>
        </w:rPr>
        <w:t>.</w:t>
      </w:r>
      <w:r>
        <w:rPr>
          <w:rFonts w:asciiTheme="majorHAnsi" w:hAnsiTheme="majorHAnsi" w:cstheme="majorHAnsi"/>
          <w:lang w:val="en-US"/>
        </w:rPr>
        <w:t xml:space="preserve"> </w:t>
      </w:r>
      <w:r w:rsidR="0066041F">
        <w:rPr>
          <w:rFonts w:asciiTheme="majorHAnsi" w:hAnsiTheme="majorHAnsi" w:cstheme="majorHAnsi"/>
          <w:lang w:val="en-US"/>
        </w:rPr>
        <w:t>For each sample</w:t>
      </w:r>
      <w:ins w:id="626" w:author="Alexander Resch" w:date="2022-01-19T20:09:00Z">
        <w:r w:rsidR="00A12CD6">
          <w:rPr>
            <w:rFonts w:asciiTheme="majorHAnsi" w:hAnsiTheme="majorHAnsi" w:cstheme="majorHAnsi"/>
            <w:lang w:val="en-US"/>
          </w:rPr>
          <w:t xml:space="preserve">, </w:t>
        </w:r>
      </w:ins>
      <w:del w:id="627" w:author="Alexander Resch" w:date="2022-01-19T20:09:00Z">
        <w:r w:rsidR="0066041F" w:rsidDel="00A12CD6">
          <w:rPr>
            <w:rFonts w:asciiTheme="majorHAnsi" w:hAnsiTheme="majorHAnsi" w:cstheme="majorHAnsi"/>
            <w:lang w:val="en-US"/>
          </w:rPr>
          <w:delText xml:space="preserve"> </w:delText>
        </w:r>
        <w:r w:rsidR="002937E1" w:rsidDel="00A12CD6">
          <w:rPr>
            <w:rFonts w:asciiTheme="majorHAnsi" w:hAnsiTheme="majorHAnsi" w:cstheme="majorHAnsi"/>
            <w:lang w:val="en-US"/>
          </w:rPr>
          <w:delText xml:space="preserve">altogether </w:delText>
        </w:r>
      </w:del>
      <w:r w:rsidR="0066041F" w:rsidRPr="006D41E4">
        <w:rPr>
          <w:rFonts w:asciiTheme="majorHAnsi" w:hAnsiTheme="majorHAnsi" w:cstheme="majorHAnsi"/>
          <w:lang w:val="en-US"/>
        </w:rPr>
        <w:t>3</w:t>
      </w:r>
      <w:r w:rsidRPr="006D41E4">
        <w:rPr>
          <w:rFonts w:asciiTheme="majorHAnsi" w:hAnsiTheme="majorHAnsi" w:cstheme="majorHAnsi"/>
          <w:lang w:val="en-US"/>
        </w:rPr>
        <w:t>00</w:t>
      </w:r>
      <w:r w:rsidR="00A32139" w:rsidRPr="006D41E4">
        <w:rPr>
          <w:rFonts w:asciiTheme="majorHAnsi" w:hAnsiTheme="majorHAnsi" w:cstheme="majorHAnsi"/>
          <w:lang w:val="en-US"/>
        </w:rPr>
        <w:t xml:space="preserve"> </w:t>
      </w:r>
      <w:r w:rsidR="00A42681" w:rsidRPr="006D41E4">
        <w:rPr>
          <w:rFonts w:asciiTheme="majorHAnsi" w:hAnsiTheme="majorHAnsi" w:cstheme="majorHAnsi"/>
          <w:lang w:val="en-US"/>
        </w:rPr>
        <w:t xml:space="preserve">indentation </w:t>
      </w:r>
      <w:r w:rsidRPr="006D41E4">
        <w:rPr>
          <w:rFonts w:asciiTheme="majorHAnsi" w:hAnsiTheme="majorHAnsi" w:cstheme="majorHAnsi"/>
          <w:lang w:val="en-US"/>
        </w:rPr>
        <w:t>curves</w:t>
      </w:r>
      <w:r w:rsidRPr="00DF77B9">
        <w:rPr>
          <w:rFonts w:asciiTheme="majorHAnsi" w:hAnsiTheme="majorHAnsi" w:cstheme="majorHAnsi"/>
          <w:lang w:val="en-US"/>
        </w:rPr>
        <w:t xml:space="preserve"> were taken for evaluation, </w:t>
      </w:r>
      <w:r w:rsidRPr="006D41E4">
        <w:rPr>
          <w:rFonts w:asciiTheme="majorHAnsi" w:hAnsiTheme="majorHAnsi" w:cstheme="majorHAnsi"/>
          <w:lang w:val="en-US"/>
        </w:rPr>
        <w:t xml:space="preserve">fitting </w:t>
      </w:r>
      <w:r w:rsidR="002937E1">
        <w:rPr>
          <w:rFonts w:asciiTheme="majorHAnsi" w:hAnsiTheme="majorHAnsi" w:cstheme="majorHAnsi"/>
          <w:lang w:val="en-US"/>
        </w:rPr>
        <w:t>the first approx. 200 nm</w:t>
      </w:r>
      <w:r w:rsidRPr="006D41E4">
        <w:rPr>
          <w:rFonts w:asciiTheme="majorHAnsi" w:hAnsiTheme="majorHAnsi" w:cstheme="majorHAnsi"/>
          <w:lang w:val="en-US"/>
        </w:rPr>
        <w:t xml:space="preserve"> of the indentation curve (approach curve), which accounts to about 200-</w:t>
      </w:r>
      <w:r w:rsidR="00676591" w:rsidRPr="006D41E4">
        <w:rPr>
          <w:rFonts w:asciiTheme="majorHAnsi" w:hAnsiTheme="majorHAnsi" w:cstheme="majorHAnsi"/>
          <w:lang w:val="en-US"/>
        </w:rPr>
        <w:t>40</w:t>
      </w:r>
      <w:r w:rsidRPr="006D41E4">
        <w:rPr>
          <w:rFonts w:asciiTheme="majorHAnsi" w:hAnsiTheme="majorHAnsi" w:cstheme="majorHAnsi"/>
          <w:lang w:val="en-US"/>
        </w:rPr>
        <w:t>0 nm of indentation. Th</w:t>
      </w:r>
      <w:r w:rsidR="00A42681" w:rsidRPr="006D41E4">
        <w:rPr>
          <w:rFonts w:asciiTheme="majorHAnsi" w:hAnsiTheme="majorHAnsi" w:cstheme="majorHAnsi"/>
          <w:lang w:val="en-US"/>
        </w:rPr>
        <w:t>is</w:t>
      </w:r>
      <w:r w:rsidRPr="006D41E4">
        <w:rPr>
          <w:rFonts w:asciiTheme="majorHAnsi" w:hAnsiTheme="majorHAnsi" w:cstheme="majorHAnsi"/>
          <w:lang w:val="en-US"/>
        </w:rPr>
        <w:t xml:space="preserve"> evaluation was performed by the</w:t>
      </w:r>
      <w:r w:rsidR="002937E1">
        <w:rPr>
          <w:rFonts w:asciiTheme="majorHAnsi" w:hAnsiTheme="majorHAnsi" w:cstheme="majorHAnsi"/>
          <w:lang w:val="en-US"/>
        </w:rPr>
        <w:t xml:space="preserve"> custom-written procedures based in Igor Pro (Wave Metrics, USA) using </w:t>
      </w:r>
      <w:r w:rsidR="002937E1" w:rsidRPr="00A73A17">
        <w:rPr>
          <w:rFonts w:asciiTheme="majorHAnsi" w:hAnsiTheme="majorHAnsi" w:cstheme="majorHAnsi"/>
          <w:lang w:val="en-US"/>
        </w:rPr>
        <w:t>a sequential search scheme via χ</w:t>
      </w:r>
      <w:r w:rsidR="002937E1" w:rsidRPr="00A73A17">
        <w:rPr>
          <w:rFonts w:asciiTheme="majorHAnsi" w:hAnsiTheme="majorHAnsi" w:cstheme="majorHAnsi"/>
          <w:vertAlign w:val="superscript"/>
          <w:lang w:val="en-US"/>
        </w:rPr>
        <w:t>2</w:t>
      </w:r>
      <w:r w:rsidR="002937E1" w:rsidRPr="00A73A17">
        <w:rPr>
          <w:rFonts w:asciiTheme="majorHAnsi" w:hAnsiTheme="majorHAnsi" w:cstheme="majorHAnsi"/>
          <w:lang w:val="en-US"/>
        </w:rPr>
        <w:t>-minimization for finding the contact point</w:t>
      </w:r>
      <w:r w:rsidR="002937E1">
        <w:rPr>
          <w:rFonts w:asciiTheme="majorHAnsi" w:hAnsiTheme="majorHAnsi" w:cstheme="majorHAnsi"/>
          <w:lang w:val="en-US"/>
        </w:rPr>
        <w:t xml:space="preserve"> as given in </w:t>
      </w:r>
      <w:proofErr w:type="spellStart"/>
      <w:r w:rsidR="002937E1">
        <w:rPr>
          <w:rFonts w:asciiTheme="majorHAnsi" w:hAnsiTheme="majorHAnsi" w:cstheme="majorHAnsi"/>
          <w:lang w:val="en-US"/>
        </w:rPr>
        <w:t>Tschaikowsky</w:t>
      </w:r>
      <w:proofErr w:type="spellEnd"/>
      <w:r w:rsidR="002937E1">
        <w:rPr>
          <w:rFonts w:asciiTheme="majorHAnsi" w:hAnsiTheme="majorHAnsi" w:cstheme="majorHAnsi"/>
          <w:lang w:val="en-US"/>
        </w:rPr>
        <w:t xml:space="preserve"> et al.</w:t>
      </w:r>
      <w:r w:rsidR="002937E1">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18</w:t>
      </w:r>
      <w:r w:rsidR="002937E1">
        <w:rPr>
          <w:rFonts w:asciiTheme="majorHAnsi" w:hAnsiTheme="majorHAnsi" w:cstheme="majorHAnsi"/>
          <w:lang w:val="en-US"/>
        </w:rPr>
        <w:fldChar w:fldCharType="end"/>
      </w:r>
      <w:r w:rsidR="002937E1">
        <w:rPr>
          <w:rFonts w:asciiTheme="majorHAnsi" w:hAnsiTheme="majorHAnsi" w:cstheme="majorHAnsi"/>
          <w:lang w:val="en-US"/>
        </w:rPr>
        <w:t xml:space="preserve"> </w:t>
      </w:r>
      <w:r w:rsidR="002937E1" w:rsidRPr="00606D75">
        <w:rPr>
          <w:rFonts w:asciiTheme="majorHAnsi" w:hAnsiTheme="majorHAnsi" w:cstheme="majorHAnsi"/>
          <w:lang w:val="en-US"/>
        </w:rPr>
        <w:t xml:space="preserve">Proof-of-concept for the detection of early osteoarthritis pathology by clinically applicable endomicroscopy and quantitative AI-supported optical biopsy, </w:t>
      </w:r>
      <w:proofErr w:type="spellStart"/>
      <w:r w:rsidR="002937E1" w:rsidRPr="00606D75">
        <w:rPr>
          <w:rFonts w:asciiTheme="majorHAnsi" w:hAnsiTheme="majorHAnsi" w:cstheme="majorHAnsi"/>
          <w:lang w:val="en-US"/>
        </w:rPr>
        <w:t>Tschaikowsky</w:t>
      </w:r>
      <w:proofErr w:type="spellEnd"/>
      <w:r w:rsidR="002937E1" w:rsidRPr="00606D75">
        <w:rPr>
          <w:rFonts w:asciiTheme="majorHAnsi" w:hAnsiTheme="majorHAnsi" w:cstheme="majorHAnsi"/>
          <w:lang w:val="en-US"/>
        </w:rPr>
        <w:t>, M. et al.</w:t>
      </w:r>
      <w:r w:rsidR="002937E1" w:rsidRPr="00606D75">
        <w:rPr>
          <w:rFonts w:asciiTheme="majorHAnsi" w:hAnsiTheme="majorHAnsi" w:cstheme="majorHAnsi"/>
          <w:lang w:val="en-US"/>
        </w:rPr>
        <w:fldChar w:fldCharType="begin"/>
      </w:r>
      <w:r w:rsidR="002937E1" w:rsidRPr="00606D75">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sidRPr="00606D75">
        <w:rPr>
          <w:rFonts w:asciiTheme="majorHAnsi" w:hAnsiTheme="majorHAnsi" w:cstheme="majorHAnsi"/>
          <w:lang w:val="en-US"/>
        </w:rPr>
        <w:fldChar w:fldCharType="separate"/>
      </w:r>
      <w:r w:rsidR="002937E1" w:rsidRPr="00606D75">
        <w:rPr>
          <w:rFonts w:asciiTheme="majorHAnsi" w:hAnsiTheme="majorHAnsi" w:cstheme="majorHAnsi"/>
          <w:noProof/>
          <w:vertAlign w:val="superscript"/>
          <w:lang w:val="en-US"/>
        </w:rPr>
        <w:t>18</w:t>
      </w:r>
      <w:r w:rsidR="002937E1" w:rsidRPr="00606D75">
        <w:rPr>
          <w:rFonts w:asciiTheme="majorHAnsi" w:hAnsiTheme="majorHAnsi" w:cstheme="majorHAnsi"/>
          <w:lang w:val="en-US"/>
        </w:rPr>
        <w:fldChar w:fldCharType="end"/>
      </w:r>
      <w:r w:rsidRPr="002937E1">
        <w:rPr>
          <w:rFonts w:asciiTheme="majorHAnsi" w:hAnsiTheme="majorHAnsi" w:cstheme="majorHAnsi"/>
          <w:lang w:val="en-US"/>
        </w:rPr>
        <w:t>.</w:t>
      </w:r>
      <w:r>
        <w:rPr>
          <w:rFonts w:asciiTheme="majorHAnsi" w:hAnsiTheme="majorHAnsi" w:cstheme="majorHAnsi"/>
          <w:lang w:val="en-US"/>
        </w:rPr>
        <w:t xml:space="preserve"> </w:t>
      </w:r>
      <w:r w:rsidRPr="00466CAA">
        <w:rPr>
          <w:rFonts w:asciiTheme="majorHAnsi" w:hAnsiTheme="majorHAnsi" w:cstheme="majorHAnsi"/>
          <w:lang w:val="en-US"/>
        </w:rPr>
        <w:t>The resilience was determined by calculating the ratio of the areas under the approach (indentation portion) and retraction curve as described in</w:t>
      </w:r>
      <w:r w:rsidR="00655359">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&lt;EndNote&gt;&lt;Cite&gt;&lt;Author&gt;Huson&lt;/Author&gt;&lt;Year&gt;2006&lt;/Year&gt;&lt;RecNum&gt;227&lt;/RecNum&gt;&lt;DisplayText&gt;&lt;style face="superscript"&gt;19&lt;/style&gt;&lt;/DisplayText&gt;&lt;record&gt;&lt;rec-number&gt;227&lt;/rec-number&gt;&lt;foreign-keys&gt;&lt;key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55359">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19</w:t>
      </w:r>
      <w:r w:rsidR="00655359">
        <w:rPr>
          <w:rFonts w:asciiTheme="majorHAnsi" w:hAnsiTheme="majorHAnsi" w:cstheme="majorHAnsi"/>
          <w:lang w:val="en-US"/>
        </w:rPr>
        <w:fldChar w:fldCharType="end"/>
      </w:r>
      <w:r w:rsidRPr="006D41E4">
        <w:rPr>
          <w:rFonts w:asciiTheme="majorHAnsi" w:hAnsiTheme="majorHAnsi" w:cstheme="majorHAnsi"/>
          <w:lang w:val="en-US"/>
        </w:rPr>
        <w:t>.</w:t>
      </w:r>
      <w:r>
        <w:rPr>
          <w:rFonts w:asciiTheme="majorHAnsi" w:hAnsiTheme="majorHAnsi" w:cstheme="majorHAnsi"/>
          <w:lang w:val="en-US"/>
        </w:rPr>
        <w:t xml:space="preserve"> </w:t>
      </w:r>
      <w:r w:rsidR="002937E1">
        <w:rPr>
          <w:rFonts w:asciiTheme="majorHAnsi" w:hAnsiTheme="majorHAnsi" w:cstheme="majorHAnsi"/>
          <w:lang w:val="en-US"/>
        </w:rPr>
        <w:t xml:space="preserve">Differences in the (reduced) </w:t>
      </w:r>
      <w:r w:rsidR="0066041F" w:rsidRPr="00F07AB2">
        <w:rPr>
          <w:rFonts w:asciiTheme="majorHAnsi" w:hAnsiTheme="majorHAnsi" w:cstheme="majorHAnsi"/>
          <w:lang w:val="en-US"/>
        </w:rPr>
        <w:t>Young’s</w:t>
      </w:r>
      <w:r w:rsidR="0066041F">
        <w:rPr>
          <w:rFonts w:asciiTheme="majorHAnsi" w:hAnsiTheme="majorHAnsi" w:cstheme="majorHAnsi"/>
          <w:lang w:val="en-US"/>
        </w:rPr>
        <w:t xml:space="preserve"> moduli </w:t>
      </w:r>
      <w:r w:rsidR="002937E1">
        <w:rPr>
          <w:rFonts w:asciiTheme="majorHAnsi" w:hAnsiTheme="majorHAnsi" w:cstheme="majorHAnsi"/>
          <w:lang w:val="en-US"/>
        </w:rPr>
        <w:t xml:space="preserve">reflected velocity dependencies and local variations (force maps). The </w:t>
      </w:r>
      <w:r w:rsidR="00470BC2">
        <w:rPr>
          <w:rFonts w:asciiTheme="majorHAnsi" w:hAnsiTheme="majorHAnsi" w:cstheme="majorHAnsi"/>
          <w:lang w:val="en-US"/>
        </w:rPr>
        <w:t xml:space="preserve">resilience values were constant for </w:t>
      </w:r>
      <w:r w:rsidR="002937E1">
        <w:rPr>
          <w:rFonts w:asciiTheme="majorHAnsi" w:hAnsiTheme="majorHAnsi" w:cstheme="majorHAnsi"/>
          <w:lang w:val="en-US"/>
        </w:rPr>
        <w:t>the investigated</w:t>
      </w:r>
      <w:r w:rsidR="00470BC2">
        <w:rPr>
          <w:rFonts w:asciiTheme="majorHAnsi" w:hAnsiTheme="majorHAnsi" w:cstheme="majorHAnsi"/>
          <w:lang w:val="en-US"/>
        </w:rPr>
        <w:t xml:space="preserve"> velocity range </w:t>
      </w:r>
      <w:r w:rsidR="002937E1">
        <w:rPr>
          <w:rFonts w:asciiTheme="majorHAnsi" w:hAnsiTheme="majorHAnsi" w:cstheme="majorHAnsi"/>
          <w:lang w:val="en-US"/>
        </w:rPr>
        <w:t>and part of the sample</w:t>
      </w:r>
      <w:r w:rsidR="00320FBC">
        <w:rPr>
          <w:rFonts w:asciiTheme="majorHAnsi" w:hAnsiTheme="majorHAnsi" w:cstheme="majorHAnsi"/>
          <w:lang w:val="en-US"/>
        </w:rPr>
        <w:t>.</w:t>
      </w:r>
      <w:r w:rsidR="00470BC2">
        <w:rPr>
          <w:rFonts w:asciiTheme="majorHAnsi" w:hAnsiTheme="majorHAnsi" w:cstheme="majorHAnsi"/>
          <w:lang w:val="en-US"/>
        </w:rPr>
        <w:t xml:space="preserve"> </w:t>
      </w:r>
    </w:p>
    <w:p w14:paraId="70256D03" w14:textId="77777777" w:rsidR="00320FBC" w:rsidRPr="008F3213" w:rsidRDefault="00320FBC" w:rsidP="000807E2">
      <w:pPr>
        <w:spacing w:after="0" w:line="240" w:lineRule="auto"/>
        <w:contextualSpacing/>
        <w:jc w:val="both"/>
        <w:rPr>
          <w:rFonts w:asciiTheme="majorHAnsi" w:hAnsiTheme="majorHAnsi" w:cstheme="majorHAnsi"/>
          <w:i/>
          <w:iCs/>
          <w:lang w:val="en-US"/>
        </w:rPr>
      </w:pPr>
    </w:p>
    <w:p w14:paraId="648D7D1C" w14:textId="27E386A6" w:rsidR="0056794D" w:rsidRDefault="002937E1" w:rsidP="0056794D">
      <w:pPr>
        <w:jc w:val="both"/>
        <w:rPr>
          <w:lang w:val="en-US"/>
        </w:rPr>
      </w:pPr>
      <w:r w:rsidRPr="002937E1">
        <w:rPr>
          <w:rFonts w:asciiTheme="majorHAnsi" w:hAnsiTheme="majorHAnsi"/>
          <w:b/>
          <w:i/>
          <w:lang w:val="en-US"/>
        </w:rPr>
        <w:t xml:space="preserve"> </w:t>
      </w:r>
      <w:r w:rsidRPr="00D830B0">
        <w:rPr>
          <w:rFonts w:asciiTheme="majorHAnsi" w:hAnsiTheme="majorHAnsi"/>
          <w:b/>
          <w:i/>
          <w:lang w:val="en-US"/>
        </w:rPr>
        <w:t>Table S-2</w:t>
      </w:r>
      <w:r>
        <w:rPr>
          <w:rFonts w:asciiTheme="majorHAnsi" w:hAnsiTheme="majorHAnsi"/>
          <w:b/>
          <w:i/>
          <w:lang w:val="en-US"/>
        </w:rPr>
        <w:t>:</w:t>
      </w:r>
      <w:r w:rsidRPr="00D830B0">
        <w:rPr>
          <w:rFonts w:asciiTheme="majorHAnsi" w:hAnsiTheme="majorHAnsi"/>
          <w:i/>
          <w:lang w:val="en-US"/>
        </w:rPr>
        <w:t xml:space="preserve"> </w:t>
      </w:r>
      <w:r w:rsidRPr="000807E2">
        <w:rPr>
          <w:rFonts w:asciiTheme="majorHAnsi" w:hAnsiTheme="majorHAnsi"/>
          <w:b/>
          <w:bCs/>
          <w:i/>
          <w:lang w:val="en-US"/>
        </w:rPr>
        <w:t xml:space="preserve">AFM Data for </w:t>
      </w:r>
      <w:r>
        <w:rPr>
          <w:rFonts w:asciiTheme="majorHAnsi" w:hAnsiTheme="majorHAnsi"/>
          <w:b/>
          <w:bCs/>
          <w:i/>
          <w:lang w:val="en-US"/>
        </w:rPr>
        <w:t xml:space="preserve">the (reduced) </w:t>
      </w:r>
      <w:r w:rsidRPr="000807E2">
        <w:rPr>
          <w:rFonts w:asciiTheme="majorHAnsi" w:hAnsiTheme="majorHAnsi"/>
          <w:b/>
          <w:bCs/>
          <w:i/>
          <w:lang w:val="en-US"/>
        </w:rPr>
        <w:t>Young’s modulus and resilience of ULD-V20-ULD (</w:t>
      </w:r>
      <w:proofErr w:type="spellStart"/>
      <w:ins w:id="628" w:author="anna.resch88@gmail.com" w:date="2022-01-03T16:09:00Z">
        <w:r w:rsidR="002739DA">
          <w:rPr>
            <w:rFonts w:asciiTheme="majorHAnsi" w:hAnsiTheme="majorHAnsi"/>
            <w:b/>
            <w:bCs/>
            <w:i/>
            <w:lang w:val="en-US"/>
          </w:rPr>
          <w:t>r</w:t>
        </w:r>
      </w:ins>
      <w:del w:id="629" w:author="anna.resch88@gmail.com" w:date="2022-01-03T16:09:00Z">
        <w:r w:rsidRPr="000807E2" w:rsidDel="002739DA">
          <w:rPr>
            <w:rFonts w:asciiTheme="majorHAnsi" w:hAnsiTheme="majorHAnsi"/>
            <w:b/>
            <w:bCs/>
            <w:i/>
            <w:lang w:val="en-US"/>
          </w:rPr>
          <w:delText>R</w:delText>
        </w:r>
      </w:del>
      <w:r w:rsidRPr="000807E2">
        <w:rPr>
          <w:rFonts w:asciiTheme="majorHAnsi" w:hAnsiTheme="majorHAnsi"/>
          <w:b/>
          <w:bCs/>
          <w:i/>
          <w:lang w:val="en-US"/>
        </w:rPr>
        <w:t>u</w:t>
      </w:r>
      <w:proofErr w:type="spellEnd"/>
      <w:ins w:id="630" w:author="anna.resch88@gmail.com" w:date="2022-01-03T16:09:00Z">
        <w:r w:rsidR="002739DA">
          <w:rPr>
            <w:rFonts w:asciiTheme="majorHAnsi" w:hAnsiTheme="majorHAnsi"/>
            <w:b/>
            <w:bCs/>
            <w:i/>
            <w:lang w:val="en-US"/>
          </w:rPr>
          <w:t>(II)</w:t>
        </w:r>
        <w:proofErr w:type="spellStart"/>
        <w:r w:rsidR="002739DA">
          <w:rPr>
            <w:rFonts w:asciiTheme="majorHAnsi" w:hAnsiTheme="majorHAnsi"/>
            <w:b/>
            <w:bCs/>
            <w:i/>
            <w:lang w:val="en-US"/>
          </w:rPr>
          <w:t>bpy</w:t>
        </w:r>
      </w:ins>
      <w:proofErr w:type="spellEnd"/>
      <w:r w:rsidRPr="000807E2">
        <w:rPr>
          <w:rFonts w:asciiTheme="majorHAnsi" w:hAnsiTheme="majorHAnsi"/>
          <w:b/>
          <w:bCs/>
          <w:i/>
          <w:lang w:val="en-US"/>
        </w:rPr>
        <w:t xml:space="preserve"> or riboflavin as catalyst)</w:t>
      </w:r>
      <w:r w:rsidRPr="000807E2">
        <w:rPr>
          <w:rFonts w:asciiTheme="majorHAnsi" w:hAnsiTheme="majorHAnsi"/>
          <w:i/>
          <w:lang w:val="en-US"/>
        </w:rPr>
        <w:t>. The error represents the sample standard deviation.</w:t>
      </w:r>
    </w:p>
    <w:tbl>
      <w:tblPr>
        <w:tblStyle w:val="Tabellenraster"/>
        <w:tblW w:w="0" w:type="auto"/>
        <w:tblLook w:val="04A0" w:firstRow="1" w:lastRow="0" w:firstColumn="1" w:lastColumn="0" w:noHBand="0" w:noVBand="1"/>
      </w:tblPr>
      <w:tblGrid>
        <w:gridCol w:w="3020"/>
        <w:gridCol w:w="3021"/>
        <w:gridCol w:w="3021"/>
      </w:tblGrid>
      <w:tr w:rsidR="002937E1" w14:paraId="2CCF0D2D" w14:textId="77777777" w:rsidTr="002937E1">
        <w:tc>
          <w:tcPr>
            <w:tcW w:w="3020" w:type="dxa"/>
          </w:tcPr>
          <w:p w14:paraId="739E0ECB" w14:textId="77777777" w:rsidR="002937E1" w:rsidRDefault="002937E1" w:rsidP="0056794D">
            <w:pPr>
              <w:rPr>
                <w:lang w:val="en-US"/>
              </w:rPr>
            </w:pPr>
            <w:r w:rsidRPr="004064F2">
              <w:rPr>
                <w:b/>
              </w:rPr>
              <w:t>ULD-Linker-ULD</w:t>
            </w:r>
          </w:p>
        </w:tc>
        <w:tc>
          <w:tcPr>
            <w:tcW w:w="3021" w:type="dxa"/>
          </w:tcPr>
          <w:p w14:paraId="11AA71D8" w14:textId="77777777" w:rsidR="002937E1" w:rsidRDefault="002937E1" w:rsidP="0056794D">
            <w:pPr>
              <w:rPr>
                <w:lang w:val="en-US"/>
              </w:rPr>
            </w:pPr>
            <w:r w:rsidRPr="00D156CF">
              <w:rPr>
                <w:b/>
                <w:lang w:val="en-US"/>
              </w:rPr>
              <w:t>Young’s Modulus</w:t>
            </w:r>
            <w:r>
              <w:rPr>
                <w:b/>
                <w:lang w:val="en-US"/>
              </w:rPr>
              <w:t xml:space="preserve"> (kPa)</w:t>
            </w:r>
          </w:p>
        </w:tc>
        <w:tc>
          <w:tcPr>
            <w:tcW w:w="3021" w:type="dxa"/>
          </w:tcPr>
          <w:p w14:paraId="52DE14C1" w14:textId="77777777" w:rsidR="002937E1" w:rsidRDefault="002937E1" w:rsidP="0056794D">
            <w:pPr>
              <w:rPr>
                <w:lang w:val="en-US"/>
              </w:rPr>
            </w:pPr>
            <w:proofErr w:type="spellStart"/>
            <w:r w:rsidRPr="004064F2">
              <w:rPr>
                <w:b/>
              </w:rPr>
              <w:t>Resilience</w:t>
            </w:r>
            <w:proofErr w:type="spellEnd"/>
            <w:r w:rsidRPr="004064F2">
              <w:rPr>
                <w:b/>
              </w:rPr>
              <w:t xml:space="preserve"> </w:t>
            </w:r>
            <w:r>
              <w:rPr>
                <w:b/>
              </w:rPr>
              <w:t>(%)</w:t>
            </w:r>
          </w:p>
        </w:tc>
      </w:tr>
      <w:tr w:rsidR="002937E1" w:rsidRPr="009E3BE9" w14:paraId="37E0C7C5" w14:textId="77777777" w:rsidTr="002937E1">
        <w:tc>
          <w:tcPr>
            <w:tcW w:w="3020" w:type="dxa"/>
          </w:tcPr>
          <w:p w14:paraId="1E3941C1" w14:textId="77777777" w:rsidR="002937E1" w:rsidRDefault="002937E1" w:rsidP="0056794D">
            <w:pPr>
              <w:rPr>
                <w:lang w:val="en-US"/>
              </w:rPr>
            </w:pPr>
            <w:r w:rsidRPr="00D830B0">
              <w:rPr>
                <w:lang w:val="en-US"/>
              </w:rPr>
              <w:t>ULD-V20-ULD Ru cat</w:t>
            </w:r>
          </w:p>
        </w:tc>
        <w:tc>
          <w:tcPr>
            <w:tcW w:w="3021" w:type="dxa"/>
          </w:tcPr>
          <w:p w14:paraId="159C4AC1" w14:textId="77777777" w:rsidR="002937E1" w:rsidRPr="00A73A17" w:rsidRDefault="002937E1" w:rsidP="0056794D">
            <w:pPr>
              <w:rPr>
                <w:iCs/>
                <w:lang w:val="en-US"/>
              </w:rPr>
            </w:pPr>
          </w:p>
        </w:tc>
        <w:tc>
          <w:tcPr>
            <w:tcW w:w="3021" w:type="dxa"/>
          </w:tcPr>
          <w:p w14:paraId="27EC8616" w14:textId="77777777" w:rsidR="002937E1" w:rsidRPr="00A73A17" w:rsidRDefault="002937E1" w:rsidP="0056794D">
            <w:pPr>
              <w:rPr>
                <w:iCs/>
                <w:lang w:val="en-US"/>
              </w:rPr>
            </w:pPr>
          </w:p>
        </w:tc>
      </w:tr>
      <w:tr w:rsidR="002937E1" w14:paraId="6614802F" w14:textId="77777777" w:rsidTr="002937E1">
        <w:tc>
          <w:tcPr>
            <w:tcW w:w="3020" w:type="dxa"/>
          </w:tcPr>
          <w:p w14:paraId="455C98DF" w14:textId="77777777" w:rsidR="002937E1" w:rsidRPr="00A73A17" w:rsidRDefault="002937E1" w:rsidP="0056794D">
            <w:pPr>
              <w:rPr>
                <w:iCs/>
                <w:lang w:val="en-US"/>
              </w:rPr>
            </w:pPr>
            <w:r w:rsidRPr="00A73A17">
              <w:rPr>
                <w:iCs/>
                <w:lang w:val="en-US"/>
              </w:rPr>
              <w:t>0.1 µm/s</w:t>
            </w:r>
          </w:p>
        </w:tc>
        <w:tc>
          <w:tcPr>
            <w:tcW w:w="3021" w:type="dxa"/>
            <w:vAlign w:val="center"/>
          </w:tcPr>
          <w:p w14:paraId="0C6187B8" w14:textId="77777777" w:rsidR="002937E1" w:rsidRPr="00A73A17" w:rsidRDefault="002937E1" w:rsidP="0056794D">
            <w:pPr>
              <w:rPr>
                <w:rFonts w:ascii="Calibri" w:hAnsi="Calibri" w:cs="Calibri"/>
                <w:iCs/>
                <w:color w:val="000000"/>
              </w:rPr>
            </w:pPr>
            <w:r>
              <w:rPr>
                <w:rFonts w:ascii="Calibri Light" w:hAnsi="Calibri Light" w:cs="Calibri Light"/>
                <w:color w:val="000000"/>
              </w:rPr>
              <w:t>226 (</w:t>
            </w:r>
            <w:bookmarkStart w:id="631" w:name="_Hlk92118646"/>
            <w:r>
              <w:rPr>
                <w:rFonts w:ascii="Calibri Light" w:hAnsi="Calibri Light" w:cs="Calibri Light"/>
                <w:color w:val="000000"/>
              </w:rPr>
              <w:t>±</w:t>
            </w:r>
            <w:bookmarkEnd w:id="631"/>
            <w:r>
              <w:rPr>
                <w:rFonts w:ascii="Calibri Light" w:hAnsi="Calibri Light" w:cs="Calibri Light"/>
                <w:color w:val="000000"/>
              </w:rPr>
              <w:t xml:space="preserve"> 33)</w:t>
            </w:r>
          </w:p>
        </w:tc>
        <w:tc>
          <w:tcPr>
            <w:tcW w:w="3021" w:type="dxa"/>
          </w:tcPr>
          <w:p w14:paraId="14A0561E" w14:textId="77777777" w:rsidR="002937E1" w:rsidRPr="00A73A17" w:rsidRDefault="002937E1" w:rsidP="0056794D">
            <w:pPr>
              <w:rPr>
                <w:iCs/>
                <w:lang w:val="en-US"/>
              </w:rPr>
            </w:pPr>
            <w:r>
              <w:rPr>
                <w:iCs/>
                <w:lang w:val="en-US"/>
              </w:rPr>
              <w:t>79 (± 1)</w:t>
            </w:r>
          </w:p>
        </w:tc>
      </w:tr>
      <w:tr w:rsidR="002937E1" w14:paraId="62CC2FEE" w14:textId="77777777" w:rsidTr="002937E1">
        <w:tc>
          <w:tcPr>
            <w:tcW w:w="3020" w:type="dxa"/>
          </w:tcPr>
          <w:p w14:paraId="3B866942" w14:textId="77777777" w:rsidR="002937E1" w:rsidRPr="00A73A17" w:rsidRDefault="002937E1" w:rsidP="0056794D">
            <w:pPr>
              <w:rPr>
                <w:iCs/>
                <w:lang w:val="en-US"/>
              </w:rPr>
            </w:pPr>
            <w:r w:rsidRPr="00A73A17">
              <w:rPr>
                <w:iCs/>
                <w:lang w:val="en-US"/>
              </w:rPr>
              <w:t>0.5 µm/s</w:t>
            </w:r>
          </w:p>
        </w:tc>
        <w:tc>
          <w:tcPr>
            <w:tcW w:w="3021" w:type="dxa"/>
            <w:vAlign w:val="center"/>
          </w:tcPr>
          <w:p w14:paraId="2E80EF2E" w14:textId="77777777" w:rsidR="002937E1" w:rsidRPr="00A73A17" w:rsidRDefault="002937E1" w:rsidP="0056794D">
            <w:pPr>
              <w:rPr>
                <w:iCs/>
                <w:lang w:val="en-US"/>
              </w:rPr>
            </w:pPr>
            <w:r>
              <w:rPr>
                <w:rFonts w:ascii="Calibri Light" w:hAnsi="Calibri Light" w:cs="Calibri Light"/>
                <w:color w:val="000000"/>
              </w:rPr>
              <w:t>260 (± 37)</w:t>
            </w:r>
          </w:p>
        </w:tc>
        <w:tc>
          <w:tcPr>
            <w:tcW w:w="3021" w:type="dxa"/>
          </w:tcPr>
          <w:p w14:paraId="23648843" w14:textId="77777777" w:rsidR="002937E1" w:rsidRPr="00A73A17" w:rsidRDefault="002937E1" w:rsidP="0056794D">
            <w:pPr>
              <w:rPr>
                <w:iCs/>
                <w:lang w:val="en-US"/>
              </w:rPr>
            </w:pPr>
            <w:r>
              <w:rPr>
                <w:iCs/>
                <w:lang w:val="en-US"/>
              </w:rPr>
              <w:t>80 (± 1)</w:t>
            </w:r>
          </w:p>
        </w:tc>
      </w:tr>
      <w:tr w:rsidR="002937E1" w14:paraId="25A7D825" w14:textId="77777777" w:rsidTr="002937E1">
        <w:tc>
          <w:tcPr>
            <w:tcW w:w="3020" w:type="dxa"/>
          </w:tcPr>
          <w:p w14:paraId="4E57A323" w14:textId="77777777" w:rsidR="002937E1" w:rsidRPr="00A73A17" w:rsidRDefault="002937E1" w:rsidP="0056794D">
            <w:pPr>
              <w:rPr>
                <w:iCs/>
                <w:lang w:val="en-US"/>
              </w:rPr>
            </w:pPr>
            <w:r w:rsidRPr="00A73A17">
              <w:rPr>
                <w:iCs/>
                <w:lang w:val="en-US"/>
              </w:rPr>
              <w:t>1.0 µm/s</w:t>
            </w:r>
          </w:p>
        </w:tc>
        <w:tc>
          <w:tcPr>
            <w:tcW w:w="3021" w:type="dxa"/>
            <w:vAlign w:val="center"/>
          </w:tcPr>
          <w:p w14:paraId="131A6237" w14:textId="77777777" w:rsidR="002937E1" w:rsidRPr="00A73A17" w:rsidRDefault="002937E1" w:rsidP="0056794D">
            <w:pPr>
              <w:rPr>
                <w:iCs/>
                <w:lang w:val="en-US"/>
              </w:rPr>
            </w:pPr>
            <w:r>
              <w:rPr>
                <w:rFonts w:ascii="Calibri Light" w:hAnsi="Calibri Light" w:cs="Calibri Light"/>
                <w:color w:val="000000"/>
              </w:rPr>
              <w:t>263 (± 27)</w:t>
            </w:r>
          </w:p>
        </w:tc>
        <w:tc>
          <w:tcPr>
            <w:tcW w:w="3021" w:type="dxa"/>
          </w:tcPr>
          <w:p w14:paraId="76368C0D" w14:textId="77777777" w:rsidR="002937E1" w:rsidRPr="00A73A17" w:rsidRDefault="002937E1" w:rsidP="0056794D">
            <w:pPr>
              <w:rPr>
                <w:iCs/>
                <w:lang w:val="en-US"/>
              </w:rPr>
            </w:pPr>
            <w:r>
              <w:rPr>
                <w:iCs/>
                <w:lang w:val="en-US"/>
              </w:rPr>
              <w:t>78 (± 1)</w:t>
            </w:r>
          </w:p>
        </w:tc>
      </w:tr>
      <w:tr w:rsidR="002937E1" w14:paraId="2495B3FB" w14:textId="77777777" w:rsidTr="002937E1">
        <w:tc>
          <w:tcPr>
            <w:tcW w:w="3020" w:type="dxa"/>
          </w:tcPr>
          <w:p w14:paraId="331BBC03" w14:textId="77777777" w:rsidR="002937E1" w:rsidRPr="00A73A17" w:rsidRDefault="002937E1" w:rsidP="0056794D">
            <w:pPr>
              <w:rPr>
                <w:iCs/>
                <w:lang w:val="en-US"/>
              </w:rPr>
            </w:pPr>
            <w:r w:rsidRPr="00A73A17">
              <w:rPr>
                <w:iCs/>
                <w:lang w:val="en-US"/>
              </w:rPr>
              <w:t>5.0 µm/s</w:t>
            </w:r>
          </w:p>
        </w:tc>
        <w:tc>
          <w:tcPr>
            <w:tcW w:w="3021" w:type="dxa"/>
            <w:vAlign w:val="center"/>
          </w:tcPr>
          <w:p w14:paraId="4A089E40" w14:textId="77777777" w:rsidR="002937E1" w:rsidRPr="00A73A17" w:rsidRDefault="002937E1" w:rsidP="0056794D">
            <w:pPr>
              <w:rPr>
                <w:iCs/>
                <w:lang w:val="en-US"/>
              </w:rPr>
            </w:pPr>
            <w:r>
              <w:rPr>
                <w:rFonts w:ascii="Calibri Light" w:hAnsi="Calibri Light" w:cs="Calibri Light"/>
                <w:color w:val="000000"/>
              </w:rPr>
              <w:t>317 (± 40)</w:t>
            </w:r>
          </w:p>
        </w:tc>
        <w:tc>
          <w:tcPr>
            <w:tcW w:w="3021" w:type="dxa"/>
          </w:tcPr>
          <w:p w14:paraId="47ABCAF3" w14:textId="77777777" w:rsidR="002937E1" w:rsidRPr="00A73A17" w:rsidRDefault="002937E1" w:rsidP="0056794D">
            <w:pPr>
              <w:rPr>
                <w:iCs/>
                <w:lang w:val="en-US"/>
              </w:rPr>
            </w:pPr>
            <w:r>
              <w:rPr>
                <w:iCs/>
                <w:lang w:val="en-US"/>
              </w:rPr>
              <w:t>80 (± 1)</w:t>
            </w:r>
          </w:p>
        </w:tc>
      </w:tr>
      <w:tr w:rsidR="002937E1" w14:paraId="2152A275" w14:textId="77777777" w:rsidTr="002937E1">
        <w:tc>
          <w:tcPr>
            <w:tcW w:w="3020" w:type="dxa"/>
          </w:tcPr>
          <w:p w14:paraId="1E2666A6" w14:textId="77777777" w:rsidR="002937E1" w:rsidRPr="00A73A17" w:rsidRDefault="002937E1" w:rsidP="0056794D">
            <w:pPr>
              <w:rPr>
                <w:iCs/>
                <w:lang w:val="en-US"/>
              </w:rPr>
            </w:pPr>
            <w:r w:rsidRPr="00A73A17">
              <w:rPr>
                <w:iCs/>
                <w:lang w:val="en-US"/>
              </w:rPr>
              <w:t>10.0 µm/s</w:t>
            </w:r>
          </w:p>
        </w:tc>
        <w:tc>
          <w:tcPr>
            <w:tcW w:w="3021" w:type="dxa"/>
            <w:vAlign w:val="center"/>
          </w:tcPr>
          <w:p w14:paraId="423CA634" w14:textId="77777777" w:rsidR="002937E1" w:rsidRPr="00A73A17" w:rsidRDefault="002937E1" w:rsidP="0056794D">
            <w:pPr>
              <w:rPr>
                <w:iCs/>
                <w:lang w:val="en-US"/>
              </w:rPr>
            </w:pPr>
            <w:r>
              <w:rPr>
                <w:rFonts w:ascii="Calibri Light" w:hAnsi="Calibri Light" w:cs="Calibri Light"/>
                <w:color w:val="000000"/>
              </w:rPr>
              <w:t xml:space="preserve">337 </w:t>
            </w:r>
            <w:bookmarkStart w:id="632" w:name="_Hlk92118721"/>
            <w:r>
              <w:rPr>
                <w:rFonts w:ascii="Calibri Light" w:hAnsi="Calibri Light" w:cs="Calibri Light"/>
                <w:color w:val="000000"/>
              </w:rPr>
              <w:t>(± 62</w:t>
            </w:r>
            <w:bookmarkEnd w:id="632"/>
            <w:r>
              <w:rPr>
                <w:rFonts w:ascii="Calibri Light" w:hAnsi="Calibri Light" w:cs="Calibri Light"/>
                <w:color w:val="000000"/>
              </w:rPr>
              <w:t>)</w:t>
            </w:r>
          </w:p>
        </w:tc>
        <w:tc>
          <w:tcPr>
            <w:tcW w:w="3021" w:type="dxa"/>
          </w:tcPr>
          <w:p w14:paraId="2BC0DFB3" w14:textId="77777777" w:rsidR="002937E1" w:rsidRPr="00A73A17" w:rsidRDefault="002937E1" w:rsidP="0056794D">
            <w:pPr>
              <w:rPr>
                <w:iCs/>
                <w:lang w:val="en-US"/>
              </w:rPr>
            </w:pPr>
            <w:r>
              <w:rPr>
                <w:iCs/>
                <w:lang w:val="en-US"/>
              </w:rPr>
              <w:t>79 (± 1)</w:t>
            </w:r>
          </w:p>
        </w:tc>
      </w:tr>
      <w:tr w:rsidR="002937E1" w14:paraId="31E75DB5" w14:textId="77777777" w:rsidTr="002937E1">
        <w:tc>
          <w:tcPr>
            <w:tcW w:w="3020" w:type="dxa"/>
          </w:tcPr>
          <w:p w14:paraId="7A2F2077" w14:textId="77777777" w:rsidR="002937E1" w:rsidRPr="00A73A17" w:rsidRDefault="002937E1" w:rsidP="0056794D">
            <w:pPr>
              <w:rPr>
                <w:iCs/>
                <w:lang w:val="en-US"/>
              </w:rPr>
            </w:pPr>
            <w:r w:rsidRPr="00A73A17">
              <w:rPr>
                <w:iCs/>
                <w:lang w:val="en-US"/>
              </w:rPr>
              <w:t>Force Map (1.0 µm/s)</w:t>
            </w:r>
          </w:p>
        </w:tc>
        <w:tc>
          <w:tcPr>
            <w:tcW w:w="3021" w:type="dxa"/>
            <w:vAlign w:val="center"/>
          </w:tcPr>
          <w:p w14:paraId="7CFD7DBF" w14:textId="77777777" w:rsidR="002937E1" w:rsidRPr="00A73A17" w:rsidRDefault="002937E1" w:rsidP="0056794D">
            <w:pPr>
              <w:rPr>
                <w:iCs/>
                <w:lang w:val="en-US"/>
              </w:rPr>
            </w:pPr>
            <w:r>
              <w:rPr>
                <w:rFonts w:ascii="Calibri Light" w:hAnsi="Calibri Light" w:cs="Calibri Light"/>
                <w:color w:val="000000"/>
              </w:rPr>
              <w:t>302 (± 43)</w:t>
            </w:r>
          </w:p>
        </w:tc>
        <w:tc>
          <w:tcPr>
            <w:tcW w:w="3021" w:type="dxa"/>
          </w:tcPr>
          <w:p w14:paraId="23CE06CB" w14:textId="77777777" w:rsidR="002937E1" w:rsidRPr="00A73A17" w:rsidRDefault="002937E1" w:rsidP="0056794D">
            <w:pPr>
              <w:rPr>
                <w:iCs/>
                <w:lang w:val="en-US"/>
              </w:rPr>
            </w:pPr>
            <w:r>
              <w:rPr>
                <w:iCs/>
                <w:lang w:val="en-US"/>
              </w:rPr>
              <w:t>79 (± 1)</w:t>
            </w:r>
          </w:p>
        </w:tc>
      </w:tr>
    </w:tbl>
    <w:p w14:paraId="7DA53535" w14:textId="25A90CB8" w:rsidR="00606D75" w:rsidDel="0033452D" w:rsidRDefault="00606D75" w:rsidP="0056794D">
      <w:pPr>
        <w:rPr>
          <w:del w:id="633" w:author="anna.resch88@gmail.com" w:date="2022-01-04T10:52:00Z"/>
        </w:rPr>
      </w:pPr>
    </w:p>
    <w:p w14:paraId="135ADB71" w14:textId="16089E5F" w:rsidR="00606D75" w:rsidDel="0033452D" w:rsidRDefault="00606D75" w:rsidP="0056794D">
      <w:pPr>
        <w:rPr>
          <w:del w:id="634" w:author="anna.resch88@gmail.com" w:date="2022-01-04T10:52:00Z"/>
        </w:rPr>
      </w:pPr>
    </w:p>
    <w:p w14:paraId="4DED9A48" w14:textId="46242C52" w:rsidR="00606D75" w:rsidDel="0033452D" w:rsidRDefault="00606D75" w:rsidP="0056794D">
      <w:pPr>
        <w:rPr>
          <w:del w:id="635" w:author="anna.resch88@gmail.com" w:date="2022-01-04T10:52:00Z"/>
        </w:rPr>
      </w:pPr>
    </w:p>
    <w:p w14:paraId="2F449313" w14:textId="4652AEFE" w:rsidR="00606D75" w:rsidDel="0033452D" w:rsidRDefault="00606D75" w:rsidP="0056794D">
      <w:pPr>
        <w:rPr>
          <w:del w:id="636" w:author="anna.resch88@gmail.com" w:date="2022-01-04T10:52:00Z"/>
        </w:rPr>
      </w:pPr>
    </w:p>
    <w:tbl>
      <w:tblPr>
        <w:tblStyle w:val="Tabellenraster"/>
        <w:tblW w:w="0" w:type="auto"/>
        <w:tblLook w:val="04A0" w:firstRow="1" w:lastRow="0" w:firstColumn="1" w:lastColumn="0" w:noHBand="0" w:noVBand="1"/>
      </w:tblPr>
      <w:tblGrid>
        <w:gridCol w:w="3020"/>
        <w:gridCol w:w="3021"/>
        <w:gridCol w:w="3021"/>
      </w:tblGrid>
      <w:tr w:rsidR="002937E1" w:rsidRPr="009E3BE9" w14:paraId="2950E8CC" w14:textId="77777777" w:rsidTr="002937E1">
        <w:tc>
          <w:tcPr>
            <w:tcW w:w="3020" w:type="dxa"/>
          </w:tcPr>
          <w:p w14:paraId="1AD3CE32" w14:textId="77777777" w:rsidR="002937E1" w:rsidRDefault="002937E1" w:rsidP="0056794D">
            <w:pPr>
              <w:rPr>
                <w:lang w:val="en-US"/>
              </w:rPr>
            </w:pPr>
            <w:r w:rsidRPr="00D830B0">
              <w:rPr>
                <w:lang w:val="en-US"/>
              </w:rPr>
              <w:t>ULD-V20-ULD Riboflavin cat</w:t>
            </w:r>
          </w:p>
        </w:tc>
        <w:tc>
          <w:tcPr>
            <w:tcW w:w="3021" w:type="dxa"/>
            <w:vAlign w:val="center"/>
          </w:tcPr>
          <w:p w14:paraId="4A9A04CB" w14:textId="77777777" w:rsidR="002937E1" w:rsidRPr="00A73A17" w:rsidRDefault="002937E1" w:rsidP="0056794D">
            <w:pPr>
              <w:rPr>
                <w:iCs/>
                <w:lang w:val="en-US"/>
              </w:rPr>
            </w:pPr>
            <w:r w:rsidRPr="001201F9">
              <w:rPr>
                <w:rFonts w:ascii="Calibri Light" w:hAnsi="Calibri Light" w:cs="Calibri Light"/>
                <w:color w:val="000000"/>
                <w:lang w:val="en-US"/>
                <w:rPrChange w:id="637" w:author="anna.resch88@gmail.com" w:date="2022-01-03T10:03:00Z">
                  <w:rPr>
                    <w:rFonts w:ascii="Calibri Light" w:hAnsi="Calibri Light" w:cs="Calibri Light"/>
                    <w:color w:val="000000"/>
                  </w:rPr>
                </w:rPrChange>
              </w:rPr>
              <w:t> </w:t>
            </w:r>
          </w:p>
        </w:tc>
        <w:tc>
          <w:tcPr>
            <w:tcW w:w="3021" w:type="dxa"/>
          </w:tcPr>
          <w:p w14:paraId="11B6B52B" w14:textId="77777777" w:rsidR="002937E1" w:rsidRPr="00A73A17" w:rsidRDefault="002937E1" w:rsidP="0056794D">
            <w:pPr>
              <w:rPr>
                <w:iCs/>
                <w:lang w:val="en-US"/>
              </w:rPr>
            </w:pPr>
          </w:p>
        </w:tc>
      </w:tr>
      <w:tr w:rsidR="002937E1" w14:paraId="7E328163" w14:textId="77777777" w:rsidTr="002937E1">
        <w:tc>
          <w:tcPr>
            <w:tcW w:w="3020" w:type="dxa"/>
          </w:tcPr>
          <w:p w14:paraId="1FFF9A1A" w14:textId="77777777" w:rsidR="002937E1" w:rsidRPr="00A73A17" w:rsidRDefault="002937E1" w:rsidP="0056794D">
            <w:pPr>
              <w:rPr>
                <w:iCs/>
                <w:lang w:val="en-US"/>
              </w:rPr>
            </w:pPr>
            <w:r w:rsidRPr="00A73A17">
              <w:rPr>
                <w:iCs/>
                <w:lang w:val="en-US"/>
              </w:rPr>
              <w:t>0.1 µm/s</w:t>
            </w:r>
          </w:p>
        </w:tc>
        <w:tc>
          <w:tcPr>
            <w:tcW w:w="3021" w:type="dxa"/>
            <w:vAlign w:val="center"/>
          </w:tcPr>
          <w:p w14:paraId="2BC78F91" w14:textId="77777777" w:rsidR="002937E1" w:rsidRPr="00A73A17" w:rsidRDefault="002937E1" w:rsidP="0056794D">
            <w:pPr>
              <w:rPr>
                <w:iCs/>
                <w:lang w:val="en-US"/>
              </w:rPr>
            </w:pPr>
            <w:r>
              <w:rPr>
                <w:rFonts w:ascii="Calibri Light" w:hAnsi="Calibri Light" w:cs="Calibri Light"/>
                <w:color w:val="000000"/>
              </w:rPr>
              <w:t>148 (± 40)</w:t>
            </w:r>
          </w:p>
        </w:tc>
        <w:tc>
          <w:tcPr>
            <w:tcW w:w="3021" w:type="dxa"/>
          </w:tcPr>
          <w:p w14:paraId="21DB8964" w14:textId="77777777" w:rsidR="002937E1" w:rsidRPr="00A73A17" w:rsidRDefault="002937E1" w:rsidP="0056794D">
            <w:pPr>
              <w:rPr>
                <w:iCs/>
                <w:lang w:val="en-US"/>
              </w:rPr>
            </w:pPr>
            <w:r w:rsidRPr="00CE66BC">
              <w:rPr>
                <w:iCs/>
                <w:lang w:val="en-US"/>
              </w:rPr>
              <w:t>78 (± 1)</w:t>
            </w:r>
          </w:p>
        </w:tc>
      </w:tr>
      <w:tr w:rsidR="002937E1" w14:paraId="7B619684" w14:textId="77777777" w:rsidTr="002937E1">
        <w:tc>
          <w:tcPr>
            <w:tcW w:w="3020" w:type="dxa"/>
          </w:tcPr>
          <w:p w14:paraId="729ABEC7" w14:textId="77777777" w:rsidR="002937E1" w:rsidRPr="00A73A17" w:rsidRDefault="002937E1" w:rsidP="0056794D">
            <w:pPr>
              <w:rPr>
                <w:iCs/>
                <w:lang w:val="en-US"/>
              </w:rPr>
            </w:pPr>
            <w:r w:rsidRPr="00A73A17">
              <w:rPr>
                <w:iCs/>
                <w:lang w:val="en-US"/>
              </w:rPr>
              <w:t>0.5 µm/s</w:t>
            </w:r>
          </w:p>
        </w:tc>
        <w:tc>
          <w:tcPr>
            <w:tcW w:w="3021" w:type="dxa"/>
            <w:vAlign w:val="center"/>
          </w:tcPr>
          <w:p w14:paraId="3595D666" w14:textId="77777777" w:rsidR="002937E1" w:rsidRPr="00A73A17" w:rsidRDefault="002937E1" w:rsidP="0056794D">
            <w:pPr>
              <w:rPr>
                <w:iCs/>
                <w:lang w:val="en-US"/>
              </w:rPr>
            </w:pPr>
            <w:r>
              <w:rPr>
                <w:rFonts w:ascii="Calibri Light" w:hAnsi="Calibri Light" w:cs="Calibri Light"/>
                <w:color w:val="000000"/>
              </w:rPr>
              <w:t>205 (± 7)</w:t>
            </w:r>
          </w:p>
        </w:tc>
        <w:tc>
          <w:tcPr>
            <w:tcW w:w="3021" w:type="dxa"/>
          </w:tcPr>
          <w:p w14:paraId="504ED581" w14:textId="77777777" w:rsidR="002937E1" w:rsidRPr="00A73A17" w:rsidRDefault="002937E1" w:rsidP="0056794D">
            <w:pPr>
              <w:rPr>
                <w:iCs/>
                <w:lang w:val="en-US"/>
              </w:rPr>
            </w:pPr>
            <w:r w:rsidRPr="00CE66BC">
              <w:rPr>
                <w:iCs/>
                <w:lang w:val="en-US"/>
              </w:rPr>
              <w:t>76 (± 1)</w:t>
            </w:r>
          </w:p>
        </w:tc>
      </w:tr>
      <w:tr w:rsidR="002937E1" w14:paraId="15BF0520" w14:textId="77777777" w:rsidTr="002937E1">
        <w:tc>
          <w:tcPr>
            <w:tcW w:w="3020" w:type="dxa"/>
          </w:tcPr>
          <w:p w14:paraId="69D8524B" w14:textId="77777777" w:rsidR="002937E1" w:rsidRPr="00A73A17" w:rsidRDefault="002937E1" w:rsidP="0056794D">
            <w:pPr>
              <w:rPr>
                <w:iCs/>
                <w:lang w:val="en-US"/>
              </w:rPr>
            </w:pPr>
            <w:r w:rsidRPr="00A73A17">
              <w:rPr>
                <w:iCs/>
                <w:lang w:val="en-US"/>
              </w:rPr>
              <w:t>1.0 µm/s</w:t>
            </w:r>
          </w:p>
        </w:tc>
        <w:tc>
          <w:tcPr>
            <w:tcW w:w="3021" w:type="dxa"/>
            <w:vAlign w:val="center"/>
          </w:tcPr>
          <w:p w14:paraId="2AD9E954" w14:textId="77777777" w:rsidR="002937E1" w:rsidRPr="00A73A17" w:rsidRDefault="002937E1" w:rsidP="0056794D">
            <w:pPr>
              <w:rPr>
                <w:iCs/>
                <w:lang w:val="en-US"/>
              </w:rPr>
            </w:pPr>
            <w:r>
              <w:rPr>
                <w:rFonts w:ascii="Calibri Light" w:hAnsi="Calibri Light" w:cs="Calibri Light"/>
                <w:color w:val="000000"/>
              </w:rPr>
              <w:t>199 (± 42)</w:t>
            </w:r>
          </w:p>
        </w:tc>
        <w:tc>
          <w:tcPr>
            <w:tcW w:w="3021" w:type="dxa"/>
          </w:tcPr>
          <w:p w14:paraId="04D90C71" w14:textId="77777777" w:rsidR="002937E1" w:rsidRPr="00A73A17" w:rsidRDefault="002937E1" w:rsidP="0056794D">
            <w:pPr>
              <w:rPr>
                <w:iCs/>
                <w:lang w:val="en-US"/>
              </w:rPr>
            </w:pPr>
            <w:r>
              <w:rPr>
                <w:iCs/>
                <w:lang w:val="en-US"/>
              </w:rPr>
              <w:t>79 (± 1)</w:t>
            </w:r>
          </w:p>
        </w:tc>
      </w:tr>
      <w:tr w:rsidR="002937E1" w14:paraId="3D547463" w14:textId="77777777" w:rsidTr="002937E1">
        <w:tc>
          <w:tcPr>
            <w:tcW w:w="3020" w:type="dxa"/>
          </w:tcPr>
          <w:p w14:paraId="5C344755" w14:textId="77777777" w:rsidR="002937E1" w:rsidRPr="00A73A17" w:rsidRDefault="002937E1" w:rsidP="0056794D">
            <w:pPr>
              <w:rPr>
                <w:iCs/>
                <w:lang w:val="en-US"/>
              </w:rPr>
            </w:pPr>
            <w:r w:rsidRPr="00A73A17">
              <w:rPr>
                <w:iCs/>
                <w:lang w:val="en-US"/>
              </w:rPr>
              <w:t>5.0 µm/s</w:t>
            </w:r>
          </w:p>
        </w:tc>
        <w:tc>
          <w:tcPr>
            <w:tcW w:w="3021" w:type="dxa"/>
            <w:vAlign w:val="center"/>
          </w:tcPr>
          <w:p w14:paraId="5CA1763F" w14:textId="77777777" w:rsidR="002937E1" w:rsidRPr="00A73A17" w:rsidRDefault="002937E1" w:rsidP="0056794D">
            <w:pPr>
              <w:rPr>
                <w:iCs/>
                <w:lang w:val="en-US"/>
              </w:rPr>
            </w:pPr>
            <w:r>
              <w:rPr>
                <w:rFonts w:ascii="Calibri Light" w:hAnsi="Calibri Light" w:cs="Calibri Light"/>
                <w:color w:val="000000"/>
              </w:rPr>
              <w:t>301 (± 14)</w:t>
            </w:r>
          </w:p>
        </w:tc>
        <w:tc>
          <w:tcPr>
            <w:tcW w:w="3021" w:type="dxa"/>
          </w:tcPr>
          <w:p w14:paraId="39423E15" w14:textId="77777777" w:rsidR="002937E1" w:rsidRPr="00A73A17" w:rsidRDefault="002937E1" w:rsidP="0056794D">
            <w:pPr>
              <w:rPr>
                <w:iCs/>
                <w:lang w:val="en-US"/>
              </w:rPr>
            </w:pPr>
            <w:r w:rsidRPr="00A73A17">
              <w:rPr>
                <w:iCs/>
                <w:lang w:val="en-US"/>
              </w:rPr>
              <w:t>80 (±1)</w:t>
            </w:r>
          </w:p>
        </w:tc>
      </w:tr>
      <w:tr w:rsidR="002937E1" w14:paraId="77CB9D67" w14:textId="77777777" w:rsidTr="002937E1">
        <w:tc>
          <w:tcPr>
            <w:tcW w:w="3020" w:type="dxa"/>
          </w:tcPr>
          <w:p w14:paraId="6C01BBC0" w14:textId="77777777" w:rsidR="002937E1" w:rsidRPr="00A73A17" w:rsidRDefault="002937E1" w:rsidP="0056794D">
            <w:pPr>
              <w:rPr>
                <w:iCs/>
                <w:lang w:val="en-US"/>
              </w:rPr>
            </w:pPr>
            <w:r w:rsidRPr="00A73A17">
              <w:rPr>
                <w:iCs/>
                <w:lang w:val="en-US"/>
              </w:rPr>
              <w:t>10.0 µm/s</w:t>
            </w:r>
          </w:p>
        </w:tc>
        <w:tc>
          <w:tcPr>
            <w:tcW w:w="3021" w:type="dxa"/>
            <w:vAlign w:val="center"/>
          </w:tcPr>
          <w:p w14:paraId="198CA106" w14:textId="77777777" w:rsidR="002937E1" w:rsidRPr="00A73A17" w:rsidRDefault="002937E1" w:rsidP="0056794D">
            <w:pPr>
              <w:rPr>
                <w:iCs/>
                <w:lang w:val="en-US"/>
              </w:rPr>
            </w:pPr>
            <w:r>
              <w:rPr>
                <w:rFonts w:ascii="Calibri Light" w:hAnsi="Calibri Light" w:cs="Calibri Light"/>
                <w:color w:val="000000"/>
              </w:rPr>
              <w:t>298 (± 13)</w:t>
            </w:r>
          </w:p>
        </w:tc>
        <w:tc>
          <w:tcPr>
            <w:tcW w:w="3021" w:type="dxa"/>
          </w:tcPr>
          <w:p w14:paraId="430A28CA" w14:textId="77777777" w:rsidR="002937E1" w:rsidRPr="00A73A17" w:rsidRDefault="002937E1" w:rsidP="0056794D">
            <w:pPr>
              <w:rPr>
                <w:iCs/>
                <w:lang w:val="en-US"/>
              </w:rPr>
            </w:pPr>
            <w:r>
              <w:rPr>
                <w:iCs/>
                <w:lang w:val="en-US"/>
              </w:rPr>
              <w:t>80 (±1)</w:t>
            </w:r>
          </w:p>
        </w:tc>
      </w:tr>
      <w:tr w:rsidR="002937E1" w14:paraId="4377F7C9" w14:textId="77777777" w:rsidTr="002937E1">
        <w:tc>
          <w:tcPr>
            <w:tcW w:w="3020" w:type="dxa"/>
          </w:tcPr>
          <w:p w14:paraId="59627852" w14:textId="77777777" w:rsidR="002937E1" w:rsidRPr="00A73A17" w:rsidRDefault="002937E1" w:rsidP="0056794D">
            <w:pPr>
              <w:rPr>
                <w:iCs/>
                <w:lang w:val="en-US"/>
              </w:rPr>
            </w:pPr>
            <w:r w:rsidRPr="00A73A17">
              <w:rPr>
                <w:iCs/>
                <w:lang w:val="en-US"/>
              </w:rPr>
              <w:t>Force Map (</w:t>
            </w:r>
            <w:r>
              <w:rPr>
                <w:iCs/>
                <w:lang w:val="en-US"/>
              </w:rPr>
              <w:t>2</w:t>
            </w:r>
            <w:r w:rsidRPr="00A73A17">
              <w:rPr>
                <w:iCs/>
                <w:lang w:val="en-US"/>
              </w:rPr>
              <w:t xml:space="preserve"> µm/s)</w:t>
            </w:r>
          </w:p>
        </w:tc>
        <w:tc>
          <w:tcPr>
            <w:tcW w:w="3021" w:type="dxa"/>
            <w:vAlign w:val="center"/>
          </w:tcPr>
          <w:p w14:paraId="31AEBE07" w14:textId="77777777" w:rsidR="002937E1" w:rsidRPr="00A73A17" w:rsidRDefault="002937E1" w:rsidP="0056794D">
            <w:pPr>
              <w:rPr>
                <w:iCs/>
                <w:lang w:val="en-US"/>
              </w:rPr>
            </w:pPr>
            <w:r>
              <w:rPr>
                <w:rFonts w:ascii="Calibri Light" w:hAnsi="Calibri Light" w:cs="Calibri Light"/>
                <w:color w:val="000000"/>
              </w:rPr>
              <w:t>137 (± 53)</w:t>
            </w:r>
          </w:p>
        </w:tc>
        <w:tc>
          <w:tcPr>
            <w:tcW w:w="3021" w:type="dxa"/>
          </w:tcPr>
          <w:p w14:paraId="17BCDD06" w14:textId="77777777" w:rsidR="002937E1" w:rsidRPr="00A73A17" w:rsidRDefault="002937E1" w:rsidP="0056794D">
            <w:pPr>
              <w:rPr>
                <w:iCs/>
                <w:lang w:val="en-US"/>
              </w:rPr>
            </w:pPr>
            <w:r>
              <w:rPr>
                <w:iCs/>
                <w:lang w:val="en-US"/>
              </w:rPr>
              <w:t>79 (±1)</w:t>
            </w:r>
          </w:p>
        </w:tc>
      </w:tr>
    </w:tbl>
    <w:p w14:paraId="773B2CCD" w14:textId="17DDC686" w:rsidR="00067C6D" w:rsidRPr="00FB0682" w:rsidRDefault="00067C6D" w:rsidP="000807E2">
      <w:pPr>
        <w:jc w:val="both"/>
        <w:rPr>
          <w:rFonts w:asciiTheme="majorHAnsi" w:hAnsiTheme="majorHAnsi"/>
          <w:i/>
          <w:lang w:val="en-US"/>
        </w:rPr>
      </w:pPr>
    </w:p>
    <w:p w14:paraId="412229C1" w14:textId="77777777" w:rsidR="0032297A" w:rsidRDefault="0032297A" w:rsidP="0032297A">
      <w:pPr>
        <w:pStyle w:val="berschrift3"/>
        <w:numPr>
          <w:ilvl w:val="0"/>
          <w:numId w:val="47"/>
        </w:numPr>
        <w:rPr>
          <w:ins w:id="638" w:author="anna.resch88@gmail.com" w:date="2022-01-04T18:06:00Z"/>
          <w:lang w:val="en-US"/>
        </w:rPr>
      </w:pPr>
      <w:bookmarkStart w:id="639" w:name="_Toc92462561"/>
      <w:ins w:id="640" w:author="anna.resch88@gmail.com" w:date="2022-01-04T18:06:00Z">
        <w:r w:rsidRPr="00F07AB2">
          <w:rPr>
            <w:lang w:val="en-US"/>
          </w:rPr>
          <w:t>Dynamic Mechanical Analysis</w:t>
        </w:r>
        <w:r>
          <w:rPr>
            <w:lang w:val="en-US"/>
          </w:rPr>
          <w:t xml:space="preserve"> (DMA)</w:t>
        </w:r>
        <w:bookmarkEnd w:id="639"/>
      </w:ins>
    </w:p>
    <w:p w14:paraId="56A89A78" w14:textId="77777777" w:rsidR="0032297A" w:rsidRPr="00F07AB2" w:rsidRDefault="0032297A" w:rsidP="0032297A">
      <w:pPr>
        <w:pStyle w:val="berschrift4"/>
        <w:numPr>
          <w:ilvl w:val="1"/>
          <w:numId w:val="47"/>
        </w:numPr>
        <w:rPr>
          <w:ins w:id="641" w:author="anna.resch88@gmail.com" w:date="2022-01-04T18:06:00Z"/>
          <w:lang w:val="en-US"/>
        </w:rPr>
      </w:pPr>
      <w:bookmarkStart w:id="642" w:name="_Toc92462562"/>
      <w:ins w:id="643" w:author="anna.resch88@gmail.com" w:date="2022-01-04T18:06:00Z">
        <w:r>
          <w:rPr>
            <w:lang w:val="en-US"/>
          </w:rPr>
          <w:t>Experimental settings</w:t>
        </w:r>
        <w:bookmarkEnd w:id="642"/>
      </w:ins>
    </w:p>
    <w:p w14:paraId="1D3AC0C4" w14:textId="6854CBB2" w:rsidR="0032297A" w:rsidRPr="00F07AB2" w:rsidRDefault="0032297A" w:rsidP="0032297A">
      <w:pPr>
        <w:jc w:val="both"/>
        <w:rPr>
          <w:ins w:id="644" w:author="anna.resch88@gmail.com" w:date="2022-01-04T18:06:00Z"/>
          <w:rFonts w:asciiTheme="majorHAnsi" w:hAnsiTheme="majorHAnsi" w:cstheme="majorHAnsi"/>
          <w:lang w:val="en-US"/>
        </w:rPr>
      </w:pPr>
      <w:ins w:id="645" w:author="anna.resch88@gmail.com" w:date="2022-01-04T18:06:00Z">
        <w:r w:rsidRPr="00F07AB2">
          <w:rPr>
            <w:rFonts w:asciiTheme="majorHAnsi" w:hAnsiTheme="majorHAnsi" w:cstheme="majorHAnsi"/>
            <w:lang w:val="en-US"/>
          </w:rPr>
          <w:t>Uniaxial tensile stretch experiments were carried out for ULD-V20-ULD</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 xml:space="preserve">ULD-V20-RGD-ULD, </w:t>
        </w:r>
        <w:r w:rsidRPr="00F07AB2">
          <w:rPr>
            <w:rFonts w:asciiTheme="majorHAnsi" w:hAnsiTheme="majorHAnsi" w:cstheme="majorHAnsi"/>
            <w:lang w:val="en-US"/>
          </w:rPr>
          <w:t xml:space="preserve">ULD-V40-ULD </w:t>
        </w:r>
        <w:r>
          <w:rPr>
            <w:rFonts w:asciiTheme="majorHAnsi" w:hAnsiTheme="majorHAnsi" w:cstheme="majorHAnsi"/>
            <w:lang w:val="en-US"/>
          </w:rPr>
          <w:t xml:space="preserve">and ULD-V40-RGD-ULD </w:t>
        </w:r>
        <w:r w:rsidRPr="00F07AB2">
          <w:rPr>
            <w:rFonts w:asciiTheme="majorHAnsi" w:hAnsiTheme="majorHAnsi" w:cstheme="majorHAnsi"/>
            <w:lang w:val="en-US"/>
          </w:rPr>
          <w:t>(20 %</w:t>
        </w:r>
        <w:r>
          <w:rPr>
            <w:rFonts w:asciiTheme="majorHAnsi" w:hAnsiTheme="majorHAnsi" w:cstheme="majorHAnsi"/>
            <w:lang w:val="en-US"/>
          </w:rPr>
          <w:t xml:space="preserve"> (w/v) protein each</w:t>
        </w:r>
        <w:r w:rsidRPr="00F07AB2">
          <w:rPr>
            <w:rFonts w:asciiTheme="majorHAnsi" w:hAnsiTheme="majorHAnsi" w:cstheme="majorHAnsi"/>
            <w:lang w:val="en-US"/>
          </w:rPr>
          <w:t>), crosslinked with 2</w:t>
        </w:r>
        <w:r>
          <w:rPr>
            <w:rFonts w:asciiTheme="majorHAnsi" w:hAnsiTheme="majorHAnsi" w:cstheme="majorHAnsi"/>
            <w:lang w:val="en-US"/>
          </w:rPr>
          <w:t>.</w:t>
        </w:r>
        <w:r w:rsidRPr="00F07AB2">
          <w:rPr>
            <w:rFonts w:asciiTheme="majorHAnsi" w:hAnsiTheme="majorHAnsi" w:cstheme="majorHAnsi"/>
            <w:lang w:val="en-US"/>
          </w:rPr>
          <w:t>5 mM riboflavin and 30 mM APS</w:t>
        </w:r>
      </w:ins>
      <w:r w:rsidR="00AD376B">
        <w:rPr>
          <w:rFonts w:asciiTheme="majorHAnsi" w:hAnsiTheme="majorHAnsi" w:cstheme="majorHAnsi"/>
          <w:lang w:val="en-US"/>
        </w:rPr>
        <w:t xml:space="preserve"> and 67.7 J/cm²</w:t>
      </w:r>
      <w:ins w:id="646" w:author="anna.resch88@gmail.com" w:date="2022-01-04T18:06:00Z">
        <w:r w:rsidRPr="00F07AB2">
          <w:rPr>
            <w:rFonts w:asciiTheme="majorHAnsi" w:hAnsiTheme="majorHAnsi" w:cstheme="majorHAnsi"/>
            <w:lang w:val="en-US"/>
          </w:rPr>
          <w:t xml:space="preserve">. As high amounts of protein were required to cast these gels, proteins were dissolved in 4 M urea to ensure fast and homogeneous dissolving. </w:t>
        </w:r>
        <w:r>
          <w:rPr>
            <w:rFonts w:asciiTheme="majorHAnsi" w:hAnsiTheme="majorHAnsi" w:cstheme="majorHAnsi"/>
            <w:lang w:val="en-US"/>
          </w:rPr>
          <w:t xml:space="preserve">For each of the four linker types, 5-6 samples were prepared independently. </w:t>
        </w:r>
        <w:r w:rsidRPr="00F07AB2">
          <w:rPr>
            <w:rFonts w:asciiTheme="majorHAnsi" w:hAnsiTheme="majorHAnsi" w:cstheme="majorHAnsi"/>
            <w:lang w:val="en-US"/>
          </w:rPr>
          <w:t xml:space="preserve">580 µm thick gel films were cut to pieces of </w:t>
        </w:r>
        <w:r>
          <w:rPr>
            <w:rFonts w:asciiTheme="majorHAnsi" w:hAnsiTheme="majorHAnsi" w:cstheme="majorHAnsi"/>
            <w:lang w:val="en-US"/>
          </w:rPr>
          <w:t>approx.</w:t>
        </w:r>
        <w:r w:rsidRPr="00F07AB2">
          <w:rPr>
            <w:rFonts w:asciiTheme="majorHAnsi" w:hAnsiTheme="majorHAnsi" w:cstheme="majorHAnsi"/>
            <w:lang w:val="en-US"/>
          </w:rPr>
          <w:t xml:space="preserve"> 10 mm x </w:t>
        </w:r>
        <w:r>
          <w:rPr>
            <w:rFonts w:asciiTheme="majorHAnsi" w:hAnsiTheme="majorHAnsi" w:cstheme="majorHAnsi"/>
            <w:lang w:val="en-US"/>
          </w:rPr>
          <w:t>3-</w:t>
        </w:r>
        <w:r w:rsidRPr="00F07AB2">
          <w:rPr>
            <w:rFonts w:asciiTheme="majorHAnsi" w:hAnsiTheme="majorHAnsi" w:cstheme="majorHAnsi"/>
            <w:lang w:val="en-US"/>
          </w:rPr>
          <w:t xml:space="preserve">5 mm and measured at 37 °C in PBS buffer using the incubator-housed </w:t>
        </w:r>
        <w:proofErr w:type="spellStart"/>
        <w:r w:rsidRPr="00F07AB2">
          <w:rPr>
            <w:rFonts w:asciiTheme="majorHAnsi" w:hAnsiTheme="majorHAnsi" w:cstheme="majorHAnsi"/>
            <w:lang w:val="en-US"/>
          </w:rPr>
          <w:t>ElectroForce</w:t>
        </w:r>
        <w:proofErr w:type="spellEnd"/>
        <w:r w:rsidRPr="00F07AB2">
          <w:rPr>
            <w:rFonts w:asciiTheme="majorHAnsi" w:hAnsiTheme="majorHAnsi" w:cstheme="majorHAnsi"/>
            <w:lang w:val="en-US"/>
          </w:rPr>
          <w:t xml:space="preserve"> 5210 </w:t>
        </w:r>
        <w:proofErr w:type="spellStart"/>
        <w:r w:rsidRPr="00F07AB2">
          <w:rPr>
            <w:rFonts w:asciiTheme="majorHAnsi" w:hAnsiTheme="majorHAnsi" w:cstheme="majorHAnsi"/>
            <w:lang w:val="en-US"/>
          </w:rPr>
          <w:t>BioDynamic</w:t>
        </w:r>
        <w:proofErr w:type="spellEnd"/>
        <w:r w:rsidRPr="00F07AB2">
          <w:rPr>
            <w:rFonts w:asciiTheme="majorHAnsi" w:hAnsiTheme="majorHAnsi" w:cstheme="majorHAnsi"/>
            <w:lang w:val="en-US"/>
          </w:rPr>
          <w:t xml:space="preserve">-Test-System (Texas Instruments, Dallas, Texas, USA; formerly Bose, Minnesota, USA). </w:t>
        </w:r>
        <w:r>
          <w:rPr>
            <w:rFonts w:asciiTheme="majorHAnsi" w:hAnsiTheme="majorHAnsi" w:cstheme="majorHAnsi"/>
            <w:lang w:val="en-US"/>
          </w:rPr>
          <w:t>Measurements were started 5 minutes after fixing the sample chamber to the test system inside the incubator, to allow for temperature equilibration. Oscillating t</w:t>
        </w:r>
        <w:r w:rsidRPr="00F07AB2">
          <w:rPr>
            <w:rFonts w:asciiTheme="majorHAnsi" w:hAnsiTheme="majorHAnsi" w:cstheme="majorHAnsi"/>
            <w:lang w:val="en-US"/>
          </w:rPr>
          <w:t xml:space="preserve">ensile </w:t>
        </w:r>
        <w:r>
          <w:rPr>
            <w:rFonts w:asciiTheme="majorHAnsi" w:hAnsiTheme="majorHAnsi" w:cstheme="majorHAnsi"/>
            <w:lang w:val="en-US"/>
          </w:rPr>
          <w:t>stress</w:t>
        </w:r>
        <w:r w:rsidRPr="00F07AB2">
          <w:rPr>
            <w:rFonts w:asciiTheme="majorHAnsi" w:hAnsiTheme="majorHAnsi" w:cstheme="majorHAnsi"/>
            <w:lang w:val="en-US"/>
          </w:rPr>
          <w:t xml:space="preserve"> was then applied </w:t>
        </w:r>
        <w:r>
          <w:rPr>
            <w:rFonts w:asciiTheme="majorHAnsi" w:hAnsiTheme="majorHAnsi" w:cstheme="majorHAnsi"/>
            <w:lang w:val="en-US"/>
          </w:rPr>
          <w:t>at frequencies of 0.1 Hz</w:t>
        </w:r>
      </w:ins>
      <w:r w:rsidR="00AD376B">
        <w:rPr>
          <w:rFonts w:asciiTheme="majorHAnsi" w:hAnsiTheme="majorHAnsi" w:cstheme="majorHAnsi"/>
          <w:lang w:val="en-US"/>
        </w:rPr>
        <w:t xml:space="preserve"> (5 cycles)</w:t>
      </w:r>
      <w:ins w:id="647" w:author="anna.resch88@gmail.com" w:date="2022-01-04T18:06:00Z">
        <w:r>
          <w:rPr>
            <w:rFonts w:asciiTheme="majorHAnsi" w:hAnsiTheme="majorHAnsi" w:cstheme="majorHAnsi"/>
            <w:lang w:val="en-US"/>
          </w:rPr>
          <w:t xml:space="preserve"> and 1 Hz</w:t>
        </w:r>
      </w:ins>
      <w:r w:rsidR="00AD376B">
        <w:rPr>
          <w:rFonts w:asciiTheme="majorHAnsi" w:hAnsiTheme="majorHAnsi" w:cstheme="majorHAnsi"/>
          <w:lang w:val="en-US"/>
        </w:rPr>
        <w:t xml:space="preserve"> (50 cycles)</w:t>
      </w:r>
      <w:ins w:id="648" w:author="anna.resch88@gmail.com" w:date="2022-01-04T18:06:00Z">
        <w:r>
          <w:rPr>
            <w:rFonts w:asciiTheme="majorHAnsi" w:hAnsiTheme="majorHAnsi" w:cstheme="majorHAnsi"/>
            <w:lang w:val="en-US"/>
          </w:rPr>
          <w:t xml:space="preserve">, with the </w:t>
        </w:r>
        <w:r w:rsidRPr="00F07AB2">
          <w:rPr>
            <w:rFonts w:asciiTheme="majorHAnsi" w:hAnsiTheme="majorHAnsi" w:cstheme="majorHAnsi"/>
            <w:lang w:val="en-US"/>
          </w:rPr>
          <w:t>maximum displacement set to 20 %</w:t>
        </w:r>
        <w:r>
          <w:rPr>
            <w:rFonts w:asciiTheme="majorHAnsi" w:hAnsiTheme="majorHAnsi" w:cstheme="majorHAnsi"/>
            <w:lang w:val="en-US"/>
          </w:rPr>
          <w:t xml:space="preserve">. </w:t>
        </w:r>
        <w:r w:rsidRPr="00F07AB2">
          <w:rPr>
            <w:rFonts w:asciiTheme="majorHAnsi" w:hAnsiTheme="majorHAnsi" w:cstheme="majorHAnsi"/>
            <w:lang w:val="en-US"/>
          </w:rPr>
          <w:t xml:space="preserve">To determine ultimate tensile stress and strain, gel pads were stretched </w:t>
        </w:r>
      </w:ins>
      <w:r w:rsidR="0007752A">
        <w:rPr>
          <w:rFonts w:asciiTheme="majorHAnsi" w:hAnsiTheme="majorHAnsi" w:cstheme="majorHAnsi"/>
          <w:lang w:val="en-US"/>
        </w:rPr>
        <w:t>at</w:t>
      </w:r>
      <w:ins w:id="649" w:author="Alexander Resch" w:date="2022-01-19T20:12:00Z">
        <w:r w:rsidR="00371778">
          <w:rPr>
            <w:rFonts w:asciiTheme="majorHAnsi" w:hAnsiTheme="majorHAnsi" w:cstheme="majorHAnsi"/>
            <w:lang w:val="en-US"/>
          </w:rPr>
          <w:t xml:space="preserve"> a velocity of</w:t>
        </w:r>
      </w:ins>
      <w:r w:rsidR="0007752A">
        <w:rPr>
          <w:rFonts w:asciiTheme="majorHAnsi" w:hAnsiTheme="majorHAnsi" w:cstheme="majorHAnsi"/>
          <w:lang w:val="en-US"/>
        </w:rPr>
        <w:t xml:space="preserve"> 50 µm/s </w:t>
      </w:r>
      <w:ins w:id="650" w:author="anna.resch88@gmail.com" w:date="2022-01-04T18:06:00Z">
        <w:r w:rsidRPr="00F07AB2">
          <w:rPr>
            <w:rFonts w:asciiTheme="majorHAnsi" w:hAnsiTheme="majorHAnsi" w:cstheme="majorHAnsi"/>
            <w:lang w:val="en-US"/>
          </w:rPr>
          <w:t xml:space="preserve">until rupture. </w:t>
        </w:r>
      </w:ins>
    </w:p>
    <w:p w14:paraId="7201EA81" w14:textId="77777777" w:rsidR="0032297A" w:rsidRPr="00F07AB2" w:rsidRDefault="0032297A" w:rsidP="0032297A">
      <w:pPr>
        <w:pStyle w:val="berschrift4"/>
        <w:numPr>
          <w:ilvl w:val="1"/>
          <w:numId w:val="47"/>
        </w:numPr>
        <w:rPr>
          <w:ins w:id="651" w:author="anna.resch88@gmail.com" w:date="2022-01-04T18:06:00Z"/>
          <w:lang w:val="en-US"/>
        </w:rPr>
      </w:pPr>
      <w:bookmarkStart w:id="652" w:name="_Toc92462563"/>
      <w:ins w:id="653" w:author="anna.resch88@gmail.com" w:date="2022-01-04T18:06:00Z">
        <w:r w:rsidRPr="00F07AB2">
          <w:rPr>
            <w:lang w:val="en-US"/>
          </w:rPr>
          <w:t xml:space="preserve">DMA </w:t>
        </w:r>
        <w:r>
          <w:rPr>
            <w:lang w:val="en-US"/>
          </w:rPr>
          <w:t>d</w:t>
        </w:r>
        <w:r w:rsidRPr="00F07AB2">
          <w:rPr>
            <w:lang w:val="en-US"/>
          </w:rPr>
          <w:t xml:space="preserve">ata </w:t>
        </w:r>
        <w:r>
          <w:rPr>
            <w:lang w:val="en-US"/>
          </w:rPr>
          <w:t>p</w:t>
        </w:r>
        <w:r w:rsidRPr="00F07AB2">
          <w:rPr>
            <w:lang w:val="en-US"/>
          </w:rPr>
          <w:t xml:space="preserve">rocessing and </w:t>
        </w:r>
        <w:r>
          <w:rPr>
            <w:lang w:val="en-US"/>
          </w:rPr>
          <w:t>e</w:t>
        </w:r>
        <w:r w:rsidRPr="00F07AB2">
          <w:rPr>
            <w:lang w:val="en-US"/>
          </w:rPr>
          <w:t>valuation</w:t>
        </w:r>
        <w:bookmarkEnd w:id="652"/>
      </w:ins>
    </w:p>
    <w:p w14:paraId="4E8E45C2" w14:textId="45281684" w:rsidR="0032297A" w:rsidRPr="00F07AB2" w:rsidRDefault="0032297A" w:rsidP="0032297A">
      <w:pPr>
        <w:jc w:val="both"/>
        <w:rPr>
          <w:ins w:id="654" w:author="anna.resch88@gmail.com" w:date="2022-01-04T18:06:00Z"/>
          <w:rFonts w:asciiTheme="majorHAnsi" w:hAnsiTheme="majorHAnsi" w:cstheme="majorHAnsi"/>
          <w:lang w:val="en-US"/>
        </w:rPr>
      </w:pPr>
      <w:ins w:id="655" w:author="anna.resch88@gmail.com" w:date="2022-01-04T18:06:00Z">
        <w:r w:rsidRPr="00F07AB2">
          <w:rPr>
            <w:rFonts w:asciiTheme="majorHAnsi" w:hAnsiTheme="majorHAnsi" w:cstheme="majorHAnsi"/>
            <w:lang w:val="en-US"/>
          </w:rPr>
          <w:t xml:space="preserve">Both the rupture experiment data and the dynamical stretch data were provided as raw data in csv-format, containing </w:t>
        </w:r>
        <w:del w:id="656" w:author="Alexander Resch" w:date="2022-01-19T20:18:00Z">
          <w:r w:rsidRPr="00F07AB2" w:rsidDel="00AF6D64">
            <w:rPr>
              <w:rFonts w:asciiTheme="majorHAnsi" w:hAnsiTheme="majorHAnsi" w:cstheme="majorHAnsi"/>
              <w:lang w:val="en-US"/>
            </w:rPr>
            <w:delText>strain</w:delText>
          </w:r>
        </w:del>
      </w:ins>
      <w:ins w:id="657" w:author="Alexander Resch" w:date="2022-01-19T20:18:00Z">
        <w:r w:rsidR="00AF6D64">
          <w:rPr>
            <w:rFonts w:asciiTheme="majorHAnsi" w:hAnsiTheme="majorHAnsi" w:cstheme="majorHAnsi"/>
            <w:lang w:val="en-US"/>
          </w:rPr>
          <w:t>displacement</w:t>
        </w:r>
      </w:ins>
      <w:ins w:id="658" w:author="anna.resch88@gmail.com" w:date="2022-01-04T18:06:00Z">
        <w:r w:rsidRPr="00F07AB2">
          <w:rPr>
            <w:rFonts w:asciiTheme="majorHAnsi" w:hAnsiTheme="majorHAnsi" w:cstheme="majorHAnsi"/>
            <w:lang w:val="en-US"/>
          </w:rPr>
          <w:t xml:space="preserve"> data as the independent variable and noisy </w:t>
        </w:r>
        <w:del w:id="659" w:author="Alexander Resch" w:date="2022-01-19T20:13:00Z">
          <w:r w:rsidRPr="00F07AB2" w:rsidDel="00371778">
            <w:rPr>
              <w:rFonts w:asciiTheme="majorHAnsi" w:hAnsiTheme="majorHAnsi" w:cstheme="majorHAnsi"/>
              <w:lang w:val="en-US"/>
            </w:rPr>
            <w:delText>stress</w:delText>
          </w:r>
        </w:del>
      </w:ins>
      <w:ins w:id="660" w:author="Alexander Resch" w:date="2022-01-19T20:13:00Z">
        <w:r w:rsidR="00371778">
          <w:rPr>
            <w:rFonts w:asciiTheme="majorHAnsi" w:hAnsiTheme="majorHAnsi" w:cstheme="majorHAnsi"/>
            <w:lang w:val="en-US"/>
          </w:rPr>
          <w:t>force</w:t>
        </w:r>
      </w:ins>
      <w:ins w:id="661" w:author="anna.resch88@gmail.com" w:date="2022-01-04T18:06:00Z">
        <w:r w:rsidRPr="00F07AB2">
          <w:rPr>
            <w:rFonts w:asciiTheme="majorHAnsi" w:hAnsiTheme="majorHAnsi" w:cstheme="majorHAnsi"/>
            <w:lang w:val="en-US"/>
          </w:rPr>
          <w:t xml:space="preserve"> data as the dependent variable. Measured force </w:t>
        </w:r>
        <w:del w:id="662" w:author="Alexander Resch" w:date="2022-01-19T20:14:00Z">
          <w:r w:rsidRPr="00F07AB2" w:rsidDel="00371778">
            <w:rPr>
              <w:rFonts w:asciiTheme="majorHAnsi" w:hAnsiTheme="majorHAnsi" w:cstheme="majorHAnsi"/>
              <w:lang w:val="en-US"/>
            </w:rPr>
            <w:delText xml:space="preserve">(stress) </w:delText>
          </w:r>
        </w:del>
        <w:r w:rsidRPr="00F07AB2">
          <w:rPr>
            <w:rFonts w:asciiTheme="majorHAnsi" w:hAnsiTheme="majorHAnsi" w:cstheme="majorHAnsi"/>
            <w:lang w:val="en-US"/>
          </w:rPr>
          <w:t>values</w:t>
        </w:r>
        <w:del w:id="663" w:author="Alexander Resch" w:date="2022-01-19T20:15:00Z">
          <w:r w:rsidRPr="00F07AB2" w:rsidDel="00371778">
            <w:rPr>
              <w:rFonts w:asciiTheme="majorHAnsi" w:hAnsiTheme="majorHAnsi" w:cstheme="majorHAnsi"/>
              <w:lang w:val="en-US"/>
            </w:rPr>
            <w:delText xml:space="preserve"> were low, resulting in a </w:delText>
          </w:r>
        </w:del>
      </w:ins>
      <w:ins w:id="664" w:author="Alexander Resch" w:date="2022-01-19T20:15:00Z">
        <w:r w:rsidR="00371778">
          <w:rPr>
            <w:rFonts w:asciiTheme="majorHAnsi" w:hAnsiTheme="majorHAnsi" w:cstheme="majorHAnsi"/>
            <w:lang w:val="en-US"/>
          </w:rPr>
          <w:t xml:space="preserve"> exhibited a </w:t>
        </w:r>
      </w:ins>
      <w:ins w:id="665" w:author="anna.resch88@gmail.com" w:date="2022-01-04T18:06:00Z">
        <w:r w:rsidRPr="00F07AB2">
          <w:rPr>
            <w:rFonts w:asciiTheme="majorHAnsi" w:hAnsiTheme="majorHAnsi" w:cstheme="majorHAnsi"/>
            <w:lang w:val="en-US"/>
          </w:rPr>
          <w:t>low signal-to-noise ratio and requir</w:t>
        </w:r>
      </w:ins>
      <w:ins w:id="666" w:author="Alexander Resch" w:date="2022-01-19T20:15:00Z">
        <w:r w:rsidR="00371778">
          <w:rPr>
            <w:rFonts w:asciiTheme="majorHAnsi" w:hAnsiTheme="majorHAnsi" w:cstheme="majorHAnsi"/>
            <w:lang w:val="en-US"/>
          </w:rPr>
          <w:t>ed</w:t>
        </w:r>
      </w:ins>
      <w:ins w:id="667" w:author="anna.resch88@gmail.com" w:date="2022-01-04T18:06:00Z">
        <w:del w:id="668" w:author="Alexander Resch" w:date="2022-01-19T20:15:00Z">
          <w:r w:rsidRPr="00F07AB2" w:rsidDel="00371778">
            <w:rPr>
              <w:rFonts w:asciiTheme="majorHAnsi" w:hAnsiTheme="majorHAnsi" w:cstheme="majorHAnsi"/>
              <w:lang w:val="en-US"/>
            </w:rPr>
            <w:delText>ing</w:delText>
          </w:r>
        </w:del>
        <w:r w:rsidRPr="00F07AB2">
          <w:rPr>
            <w:rFonts w:asciiTheme="majorHAnsi" w:hAnsiTheme="majorHAnsi" w:cstheme="majorHAnsi"/>
            <w:lang w:val="en-US"/>
          </w:rPr>
          <w:t xml:space="preserve"> a denoising process to allow for data visualization and analysis. Data were denoised using a </w:t>
        </w:r>
        <w:proofErr w:type="spellStart"/>
        <w:r w:rsidRPr="00F07AB2">
          <w:rPr>
            <w:rFonts w:asciiTheme="majorHAnsi" w:hAnsiTheme="majorHAnsi" w:cstheme="majorHAnsi"/>
            <w:lang w:val="en-US"/>
          </w:rPr>
          <w:t>Savitzky-Golay</w:t>
        </w:r>
        <w:proofErr w:type="spellEnd"/>
        <w:r w:rsidRPr="00F07AB2">
          <w:rPr>
            <w:rFonts w:asciiTheme="majorHAnsi" w:hAnsiTheme="majorHAnsi" w:cstheme="majorHAnsi"/>
            <w:lang w:val="en-US"/>
          </w:rPr>
          <w:t xml:space="preserve"> </w:t>
        </w:r>
        <w:del w:id="669" w:author="Alexander Resch" w:date="2022-01-19T20:16:00Z">
          <w:r w:rsidRPr="00F07AB2" w:rsidDel="00371778">
            <w:rPr>
              <w:rFonts w:asciiTheme="majorHAnsi" w:hAnsiTheme="majorHAnsi" w:cstheme="majorHAnsi"/>
              <w:lang w:val="en-US"/>
            </w:rPr>
            <w:delText>F</w:delText>
          </w:r>
        </w:del>
      </w:ins>
      <w:ins w:id="670" w:author="Alexander Resch" w:date="2022-01-19T20:16:00Z">
        <w:r w:rsidR="00371778">
          <w:rPr>
            <w:rFonts w:asciiTheme="majorHAnsi" w:hAnsiTheme="majorHAnsi" w:cstheme="majorHAnsi"/>
            <w:lang w:val="en-US"/>
          </w:rPr>
          <w:t>f</w:t>
        </w:r>
      </w:ins>
      <w:ins w:id="671" w:author="anna.resch88@gmail.com" w:date="2022-01-04T18:06:00Z">
        <w:r w:rsidRPr="00F07AB2">
          <w:rPr>
            <w:rFonts w:asciiTheme="majorHAnsi" w:hAnsiTheme="majorHAnsi" w:cstheme="majorHAnsi"/>
            <w:lang w:val="en-US"/>
          </w:rPr>
          <w:t xml:space="preserve">ilter of </w:t>
        </w:r>
      </w:ins>
      <w:ins w:id="672" w:author="Alexander Resch" w:date="2022-01-19T20:16:00Z">
        <w:r w:rsidR="00371778">
          <w:rPr>
            <w:rFonts w:asciiTheme="majorHAnsi" w:hAnsiTheme="majorHAnsi" w:cstheme="majorHAnsi"/>
            <w:lang w:val="en-US"/>
          </w:rPr>
          <w:t xml:space="preserve">either </w:t>
        </w:r>
      </w:ins>
      <w:ins w:id="673" w:author="anna.resch88@gmail.com" w:date="2022-01-04T18:06:00Z">
        <w:r w:rsidRPr="00F07AB2">
          <w:rPr>
            <w:rFonts w:asciiTheme="majorHAnsi" w:hAnsiTheme="majorHAnsi" w:cstheme="majorHAnsi"/>
            <w:lang w:val="en-US"/>
          </w:rPr>
          <w:t xml:space="preserve">window size </w:t>
        </w:r>
      </w:ins>
      <m:oMath>
        <m:sSub>
          <m:sSubPr>
            <m:ctrlPr>
              <w:ins w:id="674" w:author="anna.resch88@gmail.com" w:date="2022-01-04T18:06:00Z">
                <w:rPr>
                  <w:rFonts w:ascii="Cambria Math" w:hAnsi="Cambria Math" w:cstheme="majorHAnsi"/>
                  <w:i/>
                </w:rPr>
              </w:ins>
            </m:ctrlPr>
          </m:sSubPr>
          <m:e>
            <m:r>
              <w:ins w:id="675" w:author="anna.resch88@gmail.com" w:date="2022-01-04T18:06:00Z">
                <w:rPr>
                  <w:rFonts w:ascii="Cambria Math" w:hAnsi="Cambria Math" w:cstheme="majorHAnsi"/>
                </w:rPr>
                <m:t>n</m:t>
              </w:ins>
            </m:r>
          </m:e>
          <m:sub>
            <m:r>
              <w:ins w:id="676" w:author="anna.resch88@gmail.com" w:date="2022-01-04T18:06:00Z">
                <w:rPr>
                  <w:rFonts w:ascii="Cambria Math" w:hAnsi="Cambria Math" w:cstheme="majorHAnsi"/>
                </w:rPr>
                <m:t>w</m:t>
              </w:ins>
            </m:r>
          </m:sub>
        </m:sSub>
        <m:r>
          <w:ins w:id="677" w:author="anna.resch88@gmail.com" w:date="2022-01-04T18:06:00Z">
            <w:rPr>
              <w:rFonts w:ascii="Cambria Math" w:hAnsi="Cambria Math" w:cstheme="majorHAnsi"/>
              <w:lang w:val="en-US"/>
            </w:rPr>
            <m:t xml:space="preserve">= 21 </m:t>
          </w:ins>
        </m:r>
      </m:oMath>
      <w:ins w:id="678" w:author="Alexander Resch" w:date="2022-01-19T20:16:00Z">
        <w:r w:rsidR="00371778">
          <w:rPr>
            <w:rFonts w:asciiTheme="majorHAnsi" w:eastAsiaTheme="minorEastAsia" w:hAnsiTheme="majorHAnsi" w:cstheme="majorHAnsi"/>
            <w:lang w:val="en-US"/>
          </w:rPr>
          <w:t xml:space="preserve">(0.1 Hz oscillations), or </w:t>
        </w:r>
      </w:ins>
      <m:oMath>
        <m:sSub>
          <m:sSubPr>
            <m:ctrlPr>
              <w:ins w:id="679" w:author="Alexander Resch" w:date="2022-01-19T20:16:00Z">
                <w:rPr>
                  <w:rFonts w:ascii="Cambria Math" w:hAnsi="Cambria Math" w:cstheme="majorHAnsi"/>
                  <w:i/>
                </w:rPr>
              </w:ins>
            </m:ctrlPr>
          </m:sSubPr>
          <m:e>
            <m:r>
              <w:ins w:id="680" w:author="Alexander Resch" w:date="2022-01-19T20:16:00Z">
                <w:rPr>
                  <w:rFonts w:ascii="Cambria Math" w:hAnsi="Cambria Math" w:cstheme="majorHAnsi"/>
                </w:rPr>
                <m:t>n</m:t>
              </w:ins>
            </m:r>
          </m:e>
          <m:sub>
            <m:r>
              <w:ins w:id="681" w:author="Alexander Resch" w:date="2022-01-19T20:16:00Z">
                <w:rPr>
                  <w:rFonts w:ascii="Cambria Math" w:hAnsi="Cambria Math" w:cstheme="majorHAnsi"/>
                </w:rPr>
                <m:t>w</m:t>
              </w:ins>
            </m:r>
          </m:sub>
        </m:sSub>
        <m:r>
          <w:ins w:id="682" w:author="Alexander Resch" w:date="2022-01-19T20:16:00Z">
            <w:rPr>
              <w:rFonts w:ascii="Cambria Math" w:hAnsi="Cambria Math" w:cstheme="majorHAnsi"/>
              <w:lang w:val="en-US"/>
            </w:rPr>
            <m:t xml:space="preserve">= </m:t>
          </w:ins>
        </m:r>
        <m:r>
          <w:ins w:id="683" w:author="Alexander Resch" w:date="2022-01-19T20:17:00Z">
            <w:rPr>
              <w:rFonts w:ascii="Cambria Math" w:hAnsi="Cambria Math" w:cstheme="majorHAnsi"/>
              <w:lang w:val="en-US"/>
            </w:rPr>
            <m:t>11</m:t>
          </w:ins>
        </m:r>
      </m:oMath>
      <w:ins w:id="684" w:author="Alexander Resch" w:date="2022-01-19T20:17:00Z">
        <w:r w:rsidR="00371778">
          <w:rPr>
            <w:rFonts w:asciiTheme="majorHAnsi" w:eastAsiaTheme="minorEastAsia" w:hAnsiTheme="majorHAnsi" w:cstheme="majorHAnsi"/>
            <w:lang w:val="en-US"/>
          </w:rPr>
          <w:t xml:space="preserve"> (1 Hz oscillations)</w:t>
        </w:r>
        <w:r w:rsidR="00AF6D64">
          <w:rPr>
            <w:rFonts w:asciiTheme="majorHAnsi" w:eastAsiaTheme="minorEastAsia" w:hAnsiTheme="majorHAnsi" w:cstheme="majorHAnsi"/>
            <w:lang w:val="en-US"/>
          </w:rPr>
          <w:t>,</w:t>
        </w:r>
        <w:r w:rsidR="00371778">
          <w:rPr>
            <w:rFonts w:asciiTheme="majorHAnsi" w:eastAsiaTheme="minorEastAsia" w:hAnsiTheme="majorHAnsi" w:cstheme="majorHAnsi"/>
            <w:lang w:val="en-US"/>
          </w:rPr>
          <w:t xml:space="preserve"> </w:t>
        </w:r>
      </w:ins>
      <w:ins w:id="685" w:author="anna.resch88@gmail.com" w:date="2022-01-04T18:06:00Z">
        <w:r w:rsidRPr="00F07AB2">
          <w:rPr>
            <w:rFonts w:asciiTheme="majorHAnsi" w:hAnsiTheme="majorHAnsi" w:cstheme="majorHAnsi"/>
            <w:lang w:val="en-US"/>
          </w:rPr>
          <w:t xml:space="preserve">and </w:t>
        </w:r>
      </w:ins>
      <w:ins w:id="686" w:author="Alexander Resch" w:date="2022-01-19T20:17:00Z">
        <w:r w:rsidR="00AF6D64">
          <w:rPr>
            <w:rFonts w:asciiTheme="majorHAnsi" w:hAnsiTheme="majorHAnsi" w:cstheme="majorHAnsi"/>
            <w:lang w:val="en-US"/>
          </w:rPr>
          <w:t xml:space="preserve">filter </w:t>
        </w:r>
      </w:ins>
      <w:ins w:id="687" w:author="anna.resch88@gmail.com" w:date="2022-01-04T18:06:00Z">
        <w:r w:rsidRPr="00F07AB2">
          <w:rPr>
            <w:rFonts w:asciiTheme="majorHAnsi" w:hAnsiTheme="majorHAnsi" w:cstheme="majorHAnsi"/>
            <w:lang w:val="en-US"/>
          </w:rPr>
          <w:t xml:space="preserve">order </w:t>
        </w:r>
      </w:ins>
      <m:oMath>
        <m:sSub>
          <m:sSubPr>
            <m:ctrlPr>
              <w:ins w:id="688" w:author="anna.resch88@gmail.com" w:date="2022-01-04T18:06:00Z">
                <w:rPr>
                  <w:rFonts w:ascii="Cambria Math" w:hAnsi="Cambria Math" w:cstheme="majorHAnsi"/>
                  <w:i/>
                  <w:vertAlign w:val="subscript"/>
                </w:rPr>
              </w:ins>
            </m:ctrlPr>
          </m:sSubPr>
          <m:e>
            <m:r>
              <w:ins w:id="689" w:author="anna.resch88@gmail.com" w:date="2022-01-04T18:06:00Z">
                <w:rPr>
                  <w:rFonts w:ascii="Cambria Math" w:hAnsi="Cambria Math" w:cstheme="majorHAnsi"/>
                </w:rPr>
                <m:t>n</m:t>
              </w:ins>
            </m:r>
            <m:ctrlPr>
              <w:ins w:id="690" w:author="anna.resch88@gmail.com" w:date="2022-01-04T18:06:00Z">
                <w:rPr>
                  <w:rFonts w:ascii="Cambria Math" w:hAnsi="Cambria Math" w:cstheme="majorHAnsi"/>
                  <w:i/>
                </w:rPr>
              </w:ins>
            </m:ctrlPr>
          </m:e>
          <m:sub>
            <m:r>
              <w:ins w:id="691" w:author="anna.resch88@gmail.com" w:date="2022-01-04T18:06:00Z">
                <w:rPr>
                  <w:rFonts w:ascii="Cambria Math" w:hAnsi="Cambria Math" w:cstheme="majorHAnsi"/>
                  <w:vertAlign w:val="subscript"/>
                </w:rPr>
                <m:t>o</m:t>
              </w:ins>
            </m:r>
          </m:sub>
        </m:sSub>
        <m:r>
          <w:ins w:id="692" w:author="anna.resch88@gmail.com" w:date="2022-01-04T18:06:00Z">
            <w:rPr>
              <w:rFonts w:ascii="Cambria Math" w:hAnsi="Cambria Math" w:cstheme="majorHAnsi"/>
              <w:lang w:val="en-US"/>
            </w:rPr>
            <m:t>= 1</m:t>
          </w:ins>
        </m:r>
      </m:oMath>
      <w:ins w:id="693" w:author="anna.resch88@gmail.com" w:date="2022-01-04T18:06:00Z">
        <w:r w:rsidRPr="00F07AB2">
          <w:rPr>
            <w:rFonts w:asciiTheme="majorHAnsi" w:hAnsiTheme="majorHAnsi" w:cstheme="majorHAnsi"/>
            <w:lang w:val="en-US"/>
          </w:rPr>
          <w:t>. This specific filter type was chosen due to its extrema-preserving nature</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14</w:t>
        </w:r>
        <w:r>
          <w:rPr>
            <w:rFonts w:asciiTheme="majorHAnsi" w:hAnsiTheme="majorHAnsi" w:cstheme="majorHAnsi"/>
            <w:lang w:val="en-US"/>
          </w:rPr>
          <w:fldChar w:fldCharType="end"/>
        </w:r>
        <w:r w:rsidRPr="00F07AB2">
          <w:rPr>
            <w:rFonts w:asciiTheme="majorHAnsi" w:hAnsiTheme="majorHAnsi" w:cstheme="majorHAnsi"/>
            <w:lang w:val="en-US"/>
          </w:rPr>
          <w:t xml:space="preserve">. </w:t>
        </w:r>
        <w:r>
          <w:rPr>
            <w:rFonts w:asciiTheme="majorHAnsi" w:hAnsiTheme="majorHAnsi" w:cstheme="majorHAnsi"/>
            <w:lang w:val="en-US"/>
          </w:rPr>
          <w:t>In the context of rupture experiments, t</w:t>
        </w:r>
        <w:r w:rsidRPr="00F07AB2">
          <w:rPr>
            <w:rFonts w:asciiTheme="majorHAnsi" w:hAnsiTheme="majorHAnsi" w:cstheme="majorHAnsi"/>
            <w:lang w:val="en-US"/>
          </w:rPr>
          <w:t xml:space="preserve">he corresponding exact maximum strain value was then extracted by identifying the maximum index of the denoised </w:t>
        </w:r>
        <w:del w:id="694" w:author="Alexander Resch" w:date="2022-01-19T20:17:00Z">
          <w:r w:rsidRPr="00F07AB2" w:rsidDel="00AF6D64">
            <w:rPr>
              <w:rFonts w:asciiTheme="majorHAnsi" w:hAnsiTheme="majorHAnsi" w:cstheme="majorHAnsi"/>
              <w:lang w:val="en-US"/>
            </w:rPr>
            <w:delText>stress</w:delText>
          </w:r>
        </w:del>
      </w:ins>
      <w:ins w:id="695" w:author="Alexander Resch" w:date="2022-01-19T20:17:00Z">
        <w:r w:rsidR="00AF6D64">
          <w:rPr>
            <w:rFonts w:asciiTheme="majorHAnsi" w:hAnsiTheme="majorHAnsi" w:cstheme="majorHAnsi"/>
            <w:lang w:val="en-US"/>
          </w:rPr>
          <w:t>f</w:t>
        </w:r>
      </w:ins>
      <w:ins w:id="696" w:author="Alexander Resch" w:date="2022-01-19T20:18:00Z">
        <w:r w:rsidR="00AF6D64">
          <w:rPr>
            <w:rFonts w:asciiTheme="majorHAnsi" w:hAnsiTheme="majorHAnsi" w:cstheme="majorHAnsi"/>
            <w:lang w:val="en-US"/>
          </w:rPr>
          <w:t>orce</w:t>
        </w:r>
      </w:ins>
      <w:ins w:id="697" w:author="anna.resch88@gmail.com" w:date="2022-01-04T18:06:00Z">
        <w:r w:rsidRPr="00F07AB2">
          <w:rPr>
            <w:rFonts w:asciiTheme="majorHAnsi" w:hAnsiTheme="majorHAnsi" w:cstheme="majorHAnsi"/>
            <w:lang w:val="en-US"/>
          </w:rPr>
          <w:t xml:space="preserve"> data and </w:t>
        </w:r>
        <w:del w:id="698" w:author="Alexander Resch" w:date="2022-01-19T20:18:00Z">
          <w:r w:rsidRPr="00F07AB2" w:rsidDel="00AF6D64">
            <w:rPr>
              <w:rFonts w:asciiTheme="majorHAnsi" w:hAnsiTheme="majorHAnsi" w:cstheme="majorHAnsi"/>
              <w:lang w:val="en-US"/>
            </w:rPr>
            <w:delText>allocating</w:delText>
          </w:r>
        </w:del>
      </w:ins>
      <w:ins w:id="699" w:author="Alexander Resch" w:date="2022-01-19T20:18:00Z">
        <w:r w:rsidR="00AF6D64">
          <w:rPr>
            <w:rFonts w:asciiTheme="majorHAnsi" w:hAnsiTheme="majorHAnsi" w:cstheme="majorHAnsi"/>
            <w:lang w:val="en-US"/>
          </w:rPr>
          <w:t>identifying</w:t>
        </w:r>
      </w:ins>
      <w:ins w:id="700" w:author="anna.resch88@gmail.com" w:date="2022-01-04T18:06:00Z">
        <w:r w:rsidRPr="00F07AB2">
          <w:rPr>
            <w:rFonts w:asciiTheme="majorHAnsi" w:hAnsiTheme="majorHAnsi" w:cstheme="majorHAnsi"/>
            <w:lang w:val="en-US"/>
          </w:rPr>
          <w:t xml:space="preserve"> the corresponding </w:t>
        </w:r>
        <w:del w:id="701" w:author="Alexander Resch" w:date="2022-01-19T20:19:00Z">
          <w:r w:rsidRPr="00F07AB2" w:rsidDel="00AF6D64">
            <w:rPr>
              <w:rFonts w:asciiTheme="majorHAnsi" w:hAnsiTheme="majorHAnsi" w:cstheme="majorHAnsi"/>
              <w:lang w:val="en-US"/>
            </w:rPr>
            <w:delText>strain</w:delText>
          </w:r>
        </w:del>
      </w:ins>
      <w:ins w:id="702" w:author="Alexander Resch" w:date="2022-01-19T20:19:00Z">
        <w:r w:rsidR="00AF6D64">
          <w:rPr>
            <w:rFonts w:asciiTheme="majorHAnsi" w:hAnsiTheme="majorHAnsi" w:cstheme="majorHAnsi"/>
            <w:lang w:val="en-US"/>
          </w:rPr>
          <w:t>displacement</w:t>
        </w:r>
      </w:ins>
      <w:ins w:id="703" w:author="anna.resch88@gmail.com" w:date="2022-01-04T18:06:00Z">
        <w:r w:rsidRPr="00F07AB2">
          <w:rPr>
            <w:rFonts w:asciiTheme="majorHAnsi" w:hAnsiTheme="majorHAnsi" w:cstheme="majorHAnsi"/>
            <w:lang w:val="en-US"/>
          </w:rPr>
          <w:t xml:space="preserve"> value. </w:t>
        </w:r>
      </w:ins>
      <w:ins w:id="704" w:author="Alexander Resch" w:date="2022-01-19T20:20:00Z">
        <w:r w:rsidR="00AF6D64">
          <w:rPr>
            <w:rFonts w:asciiTheme="majorHAnsi" w:hAnsiTheme="majorHAnsi" w:cstheme="majorHAnsi"/>
            <w:lang w:val="en-US"/>
          </w:rPr>
          <w:t xml:space="preserve">Stress and strain values have been obtained by dividing the measured force </w:t>
        </w:r>
      </w:ins>
      <w:ins w:id="705" w:author="Alexander Resch" w:date="2022-01-19T20:21:00Z">
        <w:r w:rsidR="00AF6D64">
          <w:rPr>
            <w:rFonts w:asciiTheme="majorHAnsi" w:hAnsiTheme="majorHAnsi" w:cstheme="majorHAnsi"/>
            <w:lang w:val="en-US"/>
          </w:rPr>
          <w:t xml:space="preserve">and displacement </w:t>
        </w:r>
      </w:ins>
      <w:ins w:id="706" w:author="Alexander Resch" w:date="2022-01-19T20:20:00Z">
        <w:r w:rsidR="00AF6D64">
          <w:rPr>
            <w:rFonts w:asciiTheme="majorHAnsi" w:hAnsiTheme="majorHAnsi" w:cstheme="majorHAnsi"/>
            <w:lang w:val="en-US"/>
          </w:rPr>
          <w:t>by the gel</w:t>
        </w:r>
      </w:ins>
      <w:ins w:id="707" w:author="Alexander Resch" w:date="2022-01-19T20:21:00Z">
        <w:r w:rsidR="00AF6D64">
          <w:rPr>
            <w:rFonts w:asciiTheme="majorHAnsi" w:hAnsiTheme="majorHAnsi" w:cstheme="majorHAnsi"/>
            <w:lang w:val="en-US"/>
          </w:rPr>
          <w:t xml:space="preserve">s base area and the initial gap length, respectively. </w:t>
        </w:r>
      </w:ins>
    </w:p>
    <w:p w14:paraId="4316F6B9" w14:textId="70A5ADFC" w:rsidR="0032297A" w:rsidRDefault="0032297A" w:rsidP="0032297A">
      <w:pPr>
        <w:spacing w:after="0" w:line="240" w:lineRule="auto"/>
        <w:jc w:val="both"/>
        <w:rPr>
          <w:ins w:id="708" w:author="anna.resch88@gmail.com" w:date="2022-01-04T18:06:00Z"/>
          <w:rFonts w:asciiTheme="majorHAnsi" w:hAnsiTheme="majorHAnsi" w:cstheme="majorHAnsi"/>
          <w:lang w:val="en-US"/>
        </w:rPr>
      </w:pPr>
      <w:ins w:id="709" w:author="anna.resch88@gmail.com" w:date="2022-01-04T18:06:00Z">
        <w:del w:id="710" w:author="Alexander Resch" w:date="2022-01-19T20:24:00Z">
          <w:r w:rsidDel="00E163AC">
            <w:rPr>
              <w:rFonts w:asciiTheme="majorHAnsi" w:hAnsiTheme="majorHAnsi" w:cstheme="majorHAnsi"/>
              <w:lang w:val="en-US"/>
            </w:rPr>
            <w:delText>With regard to</w:delText>
          </w:r>
        </w:del>
      </w:ins>
      <w:ins w:id="711" w:author="Alexander Resch" w:date="2022-01-19T20:24:00Z">
        <w:r w:rsidR="00E163AC">
          <w:rPr>
            <w:rFonts w:asciiTheme="majorHAnsi" w:hAnsiTheme="majorHAnsi" w:cstheme="majorHAnsi"/>
            <w:lang w:val="en-US"/>
          </w:rPr>
          <w:t>Regarding</w:t>
        </w:r>
      </w:ins>
      <w:ins w:id="712" w:author="anna.resch88@gmail.com" w:date="2022-01-04T18:06:00Z">
        <w:r>
          <w:rPr>
            <w:rFonts w:asciiTheme="majorHAnsi" w:hAnsiTheme="majorHAnsi" w:cstheme="majorHAnsi"/>
            <w:lang w:val="en-US"/>
          </w:rPr>
          <w:t xml:space="preserve"> t</w:t>
        </w:r>
        <w:r w:rsidRPr="00F07AB2">
          <w:rPr>
            <w:rFonts w:asciiTheme="majorHAnsi" w:hAnsiTheme="majorHAnsi" w:cstheme="majorHAnsi"/>
            <w:lang w:val="en-US"/>
          </w:rPr>
          <w:t>he sinusoidal dynamic stretch experiment data</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t</w:t>
        </w:r>
        <w:r w:rsidRPr="00F07AB2">
          <w:rPr>
            <w:rFonts w:asciiTheme="majorHAnsi" w:hAnsiTheme="majorHAnsi" w:cstheme="majorHAnsi"/>
            <w:lang w:val="en-US"/>
          </w:rPr>
          <w:t xml:space="preserve">he initial </w:t>
        </w:r>
        <w:del w:id="713" w:author="Alexander Resch" w:date="2022-01-19T20:22:00Z">
          <w:r w:rsidRPr="00F07AB2" w:rsidDel="00AF6D64">
            <w:rPr>
              <w:rFonts w:asciiTheme="majorHAnsi" w:hAnsiTheme="majorHAnsi" w:cstheme="majorHAnsi"/>
              <w:lang w:val="en-US"/>
            </w:rPr>
            <w:delText>4000</w:delText>
          </w:r>
        </w:del>
      </w:ins>
      <w:ins w:id="714" w:author="Alexander Resch" w:date="2022-01-19T20:22:00Z">
        <w:r w:rsidR="00AF6D64">
          <w:rPr>
            <w:rFonts w:asciiTheme="majorHAnsi" w:hAnsiTheme="majorHAnsi" w:cstheme="majorHAnsi"/>
            <w:lang w:val="en-US"/>
          </w:rPr>
          <w:t>2500</w:t>
        </w:r>
      </w:ins>
      <w:ins w:id="715" w:author="anna.resch88@gmail.com" w:date="2022-01-04T18:06:00Z">
        <w:r w:rsidRPr="00F07AB2">
          <w:rPr>
            <w:rFonts w:asciiTheme="majorHAnsi" w:hAnsiTheme="majorHAnsi" w:cstheme="majorHAnsi"/>
            <w:lang w:val="en-US"/>
          </w:rPr>
          <w:t xml:space="preserve"> points were dropped for each data set to discard the mechanical setup phase (including calibration steps) and to allow gel samples to equilibrate in terms of protein chain re-arrangements and entanglements. This resulted in </w:t>
        </w:r>
        <w:r w:rsidRPr="000D5FDB">
          <w:rPr>
            <w:rFonts w:asciiTheme="majorHAnsi" w:hAnsiTheme="majorHAnsi" w:cstheme="majorHAnsi"/>
            <w:highlight w:val="magenta"/>
            <w:lang w:val="en-US"/>
          </w:rPr>
          <w:t xml:space="preserve">a total of </w:t>
        </w:r>
        <w:del w:id="716" w:author="Alexander Resch" w:date="2022-01-19T20:22:00Z">
          <w:r w:rsidRPr="000D5FDB" w:rsidDel="00AF6D64">
            <w:rPr>
              <w:rFonts w:asciiTheme="majorHAnsi" w:hAnsiTheme="majorHAnsi" w:cstheme="majorHAnsi"/>
              <w:highlight w:val="magenta"/>
              <w:lang w:val="en-US"/>
            </w:rPr>
            <w:delText>8000</w:delText>
          </w:r>
        </w:del>
      </w:ins>
      <w:ins w:id="717" w:author="Alexander Resch" w:date="2022-01-19T20:22:00Z">
        <w:r w:rsidR="00AF6D64">
          <w:rPr>
            <w:rFonts w:asciiTheme="majorHAnsi" w:hAnsiTheme="majorHAnsi" w:cstheme="majorHAnsi"/>
            <w:highlight w:val="magenta"/>
            <w:lang w:val="en-US"/>
          </w:rPr>
          <w:t>10000</w:t>
        </w:r>
      </w:ins>
      <w:ins w:id="718" w:author="anna.resch88@gmail.com" w:date="2022-01-04T18:06:00Z">
        <w:r w:rsidRPr="000D5FDB">
          <w:rPr>
            <w:rFonts w:asciiTheme="majorHAnsi" w:hAnsiTheme="majorHAnsi" w:cstheme="majorHAnsi"/>
            <w:highlight w:val="magenta"/>
            <w:lang w:val="en-US"/>
          </w:rPr>
          <w:t xml:space="preserve"> data points per measurement</w:t>
        </w:r>
      </w:ins>
      <w:ins w:id="719" w:author="Alexander Resch" w:date="2022-01-19T20:22:00Z">
        <w:r w:rsidR="00AF6D64">
          <w:rPr>
            <w:rFonts w:asciiTheme="majorHAnsi" w:hAnsiTheme="majorHAnsi" w:cstheme="majorHAnsi"/>
            <w:highlight w:val="magenta"/>
            <w:lang w:val="en-US"/>
          </w:rPr>
          <w:t>.</w:t>
        </w:r>
      </w:ins>
      <w:ins w:id="720" w:author="anna.resch88@gmail.com" w:date="2022-01-04T18:06:00Z">
        <w:del w:id="721" w:author="Alexander Resch" w:date="2022-01-19T20:22:00Z">
          <w:r w:rsidRPr="000D5FDB" w:rsidDel="00AF6D64">
            <w:rPr>
              <w:rFonts w:asciiTheme="majorHAnsi" w:hAnsiTheme="majorHAnsi" w:cstheme="majorHAnsi"/>
              <w:highlight w:val="magenta"/>
              <w:lang w:val="en-US"/>
            </w:rPr>
            <w:delText>, summing up to 200 stretching cycles</w:delText>
          </w:r>
        </w:del>
        <w:r w:rsidRPr="00F07AB2">
          <w:rPr>
            <w:rFonts w:asciiTheme="majorHAnsi" w:hAnsiTheme="majorHAnsi" w:cstheme="majorHAnsi"/>
            <w:lang w:val="en-US"/>
          </w:rPr>
          <w:t xml:space="preserve">. </w:t>
        </w:r>
      </w:ins>
      <w:ins w:id="722" w:author="Alexander Resch" w:date="2022-01-19T20:25:00Z">
        <w:r w:rsidR="00E163AC">
          <w:rPr>
            <w:rFonts w:asciiTheme="majorHAnsi" w:hAnsiTheme="majorHAnsi" w:cstheme="majorHAnsi"/>
            <w:lang w:val="en-US"/>
          </w:rPr>
          <w:t>The resulting 10000 points were split into 10 subgroup</w:t>
        </w:r>
      </w:ins>
      <w:ins w:id="723" w:author="Alexander Resch" w:date="2022-01-19T20:26:00Z">
        <w:r w:rsidR="00E163AC">
          <w:rPr>
            <w:rFonts w:asciiTheme="majorHAnsi" w:hAnsiTheme="majorHAnsi" w:cstheme="majorHAnsi"/>
            <w:lang w:val="en-US"/>
          </w:rPr>
          <w:t>s, each of 2000 data points length.</w:t>
        </w:r>
      </w:ins>
    </w:p>
    <w:p w14:paraId="6303E97A" w14:textId="0D3813D1" w:rsidR="0032297A" w:rsidRPr="00F07AB2" w:rsidRDefault="0032297A" w:rsidP="0032297A">
      <w:pPr>
        <w:spacing w:after="0" w:line="240" w:lineRule="auto"/>
        <w:jc w:val="both"/>
        <w:rPr>
          <w:ins w:id="724" w:author="anna.resch88@gmail.com" w:date="2022-01-04T18:06:00Z"/>
          <w:rFonts w:asciiTheme="majorHAnsi" w:hAnsiTheme="majorHAnsi" w:cstheme="majorHAnsi"/>
          <w:lang w:val="en-US"/>
        </w:rPr>
      </w:pPr>
      <w:ins w:id="725" w:author="anna.resch88@gmail.com" w:date="2022-01-04T18:06:00Z">
        <w:r w:rsidRPr="00F07AB2">
          <w:rPr>
            <w:rFonts w:asciiTheme="majorHAnsi" w:hAnsiTheme="majorHAnsi" w:cstheme="majorHAnsi"/>
            <w:lang w:val="en-US"/>
          </w:rPr>
          <w:t xml:space="preserve">The </w:t>
        </w:r>
        <w:del w:id="726" w:author="Alexander Resch" w:date="2022-01-19T20:24:00Z">
          <w:r w:rsidRPr="00F07AB2" w:rsidDel="00E163AC">
            <w:rPr>
              <w:rFonts w:asciiTheme="majorHAnsi" w:hAnsiTheme="majorHAnsi" w:cstheme="majorHAnsi"/>
              <w:lang w:val="en-US"/>
            </w:rPr>
            <w:delText xml:space="preserve">mean </w:delText>
          </w:r>
        </w:del>
        <w:r w:rsidRPr="00F07AB2">
          <w:rPr>
            <w:rFonts w:asciiTheme="majorHAnsi" w:hAnsiTheme="majorHAnsi" w:cstheme="majorHAnsi"/>
            <w:lang w:val="en-US"/>
          </w:rPr>
          <w:t xml:space="preserve">Young’s modulus was calculated for each subgroup based on the slope of the </w:t>
        </w:r>
        <w:del w:id="727" w:author="Alexander Resch" w:date="2022-01-19T20:24:00Z">
          <w:r w:rsidRPr="00F07AB2" w:rsidDel="00E163AC">
            <w:rPr>
              <w:rFonts w:asciiTheme="majorHAnsi" w:hAnsiTheme="majorHAnsi" w:cstheme="majorHAnsi"/>
              <w:lang w:val="en-US"/>
            </w:rPr>
            <w:delText>secant</w:delText>
          </w:r>
        </w:del>
      </w:ins>
      <w:ins w:id="728" w:author="Alexander Resch" w:date="2022-01-19T20:24:00Z">
        <w:r w:rsidR="00E163AC">
          <w:rPr>
            <w:rFonts w:asciiTheme="majorHAnsi" w:hAnsiTheme="majorHAnsi" w:cstheme="majorHAnsi"/>
            <w:lang w:val="en-US"/>
          </w:rPr>
          <w:t xml:space="preserve">linear </w:t>
        </w:r>
      </w:ins>
      <w:ins w:id="729" w:author="Alexander Resch" w:date="2022-01-19T20:25:00Z">
        <w:r w:rsidR="00E163AC">
          <w:rPr>
            <w:rFonts w:asciiTheme="majorHAnsi" w:hAnsiTheme="majorHAnsi" w:cstheme="majorHAnsi"/>
            <w:lang w:val="en-US"/>
          </w:rPr>
          <w:t>fit</w:t>
        </w:r>
      </w:ins>
      <w:ins w:id="730" w:author="Alexander Resch" w:date="2022-01-19T20:27:00Z">
        <w:r w:rsidR="00E163AC">
          <w:rPr>
            <w:rFonts w:asciiTheme="majorHAnsi" w:hAnsiTheme="majorHAnsi" w:cstheme="majorHAnsi"/>
            <w:lang w:val="en-US"/>
          </w:rPr>
          <w:t xml:space="preserve"> through the elliptical stress-strain hysteresis curve.</w:t>
        </w:r>
      </w:ins>
      <w:ins w:id="731" w:author="anna.resch88@gmail.com" w:date="2022-01-04T18:06:00Z">
        <w:del w:id="732" w:author="Alexander Resch" w:date="2022-01-19T20:27:00Z">
          <w:r w:rsidRPr="00F07AB2" w:rsidDel="00E163AC">
            <w:rPr>
              <w:rFonts w:asciiTheme="majorHAnsi" w:hAnsiTheme="majorHAnsi" w:cstheme="majorHAnsi"/>
              <w:lang w:val="en-US"/>
            </w:rPr>
            <w:delText xml:space="preserve"> connecting the zero point and the maximum points in the stress-st</w:delText>
          </w:r>
          <w:r w:rsidDel="00E163AC">
            <w:rPr>
              <w:rFonts w:asciiTheme="majorHAnsi" w:hAnsiTheme="majorHAnsi" w:cstheme="majorHAnsi"/>
              <w:lang w:val="en-US"/>
            </w:rPr>
            <w:delText>rain curve.</w:delText>
          </w:r>
        </w:del>
        <w:r>
          <w:rPr>
            <w:rFonts w:asciiTheme="majorHAnsi" w:hAnsiTheme="majorHAnsi" w:cstheme="majorHAnsi"/>
            <w:lang w:val="en-US"/>
          </w:rPr>
          <w:t xml:space="preserve"> </w:t>
        </w:r>
      </w:ins>
    </w:p>
    <w:p w14:paraId="2820D818" w14:textId="77777777" w:rsidR="0032297A" w:rsidRPr="00F07AB2" w:rsidRDefault="0032297A" w:rsidP="0032297A">
      <w:pPr>
        <w:jc w:val="both"/>
        <w:rPr>
          <w:ins w:id="733" w:author="anna.resch88@gmail.com" w:date="2022-01-04T18:06:00Z"/>
          <w:rFonts w:asciiTheme="majorHAnsi" w:hAnsiTheme="majorHAnsi" w:cstheme="majorHAnsi"/>
          <w:lang w:val="en-US"/>
        </w:rPr>
      </w:pPr>
    </w:p>
    <w:p w14:paraId="0F0EE458" w14:textId="77777777" w:rsidR="0032297A" w:rsidRPr="000D5FDB" w:rsidRDefault="0032297A" w:rsidP="0032297A">
      <w:pPr>
        <w:jc w:val="both"/>
        <w:rPr>
          <w:ins w:id="734" w:author="anna.resch88@gmail.com" w:date="2022-01-04T18:06:00Z"/>
          <w:rFonts w:asciiTheme="majorHAnsi" w:hAnsiTheme="majorHAnsi" w:cstheme="majorHAnsi"/>
          <w:lang w:val="en-US"/>
        </w:rPr>
      </w:pPr>
      <w:ins w:id="735" w:author="anna.resch88@gmail.com" w:date="2022-01-04T18:06:00Z">
        <w:r w:rsidRPr="00F07AB2" w:rsidDel="00026998">
          <w:rPr>
            <w:rFonts w:asciiTheme="majorHAnsi" w:hAnsiTheme="majorHAnsi" w:cstheme="majorHAnsi"/>
            <w:lang w:val="en-US"/>
          </w:rPr>
          <w:t xml:space="preserve"> </w:t>
        </w:r>
      </w:ins>
    </w:p>
    <w:p w14:paraId="495AAC5B" w14:textId="37E0C8FC" w:rsidR="0032297A" w:rsidDel="00AA3C3E" w:rsidRDefault="0032297A" w:rsidP="0032297A">
      <w:pPr>
        <w:jc w:val="both"/>
        <w:rPr>
          <w:ins w:id="736" w:author="anna.resch88@gmail.com" w:date="2022-01-04T18:06:00Z"/>
          <w:del w:id="737" w:author="Alexander Resch" w:date="2022-01-19T20:28:00Z"/>
          <w:rFonts w:asciiTheme="majorHAnsi" w:hAnsiTheme="majorHAnsi" w:cstheme="majorHAnsi"/>
          <w:i/>
          <w:iCs/>
          <w:lang w:val="en-US"/>
        </w:rPr>
      </w:pPr>
      <w:commentRangeStart w:id="738"/>
      <w:commentRangeStart w:id="739"/>
      <w:ins w:id="740" w:author="anna.resch88@gmail.com" w:date="2022-01-04T18:06:00Z">
        <w:del w:id="741" w:author="Alexander Resch" w:date="2022-01-19T20:28:00Z">
          <w:r w:rsidRPr="000D5FDB" w:rsidDel="00AA3C3E">
            <w:rPr>
              <w:rFonts w:asciiTheme="majorHAnsi" w:hAnsiTheme="majorHAnsi" w:cstheme="majorHAnsi"/>
              <w:b/>
              <w:bCs/>
              <w:i/>
              <w:iCs/>
              <w:highlight w:val="magenta"/>
              <w:lang w:val="en-US"/>
            </w:rPr>
            <w:lastRenderedPageBreak/>
            <w:delText xml:space="preserve">Figure </w:delText>
          </w:r>
          <w:commentRangeEnd w:id="738"/>
          <w:r w:rsidRPr="000D5FDB" w:rsidDel="00AA3C3E">
            <w:rPr>
              <w:rStyle w:val="Kommentarzeichen"/>
              <w:highlight w:val="magenta"/>
            </w:rPr>
            <w:commentReference w:id="738"/>
          </w:r>
        </w:del>
      </w:ins>
      <w:commentRangeEnd w:id="739"/>
      <w:r w:rsidR="00AD0B65">
        <w:rPr>
          <w:rStyle w:val="Kommentarzeichen"/>
        </w:rPr>
        <w:commentReference w:id="739"/>
      </w:r>
      <w:ins w:id="742" w:author="anna.resch88@gmail.com" w:date="2022-01-04T18:06:00Z">
        <w:del w:id="743" w:author="Alexander Resch" w:date="2022-01-19T20:28:00Z">
          <w:r w:rsidRPr="000D5FDB" w:rsidDel="00AA3C3E">
            <w:rPr>
              <w:rFonts w:asciiTheme="majorHAnsi" w:hAnsiTheme="majorHAnsi" w:cstheme="majorHAnsi"/>
              <w:b/>
              <w:bCs/>
              <w:i/>
              <w:iCs/>
              <w:highlight w:val="magenta"/>
              <w:lang w:val="en-US"/>
            </w:rPr>
            <w:delText>S-</w:delText>
          </w:r>
          <w:r w:rsidDel="00AA3C3E">
            <w:rPr>
              <w:rFonts w:asciiTheme="majorHAnsi" w:hAnsiTheme="majorHAnsi" w:cstheme="majorHAnsi"/>
              <w:b/>
              <w:bCs/>
              <w:i/>
              <w:iCs/>
              <w:highlight w:val="magenta"/>
              <w:lang w:val="en-US"/>
            </w:rPr>
            <w:delText>10</w:delText>
          </w:r>
          <w:r w:rsidRPr="000D5FDB" w:rsidDel="00AA3C3E">
            <w:rPr>
              <w:rFonts w:asciiTheme="majorHAnsi" w:hAnsiTheme="majorHAnsi" w:cstheme="majorHAnsi"/>
              <w:b/>
              <w:bCs/>
              <w:i/>
              <w:iCs/>
              <w:highlight w:val="magenta"/>
              <w:lang w:val="en-US"/>
            </w:rPr>
            <w:delText>:</w:delText>
          </w:r>
          <w:r w:rsidRPr="000D5FDB" w:rsidDel="00AA3C3E">
            <w:rPr>
              <w:rFonts w:asciiTheme="majorHAnsi" w:hAnsiTheme="majorHAnsi" w:cstheme="majorHAnsi"/>
              <w:i/>
              <w:iCs/>
              <w:highlight w:val="magenta"/>
              <w:lang w:val="en-US"/>
            </w:rPr>
            <w:delText xml:space="preserve"> </w:delText>
          </w:r>
          <w:r w:rsidRPr="000D5FDB" w:rsidDel="00AA3C3E">
            <w:rPr>
              <w:rFonts w:asciiTheme="majorHAnsi" w:hAnsiTheme="majorHAnsi" w:cstheme="majorHAnsi"/>
              <w:b/>
              <w:bCs/>
              <w:i/>
              <w:iCs/>
              <w:highlight w:val="magenta"/>
              <w:lang w:val="en-US"/>
            </w:rPr>
            <w:delText>Sequence of data processing</w:delText>
          </w:r>
          <w:r w:rsidRPr="000D5FDB" w:rsidDel="00AA3C3E">
            <w:rPr>
              <w:rFonts w:asciiTheme="majorHAnsi" w:hAnsiTheme="majorHAnsi" w:cstheme="majorHAnsi"/>
              <w:i/>
              <w:iCs/>
              <w:highlight w:val="magenta"/>
              <w:lang w:val="en-US"/>
            </w:rPr>
            <w:delText>.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Fourier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calculated based on the slope of the secant of the resulting stress-strain curve for each subgroup of a given sample. Mean Young’s moduli (average of Young’s moduli of the four subgroups) are shown for each hydrogel sample in Table 1.</w:delText>
          </w:r>
        </w:del>
      </w:ins>
    </w:p>
    <w:p w14:paraId="3692F53A" w14:textId="77777777" w:rsidR="0032297A" w:rsidRDefault="0032297A" w:rsidP="0032297A">
      <w:pPr>
        <w:jc w:val="both"/>
        <w:rPr>
          <w:ins w:id="744" w:author="anna.resch88@gmail.com" w:date="2022-01-04T18:06:00Z"/>
          <w:rFonts w:asciiTheme="majorHAnsi" w:hAnsiTheme="majorHAnsi" w:cstheme="majorHAnsi"/>
          <w:lang w:val="en-US"/>
        </w:rPr>
      </w:pPr>
    </w:p>
    <w:p w14:paraId="3ED68790" w14:textId="5E9E0211" w:rsidR="0032297A" w:rsidRDefault="0032297A" w:rsidP="0032297A">
      <w:pPr>
        <w:jc w:val="both"/>
        <w:rPr>
          <w:rFonts w:asciiTheme="majorHAnsi" w:hAnsiTheme="majorHAnsi" w:cstheme="majorHAnsi"/>
          <w:lang w:val="en-US"/>
        </w:rPr>
      </w:pPr>
      <w:commentRangeStart w:id="745"/>
      <w:ins w:id="746" w:author="anna.resch88@gmail.com" w:date="2022-01-04T18:06:00Z">
        <w:del w:id="747" w:author="Alexander Resch" w:date="2022-01-19T20:29:00Z">
          <w:r w:rsidRPr="000D5FDB" w:rsidDel="00AA3C3E">
            <w:rPr>
              <w:rFonts w:asciiTheme="majorHAnsi" w:hAnsiTheme="majorHAnsi" w:cstheme="majorHAnsi"/>
              <w:highlight w:val="magenta"/>
              <w:lang w:val="en-US"/>
            </w:rPr>
            <w:delText xml:space="preserve">After </w:delText>
          </w:r>
          <w:commentRangeEnd w:id="745"/>
          <w:r w:rsidDel="00AA3C3E">
            <w:rPr>
              <w:rStyle w:val="Kommentarzeichen"/>
            </w:rPr>
            <w:commentReference w:id="745"/>
          </w:r>
          <w:r w:rsidRPr="000D5FDB" w:rsidDel="00AA3C3E">
            <w:rPr>
              <w:rFonts w:asciiTheme="majorHAnsi" w:hAnsiTheme="majorHAnsi" w:cstheme="majorHAnsi"/>
              <w:highlight w:val="magenta"/>
              <w:lang w:val="en-US"/>
            </w:rPr>
            <w:delText>200 stretch cycles, only slight</w:delText>
          </w:r>
        </w:del>
      </w:ins>
      <w:ins w:id="748" w:author="Alexander Resch" w:date="2022-01-19T20:29:00Z">
        <w:r w:rsidR="00AA3C3E">
          <w:rPr>
            <w:rFonts w:asciiTheme="majorHAnsi" w:hAnsiTheme="majorHAnsi" w:cstheme="majorHAnsi"/>
            <w:highlight w:val="magenta"/>
            <w:lang w:val="en-US"/>
          </w:rPr>
          <w:t>No evidence for</w:t>
        </w:r>
      </w:ins>
      <w:ins w:id="749" w:author="anna.resch88@gmail.com" w:date="2022-01-04T18:06:00Z">
        <w:r w:rsidRPr="000D5FDB">
          <w:rPr>
            <w:rFonts w:asciiTheme="majorHAnsi" w:hAnsiTheme="majorHAnsi" w:cstheme="majorHAnsi"/>
            <w:highlight w:val="magenta"/>
            <w:lang w:val="en-US"/>
          </w:rPr>
          <w:t xml:space="preserve"> </w:t>
        </w:r>
        <w:del w:id="750" w:author="Alexander Resch" w:date="2022-01-19T20:30:00Z">
          <w:r w:rsidRPr="000D5FDB" w:rsidDel="00AA3C3E">
            <w:rPr>
              <w:rFonts w:asciiTheme="majorHAnsi" w:hAnsiTheme="majorHAnsi" w:cstheme="majorHAnsi"/>
              <w:highlight w:val="magenta"/>
              <w:lang w:val="en-US"/>
            </w:rPr>
            <w:delText>deviations in the</w:delText>
          </w:r>
        </w:del>
      </w:ins>
      <w:ins w:id="751" w:author="Alexander Resch" w:date="2022-01-19T20:36:00Z">
        <w:r w:rsidR="005F10BD">
          <w:rPr>
            <w:rFonts w:asciiTheme="majorHAnsi" w:hAnsiTheme="majorHAnsi" w:cstheme="majorHAnsi"/>
            <w:highlight w:val="magenta"/>
            <w:lang w:val="en-US"/>
          </w:rPr>
          <w:t>a systematic</w:t>
        </w:r>
      </w:ins>
      <w:ins w:id="752" w:author="Alexander Resch" w:date="2022-01-19T20:30:00Z">
        <w:r w:rsidR="00AA3C3E">
          <w:rPr>
            <w:rFonts w:asciiTheme="majorHAnsi" w:hAnsiTheme="majorHAnsi" w:cstheme="majorHAnsi"/>
            <w:highlight w:val="magenta"/>
            <w:lang w:val="en-US"/>
          </w:rPr>
          <w:t xml:space="preserve"> decrea</w:t>
        </w:r>
      </w:ins>
      <w:ins w:id="753" w:author="Alexander Resch" w:date="2022-01-19T20:36:00Z">
        <w:r w:rsidR="005F10BD">
          <w:rPr>
            <w:rFonts w:asciiTheme="majorHAnsi" w:hAnsiTheme="majorHAnsi" w:cstheme="majorHAnsi"/>
            <w:highlight w:val="magenta"/>
            <w:lang w:val="en-US"/>
          </w:rPr>
          <w:t>se in</w:t>
        </w:r>
      </w:ins>
      <w:ins w:id="754" w:author="anna.resch88@gmail.com" w:date="2022-01-04T18:06:00Z">
        <w:del w:id="755" w:author="Alexander Resch" w:date="2022-01-19T20:30:00Z">
          <w:r w:rsidRPr="000D5FDB" w:rsidDel="00AA3C3E">
            <w:rPr>
              <w:rFonts w:asciiTheme="majorHAnsi" w:hAnsiTheme="majorHAnsi" w:cstheme="majorHAnsi"/>
              <w:highlight w:val="magenta"/>
              <w:lang w:val="en-US"/>
            </w:rPr>
            <w:delText xml:space="preserve"> </w:delText>
          </w:r>
        </w:del>
      </w:ins>
      <w:ins w:id="756" w:author="Alexander Resch" w:date="2022-01-19T20:30:00Z">
        <w:r w:rsidR="00AA3C3E">
          <w:rPr>
            <w:rFonts w:asciiTheme="majorHAnsi" w:hAnsiTheme="majorHAnsi" w:cstheme="majorHAnsi"/>
            <w:highlight w:val="magenta"/>
            <w:lang w:val="en-US"/>
          </w:rPr>
          <w:t xml:space="preserve"> </w:t>
        </w:r>
      </w:ins>
      <w:ins w:id="757" w:author="anna.resch88@gmail.com" w:date="2022-01-04T18:06:00Z">
        <w:r w:rsidRPr="000D5FDB">
          <w:rPr>
            <w:rFonts w:asciiTheme="majorHAnsi" w:hAnsiTheme="majorHAnsi" w:cstheme="majorHAnsi"/>
            <w:highlight w:val="magenta"/>
            <w:lang w:val="en-US"/>
          </w:rPr>
          <w:t>Young’s modul</w:t>
        </w:r>
        <w:del w:id="758" w:author="Alexander Resch" w:date="2022-01-19T20:30:00Z">
          <w:r w:rsidRPr="000D5FDB" w:rsidDel="00AA3C3E">
            <w:rPr>
              <w:rFonts w:asciiTheme="majorHAnsi" w:hAnsiTheme="majorHAnsi" w:cstheme="majorHAnsi"/>
              <w:highlight w:val="magenta"/>
              <w:lang w:val="en-US"/>
            </w:rPr>
            <w:delText>u</w:delText>
          </w:r>
        </w:del>
      </w:ins>
      <w:ins w:id="759" w:author="Alexander Resch" w:date="2022-01-19T20:30:00Z">
        <w:r w:rsidR="00AA3C3E">
          <w:rPr>
            <w:rFonts w:asciiTheme="majorHAnsi" w:hAnsiTheme="majorHAnsi" w:cstheme="majorHAnsi"/>
            <w:highlight w:val="magenta"/>
            <w:lang w:val="en-US"/>
          </w:rPr>
          <w:t>i</w:t>
        </w:r>
      </w:ins>
      <w:ins w:id="760" w:author="anna.resch88@gmail.com" w:date="2022-01-04T18:06:00Z">
        <w:del w:id="761" w:author="Alexander Resch" w:date="2022-01-19T20:30:00Z">
          <w:r w:rsidRPr="000D5FDB" w:rsidDel="00AA3C3E">
            <w:rPr>
              <w:rFonts w:asciiTheme="majorHAnsi" w:hAnsiTheme="majorHAnsi" w:cstheme="majorHAnsi"/>
              <w:highlight w:val="magenta"/>
              <w:lang w:val="en-US"/>
            </w:rPr>
            <w:delText>s</w:delText>
          </w:r>
        </w:del>
        <w:r w:rsidRPr="000D5FDB">
          <w:rPr>
            <w:rFonts w:asciiTheme="majorHAnsi" w:hAnsiTheme="majorHAnsi" w:cstheme="majorHAnsi"/>
            <w:highlight w:val="magenta"/>
            <w:lang w:val="en-US"/>
          </w:rPr>
          <w:t xml:space="preserve"> </w:t>
        </w:r>
      </w:ins>
      <w:ins w:id="762" w:author="Alexander Resch" w:date="2022-01-19T20:31:00Z">
        <w:r w:rsidR="00AA3C3E">
          <w:rPr>
            <w:rFonts w:asciiTheme="majorHAnsi" w:hAnsiTheme="majorHAnsi" w:cstheme="majorHAnsi"/>
            <w:highlight w:val="magenta"/>
            <w:lang w:val="en-US"/>
          </w:rPr>
          <w:t xml:space="preserve">across the subgroups for any given measurement series </w:t>
        </w:r>
      </w:ins>
      <w:ins w:id="763" w:author="anna.resch88@gmail.com" w:date="2022-01-04T18:06:00Z">
        <w:r w:rsidRPr="000D5FDB">
          <w:rPr>
            <w:rFonts w:asciiTheme="majorHAnsi" w:hAnsiTheme="majorHAnsi" w:cstheme="majorHAnsi"/>
            <w:highlight w:val="magenta"/>
            <w:lang w:val="en-US"/>
          </w:rPr>
          <w:t xml:space="preserve">were </w:t>
        </w:r>
        <w:proofErr w:type="spellStart"/>
        <w:r w:rsidRPr="000D5FDB">
          <w:rPr>
            <w:rFonts w:asciiTheme="majorHAnsi" w:hAnsiTheme="majorHAnsi" w:cstheme="majorHAnsi"/>
            <w:highlight w:val="magenta"/>
            <w:lang w:val="en-US"/>
          </w:rPr>
          <w:t>observed.</w:t>
        </w:r>
        <w:del w:id="764" w:author="Alexander Resch" w:date="2022-01-19T20:33:00Z">
          <w:r w:rsidRPr="000D5FDB" w:rsidDel="005F10BD">
            <w:rPr>
              <w:rFonts w:asciiTheme="majorHAnsi" w:hAnsiTheme="majorHAnsi" w:cstheme="majorHAnsi"/>
              <w:highlight w:val="magenta"/>
              <w:lang w:val="en-US"/>
            </w:rPr>
            <w:delText xml:space="preserve"> </w:delText>
          </w:r>
        </w:del>
      </w:ins>
      <w:ins w:id="765" w:author="Alexander Resch" w:date="2022-01-19T20:34:00Z">
        <w:r w:rsidR="005F10BD">
          <w:rPr>
            <w:rFonts w:asciiTheme="majorHAnsi" w:hAnsiTheme="majorHAnsi" w:cstheme="majorHAnsi"/>
            <w:highlight w:val="magenta"/>
            <w:lang w:val="en-US"/>
          </w:rPr>
          <w:t>Therefore</w:t>
        </w:r>
        <w:proofErr w:type="spellEnd"/>
        <w:r w:rsidR="005F10BD">
          <w:rPr>
            <w:rFonts w:asciiTheme="majorHAnsi" w:hAnsiTheme="majorHAnsi" w:cstheme="majorHAnsi"/>
            <w:highlight w:val="magenta"/>
            <w:lang w:val="en-US"/>
          </w:rPr>
          <w:t>, s</w:t>
        </w:r>
      </w:ins>
      <w:ins w:id="766" w:author="Alexander Resch" w:date="2022-01-19T20:33:00Z">
        <w:r w:rsidR="00AA3C3E">
          <w:rPr>
            <w:rFonts w:asciiTheme="majorHAnsi" w:hAnsiTheme="majorHAnsi" w:cstheme="majorHAnsi"/>
            <w:highlight w:val="magenta"/>
            <w:lang w:val="en-US"/>
          </w:rPr>
          <w:t xml:space="preserve">mall </w:t>
        </w:r>
        <w:r w:rsidR="005F10BD">
          <w:rPr>
            <w:rFonts w:asciiTheme="majorHAnsi" w:hAnsiTheme="majorHAnsi" w:cstheme="majorHAnsi"/>
            <w:highlight w:val="magenta"/>
            <w:lang w:val="en-US"/>
          </w:rPr>
          <w:t xml:space="preserve">and random </w:t>
        </w:r>
        <w:r w:rsidR="00AA3C3E">
          <w:rPr>
            <w:rFonts w:asciiTheme="majorHAnsi" w:hAnsiTheme="majorHAnsi" w:cstheme="majorHAnsi"/>
            <w:highlight w:val="magenta"/>
            <w:lang w:val="en-US"/>
          </w:rPr>
          <w:t xml:space="preserve">variations in the </w:t>
        </w:r>
        <w:r w:rsidR="005F10BD">
          <w:rPr>
            <w:rFonts w:asciiTheme="majorHAnsi" w:hAnsiTheme="majorHAnsi" w:cstheme="majorHAnsi"/>
            <w:highlight w:val="magenta"/>
            <w:lang w:val="en-US"/>
          </w:rPr>
          <w:t xml:space="preserve">measured </w:t>
        </w:r>
      </w:ins>
      <w:ins w:id="767" w:author="Alexander Resch" w:date="2022-01-19T20:34:00Z">
        <w:r w:rsidR="005F10BD">
          <w:rPr>
            <w:rFonts w:asciiTheme="majorHAnsi" w:hAnsiTheme="majorHAnsi" w:cstheme="majorHAnsi"/>
            <w:highlight w:val="magenta"/>
            <w:lang w:val="en-US"/>
          </w:rPr>
          <w:t xml:space="preserve">force give </w:t>
        </w:r>
      </w:ins>
      <w:ins w:id="768" w:author="anna.resch88@gmail.com" w:date="2022-01-04T18:06:00Z">
        <w:del w:id="769" w:author="Alexander Resch" w:date="2022-01-19T20:34:00Z">
          <w:r w:rsidRPr="000D5FDB" w:rsidDel="005F10BD">
            <w:rPr>
              <w:rFonts w:asciiTheme="majorHAnsi" w:hAnsiTheme="majorHAnsi" w:cstheme="majorHAnsi"/>
              <w:highlight w:val="magenta"/>
              <w:lang w:val="en-US"/>
            </w:rPr>
            <w:delText>Proceeding in time, both deviations to higher and to lower Young’s moduli have been observed, giving</w:delText>
          </w:r>
        </w:del>
        <w:r w:rsidRPr="000D5FDB">
          <w:rPr>
            <w:rFonts w:asciiTheme="majorHAnsi" w:hAnsiTheme="majorHAnsi" w:cstheme="majorHAnsi"/>
            <w:highlight w:val="magenta"/>
            <w:lang w:val="en-US"/>
          </w:rPr>
          <w:t xml:space="preserve"> rise to the assumption that it’s not physical fatigue being </w:t>
        </w:r>
        <w:del w:id="770" w:author="Alexander Resch" w:date="2022-01-19T20:34:00Z">
          <w:r w:rsidRPr="000D5FDB" w:rsidDel="005F10BD">
            <w:rPr>
              <w:rFonts w:asciiTheme="majorHAnsi" w:hAnsiTheme="majorHAnsi" w:cstheme="majorHAnsi"/>
              <w:highlight w:val="magenta"/>
              <w:lang w:val="en-US"/>
            </w:rPr>
            <w:delText>shown</w:delText>
          </w:r>
        </w:del>
      </w:ins>
      <w:ins w:id="771" w:author="Alexander Resch" w:date="2022-01-19T20:34:00Z">
        <w:r w:rsidR="005F10BD">
          <w:rPr>
            <w:rFonts w:asciiTheme="majorHAnsi" w:hAnsiTheme="majorHAnsi" w:cstheme="majorHAnsi"/>
            <w:highlight w:val="magenta"/>
            <w:lang w:val="en-US"/>
          </w:rPr>
          <w:t>measured</w:t>
        </w:r>
      </w:ins>
      <w:ins w:id="772" w:author="anna.resch88@gmail.com" w:date="2022-01-04T18:06:00Z">
        <w:r w:rsidRPr="000D5FDB">
          <w:rPr>
            <w:rFonts w:asciiTheme="majorHAnsi" w:hAnsiTheme="majorHAnsi" w:cstheme="majorHAnsi"/>
            <w:highlight w:val="magenta"/>
            <w:lang w:val="en-US"/>
          </w:rPr>
          <w:t xml:space="preserve">, but </w:t>
        </w:r>
      </w:ins>
      <w:ins w:id="773" w:author="Alexander Resch" w:date="2022-01-19T20:35:00Z">
        <w:r w:rsidR="005F10BD">
          <w:rPr>
            <w:rFonts w:asciiTheme="majorHAnsi" w:hAnsiTheme="majorHAnsi" w:cstheme="majorHAnsi"/>
            <w:highlight w:val="magenta"/>
            <w:lang w:val="en-US"/>
          </w:rPr>
          <w:t>measurement noise</w:t>
        </w:r>
      </w:ins>
      <w:ins w:id="774" w:author="Alexander Resch" w:date="2022-01-19T20:36:00Z">
        <w:r w:rsidR="005F10BD">
          <w:rPr>
            <w:rFonts w:asciiTheme="majorHAnsi" w:hAnsiTheme="majorHAnsi" w:cstheme="majorHAnsi"/>
            <w:highlight w:val="magenta"/>
            <w:lang w:val="en-US"/>
          </w:rPr>
          <w:t xml:space="preserve"> and</w:t>
        </w:r>
      </w:ins>
      <w:ins w:id="775" w:author="anna.resch88@gmail.com" w:date="2022-01-04T18:06:00Z">
        <w:del w:id="776" w:author="Alexander Resch" w:date="2022-01-19T20:36:00Z">
          <w:r w:rsidRPr="000D5FDB" w:rsidDel="005F10BD">
            <w:rPr>
              <w:rFonts w:asciiTheme="majorHAnsi" w:hAnsiTheme="majorHAnsi" w:cstheme="majorHAnsi"/>
              <w:highlight w:val="magenta"/>
              <w:lang w:val="en-US"/>
            </w:rPr>
            <w:delText>rather</w:delText>
          </w:r>
        </w:del>
        <w:r w:rsidRPr="000D5FDB">
          <w:rPr>
            <w:rFonts w:asciiTheme="majorHAnsi" w:hAnsiTheme="majorHAnsi" w:cstheme="majorHAnsi"/>
            <w:highlight w:val="magenta"/>
            <w:lang w:val="en-US"/>
          </w:rPr>
          <w:t xml:space="preserve"> external effects.</w:t>
        </w:r>
      </w:ins>
    </w:p>
    <w:p w14:paraId="4B950DE1" w14:textId="77777777" w:rsidR="008E46FE" w:rsidRPr="00B04F30" w:rsidRDefault="008E46FE">
      <w:pPr>
        <w:pStyle w:val="berschrift3"/>
        <w:numPr>
          <w:ilvl w:val="0"/>
          <w:numId w:val="47"/>
        </w:numPr>
        <w:jc w:val="both"/>
        <w:rPr>
          <w:rFonts w:cstheme="majorHAnsi"/>
          <w:lang w:val="en-US"/>
        </w:rPr>
        <w:pPrChange w:id="777" w:author="anna.resch88@gmail.com" w:date="2022-01-04T10:53:00Z">
          <w:pPr>
            <w:pStyle w:val="berschrift3"/>
            <w:numPr>
              <w:numId w:val="44"/>
            </w:numPr>
            <w:ind w:left="360" w:hanging="360"/>
            <w:jc w:val="both"/>
          </w:pPr>
        </w:pPrChange>
      </w:pPr>
      <w:r>
        <w:rPr>
          <w:rFonts w:cstheme="majorHAnsi"/>
          <w:lang w:val="en-US"/>
        </w:rPr>
        <w:t>Statistical analyses</w:t>
      </w:r>
    </w:p>
    <w:p w14:paraId="060A135A" w14:textId="2F946968" w:rsidR="008E46FE" w:rsidRPr="008E46FE" w:rsidRDefault="008E46FE" w:rsidP="0032297A">
      <w:pPr>
        <w:jc w:val="both"/>
        <w:rPr>
          <w:ins w:id="778" w:author="anna.resch88@gmail.com" w:date="2022-01-04T18:06:00Z"/>
          <w:rFonts w:asciiTheme="majorHAnsi" w:hAnsiTheme="majorHAnsi" w:cstheme="majorHAnsi"/>
          <w:lang w:val="en-US"/>
        </w:rPr>
      </w:pPr>
      <w:r w:rsidRPr="008E46FE">
        <w:rPr>
          <w:rFonts w:asciiTheme="majorHAnsi" w:hAnsiTheme="majorHAnsi" w:cstheme="majorHAnsi"/>
          <w:lang w:val="en-US"/>
        </w:rPr>
        <w:t>Statistical analyses were performed using GraphPad Prism v9.2.0 or higher. Nanoindentation data were analyzed via nested one-way ANOVA</w:t>
      </w:r>
      <w:r>
        <w:rPr>
          <w:rFonts w:asciiTheme="majorHAnsi" w:hAnsiTheme="majorHAnsi" w:cstheme="majorHAnsi"/>
          <w:lang w:val="en-US"/>
        </w:rPr>
        <w:t xml:space="preserve"> (individual samples were nested per hydrogel type).</w:t>
      </w:r>
      <w:r w:rsidRPr="008E46FE">
        <w:rPr>
          <w:rFonts w:asciiTheme="majorHAnsi" w:hAnsiTheme="majorHAnsi" w:cstheme="majorHAnsi"/>
          <w:lang w:val="en-US"/>
        </w:rPr>
        <w:t xml:space="preserve"> </w:t>
      </w:r>
      <w:proofErr w:type="spellStart"/>
      <w:r w:rsidRPr="008E46FE">
        <w:rPr>
          <w:rFonts w:asciiTheme="majorHAnsi" w:hAnsiTheme="majorHAnsi" w:cstheme="majorHAnsi"/>
          <w:lang w:val="en-US"/>
        </w:rPr>
        <w:t>Šídák’s</w:t>
      </w:r>
      <w:proofErr w:type="spellEnd"/>
      <w:r w:rsidRPr="008E46FE">
        <w:rPr>
          <w:rFonts w:asciiTheme="majorHAnsi" w:hAnsiTheme="majorHAnsi" w:cstheme="majorHAnsi"/>
          <w:lang w:val="en-US"/>
        </w:rPr>
        <w:t xml:space="preserve"> post-hoc multiple comparison test</w:t>
      </w:r>
      <w:r>
        <w:rPr>
          <w:rFonts w:asciiTheme="majorHAnsi" w:hAnsiTheme="majorHAnsi" w:cstheme="majorHAnsi"/>
          <w:lang w:val="en-US"/>
        </w:rPr>
        <w:t xml:space="preserve"> was performed for prespecified group pairs to assess inter-group differences</w:t>
      </w:r>
      <w:r w:rsidRPr="008E46FE">
        <w:rPr>
          <w:rFonts w:asciiTheme="majorHAnsi" w:hAnsiTheme="majorHAnsi" w:cstheme="majorHAnsi"/>
          <w:lang w:val="en-US"/>
        </w:rPr>
        <w:t xml:space="preserve">. DMA data were </w:t>
      </w:r>
      <w:r w:rsidR="0025716F">
        <w:rPr>
          <w:rFonts w:asciiTheme="majorHAnsi" w:hAnsiTheme="majorHAnsi" w:cstheme="majorHAnsi"/>
          <w:lang w:val="en-US"/>
        </w:rPr>
        <w:t xml:space="preserve">first </w:t>
      </w:r>
      <w:r>
        <w:rPr>
          <w:rFonts w:asciiTheme="majorHAnsi" w:hAnsiTheme="majorHAnsi" w:cstheme="majorHAnsi"/>
          <w:lang w:val="en-US"/>
        </w:rPr>
        <w:t xml:space="preserve">analyzed via two-way ANOVA to assess the effect </w:t>
      </w:r>
      <w:r w:rsidR="0025716F">
        <w:rPr>
          <w:rFonts w:asciiTheme="majorHAnsi" w:hAnsiTheme="majorHAnsi" w:cstheme="majorHAnsi"/>
          <w:lang w:val="en-US"/>
        </w:rPr>
        <w:t xml:space="preserve">of different oscillatory frequencies (0.1 Hz and 1 Hz) and linker types (V20 vs. V40 vs. V20-RGD vs. V40-RGD). While the linker type yielded a significant difference (p=0.0078), the frequency did not (p=0.401), with </w:t>
      </w:r>
      <w:proofErr w:type="spellStart"/>
      <w:r w:rsidR="0025716F">
        <w:rPr>
          <w:rFonts w:asciiTheme="majorHAnsi" w:hAnsiTheme="majorHAnsi" w:cstheme="majorHAnsi"/>
          <w:lang w:val="en-US"/>
        </w:rPr>
        <w:t>p</w:t>
      </w:r>
      <w:r w:rsidR="0025716F" w:rsidRPr="0025716F">
        <w:rPr>
          <w:rFonts w:asciiTheme="majorHAnsi" w:hAnsiTheme="majorHAnsi" w:cstheme="majorHAnsi"/>
          <w:vertAlign w:val="subscript"/>
          <w:lang w:val="en-US"/>
        </w:rPr>
        <w:t>interaction</w:t>
      </w:r>
      <w:proofErr w:type="spellEnd"/>
      <w:r w:rsidR="0025716F">
        <w:rPr>
          <w:rFonts w:asciiTheme="majorHAnsi" w:hAnsiTheme="majorHAnsi" w:cstheme="majorHAnsi"/>
          <w:lang w:val="en-US"/>
        </w:rPr>
        <w:t xml:space="preserve">=0.370. Therefore, Young’s moduli obtained under different frequencies were pooled per linker type and data were </w:t>
      </w:r>
      <w:r w:rsidRPr="008E46FE">
        <w:rPr>
          <w:rFonts w:asciiTheme="majorHAnsi" w:hAnsiTheme="majorHAnsi" w:cstheme="majorHAnsi"/>
          <w:lang w:val="en-US"/>
        </w:rPr>
        <w:t>analyzed via one-way ANOVA employing a Welch test and Dunnett’s T3 post-hoc multiple comparison test.</w:t>
      </w:r>
    </w:p>
    <w:p w14:paraId="16BA9480" w14:textId="77777777" w:rsidR="00067C6D" w:rsidRDefault="00067C6D" w:rsidP="00D156CF">
      <w:pPr>
        <w:rPr>
          <w:lang w:val="en-US"/>
        </w:rPr>
      </w:pPr>
    </w:p>
    <w:p w14:paraId="0EDFA2E8" w14:textId="77777777" w:rsidR="00067C6D" w:rsidRPr="00B04F30" w:rsidRDefault="00067C6D">
      <w:pPr>
        <w:pStyle w:val="berschrift3"/>
        <w:numPr>
          <w:ilvl w:val="0"/>
          <w:numId w:val="47"/>
        </w:numPr>
        <w:jc w:val="both"/>
        <w:rPr>
          <w:rFonts w:cstheme="majorHAnsi"/>
          <w:lang w:val="en-US"/>
        </w:rPr>
        <w:pPrChange w:id="779" w:author="anna.resch88@gmail.com" w:date="2022-01-04T10:53:00Z">
          <w:pPr>
            <w:pStyle w:val="berschrift3"/>
            <w:numPr>
              <w:numId w:val="44"/>
            </w:numPr>
            <w:ind w:left="360" w:hanging="360"/>
            <w:jc w:val="both"/>
          </w:pPr>
        </w:pPrChange>
      </w:pPr>
      <w:bookmarkStart w:id="780" w:name="_Toc92462564"/>
      <w:r w:rsidRPr="00B04F30">
        <w:rPr>
          <w:rFonts w:cstheme="majorHAnsi"/>
          <w:lang w:val="en-US"/>
        </w:rPr>
        <w:t>Sealing of corneal tissue ruptures and stromal defects</w:t>
      </w:r>
      <w:bookmarkEnd w:id="780"/>
    </w:p>
    <w:p w14:paraId="5D2FE7AB" w14:textId="77777777" w:rsidR="00067C6D" w:rsidRPr="00F07AB2" w:rsidRDefault="00067C6D">
      <w:pPr>
        <w:pStyle w:val="berschrift4"/>
        <w:numPr>
          <w:ilvl w:val="1"/>
          <w:numId w:val="47"/>
        </w:numPr>
        <w:jc w:val="both"/>
        <w:rPr>
          <w:rFonts w:cstheme="majorHAnsi"/>
          <w:lang w:val="en-US"/>
        </w:rPr>
        <w:pPrChange w:id="781" w:author="anna.resch88@gmail.com" w:date="2022-01-04T10:53:00Z">
          <w:pPr>
            <w:pStyle w:val="berschrift4"/>
            <w:numPr>
              <w:ilvl w:val="1"/>
              <w:numId w:val="44"/>
            </w:numPr>
            <w:ind w:left="792" w:hanging="432"/>
            <w:jc w:val="both"/>
          </w:pPr>
        </w:pPrChange>
      </w:pPr>
      <w:bookmarkStart w:id="782" w:name="_Toc92462565"/>
      <w:r w:rsidRPr="00F07AB2">
        <w:rPr>
          <w:rFonts w:cstheme="majorHAnsi"/>
          <w:lang w:val="en-US"/>
        </w:rPr>
        <w:t>Filling and sealing of cornea defects in porcine eyes</w:t>
      </w:r>
      <w:bookmarkEnd w:id="782"/>
    </w:p>
    <w:p w14:paraId="4668EB7F" w14:textId="16E27566" w:rsidR="009862E1" w:rsidRDefault="00067C6D" w:rsidP="009862E1">
      <w:pPr>
        <w:jc w:val="both"/>
        <w:rPr>
          <w:ins w:id="783" w:author="anna.resch88@gmail.com" w:date="2022-01-04T10:54:00Z"/>
          <w:rFonts w:asciiTheme="majorHAnsi" w:hAnsiTheme="majorHAnsi" w:cstheme="majorHAnsi"/>
          <w:lang w:val="en-US"/>
        </w:rPr>
      </w:pPr>
      <w:r w:rsidRPr="00F07AB2">
        <w:rPr>
          <w:rFonts w:asciiTheme="majorHAnsi" w:hAnsiTheme="majorHAnsi" w:cstheme="majorHAnsi"/>
          <w:lang w:val="en-US"/>
        </w:rPr>
        <w:t>Extracted porcine eyes were obtained from a local butcher and were either frozen and thaw</w:t>
      </w:r>
      <w:r w:rsidR="00846C51">
        <w:rPr>
          <w:rFonts w:asciiTheme="majorHAnsi" w:hAnsiTheme="majorHAnsi" w:cstheme="majorHAnsi"/>
          <w:lang w:val="en-US"/>
        </w:rPr>
        <w:t>ed</w:t>
      </w:r>
      <w:r w:rsidRPr="00F07AB2">
        <w:rPr>
          <w:rFonts w:asciiTheme="majorHAnsi" w:hAnsiTheme="majorHAnsi" w:cstheme="majorHAnsi"/>
          <w:lang w:val="en-US"/>
        </w:rPr>
        <w:t xml:space="preserve"> or were used on the day of slaughter. Fresh eyes were de-epithelialized before the procedure. The cornea was either incised with a scalpel or lamellar defects were introduced. To prevent liquid from leaking out through the applied incision, a 1 % solution of sodium hyaluronate (Z-HYALIN®) was injected directly underneath the cornea. Next, a paracentesis was set, and a small amount of air was injected into the anterior chamber, right behind the incision. Protein aliquots of ULD-V20-ULD and ULD-V40-ULD were dissolved in PBS buffer with 2.5 mM riboflavin and 30 mM APS, 2-</w:t>
      </w:r>
      <w:r w:rsidR="0007752A">
        <w:rPr>
          <w:rFonts w:asciiTheme="majorHAnsi" w:hAnsiTheme="majorHAnsi" w:cstheme="majorHAnsi"/>
          <w:lang w:val="en-US"/>
        </w:rPr>
        <w:t>4</w:t>
      </w:r>
      <w:r w:rsidRPr="00F07AB2">
        <w:rPr>
          <w:rFonts w:asciiTheme="majorHAnsi" w:hAnsiTheme="majorHAnsi" w:cstheme="majorHAnsi"/>
          <w:lang w:val="en-US"/>
        </w:rPr>
        <w:t xml:space="preserve"> µ</w:t>
      </w:r>
      <w:r w:rsidR="0007752A">
        <w:rPr>
          <w:rFonts w:asciiTheme="majorHAnsi" w:hAnsiTheme="majorHAnsi" w:cstheme="majorHAnsi"/>
          <w:lang w:val="en-US"/>
        </w:rPr>
        <w:t>L</w:t>
      </w:r>
      <w:r w:rsidRPr="00F07AB2">
        <w:rPr>
          <w:rFonts w:asciiTheme="majorHAnsi" w:hAnsiTheme="majorHAnsi" w:cstheme="majorHAnsi"/>
          <w:lang w:val="en-US"/>
        </w:rPr>
        <w:t xml:space="preserve"> of the freshly prepared </w:t>
      </w:r>
      <w:r w:rsidR="005F4A65">
        <w:rPr>
          <w:rFonts w:asciiTheme="majorHAnsi" w:hAnsiTheme="majorHAnsi" w:cstheme="majorHAnsi"/>
          <w:lang w:val="en-US"/>
        </w:rPr>
        <w:t>non-</w:t>
      </w:r>
      <w:proofErr w:type="spellStart"/>
      <w:r w:rsidR="005F4A65">
        <w:rPr>
          <w:rFonts w:asciiTheme="majorHAnsi" w:hAnsiTheme="majorHAnsi" w:cstheme="majorHAnsi"/>
          <w:lang w:val="en-US"/>
        </w:rPr>
        <w:t>photocrosslinked</w:t>
      </w:r>
      <w:proofErr w:type="spellEnd"/>
      <w:r w:rsidR="005F4A65">
        <w:rPr>
          <w:rFonts w:asciiTheme="majorHAnsi" w:hAnsiTheme="majorHAnsi" w:cstheme="majorHAnsi"/>
          <w:lang w:val="en-US"/>
        </w:rPr>
        <w:t xml:space="preserve"> protein</w:t>
      </w:r>
      <w:r w:rsidRPr="00F07AB2">
        <w:rPr>
          <w:rFonts w:asciiTheme="majorHAnsi" w:hAnsiTheme="majorHAnsi" w:cstheme="majorHAnsi"/>
          <w:lang w:val="en-US"/>
        </w:rPr>
        <w:t xml:space="preserve">-solution were pipetted onto the corneal defect and illuminated with a </w:t>
      </w:r>
      <w:bookmarkStart w:id="784" w:name="_Hlk45959159"/>
      <w:r w:rsidRPr="00F07AB2">
        <w:rPr>
          <w:rFonts w:asciiTheme="majorHAnsi" w:hAnsiTheme="majorHAnsi" w:cstheme="majorHAnsi"/>
          <w:lang w:val="en-US"/>
        </w:rPr>
        <w:t xml:space="preserve">total exposure energy density of 5.8 J/cm², </w:t>
      </w:r>
      <w:bookmarkEnd w:id="784"/>
      <w:r w:rsidRPr="00F07AB2">
        <w:rPr>
          <w:rFonts w:asciiTheme="majorHAnsi" w:hAnsiTheme="majorHAnsi" w:cstheme="majorHAnsi"/>
          <w:lang w:val="en-US"/>
        </w:rPr>
        <w:t>comparable to values that are reported to be applied during keratoconus treatments</w:t>
      </w:r>
      <w:r>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 </w:instrText>
      </w:r>
      <w:r w:rsidR="002937E1">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EN.CITE.DATA </w:instrText>
      </w:r>
      <w:r w:rsidR="002937E1">
        <w:rPr>
          <w:rFonts w:asciiTheme="majorHAnsi" w:hAnsiTheme="majorHAnsi" w:cstheme="majorHAnsi"/>
          <w:lang w:val="en-US"/>
        </w:rPr>
      </w:r>
      <w:r w:rsidR="002937E1">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20-21</w:t>
      </w:r>
      <w:r>
        <w:rPr>
          <w:rFonts w:asciiTheme="majorHAnsi" w:hAnsiTheme="majorHAnsi" w:cstheme="majorHAnsi"/>
          <w:lang w:val="en-US"/>
        </w:rPr>
        <w:fldChar w:fldCharType="end"/>
      </w:r>
      <w:r w:rsidRPr="00F07AB2">
        <w:rPr>
          <w:rFonts w:asciiTheme="majorHAnsi" w:hAnsiTheme="majorHAnsi" w:cstheme="majorHAnsi"/>
          <w:lang w:val="en-US"/>
        </w:rPr>
        <w:t xml:space="preserve">. An infusion bag was connected to an intraocular pressure sensor to measure and control intraocular pressures by varying the height of the infusion bag. </w:t>
      </w:r>
    </w:p>
    <w:p w14:paraId="11998128" w14:textId="77777777" w:rsidR="009862E1" w:rsidRDefault="009862E1" w:rsidP="009862E1">
      <w:pPr>
        <w:jc w:val="both"/>
        <w:rPr>
          <w:ins w:id="785" w:author="anna.resch88@gmail.com" w:date="2022-01-04T10:54:00Z"/>
          <w:rFonts w:asciiTheme="majorHAnsi" w:hAnsiTheme="majorHAnsi" w:cstheme="majorHAnsi"/>
          <w:lang w:val="en-US"/>
        </w:rPr>
      </w:pPr>
    </w:p>
    <w:p w14:paraId="566A6528" w14:textId="436B9755" w:rsidR="009862E1" w:rsidRPr="00F07AB2" w:rsidRDefault="009862E1" w:rsidP="009862E1">
      <w:pPr>
        <w:jc w:val="both"/>
        <w:rPr>
          <w:moveTo w:id="786" w:author="anna.resch88@gmail.com" w:date="2022-01-04T10:54:00Z"/>
          <w:rFonts w:asciiTheme="majorHAnsi" w:hAnsiTheme="majorHAnsi" w:cstheme="majorHAnsi"/>
          <w:lang w:val="en-US"/>
        </w:rPr>
      </w:pPr>
      <w:moveToRangeStart w:id="787" w:author="anna.resch88@gmail.com" w:date="2022-01-04T10:54:00Z" w:name="move92186105"/>
      <w:moveTo w:id="788" w:author="anna.resch88@gmail.com" w:date="2022-01-04T10:54:00Z">
        <w:r w:rsidRPr="00F07AB2">
          <w:rPr>
            <w:rFonts w:asciiTheme="majorHAnsi" w:hAnsiTheme="majorHAnsi" w:cstheme="majorHAnsi"/>
            <w:b/>
            <w:bCs/>
            <w:lang w:val="en-US"/>
          </w:rPr>
          <w:t>Movie S-1: Removal of crosslinked hydrogel from cornea surface results in tearing of the hydrogel patch.</w:t>
        </w:r>
        <w:r w:rsidRPr="00F07AB2">
          <w:rPr>
            <w:rFonts w:asciiTheme="majorHAnsi" w:hAnsiTheme="majorHAnsi" w:cstheme="majorHAnsi"/>
            <w:lang w:val="en-US"/>
          </w:rPr>
          <w:t xml:space="preserve"> ULD-V40-ULD, 20 % protein crosslinked with 2.5 mM riboflavin and 30 mM APS was crosslinked at a total exposure energy density of 5.8 J/cm².</w:t>
        </w:r>
      </w:moveTo>
    </w:p>
    <w:p w14:paraId="4AB79F66" w14:textId="77777777" w:rsidR="009862E1" w:rsidRPr="00F07AB2" w:rsidRDefault="009862E1" w:rsidP="009862E1">
      <w:pPr>
        <w:jc w:val="both"/>
        <w:rPr>
          <w:moveTo w:id="789" w:author="anna.resch88@gmail.com" w:date="2022-01-04T10:54:00Z"/>
          <w:rFonts w:asciiTheme="majorHAnsi" w:hAnsiTheme="majorHAnsi" w:cstheme="majorHAnsi"/>
          <w:lang w:val="en-US"/>
        </w:rPr>
      </w:pPr>
    </w:p>
    <w:p w14:paraId="016AED2A" w14:textId="77777777" w:rsidR="009862E1" w:rsidRPr="00F07AB2" w:rsidRDefault="009862E1" w:rsidP="009862E1">
      <w:pPr>
        <w:jc w:val="both"/>
        <w:rPr>
          <w:moveTo w:id="790" w:author="anna.resch88@gmail.com" w:date="2022-01-04T10:54:00Z"/>
          <w:rFonts w:asciiTheme="majorHAnsi" w:hAnsiTheme="majorHAnsi" w:cstheme="majorHAnsi"/>
          <w:lang w:val="en-US"/>
        </w:rPr>
      </w:pPr>
      <w:moveTo w:id="791" w:author="anna.resch88@gmail.com" w:date="2022-01-04T10:54:00Z">
        <w:r w:rsidRPr="00F07AB2">
          <w:rPr>
            <w:rFonts w:asciiTheme="majorHAnsi" w:hAnsiTheme="majorHAnsi" w:cstheme="majorHAnsi"/>
            <w:b/>
            <w:bCs/>
            <w:lang w:val="en-US"/>
          </w:rPr>
          <w:t>Movie S-2: ULD-ELP-ULD hydrogel patches can withstand intraocular pressures of 100 mmHg without breaking</w:t>
        </w:r>
        <w:r w:rsidRPr="00F07AB2">
          <w:rPr>
            <w:rFonts w:asciiTheme="majorHAnsi" w:hAnsiTheme="majorHAnsi" w:cstheme="majorHAnsi"/>
            <w:lang w:val="en-US"/>
          </w:rPr>
          <w:t xml:space="preserve"> (higher pressures could not be applied in this setting). Mechanical squeezing of the eye led to liquid leakage through the paracentesis, the hydrogel patch remained intact and sealed a cross-shaped incision efficiently.</w:t>
        </w:r>
      </w:moveTo>
    </w:p>
    <w:p w14:paraId="7E192751" w14:textId="77777777" w:rsidR="009862E1" w:rsidRPr="00F07AB2" w:rsidRDefault="009862E1" w:rsidP="009862E1">
      <w:pPr>
        <w:jc w:val="both"/>
        <w:rPr>
          <w:moveTo w:id="792" w:author="anna.resch88@gmail.com" w:date="2022-01-04T10:54:00Z"/>
          <w:rFonts w:asciiTheme="majorHAnsi" w:hAnsiTheme="majorHAnsi" w:cstheme="majorHAnsi"/>
          <w:lang w:val="en-US"/>
        </w:rPr>
      </w:pPr>
    </w:p>
    <w:p w14:paraId="26063E12" w14:textId="77777777" w:rsidR="009862E1" w:rsidRPr="00F07AB2" w:rsidRDefault="009862E1" w:rsidP="009862E1">
      <w:pPr>
        <w:jc w:val="both"/>
        <w:rPr>
          <w:moveTo w:id="793" w:author="anna.resch88@gmail.com" w:date="2022-01-04T10:54:00Z"/>
          <w:rFonts w:asciiTheme="majorHAnsi" w:hAnsiTheme="majorHAnsi" w:cstheme="majorHAnsi"/>
          <w:lang w:val="en-US"/>
        </w:rPr>
      </w:pPr>
      <w:moveTo w:id="794" w:author="anna.resch88@gmail.com" w:date="2022-01-04T10:54:00Z">
        <w:r w:rsidRPr="00F07AB2">
          <w:rPr>
            <w:rFonts w:asciiTheme="majorHAnsi" w:hAnsiTheme="majorHAnsi" w:cstheme="majorHAnsi"/>
            <w:noProof/>
            <w:lang w:eastAsia="de-DE"/>
          </w:rPr>
          <w:drawing>
            <wp:inline distT="0" distB="0" distL="0" distR="0" wp14:anchorId="59E80318" wp14:editId="34CB99E5">
              <wp:extent cx="5462270" cy="1566545"/>
              <wp:effectExtent l="0" t="0" r="508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moveTo>
    </w:p>
    <w:p w14:paraId="58881047" w14:textId="7777E6A6" w:rsidR="009862E1" w:rsidRPr="00F07AB2" w:rsidRDefault="009862E1" w:rsidP="009862E1">
      <w:pPr>
        <w:jc w:val="both"/>
        <w:rPr>
          <w:moveTo w:id="795" w:author="anna.resch88@gmail.com" w:date="2022-01-04T10:54:00Z"/>
          <w:rFonts w:asciiTheme="majorHAnsi" w:hAnsiTheme="majorHAnsi" w:cstheme="majorHAnsi"/>
          <w:lang w:val="en-US"/>
        </w:rPr>
      </w:pPr>
      <w:moveTo w:id="796" w:author="anna.resch88@gmail.com" w:date="2022-01-04T10:54:00Z">
        <w:r w:rsidRPr="005A3A19">
          <w:rPr>
            <w:rFonts w:asciiTheme="majorHAnsi" w:hAnsiTheme="majorHAnsi" w:cstheme="majorHAnsi"/>
            <w:b/>
            <w:bCs/>
            <w:highlight w:val="magenta"/>
            <w:lang w:val="en-US"/>
            <w:rPrChange w:id="797" w:author="anna.resch88@gmail.com" w:date="2022-01-04T16:05:00Z">
              <w:rPr>
                <w:rFonts w:asciiTheme="majorHAnsi" w:hAnsiTheme="majorHAnsi" w:cstheme="majorHAnsi"/>
                <w:b/>
                <w:bCs/>
                <w:lang w:val="en-US"/>
              </w:rPr>
            </w:rPrChange>
          </w:rPr>
          <w:t>Figure S-1</w:t>
        </w:r>
      </w:moveTo>
      <w:ins w:id="798" w:author="anna.resch88@gmail.com" w:date="2022-01-04T16:04:00Z">
        <w:r w:rsidR="005A3A19" w:rsidRPr="005A3A19">
          <w:rPr>
            <w:rFonts w:asciiTheme="majorHAnsi" w:hAnsiTheme="majorHAnsi" w:cstheme="majorHAnsi"/>
            <w:b/>
            <w:bCs/>
            <w:highlight w:val="magenta"/>
            <w:lang w:val="en-US"/>
            <w:rPrChange w:id="799" w:author="anna.resch88@gmail.com" w:date="2022-01-04T16:05:00Z">
              <w:rPr>
                <w:rFonts w:asciiTheme="majorHAnsi" w:hAnsiTheme="majorHAnsi" w:cstheme="majorHAnsi"/>
                <w:b/>
                <w:bCs/>
                <w:lang w:val="en-US"/>
              </w:rPr>
            </w:rPrChange>
          </w:rPr>
          <w:t>1</w:t>
        </w:r>
      </w:ins>
      <w:moveTo w:id="800" w:author="anna.resch88@gmail.com" w:date="2022-01-04T10:54:00Z">
        <w:del w:id="801" w:author="anna.resch88@gmail.com" w:date="2022-01-04T16:04:00Z">
          <w:r w:rsidDel="005A3A19">
            <w:rPr>
              <w:rFonts w:asciiTheme="majorHAnsi" w:hAnsiTheme="majorHAnsi" w:cstheme="majorHAnsi"/>
              <w:b/>
              <w:bCs/>
              <w:lang w:val="en-US"/>
            </w:rPr>
            <w:delText>2</w:delText>
          </w:r>
        </w:del>
        <w:r w:rsidRPr="00F07AB2">
          <w:rPr>
            <w:rFonts w:asciiTheme="majorHAnsi" w:hAnsiTheme="majorHAnsi" w:cstheme="majorHAnsi"/>
            <w:b/>
            <w:bCs/>
            <w:lang w:val="en-US"/>
          </w:rPr>
          <w:t xml:space="preserve">: Creating adherent hydrogel patches to seal full-thickness corneal incisions, utilizing a </w:t>
        </w:r>
        <w:r>
          <w:rPr>
            <w:rFonts w:asciiTheme="majorHAnsi" w:hAnsiTheme="majorHAnsi" w:cstheme="majorHAnsi"/>
            <w:b/>
            <w:bCs/>
            <w:lang w:val="en-US"/>
          </w:rPr>
          <w:t xml:space="preserve">ULD-ELP-ULD </w:t>
        </w:r>
        <w:r w:rsidRPr="00F07AB2">
          <w:rPr>
            <w:rFonts w:asciiTheme="majorHAnsi" w:hAnsiTheme="majorHAnsi" w:cstheme="majorHAnsi"/>
            <w:b/>
            <w:bCs/>
            <w:lang w:val="en-US"/>
          </w:rPr>
          <w:t>hydrogel mold to prevent the liquid solution from flowing away.</w:t>
        </w:r>
        <w:r w:rsidRPr="00F07AB2">
          <w:rPr>
            <w:rFonts w:asciiTheme="majorHAnsi" w:hAnsiTheme="majorHAnsi" w:cstheme="majorHAnsi"/>
            <w:lang w:val="en-US"/>
          </w:rPr>
          <w:t xml:space="preserve"> A pre-polymerized hydrogel film with a punched hole of about 5 mm diameter – serving as a mold – was positioned around the incision and filled with </w:t>
        </w:r>
        <w:r w:rsidRPr="0056457C">
          <w:rPr>
            <w:rFonts w:asciiTheme="majorHAnsi" w:hAnsiTheme="majorHAnsi" w:cstheme="majorHAnsi"/>
            <w:lang w:val="en-US"/>
          </w:rPr>
          <w:t xml:space="preserve">a </w:t>
        </w:r>
        <w:r>
          <w:rPr>
            <w:rFonts w:asciiTheme="majorHAnsi" w:hAnsiTheme="majorHAnsi" w:cstheme="majorHAnsi"/>
            <w:lang w:val="en-US"/>
          </w:rPr>
          <w:t>Pregel</w:t>
        </w:r>
        <w:r w:rsidRPr="0056457C">
          <w:rPr>
            <w:rFonts w:asciiTheme="majorHAnsi" w:hAnsiTheme="majorHAnsi" w:cstheme="majorHAnsi"/>
            <w:lang w:val="en-US"/>
          </w:rPr>
          <w:t>-solution of ULD-V40-ULD (2.5 mM riboflavin, 30 mM APS). The hydrogel was crosslinked for 30 seconds. The pre-polymerized hydrogel mold was then removed, leaving behind an adherent</w:t>
        </w:r>
        <w:r w:rsidRPr="00F07AB2">
          <w:rPr>
            <w:rFonts w:asciiTheme="majorHAnsi" w:hAnsiTheme="majorHAnsi" w:cstheme="majorHAnsi"/>
            <w:lang w:val="en-US"/>
          </w:rPr>
          <w:t xml:space="preserve"> hydrogel patch sealing the incision. </w:t>
        </w:r>
      </w:moveTo>
    </w:p>
    <w:moveToRangeEnd w:id="787"/>
    <w:p w14:paraId="13149754" w14:textId="76E56887" w:rsidR="00067C6D" w:rsidRPr="00F07AB2" w:rsidRDefault="00067C6D" w:rsidP="00067C6D">
      <w:pPr>
        <w:jc w:val="both"/>
        <w:rPr>
          <w:rFonts w:asciiTheme="majorHAnsi" w:hAnsiTheme="majorHAnsi" w:cstheme="majorHAnsi"/>
          <w:lang w:val="en-US"/>
        </w:rPr>
      </w:pPr>
    </w:p>
    <w:p w14:paraId="17FE3F12" w14:textId="77777777" w:rsidR="00067C6D" w:rsidRPr="00F07AB2" w:rsidRDefault="00067C6D">
      <w:pPr>
        <w:pStyle w:val="berschrift4"/>
        <w:numPr>
          <w:ilvl w:val="1"/>
          <w:numId w:val="47"/>
        </w:numPr>
        <w:jc w:val="both"/>
        <w:rPr>
          <w:rFonts w:cstheme="majorHAnsi"/>
          <w:lang w:val="en-US"/>
        </w:rPr>
        <w:pPrChange w:id="802" w:author="anna.resch88@gmail.com" w:date="2022-01-04T10:53:00Z">
          <w:pPr>
            <w:pStyle w:val="berschrift4"/>
            <w:numPr>
              <w:ilvl w:val="1"/>
              <w:numId w:val="44"/>
            </w:numPr>
            <w:ind w:left="792" w:hanging="432"/>
            <w:jc w:val="both"/>
          </w:pPr>
        </w:pPrChange>
      </w:pPr>
      <w:bookmarkStart w:id="803" w:name="_Toc92462566"/>
      <w:r w:rsidRPr="00F07AB2">
        <w:rPr>
          <w:rFonts w:cstheme="majorHAnsi"/>
          <w:lang w:val="en-US"/>
        </w:rPr>
        <w:t>Filling and sealing of human corneal explants</w:t>
      </w:r>
      <w:bookmarkEnd w:id="803"/>
    </w:p>
    <w:p w14:paraId="72FDA4C5" w14:textId="58FDEBCB" w:rsidR="009862E1" w:rsidRPr="00F07AB2" w:rsidRDefault="00067C6D" w:rsidP="009862E1">
      <w:pPr>
        <w:jc w:val="both"/>
        <w:rPr>
          <w:rFonts w:asciiTheme="majorHAnsi" w:hAnsiTheme="majorHAnsi" w:cstheme="majorHAnsi"/>
          <w:lang w:val="en-US"/>
        </w:rPr>
      </w:pPr>
      <w:bookmarkStart w:id="804" w:name="_Hlk48995334"/>
      <w:r w:rsidRPr="00F07AB2">
        <w:rPr>
          <w:rFonts w:asciiTheme="majorHAnsi" w:hAnsiTheme="majorHAnsi" w:cstheme="majorHAnsi"/>
          <w:lang w:val="en-US"/>
        </w:rPr>
        <w:t xml:space="preserve">Human </w:t>
      </w:r>
      <w:proofErr w:type="spellStart"/>
      <w:r w:rsidRPr="00F07AB2">
        <w:rPr>
          <w:rFonts w:asciiTheme="majorHAnsi" w:hAnsiTheme="majorHAnsi" w:cstheme="majorHAnsi"/>
          <w:lang w:val="en-US"/>
        </w:rPr>
        <w:t>cornea</w:t>
      </w:r>
      <w:r>
        <w:rPr>
          <w:rFonts w:asciiTheme="majorHAnsi" w:hAnsiTheme="majorHAnsi" w:cstheme="majorHAnsi"/>
          <w:lang w:val="en-US"/>
        </w:rPr>
        <w:t>e</w:t>
      </w:r>
      <w:proofErr w:type="spellEnd"/>
      <w:r w:rsidRPr="00F07AB2">
        <w:rPr>
          <w:rFonts w:asciiTheme="majorHAnsi" w:hAnsiTheme="majorHAnsi" w:cstheme="majorHAnsi"/>
          <w:lang w:val="en-US"/>
        </w:rPr>
        <w:t xml:space="preserve"> were received from the Lions Cornea Bank Baden-Württemberg (Freiburg, Germany)</w:t>
      </w:r>
      <w:r w:rsidR="009862E1">
        <w:rPr>
          <w:rFonts w:asciiTheme="majorHAnsi" w:hAnsiTheme="majorHAnsi" w:cstheme="majorHAnsi"/>
          <w:lang w:val="en-US"/>
        </w:rPr>
        <w:t xml:space="preserve"> and </w:t>
      </w:r>
      <w:r w:rsidR="009862E1" w:rsidRPr="00F07AB2">
        <w:rPr>
          <w:rFonts w:asciiTheme="majorHAnsi" w:hAnsiTheme="majorHAnsi" w:cstheme="majorHAnsi"/>
          <w:lang w:val="en-US"/>
        </w:rPr>
        <w:t>were kindly provided by the Ophthalmology Department of the University Hospital Freiburg</w:t>
      </w:r>
      <w:r w:rsidRPr="00F07AB2">
        <w:rPr>
          <w:rFonts w:asciiTheme="majorHAnsi" w:hAnsiTheme="majorHAnsi" w:cstheme="majorHAnsi"/>
          <w:lang w:val="en-US"/>
        </w:rPr>
        <w:t xml:space="preserve">. Ethics approval for the use of corneal tissue was granted by the local Ethics Committee (Research Ethics Committee of </w:t>
      </w:r>
      <w:r>
        <w:rPr>
          <w:rFonts w:asciiTheme="majorHAnsi" w:hAnsiTheme="majorHAnsi" w:cstheme="majorHAnsi"/>
          <w:lang w:val="en-US"/>
        </w:rPr>
        <w:t xml:space="preserve">the </w:t>
      </w:r>
      <w:r w:rsidRPr="00F07AB2">
        <w:rPr>
          <w:rFonts w:asciiTheme="majorHAnsi" w:hAnsiTheme="majorHAnsi" w:cstheme="majorHAnsi"/>
          <w:lang w:val="en-US"/>
        </w:rPr>
        <w:t>University of Freiburg).</w:t>
      </w:r>
      <w:r w:rsidR="009862E1" w:rsidRPr="00F07AB2">
        <w:rPr>
          <w:rFonts w:asciiTheme="majorHAnsi" w:hAnsiTheme="majorHAnsi" w:cstheme="majorHAnsi"/>
          <w:lang w:val="en-US"/>
        </w:rPr>
        <w:t xml:space="preserve"> Explants were obtained from donors who had voluntarily agreed to donate organs, including eyes and parts thereof. Explants were only used for these experiments, if they were not fit for transplantation due to a low endothelial cell count</w:t>
      </w:r>
      <w:r w:rsidR="009862E1">
        <w:rPr>
          <w:rFonts w:asciiTheme="majorHAnsi" w:hAnsiTheme="majorHAnsi" w:cstheme="majorHAnsi"/>
          <w:lang w:val="en-US"/>
        </w:rPr>
        <w:t>, but otherwise intact</w:t>
      </w:r>
      <w:r w:rsidR="009862E1" w:rsidRPr="00F07AB2">
        <w:rPr>
          <w:rFonts w:asciiTheme="majorHAnsi" w:hAnsiTheme="majorHAnsi" w:cstheme="majorHAnsi"/>
          <w:lang w:val="en-US"/>
        </w:rPr>
        <w:t>.</w:t>
      </w:r>
    </w:p>
    <w:bookmarkEnd w:id="804"/>
    <w:p w14:paraId="0FC648F1" w14:textId="3E507E1E" w:rsidR="00067C6D" w:rsidRDefault="00067C6D" w:rsidP="00067C6D">
      <w:pPr>
        <w:jc w:val="both"/>
        <w:rPr>
          <w:rFonts w:asciiTheme="majorHAnsi" w:hAnsiTheme="majorHAnsi" w:cstheme="majorHAnsi"/>
          <w:lang w:val="en-US"/>
        </w:rPr>
      </w:pPr>
      <w:r w:rsidRPr="00F07AB2">
        <w:rPr>
          <w:rFonts w:asciiTheme="majorHAnsi" w:hAnsiTheme="majorHAnsi" w:cstheme="majorHAnsi"/>
          <w:lang w:val="en-US"/>
        </w:rPr>
        <w:t>Cornea explants were mounted on an artificial anterior eye chamber. Ulcer-like surface abrasions or penetrating vertical incisions were inflicted and subsequently sealed with ULD-V40-ULD with the catalyst riboflavin and</w:t>
      </w:r>
      <w:r>
        <w:rPr>
          <w:rFonts w:asciiTheme="majorHAnsi" w:hAnsiTheme="majorHAnsi" w:cstheme="majorHAnsi"/>
          <w:lang w:val="en-US"/>
        </w:rPr>
        <w:t xml:space="preserve"> crosslinked at a total exposure energy density of</w:t>
      </w:r>
      <w:r w:rsidRPr="00F07AB2">
        <w:rPr>
          <w:rFonts w:asciiTheme="majorHAnsi" w:hAnsiTheme="majorHAnsi" w:cstheme="majorHAnsi"/>
          <w:lang w:val="en-US"/>
        </w:rPr>
        <w:t xml:space="preserve"> 5.8 J/cm². Sealed cornea explants were then kept in Modified Eagle’s Medium culture for 7 days (MEM, containing 10 % fetal bovine serum and penicillin/streptomycin). Cornea were embedded in paraffin and microtome cuts were prepared. The cuts underwent hematoxylin-eosin</w:t>
      </w:r>
      <w:r>
        <w:rPr>
          <w:rFonts w:asciiTheme="majorHAnsi" w:hAnsiTheme="majorHAnsi" w:cstheme="majorHAnsi"/>
          <w:lang w:val="en-US"/>
        </w:rPr>
        <w:t xml:space="preserve"> (HE)</w:t>
      </w:r>
      <w:r w:rsidRPr="00F07AB2">
        <w:rPr>
          <w:rFonts w:asciiTheme="majorHAnsi" w:hAnsiTheme="majorHAnsi" w:cstheme="majorHAnsi"/>
          <w:lang w:val="en-US"/>
        </w:rPr>
        <w:t xml:space="preserve"> staining and were subsequently scanned to visualize cellular and extracellular matrix structures as well as the hydrogel filling.</w:t>
      </w:r>
      <w:del w:id="805" w:author="anna.resch88@gmail.com" w:date="2022-01-04T10:53:00Z">
        <w:r w:rsidRPr="00F07AB2" w:rsidDel="009862E1">
          <w:rPr>
            <w:rFonts w:asciiTheme="majorHAnsi" w:hAnsiTheme="majorHAnsi" w:cstheme="majorHAnsi"/>
            <w:lang w:val="en-US"/>
          </w:rPr>
          <w:delText xml:space="preserve"> </w:delText>
        </w:r>
        <w:r w:rsidRPr="00F07AB2" w:rsidDel="009862E1">
          <w:rPr>
            <w:rFonts w:asciiTheme="majorHAnsi" w:hAnsiTheme="majorHAnsi" w:cstheme="majorHAnsi"/>
            <w:lang w:val="en-US"/>
          </w:rPr>
          <w:br w:type="page"/>
        </w:r>
      </w:del>
    </w:p>
    <w:p w14:paraId="3103293B" w14:textId="77777777" w:rsidR="008E46FE" w:rsidRPr="00C26FAF" w:rsidDel="009862E1" w:rsidRDefault="008E46FE" w:rsidP="00067C6D">
      <w:pPr>
        <w:jc w:val="both"/>
        <w:rPr>
          <w:del w:id="806" w:author="anna.resch88@gmail.com" w:date="2022-01-04T10:53:00Z"/>
          <w:rFonts w:asciiTheme="majorHAnsi" w:hAnsiTheme="majorHAnsi" w:cstheme="majorHAnsi"/>
          <w:lang w:val="en-US"/>
        </w:rPr>
      </w:pPr>
    </w:p>
    <w:p w14:paraId="44E91041" w14:textId="352D9720" w:rsidR="00067C6D" w:rsidRPr="00F07AB2" w:rsidDel="006210AB" w:rsidRDefault="00067C6D" w:rsidP="00067C6D">
      <w:pPr>
        <w:pStyle w:val="berschrift1"/>
        <w:jc w:val="both"/>
        <w:rPr>
          <w:del w:id="807" w:author="anna.resch88@gmail.com" w:date="2022-01-04T10:03:00Z"/>
          <w:rFonts w:cstheme="majorHAnsi"/>
          <w:lang w:val="en-US"/>
        </w:rPr>
      </w:pPr>
      <w:del w:id="808" w:author="anna.resch88@gmail.com" w:date="2022-01-04T10:03:00Z">
        <w:r w:rsidRPr="00F07AB2" w:rsidDel="006210AB">
          <w:rPr>
            <w:rFonts w:cstheme="majorHAnsi"/>
            <w:lang w:val="en-US"/>
          </w:rPr>
          <w:delText>Supplementary Data, Figures and Tables</w:delText>
        </w:r>
      </w:del>
    </w:p>
    <w:p w14:paraId="3C216B20" w14:textId="310B6C29" w:rsidR="00067C6D" w:rsidRPr="00F07AB2" w:rsidDel="006210AB" w:rsidRDefault="00067C6D" w:rsidP="00067C6D">
      <w:pPr>
        <w:jc w:val="both"/>
        <w:rPr>
          <w:del w:id="809" w:author="anna.resch88@gmail.com" w:date="2022-01-04T10:03:00Z"/>
          <w:rFonts w:asciiTheme="majorHAnsi" w:hAnsiTheme="majorHAnsi" w:cstheme="majorHAnsi"/>
          <w:lang w:val="en-US"/>
        </w:rPr>
      </w:pPr>
    </w:p>
    <w:p w14:paraId="69177879" w14:textId="416E6202" w:rsidR="00067C6D" w:rsidRPr="00F07AB2" w:rsidDel="006210AB" w:rsidRDefault="00067C6D" w:rsidP="00067C6D">
      <w:pPr>
        <w:pStyle w:val="berschrift3"/>
        <w:numPr>
          <w:ilvl w:val="0"/>
          <w:numId w:val="16"/>
        </w:numPr>
        <w:jc w:val="both"/>
        <w:rPr>
          <w:del w:id="810" w:author="anna.resch88@gmail.com" w:date="2022-01-04T10:03:00Z"/>
          <w:rFonts w:cstheme="majorHAnsi"/>
          <w:lang w:val="en-US"/>
        </w:rPr>
      </w:pPr>
      <w:bookmarkStart w:id="811" w:name="_Toc92273419"/>
      <w:bookmarkStart w:id="812" w:name="_Toc92273474"/>
      <w:del w:id="813" w:author="anna.resch88@gmail.com" w:date="2022-01-04T10:03:00Z">
        <w:r w:rsidRPr="00F07AB2" w:rsidDel="006210AB">
          <w:rPr>
            <w:rFonts w:cstheme="majorHAnsi"/>
            <w:lang w:val="en-US"/>
          </w:rPr>
          <w:delText>Design of hydrogel building blocks and molecular characterization</w:delText>
        </w:r>
        <w:bookmarkEnd w:id="811"/>
        <w:bookmarkEnd w:id="812"/>
        <w:r w:rsidRPr="00F07AB2" w:rsidDel="006210AB">
          <w:rPr>
            <w:rFonts w:cstheme="majorHAnsi"/>
            <w:lang w:val="en-US"/>
          </w:rPr>
          <w:delText xml:space="preserve"> </w:delText>
        </w:r>
      </w:del>
    </w:p>
    <w:p w14:paraId="4475AF98" w14:textId="42B2B40D" w:rsidR="00067C6D" w:rsidRPr="00F07AB2" w:rsidDel="006210AB" w:rsidRDefault="00067C6D" w:rsidP="00067C6D">
      <w:pPr>
        <w:jc w:val="both"/>
        <w:rPr>
          <w:del w:id="814" w:author="anna.resch88@gmail.com" w:date="2022-01-04T10:03:00Z"/>
          <w:rFonts w:asciiTheme="majorHAnsi" w:hAnsiTheme="majorHAnsi" w:cstheme="majorHAnsi"/>
          <w:lang w:val="en-US"/>
        </w:rPr>
      </w:pPr>
    </w:p>
    <w:p w14:paraId="71DE3ACC" w14:textId="38894C9D" w:rsidR="00067C6D" w:rsidRPr="00F07AB2" w:rsidDel="006210AB" w:rsidRDefault="00067C6D" w:rsidP="00067C6D">
      <w:pPr>
        <w:pStyle w:val="berschrift4"/>
        <w:numPr>
          <w:ilvl w:val="1"/>
          <w:numId w:val="16"/>
        </w:numPr>
        <w:jc w:val="both"/>
        <w:rPr>
          <w:del w:id="815" w:author="anna.resch88@gmail.com" w:date="2022-01-04T10:03:00Z"/>
          <w:rFonts w:cstheme="majorHAnsi"/>
          <w:lang w:val="en-US"/>
        </w:rPr>
      </w:pPr>
      <w:bookmarkStart w:id="816" w:name="_Toc92273420"/>
      <w:bookmarkStart w:id="817" w:name="_Toc92273475"/>
      <w:del w:id="818" w:author="anna.resch88@gmail.com" w:date="2022-01-04T10:03:00Z">
        <w:r w:rsidRPr="00F07AB2" w:rsidDel="006210AB">
          <w:rPr>
            <w:rFonts w:cstheme="majorHAnsi"/>
            <w:lang w:val="en-US"/>
          </w:rPr>
          <w:delText>Protein expression, purification and yield</w:delText>
        </w:r>
        <w:bookmarkEnd w:id="816"/>
        <w:bookmarkEnd w:id="817"/>
      </w:del>
    </w:p>
    <w:p w14:paraId="7582A97B" w14:textId="13E8958E" w:rsidR="00067C6D" w:rsidRPr="00F07AB2" w:rsidDel="003F21C1" w:rsidRDefault="00067C6D" w:rsidP="00067C6D">
      <w:pPr>
        <w:jc w:val="both"/>
        <w:rPr>
          <w:del w:id="819" w:author="anna.resch88@gmail.com" w:date="2022-01-04T10:07:00Z"/>
          <w:rFonts w:asciiTheme="majorHAnsi" w:hAnsiTheme="majorHAnsi" w:cstheme="majorHAnsi"/>
          <w:lang w:val="en-US"/>
        </w:rPr>
      </w:pPr>
      <w:del w:id="820" w:author="anna.resch88@gmail.com" w:date="2022-01-04T10:07:00Z">
        <w:r w:rsidDel="003F21C1">
          <w:rPr>
            <w:rFonts w:asciiTheme="majorHAnsi" w:hAnsiTheme="majorHAnsi" w:cstheme="majorHAnsi"/>
            <w:lang w:val="en-US"/>
          </w:rPr>
          <w:delText>SDS-PAGE of H</w:delText>
        </w:r>
        <w:r w:rsidRPr="00F07AB2" w:rsidDel="003F21C1">
          <w:rPr>
            <w:rFonts w:asciiTheme="majorHAnsi" w:hAnsiTheme="majorHAnsi" w:cstheme="majorHAnsi"/>
            <w:lang w:val="en-US"/>
          </w:rPr>
          <w:delText>is-tag based purification via FPLC shows resulting protein solutions of acceptable purity. For all elution fractions of ULD-V80-ULD, an additional band of approx. 30 kDa is visible. Mass spectrometry confirmed that this additional band contains ULD; ELP sequences cannot be distinguished by MS. Given the length of 80 ELP repeats and given the fact that no additional bands of this size are seen in other ULD-ELP-ULD products, we assume that ULD-V80-ULD is able to form a circular shape through intramolecular dimerization of both ULD tails. Such circular shapes are assumed to show divergent electrophoretic kinetics in SDS-PAGE. Chain lengths of 20 or 40 repeats in ULD-V20-ULD and ULD</w:delText>
        </w:r>
      </w:del>
      <w:del w:id="821" w:author="anna.resch88@gmail.com" w:date="2022-01-03T10:06:00Z">
        <w:r w:rsidRPr="00F07AB2" w:rsidDel="001201F9">
          <w:rPr>
            <w:rFonts w:asciiTheme="majorHAnsi" w:hAnsiTheme="majorHAnsi" w:cstheme="majorHAnsi"/>
            <w:lang w:val="en-US"/>
          </w:rPr>
          <w:delText>_</w:delText>
        </w:r>
      </w:del>
      <w:del w:id="822" w:author="anna.resch88@gmail.com" w:date="2022-01-04T10:07:00Z">
        <w:r w:rsidRPr="00F07AB2" w:rsidDel="003F21C1">
          <w:rPr>
            <w:rFonts w:asciiTheme="majorHAnsi" w:hAnsiTheme="majorHAnsi" w:cstheme="majorHAnsi"/>
            <w:lang w:val="en-US"/>
          </w:rPr>
          <w:delText>V40-ULD might not provide enough flexibility to form such circular shapes.</w:delText>
        </w:r>
      </w:del>
    </w:p>
    <w:p w14:paraId="30ACB9D0" w14:textId="47026436" w:rsidR="00067C6D" w:rsidRPr="00F07AB2" w:rsidDel="009862E1" w:rsidRDefault="00067C6D" w:rsidP="00067C6D">
      <w:pPr>
        <w:jc w:val="both"/>
        <w:rPr>
          <w:del w:id="823" w:author="anna.resch88@gmail.com" w:date="2022-01-04T10:53:00Z"/>
          <w:rFonts w:asciiTheme="majorHAnsi" w:hAnsiTheme="majorHAnsi" w:cstheme="majorHAnsi"/>
          <w:lang w:val="en-US"/>
        </w:rPr>
      </w:pPr>
    </w:p>
    <w:p w14:paraId="6D612A37" w14:textId="6D93DF54" w:rsidR="00067C6D" w:rsidRPr="0056794D" w:rsidDel="006210AB" w:rsidRDefault="00067C6D" w:rsidP="00067C6D">
      <w:pPr>
        <w:jc w:val="both"/>
        <w:rPr>
          <w:moveFrom w:id="824" w:author="anna.resch88@gmail.com" w:date="2022-01-04T10:03:00Z"/>
          <w:rFonts w:asciiTheme="majorHAnsi" w:hAnsiTheme="majorHAnsi" w:cstheme="majorHAnsi"/>
          <w:lang w:val="en-US"/>
        </w:rPr>
      </w:pPr>
      <w:moveFromRangeStart w:id="825" w:author="anna.resch88@gmail.com" w:date="2022-01-04T10:03:00Z" w:name="move92183041"/>
      <w:moveFrom w:id="826" w:author="anna.resch88@gmail.com" w:date="2022-01-04T10:03:00Z">
        <w:del w:id="827" w:author="anna.resch88@gmail.com" w:date="2022-01-04T10:07:00Z">
          <w:r w:rsidRPr="00F07AB2" w:rsidDel="003F21C1">
            <w:rPr>
              <w:rFonts w:asciiTheme="majorHAnsi" w:hAnsiTheme="majorHAnsi" w:cstheme="majorHAnsi"/>
              <w:noProof/>
              <w:lang w:eastAsia="de-DE"/>
            </w:rPr>
            <w:drawing>
              <wp:inline distT="0" distB="0" distL="0" distR="0" wp14:anchorId="47A7C582" wp14:editId="5CEB9273">
                <wp:extent cx="3857625" cy="351923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del>
      </w:moveFrom>
    </w:p>
    <w:p w14:paraId="439D6F06" w14:textId="021B9417" w:rsidR="00067C6D" w:rsidRPr="008F3213" w:rsidDel="006210AB" w:rsidRDefault="00067C6D" w:rsidP="00067C6D">
      <w:pPr>
        <w:jc w:val="both"/>
        <w:rPr>
          <w:moveFrom w:id="828" w:author="anna.resch88@gmail.com" w:date="2022-01-04T10:03:00Z"/>
          <w:rFonts w:asciiTheme="majorHAnsi" w:hAnsiTheme="majorHAnsi" w:cstheme="majorHAnsi"/>
          <w:b/>
          <w:bCs/>
          <w:i/>
          <w:lang w:val="en-US"/>
        </w:rPr>
      </w:pPr>
      <w:moveFrom w:id="829" w:author="anna.resch88@gmail.com" w:date="2022-01-04T10:03:00Z">
        <w:r w:rsidRPr="008F3213" w:rsidDel="006210AB">
          <w:rPr>
            <w:rFonts w:asciiTheme="majorHAnsi" w:hAnsiTheme="majorHAnsi" w:cstheme="majorHAnsi"/>
            <w:b/>
            <w:bCs/>
            <w:i/>
            <w:lang w:val="en-US"/>
          </w:rPr>
          <w:t>Figure S-5: SDS-PAGE shows high purification yield of ULD-ELP-ULD fusion proteins via FPLC.</w:t>
        </w:r>
      </w:moveFrom>
    </w:p>
    <w:moveFromRangeEnd w:id="825"/>
    <w:p w14:paraId="09B91A84" w14:textId="6F5855A8" w:rsidR="00067C6D" w:rsidRPr="00F07AB2" w:rsidDel="009862E1" w:rsidRDefault="00067C6D" w:rsidP="00067C6D">
      <w:pPr>
        <w:jc w:val="both"/>
        <w:rPr>
          <w:del w:id="830" w:author="anna.resch88@gmail.com" w:date="2022-01-04T10:53:00Z"/>
          <w:rFonts w:asciiTheme="majorHAnsi" w:hAnsiTheme="majorHAnsi" w:cstheme="majorHAnsi"/>
          <w:b/>
          <w:bCs/>
          <w:lang w:val="en-US"/>
        </w:rPr>
      </w:pPr>
    </w:p>
    <w:p w14:paraId="1D3AEB8F" w14:textId="62D948A6" w:rsidR="00067C6D" w:rsidRPr="00F07AB2" w:rsidDel="009862E1" w:rsidRDefault="00067C6D" w:rsidP="00067C6D">
      <w:pPr>
        <w:jc w:val="both"/>
        <w:rPr>
          <w:del w:id="831" w:author="anna.resch88@gmail.com" w:date="2022-01-04T10:53:00Z"/>
          <w:rFonts w:asciiTheme="majorHAnsi" w:hAnsiTheme="majorHAnsi" w:cstheme="majorHAnsi"/>
          <w:b/>
          <w:bCs/>
          <w:lang w:val="en-US"/>
        </w:rPr>
      </w:pPr>
    </w:p>
    <w:p w14:paraId="786B89DD" w14:textId="71966A27" w:rsidR="00067C6D" w:rsidRPr="00F07AB2" w:rsidDel="009862E1" w:rsidRDefault="00067C6D" w:rsidP="00067C6D">
      <w:pPr>
        <w:jc w:val="both"/>
        <w:rPr>
          <w:del w:id="832" w:author="anna.resch88@gmail.com" w:date="2022-01-04T10:53:00Z"/>
          <w:rFonts w:asciiTheme="majorHAnsi" w:hAnsiTheme="majorHAnsi" w:cstheme="majorHAnsi"/>
          <w:b/>
          <w:bCs/>
          <w:lang w:val="en-US"/>
        </w:rPr>
      </w:pPr>
    </w:p>
    <w:p w14:paraId="5094D6F9" w14:textId="6BB916B5" w:rsidR="00067C6D" w:rsidRPr="00F07AB2" w:rsidDel="009862E1" w:rsidRDefault="00067C6D" w:rsidP="00067C6D">
      <w:pPr>
        <w:jc w:val="both"/>
        <w:rPr>
          <w:del w:id="833" w:author="anna.resch88@gmail.com" w:date="2022-01-04T10:53:00Z"/>
          <w:rFonts w:asciiTheme="majorHAnsi" w:hAnsiTheme="majorHAnsi" w:cstheme="majorHAnsi"/>
          <w:b/>
          <w:bCs/>
          <w:lang w:val="en-US"/>
        </w:rPr>
      </w:pPr>
    </w:p>
    <w:p w14:paraId="7907F9AD" w14:textId="36A91843" w:rsidR="00067C6D" w:rsidRPr="00F07AB2" w:rsidDel="009862E1" w:rsidRDefault="00067C6D" w:rsidP="00067C6D">
      <w:pPr>
        <w:jc w:val="both"/>
        <w:rPr>
          <w:del w:id="834" w:author="anna.resch88@gmail.com" w:date="2022-01-04T10:53:00Z"/>
          <w:rFonts w:asciiTheme="majorHAnsi" w:hAnsiTheme="majorHAnsi" w:cstheme="majorHAnsi"/>
          <w:b/>
          <w:bCs/>
          <w:lang w:val="en-US"/>
        </w:rPr>
      </w:pPr>
    </w:p>
    <w:p w14:paraId="42025F47" w14:textId="7F9D493A" w:rsidR="00067C6D" w:rsidRPr="00F07AB2" w:rsidDel="009862E1" w:rsidRDefault="00067C6D" w:rsidP="00067C6D">
      <w:pPr>
        <w:jc w:val="both"/>
        <w:rPr>
          <w:del w:id="835" w:author="anna.resch88@gmail.com" w:date="2022-01-04T10:53:00Z"/>
          <w:rFonts w:asciiTheme="majorHAnsi" w:hAnsiTheme="majorHAnsi" w:cstheme="majorHAnsi"/>
          <w:b/>
          <w:bCs/>
          <w:lang w:val="en-US"/>
        </w:rPr>
      </w:pPr>
    </w:p>
    <w:p w14:paraId="700E0354" w14:textId="5F75E6C9" w:rsidR="00067C6D" w:rsidRPr="00F07AB2" w:rsidDel="009862E1" w:rsidRDefault="00067C6D" w:rsidP="00067C6D">
      <w:pPr>
        <w:pStyle w:val="berschrift4"/>
        <w:numPr>
          <w:ilvl w:val="1"/>
          <w:numId w:val="16"/>
        </w:numPr>
        <w:jc w:val="both"/>
        <w:rPr>
          <w:del w:id="836" w:author="anna.resch88@gmail.com" w:date="2022-01-04T10:53:00Z"/>
          <w:rFonts w:cstheme="majorHAnsi"/>
          <w:lang w:val="en-US"/>
        </w:rPr>
      </w:pPr>
      <w:bookmarkStart w:id="837" w:name="_Toc92273421"/>
      <w:bookmarkStart w:id="838" w:name="_Toc92273476"/>
      <w:del w:id="839" w:author="anna.resch88@gmail.com" w:date="2022-01-04T10:53:00Z">
        <w:r w:rsidRPr="00F07AB2" w:rsidDel="009862E1">
          <w:rPr>
            <w:rFonts w:cstheme="majorHAnsi"/>
            <w:lang w:val="en-US"/>
          </w:rPr>
          <w:lastRenderedPageBreak/>
          <w:delText>Mass spectrometry: LC-MS²-characterization of building blocks</w:delText>
        </w:r>
        <w:bookmarkEnd w:id="837"/>
        <w:bookmarkEnd w:id="838"/>
      </w:del>
    </w:p>
    <w:p w14:paraId="64A293DE" w14:textId="49239099" w:rsidR="00067C6D" w:rsidDel="009862E1" w:rsidRDefault="00067C6D" w:rsidP="00067C6D">
      <w:pPr>
        <w:jc w:val="both"/>
        <w:rPr>
          <w:del w:id="840" w:author="anna.resch88@gmail.com" w:date="2022-01-04T10:53:00Z"/>
          <w:rFonts w:asciiTheme="majorHAnsi" w:hAnsiTheme="majorHAnsi" w:cstheme="majorHAnsi"/>
          <w:lang w:val="en-US"/>
        </w:rPr>
      </w:pPr>
    </w:p>
    <w:p w14:paraId="3A628B5D" w14:textId="153B2969" w:rsidR="00FE095D" w:rsidRPr="00D156CF" w:rsidDel="009862E1" w:rsidRDefault="00FE095D" w:rsidP="00067C6D">
      <w:pPr>
        <w:jc w:val="both"/>
        <w:rPr>
          <w:del w:id="841" w:author="anna.resch88@gmail.com" w:date="2022-01-04T10:53:00Z"/>
          <w:moveFrom w:id="842" w:author="anna.resch88@gmail.com" w:date="2022-01-04T10:08:00Z"/>
          <w:rFonts w:asciiTheme="majorHAnsi" w:hAnsiTheme="majorHAnsi" w:cstheme="majorHAnsi"/>
          <w:lang w:val="en-US"/>
        </w:rPr>
      </w:pPr>
      <w:moveFromRangeStart w:id="843" w:author="anna.resch88@gmail.com" w:date="2022-01-04T10:08:00Z" w:name="move92183323"/>
      <w:moveFrom w:id="844" w:author="anna.resch88@gmail.com" w:date="2022-01-04T10:08:00Z">
        <w:del w:id="845" w:author="anna.resch88@gmail.com" w:date="2022-01-04T10:53:00Z">
          <w:r w:rsidRPr="00D156CF" w:rsidDel="009862E1">
            <w:rPr>
              <w:rFonts w:asciiTheme="majorHAnsi" w:hAnsiTheme="majorHAnsi" w:cstheme="majorHAnsi"/>
              <w:lang w:val="en-US"/>
            </w:rPr>
            <w:delTex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lies within an acceptable range of 4.9 ppm for ULD-V40-ULD and 12.3 ppm for ULD-V20-ULD. The mass difference of 43 Dalton found in both proteins indicates carbamylation of one lysine residue in the ULD linker and is accounting for about 10 % for ULD-V20-ULD and below 10 % for ULD-V40-ULD, as confirmed via LC-MS/MS measurement.</w:delText>
          </w:r>
          <w:r w:rsidR="00686D6A" w:rsidDel="009862E1">
            <w:rPr>
              <w:rFonts w:asciiTheme="majorHAnsi" w:hAnsiTheme="majorHAnsi" w:cstheme="majorHAnsi"/>
              <w:lang w:val="en-US"/>
            </w:rPr>
            <w:delText xml:space="preserve"> </w:delText>
          </w:r>
          <w:r w:rsidR="00686D6A" w:rsidRPr="00686D6A" w:rsidDel="009862E1">
            <w:rPr>
              <w:rFonts w:asciiTheme="majorHAnsi" w:hAnsiTheme="majorHAnsi" w:cstheme="majorHAnsi"/>
              <w:lang w:val="en-US"/>
            </w:rPr>
            <w:delText>According to MS analysis, the tryptic peptide 67-104 exhibits various modifications, such as deamidation of the glutamine residues, carbamylation of lysine residues and oxidation of methionine residues to varying extents (Figure S-6). These modifications might influence the crosslink reactivity of tyrosine 81 and therefore the homogeneity of the crosslinked protein gel. As presented in Figure 2 (I) and (III), tyrosine 81 plays the main role in hydrogel crosslinking.</w:delText>
          </w:r>
        </w:del>
      </w:moveFrom>
    </w:p>
    <w:p w14:paraId="4C0F8A48" w14:textId="19B0640F" w:rsidR="00067C6D" w:rsidRPr="00F07AB2" w:rsidDel="009862E1" w:rsidRDefault="00067C6D" w:rsidP="00067C6D">
      <w:pPr>
        <w:jc w:val="both"/>
        <w:rPr>
          <w:del w:id="846" w:author="anna.resch88@gmail.com" w:date="2022-01-04T10:53:00Z"/>
          <w:moveFrom w:id="847" w:author="anna.resch88@gmail.com" w:date="2022-01-04T10:08:00Z"/>
          <w:rFonts w:asciiTheme="majorHAnsi" w:hAnsiTheme="majorHAnsi" w:cstheme="majorHAnsi"/>
          <w:lang w:val="en-US"/>
        </w:rPr>
      </w:pPr>
      <w:moveFrom w:id="848" w:author="anna.resch88@gmail.com" w:date="2022-01-04T10:08:00Z">
        <w:del w:id="849" w:author="anna.resch88@gmail.com" w:date="2022-01-04T10:12:00Z">
          <w:r w:rsidRPr="00F07AB2" w:rsidDel="006F1256">
            <w:rPr>
              <w:rFonts w:asciiTheme="majorHAnsi" w:hAnsiTheme="majorHAnsi" w:cstheme="majorHAnsi"/>
              <w:noProof/>
              <w:lang w:eastAsia="de-DE"/>
            </w:rPr>
            <w:drawing>
              <wp:inline distT="0" distB="0" distL="0" distR="0" wp14:anchorId="5E9F3470" wp14:editId="4C3CDC41">
                <wp:extent cx="5760720" cy="5027930"/>
                <wp:effectExtent l="0" t="0" r="0" b="1270"/>
                <wp:docPr id="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60720" cy="5027930"/>
                        </a:xfrm>
                        <a:prstGeom prst="rect">
                          <a:avLst/>
                        </a:prstGeom>
                      </pic:spPr>
                    </pic:pic>
                  </a:graphicData>
                </a:graphic>
              </wp:inline>
            </w:drawing>
          </w:r>
        </w:del>
      </w:moveFrom>
    </w:p>
    <w:p w14:paraId="0B38D5CF" w14:textId="1EFB4ECB" w:rsidR="00067C6D" w:rsidRPr="00F07AB2" w:rsidDel="009862E1" w:rsidRDefault="00067C6D" w:rsidP="00067C6D">
      <w:pPr>
        <w:jc w:val="both"/>
        <w:rPr>
          <w:del w:id="850" w:author="anna.resch88@gmail.com" w:date="2022-01-04T10:53:00Z"/>
          <w:moveFrom w:id="851" w:author="anna.resch88@gmail.com" w:date="2022-01-04T10:08:00Z"/>
          <w:rFonts w:asciiTheme="majorHAnsi" w:hAnsiTheme="majorHAnsi" w:cstheme="majorHAnsi"/>
          <w:lang w:val="en-US"/>
        </w:rPr>
      </w:pPr>
      <w:moveFrom w:id="852" w:author="anna.resch88@gmail.com" w:date="2022-01-04T10:08:00Z">
        <w:del w:id="853" w:author="anna.resch88@gmail.com" w:date="2022-01-04T10:12:00Z">
          <w:r w:rsidRPr="00F07AB2" w:rsidDel="006F1256">
            <w:rPr>
              <w:rFonts w:asciiTheme="majorHAnsi" w:hAnsiTheme="majorHAnsi" w:cstheme="majorHAnsi"/>
              <w:noProof/>
              <w:lang w:eastAsia="de-DE"/>
            </w:rPr>
            <w:lastRenderedPageBreak/>
            <w:drawing>
              <wp:inline distT="0" distB="0" distL="0" distR="0" wp14:anchorId="7E76B6A1" wp14:editId="24C163F2">
                <wp:extent cx="5760720" cy="2019935"/>
                <wp:effectExtent l="0" t="0" r="0" b="0"/>
                <wp:docPr id="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760720" cy="2019935"/>
                        </a:xfrm>
                        <a:prstGeom prst="rect">
                          <a:avLst/>
                        </a:prstGeom>
                      </pic:spPr>
                    </pic:pic>
                  </a:graphicData>
                </a:graphic>
              </wp:inline>
            </w:drawing>
          </w:r>
        </w:del>
      </w:moveFrom>
    </w:p>
    <w:p w14:paraId="1E6F1E06" w14:textId="2A0A9631" w:rsidR="00067C6D" w:rsidRPr="00F07AB2" w:rsidDel="009862E1" w:rsidRDefault="00067C6D" w:rsidP="00067C6D">
      <w:pPr>
        <w:jc w:val="both"/>
        <w:rPr>
          <w:del w:id="854" w:author="anna.resch88@gmail.com" w:date="2022-01-04T10:53:00Z"/>
          <w:moveFrom w:id="855" w:author="anna.resch88@gmail.com" w:date="2022-01-04T10:08:00Z"/>
          <w:rFonts w:asciiTheme="majorHAnsi" w:hAnsiTheme="majorHAnsi" w:cstheme="majorHAnsi"/>
          <w:lang w:val="en-US"/>
        </w:rPr>
      </w:pPr>
      <w:moveFrom w:id="856" w:author="anna.resch88@gmail.com" w:date="2022-01-04T10:08:00Z">
        <w:del w:id="857" w:author="anna.resch88@gmail.com" w:date="2022-01-04T10:12:00Z">
          <w:r w:rsidRPr="00F07AB2" w:rsidDel="006F1256">
            <w:rPr>
              <w:rFonts w:asciiTheme="majorHAnsi" w:hAnsiTheme="majorHAnsi" w:cstheme="majorHAnsi"/>
              <w:noProof/>
              <w:lang w:eastAsia="de-DE"/>
            </w:rPr>
            <w:drawing>
              <wp:inline distT="0" distB="0" distL="0" distR="0" wp14:anchorId="3410BCCF" wp14:editId="61BEDDD5">
                <wp:extent cx="5760720" cy="1853565"/>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760720" cy="1853565"/>
                        </a:xfrm>
                        <a:prstGeom prst="rect">
                          <a:avLst/>
                        </a:prstGeom>
                      </pic:spPr>
                    </pic:pic>
                  </a:graphicData>
                </a:graphic>
              </wp:inline>
            </w:drawing>
          </w:r>
        </w:del>
      </w:moveFrom>
    </w:p>
    <w:p w14:paraId="27DF8C05" w14:textId="2C6FD33A" w:rsidR="00067C6D" w:rsidRPr="00F07AB2" w:rsidDel="009862E1" w:rsidRDefault="00067C6D" w:rsidP="00067C6D">
      <w:pPr>
        <w:jc w:val="both"/>
        <w:rPr>
          <w:del w:id="858" w:author="anna.resch88@gmail.com" w:date="2022-01-04T10:53:00Z"/>
          <w:moveFrom w:id="859" w:author="anna.resch88@gmail.com" w:date="2022-01-04T10:08:00Z"/>
          <w:rFonts w:asciiTheme="majorHAnsi" w:hAnsiTheme="majorHAnsi" w:cstheme="majorHAnsi"/>
          <w:i/>
          <w:iCs/>
          <w:lang w:val="en-GB"/>
        </w:rPr>
      </w:pPr>
      <w:moveFrom w:id="860" w:author="anna.resch88@gmail.com" w:date="2022-01-04T10:08:00Z">
        <w:del w:id="861" w:author="anna.resch88@gmail.com" w:date="2022-01-04T10:53:00Z">
          <w:r w:rsidRPr="00F07AB2" w:rsidDel="009862E1">
            <w:rPr>
              <w:rFonts w:asciiTheme="majorHAnsi" w:hAnsiTheme="majorHAnsi" w:cstheme="majorHAnsi"/>
              <w:b/>
              <w:bCs/>
              <w:i/>
              <w:iCs/>
              <w:lang w:val="en-GB"/>
            </w:rPr>
            <w:delText>Figure S-</w:delText>
          </w:r>
          <w:r w:rsidDel="009862E1">
            <w:rPr>
              <w:rFonts w:asciiTheme="majorHAnsi" w:hAnsiTheme="majorHAnsi" w:cstheme="majorHAnsi"/>
              <w:b/>
              <w:bCs/>
              <w:i/>
              <w:iCs/>
              <w:lang w:val="en-GB"/>
            </w:rPr>
            <w:delText>6</w:delText>
          </w:r>
          <w:r w:rsidRPr="00F07AB2" w:rsidDel="009862E1">
            <w:rPr>
              <w:rFonts w:asciiTheme="majorHAnsi" w:hAnsiTheme="majorHAnsi" w:cstheme="majorHAnsi"/>
              <w:b/>
              <w:bCs/>
              <w:i/>
              <w:iCs/>
              <w:lang w:val="en-GB"/>
            </w:rPr>
            <w:delText xml:space="preserve">: LC-MS/MS identification results for ULD-V40-ULD. </w:delText>
          </w:r>
          <w:r w:rsidRPr="00F07AB2" w:rsidDel="009862E1">
            <w:rPr>
              <w:rFonts w:asciiTheme="majorHAnsi" w:hAnsiTheme="majorHAnsi" w:cstheme="majorHAnsi"/>
              <w:i/>
              <w:iCs/>
              <w:lang w:val="en-GB"/>
            </w:rPr>
            <w:delText>Depicted are mascot search results for the LC-MS/MS analysis of the tryptic peptides obtained after tryptic digest of the ULD-V40-ULD protein. Identified peptides of the ULD-V40-ULD sequence are marked in red. Variable modifications during the mascot search were oxidation of methionine, carbamylation of lysine residues and deamidation of glutamine and asparagine residues. Among other tryptic pe</w:delText>
          </w:r>
          <w:r w:rsidR="00846C51" w:rsidDel="009862E1">
            <w:rPr>
              <w:rFonts w:asciiTheme="majorHAnsi" w:hAnsiTheme="majorHAnsi" w:cstheme="majorHAnsi"/>
              <w:i/>
              <w:iCs/>
              <w:lang w:val="en-GB"/>
            </w:rPr>
            <w:delText>p</w:delText>
          </w:r>
          <w:r w:rsidRPr="00F07AB2" w:rsidDel="009862E1">
            <w:rPr>
              <w:rFonts w:asciiTheme="majorHAnsi" w:hAnsiTheme="majorHAnsi" w:cstheme="majorHAnsi"/>
              <w:i/>
              <w:iCs/>
              <w:lang w:val="en-GB"/>
            </w:rPr>
            <w:delText>tides, peptide 67-104 shows deamidation, carbamylation and oxidation as variable modification upon storage in 4 M urea lysis buffer for 4 days. The repetitive ELP regions are not covered due to a lack of lysine and arginine residues. Therefore, the LC-MS/MS identification results for ULD-V20-UL</w:delText>
          </w:r>
          <w:r w:rsidDel="009862E1">
            <w:rPr>
              <w:rFonts w:asciiTheme="majorHAnsi" w:hAnsiTheme="majorHAnsi" w:cstheme="majorHAnsi"/>
              <w:i/>
              <w:iCs/>
              <w:lang w:val="en-GB"/>
            </w:rPr>
            <w:delText>D are almost identical and therefore</w:delText>
          </w:r>
          <w:r w:rsidRPr="00F07AB2" w:rsidDel="009862E1">
            <w:rPr>
              <w:rFonts w:asciiTheme="majorHAnsi" w:hAnsiTheme="majorHAnsi" w:cstheme="majorHAnsi"/>
              <w:i/>
              <w:iCs/>
              <w:lang w:val="en-GB"/>
            </w:rPr>
            <w:delText xml:space="preserve"> not shown.</w:delText>
          </w:r>
        </w:del>
      </w:moveFrom>
    </w:p>
    <w:p w14:paraId="460B6C5D" w14:textId="59071C37" w:rsidR="00067C6D" w:rsidRPr="00F07AB2" w:rsidDel="009862E1" w:rsidRDefault="00067C6D" w:rsidP="00067C6D">
      <w:pPr>
        <w:jc w:val="both"/>
        <w:rPr>
          <w:del w:id="862" w:author="anna.resch88@gmail.com" w:date="2022-01-04T10:53:00Z"/>
          <w:moveFrom w:id="863" w:author="anna.resch88@gmail.com" w:date="2022-01-04T10:08:00Z"/>
          <w:rFonts w:asciiTheme="majorHAnsi" w:hAnsiTheme="majorHAnsi" w:cstheme="majorHAnsi"/>
          <w:i/>
          <w:iCs/>
          <w:lang w:val="en-GB"/>
        </w:rPr>
      </w:pPr>
    </w:p>
    <w:p w14:paraId="3F490FBD" w14:textId="00D25EC3" w:rsidR="00067C6D" w:rsidRPr="00F07AB2" w:rsidDel="009862E1" w:rsidRDefault="00067C6D" w:rsidP="00067C6D">
      <w:pPr>
        <w:jc w:val="both"/>
        <w:rPr>
          <w:del w:id="864" w:author="anna.resch88@gmail.com" w:date="2022-01-04T10:53:00Z"/>
          <w:moveFrom w:id="865" w:author="anna.resch88@gmail.com" w:date="2022-01-04T10:08:00Z"/>
          <w:rFonts w:asciiTheme="majorHAnsi" w:hAnsiTheme="majorHAnsi" w:cstheme="majorHAnsi"/>
          <w:i/>
          <w:iCs/>
          <w:lang w:val="en-GB"/>
        </w:rPr>
      </w:pPr>
    </w:p>
    <w:p w14:paraId="70EDAB56" w14:textId="218A0282" w:rsidR="00067C6D" w:rsidRPr="00F07AB2" w:rsidDel="009862E1" w:rsidRDefault="00067C6D" w:rsidP="00067C6D">
      <w:pPr>
        <w:jc w:val="both"/>
        <w:rPr>
          <w:del w:id="866" w:author="anna.resch88@gmail.com" w:date="2022-01-04T10:53:00Z"/>
          <w:moveFrom w:id="867" w:author="anna.resch88@gmail.com" w:date="2022-01-04T10:08:00Z"/>
          <w:rFonts w:asciiTheme="majorHAnsi" w:hAnsiTheme="majorHAnsi" w:cstheme="majorHAnsi"/>
          <w:i/>
          <w:iCs/>
          <w:lang w:val="en-GB"/>
        </w:rPr>
      </w:pPr>
      <w:moveFrom w:id="868" w:author="anna.resch88@gmail.com" w:date="2022-01-04T10:08:00Z">
        <w:del w:id="869" w:author="anna.resch88@gmail.com" w:date="2022-01-04T10:13:00Z">
          <w:r w:rsidRPr="00F07AB2" w:rsidDel="006F1256">
            <w:rPr>
              <w:rFonts w:asciiTheme="majorHAnsi" w:hAnsiTheme="majorHAnsi" w:cstheme="majorHAnsi"/>
              <w:i/>
              <w:iCs/>
              <w:noProof/>
              <w:lang w:eastAsia="de-DE"/>
            </w:rPr>
            <w:drawing>
              <wp:inline distT="0" distB="0" distL="0" distR="0" wp14:anchorId="7D278EE1" wp14:editId="6C0F3750">
                <wp:extent cx="5753735" cy="17856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del>
      </w:moveFrom>
    </w:p>
    <w:p w14:paraId="68D2EEBC" w14:textId="468EFA63" w:rsidR="00067C6D" w:rsidRPr="00F07AB2" w:rsidDel="009862E1" w:rsidRDefault="00067C6D" w:rsidP="00067C6D">
      <w:pPr>
        <w:jc w:val="both"/>
        <w:rPr>
          <w:del w:id="870" w:author="anna.resch88@gmail.com" w:date="2022-01-04T10:53:00Z"/>
          <w:moveFrom w:id="871" w:author="anna.resch88@gmail.com" w:date="2022-01-04T10:08:00Z"/>
          <w:rFonts w:asciiTheme="majorHAnsi" w:hAnsiTheme="majorHAnsi" w:cstheme="majorHAnsi"/>
          <w:lang w:val="en-GB"/>
        </w:rPr>
      </w:pPr>
    </w:p>
    <w:p w14:paraId="7F1DA318" w14:textId="7626F19F" w:rsidR="00067C6D" w:rsidRPr="00F07AB2" w:rsidDel="009862E1" w:rsidRDefault="00067C6D" w:rsidP="00067C6D">
      <w:pPr>
        <w:jc w:val="both"/>
        <w:rPr>
          <w:del w:id="872" w:author="anna.resch88@gmail.com" w:date="2022-01-04T10:53:00Z"/>
          <w:moveFrom w:id="873" w:author="anna.resch88@gmail.com" w:date="2022-01-04T10:08:00Z"/>
          <w:rFonts w:asciiTheme="majorHAnsi" w:hAnsiTheme="majorHAnsi" w:cstheme="majorHAnsi"/>
          <w:lang w:val="en-US"/>
        </w:rPr>
      </w:pPr>
      <w:moveFrom w:id="874" w:author="anna.resch88@gmail.com" w:date="2022-01-04T10:08:00Z">
        <w:del w:id="875"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7</w:delText>
          </w:r>
          <w:r w:rsidRPr="00F07AB2" w:rsidDel="009862E1">
            <w:rPr>
              <w:rFonts w:asciiTheme="majorHAnsi" w:hAnsiTheme="majorHAnsi" w:cstheme="majorHAnsi"/>
              <w:b/>
              <w:bCs/>
              <w:i/>
              <w:iCs/>
              <w:lang w:val="en-US"/>
            </w:rPr>
            <w:delText xml:space="preserve">: MS spectra of intact ULD-V20-ULD and ULD-V40-ULD confirm sequence identity and show high purity. </w:delText>
          </w:r>
          <w:r w:rsidRPr="00F07AB2" w:rsidDel="009862E1">
            <w:rPr>
              <w:rFonts w:asciiTheme="majorHAnsi" w:hAnsiTheme="majorHAnsi" w:cstheme="majorHAnsi"/>
              <w:i/>
              <w:iCs/>
              <w:lang w:val="en-US"/>
            </w:rPr>
            <w:delText>The simulated and measured masses deviate to a negligible extent (4.9 ppm for ULD-V40-ULD and 12.4 ppm for ULD-V20-</w:delText>
          </w:r>
          <w:r w:rsidDel="009862E1">
            <w:rPr>
              <w:rFonts w:asciiTheme="majorHAnsi" w:hAnsiTheme="majorHAnsi" w:cstheme="majorHAnsi"/>
              <w:i/>
              <w:iCs/>
              <w:lang w:val="en-US"/>
            </w:rPr>
            <w:delText>ULD). An additional, small peak/</w:delText>
          </w:r>
          <w:r w:rsidRPr="00F07AB2" w:rsidDel="009862E1">
            <w:rPr>
              <w:rFonts w:asciiTheme="majorHAnsi" w:hAnsiTheme="majorHAnsi" w:cstheme="majorHAnsi"/>
              <w:i/>
              <w:iCs/>
              <w:lang w:val="en-US"/>
            </w:rPr>
            <w:delText xml:space="preserve">shoulder at a +43 Da shift indicates </w:delText>
          </w:r>
          <w:r w:rsidRPr="00F07AB2" w:rsidDel="009862E1">
            <w:rPr>
              <w:rFonts w:asciiTheme="majorHAnsi" w:hAnsiTheme="majorHAnsi" w:cstheme="majorHAnsi"/>
              <w:i/>
              <w:iCs/>
              <w:lang w:val="en-US"/>
            </w:rPr>
            <w:lastRenderedPageBreak/>
            <w:delText>lysine carbamylation, as confirmed via LC-MS/MS</w:delText>
          </w:r>
          <w:r w:rsidDel="009862E1">
            <w:rPr>
              <w:rFonts w:asciiTheme="majorHAnsi" w:hAnsiTheme="majorHAnsi" w:cstheme="majorHAnsi"/>
              <w:iCs/>
              <w:lang w:val="en-US"/>
            </w:rPr>
            <w:fldChar w:fldCharType="begin"/>
          </w:r>
          <w:r w:rsidR="002937E1" w:rsidRPr="009862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xml:space="preserve">. Longer exposure time to 4 M urea lysis buffer promotes carbamylation, as was seen after evaluation of MS/MS measurements of both the tryptic </w:delText>
          </w:r>
          <w:r w:rsidDel="009862E1">
            <w:rPr>
              <w:rFonts w:asciiTheme="majorHAnsi" w:hAnsiTheme="majorHAnsi" w:cstheme="majorHAnsi"/>
              <w:i/>
              <w:iCs/>
              <w:lang w:val="en-US"/>
            </w:rPr>
            <w:delText>pe</w:delText>
          </w:r>
          <w:r w:rsidR="00C91D6E" w:rsidDel="009862E1">
            <w:rPr>
              <w:rFonts w:asciiTheme="majorHAnsi" w:hAnsiTheme="majorHAnsi" w:cstheme="majorHAnsi"/>
              <w:i/>
              <w:iCs/>
              <w:lang w:val="en-US"/>
            </w:rPr>
            <w:delText>p</w:delText>
          </w:r>
          <w:r w:rsidDel="009862E1">
            <w:rPr>
              <w:rFonts w:asciiTheme="majorHAnsi" w:hAnsiTheme="majorHAnsi" w:cstheme="majorHAnsi"/>
              <w:i/>
              <w:iCs/>
              <w:lang w:val="en-US"/>
            </w:rPr>
            <w:delText>tides (Figure S-5</w:delText>
          </w:r>
          <w:r w:rsidRPr="00370688" w:rsidDel="009862E1">
            <w:rPr>
              <w:rFonts w:asciiTheme="majorHAnsi" w:hAnsiTheme="majorHAnsi" w:cstheme="majorHAnsi"/>
              <w:i/>
              <w:iCs/>
              <w:lang w:val="en-US"/>
            </w:rPr>
            <w:delText>) and the intact proteins after 4 days of exposure in urea buffer (data not shown). Therefore, an uninterrupted</w:delText>
          </w:r>
          <w:r w:rsidRPr="00F07AB2" w:rsidDel="009862E1">
            <w:rPr>
              <w:rFonts w:asciiTheme="majorHAnsi" w:hAnsiTheme="majorHAnsi" w:cstheme="majorHAnsi"/>
              <w:i/>
              <w:iCs/>
              <w:lang w:val="en-US"/>
            </w:rPr>
            <w:delText xml:space="preserve"> purification procedure making use of ammonium containing buffers is recommended to prevent undesired protein modifications</w:delText>
          </w:r>
          <w:r w:rsidDel="009862E1">
            <w:rPr>
              <w:rFonts w:asciiTheme="majorHAnsi" w:hAnsiTheme="majorHAnsi" w:cstheme="majorHAnsi"/>
              <w:iCs/>
              <w:lang w:val="en-US"/>
            </w:rPr>
            <w:fldChar w:fldCharType="begin"/>
          </w:r>
          <w:r w:rsidR="002937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Besides the target fusion proteins, no other peptides were found in the UV 214 nm chromatogram, confirming high-grade target protein purity.</w:delText>
          </w:r>
        </w:del>
      </w:moveFrom>
    </w:p>
    <w:moveFromRangeEnd w:id="843"/>
    <w:p w14:paraId="2F06D923" w14:textId="1F62E67A" w:rsidR="00067C6D" w:rsidRPr="00F07AB2" w:rsidDel="009862E1" w:rsidRDefault="00067C6D" w:rsidP="00D156CF">
      <w:pPr>
        <w:rPr>
          <w:del w:id="876" w:author="anna.resch88@gmail.com" w:date="2022-01-04T10:53:00Z"/>
          <w:lang w:val="en-US"/>
        </w:rPr>
      </w:pPr>
    </w:p>
    <w:p w14:paraId="34C4F2A6" w14:textId="303088F9" w:rsidR="00067C6D" w:rsidRPr="00F07AB2" w:rsidDel="009862E1" w:rsidRDefault="00067C6D" w:rsidP="00067C6D">
      <w:pPr>
        <w:jc w:val="both"/>
        <w:rPr>
          <w:del w:id="877" w:author="anna.resch88@gmail.com" w:date="2022-01-04T10:53:00Z"/>
          <w:rFonts w:asciiTheme="majorHAnsi" w:hAnsiTheme="majorHAnsi" w:cstheme="majorHAnsi"/>
          <w:lang w:val="en-US"/>
        </w:rPr>
      </w:pPr>
    </w:p>
    <w:p w14:paraId="029DA978" w14:textId="0FD9CD40" w:rsidR="00067C6D" w:rsidRPr="00F07AB2" w:rsidDel="009862E1" w:rsidRDefault="00067C6D" w:rsidP="00067C6D">
      <w:pPr>
        <w:pStyle w:val="berschrift4"/>
        <w:numPr>
          <w:ilvl w:val="1"/>
          <w:numId w:val="16"/>
        </w:numPr>
        <w:jc w:val="both"/>
        <w:rPr>
          <w:del w:id="878" w:author="anna.resch88@gmail.com" w:date="2022-01-04T10:53:00Z"/>
          <w:moveFrom w:id="879" w:author="anna.resch88@gmail.com" w:date="2022-01-04T10:13:00Z"/>
          <w:rFonts w:cstheme="majorHAnsi"/>
          <w:lang w:val="en-US"/>
        </w:rPr>
      </w:pPr>
      <w:bookmarkStart w:id="880" w:name="_Toc92273422"/>
      <w:bookmarkStart w:id="881" w:name="_Toc92273477"/>
      <w:moveFromRangeStart w:id="882" w:author="anna.resch88@gmail.com" w:date="2022-01-04T10:13:00Z" w:name="move92183636"/>
      <w:moveFrom w:id="883" w:author="anna.resch88@gmail.com" w:date="2022-01-04T10:13:00Z">
        <w:del w:id="884" w:author="anna.resch88@gmail.com" w:date="2022-01-04T10:53:00Z">
          <w:r w:rsidRPr="00F07AB2" w:rsidDel="009862E1">
            <w:rPr>
              <w:rFonts w:cstheme="majorHAnsi"/>
              <w:lang w:val="en-US"/>
            </w:rPr>
            <w:delText>ULD tetramerization</w:delText>
          </w:r>
          <w:bookmarkEnd w:id="880"/>
          <w:bookmarkEnd w:id="881"/>
        </w:del>
      </w:moveFrom>
    </w:p>
    <w:p w14:paraId="757B07EE" w14:textId="2A963DE2" w:rsidR="00067C6D" w:rsidRPr="00F07AB2" w:rsidDel="009862E1" w:rsidRDefault="00067C6D" w:rsidP="00067C6D">
      <w:pPr>
        <w:jc w:val="both"/>
        <w:rPr>
          <w:del w:id="885" w:author="anna.resch88@gmail.com" w:date="2022-01-04T10:53:00Z"/>
          <w:moveFrom w:id="886" w:author="anna.resch88@gmail.com" w:date="2022-01-04T10:13:00Z"/>
          <w:rFonts w:asciiTheme="majorHAnsi" w:hAnsiTheme="majorHAnsi" w:cstheme="majorHAnsi"/>
          <w:lang w:val="en-US"/>
        </w:rPr>
      </w:pPr>
      <w:moveFrom w:id="887" w:author="anna.resch88@gmail.com" w:date="2022-01-04T10:13:00Z">
        <w:del w:id="888" w:author="anna.resch88@gmail.com" w:date="2022-01-04T10:53:00Z">
          <w:r w:rsidRPr="00F07AB2" w:rsidDel="009862E1">
            <w:rPr>
              <w:rFonts w:asciiTheme="majorHAnsi" w:hAnsiTheme="majorHAnsi" w:cstheme="majorHAnsi"/>
              <w:noProof/>
              <w:lang w:eastAsia="de-DE"/>
            </w:rPr>
            <w:drawing>
              <wp:anchor distT="0" distB="0" distL="114300" distR="114300" simplePos="0" relativeHeight="251655168" behindDoc="0" locked="0" layoutInCell="1" allowOverlap="1" wp14:anchorId="531B6090" wp14:editId="5C546514">
                <wp:simplePos x="0" y="0"/>
                <wp:positionH relativeFrom="column">
                  <wp:posOffset>-600075</wp:posOffset>
                </wp:positionH>
                <wp:positionV relativeFrom="paragraph">
                  <wp:posOffset>2962275</wp:posOffset>
                </wp:positionV>
                <wp:extent cx="7115175" cy="2921000"/>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AB2" w:rsidDel="009862E1">
            <w:rPr>
              <w:rFonts w:asciiTheme="majorHAnsi" w:hAnsiTheme="majorHAnsi" w:cstheme="majorHAnsi"/>
              <w:lang w:val="en-US"/>
            </w:rPr>
            <w:delText>Wang and colleagues demonstrated that ULD peptides form stable tetramers, even under harsh conditions (2M NaCl and 10 % glycerol)</w:delText>
          </w:r>
          <w:r w:rsidDel="009862E1">
            <w:rPr>
              <w:rFonts w:asciiTheme="majorHAnsi" w:hAnsiTheme="majorHAnsi" w:cstheme="majorHAnsi"/>
              <w:lang w:val="en-US"/>
            </w:rPr>
            <w:fldChar w:fldCharType="begin"/>
          </w:r>
          <w:r w:rsidDel="009862E1">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9862E1">
            <w:rPr>
              <w:rFonts w:asciiTheme="majorHAnsi" w:hAnsiTheme="majorHAnsi" w:cstheme="majorHAnsi"/>
              <w:lang w:val="en-US"/>
            </w:rPr>
            <w:fldChar w:fldCharType="separate"/>
          </w:r>
          <w:r w:rsidRPr="0045341C" w:rsidDel="009862E1">
            <w:rPr>
              <w:rFonts w:asciiTheme="majorHAnsi" w:hAnsiTheme="majorHAnsi" w:cstheme="majorHAnsi"/>
              <w:noProof/>
              <w:vertAlign w:val="superscript"/>
              <w:lang w:val="en-US"/>
            </w:rPr>
            <w:delText>1</w:delText>
          </w:r>
          <w:r w:rsidDel="009862E1">
            <w:rPr>
              <w:rFonts w:asciiTheme="majorHAnsi" w:hAnsiTheme="majorHAnsi" w:cstheme="majorHAnsi"/>
              <w:lang w:val="en-US"/>
            </w:rPr>
            <w:fldChar w:fldCharType="end"/>
          </w:r>
          <w:r w:rsidRPr="00F07AB2" w:rsidDel="009862E1">
            <w:rPr>
              <w:rFonts w:asciiTheme="majorHAnsi" w:hAnsiTheme="majorHAnsi" w:cstheme="majorHAnsi"/>
              <w:lang w:val="en-US"/>
            </w:rPr>
            <w:delText xml:space="preserve">.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µl 5x SDS loading buffer was added (see Figure below: 4 µl in lanes 1-10; 1 µl in lanes 11-18). Loading buffer contained 0,02 % Bromophenol blue, 30 % glycerol, 250 mM Tris-HCl pH 6.8, 10 % SDS and 0.5M DTT. If 1µl 5x SDS LB was used, we added 0.5 µl 60 % Glycerol additionally. Selected samples were then heated and transferred to the SDS-PAGE immediately or after 2-24 hours of cooling. ULD in water without heating serves as control (lane 13). 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delText>
          </w:r>
        </w:del>
      </w:moveFrom>
    </w:p>
    <w:p w14:paraId="0BEC1D2B" w14:textId="60D0CAC3" w:rsidR="00067C6D" w:rsidRPr="00F07AB2" w:rsidDel="009862E1" w:rsidRDefault="00067C6D" w:rsidP="00067C6D">
      <w:pPr>
        <w:jc w:val="both"/>
        <w:rPr>
          <w:del w:id="889" w:author="anna.resch88@gmail.com" w:date="2022-01-04T10:53:00Z"/>
          <w:moveFrom w:id="890" w:author="anna.resch88@gmail.com" w:date="2022-01-04T10:13:00Z"/>
          <w:rFonts w:asciiTheme="majorHAnsi" w:hAnsiTheme="majorHAnsi" w:cstheme="majorHAnsi"/>
          <w:lang w:val="en-US"/>
        </w:rPr>
      </w:pPr>
    </w:p>
    <w:p w14:paraId="7C27ADCB" w14:textId="07DD0EF1" w:rsidR="00067C6D" w:rsidRPr="00D22AC5" w:rsidDel="009862E1" w:rsidRDefault="00067C6D" w:rsidP="00067C6D">
      <w:pPr>
        <w:jc w:val="both"/>
        <w:rPr>
          <w:del w:id="891" w:author="anna.resch88@gmail.com" w:date="2022-01-04T10:53:00Z"/>
          <w:moveFrom w:id="892" w:author="anna.resch88@gmail.com" w:date="2022-01-04T10:13:00Z"/>
          <w:rFonts w:asciiTheme="majorHAnsi" w:hAnsiTheme="majorHAnsi" w:cstheme="majorHAnsi"/>
          <w:lang w:val="en-US"/>
        </w:rPr>
      </w:pPr>
      <w:moveFrom w:id="893" w:author="anna.resch88@gmail.com" w:date="2022-01-04T10:13:00Z">
        <w:del w:id="894"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8</w:delText>
          </w:r>
          <w:r w:rsidRPr="00F07AB2" w:rsidDel="009862E1">
            <w:rPr>
              <w:rFonts w:asciiTheme="majorHAnsi" w:hAnsiTheme="majorHAnsi" w:cstheme="majorHAnsi"/>
              <w:b/>
              <w:bCs/>
              <w:i/>
              <w:iCs/>
              <w:lang w:val="en-US"/>
            </w:rPr>
            <w:delText>: ULD tetramers and tetramer disruption with heating or addition of ethanol and urea, visualized via SDS-PAGE.</w:delText>
          </w:r>
        </w:del>
      </w:moveFrom>
    </w:p>
    <w:moveFromRangeEnd w:id="882"/>
    <w:p w14:paraId="19434746" w14:textId="6945F8FD" w:rsidR="00067C6D" w:rsidRPr="00F07AB2" w:rsidDel="009862E1" w:rsidRDefault="00067C6D" w:rsidP="00067C6D">
      <w:pPr>
        <w:jc w:val="both"/>
        <w:rPr>
          <w:del w:id="895" w:author="anna.resch88@gmail.com" w:date="2022-01-04T10:53:00Z"/>
          <w:rFonts w:asciiTheme="majorHAnsi" w:hAnsiTheme="majorHAnsi" w:cstheme="majorHAnsi"/>
          <w:b/>
          <w:bCs/>
          <w:lang w:val="en-US"/>
        </w:rPr>
      </w:pPr>
    </w:p>
    <w:p w14:paraId="39F8FE94" w14:textId="00478E10" w:rsidR="00067C6D" w:rsidRPr="00F07AB2" w:rsidDel="009862E1" w:rsidRDefault="00067C6D" w:rsidP="00067C6D">
      <w:pPr>
        <w:jc w:val="both"/>
        <w:rPr>
          <w:del w:id="896" w:author="anna.resch88@gmail.com" w:date="2022-01-04T10:53:00Z"/>
          <w:rFonts w:asciiTheme="majorHAnsi" w:hAnsiTheme="majorHAnsi" w:cstheme="majorHAnsi"/>
          <w:b/>
          <w:bCs/>
          <w:i/>
          <w:iCs/>
          <w:lang w:val="en-US"/>
        </w:rPr>
      </w:pPr>
    </w:p>
    <w:p w14:paraId="204B4344" w14:textId="0004E80A" w:rsidR="00067C6D" w:rsidRPr="00F07AB2" w:rsidDel="009862E1" w:rsidRDefault="005F4A65" w:rsidP="00067C6D">
      <w:pPr>
        <w:pStyle w:val="berschrift4"/>
        <w:numPr>
          <w:ilvl w:val="1"/>
          <w:numId w:val="16"/>
        </w:numPr>
        <w:jc w:val="both"/>
        <w:rPr>
          <w:del w:id="897" w:author="anna.resch88@gmail.com" w:date="2022-01-04T10:53:00Z"/>
          <w:rFonts w:cstheme="majorHAnsi"/>
          <w:lang w:val="en-US"/>
        </w:rPr>
      </w:pPr>
      <w:bookmarkStart w:id="898" w:name="_Toc92273423"/>
      <w:bookmarkStart w:id="899" w:name="_Toc92273478"/>
      <w:del w:id="900" w:author="anna.resch88@gmail.com" w:date="2022-01-04T10:53:00Z">
        <w:r w:rsidRPr="00F07AB2" w:rsidDel="009862E1">
          <w:rPr>
            <w:rFonts w:cstheme="majorHAnsi"/>
            <w:lang w:val="en-US"/>
          </w:rPr>
          <w:delText>Dityrosine content</w:delText>
        </w:r>
        <w:bookmarkEnd w:id="898"/>
        <w:bookmarkEnd w:id="899"/>
        <w:r w:rsidRPr="00F07AB2" w:rsidDel="009862E1">
          <w:rPr>
            <w:rFonts w:cstheme="majorHAnsi"/>
            <w:lang w:val="en-US"/>
          </w:rPr>
          <w:delText xml:space="preserve"> </w:delText>
        </w:r>
      </w:del>
    </w:p>
    <w:p w14:paraId="70DD6D49" w14:textId="326172AE" w:rsidR="00F659F2" w:rsidRPr="00F07AB2" w:rsidDel="00A21F16" w:rsidRDefault="00F659F2" w:rsidP="00F659F2">
      <w:pPr>
        <w:jc w:val="both"/>
        <w:rPr>
          <w:del w:id="901" w:author="anna.resch88@gmail.com" w:date="2022-01-03T20:11:00Z"/>
          <w:rFonts w:asciiTheme="majorHAnsi" w:hAnsiTheme="majorHAnsi" w:cstheme="majorHAnsi"/>
          <w:lang w:val="en-US"/>
        </w:rPr>
      </w:pPr>
      <w:del w:id="902" w:author="anna.resch88@gmail.com" w:date="2022-01-03T20:11:00Z">
        <w:r w:rsidRPr="00F07AB2" w:rsidDel="00A21F16">
          <w:rPr>
            <w:rFonts w:asciiTheme="majorHAnsi" w:hAnsiTheme="majorHAnsi" w:cstheme="majorHAnsi"/>
            <w:lang w:val="en-US"/>
          </w:rPr>
          <w:delText xml:space="preserve">To verify that the hydrogel crosslinks are indeed a result of the formation of covalent bonds between tyrosine residues rather than unspecific radical crosslinking of any protein backbone, we exposed crosslinked hydrogels and non-crosslinked </w:delText>
        </w:r>
        <w:r w:rsidDel="00A21F16">
          <w:rPr>
            <w:rFonts w:asciiTheme="majorHAnsi" w:hAnsiTheme="majorHAnsi" w:cstheme="majorHAnsi"/>
            <w:lang w:val="en-US"/>
          </w:rPr>
          <w:delText>Pregel</w:delText>
        </w:r>
        <w:r w:rsidRPr="00F07AB2" w:rsidDel="00A21F16">
          <w:rPr>
            <w:rFonts w:asciiTheme="majorHAnsi" w:hAnsiTheme="majorHAnsi" w:cstheme="majorHAnsi"/>
            <w:lang w:val="en-US"/>
          </w:rPr>
          <w:delText>-solutions to UV irradiation as described in the Supplementary Methods section.</w:delText>
        </w:r>
      </w:del>
    </w:p>
    <w:p w14:paraId="44EFD5A9" w14:textId="13478D9F" w:rsidR="00067C6D" w:rsidRPr="00F07AB2" w:rsidDel="00A21F16" w:rsidRDefault="00F659F2" w:rsidP="00067C6D">
      <w:pPr>
        <w:jc w:val="both"/>
        <w:rPr>
          <w:del w:id="903" w:author="anna.resch88@gmail.com" w:date="2022-01-03T20:11:00Z"/>
          <w:rFonts w:asciiTheme="majorHAnsi" w:hAnsiTheme="majorHAnsi" w:cstheme="majorHAnsi"/>
          <w:lang w:val="en-US"/>
        </w:rPr>
      </w:pPr>
      <w:del w:id="904" w:author="anna.resch88@gmail.com" w:date="2022-01-03T20:11:00Z">
        <w:r w:rsidRPr="00F07AB2" w:rsidDel="00A21F16">
          <w:rPr>
            <w:rFonts w:asciiTheme="majorHAnsi" w:hAnsiTheme="majorHAnsi" w:cstheme="majorHAnsi"/>
            <w:lang w:val="en-US"/>
          </w:rPr>
          <w:delText>In addition, we applied the same crosslinking procedure to a 20 % solution of a protein consisting solely of 40 VPGVG repeats (V40), i.e.</w:delText>
        </w:r>
        <w:r w:rsidDel="00A21F16">
          <w:rPr>
            <w:rFonts w:asciiTheme="majorHAnsi" w:hAnsiTheme="majorHAnsi" w:cstheme="majorHAnsi"/>
            <w:lang w:val="en-US"/>
          </w:rPr>
          <w:delText>,</w:delText>
        </w:r>
        <w:r w:rsidRPr="00F07AB2" w:rsidDel="00A21F16">
          <w:rPr>
            <w:rFonts w:asciiTheme="majorHAnsi" w:hAnsiTheme="majorHAnsi" w:cstheme="majorHAnsi"/>
            <w:lang w:val="en-US"/>
          </w:rPr>
          <w:delText xml:space="preserve"> without ULD tails. After addition of catalyst, APS and illumination at 460 nm for 2 minutes, the solution remained liquid, confirming that crosslinking and hydrogel formation is mediated by ULD tyrosine residues.</w:delText>
        </w:r>
      </w:del>
    </w:p>
    <w:p w14:paraId="29794F77" w14:textId="4F4E7909" w:rsidR="00F659F2" w:rsidRPr="00F07AB2" w:rsidDel="009862E1" w:rsidRDefault="00F659F2" w:rsidP="00F659F2">
      <w:pPr>
        <w:jc w:val="both"/>
        <w:rPr>
          <w:del w:id="905" w:author="anna.resch88@gmail.com" w:date="2022-01-04T10:53:00Z"/>
          <w:rFonts w:asciiTheme="majorHAnsi" w:hAnsiTheme="majorHAnsi" w:cstheme="majorHAnsi"/>
          <w:b/>
          <w:bCs/>
          <w:lang w:val="en-US"/>
        </w:rPr>
      </w:pPr>
      <w:del w:id="906" w:author="anna.resch88@gmail.com" w:date="2022-01-03T19:55:00Z">
        <w:r w:rsidRPr="00F07AB2" w:rsidDel="0022001F">
          <w:rPr>
            <w:rFonts w:asciiTheme="majorHAnsi" w:hAnsiTheme="majorHAnsi" w:cstheme="majorHAnsi"/>
            <w:b/>
            <w:bCs/>
            <w:noProof/>
            <w:lang w:eastAsia="de-DE"/>
          </w:rPr>
          <w:drawing>
            <wp:inline distT="0" distB="0" distL="0" distR="0" wp14:anchorId="13FA9BA1" wp14:editId="17A6D58C">
              <wp:extent cx="6383020" cy="3529965"/>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20" cy="3529965"/>
                      </a:xfrm>
                      <a:prstGeom prst="rect">
                        <a:avLst/>
                      </a:prstGeom>
                      <a:noFill/>
                    </pic:spPr>
                  </pic:pic>
                </a:graphicData>
              </a:graphic>
            </wp:inline>
          </w:drawing>
        </w:r>
      </w:del>
    </w:p>
    <w:p w14:paraId="2DEA6392" w14:textId="510763A4" w:rsidR="00F659F2" w:rsidDel="004172A0" w:rsidRDefault="00F659F2" w:rsidP="00F659F2">
      <w:pPr>
        <w:jc w:val="both"/>
        <w:rPr>
          <w:del w:id="907" w:author="anna.resch88@gmail.com" w:date="2022-01-04T10:20:00Z"/>
          <w:rFonts w:asciiTheme="majorHAnsi" w:hAnsiTheme="majorHAnsi" w:cstheme="majorHAnsi"/>
          <w:i/>
          <w:iCs/>
          <w:lang w:val="en-US"/>
        </w:rPr>
      </w:pPr>
      <w:commentRangeStart w:id="908"/>
      <w:del w:id="909" w:author="anna.resch88@gmail.com" w:date="2022-01-04T10:20:00Z">
        <w:r w:rsidRPr="00F07AB2" w:rsidDel="004172A0">
          <w:rPr>
            <w:rFonts w:asciiTheme="majorHAnsi" w:hAnsiTheme="majorHAnsi" w:cstheme="majorHAnsi"/>
            <w:b/>
            <w:bCs/>
            <w:i/>
            <w:iCs/>
            <w:lang w:val="en-US"/>
          </w:rPr>
          <w:delText xml:space="preserve">Figure </w:delText>
        </w:r>
        <w:commentRangeEnd w:id="908"/>
        <w:r w:rsidR="0022001F" w:rsidDel="004172A0">
          <w:rPr>
            <w:rStyle w:val="Kommentarzeichen"/>
          </w:rPr>
          <w:commentReference w:id="908"/>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10</w:delText>
        </w:r>
        <w:r w:rsidRPr="00F07AB2" w:rsidDel="004172A0">
          <w:rPr>
            <w:rFonts w:asciiTheme="majorHAnsi" w:hAnsiTheme="majorHAnsi" w:cstheme="majorHAnsi"/>
            <w:b/>
            <w:bCs/>
            <w:i/>
            <w:iCs/>
            <w:lang w:val="en-US"/>
          </w:rPr>
          <w:delText>: Dityrosine crosslink formation depends on</w:delText>
        </w:r>
      </w:del>
      <w:del w:id="910" w:author="anna.resch88@gmail.com" w:date="2022-01-03T19:57:00Z">
        <w:r w:rsidRPr="00F07AB2" w:rsidDel="0022001F">
          <w:rPr>
            <w:rFonts w:asciiTheme="majorHAnsi" w:hAnsiTheme="majorHAnsi" w:cstheme="majorHAnsi"/>
            <w:b/>
            <w:bCs/>
            <w:i/>
            <w:iCs/>
            <w:lang w:val="en-US"/>
          </w:rPr>
          <w:delText xml:space="preserve"> APS concentration,</w:delText>
        </w:r>
      </w:del>
      <w:del w:id="911" w:author="anna.resch88@gmail.com" w:date="2022-01-04T10:20:00Z">
        <w:r w:rsidRPr="00F07AB2" w:rsidDel="004172A0">
          <w:rPr>
            <w:rFonts w:asciiTheme="majorHAnsi" w:hAnsiTheme="majorHAnsi" w:cstheme="majorHAnsi"/>
            <w:b/>
            <w:bCs/>
            <w:i/>
            <w:iCs/>
            <w:lang w:val="en-US"/>
          </w:rPr>
          <w:delText xml:space="preserve"> illumination energy and hydrogel composition</w:delText>
        </w:r>
        <w:r w:rsidRPr="00F07AB2" w:rsidDel="004172A0">
          <w:rPr>
            <w:rFonts w:asciiTheme="majorHAnsi" w:hAnsiTheme="majorHAnsi" w:cstheme="majorHAnsi"/>
            <w:i/>
            <w:iCs/>
            <w:lang w:val="en-US"/>
          </w:rPr>
          <w:delText xml:space="preserve">. </w:delText>
        </w:r>
      </w:del>
      <w:del w:id="912" w:author="anna.resch88@gmail.com" w:date="2022-01-03T19:57:00Z">
        <w:r w:rsidRPr="00F07AB2" w:rsidDel="0022001F">
          <w:rPr>
            <w:rFonts w:asciiTheme="majorHAnsi" w:hAnsiTheme="majorHAnsi" w:cstheme="majorHAnsi"/>
            <w:i/>
            <w:iCs/>
            <w:lang w:val="en-US"/>
          </w:rPr>
          <w:delText>Each sample was measured in triplicates</w:delText>
        </w:r>
      </w:del>
      <w:del w:id="913" w:author="anna.resch88@gmail.com" w:date="2022-01-04T10:20:00Z">
        <w:r w:rsidRPr="00F07AB2" w:rsidDel="004172A0">
          <w:rPr>
            <w:rFonts w:asciiTheme="majorHAnsi" w:hAnsiTheme="majorHAnsi" w:cstheme="majorHAnsi"/>
            <w:i/>
            <w:iCs/>
            <w:lang w:val="en-US"/>
          </w:rPr>
          <w:delText>.</w:delText>
        </w:r>
      </w:del>
      <w:del w:id="914" w:author="anna.resch88@gmail.com" w:date="2022-01-03T19:58:00Z">
        <w:r w:rsidRPr="00F07AB2" w:rsidDel="0022001F">
          <w:rPr>
            <w:rFonts w:asciiTheme="majorHAnsi" w:hAnsiTheme="majorHAnsi" w:cstheme="majorHAnsi"/>
            <w:i/>
            <w:iCs/>
            <w:lang w:val="en-US"/>
          </w:rPr>
          <w:delText xml:space="preserve"> Error bars indicate standard deviation of triplicates</w:delText>
        </w:r>
      </w:del>
      <w:del w:id="915" w:author="anna.resch88@gmail.com" w:date="2022-01-04T10:20:00Z">
        <w:r w:rsidRPr="00F07AB2" w:rsidDel="004172A0">
          <w:rPr>
            <w:rFonts w:asciiTheme="majorHAnsi" w:hAnsiTheme="majorHAnsi" w:cstheme="majorHAnsi"/>
            <w:i/>
            <w:iCs/>
            <w:lang w:val="en-US"/>
          </w:rPr>
          <w:delText>. a)</w:delText>
        </w:r>
        <w:r w:rsidRPr="00F07AB2" w:rsidDel="004172A0">
          <w:rPr>
            <w:rFonts w:asciiTheme="majorHAnsi" w:hAnsiTheme="majorHAnsi" w:cstheme="majorHAnsi"/>
            <w:b/>
            <w:bCs/>
            <w:i/>
            <w:iCs/>
            <w:lang w:val="en-US"/>
          </w:rPr>
          <w:delText xml:space="preserve"> </w:delText>
        </w:r>
        <w:r w:rsidRPr="00F07AB2" w:rsidDel="004172A0">
          <w:rPr>
            <w:rFonts w:asciiTheme="majorHAnsi" w:hAnsiTheme="majorHAnsi" w:cstheme="majorHAnsi"/>
            <w:i/>
            <w:iCs/>
            <w:lang w:val="en-US"/>
          </w:rPr>
          <w:delText xml:space="preserve">ULD-V20-ULD (20 % protein prepared in </w:delText>
        </w:r>
      </w:del>
      <w:del w:id="916" w:author="anna.resch88@gmail.com" w:date="2022-01-03T19:58:00Z">
        <w:r w:rsidRPr="00F07AB2" w:rsidDel="0022001F">
          <w:rPr>
            <w:rFonts w:asciiTheme="majorHAnsi" w:hAnsiTheme="majorHAnsi" w:cstheme="majorHAnsi"/>
            <w:i/>
            <w:iCs/>
            <w:lang w:val="en-US"/>
          </w:rPr>
          <w:delText>water</w:delText>
        </w:r>
      </w:del>
      <w:del w:id="917" w:author="anna.resch88@gmail.com" w:date="2022-01-04T10:20:00Z">
        <w:r w:rsidRPr="00F07AB2" w:rsidDel="004172A0">
          <w:rPr>
            <w:rFonts w:asciiTheme="majorHAnsi" w:hAnsiTheme="majorHAnsi" w:cstheme="majorHAnsi"/>
            <w:i/>
            <w:iCs/>
            <w:lang w:val="en-US"/>
          </w:rPr>
          <w:delText xml:space="preserve">, 2.5 mM riboflavin, 30 mM APS) was exposed at 10 cm sample-lamp distance and exposure intensity 40 % for 15 to </w:delText>
        </w:r>
      </w:del>
      <w:del w:id="918" w:author="anna.resch88@gmail.com" w:date="2022-01-03T19:59:00Z">
        <w:r w:rsidRPr="00F07AB2" w:rsidDel="0022001F">
          <w:rPr>
            <w:rFonts w:asciiTheme="majorHAnsi" w:hAnsiTheme="majorHAnsi" w:cstheme="majorHAnsi"/>
            <w:i/>
            <w:iCs/>
            <w:lang w:val="en-US"/>
          </w:rPr>
          <w:delText>9</w:delText>
        </w:r>
      </w:del>
      <w:del w:id="919" w:author="anna.resch88@gmail.com" w:date="2022-01-04T10:20:00Z">
        <w:r w:rsidRPr="00F07AB2" w:rsidDel="004172A0">
          <w:rPr>
            <w:rFonts w:asciiTheme="majorHAnsi" w:hAnsiTheme="majorHAnsi" w:cstheme="majorHAnsi"/>
            <w:i/>
            <w:iCs/>
            <w:lang w:val="en-US"/>
          </w:rPr>
          <w:delText xml:space="preserve">0 seconds (equivalent to </w:delText>
        </w:r>
        <w:r w:rsidDel="004172A0">
          <w:rPr>
            <w:rFonts w:asciiTheme="majorHAnsi" w:hAnsiTheme="majorHAnsi" w:cstheme="majorHAnsi"/>
            <w:i/>
            <w:iCs/>
            <w:lang w:val="en-US"/>
          </w:rPr>
          <w:delText xml:space="preserve">a total exposure energy density of </w:delText>
        </w:r>
        <w:r w:rsidRPr="00F07AB2" w:rsidDel="004172A0">
          <w:rPr>
            <w:rFonts w:asciiTheme="majorHAnsi" w:hAnsiTheme="majorHAnsi" w:cstheme="majorHAnsi"/>
            <w:i/>
            <w:iCs/>
            <w:lang w:val="en-US"/>
          </w:rPr>
          <w:delText xml:space="preserve">2.9 J/cm² to </w:delText>
        </w:r>
      </w:del>
      <w:del w:id="920" w:author="anna.resch88@gmail.com" w:date="2022-01-03T19:58:00Z">
        <w:r w:rsidRPr="00F07AB2" w:rsidDel="0022001F">
          <w:rPr>
            <w:rFonts w:asciiTheme="majorHAnsi" w:hAnsiTheme="majorHAnsi" w:cstheme="majorHAnsi"/>
            <w:i/>
            <w:iCs/>
            <w:lang w:val="en-US"/>
          </w:rPr>
          <w:delText>17.4</w:delText>
        </w:r>
      </w:del>
      <w:del w:id="921" w:author="anna.resch88@gmail.com" w:date="2022-01-04T10:20:00Z">
        <w:r w:rsidRPr="00F07AB2" w:rsidDel="004172A0">
          <w:rPr>
            <w:rFonts w:asciiTheme="majorHAnsi" w:hAnsiTheme="majorHAnsi" w:cstheme="majorHAnsi"/>
            <w:i/>
            <w:iCs/>
            <w:lang w:val="en-US"/>
          </w:rPr>
          <w:delText xml:space="preserve"> J/cm²). b) ULD-V20-ULD (20 % protein prepared in </w:delText>
        </w:r>
        <w:r w:rsidDel="004172A0">
          <w:rPr>
            <w:rFonts w:asciiTheme="majorHAnsi" w:hAnsiTheme="majorHAnsi" w:cstheme="majorHAnsi"/>
            <w:i/>
            <w:iCs/>
            <w:lang w:val="en-US"/>
          </w:rPr>
          <w:delText>ddH</w:delText>
        </w:r>
        <w:r w:rsidRPr="00370688" w:rsidDel="004172A0">
          <w:rPr>
            <w:rFonts w:asciiTheme="majorHAnsi" w:hAnsiTheme="majorHAnsi" w:cstheme="majorHAnsi"/>
            <w:i/>
            <w:iCs/>
            <w:vertAlign w:val="subscript"/>
            <w:lang w:val="en-US"/>
          </w:rPr>
          <w:delText>2</w:delText>
        </w:r>
        <w:r w:rsidDel="004172A0">
          <w:rPr>
            <w:rFonts w:asciiTheme="majorHAnsi" w:hAnsiTheme="majorHAnsi" w:cstheme="majorHAnsi"/>
            <w:i/>
            <w:iCs/>
            <w:lang w:val="en-US"/>
          </w:rPr>
          <w:delText xml:space="preserve">O </w:delText>
        </w:r>
        <w:r w:rsidRPr="00F07AB2" w:rsidDel="004172A0">
          <w:rPr>
            <w:rFonts w:asciiTheme="majorHAnsi" w:hAnsiTheme="majorHAnsi" w:cstheme="majorHAnsi"/>
            <w:i/>
            <w:iCs/>
            <w:lang w:val="en-US"/>
          </w:rPr>
          <w:delText>water, 2.5 mM riboflavin, exposed to 5.8 J/cm²</w:delText>
        </w:r>
        <w:r w:rsidDel="004172A0">
          <w:rPr>
            <w:rFonts w:asciiTheme="majorHAnsi" w:hAnsiTheme="majorHAnsi" w:cstheme="majorHAnsi"/>
            <w:i/>
            <w:iCs/>
            <w:lang w:val="en-US"/>
          </w:rPr>
          <w:delText xml:space="preserve">, </w:delText>
        </w:r>
        <w:r w:rsidRPr="00F07AB2" w:rsidDel="004172A0">
          <w:rPr>
            <w:rFonts w:asciiTheme="majorHAnsi" w:hAnsiTheme="majorHAnsi" w:cstheme="majorHAnsi"/>
            <w:i/>
            <w:iCs/>
            <w:lang w:val="en-US"/>
          </w:rPr>
          <w:delText xml:space="preserve">10 cm sample-lamp distance, exposure intensity 40 %, 30 sec) was crosslinked at different APS concentrations. Dityrosine formation benefits from rising APS concentrations up to 40 mM, higher APS concentrations seem to be detrimental. </w:delText>
        </w:r>
        <w:r w:rsidDel="004172A0">
          <w:rPr>
            <w:rFonts w:asciiTheme="majorHAnsi" w:hAnsiTheme="majorHAnsi" w:cstheme="majorHAnsi"/>
            <w:i/>
            <w:iCs/>
            <w:lang w:val="en-US"/>
          </w:rPr>
          <w:delText>c</w:delText>
        </w:r>
        <w:r w:rsidRPr="00F07AB2" w:rsidDel="004172A0">
          <w:rPr>
            <w:rFonts w:asciiTheme="majorHAnsi" w:hAnsiTheme="majorHAnsi" w:cstheme="majorHAnsi"/>
            <w:i/>
            <w:iCs/>
            <w:lang w:val="en-US"/>
          </w:rPr>
          <w:delText xml:space="preserve">) All hydrogel variants contained 2.5 mM riboflavin, 30 mM APS and were exposed to 5.8 J/cm². </w:delText>
        </w:r>
      </w:del>
    </w:p>
    <w:p w14:paraId="40340553" w14:textId="10DCD944" w:rsidR="00067C6D" w:rsidRPr="00F07AB2" w:rsidDel="009862E1" w:rsidRDefault="00067C6D" w:rsidP="00067C6D">
      <w:pPr>
        <w:jc w:val="both"/>
        <w:rPr>
          <w:del w:id="922" w:author="anna.resch88@gmail.com" w:date="2022-01-04T10:53:00Z"/>
          <w:rFonts w:asciiTheme="majorHAnsi" w:hAnsiTheme="majorHAnsi" w:cstheme="majorHAnsi"/>
          <w:lang w:val="en-US"/>
        </w:rPr>
      </w:pPr>
    </w:p>
    <w:p w14:paraId="26BD08B6" w14:textId="5FE6D766" w:rsidR="00067C6D" w:rsidRPr="00F07AB2" w:rsidDel="004172A0" w:rsidRDefault="00067C6D" w:rsidP="00067C6D">
      <w:pPr>
        <w:pStyle w:val="berschrift3"/>
        <w:numPr>
          <w:ilvl w:val="0"/>
          <w:numId w:val="16"/>
        </w:numPr>
        <w:jc w:val="both"/>
        <w:rPr>
          <w:del w:id="923" w:author="anna.resch88@gmail.com" w:date="2022-01-04T10:21:00Z"/>
          <w:rFonts w:cstheme="majorHAnsi"/>
          <w:lang w:val="en-US"/>
        </w:rPr>
      </w:pPr>
      <w:bookmarkStart w:id="924" w:name="_Toc92273424"/>
      <w:bookmarkStart w:id="925" w:name="_Toc92273479"/>
      <w:del w:id="926" w:author="anna.resch88@gmail.com" w:date="2022-01-04T10:21:00Z">
        <w:r w:rsidRPr="00F07AB2" w:rsidDel="004172A0">
          <w:rPr>
            <w:rFonts w:cstheme="majorHAnsi"/>
            <w:lang w:val="en-US"/>
          </w:rPr>
          <w:delText>Characterization of mechanical properties</w:delText>
        </w:r>
        <w:bookmarkEnd w:id="924"/>
        <w:bookmarkEnd w:id="925"/>
      </w:del>
    </w:p>
    <w:p w14:paraId="3D03F380" w14:textId="1B2F9A5F" w:rsidR="00067C6D" w:rsidRPr="00F07AB2" w:rsidDel="009862E1" w:rsidRDefault="00067C6D" w:rsidP="00067C6D">
      <w:pPr>
        <w:jc w:val="both"/>
        <w:rPr>
          <w:del w:id="927" w:author="anna.resch88@gmail.com" w:date="2022-01-04T10:53:00Z"/>
          <w:rFonts w:asciiTheme="majorHAnsi" w:hAnsiTheme="majorHAnsi" w:cstheme="majorHAnsi"/>
          <w:lang w:val="en-US"/>
        </w:rPr>
      </w:pPr>
    </w:p>
    <w:p w14:paraId="5BA156FB" w14:textId="1BC0A554" w:rsidR="00067C6D" w:rsidRPr="00F07AB2" w:rsidDel="001352B5" w:rsidRDefault="00067C6D" w:rsidP="00067C6D">
      <w:pPr>
        <w:pStyle w:val="berschrift4"/>
        <w:numPr>
          <w:ilvl w:val="1"/>
          <w:numId w:val="16"/>
        </w:numPr>
        <w:jc w:val="both"/>
        <w:rPr>
          <w:del w:id="928" w:author="anna.resch88@gmail.com" w:date="2022-01-03T20:15:00Z"/>
          <w:rFonts w:cstheme="majorHAnsi"/>
          <w:lang w:val="en-US"/>
        </w:rPr>
      </w:pPr>
      <w:bookmarkStart w:id="929" w:name="_Toc92273425"/>
      <w:bookmarkStart w:id="930" w:name="_Toc92273480"/>
      <w:del w:id="931" w:author="anna.resch88@gmail.com" w:date="2022-01-03T20:15:00Z">
        <w:r w:rsidRPr="00F07AB2" w:rsidDel="001352B5">
          <w:rPr>
            <w:rFonts w:cstheme="majorHAnsi"/>
            <w:lang w:val="en-US"/>
          </w:rPr>
          <w:delText>Water content</w:delText>
        </w:r>
        <w:bookmarkEnd w:id="929"/>
        <w:bookmarkEnd w:id="930"/>
        <w:r w:rsidRPr="00F07AB2" w:rsidDel="001352B5">
          <w:rPr>
            <w:rFonts w:cstheme="majorHAnsi"/>
            <w:lang w:val="en-US"/>
          </w:rPr>
          <w:delText xml:space="preserve"> </w:delText>
        </w:r>
      </w:del>
    </w:p>
    <w:p w14:paraId="5792C116" w14:textId="042E0B5F" w:rsidR="00067C6D" w:rsidDel="001352B5" w:rsidRDefault="00067C6D" w:rsidP="00067C6D">
      <w:pPr>
        <w:jc w:val="both"/>
        <w:rPr>
          <w:del w:id="932" w:author="anna.resch88@gmail.com" w:date="2022-01-03T20:15:00Z"/>
          <w:rFonts w:asciiTheme="majorHAnsi" w:hAnsiTheme="majorHAnsi" w:cstheme="majorHAnsi"/>
          <w:lang w:val="en-US"/>
        </w:rPr>
      </w:pPr>
      <w:del w:id="933" w:author="anna.resch88@gmail.com" w:date="2022-01-03T20:14:00Z">
        <w:r w:rsidRPr="00F07AB2" w:rsidDel="00A21F16">
          <w:rPr>
            <w:rFonts w:asciiTheme="majorHAnsi" w:hAnsiTheme="majorHAnsi" w:cstheme="majorHAnsi"/>
            <w:lang w:val="en-US"/>
          </w:rPr>
          <w:delText xml:space="preserve">Water content was determined in triplicates for each hydrogel type </w:delText>
        </w:r>
      </w:del>
      <w:del w:id="934" w:author="anna.resch88@gmail.com" w:date="2022-01-03T20:15:00Z">
        <w:r w:rsidRPr="00F07AB2" w:rsidDel="001352B5">
          <w:rPr>
            <w:rFonts w:asciiTheme="majorHAnsi" w:hAnsiTheme="majorHAnsi" w:cstheme="majorHAnsi"/>
            <w:lang w:val="en-US"/>
          </w:rPr>
          <w:delText xml:space="preserve">and ranged between 78 % and 90 % for ULD-V20-ULD, ULD-V40-ULD and ULD-V80-ULD hydrogels, depending on the protein concentration. </w:delText>
        </w:r>
      </w:del>
      <w:moveFromRangeStart w:id="935" w:author="anna.resch88@gmail.com" w:date="2022-01-03T20:15:00Z" w:name="move92133339"/>
      <w:moveFrom w:id="936" w:author="anna.resch88@gmail.com" w:date="2022-01-03T20:15:00Z">
        <w:del w:id="937" w:author="anna.resch88@gmail.com" w:date="2022-01-03T20:15:00Z">
          <w:r w:rsidRPr="00F07AB2" w:rsidDel="001352B5">
            <w:rPr>
              <w:rFonts w:asciiTheme="majorHAnsi" w:hAnsiTheme="majorHAnsi" w:cstheme="majorHAnsi"/>
              <w:lang w:val="en-US"/>
            </w:rPr>
            <w:delText xml:space="preserve">There is no considerable difference in water content between gels crosslinked with </w:delText>
          </w:r>
          <w:r w:rsidRPr="00F07AB2" w:rsidDel="001352B5">
            <w:rPr>
              <w:rFonts w:asciiTheme="majorHAnsi" w:hAnsiTheme="majorHAnsi" w:cstheme="majorHAnsi"/>
              <w:lang w:val="en-US"/>
            </w:rPr>
            <w:lastRenderedPageBreak/>
            <w:delText xml:space="preserve">riboflavin and with </w:delText>
          </w:r>
          <w:r w:rsidDel="001352B5">
            <w:rPr>
              <w:rFonts w:asciiTheme="majorHAnsi" w:hAnsiTheme="majorHAnsi" w:cstheme="majorHAnsi"/>
              <w:lang w:val="en-US"/>
            </w:rPr>
            <w:delText>R</w:delText>
          </w:r>
          <w:r w:rsidRPr="00F07AB2" w:rsidDel="001352B5">
            <w:rPr>
              <w:rFonts w:asciiTheme="majorHAnsi" w:hAnsiTheme="majorHAnsi" w:cstheme="majorHAnsi"/>
              <w:lang w:val="en-US"/>
            </w:rPr>
            <w:delText xml:space="preserve">u(II)bpy. </w:delText>
          </w:r>
        </w:del>
      </w:moveFrom>
      <w:moveFromRangeEnd w:id="935"/>
      <w:del w:id="938" w:author="anna.resch88@gmail.com" w:date="2022-01-03T20:15:00Z">
        <w:r w:rsidRPr="00F07AB2" w:rsidDel="001352B5">
          <w:rPr>
            <w:rFonts w:asciiTheme="majorHAnsi" w:hAnsiTheme="majorHAnsi" w:cstheme="majorHAnsi"/>
            <w:lang w:val="en-US"/>
          </w:rPr>
          <w:delText xml:space="preserve">Of note, ULD-D20-ULD with 10 % protein concentration had a remarkable water content of 93-98 %. However, due to limited solubility in water and PBS above </w:delText>
        </w:r>
        <w:r w:rsidDel="001352B5">
          <w:rPr>
            <w:rFonts w:asciiTheme="majorHAnsi" w:hAnsiTheme="majorHAnsi" w:cstheme="majorHAnsi"/>
            <w:lang w:val="en-US"/>
          </w:rPr>
          <w:delText xml:space="preserve">10% of </w:delText>
        </w:r>
        <w:r w:rsidRPr="00F07AB2" w:rsidDel="001352B5">
          <w:rPr>
            <w:rFonts w:asciiTheme="majorHAnsi" w:hAnsiTheme="majorHAnsi" w:cstheme="majorHAnsi"/>
            <w:lang w:val="en-US"/>
          </w:rPr>
          <w:delText>protein concentration, ULD-D20-ULD w</w:delText>
        </w:r>
        <w:r w:rsidDel="001352B5">
          <w:rPr>
            <w:rFonts w:asciiTheme="majorHAnsi" w:hAnsiTheme="majorHAnsi" w:cstheme="majorHAnsi"/>
            <w:lang w:val="en-US"/>
          </w:rPr>
          <w:delText>as not investigated for use as</w:delText>
        </w:r>
        <w:r w:rsidRPr="00F07AB2" w:rsidDel="001352B5">
          <w:rPr>
            <w:rFonts w:asciiTheme="majorHAnsi" w:hAnsiTheme="majorHAnsi" w:cstheme="majorHAnsi"/>
            <w:lang w:val="en-US"/>
          </w:rPr>
          <w:delText xml:space="preserve"> tissue glue.</w:delText>
        </w:r>
      </w:del>
    </w:p>
    <w:p w14:paraId="34064408" w14:textId="3ECEA22A" w:rsidR="00067C6D" w:rsidRPr="00F07AB2" w:rsidDel="009862E1" w:rsidRDefault="00067C6D" w:rsidP="00067C6D">
      <w:pPr>
        <w:jc w:val="both"/>
        <w:rPr>
          <w:del w:id="939" w:author="anna.resch88@gmail.com" w:date="2022-01-04T10:53:00Z"/>
          <w:rFonts w:asciiTheme="majorHAnsi" w:hAnsiTheme="majorHAnsi" w:cstheme="majorHAnsi"/>
          <w:lang w:val="en-US"/>
        </w:rPr>
      </w:pPr>
      <w:del w:id="940" w:author="anna.resch88@gmail.com" w:date="2022-01-04T10:53:00Z">
        <w:r w:rsidDel="009862E1">
          <w:rPr>
            <w:rFonts w:asciiTheme="majorHAnsi" w:hAnsiTheme="majorHAnsi" w:cstheme="majorHAnsi"/>
            <w:lang w:val="en-US"/>
          </w:rPr>
          <w:tab/>
        </w:r>
        <w:r w:rsidRPr="00F07AB2" w:rsidDel="009862E1">
          <w:rPr>
            <w:rFonts w:asciiTheme="majorHAnsi" w:hAnsiTheme="majorHAnsi" w:cstheme="majorHAnsi"/>
            <w:lang w:val="en-US"/>
          </w:rPr>
          <w:delText xml:space="preserve"> </w:delText>
        </w:r>
      </w:del>
      <w:del w:id="941" w:author="anna.resch88@gmail.com" w:date="2022-01-03T20:18:00Z">
        <w:r w:rsidDel="001352B5">
          <w:rPr>
            <w:rFonts w:asciiTheme="majorHAnsi" w:hAnsiTheme="majorHAnsi" w:cstheme="majorHAnsi"/>
            <w:noProof/>
            <w:lang w:eastAsia="de-DE"/>
          </w:rPr>
          <w:drawing>
            <wp:inline distT="0" distB="0" distL="0" distR="0" wp14:anchorId="5090AC39" wp14:editId="56E79C3B">
              <wp:extent cx="5760720" cy="3268345"/>
              <wp:effectExtent l="0" t="0" r="508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D-ELP-ULD-Water Content Table1.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del>
    </w:p>
    <w:p w14:paraId="6F6CB4FB" w14:textId="0452A3B1" w:rsidR="00067C6D" w:rsidRPr="00F07AB2" w:rsidDel="004172A0" w:rsidRDefault="00067C6D" w:rsidP="00067C6D">
      <w:pPr>
        <w:jc w:val="both"/>
        <w:rPr>
          <w:del w:id="942" w:author="anna.resch88@gmail.com" w:date="2022-01-04T10:21:00Z"/>
          <w:rFonts w:asciiTheme="majorHAnsi" w:hAnsiTheme="majorHAnsi" w:cstheme="majorHAnsi"/>
          <w:b/>
          <w:bCs/>
          <w:i/>
          <w:iCs/>
          <w:lang w:val="en-US"/>
        </w:rPr>
      </w:pPr>
      <w:commentRangeStart w:id="943"/>
      <w:del w:id="944" w:author="anna.resch88@gmail.com" w:date="2022-01-04T10:21:00Z">
        <w:r w:rsidRPr="00F07AB2" w:rsidDel="004172A0">
          <w:rPr>
            <w:rFonts w:asciiTheme="majorHAnsi" w:hAnsiTheme="majorHAnsi" w:cstheme="majorHAnsi"/>
            <w:b/>
            <w:bCs/>
            <w:i/>
            <w:iCs/>
            <w:lang w:val="en-US"/>
          </w:rPr>
          <w:delText xml:space="preserve">Figure </w:delText>
        </w:r>
        <w:commentRangeEnd w:id="943"/>
        <w:r w:rsidR="00545079" w:rsidDel="004172A0">
          <w:rPr>
            <w:rStyle w:val="Kommentarzeichen"/>
          </w:rPr>
          <w:commentReference w:id="943"/>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11</w:delText>
        </w:r>
        <w:r w:rsidRPr="00F07AB2" w:rsidDel="004172A0">
          <w:rPr>
            <w:rFonts w:asciiTheme="majorHAnsi" w:hAnsiTheme="majorHAnsi" w:cstheme="majorHAnsi"/>
            <w:b/>
            <w:bCs/>
            <w:i/>
            <w:iCs/>
            <w:lang w:val="en-US"/>
          </w:rPr>
          <w:delText xml:space="preserve">: Water content of different ULD-ELP-ULD hydrogels, </w:delText>
        </w:r>
        <w:r w:rsidDel="004172A0">
          <w:rPr>
            <w:rFonts w:asciiTheme="majorHAnsi" w:hAnsiTheme="majorHAnsi" w:cstheme="majorHAnsi"/>
            <w:b/>
            <w:bCs/>
            <w:i/>
            <w:iCs/>
            <w:lang w:val="en-US"/>
          </w:rPr>
          <w:delText xml:space="preserve">crosslinked with riboflavin or </w:delText>
        </w:r>
      </w:del>
      <w:del w:id="945" w:author="anna.resch88@gmail.com" w:date="2022-01-03T20:18:00Z">
        <w:r w:rsidDel="001352B5">
          <w:rPr>
            <w:rFonts w:asciiTheme="majorHAnsi" w:hAnsiTheme="majorHAnsi" w:cstheme="majorHAnsi"/>
            <w:b/>
            <w:bCs/>
            <w:i/>
            <w:iCs/>
            <w:lang w:val="en-US"/>
          </w:rPr>
          <w:delText>R</w:delText>
        </w:r>
      </w:del>
      <w:del w:id="946" w:author="anna.resch88@gmail.com" w:date="2022-01-04T10:21:00Z">
        <w:r w:rsidRPr="00F07AB2" w:rsidDel="004172A0">
          <w:rPr>
            <w:rFonts w:asciiTheme="majorHAnsi" w:hAnsiTheme="majorHAnsi" w:cstheme="majorHAnsi"/>
            <w:b/>
            <w:bCs/>
            <w:i/>
            <w:iCs/>
            <w:lang w:val="en-US"/>
          </w:rPr>
          <w:delText xml:space="preserve">u(II)bpy. </w:delText>
        </w:r>
      </w:del>
      <w:moveToRangeStart w:id="947" w:author="anna.resch88@gmail.com" w:date="2022-01-03T20:15:00Z" w:name="move92133339"/>
      <w:moveTo w:id="948" w:author="anna.resch88@gmail.com" w:date="2022-01-03T20:15:00Z">
        <w:del w:id="949" w:author="anna.resch88@gmail.com" w:date="2022-01-04T10:21:00Z">
          <w:r w:rsidR="001352B5" w:rsidRPr="00F07AB2" w:rsidDel="004172A0">
            <w:rPr>
              <w:rFonts w:asciiTheme="majorHAnsi" w:hAnsiTheme="majorHAnsi" w:cstheme="majorHAnsi"/>
              <w:lang w:val="en-US"/>
            </w:rPr>
            <w:delText xml:space="preserve">There </w:delText>
          </w:r>
        </w:del>
        <w:del w:id="950" w:author="anna.resch88@gmail.com" w:date="2022-01-03T20:15:00Z">
          <w:r w:rsidR="001352B5" w:rsidRPr="00F07AB2" w:rsidDel="001352B5">
            <w:rPr>
              <w:rFonts w:asciiTheme="majorHAnsi" w:hAnsiTheme="majorHAnsi" w:cstheme="majorHAnsi"/>
              <w:lang w:val="en-US"/>
            </w:rPr>
            <w:delText>i</w:delText>
          </w:r>
        </w:del>
        <w:del w:id="951" w:author="anna.resch88@gmail.com" w:date="2022-01-04T10:21:00Z">
          <w:r w:rsidR="001352B5" w:rsidRPr="00F07AB2" w:rsidDel="004172A0">
            <w:rPr>
              <w:rFonts w:asciiTheme="majorHAnsi" w:hAnsiTheme="majorHAnsi" w:cstheme="majorHAnsi"/>
              <w:lang w:val="en-US"/>
            </w:rPr>
            <w:delText xml:space="preserve">s no considerable difference in water content between gels crosslinked with riboflavin and with </w:delText>
          </w:r>
        </w:del>
        <w:del w:id="952" w:author="anna.resch88@gmail.com" w:date="2022-01-03T20:15:00Z">
          <w:r w:rsidR="001352B5" w:rsidDel="001352B5">
            <w:rPr>
              <w:rFonts w:asciiTheme="majorHAnsi" w:hAnsiTheme="majorHAnsi" w:cstheme="majorHAnsi"/>
              <w:lang w:val="en-US"/>
            </w:rPr>
            <w:delText>R</w:delText>
          </w:r>
        </w:del>
        <w:del w:id="953" w:author="anna.resch88@gmail.com" w:date="2022-01-04T10:21:00Z">
          <w:r w:rsidR="001352B5" w:rsidRPr="00F07AB2" w:rsidDel="004172A0">
            <w:rPr>
              <w:rFonts w:asciiTheme="majorHAnsi" w:hAnsiTheme="majorHAnsi" w:cstheme="majorHAnsi"/>
              <w:lang w:val="en-US"/>
            </w:rPr>
            <w:delText>u(II)bpy.</w:delText>
          </w:r>
        </w:del>
      </w:moveTo>
      <w:moveToRangeEnd w:id="947"/>
    </w:p>
    <w:p w14:paraId="3867E55D" w14:textId="1CD8EE5C" w:rsidR="00067C6D" w:rsidRPr="00CA34EE" w:rsidDel="009862E1" w:rsidRDefault="00067C6D" w:rsidP="00067C6D">
      <w:pPr>
        <w:jc w:val="both"/>
        <w:rPr>
          <w:del w:id="954" w:author="anna.resch88@gmail.com" w:date="2022-01-04T10:53:00Z"/>
          <w:rFonts w:asciiTheme="majorHAnsi" w:eastAsiaTheme="majorEastAsia" w:hAnsiTheme="majorHAnsi" w:cstheme="majorHAnsi"/>
          <w:i/>
          <w:iCs/>
          <w:color w:val="2E74B5" w:themeColor="accent1" w:themeShade="BF"/>
          <w:lang w:val="en-US"/>
        </w:rPr>
        <w:sectPr w:rsidR="00067C6D" w:rsidRPr="00CA34EE" w:rsidDel="009862E1">
          <w:headerReference w:type="default" r:id="rId29"/>
          <w:footerReference w:type="even" r:id="rId30"/>
          <w:footerReference w:type="default" r:id="rId31"/>
          <w:pgSz w:w="11906" w:h="16838"/>
          <w:pgMar w:top="1417" w:right="1417" w:bottom="1134" w:left="1417" w:header="708" w:footer="708" w:gutter="0"/>
          <w:cols w:space="708"/>
          <w:docGrid w:linePitch="360"/>
        </w:sectPr>
      </w:pPr>
      <w:del w:id="955" w:author="anna.resch88@gmail.com" w:date="2022-01-04T10:53:00Z">
        <w:r w:rsidRPr="00F07AB2" w:rsidDel="009862E1">
          <w:rPr>
            <w:rFonts w:asciiTheme="majorHAnsi" w:hAnsiTheme="majorHAnsi" w:cstheme="majorHAnsi"/>
            <w:lang w:val="en-US"/>
          </w:rPr>
          <w:br w:type="page"/>
        </w:r>
      </w:del>
    </w:p>
    <w:p w14:paraId="04D6F515" w14:textId="220793CB" w:rsidR="00067C6D" w:rsidRPr="00F07AB2" w:rsidDel="004172A0" w:rsidRDefault="00067C6D" w:rsidP="00067C6D">
      <w:pPr>
        <w:pStyle w:val="berschrift4"/>
        <w:numPr>
          <w:ilvl w:val="1"/>
          <w:numId w:val="16"/>
        </w:numPr>
        <w:jc w:val="both"/>
        <w:rPr>
          <w:del w:id="956" w:author="anna.resch88@gmail.com" w:date="2022-01-04T10:22:00Z"/>
          <w:rFonts w:cstheme="majorHAnsi"/>
          <w:lang w:val="en-US"/>
        </w:rPr>
      </w:pPr>
      <w:bookmarkStart w:id="957" w:name="_Toc92273426"/>
      <w:bookmarkStart w:id="958" w:name="_Toc92273481"/>
      <w:del w:id="959" w:author="anna.resch88@gmail.com" w:date="2022-01-04T10:22:00Z">
        <w:r w:rsidRPr="00F07AB2" w:rsidDel="004172A0">
          <w:rPr>
            <w:rFonts w:cstheme="majorHAnsi"/>
            <w:lang w:val="en-US"/>
          </w:rPr>
          <w:lastRenderedPageBreak/>
          <w:delText>Nanoindentation</w:delText>
        </w:r>
        <w:bookmarkEnd w:id="957"/>
        <w:bookmarkEnd w:id="958"/>
      </w:del>
    </w:p>
    <w:p w14:paraId="4584E75E" w14:textId="17BD8E64" w:rsidR="00067C6D" w:rsidRPr="00F07AB2" w:rsidDel="004172A0" w:rsidRDefault="00067C6D" w:rsidP="00067C6D">
      <w:pPr>
        <w:jc w:val="both"/>
        <w:rPr>
          <w:del w:id="960" w:author="anna.resch88@gmail.com" w:date="2022-01-04T10:22:00Z"/>
          <w:rFonts w:asciiTheme="majorHAnsi" w:hAnsiTheme="majorHAnsi" w:cstheme="majorHAnsi"/>
          <w:lang w:val="en-US"/>
        </w:rPr>
      </w:pPr>
    </w:p>
    <w:p w14:paraId="16ACD898" w14:textId="09D644A7" w:rsidR="00067C6D" w:rsidRPr="00CA34EE" w:rsidRDefault="00067C6D" w:rsidP="00067C6D">
      <w:pPr>
        <w:jc w:val="both"/>
        <w:rPr>
          <w:rFonts w:asciiTheme="majorHAnsi" w:hAnsiTheme="majorHAnsi" w:cstheme="majorHAnsi"/>
          <w:b/>
          <w:bCs/>
          <w:i/>
          <w:lang w:val="en-US"/>
        </w:rPr>
      </w:pPr>
      <w:commentRangeStart w:id="961"/>
      <w:del w:id="962" w:author="anna.resch88@gmail.com" w:date="2022-01-04T10:22:00Z">
        <w:r w:rsidDel="004172A0">
          <w:rPr>
            <w:rFonts w:asciiTheme="majorHAnsi" w:hAnsiTheme="majorHAnsi" w:cstheme="majorHAnsi"/>
            <w:b/>
            <w:bCs/>
            <w:i/>
            <w:lang w:val="en-US"/>
          </w:rPr>
          <w:delText xml:space="preserve">Table </w:delText>
        </w:r>
        <w:commentRangeEnd w:id="961"/>
        <w:r w:rsidR="00791D66" w:rsidDel="004172A0">
          <w:rPr>
            <w:rStyle w:val="Kommentarzeichen"/>
          </w:rPr>
          <w:commentReference w:id="961"/>
        </w:r>
        <w:r w:rsidDel="004172A0">
          <w:rPr>
            <w:rFonts w:asciiTheme="majorHAnsi" w:hAnsiTheme="majorHAnsi" w:cstheme="majorHAnsi"/>
            <w:b/>
            <w:bCs/>
            <w:i/>
            <w:lang w:val="en-US"/>
          </w:rPr>
          <w:delText>S-3</w:delText>
        </w:r>
        <w:r w:rsidRPr="00CA34EE" w:rsidDel="004172A0">
          <w:rPr>
            <w:rFonts w:asciiTheme="majorHAnsi" w:hAnsiTheme="majorHAnsi" w:cstheme="majorHAnsi"/>
            <w:b/>
            <w:bCs/>
            <w:i/>
            <w:lang w:val="en-US"/>
          </w:rPr>
          <w:delText>: Fabrication parameters of ULD-ELP-ULD hydrogels measured via nanoindentation, number of measurements and resulting Young’s moduli</w:delText>
        </w:r>
        <w:r w:rsidR="00655359" w:rsidDel="004172A0">
          <w:rPr>
            <w:rFonts w:asciiTheme="majorHAnsi" w:hAnsiTheme="majorHAnsi" w:cstheme="majorHAnsi"/>
            <w:b/>
            <w:bCs/>
            <w:i/>
            <w:lang w:val="en-US"/>
          </w:rPr>
          <w:delText xml:space="preserve"> from nanoindenter measurements</w:delText>
        </w:r>
        <w:r w:rsidRPr="00CA34EE" w:rsidDel="004172A0">
          <w:rPr>
            <w:rFonts w:asciiTheme="majorHAnsi" w:hAnsiTheme="majorHAnsi" w:cstheme="majorHAnsi"/>
            <w:b/>
            <w:bCs/>
            <w:i/>
            <w:lang w:val="en-US"/>
          </w:rPr>
          <w:delText>.</w:delText>
        </w:r>
      </w:del>
    </w:p>
    <w:tbl>
      <w:tblPr>
        <w:tblW w:w="11320" w:type="dxa"/>
        <w:tblCellMar>
          <w:left w:w="70" w:type="dxa"/>
          <w:right w:w="70" w:type="dxa"/>
        </w:tblCellMar>
        <w:tblLook w:val="04A0" w:firstRow="1" w:lastRow="0" w:firstColumn="1" w:lastColumn="0" w:noHBand="0" w:noVBand="1"/>
      </w:tblPr>
      <w:tblGrid>
        <w:gridCol w:w="2620"/>
        <w:gridCol w:w="1149"/>
        <w:gridCol w:w="1141"/>
        <w:gridCol w:w="1296"/>
        <w:gridCol w:w="1551"/>
        <w:gridCol w:w="1465"/>
        <w:gridCol w:w="1182"/>
        <w:gridCol w:w="1000"/>
        <w:gridCol w:w="1182"/>
        <w:gridCol w:w="1012"/>
      </w:tblGrid>
      <w:tr w:rsidR="00067C6D" w:rsidRPr="009E3BE9" w:rsidDel="002739DA" w14:paraId="24026F79" w14:textId="13D86E67" w:rsidTr="00D830B0">
        <w:trPr>
          <w:trHeight w:val="1995"/>
          <w:del w:id="963" w:author="anna.resch88@gmail.com" w:date="2022-01-03T16:08:00Z"/>
        </w:trPr>
        <w:tc>
          <w:tcPr>
            <w:tcW w:w="2620" w:type="dxa"/>
            <w:tcBorders>
              <w:top w:val="nil"/>
              <w:left w:val="nil"/>
              <w:bottom w:val="nil"/>
              <w:right w:val="nil"/>
            </w:tcBorders>
            <w:shd w:val="clear" w:color="auto" w:fill="auto"/>
            <w:noWrap/>
            <w:vAlign w:val="bottom"/>
            <w:hideMark/>
          </w:tcPr>
          <w:p w14:paraId="7FFDF1B8" w14:textId="1FC1C1A0" w:rsidR="00067C6D" w:rsidRPr="00F07AB2" w:rsidDel="002739DA" w:rsidRDefault="00067C6D" w:rsidP="003228B4">
            <w:pPr>
              <w:numPr>
                <w:ilvl w:val="0"/>
                <w:numId w:val="47"/>
              </w:numPr>
              <w:spacing w:after="0" w:line="240" w:lineRule="auto"/>
              <w:jc w:val="both"/>
              <w:rPr>
                <w:del w:id="964" w:author="anna.resch88@gmail.com" w:date="2022-01-03T16:08:00Z"/>
                <w:rFonts w:asciiTheme="majorHAnsi" w:eastAsia="Times New Roman" w:hAnsiTheme="majorHAnsi" w:cstheme="majorHAnsi"/>
                <w:sz w:val="24"/>
                <w:szCs w:val="24"/>
                <w:lang w:val="en-US" w:eastAsia="de-DE"/>
              </w:rPr>
            </w:pPr>
            <w:bookmarkStart w:id="965" w:name="_Toc92186618"/>
            <w:bookmarkStart w:id="966" w:name="_Toc92187310"/>
            <w:bookmarkStart w:id="967" w:name="_Toc92188002"/>
            <w:bookmarkStart w:id="968" w:name="_Toc92188692"/>
            <w:bookmarkStart w:id="969" w:name="_Toc92189347"/>
            <w:bookmarkStart w:id="970" w:name="_Toc92190003"/>
            <w:bookmarkStart w:id="971" w:name="_Toc92190659"/>
            <w:bookmarkEnd w:id="965"/>
            <w:bookmarkEnd w:id="966"/>
            <w:bookmarkEnd w:id="967"/>
            <w:bookmarkEnd w:id="968"/>
            <w:bookmarkEnd w:id="969"/>
            <w:bookmarkEnd w:id="970"/>
            <w:bookmarkEnd w:id="971"/>
          </w:p>
        </w:tc>
        <w:tc>
          <w:tcPr>
            <w:tcW w:w="85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2F0A04" w14:textId="66853C4A" w:rsidR="00067C6D" w:rsidRPr="00F86424" w:rsidDel="002739DA" w:rsidRDefault="00067C6D" w:rsidP="003228B4">
            <w:pPr>
              <w:numPr>
                <w:ilvl w:val="0"/>
                <w:numId w:val="47"/>
              </w:numPr>
              <w:spacing w:after="0" w:line="240" w:lineRule="auto"/>
              <w:jc w:val="both"/>
              <w:rPr>
                <w:del w:id="972" w:author="anna.resch88@gmail.com" w:date="2022-01-03T16:08:00Z"/>
                <w:rFonts w:asciiTheme="majorHAnsi" w:eastAsia="Times New Roman" w:hAnsiTheme="majorHAnsi" w:cstheme="majorHAnsi"/>
                <w:color w:val="000000"/>
                <w:lang w:val="en-US" w:eastAsia="de-DE"/>
                <w:rPrChange w:id="973" w:author="anna.resch88@gmail.com" w:date="2022-01-04T09:34:00Z">
                  <w:rPr>
                    <w:del w:id="974" w:author="anna.resch88@gmail.com" w:date="2022-01-03T16:08:00Z"/>
                    <w:rFonts w:asciiTheme="majorHAnsi" w:eastAsia="Times New Roman" w:hAnsiTheme="majorHAnsi" w:cstheme="majorHAnsi"/>
                    <w:color w:val="000000"/>
                    <w:lang w:eastAsia="de-DE"/>
                  </w:rPr>
                </w:rPrChange>
              </w:rPr>
            </w:pPr>
            <w:del w:id="975" w:author="anna.resch88@gmail.com" w:date="2022-01-03T16:08:00Z">
              <w:r w:rsidRPr="00F86424" w:rsidDel="002739DA">
                <w:rPr>
                  <w:rFonts w:asciiTheme="majorHAnsi" w:eastAsia="Times New Roman" w:hAnsiTheme="majorHAnsi" w:cstheme="majorHAnsi"/>
                  <w:color w:val="000000"/>
                  <w:lang w:val="en-US" w:eastAsia="de-DE"/>
                  <w:rPrChange w:id="976" w:author="anna.resch88@gmail.com" w:date="2022-01-04T09:34:00Z">
                    <w:rPr>
                      <w:rFonts w:asciiTheme="majorHAnsi" w:eastAsia="Times New Roman" w:hAnsiTheme="majorHAnsi" w:cstheme="majorHAnsi"/>
                      <w:color w:val="000000"/>
                      <w:lang w:eastAsia="de-DE"/>
                    </w:rPr>
                  </w:rPrChange>
                </w:rPr>
                <w:delText>protein concentr.</w:delText>
              </w:r>
              <w:bookmarkStart w:id="977" w:name="_Toc92186619"/>
              <w:bookmarkStart w:id="978" w:name="_Toc92187311"/>
              <w:bookmarkStart w:id="979" w:name="_Toc92188003"/>
              <w:bookmarkStart w:id="980" w:name="_Toc92188693"/>
              <w:bookmarkStart w:id="981" w:name="_Toc92189348"/>
              <w:bookmarkStart w:id="982" w:name="_Toc92190004"/>
              <w:bookmarkStart w:id="983" w:name="_Toc92190660"/>
              <w:bookmarkEnd w:id="977"/>
              <w:bookmarkEnd w:id="978"/>
              <w:bookmarkEnd w:id="979"/>
              <w:bookmarkEnd w:id="980"/>
              <w:bookmarkEnd w:id="981"/>
              <w:bookmarkEnd w:id="982"/>
              <w:bookmarkEnd w:id="983"/>
            </w:del>
          </w:p>
        </w:tc>
        <w:tc>
          <w:tcPr>
            <w:tcW w:w="937" w:type="dxa"/>
            <w:tcBorders>
              <w:top w:val="single" w:sz="4" w:space="0" w:color="auto"/>
              <w:left w:val="nil"/>
              <w:bottom w:val="single" w:sz="4" w:space="0" w:color="auto"/>
              <w:right w:val="single" w:sz="4" w:space="0" w:color="auto"/>
            </w:tcBorders>
            <w:shd w:val="clear" w:color="auto" w:fill="auto"/>
            <w:vAlign w:val="bottom"/>
            <w:hideMark/>
          </w:tcPr>
          <w:p w14:paraId="43A02421" w14:textId="26257489" w:rsidR="00067C6D" w:rsidRPr="00F86424" w:rsidDel="002739DA" w:rsidRDefault="00067C6D" w:rsidP="003228B4">
            <w:pPr>
              <w:numPr>
                <w:ilvl w:val="0"/>
                <w:numId w:val="47"/>
              </w:numPr>
              <w:spacing w:after="0" w:line="240" w:lineRule="auto"/>
              <w:jc w:val="both"/>
              <w:rPr>
                <w:del w:id="984" w:author="anna.resch88@gmail.com" w:date="2022-01-03T16:08:00Z"/>
                <w:rFonts w:asciiTheme="majorHAnsi" w:eastAsia="Times New Roman" w:hAnsiTheme="majorHAnsi" w:cstheme="majorHAnsi"/>
                <w:color w:val="000000"/>
                <w:lang w:val="en-US" w:eastAsia="de-DE"/>
                <w:rPrChange w:id="985" w:author="anna.resch88@gmail.com" w:date="2022-01-04T09:34:00Z">
                  <w:rPr>
                    <w:del w:id="986" w:author="anna.resch88@gmail.com" w:date="2022-01-03T16:08:00Z"/>
                    <w:rFonts w:asciiTheme="majorHAnsi" w:eastAsia="Times New Roman" w:hAnsiTheme="majorHAnsi" w:cstheme="majorHAnsi"/>
                    <w:color w:val="000000"/>
                    <w:lang w:eastAsia="de-DE"/>
                  </w:rPr>
                </w:rPrChange>
              </w:rPr>
            </w:pPr>
            <w:del w:id="987" w:author="anna.resch88@gmail.com" w:date="2022-01-03T16:08:00Z">
              <w:r w:rsidRPr="00F86424" w:rsidDel="002739DA">
                <w:rPr>
                  <w:rFonts w:asciiTheme="majorHAnsi" w:eastAsia="Times New Roman" w:hAnsiTheme="majorHAnsi" w:cstheme="majorHAnsi"/>
                  <w:color w:val="000000"/>
                  <w:lang w:val="en-US" w:eastAsia="de-DE"/>
                  <w:rPrChange w:id="988" w:author="anna.resch88@gmail.com" w:date="2022-01-04T09:34:00Z">
                    <w:rPr>
                      <w:rFonts w:asciiTheme="majorHAnsi" w:eastAsia="Times New Roman" w:hAnsiTheme="majorHAnsi" w:cstheme="majorHAnsi"/>
                      <w:color w:val="000000"/>
                      <w:lang w:eastAsia="de-DE"/>
                    </w:rPr>
                  </w:rPrChange>
                </w:rPr>
                <w:delText xml:space="preserve">solvent </w:delText>
              </w:r>
              <w:bookmarkStart w:id="989" w:name="_Toc92186620"/>
              <w:bookmarkStart w:id="990" w:name="_Toc92187312"/>
              <w:bookmarkStart w:id="991" w:name="_Toc92188004"/>
              <w:bookmarkStart w:id="992" w:name="_Toc92188694"/>
              <w:bookmarkStart w:id="993" w:name="_Toc92189349"/>
              <w:bookmarkStart w:id="994" w:name="_Toc92190005"/>
              <w:bookmarkStart w:id="995" w:name="_Toc92190661"/>
              <w:bookmarkEnd w:id="989"/>
              <w:bookmarkEnd w:id="990"/>
              <w:bookmarkEnd w:id="991"/>
              <w:bookmarkEnd w:id="992"/>
              <w:bookmarkEnd w:id="993"/>
              <w:bookmarkEnd w:id="994"/>
              <w:bookmarkEnd w:id="995"/>
            </w:del>
          </w:p>
        </w:tc>
        <w:tc>
          <w:tcPr>
            <w:tcW w:w="952" w:type="dxa"/>
            <w:tcBorders>
              <w:top w:val="single" w:sz="4" w:space="0" w:color="auto"/>
              <w:left w:val="nil"/>
              <w:bottom w:val="single" w:sz="4" w:space="0" w:color="auto"/>
              <w:right w:val="single" w:sz="4" w:space="0" w:color="auto"/>
            </w:tcBorders>
            <w:shd w:val="clear" w:color="auto" w:fill="auto"/>
            <w:vAlign w:val="bottom"/>
            <w:hideMark/>
          </w:tcPr>
          <w:p w14:paraId="7196D64F" w14:textId="10072B3C" w:rsidR="00067C6D" w:rsidRPr="00F86424" w:rsidDel="002739DA" w:rsidRDefault="00067C6D" w:rsidP="003228B4">
            <w:pPr>
              <w:numPr>
                <w:ilvl w:val="0"/>
                <w:numId w:val="47"/>
              </w:numPr>
              <w:spacing w:after="0" w:line="240" w:lineRule="auto"/>
              <w:jc w:val="both"/>
              <w:rPr>
                <w:del w:id="996" w:author="anna.resch88@gmail.com" w:date="2022-01-03T16:08:00Z"/>
                <w:rFonts w:asciiTheme="majorHAnsi" w:eastAsia="Times New Roman" w:hAnsiTheme="majorHAnsi" w:cstheme="majorHAnsi"/>
                <w:color w:val="000000"/>
                <w:lang w:val="en-US" w:eastAsia="de-DE"/>
                <w:rPrChange w:id="997" w:author="anna.resch88@gmail.com" w:date="2022-01-04T09:34:00Z">
                  <w:rPr>
                    <w:del w:id="998" w:author="anna.resch88@gmail.com" w:date="2022-01-03T16:08:00Z"/>
                    <w:rFonts w:asciiTheme="majorHAnsi" w:eastAsia="Times New Roman" w:hAnsiTheme="majorHAnsi" w:cstheme="majorHAnsi"/>
                    <w:color w:val="000000"/>
                    <w:lang w:eastAsia="de-DE"/>
                  </w:rPr>
                </w:rPrChange>
              </w:rPr>
            </w:pPr>
            <w:del w:id="999" w:author="anna.resch88@gmail.com" w:date="2022-01-03T16:08:00Z">
              <w:r w:rsidRPr="00F86424" w:rsidDel="002739DA">
                <w:rPr>
                  <w:rFonts w:asciiTheme="majorHAnsi" w:eastAsia="Times New Roman" w:hAnsiTheme="majorHAnsi" w:cstheme="majorHAnsi"/>
                  <w:color w:val="000000"/>
                  <w:lang w:val="en-US" w:eastAsia="de-DE"/>
                  <w:rPrChange w:id="1000" w:author="anna.resch88@gmail.com" w:date="2022-01-04T09:34:00Z">
                    <w:rPr>
                      <w:rFonts w:asciiTheme="majorHAnsi" w:eastAsia="Times New Roman" w:hAnsiTheme="majorHAnsi" w:cstheme="majorHAnsi"/>
                      <w:color w:val="000000"/>
                      <w:lang w:eastAsia="de-DE"/>
                    </w:rPr>
                  </w:rPrChange>
                </w:rPr>
                <w:delText xml:space="preserve">catalyst </w:delText>
              </w:r>
              <w:bookmarkStart w:id="1001" w:name="_Toc92186621"/>
              <w:bookmarkStart w:id="1002" w:name="_Toc92187313"/>
              <w:bookmarkStart w:id="1003" w:name="_Toc92188005"/>
              <w:bookmarkStart w:id="1004" w:name="_Toc92188695"/>
              <w:bookmarkStart w:id="1005" w:name="_Toc92189350"/>
              <w:bookmarkStart w:id="1006" w:name="_Toc92190006"/>
              <w:bookmarkStart w:id="1007" w:name="_Toc92190662"/>
              <w:bookmarkEnd w:id="1001"/>
              <w:bookmarkEnd w:id="1002"/>
              <w:bookmarkEnd w:id="1003"/>
              <w:bookmarkEnd w:id="1004"/>
              <w:bookmarkEnd w:id="1005"/>
              <w:bookmarkEnd w:id="1006"/>
              <w:bookmarkEnd w:id="1007"/>
            </w:del>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42A88A1D" w14:textId="22BA9B48" w:rsidR="00067C6D" w:rsidRPr="00F86424" w:rsidDel="002739DA" w:rsidRDefault="00067C6D" w:rsidP="003228B4">
            <w:pPr>
              <w:numPr>
                <w:ilvl w:val="0"/>
                <w:numId w:val="47"/>
              </w:numPr>
              <w:spacing w:after="0" w:line="240" w:lineRule="auto"/>
              <w:jc w:val="both"/>
              <w:rPr>
                <w:del w:id="1008" w:author="anna.resch88@gmail.com" w:date="2022-01-03T16:08:00Z"/>
                <w:rFonts w:asciiTheme="majorHAnsi" w:eastAsia="Times New Roman" w:hAnsiTheme="majorHAnsi" w:cstheme="majorHAnsi"/>
                <w:color w:val="000000"/>
                <w:lang w:val="en-US" w:eastAsia="de-DE"/>
                <w:rPrChange w:id="1009" w:author="anna.resch88@gmail.com" w:date="2022-01-04T09:34:00Z">
                  <w:rPr>
                    <w:del w:id="1010" w:author="anna.resch88@gmail.com" w:date="2022-01-03T16:08:00Z"/>
                    <w:rFonts w:asciiTheme="majorHAnsi" w:eastAsia="Times New Roman" w:hAnsiTheme="majorHAnsi" w:cstheme="majorHAnsi"/>
                    <w:color w:val="000000"/>
                    <w:lang w:eastAsia="de-DE"/>
                  </w:rPr>
                </w:rPrChange>
              </w:rPr>
            </w:pPr>
            <w:del w:id="1011" w:author="anna.resch88@gmail.com" w:date="2022-01-03T16:08:00Z">
              <w:r w:rsidRPr="00F86424" w:rsidDel="002739DA">
                <w:rPr>
                  <w:rFonts w:asciiTheme="majorHAnsi" w:eastAsia="Times New Roman" w:hAnsiTheme="majorHAnsi" w:cstheme="majorHAnsi"/>
                  <w:color w:val="000000"/>
                  <w:lang w:val="en-US" w:eastAsia="de-DE"/>
                  <w:rPrChange w:id="1012" w:author="anna.resch88@gmail.com" w:date="2022-01-04T09:34:00Z">
                    <w:rPr>
                      <w:rFonts w:asciiTheme="majorHAnsi" w:eastAsia="Times New Roman" w:hAnsiTheme="majorHAnsi" w:cstheme="majorHAnsi"/>
                      <w:color w:val="000000"/>
                      <w:lang w:eastAsia="de-DE"/>
                    </w:rPr>
                  </w:rPrChange>
                </w:rPr>
                <w:delText>illumination energy (J/cm²)</w:delText>
              </w:r>
              <w:bookmarkStart w:id="1013" w:name="_Toc92186622"/>
              <w:bookmarkStart w:id="1014" w:name="_Toc92187314"/>
              <w:bookmarkStart w:id="1015" w:name="_Toc92188006"/>
              <w:bookmarkStart w:id="1016" w:name="_Toc92188696"/>
              <w:bookmarkStart w:id="1017" w:name="_Toc92189351"/>
              <w:bookmarkStart w:id="1018" w:name="_Toc92190007"/>
              <w:bookmarkStart w:id="1019" w:name="_Toc92190663"/>
              <w:bookmarkEnd w:id="1013"/>
              <w:bookmarkEnd w:id="1014"/>
              <w:bookmarkEnd w:id="1015"/>
              <w:bookmarkEnd w:id="1016"/>
              <w:bookmarkEnd w:id="1017"/>
              <w:bookmarkEnd w:id="1018"/>
              <w:bookmarkEnd w:id="1019"/>
            </w:del>
          </w:p>
        </w:tc>
        <w:tc>
          <w:tcPr>
            <w:tcW w:w="1349" w:type="dxa"/>
            <w:tcBorders>
              <w:top w:val="single" w:sz="4" w:space="0" w:color="auto"/>
              <w:left w:val="nil"/>
              <w:bottom w:val="single" w:sz="4" w:space="0" w:color="auto"/>
              <w:right w:val="single" w:sz="4" w:space="0" w:color="auto"/>
            </w:tcBorders>
            <w:shd w:val="clear" w:color="auto" w:fill="auto"/>
            <w:vAlign w:val="bottom"/>
            <w:hideMark/>
          </w:tcPr>
          <w:p w14:paraId="56C74649" w14:textId="1E872502" w:rsidR="00067C6D" w:rsidRPr="00F86424" w:rsidDel="002739DA" w:rsidRDefault="00067C6D" w:rsidP="003228B4">
            <w:pPr>
              <w:numPr>
                <w:ilvl w:val="0"/>
                <w:numId w:val="47"/>
              </w:numPr>
              <w:spacing w:after="0" w:line="240" w:lineRule="auto"/>
              <w:jc w:val="both"/>
              <w:rPr>
                <w:del w:id="1020" w:author="anna.resch88@gmail.com" w:date="2022-01-03T16:08:00Z"/>
                <w:rFonts w:asciiTheme="majorHAnsi" w:eastAsia="Times New Roman" w:hAnsiTheme="majorHAnsi" w:cstheme="majorHAnsi"/>
                <w:color w:val="000000"/>
                <w:lang w:val="en-US" w:eastAsia="de-DE"/>
                <w:rPrChange w:id="1021" w:author="anna.resch88@gmail.com" w:date="2022-01-04T09:34:00Z">
                  <w:rPr>
                    <w:del w:id="1022" w:author="anna.resch88@gmail.com" w:date="2022-01-03T16:08:00Z"/>
                    <w:rFonts w:asciiTheme="majorHAnsi" w:eastAsia="Times New Roman" w:hAnsiTheme="majorHAnsi" w:cstheme="majorHAnsi"/>
                    <w:color w:val="000000"/>
                    <w:lang w:eastAsia="de-DE"/>
                  </w:rPr>
                </w:rPrChange>
              </w:rPr>
            </w:pPr>
            <w:del w:id="1023" w:author="anna.resch88@gmail.com" w:date="2022-01-03T16:08:00Z">
              <w:r w:rsidRPr="00F86424" w:rsidDel="002739DA">
                <w:rPr>
                  <w:rFonts w:asciiTheme="majorHAnsi" w:eastAsia="Times New Roman" w:hAnsiTheme="majorHAnsi" w:cstheme="majorHAnsi"/>
                  <w:color w:val="000000"/>
                  <w:lang w:val="en-US" w:eastAsia="de-DE"/>
                  <w:rPrChange w:id="1024" w:author="anna.resch88@gmail.com" w:date="2022-01-04T09:34:00Z">
                    <w:rPr>
                      <w:rFonts w:asciiTheme="majorHAnsi" w:eastAsia="Times New Roman" w:hAnsiTheme="majorHAnsi" w:cstheme="majorHAnsi"/>
                      <w:color w:val="000000"/>
                      <w:lang w:eastAsia="de-DE"/>
                    </w:rPr>
                  </w:rPrChange>
                </w:rPr>
                <w:delText>no. of measurements</w:delText>
              </w:r>
              <w:bookmarkStart w:id="1025" w:name="_Toc92186623"/>
              <w:bookmarkStart w:id="1026" w:name="_Toc92187315"/>
              <w:bookmarkStart w:id="1027" w:name="_Toc92188007"/>
              <w:bookmarkStart w:id="1028" w:name="_Toc92188697"/>
              <w:bookmarkStart w:id="1029" w:name="_Toc92189352"/>
              <w:bookmarkStart w:id="1030" w:name="_Toc92190008"/>
              <w:bookmarkStart w:id="1031" w:name="_Toc92190664"/>
              <w:bookmarkEnd w:id="1025"/>
              <w:bookmarkEnd w:id="1026"/>
              <w:bookmarkEnd w:id="1027"/>
              <w:bookmarkEnd w:id="1028"/>
              <w:bookmarkEnd w:id="1029"/>
              <w:bookmarkEnd w:id="1030"/>
              <w:bookmarkEnd w:id="1031"/>
            </w:del>
          </w:p>
        </w:tc>
        <w:tc>
          <w:tcPr>
            <w:tcW w:w="892" w:type="dxa"/>
            <w:tcBorders>
              <w:top w:val="single" w:sz="4" w:space="0" w:color="auto"/>
              <w:left w:val="nil"/>
              <w:bottom w:val="single" w:sz="4" w:space="0" w:color="auto"/>
              <w:right w:val="single" w:sz="4" w:space="0" w:color="auto"/>
            </w:tcBorders>
            <w:shd w:val="clear" w:color="auto" w:fill="auto"/>
            <w:vAlign w:val="bottom"/>
            <w:hideMark/>
          </w:tcPr>
          <w:p w14:paraId="35E050DC" w14:textId="36D022D7" w:rsidR="00067C6D" w:rsidRPr="00F86424" w:rsidDel="002739DA" w:rsidRDefault="00067C6D" w:rsidP="003228B4">
            <w:pPr>
              <w:numPr>
                <w:ilvl w:val="0"/>
                <w:numId w:val="47"/>
              </w:numPr>
              <w:spacing w:after="0" w:line="240" w:lineRule="auto"/>
              <w:jc w:val="both"/>
              <w:rPr>
                <w:del w:id="1032" w:author="anna.resch88@gmail.com" w:date="2022-01-03T16:08:00Z"/>
                <w:rFonts w:asciiTheme="majorHAnsi" w:eastAsia="Times New Roman" w:hAnsiTheme="majorHAnsi" w:cstheme="majorHAnsi"/>
                <w:color w:val="000000"/>
                <w:lang w:val="en-US" w:eastAsia="de-DE"/>
                <w:rPrChange w:id="1033" w:author="anna.resch88@gmail.com" w:date="2022-01-04T09:34:00Z">
                  <w:rPr>
                    <w:del w:id="1034" w:author="anna.resch88@gmail.com" w:date="2022-01-03T16:08:00Z"/>
                    <w:rFonts w:asciiTheme="majorHAnsi" w:eastAsia="Times New Roman" w:hAnsiTheme="majorHAnsi" w:cstheme="majorHAnsi"/>
                    <w:color w:val="000000"/>
                    <w:lang w:eastAsia="de-DE"/>
                  </w:rPr>
                </w:rPrChange>
              </w:rPr>
            </w:pPr>
            <w:del w:id="1035" w:author="anna.resch88@gmail.com" w:date="2022-01-03T16:08:00Z">
              <w:r w:rsidRPr="00F86424" w:rsidDel="002739DA">
                <w:rPr>
                  <w:rFonts w:asciiTheme="majorHAnsi" w:eastAsia="Times New Roman" w:hAnsiTheme="majorHAnsi" w:cstheme="majorHAnsi"/>
                  <w:color w:val="000000"/>
                  <w:lang w:val="en-US" w:eastAsia="de-DE"/>
                  <w:rPrChange w:id="1036" w:author="anna.resch88@gmail.com" w:date="2022-01-04T09:34:00Z">
                    <w:rPr>
                      <w:rFonts w:asciiTheme="majorHAnsi" w:eastAsia="Times New Roman" w:hAnsiTheme="majorHAnsi" w:cstheme="majorHAnsi"/>
                      <w:color w:val="000000"/>
                      <w:lang w:eastAsia="de-DE"/>
                    </w:rPr>
                  </w:rPrChange>
                </w:rPr>
                <w:delText>Young's modulus (kPa)</w:delText>
              </w:r>
              <w:bookmarkStart w:id="1037" w:name="_Toc92186624"/>
              <w:bookmarkStart w:id="1038" w:name="_Toc92187316"/>
              <w:bookmarkStart w:id="1039" w:name="_Toc92188008"/>
              <w:bookmarkStart w:id="1040" w:name="_Toc92188698"/>
              <w:bookmarkStart w:id="1041" w:name="_Toc92189353"/>
              <w:bookmarkStart w:id="1042" w:name="_Toc92190009"/>
              <w:bookmarkStart w:id="1043" w:name="_Toc92190665"/>
              <w:bookmarkEnd w:id="1037"/>
              <w:bookmarkEnd w:id="1038"/>
              <w:bookmarkEnd w:id="1039"/>
              <w:bookmarkEnd w:id="1040"/>
              <w:bookmarkEnd w:id="1041"/>
              <w:bookmarkEnd w:id="1042"/>
              <w:bookmarkEnd w:id="1043"/>
            </w:del>
          </w:p>
        </w:tc>
        <w:tc>
          <w:tcPr>
            <w:tcW w:w="743" w:type="dxa"/>
            <w:tcBorders>
              <w:top w:val="single" w:sz="4" w:space="0" w:color="auto"/>
              <w:left w:val="nil"/>
              <w:bottom w:val="single" w:sz="4" w:space="0" w:color="auto"/>
              <w:right w:val="single" w:sz="4" w:space="0" w:color="auto"/>
            </w:tcBorders>
            <w:shd w:val="clear" w:color="auto" w:fill="auto"/>
            <w:vAlign w:val="bottom"/>
            <w:hideMark/>
          </w:tcPr>
          <w:p w14:paraId="798AE8CD" w14:textId="382B5C29" w:rsidR="00067C6D" w:rsidRPr="00F86424" w:rsidDel="002739DA" w:rsidRDefault="00067C6D" w:rsidP="003228B4">
            <w:pPr>
              <w:numPr>
                <w:ilvl w:val="0"/>
                <w:numId w:val="47"/>
              </w:numPr>
              <w:spacing w:after="0" w:line="240" w:lineRule="auto"/>
              <w:jc w:val="both"/>
              <w:rPr>
                <w:del w:id="1044" w:author="anna.resch88@gmail.com" w:date="2022-01-03T16:08:00Z"/>
                <w:rFonts w:asciiTheme="majorHAnsi" w:eastAsia="Times New Roman" w:hAnsiTheme="majorHAnsi" w:cstheme="majorHAnsi"/>
                <w:color w:val="000000"/>
                <w:lang w:val="en-US" w:eastAsia="de-DE"/>
                <w:rPrChange w:id="1045" w:author="anna.resch88@gmail.com" w:date="2022-01-04T09:34:00Z">
                  <w:rPr>
                    <w:del w:id="1046" w:author="anna.resch88@gmail.com" w:date="2022-01-03T16:08:00Z"/>
                    <w:rFonts w:asciiTheme="majorHAnsi" w:eastAsia="Times New Roman" w:hAnsiTheme="majorHAnsi" w:cstheme="majorHAnsi"/>
                    <w:color w:val="000000"/>
                    <w:lang w:eastAsia="de-DE"/>
                  </w:rPr>
                </w:rPrChange>
              </w:rPr>
            </w:pPr>
            <w:del w:id="1047" w:author="anna.resch88@gmail.com" w:date="2022-01-03T16:08:00Z">
              <w:r w:rsidRPr="00F86424" w:rsidDel="002739DA">
                <w:rPr>
                  <w:rFonts w:asciiTheme="majorHAnsi" w:eastAsia="Times New Roman" w:hAnsiTheme="majorHAnsi" w:cstheme="majorHAnsi"/>
                  <w:color w:val="000000"/>
                  <w:lang w:val="en-US" w:eastAsia="de-DE"/>
                  <w:rPrChange w:id="1048" w:author="anna.resch88@gmail.com" w:date="2022-01-04T09:34:00Z">
                    <w:rPr>
                      <w:rFonts w:asciiTheme="majorHAnsi" w:eastAsia="Times New Roman" w:hAnsiTheme="majorHAnsi" w:cstheme="majorHAnsi"/>
                      <w:color w:val="000000"/>
                      <w:lang w:eastAsia="de-DE"/>
                    </w:rPr>
                  </w:rPrChange>
                </w:rPr>
                <w:delText>StD (kPa)</w:delText>
              </w:r>
              <w:bookmarkStart w:id="1049" w:name="_Toc92186625"/>
              <w:bookmarkStart w:id="1050" w:name="_Toc92187317"/>
              <w:bookmarkStart w:id="1051" w:name="_Toc92188009"/>
              <w:bookmarkStart w:id="1052" w:name="_Toc92188699"/>
              <w:bookmarkStart w:id="1053" w:name="_Toc92189354"/>
              <w:bookmarkStart w:id="1054" w:name="_Toc92190010"/>
              <w:bookmarkStart w:id="1055" w:name="_Toc92190666"/>
              <w:bookmarkEnd w:id="1049"/>
              <w:bookmarkEnd w:id="1050"/>
              <w:bookmarkEnd w:id="1051"/>
              <w:bookmarkEnd w:id="1052"/>
              <w:bookmarkEnd w:id="1053"/>
              <w:bookmarkEnd w:id="1054"/>
              <w:bookmarkEnd w:id="1055"/>
            </w:del>
          </w:p>
        </w:tc>
        <w:tc>
          <w:tcPr>
            <w:tcW w:w="989" w:type="dxa"/>
            <w:tcBorders>
              <w:top w:val="single" w:sz="4" w:space="0" w:color="auto"/>
              <w:left w:val="nil"/>
              <w:bottom w:val="single" w:sz="4" w:space="0" w:color="auto"/>
              <w:right w:val="single" w:sz="4" w:space="0" w:color="auto"/>
            </w:tcBorders>
            <w:shd w:val="clear" w:color="auto" w:fill="auto"/>
            <w:vAlign w:val="bottom"/>
            <w:hideMark/>
          </w:tcPr>
          <w:p w14:paraId="6111FB5A" w14:textId="02EB8949" w:rsidR="00067C6D" w:rsidRPr="00F07AB2" w:rsidDel="002739DA" w:rsidRDefault="00067C6D" w:rsidP="003228B4">
            <w:pPr>
              <w:numPr>
                <w:ilvl w:val="0"/>
                <w:numId w:val="47"/>
              </w:numPr>
              <w:spacing w:after="0" w:line="240" w:lineRule="auto"/>
              <w:jc w:val="both"/>
              <w:rPr>
                <w:del w:id="1056" w:author="anna.resch88@gmail.com" w:date="2022-01-03T16:08:00Z"/>
                <w:rFonts w:asciiTheme="majorHAnsi" w:eastAsia="Times New Roman" w:hAnsiTheme="majorHAnsi" w:cstheme="majorHAnsi"/>
                <w:color w:val="000000"/>
                <w:lang w:val="en-US" w:eastAsia="de-DE"/>
              </w:rPr>
            </w:pPr>
            <w:del w:id="1057" w:author="anna.resch88@gmail.com" w:date="2022-01-03T16:08:00Z">
              <w:r w:rsidRPr="00F07AB2" w:rsidDel="002739DA">
                <w:rPr>
                  <w:rFonts w:asciiTheme="majorHAnsi" w:eastAsia="Times New Roman" w:hAnsiTheme="majorHAnsi" w:cstheme="majorHAnsi"/>
                  <w:color w:val="000000"/>
                  <w:lang w:val="en-US" w:eastAsia="de-DE"/>
                </w:rPr>
                <w:delText>Young's modulus, average of triplicates (kPa)</w:delText>
              </w:r>
              <w:bookmarkStart w:id="1058" w:name="_Toc92186626"/>
              <w:bookmarkStart w:id="1059" w:name="_Toc92187318"/>
              <w:bookmarkStart w:id="1060" w:name="_Toc92188010"/>
              <w:bookmarkStart w:id="1061" w:name="_Toc92188700"/>
              <w:bookmarkStart w:id="1062" w:name="_Toc92189355"/>
              <w:bookmarkStart w:id="1063" w:name="_Toc92190011"/>
              <w:bookmarkStart w:id="1064" w:name="_Toc92190667"/>
              <w:bookmarkEnd w:id="1058"/>
              <w:bookmarkEnd w:id="1059"/>
              <w:bookmarkEnd w:id="1060"/>
              <w:bookmarkEnd w:id="1061"/>
              <w:bookmarkEnd w:id="1062"/>
              <w:bookmarkEnd w:id="1063"/>
              <w:bookmarkEnd w:id="1064"/>
            </w:del>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09E4A7B5" w14:textId="597C626A" w:rsidR="00067C6D" w:rsidRPr="00F07AB2" w:rsidDel="002739DA" w:rsidRDefault="00067C6D" w:rsidP="003228B4">
            <w:pPr>
              <w:numPr>
                <w:ilvl w:val="0"/>
                <w:numId w:val="47"/>
              </w:numPr>
              <w:spacing w:after="0" w:line="240" w:lineRule="auto"/>
              <w:jc w:val="both"/>
              <w:rPr>
                <w:del w:id="1065" w:author="anna.resch88@gmail.com" w:date="2022-01-03T16:08:00Z"/>
                <w:rFonts w:asciiTheme="majorHAnsi" w:eastAsia="Times New Roman" w:hAnsiTheme="majorHAnsi" w:cstheme="majorHAnsi"/>
                <w:color w:val="000000"/>
                <w:lang w:val="en-US" w:eastAsia="de-DE"/>
              </w:rPr>
            </w:pPr>
            <w:del w:id="1066" w:author="anna.resch88@gmail.com" w:date="2022-01-03T16:08:00Z">
              <w:r w:rsidRPr="00F07AB2" w:rsidDel="002739DA">
                <w:rPr>
                  <w:rFonts w:asciiTheme="majorHAnsi" w:eastAsia="Times New Roman" w:hAnsiTheme="majorHAnsi" w:cstheme="majorHAnsi"/>
                  <w:color w:val="000000"/>
                  <w:lang w:val="en-US" w:eastAsia="de-DE"/>
                </w:rPr>
                <w:delText>StD for average of triplicates (kPa)</w:delText>
              </w:r>
              <w:bookmarkStart w:id="1067" w:name="_Toc92186627"/>
              <w:bookmarkStart w:id="1068" w:name="_Toc92187319"/>
              <w:bookmarkStart w:id="1069" w:name="_Toc92188011"/>
              <w:bookmarkStart w:id="1070" w:name="_Toc92188701"/>
              <w:bookmarkStart w:id="1071" w:name="_Toc92189356"/>
              <w:bookmarkStart w:id="1072" w:name="_Toc92190012"/>
              <w:bookmarkStart w:id="1073" w:name="_Toc92190668"/>
              <w:bookmarkEnd w:id="1067"/>
              <w:bookmarkEnd w:id="1068"/>
              <w:bookmarkEnd w:id="1069"/>
              <w:bookmarkEnd w:id="1070"/>
              <w:bookmarkEnd w:id="1071"/>
              <w:bookmarkEnd w:id="1072"/>
              <w:bookmarkEnd w:id="1073"/>
            </w:del>
          </w:p>
        </w:tc>
        <w:bookmarkStart w:id="1074" w:name="_Toc92186628"/>
        <w:bookmarkStart w:id="1075" w:name="_Toc92187320"/>
        <w:bookmarkStart w:id="1076" w:name="_Toc92188012"/>
        <w:bookmarkStart w:id="1077" w:name="_Toc92188702"/>
        <w:bookmarkStart w:id="1078" w:name="_Toc92189357"/>
        <w:bookmarkStart w:id="1079" w:name="_Toc92190013"/>
        <w:bookmarkStart w:id="1080" w:name="_Toc92190669"/>
        <w:bookmarkEnd w:id="1074"/>
        <w:bookmarkEnd w:id="1075"/>
        <w:bookmarkEnd w:id="1076"/>
        <w:bookmarkEnd w:id="1077"/>
        <w:bookmarkEnd w:id="1078"/>
        <w:bookmarkEnd w:id="1079"/>
        <w:bookmarkEnd w:id="1080"/>
      </w:tr>
      <w:tr w:rsidR="00067C6D" w:rsidRPr="009E3BE9" w:rsidDel="002739DA" w14:paraId="56EC5C0A" w14:textId="7DE71205" w:rsidTr="00D830B0">
        <w:trPr>
          <w:trHeight w:val="290"/>
          <w:del w:id="1081" w:author="anna.resch88@gmail.com" w:date="2022-01-03T16:08:00Z"/>
        </w:trPr>
        <w:tc>
          <w:tcPr>
            <w:tcW w:w="26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C7B2896" w14:textId="1221D4A9" w:rsidR="00067C6D" w:rsidRPr="00F86424" w:rsidDel="002739DA" w:rsidRDefault="00067C6D" w:rsidP="003228B4">
            <w:pPr>
              <w:numPr>
                <w:ilvl w:val="0"/>
                <w:numId w:val="47"/>
              </w:numPr>
              <w:spacing w:after="0" w:line="240" w:lineRule="auto"/>
              <w:jc w:val="both"/>
              <w:rPr>
                <w:del w:id="1082" w:author="anna.resch88@gmail.com" w:date="2022-01-03T16:08:00Z"/>
                <w:rFonts w:asciiTheme="majorHAnsi" w:eastAsia="Times New Roman" w:hAnsiTheme="majorHAnsi" w:cstheme="majorHAnsi"/>
                <w:color w:val="000000"/>
                <w:lang w:val="en-US" w:eastAsia="de-DE"/>
                <w:rPrChange w:id="1083" w:author="anna.resch88@gmail.com" w:date="2022-01-04T09:34:00Z">
                  <w:rPr>
                    <w:del w:id="1084" w:author="anna.resch88@gmail.com" w:date="2022-01-03T16:08:00Z"/>
                    <w:rFonts w:asciiTheme="majorHAnsi" w:eastAsia="Times New Roman" w:hAnsiTheme="majorHAnsi" w:cstheme="majorHAnsi"/>
                    <w:color w:val="000000"/>
                    <w:lang w:eastAsia="de-DE"/>
                  </w:rPr>
                </w:rPrChange>
              </w:rPr>
            </w:pPr>
            <w:del w:id="1085" w:author="anna.resch88@gmail.com" w:date="2022-01-03T16:08:00Z">
              <w:r w:rsidRPr="00F86424" w:rsidDel="002739DA">
                <w:rPr>
                  <w:rFonts w:asciiTheme="majorHAnsi" w:eastAsia="Times New Roman" w:hAnsiTheme="majorHAnsi" w:cstheme="majorHAnsi"/>
                  <w:color w:val="000000"/>
                  <w:lang w:val="en-US" w:eastAsia="de-DE"/>
                  <w:rPrChange w:id="1086" w:author="anna.resch88@gmail.com" w:date="2022-01-04T09:34:00Z">
                    <w:rPr>
                      <w:rFonts w:asciiTheme="majorHAnsi" w:eastAsia="Times New Roman" w:hAnsiTheme="majorHAnsi" w:cstheme="majorHAnsi"/>
                      <w:color w:val="000000"/>
                      <w:lang w:eastAsia="de-DE"/>
                    </w:rPr>
                  </w:rPrChange>
                </w:rPr>
                <w:delText>ULD-V20-ULD, sample 1</w:delText>
              </w:r>
              <w:bookmarkStart w:id="1087" w:name="_Toc92186629"/>
              <w:bookmarkStart w:id="1088" w:name="_Toc92187321"/>
              <w:bookmarkStart w:id="1089" w:name="_Toc92188013"/>
              <w:bookmarkStart w:id="1090" w:name="_Toc92188703"/>
              <w:bookmarkStart w:id="1091" w:name="_Toc92189358"/>
              <w:bookmarkStart w:id="1092" w:name="_Toc92190014"/>
              <w:bookmarkStart w:id="1093" w:name="_Toc92190670"/>
              <w:bookmarkEnd w:id="1087"/>
              <w:bookmarkEnd w:id="1088"/>
              <w:bookmarkEnd w:id="1089"/>
              <w:bookmarkEnd w:id="1090"/>
              <w:bookmarkEnd w:id="1091"/>
              <w:bookmarkEnd w:id="1092"/>
              <w:bookmarkEnd w:id="1093"/>
            </w:del>
          </w:p>
        </w:tc>
        <w:tc>
          <w:tcPr>
            <w:tcW w:w="859" w:type="dxa"/>
            <w:tcBorders>
              <w:top w:val="nil"/>
              <w:left w:val="nil"/>
              <w:bottom w:val="single" w:sz="4" w:space="0" w:color="auto"/>
              <w:right w:val="single" w:sz="4" w:space="0" w:color="auto"/>
            </w:tcBorders>
            <w:shd w:val="clear" w:color="000000" w:fill="E2EFDA"/>
            <w:noWrap/>
            <w:vAlign w:val="bottom"/>
            <w:hideMark/>
          </w:tcPr>
          <w:p w14:paraId="6BD0BBBC" w14:textId="7E04698B" w:rsidR="00067C6D" w:rsidRPr="00F86424" w:rsidDel="002739DA" w:rsidRDefault="00067C6D" w:rsidP="003228B4">
            <w:pPr>
              <w:numPr>
                <w:ilvl w:val="0"/>
                <w:numId w:val="47"/>
              </w:numPr>
              <w:spacing w:after="0" w:line="240" w:lineRule="auto"/>
              <w:jc w:val="center"/>
              <w:rPr>
                <w:del w:id="1094" w:author="anna.resch88@gmail.com" w:date="2022-01-03T16:08:00Z"/>
                <w:rFonts w:asciiTheme="majorHAnsi" w:eastAsia="Times New Roman" w:hAnsiTheme="majorHAnsi" w:cstheme="majorHAnsi"/>
                <w:color w:val="000000"/>
                <w:lang w:val="en-US" w:eastAsia="de-DE"/>
                <w:rPrChange w:id="1095" w:author="anna.resch88@gmail.com" w:date="2022-01-04T09:34:00Z">
                  <w:rPr>
                    <w:del w:id="1096" w:author="anna.resch88@gmail.com" w:date="2022-01-03T16:08:00Z"/>
                    <w:rFonts w:asciiTheme="majorHAnsi" w:eastAsia="Times New Roman" w:hAnsiTheme="majorHAnsi" w:cstheme="majorHAnsi"/>
                    <w:color w:val="000000"/>
                    <w:lang w:eastAsia="de-DE"/>
                  </w:rPr>
                </w:rPrChange>
              </w:rPr>
            </w:pPr>
            <w:del w:id="1097" w:author="anna.resch88@gmail.com" w:date="2022-01-03T16:08:00Z">
              <w:r w:rsidRPr="00F86424" w:rsidDel="002739DA">
                <w:rPr>
                  <w:rFonts w:asciiTheme="majorHAnsi" w:eastAsia="Times New Roman" w:hAnsiTheme="majorHAnsi" w:cstheme="majorHAnsi"/>
                  <w:color w:val="000000"/>
                  <w:lang w:val="en-US" w:eastAsia="de-DE"/>
                  <w:rPrChange w:id="1098" w:author="anna.resch88@gmail.com" w:date="2022-01-04T09:34:00Z">
                    <w:rPr>
                      <w:rFonts w:asciiTheme="majorHAnsi" w:eastAsia="Times New Roman" w:hAnsiTheme="majorHAnsi" w:cstheme="majorHAnsi"/>
                      <w:color w:val="000000"/>
                      <w:lang w:eastAsia="de-DE"/>
                    </w:rPr>
                  </w:rPrChange>
                </w:rPr>
                <w:delText>10%</w:delText>
              </w:r>
              <w:bookmarkStart w:id="1099" w:name="_Toc92186630"/>
              <w:bookmarkStart w:id="1100" w:name="_Toc92187322"/>
              <w:bookmarkStart w:id="1101" w:name="_Toc92188014"/>
              <w:bookmarkStart w:id="1102" w:name="_Toc92188704"/>
              <w:bookmarkStart w:id="1103" w:name="_Toc92189359"/>
              <w:bookmarkStart w:id="1104" w:name="_Toc92190015"/>
              <w:bookmarkStart w:id="1105" w:name="_Toc92190671"/>
              <w:bookmarkEnd w:id="1099"/>
              <w:bookmarkEnd w:id="1100"/>
              <w:bookmarkEnd w:id="1101"/>
              <w:bookmarkEnd w:id="1102"/>
              <w:bookmarkEnd w:id="1103"/>
              <w:bookmarkEnd w:id="1104"/>
              <w:bookmarkEnd w:id="1105"/>
            </w:del>
          </w:p>
        </w:tc>
        <w:tc>
          <w:tcPr>
            <w:tcW w:w="937" w:type="dxa"/>
            <w:tcBorders>
              <w:top w:val="nil"/>
              <w:left w:val="nil"/>
              <w:bottom w:val="single" w:sz="4" w:space="0" w:color="auto"/>
              <w:right w:val="single" w:sz="4" w:space="0" w:color="auto"/>
            </w:tcBorders>
            <w:shd w:val="clear" w:color="000000" w:fill="E2EFDA"/>
            <w:noWrap/>
            <w:vAlign w:val="bottom"/>
            <w:hideMark/>
          </w:tcPr>
          <w:p w14:paraId="41BF12CF" w14:textId="05F65901" w:rsidR="00067C6D" w:rsidRPr="00F86424" w:rsidDel="002739DA" w:rsidRDefault="00067C6D" w:rsidP="003228B4">
            <w:pPr>
              <w:numPr>
                <w:ilvl w:val="0"/>
                <w:numId w:val="47"/>
              </w:numPr>
              <w:spacing w:after="0" w:line="240" w:lineRule="auto"/>
              <w:jc w:val="center"/>
              <w:rPr>
                <w:del w:id="1106" w:author="anna.resch88@gmail.com" w:date="2022-01-03T16:08:00Z"/>
                <w:rFonts w:asciiTheme="majorHAnsi" w:eastAsia="Times New Roman" w:hAnsiTheme="majorHAnsi" w:cstheme="majorHAnsi"/>
                <w:color w:val="000000"/>
                <w:lang w:val="en-US" w:eastAsia="de-DE"/>
                <w:rPrChange w:id="1107" w:author="anna.resch88@gmail.com" w:date="2022-01-04T09:34:00Z">
                  <w:rPr>
                    <w:del w:id="1108" w:author="anna.resch88@gmail.com" w:date="2022-01-03T16:08:00Z"/>
                    <w:rFonts w:asciiTheme="majorHAnsi" w:eastAsia="Times New Roman" w:hAnsiTheme="majorHAnsi" w:cstheme="majorHAnsi"/>
                    <w:color w:val="000000"/>
                    <w:lang w:eastAsia="de-DE"/>
                  </w:rPr>
                </w:rPrChange>
              </w:rPr>
            </w:pPr>
            <w:del w:id="1109" w:author="anna.resch88@gmail.com" w:date="2022-01-03T16:08:00Z">
              <w:r w:rsidRPr="00F86424" w:rsidDel="002739DA">
                <w:rPr>
                  <w:rFonts w:asciiTheme="majorHAnsi" w:eastAsia="Times New Roman" w:hAnsiTheme="majorHAnsi" w:cstheme="majorHAnsi"/>
                  <w:color w:val="000000"/>
                  <w:lang w:val="en-US" w:eastAsia="de-DE"/>
                  <w:rPrChange w:id="1110" w:author="anna.resch88@gmail.com" w:date="2022-01-04T09:34:00Z">
                    <w:rPr>
                      <w:rFonts w:asciiTheme="majorHAnsi" w:eastAsia="Times New Roman" w:hAnsiTheme="majorHAnsi" w:cstheme="majorHAnsi"/>
                      <w:color w:val="000000"/>
                      <w:lang w:eastAsia="de-DE"/>
                    </w:rPr>
                  </w:rPrChange>
                </w:rPr>
                <w:delText>water</w:delText>
              </w:r>
              <w:bookmarkStart w:id="1111" w:name="_Toc92186631"/>
              <w:bookmarkStart w:id="1112" w:name="_Toc92187323"/>
              <w:bookmarkStart w:id="1113" w:name="_Toc92188015"/>
              <w:bookmarkStart w:id="1114" w:name="_Toc92188705"/>
              <w:bookmarkStart w:id="1115" w:name="_Toc92189360"/>
              <w:bookmarkStart w:id="1116" w:name="_Toc92190016"/>
              <w:bookmarkStart w:id="1117" w:name="_Toc92190672"/>
              <w:bookmarkEnd w:id="1111"/>
              <w:bookmarkEnd w:id="1112"/>
              <w:bookmarkEnd w:id="1113"/>
              <w:bookmarkEnd w:id="1114"/>
              <w:bookmarkEnd w:id="1115"/>
              <w:bookmarkEnd w:id="1116"/>
              <w:bookmarkEnd w:id="1117"/>
            </w:del>
          </w:p>
        </w:tc>
        <w:tc>
          <w:tcPr>
            <w:tcW w:w="952" w:type="dxa"/>
            <w:tcBorders>
              <w:top w:val="nil"/>
              <w:left w:val="nil"/>
              <w:bottom w:val="single" w:sz="4" w:space="0" w:color="auto"/>
              <w:right w:val="single" w:sz="4" w:space="0" w:color="auto"/>
            </w:tcBorders>
            <w:shd w:val="clear" w:color="000000" w:fill="E2EFDA"/>
            <w:noWrap/>
            <w:vAlign w:val="bottom"/>
            <w:hideMark/>
          </w:tcPr>
          <w:p w14:paraId="5A415E3F" w14:textId="49743F34" w:rsidR="00067C6D" w:rsidRPr="00F86424" w:rsidDel="002739DA" w:rsidRDefault="00067C6D" w:rsidP="003228B4">
            <w:pPr>
              <w:numPr>
                <w:ilvl w:val="0"/>
                <w:numId w:val="47"/>
              </w:numPr>
              <w:spacing w:after="0" w:line="240" w:lineRule="auto"/>
              <w:jc w:val="center"/>
              <w:rPr>
                <w:del w:id="1118" w:author="anna.resch88@gmail.com" w:date="2022-01-03T16:08:00Z"/>
                <w:rFonts w:asciiTheme="majorHAnsi" w:eastAsia="Times New Roman" w:hAnsiTheme="majorHAnsi" w:cstheme="majorHAnsi"/>
                <w:color w:val="000000"/>
                <w:lang w:val="en-US" w:eastAsia="de-DE"/>
                <w:rPrChange w:id="1119" w:author="anna.resch88@gmail.com" w:date="2022-01-04T09:34:00Z">
                  <w:rPr>
                    <w:del w:id="1120" w:author="anna.resch88@gmail.com" w:date="2022-01-03T16:08:00Z"/>
                    <w:rFonts w:asciiTheme="majorHAnsi" w:eastAsia="Times New Roman" w:hAnsiTheme="majorHAnsi" w:cstheme="majorHAnsi"/>
                    <w:color w:val="000000"/>
                    <w:lang w:eastAsia="de-DE"/>
                  </w:rPr>
                </w:rPrChange>
              </w:rPr>
            </w:pPr>
            <w:del w:id="1121" w:author="anna.resch88@gmail.com" w:date="2022-01-03T16:08:00Z">
              <w:r w:rsidRPr="00F86424" w:rsidDel="002739DA">
                <w:rPr>
                  <w:rFonts w:asciiTheme="majorHAnsi" w:eastAsia="Times New Roman" w:hAnsiTheme="majorHAnsi" w:cstheme="majorHAnsi"/>
                  <w:color w:val="000000"/>
                  <w:lang w:val="en-US" w:eastAsia="de-DE"/>
                  <w:rPrChange w:id="1122" w:author="anna.resch88@gmail.com" w:date="2022-01-04T09:34:00Z">
                    <w:rPr>
                      <w:rFonts w:asciiTheme="majorHAnsi" w:eastAsia="Times New Roman" w:hAnsiTheme="majorHAnsi" w:cstheme="majorHAnsi"/>
                      <w:color w:val="000000"/>
                      <w:lang w:eastAsia="de-DE"/>
                    </w:rPr>
                  </w:rPrChange>
                </w:rPr>
                <w:delText>RF</w:delText>
              </w:r>
              <w:bookmarkStart w:id="1123" w:name="_Toc92186632"/>
              <w:bookmarkStart w:id="1124" w:name="_Toc92187324"/>
              <w:bookmarkStart w:id="1125" w:name="_Toc92188016"/>
              <w:bookmarkStart w:id="1126" w:name="_Toc92188706"/>
              <w:bookmarkStart w:id="1127" w:name="_Toc92189361"/>
              <w:bookmarkStart w:id="1128" w:name="_Toc92190017"/>
              <w:bookmarkStart w:id="1129" w:name="_Toc92190673"/>
              <w:bookmarkEnd w:id="1123"/>
              <w:bookmarkEnd w:id="1124"/>
              <w:bookmarkEnd w:id="1125"/>
              <w:bookmarkEnd w:id="1126"/>
              <w:bookmarkEnd w:id="1127"/>
              <w:bookmarkEnd w:id="1128"/>
              <w:bookmarkEnd w:id="1129"/>
            </w:del>
          </w:p>
        </w:tc>
        <w:tc>
          <w:tcPr>
            <w:tcW w:w="1081" w:type="dxa"/>
            <w:tcBorders>
              <w:top w:val="nil"/>
              <w:left w:val="nil"/>
              <w:bottom w:val="single" w:sz="4" w:space="0" w:color="auto"/>
              <w:right w:val="single" w:sz="4" w:space="0" w:color="auto"/>
            </w:tcBorders>
            <w:shd w:val="clear" w:color="000000" w:fill="E2EFDA"/>
            <w:noWrap/>
            <w:vAlign w:val="bottom"/>
            <w:hideMark/>
          </w:tcPr>
          <w:p w14:paraId="18C988EE" w14:textId="024FFC88" w:rsidR="00067C6D" w:rsidRPr="00F86424" w:rsidDel="002739DA" w:rsidRDefault="00067C6D" w:rsidP="003228B4">
            <w:pPr>
              <w:numPr>
                <w:ilvl w:val="0"/>
                <w:numId w:val="47"/>
              </w:numPr>
              <w:spacing w:after="0" w:line="240" w:lineRule="auto"/>
              <w:jc w:val="center"/>
              <w:rPr>
                <w:del w:id="1130" w:author="anna.resch88@gmail.com" w:date="2022-01-03T16:08:00Z"/>
                <w:rFonts w:asciiTheme="majorHAnsi" w:eastAsia="Times New Roman" w:hAnsiTheme="majorHAnsi" w:cstheme="majorHAnsi"/>
                <w:color w:val="000000"/>
                <w:lang w:val="en-US" w:eastAsia="de-DE"/>
                <w:rPrChange w:id="1131" w:author="anna.resch88@gmail.com" w:date="2022-01-04T09:34:00Z">
                  <w:rPr>
                    <w:del w:id="1132" w:author="anna.resch88@gmail.com" w:date="2022-01-03T16:08:00Z"/>
                    <w:rFonts w:asciiTheme="majorHAnsi" w:eastAsia="Times New Roman" w:hAnsiTheme="majorHAnsi" w:cstheme="majorHAnsi"/>
                    <w:color w:val="000000"/>
                    <w:lang w:eastAsia="de-DE"/>
                  </w:rPr>
                </w:rPrChange>
              </w:rPr>
            </w:pPr>
            <w:del w:id="1133" w:author="anna.resch88@gmail.com" w:date="2022-01-03T16:08:00Z">
              <w:r w:rsidRPr="00F86424" w:rsidDel="002739DA">
                <w:rPr>
                  <w:rFonts w:asciiTheme="majorHAnsi" w:eastAsia="Times New Roman" w:hAnsiTheme="majorHAnsi" w:cstheme="majorHAnsi"/>
                  <w:color w:val="000000"/>
                  <w:lang w:val="en-US" w:eastAsia="de-DE"/>
                  <w:rPrChange w:id="1134" w:author="anna.resch88@gmail.com" w:date="2022-01-04T09:34:00Z">
                    <w:rPr>
                      <w:rFonts w:asciiTheme="majorHAnsi" w:eastAsia="Times New Roman" w:hAnsiTheme="majorHAnsi" w:cstheme="majorHAnsi"/>
                      <w:color w:val="000000"/>
                      <w:lang w:eastAsia="de-DE"/>
                    </w:rPr>
                  </w:rPrChange>
                </w:rPr>
                <w:delText>25.4</w:delText>
              </w:r>
              <w:bookmarkStart w:id="1135" w:name="_Toc92186633"/>
              <w:bookmarkStart w:id="1136" w:name="_Toc92187325"/>
              <w:bookmarkStart w:id="1137" w:name="_Toc92188017"/>
              <w:bookmarkStart w:id="1138" w:name="_Toc92188707"/>
              <w:bookmarkStart w:id="1139" w:name="_Toc92189362"/>
              <w:bookmarkStart w:id="1140" w:name="_Toc92190018"/>
              <w:bookmarkStart w:id="1141" w:name="_Toc92190674"/>
              <w:bookmarkEnd w:id="1135"/>
              <w:bookmarkEnd w:id="1136"/>
              <w:bookmarkEnd w:id="1137"/>
              <w:bookmarkEnd w:id="1138"/>
              <w:bookmarkEnd w:id="1139"/>
              <w:bookmarkEnd w:id="1140"/>
              <w:bookmarkEnd w:id="1141"/>
            </w:del>
          </w:p>
        </w:tc>
        <w:tc>
          <w:tcPr>
            <w:tcW w:w="1349" w:type="dxa"/>
            <w:tcBorders>
              <w:top w:val="nil"/>
              <w:left w:val="nil"/>
              <w:bottom w:val="single" w:sz="4" w:space="0" w:color="auto"/>
              <w:right w:val="single" w:sz="4" w:space="0" w:color="auto"/>
            </w:tcBorders>
            <w:shd w:val="clear" w:color="000000" w:fill="E2EFDA"/>
            <w:noWrap/>
            <w:vAlign w:val="bottom"/>
            <w:hideMark/>
          </w:tcPr>
          <w:p w14:paraId="0696D779" w14:textId="40AAB3C9" w:rsidR="00067C6D" w:rsidRPr="00F86424" w:rsidDel="002739DA" w:rsidRDefault="00067C6D" w:rsidP="003228B4">
            <w:pPr>
              <w:numPr>
                <w:ilvl w:val="0"/>
                <w:numId w:val="47"/>
              </w:numPr>
              <w:spacing w:after="0" w:line="240" w:lineRule="auto"/>
              <w:jc w:val="center"/>
              <w:rPr>
                <w:del w:id="1142" w:author="anna.resch88@gmail.com" w:date="2022-01-03T16:08:00Z"/>
                <w:rFonts w:asciiTheme="majorHAnsi" w:eastAsia="Times New Roman" w:hAnsiTheme="majorHAnsi" w:cstheme="majorHAnsi"/>
                <w:color w:val="000000"/>
                <w:lang w:val="en-US" w:eastAsia="de-DE"/>
                <w:rPrChange w:id="1143" w:author="anna.resch88@gmail.com" w:date="2022-01-04T09:34:00Z">
                  <w:rPr>
                    <w:del w:id="1144" w:author="anna.resch88@gmail.com" w:date="2022-01-03T16:08:00Z"/>
                    <w:rFonts w:asciiTheme="majorHAnsi" w:eastAsia="Times New Roman" w:hAnsiTheme="majorHAnsi" w:cstheme="majorHAnsi"/>
                    <w:color w:val="000000"/>
                    <w:lang w:eastAsia="de-DE"/>
                  </w:rPr>
                </w:rPrChange>
              </w:rPr>
            </w:pPr>
            <w:del w:id="1145" w:author="anna.resch88@gmail.com" w:date="2022-01-03T16:08:00Z">
              <w:r w:rsidRPr="00F86424" w:rsidDel="002739DA">
                <w:rPr>
                  <w:rFonts w:asciiTheme="majorHAnsi" w:eastAsia="Times New Roman" w:hAnsiTheme="majorHAnsi" w:cstheme="majorHAnsi"/>
                  <w:color w:val="000000"/>
                  <w:lang w:val="en-US" w:eastAsia="de-DE"/>
                  <w:rPrChange w:id="1146" w:author="anna.resch88@gmail.com" w:date="2022-01-04T09:34:00Z">
                    <w:rPr>
                      <w:rFonts w:asciiTheme="majorHAnsi" w:eastAsia="Times New Roman" w:hAnsiTheme="majorHAnsi" w:cstheme="majorHAnsi"/>
                      <w:color w:val="000000"/>
                      <w:lang w:eastAsia="de-DE"/>
                    </w:rPr>
                  </w:rPrChange>
                </w:rPr>
                <w:delText>15</w:delText>
              </w:r>
              <w:bookmarkStart w:id="1147" w:name="_Toc92186634"/>
              <w:bookmarkStart w:id="1148" w:name="_Toc92187326"/>
              <w:bookmarkStart w:id="1149" w:name="_Toc92188018"/>
              <w:bookmarkStart w:id="1150" w:name="_Toc92188708"/>
              <w:bookmarkStart w:id="1151" w:name="_Toc92189363"/>
              <w:bookmarkStart w:id="1152" w:name="_Toc92190019"/>
              <w:bookmarkStart w:id="1153" w:name="_Toc92190675"/>
              <w:bookmarkEnd w:id="1147"/>
              <w:bookmarkEnd w:id="1148"/>
              <w:bookmarkEnd w:id="1149"/>
              <w:bookmarkEnd w:id="1150"/>
              <w:bookmarkEnd w:id="1151"/>
              <w:bookmarkEnd w:id="1152"/>
              <w:bookmarkEnd w:id="1153"/>
            </w:del>
          </w:p>
        </w:tc>
        <w:tc>
          <w:tcPr>
            <w:tcW w:w="892" w:type="dxa"/>
            <w:tcBorders>
              <w:top w:val="nil"/>
              <w:left w:val="nil"/>
              <w:bottom w:val="single" w:sz="4" w:space="0" w:color="auto"/>
              <w:right w:val="single" w:sz="4" w:space="0" w:color="auto"/>
            </w:tcBorders>
            <w:shd w:val="clear" w:color="000000" w:fill="E2EFDA"/>
            <w:noWrap/>
            <w:vAlign w:val="bottom"/>
            <w:hideMark/>
          </w:tcPr>
          <w:p w14:paraId="63D4FB98" w14:textId="334EB207" w:rsidR="00067C6D" w:rsidRPr="00F86424" w:rsidDel="002739DA" w:rsidRDefault="00067C6D" w:rsidP="003228B4">
            <w:pPr>
              <w:numPr>
                <w:ilvl w:val="0"/>
                <w:numId w:val="47"/>
              </w:numPr>
              <w:spacing w:after="0" w:line="240" w:lineRule="auto"/>
              <w:jc w:val="center"/>
              <w:rPr>
                <w:del w:id="1154" w:author="anna.resch88@gmail.com" w:date="2022-01-03T16:08:00Z"/>
                <w:rFonts w:asciiTheme="majorHAnsi" w:eastAsia="Times New Roman" w:hAnsiTheme="majorHAnsi" w:cstheme="majorHAnsi"/>
                <w:color w:val="000000"/>
                <w:lang w:val="en-US" w:eastAsia="de-DE"/>
                <w:rPrChange w:id="1155" w:author="anna.resch88@gmail.com" w:date="2022-01-04T09:34:00Z">
                  <w:rPr>
                    <w:del w:id="1156" w:author="anna.resch88@gmail.com" w:date="2022-01-03T16:08:00Z"/>
                    <w:rFonts w:asciiTheme="majorHAnsi" w:eastAsia="Times New Roman" w:hAnsiTheme="majorHAnsi" w:cstheme="majorHAnsi"/>
                    <w:color w:val="000000"/>
                    <w:lang w:eastAsia="de-DE"/>
                  </w:rPr>
                </w:rPrChange>
              </w:rPr>
            </w:pPr>
            <w:del w:id="1157" w:author="anna.resch88@gmail.com" w:date="2022-01-03T16:08:00Z">
              <w:r w:rsidRPr="00F86424" w:rsidDel="002739DA">
                <w:rPr>
                  <w:rFonts w:asciiTheme="majorHAnsi" w:eastAsia="Times New Roman" w:hAnsiTheme="majorHAnsi" w:cstheme="majorHAnsi"/>
                  <w:color w:val="000000"/>
                  <w:lang w:val="en-US" w:eastAsia="de-DE"/>
                  <w:rPrChange w:id="1158" w:author="anna.resch88@gmail.com" w:date="2022-01-04T09:34:00Z">
                    <w:rPr>
                      <w:rFonts w:asciiTheme="majorHAnsi" w:eastAsia="Times New Roman" w:hAnsiTheme="majorHAnsi" w:cstheme="majorHAnsi"/>
                      <w:color w:val="000000"/>
                      <w:lang w:eastAsia="de-DE"/>
                    </w:rPr>
                  </w:rPrChange>
                </w:rPr>
                <w:delText>34.35</w:delText>
              </w:r>
              <w:bookmarkStart w:id="1159" w:name="_Toc92186635"/>
              <w:bookmarkStart w:id="1160" w:name="_Toc92187327"/>
              <w:bookmarkStart w:id="1161" w:name="_Toc92188019"/>
              <w:bookmarkStart w:id="1162" w:name="_Toc92188709"/>
              <w:bookmarkStart w:id="1163" w:name="_Toc92189364"/>
              <w:bookmarkStart w:id="1164" w:name="_Toc92190020"/>
              <w:bookmarkStart w:id="1165" w:name="_Toc92190676"/>
              <w:bookmarkEnd w:id="1159"/>
              <w:bookmarkEnd w:id="1160"/>
              <w:bookmarkEnd w:id="1161"/>
              <w:bookmarkEnd w:id="1162"/>
              <w:bookmarkEnd w:id="1163"/>
              <w:bookmarkEnd w:id="1164"/>
              <w:bookmarkEnd w:id="1165"/>
            </w:del>
          </w:p>
        </w:tc>
        <w:tc>
          <w:tcPr>
            <w:tcW w:w="743" w:type="dxa"/>
            <w:tcBorders>
              <w:top w:val="nil"/>
              <w:left w:val="nil"/>
              <w:bottom w:val="single" w:sz="4" w:space="0" w:color="auto"/>
              <w:right w:val="nil"/>
            </w:tcBorders>
            <w:shd w:val="clear" w:color="000000" w:fill="E2EFDA"/>
            <w:noWrap/>
            <w:vAlign w:val="bottom"/>
            <w:hideMark/>
          </w:tcPr>
          <w:p w14:paraId="7CC4F0B9" w14:textId="2C9FF262" w:rsidR="00067C6D" w:rsidRPr="00F86424" w:rsidDel="002739DA" w:rsidRDefault="00067C6D" w:rsidP="003228B4">
            <w:pPr>
              <w:numPr>
                <w:ilvl w:val="0"/>
                <w:numId w:val="47"/>
              </w:numPr>
              <w:spacing w:after="0" w:line="240" w:lineRule="auto"/>
              <w:jc w:val="center"/>
              <w:rPr>
                <w:del w:id="1166" w:author="anna.resch88@gmail.com" w:date="2022-01-03T16:08:00Z"/>
                <w:rFonts w:asciiTheme="majorHAnsi" w:eastAsia="Times New Roman" w:hAnsiTheme="majorHAnsi" w:cstheme="majorHAnsi"/>
                <w:color w:val="000000"/>
                <w:lang w:val="en-US" w:eastAsia="de-DE"/>
                <w:rPrChange w:id="1167" w:author="anna.resch88@gmail.com" w:date="2022-01-04T09:34:00Z">
                  <w:rPr>
                    <w:del w:id="1168" w:author="anna.resch88@gmail.com" w:date="2022-01-03T16:08:00Z"/>
                    <w:rFonts w:asciiTheme="majorHAnsi" w:eastAsia="Times New Roman" w:hAnsiTheme="majorHAnsi" w:cstheme="majorHAnsi"/>
                    <w:color w:val="000000"/>
                    <w:lang w:eastAsia="de-DE"/>
                  </w:rPr>
                </w:rPrChange>
              </w:rPr>
            </w:pPr>
            <w:del w:id="1169" w:author="anna.resch88@gmail.com" w:date="2022-01-03T16:08:00Z">
              <w:r w:rsidRPr="00F86424" w:rsidDel="002739DA">
                <w:rPr>
                  <w:rFonts w:asciiTheme="majorHAnsi" w:eastAsia="Times New Roman" w:hAnsiTheme="majorHAnsi" w:cstheme="majorHAnsi"/>
                  <w:color w:val="000000"/>
                  <w:lang w:val="en-US" w:eastAsia="de-DE"/>
                  <w:rPrChange w:id="1170" w:author="anna.resch88@gmail.com" w:date="2022-01-04T09:34:00Z">
                    <w:rPr>
                      <w:rFonts w:asciiTheme="majorHAnsi" w:eastAsia="Times New Roman" w:hAnsiTheme="majorHAnsi" w:cstheme="majorHAnsi"/>
                      <w:color w:val="000000"/>
                      <w:lang w:eastAsia="de-DE"/>
                    </w:rPr>
                  </w:rPrChange>
                </w:rPr>
                <w:delText>2.33</w:delText>
              </w:r>
              <w:bookmarkStart w:id="1171" w:name="_Toc92186636"/>
              <w:bookmarkStart w:id="1172" w:name="_Toc92187328"/>
              <w:bookmarkStart w:id="1173" w:name="_Toc92188020"/>
              <w:bookmarkStart w:id="1174" w:name="_Toc92188710"/>
              <w:bookmarkStart w:id="1175" w:name="_Toc92189365"/>
              <w:bookmarkStart w:id="1176" w:name="_Toc92190021"/>
              <w:bookmarkStart w:id="1177" w:name="_Toc92190677"/>
              <w:bookmarkEnd w:id="1171"/>
              <w:bookmarkEnd w:id="1172"/>
              <w:bookmarkEnd w:id="1173"/>
              <w:bookmarkEnd w:id="1174"/>
              <w:bookmarkEnd w:id="1175"/>
              <w:bookmarkEnd w:id="1176"/>
              <w:bookmarkEnd w:id="1177"/>
            </w:del>
          </w:p>
        </w:tc>
        <w:tc>
          <w:tcPr>
            <w:tcW w:w="989" w:type="dxa"/>
            <w:tcBorders>
              <w:top w:val="nil"/>
              <w:left w:val="single" w:sz="4" w:space="0" w:color="auto"/>
              <w:bottom w:val="nil"/>
              <w:right w:val="single" w:sz="4" w:space="0" w:color="auto"/>
            </w:tcBorders>
            <w:shd w:val="clear" w:color="000000" w:fill="E2EFDA"/>
            <w:noWrap/>
            <w:vAlign w:val="bottom"/>
            <w:hideMark/>
          </w:tcPr>
          <w:p w14:paraId="2A53E8BD" w14:textId="0F225FF6" w:rsidR="00067C6D" w:rsidRPr="00F86424" w:rsidDel="002739DA" w:rsidRDefault="00067C6D" w:rsidP="003228B4">
            <w:pPr>
              <w:numPr>
                <w:ilvl w:val="0"/>
                <w:numId w:val="47"/>
              </w:numPr>
              <w:spacing w:after="0" w:line="240" w:lineRule="auto"/>
              <w:jc w:val="center"/>
              <w:rPr>
                <w:del w:id="1178" w:author="anna.resch88@gmail.com" w:date="2022-01-03T16:08:00Z"/>
                <w:rFonts w:asciiTheme="majorHAnsi" w:eastAsia="Times New Roman" w:hAnsiTheme="majorHAnsi" w:cstheme="majorHAnsi"/>
                <w:color w:val="000000"/>
                <w:lang w:val="en-US" w:eastAsia="de-DE"/>
                <w:rPrChange w:id="1179" w:author="anna.resch88@gmail.com" w:date="2022-01-04T09:34:00Z">
                  <w:rPr>
                    <w:del w:id="1180" w:author="anna.resch88@gmail.com" w:date="2022-01-03T16:08:00Z"/>
                    <w:rFonts w:asciiTheme="majorHAnsi" w:eastAsia="Times New Roman" w:hAnsiTheme="majorHAnsi" w:cstheme="majorHAnsi"/>
                    <w:color w:val="000000"/>
                    <w:lang w:eastAsia="de-DE"/>
                  </w:rPr>
                </w:rPrChange>
              </w:rPr>
            </w:pPr>
            <w:bookmarkStart w:id="1181" w:name="_Toc92186637"/>
            <w:bookmarkStart w:id="1182" w:name="_Toc92187329"/>
            <w:bookmarkStart w:id="1183" w:name="_Toc92188021"/>
            <w:bookmarkStart w:id="1184" w:name="_Toc92188711"/>
            <w:bookmarkStart w:id="1185" w:name="_Toc92189366"/>
            <w:bookmarkStart w:id="1186" w:name="_Toc92190022"/>
            <w:bookmarkStart w:id="1187" w:name="_Toc92190678"/>
            <w:bookmarkEnd w:id="1181"/>
            <w:bookmarkEnd w:id="1182"/>
            <w:bookmarkEnd w:id="1183"/>
            <w:bookmarkEnd w:id="1184"/>
            <w:bookmarkEnd w:id="1185"/>
            <w:bookmarkEnd w:id="1186"/>
            <w:bookmarkEnd w:id="1187"/>
          </w:p>
        </w:tc>
        <w:tc>
          <w:tcPr>
            <w:tcW w:w="898" w:type="dxa"/>
            <w:tcBorders>
              <w:top w:val="nil"/>
              <w:left w:val="nil"/>
              <w:bottom w:val="nil"/>
              <w:right w:val="single" w:sz="4" w:space="0" w:color="auto"/>
            </w:tcBorders>
            <w:shd w:val="clear" w:color="000000" w:fill="E2EFDA"/>
            <w:noWrap/>
            <w:vAlign w:val="bottom"/>
            <w:hideMark/>
          </w:tcPr>
          <w:p w14:paraId="70145421" w14:textId="34C82959" w:rsidR="00067C6D" w:rsidRPr="00F86424" w:rsidDel="002739DA" w:rsidRDefault="00067C6D" w:rsidP="003228B4">
            <w:pPr>
              <w:numPr>
                <w:ilvl w:val="0"/>
                <w:numId w:val="47"/>
              </w:numPr>
              <w:spacing w:after="0" w:line="240" w:lineRule="auto"/>
              <w:jc w:val="center"/>
              <w:rPr>
                <w:del w:id="1188" w:author="anna.resch88@gmail.com" w:date="2022-01-03T16:08:00Z"/>
                <w:rFonts w:asciiTheme="majorHAnsi" w:eastAsia="Times New Roman" w:hAnsiTheme="majorHAnsi" w:cstheme="majorHAnsi"/>
                <w:color w:val="000000"/>
                <w:lang w:val="en-US" w:eastAsia="de-DE"/>
                <w:rPrChange w:id="1189" w:author="anna.resch88@gmail.com" w:date="2022-01-04T09:34:00Z">
                  <w:rPr>
                    <w:del w:id="1190" w:author="anna.resch88@gmail.com" w:date="2022-01-03T16:08:00Z"/>
                    <w:rFonts w:asciiTheme="majorHAnsi" w:eastAsia="Times New Roman" w:hAnsiTheme="majorHAnsi" w:cstheme="majorHAnsi"/>
                    <w:color w:val="000000"/>
                    <w:lang w:eastAsia="de-DE"/>
                  </w:rPr>
                </w:rPrChange>
              </w:rPr>
            </w:pPr>
            <w:bookmarkStart w:id="1191" w:name="_Toc92186638"/>
            <w:bookmarkStart w:id="1192" w:name="_Toc92187330"/>
            <w:bookmarkStart w:id="1193" w:name="_Toc92188022"/>
            <w:bookmarkStart w:id="1194" w:name="_Toc92188712"/>
            <w:bookmarkStart w:id="1195" w:name="_Toc92189367"/>
            <w:bookmarkStart w:id="1196" w:name="_Toc92190023"/>
            <w:bookmarkStart w:id="1197" w:name="_Toc92190679"/>
            <w:bookmarkEnd w:id="1191"/>
            <w:bookmarkEnd w:id="1192"/>
            <w:bookmarkEnd w:id="1193"/>
            <w:bookmarkEnd w:id="1194"/>
            <w:bookmarkEnd w:id="1195"/>
            <w:bookmarkEnd w:id="1196"/>
            <w:bookmarkEnd w:id="1197"/>
          </w:p>
        </w:tc>
        <w:bookmarkStart w:id="1198" w:name="_Toc92186639"/>
        <w:bookmarkStart w:id="1199" w:name="_Toc92187331"/>
        <w:bookmarkStart w:id="1200" w:name="_Toc92188023"/>
        <w:bookmarkStart w:id="1201" w:name="_Toc92188713"/>
        <w:bookmarkStart w:id="1202" w:name="_Toc92189368"/>
        <w:bookmarkStart w:id="1203" w:name="_Toc92190024"/>
        <w:bookmarkStart w:id="1204" w:name="_Toc92190680"/>
        <w:bookmarkEnd w:id="1198"/>
        <w:bookmarkEnd w:id="1199"/>
        <w:bookmarkEnd w:id="1200"/>
        <w:bookmarkEnd w:id="1201"/>
        <w:bookmarkEnd w:id="1202"/>
        <w:bookmarkEnd w:id="1203"/>
        <w:bookmarkEnd w:id="1204"/>
      </w:tr>
      <w:tr w:rsidR="00067C6D" w:rsidRPr="009E3BE9" w:rsidDel="002739DA" w14:paraId="0F1C5F0D" w14:textId="7D7474E8" w:rsidTr="00D830B0">
        <w:trPr>
          <w:trHeight w:val="290"/>
          <w:del w:id="1205"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493D4C2" w14:textId="5B2C4903" w:rsidR="00067C6D" w:rsidRPr="00F86424" w:rsidDel="002739DA" w:rsidRDefault="00067C6D" w:rsidP="003228B4">
            <w:pPr>
              <w:numPr>
                <w:ilvl w:val="0"/>
                <w:numId w:val="47"/>
              </w:numPr>
              <w:spacing w:after="0" w:line="240" w:lineRule="auto"/>
              <w:jc w:val="both"/>
              <w:rPr>
                <w:del w:id="1206" w:author="anna.resch88@gmail.com" w:date="2022-01-03T16:08:00Z"/>
                <w:rFonts w:asciiTheme="majorHAnsi" w:eastAsia="Times New Roman" w:hAnsiTheme="majorHAnsi" w:cstheme="majorHAnsi"/>
                <w:color w:val="000000"/>
                <w:lang w:val="en-US" w:eastAsia="de-DE"/>
                <w:rPrChange w:id="1207" w:author="anna.resch88@gmail.com" w:date="2022-01-04T09:34:00Z">
                  <w:rPr>
                    <w:del w:id="1208" w:author="anna.resch88@gmail.com" w:date="2022-01-03T16:08:00Z"/>
                    <w:rFonts w:asciiTheme="majorHAnsi" w:eastAsia="Times New Roman" w:hAnsiTheme="majorHAnsi" w:cstheme="majorHAnsi"/>
                    <w:color w:val="000000"/>
                    <w:lang w:eastAsia="de-DE"/>
                  </w:rPr>
                </w:rPrChange>
              </w:rPr>
            </w:pPr>
            <w:del w:id="1209" w:author="anna.resch88@gmail.com" w:date="2022-01-03T16:08:00Z">
              <w:r w:rsidRPr="00F86424" w:rsidDel="002739DA">
                <w:rPr>
                  <w:rFonts w:asciiTheme="majorHAnsi" w:eastAsia="Times New Roman" w:hAnsiTheme="majorHAnsi" w:cstheme="majorHAnsi"/>
                  <w:color w:val="000000"/>
                  <w:lang w:val="en-US" w:eastAsia="de-DE"/>
                  <w:rPrChange w:id="1210" w:author="anna.resch88@gmail.com" w:date="2022-01-04T09:34:00Z">
                    <w:rPr>
                      <w:rFonts w:asciiTheme="majorHAnsi" w:eastAsia="Times New Roman" w:hAnsiTheme="majorHAnsi" w:cstheme="majorHAnsi"/>
                      <w:color w:val="000000"/>
                      <w:lang w:eastAsia="de-DE"/>
                    </w:rPr>
                  </w:rPrChange>
                </w:rPr>
                <w:delText>ULD-V20-ULD, sample 2</w:delText>
              </w:r>
              <w:bookmarkStart w:id="1211" w:name="_Toc92186640"/>
              <w:bookmarkStart w:id="1212" w:name="_Toc92187332"/>
              <w:bookmarkStart w:id="1213" w:name="_Toc92188024"/>
              <w:bookmarkStart w:id="1214" w:name="_Toc92188714"/>
              <w:bookmarkStart w:id="1215" w:name="_Toc92189369"/>
              <w:bookmarkStart w:id="1216" w:name="_Toc92190025"/>
              <w:bookmarkStart w:id="1217" w:name="_Toc92190681"/>
              <w:bookmarkEnd w:id="1211"/>
              <w:bookmarkEnd w:id="1212"/>
              <w:bookmarkEnd w:id="1213"/>
              <w:bookmarkEnd w:id="1214"/>
              <w:bookmarkEnd w:id="1215"/>
              <w:bookmarkEnd w:id="1216"/>
              <w:bookmarkEnd w:id="1217"/>
            </w:del>
          </w:p>
        </w:tc>
        <w:tc>
          <w:tcPr>
            <w:tcW w:w="859" w:type="dxa"/>
            <w:tcBorders>
              <w:top w:val="nil"/>
              <w:left w:val="nil"/>
              <w:bottom w:val="single" w:sz="4" w:space="0" w:color="auto"/>
              <w:right w:val="single" w:sz="4" w:space="0" w:color="auto"/>
            </w:tcBorders>
            <w:shd w:val="clear" w:color="000000" w:fill="E2EFDA"/>
            <w:noWrap/>
            <w:vAlign w:val="bottom"/>
            <w:hideMark/>
          </w:tcPr>
          <w:p w14:paraId="7655EA3E" w14:textId="289DF620" w:rsidR="00067C6D" w:rsidRPr="00F86424" w:rsidDel="002739DA" w:rsidRDefault="00067C6D" w:rsidP="003228B4">
            <w:pPr>
              <w:numPr>
                <w:ilvl w:val="0"/>
                <w:numId w:val="47"/>
              </w:numPr>
              <w:spacing w:after="0" w:line="240" w:lineRule="auto"/>
              <w:jc w:val="center"/>
              <w:rPr>
                <w:del w:id="1218" w:author="anna.resch88@gmail.com" w:date="2022-01-03T16:08:00Z"/>
                <w:rFonts w:asciiTheme="majorHAnsi" w:eastAsia="Times New Roman" w:hAnsiTheme="majorHAnsi" w:cstheme="majorHAnsi"/>
                <w:color w:val="000000"/>
                <w:lang w:val="en-US" w:eastAsia="de-DE"/>
                <w:rPrChange w:id="1219" w:author="anna.resch88@gmail.com" w:date="2022-01-04T09:34:00Z">
                  <w:rPr>
                    <w:del w:id="1220" w:author="anna.resch88@gmail.com" w:date="2022-01-03T16:08:00Z"/>
                    <w:rFonts w:asciiTheme="majorHAnsi" w:eastAsia="Times New Roman" w:hAnsiTheme="majorHAnsi" w:cstheme="majorHAnsi"/>
                    <w:color w:val="000000"/>
                    <w:lang w:eastAsia="de-DE"/>
                  </w:rPr>
                </w:rPrChange>
              </w:rPr>
            </w:pPr>
            <w:del w:id="1221" w:author="anna.resch88@gmail.com" w:date="2022-01-03T16:08:00Z">
              <w:r w:rsidRPr="00F86424" w:rsidDel="002739DA">
                <w:rPr>
                  <w:rFonts w:asciiTheme="majorHAnsi" w:eastAsia="Times New Roman" w:hAnsiTheme="majorHAnsi" w:cstheme="majorHAnsi"/>
                  <w:color w:val="000000"/>
                  <w:lang w:val="en-US" w:eastAsia="de-DE"/>
                  <w:rPrChange w:id="1222" w:author="anna.resch88@gmail.com" w:date="2022-01-04T09:34:00Z">
                    <w:rPr>
                      <w:rFonts w:asciiTheme="majorHAnsi" w:eastAsia="Times New Roman" w:hAnsiTheme="majorHAnsi" w:cstheme="majorHAnsi"/>
                      <w:color w:val="000000"/>
                      <w:lang w:eastAsia="de-DE"/>
                    </w:rPr>
                  </w:rPrChange>
                </w:rPr>
                <w:delText>10%</w:delText>
              </w:r>
              <w:bookmarkStart w:id="1223" w:name="_Toc92186641"/>
              <w:bookmarkStart w:id="1224" w:name="_Toc92187333"/>
              <w:bookmarkStart w:id="1225" w:name="_Toc92188025"/>
              <w:bookmarkStart w:id="1226" w:name="_Toc92188715"/>
              <w:bookmarkStart w:id="1227" w:name="_Toc92189370"/>
              <w:bookmarkStart w:id="1228" w:name="_Toc92190026"/>
              <w:bookmarkStart w:id="1229" w:name="_Toc92190682"/>
              <w:bookmarkEnd w:id="1223"/>
              <w:bookmarkEnd w:id="1224"/>
              <w:bookmarkEnd w:id="1225"/>
              <w:bookmarkEnd w:id="1226"/>
              <w:bookmarkEnd w:id="1227"/>
              <w:bookmarkEnd w:id="1228"/>
              <w:bookmarkEnd w:id="1229"/>
            </w:del>
          </w:p>
        </w:tc>
        <w:tc>
          <w:tcPr>
            <w:tcW w:w="937" w:type="dxa"/>
            <w:tcBorders>
              <w:top w:val="nil"/>
              <w:left w:val="nil"/>
              <w:bottom w:val="single" w:sz="4" w:space="0" w:color="auto"/>
              <w:right w:val="single" w:sz="4" w:space="0" w:color="auto"/>
            </w:tcBorders>
            <w:shd w:val="clear" w:color="000000" w:fill="E2EFDA"/>
            <w:noWrap/>
            <w:vAlign w:val="bottom"/>
            <w:hideMark/>
          </w:tcPr>
          <w:p w14:paraId="59084F92" w14:textId="170C530F" w:rsidR="00067C6D" w:rsidRPr="00F86424" w:rsidDel="002739DA" w:rsidRDefault="00067C6D" w:rsidP="003228B4">
            <w:pPr>
              <w:numPr>
                <w:ilvl w:val="0"/>
                <w:numId w:val="47"/>
              </w:numPr>
              <w:spacing w:after="0" w:line="240" w:lineRule="auto"/>
              <w:jc w:val="center"/>
              <w:rPr>
                <w:del w:id="1230" w:author="anna.resch88@gmail.com" w:date="2022-01-03T16:08:00Z"/>
                <w:rFonts w:asciiTheme="majorHAnsi" w:eastAsia="Times New Roman" w:hAnsiTheme="majorHAnsi" w:cstheme="majorHAnsi"/>
                <w:color w:val="000000"/>
                <w:lang w:val="en-US" w:eastAsia="de-DE"/>
                <w:rPrChange w:id="1231" w:author="anna.resch88@gmail.com" w:date="2022-01-04T09:34:00Z">
                  <w:rPr>
                    <w:del w:id="1232" w:author="anna.resch88@gmail.com" w:date="2022-01-03T16:08:00Z"/>
                    <w:rFonts w:asciiTheme="majorHAnsi" w:eastAsia="Times New Roman" w:hAnsiTheme="majorHAnsi" w:cstheme="majorHAnsi"/>
                    <w:color w:val="000000"/>
                    <w:lang w:eastAsia="de-DE"/>
                  </w:rPr>
                </w:rPrChange>
              </w:rPr>
            </w:pPr>
            <w:del w:id="1233" w:author="anna.resch88@gmail.com" w:date="2022-01-03T16:08:00Z">
              <w:r w:rsidRPr="00F86424" w:rsidDel="002739DA">
                <w:rPr>
                  <w:rFonts w:asciiTheme="majorHAnsi" w:eastAsia="Times New Roman" w:hAnsiTheme="majorHAnsi" w:cstheme="majorHAnsi"/>
                  <w:color w:val="000000"/>
                  <w:lang w:val="en-US" w:eastAsia="de-DE"/>
                  <w:rPrChange w:id="1234" w:author="anna.resch88@gmail.com" w:date="2022-01-04T09:34:00Z">
                    <w:rPr>
                      <w:rFonts w:asciiTheme="majorHAnsi" w:eastAsia="Times New Roman" w:hAnsiTheme="majorHAnsi" w:cstheme="majorHAnsi"/>
                      <w:color w:val="000000"/>
                      <w:lang w:eastAsia="de-DE"/>
                    </w:rPr>
                  </w:rPrChange>
                </w:rPr>
                <w:delText>water</w:delText>
              </w:r>
              <w:bookmarkStart w:id="1235" w:name="_Toc92186642"/>
              <w:bookmarkStart w:id="1236" w:name="_Toc92187334"/>
              <w:bookmarkStart w:id="1237" w:name="_Toc92188026"/>
              <w:bookmarkStart w:id="1238" w:name="_Toc92188716"/>
              <w:bookmarkStart w:id="1239" w:name="_Toc92189371"/>
              <w:bookmarkStart w:id="1240" w:name="_Toc92190027"/>
              <w:bookmarkStart w:id="1241" w:name="_Toc92190683"/>
              <w:bookmarkEnd w:id="1235"/>
              <w:bookmarkEnd w:id="1236"/>
              <w:bookmarkEnd w:id="1237"/>
              <w:bookmarkEnd w:id="1238"/>
              <w:bookmarkEnd w:id="1239"/>
              <w:bookmarkEnd w:id="1240"/>
              <w:bookmarkEnd w:id="1241"/>
            </w:del>
          </w:p>
        </w:tc>
        <w:tc>
          <w:tcPr>
            <w:tcW w:w="952" w:type="dxa"/>
            <w:tcBorders>
              <w:top w:val="nil"/>
              <w:left w:val="nil"/>
              <w:bottom w:val="single" w:sz="4" w:space="0" w:color="auto"/>
              <w:right w:val="single" w:sz="4" w:space="0" w:color="auto"/>
            </w:tcBorders>
            <w:shd w:val="clear" w:color="000000" w:fill="E2EFDA"/>
            <w:noWrap/>
            <w:vAlign w:val="bottom"/>
            <w:hideMark/>
          </w:tcPr>
          <w:p w14:paraId="2EE18867" w14:textId="474A8196" w:rsidR="00067C6D" w:rsidRPr="00F86424" w:rsidDel="002739DA" w:rsidRDefault="00067C6D" w:rsidP="003228B4">
            <w:pPr>
              <w:numPr>
                <w:ilvl w:val="0"/>
                <w:numId w:val="47"/>
              </w:numPr>
              <w:spacing w:after="0" w:line="240" w:lineRule="auto"/>
              <w:jc w:val="center"/>
              <w:rPr>
                <w:del w:id="1242" w:author="anna.resch88@gmail.com" w:date="2022-01-03T16:08:00Z"/>
                <w:rFonts w:asciiTheme="majorHAnsi" w:eastAsia="Times New Roman" w:hAnsiTheme="majorHAnsi" w:cstheme="majorHAnsi"/>
                <w:color w:val="000000"/>
                <w:lang w:val="en-US" w:eastAsia="de-DE"/>
                <w:rPrChange w:id="1243" w:author="anna.resch88@gmail.com" w:date="2022-01-04T09:34:00Z">
                  <w:rPr>
                    <w:del w:id="1244" w:author="anna.resch88@gmail.com" w:date="2022-01-03T16:08:00Z"/>
                    <w:rFonts w:asciiTheme="majorHAnsi" w:eastAsia="Times New Roman" w:hAnsiTheme="majorHAnsi" w:cstheme="majorHAnsi"/>
                    <w:color w:val="000000"/>
                    <w:lang w:eastAsia="de-DE"/>
                  </w:rPr>
                </w:rPrChange>
              </w:rPr>
            </w:pPr>
            <w:del w:id="1245" w:author="anna.resch88@gmail.com" w:date="2022-01-03T16:08:00Z">
              <w:r w:rsidRPr="00F86424" w:rsidDel="002739DA">
                <w:rPr>
                  <w:rFonts w:asciiTheme="majorHAnsi" w:eastAsia="Times New Roman" w:hAnsiTheme="majorHAnsi" w:cstheme="majorHAnsi"/>
                  <w:color w:val="000000"/>
                  <w:lang w:val="en-US" w:eastAsia="de-DE"/>
                  <w:rPrChange w:id="1246" w:author="anna.resch88@gmail.com" w:date="2022-01-04T09:34:00Z">
                    <w:rPr>
                      <w:rFonts w:asciiTheme="majorHAnsi" w:eastAsia="Times New Roman" w:hAnsiTheme="majorHAnsi" w:cstheme="majorHAnsi"/>
                      <w:color w:val="000000"/>
                      <w:lang w:eastAsia="de-DE"/>
                    </w:rPr>
                  </w:rPrChange>
                </w:rPr>
                <w:delText>RF</w:delText>
              </w:r>
              <w:bookmarkStart w:id="1247" w:name="_Toc92186643"/>
              <w:bookmarkStart w:id="1248" w:name="_Toc92187335"/>
              <w:bookmarkStart w:id="1249" w:name="_Toc92188027"/>
              <w:bookmarkStart w:id="1250" w:name="_Toc92188717"/>
              <w:bookmarkStart w:id="1251" w:name="_Toc92189372"/>
              <w:bookmarkStart w:id="1252" w:name="_Toc92190028"/>
              <w:bookmarkStart w:id="1253" w:name="_Toc92190684"/>
              <w:bookmarkEnd w:id="1247"/>
              <w:bookmarkEnd w:id="1248"/>
              <w:bookmarkEnd w:id="1249"/>
              <w:bookmarkEnd w:id="1250"/>
              <w:bookmarkEnd w:id="1251"/>
              <w:bookmarkEnd w:id="1252"/>
              <w:bookmarkEnd w:id="1253"/>
            </w:del>
          </w:p>
        </w:tc>
        <w:tc>
          <w:tcPr>
            <w:tcW w:w="1081" w:type="dxa"/>
            <w:tcBorders>
              <w:top w:val="nil"/>
              <w:left w:val="nil"/>
              <w:bottom w:val="single" w:sz="4" w:space="0" w:color="auto"/>
              <w:right w:val="single" w:sz="4" w:space="0" w:color="auto"/>
            </w:tcBorders>
            <w:shd w:val="clear" w:color="000000" w:fill="E2EFDA"/>
            <w:noWrap/>
            <w:vAlign w:val="bottom"/>
            <w:hideMark/>
          </w:tcPr>
          <w:p w14:paraId="1D3AB4A2" w14:textId="7137239F" w:rsidR="00067C6D" w:rsidRPr="00F86424" w:rsidDel="002739DA" w:rsidRDefault="00067C6D" w:rsidP="003228B4">
            <w:pPr>
              <w:numPr>
                <w:ilvl w:val="0"/>
                <w:numId w:val="47"/>
              </w:numPr>
              <w:spacing w:after="0" w:line="240" w:lineRule="auto"/>
              <w:jc w:val="center"/>
              <w:rPr>
                <w:del w:id="1254" w:author="anna.resch88@gmail.com" w:date="2022-01-03T16:08:00Z"/>
                <w:rFonts w:asciiTheme="majorHAnsi" w:eastAsia="Times New Roman" w:hAnsiTheme="majorHAnsi" w:cstheme="majorHAnsi"/>
                <w:color w:val="000000"/>
                <w:lang w:val="en-US" w:eastAsia="de-DE"/>
                <w:rPrChange w:id="1255" w:author="anna.resch88@gmail.com" w:date="2022-01-04T09:34:00Z">
                  <w:rPr>
                    <w:del w:id="1256" w:author="anna.resch88@gmail.com" w:date="2022-01-03T16:08:00Z"/>
                    <w:rFonts w:asciiTheme="majorHAnsi" w:eastAsia="Times New Roman" w:hAnsiTheme="majorHAnsi" w:cstheme="majorHAnsi"/>
                    <w:color w:val="000000"/>
                    <w:lang w:eastAsia="de-DE"/>
                  </w:rPr>
                </w:rPrChange>
              </w:rPr>
            </w:pPr>
            <w:del w:id="1257" w:author="anna.resch88@gmail.com" w:date="2022-01-03T16:08:00Z">
              <w:r w:rsidRPr="00F86424" w:rsidDel="002739DA">
                <w:rPr>
                  <w:rFonts w:asciiTheme="majorHAnsi" w:eastAsia="Times New Roman" w:hAnsiTheme="majorHAnsi" w:cstheme="majorHAnsi"/>
                  <w:color w:val="000000"/>
                  <w:lang w:val="en-US" w:eastAsia="de-DE"/>
                  <w:rPrChange w:id="1258" w:author="anna.resch88@gmail.com" w:date="2022-01-04T09:34:00Z">
                    <w:rPr>
                      <w:rFonts w:asciiTheme="majorHAnsi" w:eastAsia="Times New Roman" w:hAnsiTheme="majorHAnsi" w:cstheme="majorHAnsi"/>
                      <w:color w:val="000000"/>
                      <w:lang w:eastAsia="de-DE"/>
                    </w:rPr>
                  </w:rPrChange>
                </w:rPr>
                <w:delText>25.4</w:delText>
              </w:r>
              <w:bookmarkStart w:id="1259" w:name="_Toc92186644"/>
              <w:bookmarkStart w:id="1260" w:name="_Toc92187336"/>
              <w:bookmarkStart w:id="1261" w:name="_Toc92188028"/>
              <w:bookmarkStart w:id="1262" w:name="_Toc92188718"/>
              <w:bookmarkStart w:id="1263" w:name="_Toc92189373"/>
              <w:bookmarkStart w:id="1264" w:name="_Toc92190029"/>
              <w:bookmarkStart w:id="1265" w:name="_Toc92190685"/>
              <w:bookmarkEnd w:id="1259"/>
              <w:bookmarkEnd w:id="1260"/>
              <w:bookmarkEnd w:id="1261"/>
              <w:bookmarkEnd w:id="1262"/>
              <w:bookmarkEnd w:id="1263"/>
              <w:bookmarkEnd w:id="1264"/>
              <w:bookmarkEnd w:id="1265"/>
            </w:del>
          </w:p>
        </w:tc>
        <w:tc>
          <w:tcPr>
            <w:tcW w:w="1349" w:type="dxa"/>
            <w:tcBorders>
              <w:top w:val="nil"/>
              <w:left w:val="nil"/>
              <w:bottom w:val="single" w:sz="4" w:space="0" w:color="auto"/>
              <w:right w:val="single" w:sz="4" w:space="0" w:color="auto"/>
            </w:tcBorders>
            <w:shd w:val="clear" w:color="000000" w:fill="E2EFDA"/>
            <w:noWrap/>
            <w:vAlign w:val="bottom"/>
            <w:hideMark/>
          </w:tcPr>
          <w:p w14:paraId="70305CD3" w14:textId="25AF8FED" w:rsidR="00067C6D" w:rsidRPr="00F86424" w:rsidDel="002739DA" w:rsidRDefault="00067C6D" w:rsidP="003228B4">
            <w:pPr>
              <w:numPr>
                <w:ilvl w:val="0"/>
                <w:numId w:val="47"/>
              </w:numPr>
              <w:spacing w:after="0" w:line="240" w:lineRule="auto"/>
              <w:jc w:val="center"/>
              <w:rPr>
                <w:del w:id="1266" w:author="anna.resch88@gmail.com" w:date="2022-01-03T16:08:00Z"/>
                <w:rFonts w:asciiTheme="majorHAnsi" w:eastAsia="Times New Roman" w:hAnsiTheme="majorHAnsi" w:cstheme="majorHAnsi"/>
                <w:color w:val="000000"/>
                <w:lang w:val="en-US" w:eastAsia="de-DE"/>
                <w:rPrChange w:id="1267" w:author="anna.resch88@gmail.com" w:date="2022-01-04T09:34:00Z">
                  <w:rPr>
                    <w:del w:id="1268" w:author="anna.resch88@gmail.com" w:date="2022-01-03T16:08:00Z"/>
                    <w:rFonts w:asciiTheme="majorHAnsi" w:eastAsia="Times New Roman" w:hAnsiTheme="majorHAnsi" w:cstheme="majorHAnsi"/>
                    <w:color w:val="000000"/>
                    <w:lang w:eastAsia="de-DE"/>
                  </w:rPr>
                </w:rPrChange>
              </w:rPr>
            </w:pPr>
            <w:del w:id="1269" w:author="anna.resch88@gmail.com" w:date="2022-01-03T16:08:00Z">
              <w:r w:rsidRPr="00F86424" w:rsidDel="002739DA">
                <w:rPr>
                  <w:rFonts w:asciiTheme="majorHAnsi" w:eastAsia="Times New Roman" w:hAnsiTheme="majorHAnsi" w:cstheme="majorHAnsi"/>
                  <w:color w:val="000000"/>
                  <w:lang w:val="en-US" w:eastAsia="de-DE"/>
                  <w:rPrChange w:id="1270" w:author="anna.resch88@gmail.com" w:date="2022-01-04T09:34:00Z">
                    <w:rPr>
                      <w:rFonts w:asciiTheme="majorHAnsi" w:eastAsia="Times New Roman" w:hAnsiTheme="majorHAnsi" w:cstheme="majorHAnsi"/>
                      <w:color w:val="000000"/>
                      <w:lang w:eastAsia="de-DE"/>
                    </w:rPr>
                  </w:rPrChange>
                </w:rPr>
                <w:delText>15</w:delText>
              </w:r>
              <w:bookmarkStart w:id="1271" w:name="_Toc92186645"/>
              <w:bookmarkStart w:id="1272" w:name="_Toc92187337"/>
              <w:bookmarkStart w:id="1273" w:name="_Toc92188029"/>
              <w:bookmarkStart w:id="1274" w:name="_Toc92188719"/>
              <w:bookmarkStart w:id="1275" w:name="_Toc92189374"/>
              <w:bookmarkStart w:id="1276" w:name="_Toc92190030"/>
              <w:bookmarkStart w:id="1277" w:name="_Toc92190686"/>
              <w:bookmarkEnd w:id="1271"/>
              <w:bookmarkEnd w:id="1272"/>
              <w:bookmarkEnd w:id="1273"/>
              <w:bookmarkEnd w:id="1274"/>
              <w:bookmarkEnd w:id="1275"/>
              <w:bookmarkEnd w:id="1276"/>
              <w:bookmarkEnd w:id="1277"/>
            </w:del>
          </w:p>
        </w:tc>
        <w:tc>
          <w:tcPr>
            <w:tcW w:w="892" w:type="dxa"/>
            <w:tcBorders>
              <w:top w:val="nil"/>
              <w:left w:val="nil"/>
              <w:bottom w:val="single" w:sz="4" w:space="0" w:color="auto"/>
              <w:right w:val="single" w:sz="4" w:space="0" w:color="auto"/>
            </w:tcBorders>
            <w:shd w:val="clear" w:color="000000" w:fill="E2EFDA"/>
            <w:noWrap/>
            <w:vAlign w:val="bottom"/>
            <w:hideMark/>
          </w:tcPr>
          <w:p w14:paraId="0A6610C7" w14:textId="08521A0B" w:rsidR="00067C6D" w:rsidRPr="00F86424" w:rsidDel="002739DA" w:rsidRDefault="00067C6D" w:rsidP="003228B4">
            <w:pPr>
              <w:numPr>
                <w:ilvl w:val="0"/>
                <w:numId w:val="47"/>
              </w:numPr>
              <w:spacing w:after="0" w:line="240" w:lineRule="auto"/>
              <w:jc w:val="center"/>
              <w:rPr>
                <w:del w:id="1278" w:author="anna.resch88@gmail.com" w:date="2022-01-03T16:08:00Z"/>
                <w:rFonts w:asciiTheme="majorHAnsi" w:eastAsia="Times New Roman" w:hAnsiTheme="majorHAnsi" w:cstheme="majorHAnsi"/>
                <w:color w:val="000000"/>
                <w:lang w:val="en-US" w:eastAsia="de-DE"/>
                <w:rPrChange w:id="1279" w:author="anna.resch88@gmail.com" w:date="2022-01-04T09:34:00Z">
                  <w:rPr>
                    <w:del w:id="1280" w:author="anna.resch88@gmail.com" w:date="2022-01-03T16:08:00Z"/>
                    <w:rFonts w:asciiTheme="majorHAnsi" w:eastAsia="Times New Roman" w:hAnsiTheme="majorHAnsi" w:cstheme="majorHAnsi"/>
                    <w:color w:val="000000"/>
                    <w:lang w:eastAsia="de-DE"/>
                  </w:rPr>
                </w:rPrChange>
              </w:rPr>
            </w:pPr>
            <w:del w:id="1281" w:author="anna.resch88@gmail.com" w:date="2022-01-03T16:08:00Z">
              <w:r w:rsidRPr="00F86424" w:rsidDel="002739DA">
                <w:rPr>
                  <w:rFonts w:asciiTheme="majorHAnsi" w:eastAsia="Times New Roman" w:hAnsiTheme="majorHAnsi" w:cstheme="majorHAnsi"/>
                  <w:color w:val="000000"/>
                  <w:lang w:val="en-US" w:eastAsia="de-DE"/>
                  <w:rPrChange w:id="1282" w:author="anna.resch88@gmail.com" w:date="2022-01-04T09:34:00Z">
                    <w:rPr>
                      <w:rFonts w:asciiTheme="majorHAnsi" w:eastAsia="Times New Roman" w:hAnsiTheme="majorHAnsi" w:cstheme="majorHAnsi"/>
                      <w:color w:val="000000"/>
                      <w:lang w:eastAsia="de-DE"/>
                    </w:rPr>
                  </w:rPrChange>
                </w:rPr>
                <w:delText>29.18</w:delText>
              </w:r>
              <w:bookmarkStart w:id="1283" w:name="_Toc92186646"/>
              <w:bookmarkStart w:id="1284" w:name="_Toc92187338"/>
              <w:bookmarkStart w:id="1285" w:name="_Toc92188030"/>
              <w:bookmarkStart w:id="1286" w:name="_Toc92188720"/>
              <w:bookmarkStart w:id="1287" w:name="_Toc92189375"/>
              <w:bookmarkStart w:id="1288" w:name="_Toc92190031"/>
              <w:bookmarkStart w:id="1289" w:name="_Toc92190687"/>
              <w:bookmarkEnd w:id="1283"/>
              <w:bookmarkEnd w:id="1284"/>
              <w:bookmarkEnd w:id="1285"/>
              <w:bookmarkEnd w:id="1286"/>
              <w:bookmarkEnd w:id="1287"/>
              <w:bookmarkEnd w:id="1288"/>
              <w:bookmarkEnd w:id="1289"/>
            </w:del>
          </w:p>
        </w:tc>
        <w:tc>
          <w:tcPr>
            <w:tcW w:w="743" w:type="dxa"/>
            <w:tcBorders>
              <w:top w:val="nil"/>
              <w:left w:val="nil"/>
              <w:bottom w:val="single" w:sz="4" w:space="0" w:color="auto"/>
              <w:right w:val="nil"/>
            </w:tcBorders>
            <w:shd w:val="clear" w:color="000000" w:fill="E2EFDA"/>
            <w:noWrap/>
            <w:vAlign w:val="bottom"/>
            <w:hideMark/>
          </w:tcPr>
          <w:p w14:paraId="089E5B2B" w14:textId="1CF16A19" w:rsidR="00067C6D" w:rsidRPr="00F86424" w:rsidDel="002739DA" w:rsidRDefault="00067C6D" w:rsidP="003228B4">
            <w:pPr>
              <w:numPr>
                <w:ilvl w:val="0"/>
                <w:numId w:val="47"/>
              </w:numPr>
              <w:spacing w:after="0" w:line="240" w:lineRule="auto"/>
              <w:jc w:val="center"/>
              <w:rPr>
                <w:del w:id="1290" w:author="anna.resch88@gmail.com" w:date="2022-01-03T16:08:00Z"/>
                <w:rFonts w:asciiTheme="majorHAnsi" w:eastAsia="Times New Roman" w:hAnsiTheme="majorHAnsi" w:cstheme="majorHAnsi"/>
                <w:color w:val="000000"/>
                <w:lang w:val="en-US" w:eastAsia="de-DE"/>
                <w:rPrChange w:id="1291" w:author="anna.resch88@gmail.com" w:date="2022-01-04T09:34:00Z">
                  <w:rPr>
                    <w:del w:id="1292" w:author="anna.resch88@gmail.com" w:date="2022-01-03T16:08:00Z"/>
                    <w:rFonts w:asciiTheme="majorHAnsi" w:eastAsia="Times New Roman" w:hAnsiTheme="majorHAnsi" w:cstheme="majorHAnsi"/>
                    <w:color w:val="000000"/>
                    <w:lang w:eastAsia="de-DE"/>
                  </w:rPr>
                </w:rPrChange>
              </w:rPr>
            </w:pPr>
            <w:del w:id="1293" w:author="anna.resch88@gmail.com" w:date="2022-01-03T16:08:00Z">
              <w:r w:rsidRPr="00F86424" w:rsidDel="002739DA">
                <w:rPr>
                  <w:rFonts w:asciiTheme="majorHAnsi" w:eastAsia="Times New Roman" w:hAnsiTheme="majorHAnsi" w:cstheme="majorHAnsi"/>
                  <w:color w:val="000000"/>
                  <w:lang w:val="en-US" w:eastAsia="de-DE"/>
                  <w:rPrChange w:id="1294" w:author="anna.resch88@gmail.com" w:date="2022-01-04T09:34:00Z">
                    <w:rPr>
                      <w:rFonts w:asciiTheme="majorHAnsi" w:eastAsia="Times New Roman" w:hAnsiTheme="majorHAnsi" w:cstheme="majorHAnsi"/>
                      <w:color w:val="000000"/>
                      <w:lang w:eastAsia="de-DE"/>
                    </w:rPr>
                  </w:rPrChange>
                </w:rPr>
                <w:delText>1.96</w:delText>
              </w:r>
              <w:bookmarkStart w:id="1295" w:name="_Toc92186647"/>
              <w:bookmarkStart w:id="1296" w:name="_Toc92187339"/>
              <w:bookmarkStart w:id="1297" w:name="_Toc92188031"/>
              <w:bookmarkStart w:id="1298" w:name="_Toc92188721"/>
              <w:bookmarkStart w:id="1299" w:name="_Toc92189376"/>
              <w:bookmarkStart w:id="1300" w:name="_Toc92190032"/>
              <w:bookmarkStart w:id="1301" w:name="_Toc92190688"/>
              <w:bookmarkEnd w:id="1295"/>
              <w:bookmarkEnd w:id="1296"/>
              <w:bookmarkEnd w:id="1297"/>
              <w:bookmarkEnd w:id="1298"/>
              <w:bookmarkEnd w:id="1299"/>
              <w:bookmarkEnd w:id="1300"/>
              <w:bookmarkEnd w:id="1301"/>
            </w:del>
          </w:p>
        </w:tc>
        <w:tc>
          <w:tcPr>
            <w:tcW w:w="989" w:type="dxa"/>
            <w:tcBorders>
              <w:top w:val="nil"/>
              <w:left w:val="single" w:sz="4" w:space="0" w:color="auto"/>
              <w:bottom w:val="nil"/>
              <w:right w:val="single" w:sz="4" w:space="0" w:color="auto"/>
            </w:tcBorders>
            <w:shd w:val="clear" w:color="000000" w:fill="E2EFDA"/>
            <w:noWrap/>
            <w:vAlign w:val="bottom"/>
            <w:hideMark/>
          </w:tcPr>
          <w:p w14:paraId="3E1C2EED" w14:textId="6B406A58" w:rsidR="00067C6D" w:rsidRPr="00F86424" w:rsidDel="002739DA" w:rsidRDefault="00067C6D" w:rsidP="003228B4">
            <w:pPr>
              <w:numPr>
                <w:ilvl w:val="0"/>
                <w:numId w:val="47"/>
              </w:numPr>
              <w:spacing w:after="0" w:line="240" w:lineRule="auto"/>
              <w:jc w:val="center"/>
              <w:rPr>
                <w:del w:id="1302" w:author="anna.resch88@gmail.com" w:date="2022-01-03T16:08:00Z"/>
                <w:rFonts w:asciiTheme="majorHAnsi" w:eastAsia="Times New Roman" w:hAnsiTheme="majorHAnsi" w:cstheme="majorHAnsi"/>
                <w:color w:val="000000"/>
                <w:lang w:val="en-US" w:eastAsia="de-DE"/>
                <w:rPrChange w:id="1303" w:author="anna.resch88@gmail.com" w:date="2022-01-04T09:34:00Z">
                  <w:rPr>
                    <w:del w:id="1304" w:author="anna.resch88@gmail.com" w:date="2022-01-03T16:08:00Z"/>
                    <w:rFonts w:asciiTheme="majorHAnsi" w:eastAsia="Times New Roman" w:hAnsiTheme="majorHAnsi" w:cstheme="majorHAnsi"/>
                    <w:color w:val="000000"/>
                    <w:lang w:eastAsia="de-DE"/>
                  </w:rPr>
                </w:rPrChange>
              </w:rPr>
            </w:pPr>
            <w:del w:id="1305" w:author="anna.resch88@gmail.com" w:date="2022-01-03T16:08:00Z">
              <w:r w:rsidRPr="00F86424" w:rsidDel="002739DA">
                <w:rPr>
                  <w:rFonts w:asciiTheme="majorHAnsi" w:eastAsia="Times New Roman" w:hAnsiTheme="majorHAnsi" w:cstheme="majorHAnsi"/>
                  <w:color w:val="000000"/>
                  <w:lang w:val="en-US" w:eastAsia="de-DE"/>
                  <w:rPrChange w:id="1306" w:author="anna.resch88@gmail.com" w:date="2022-01-04T09:34:00Z">
                    <w:rPr>
                      <w:rFonts w:asciiTheme="majorHAnsi" w:eastAsia="Times New Roman" w:hAnsiTheme="majorHAnsi" w:cstheme="majorHAnsi"/>
                      <w:color w:val="000000"/>
                      <w:lang w:eastAsia="de-DE"/>
                    </w:rPr>
                  </w:rPrChange>
                </w:rPr>
                <w:delText>31.55</w:delText>
              </w:r>
              <w:bookmarkStart w:id="1307" w:name="_Toc92186648"/>
              <w:bookmarkStart w:id="1308" w:name="_Toc92187340"/>
              <w:bookmarkStart w:id="1309" w:name="_Toc92188032"/>
              <w:bookmarkStart w:id="1310" w:name="_Toc92188722"/>
              <w:bookmarkStart w:id="1311" w:name="_Toc92189377"/>
              <w:bookmarkStart w:id="1312" w:name="_Toc92190033"/>
              <w:bookmarkStart w:id="1313" w:name="_Toc92190689"/>
              <w:bookmarkEnd w:id="1307"/>
              <w:bookmarkEnd w:id="1308"/>
              <w:bookmarkEnd w:id="1309"/>
              <w:bookmarkEnd w:id="1310"/>
              <w:bookmarkEnd w:id="1311"/>
              <w:bookmarkEnd w:id="1312"/>
              <w:bookmarkEnd w:id="1313"/>
            </w:del>
          </w:p>
        </w:tc>
        <w:tc>
          <w:tcPr>
            <w:tcW w:w="898" w:type="dxa"/>
            <w:tcBorders>
              <w:top w:val="nil"/>
              <w:left w:val="nil"/>
              <w:bottom w:val="nil"/>
              <w:right w:val="single" w:sz="4" w:space="0" w:color="auto"/>
            </w:tcBorders>
            <w:shd w:val="clear" w:color="000000" w:fill="E2EFDA"/>
            <w:noWrap/>
            <w:vAlign w:val="bottom"/>
            <w:hideMark/>
          </w:tcPr>
          <w:p w14:paraId="5A411DAD" w14:textId="2E1F2FAB" w:rsidR="00067C6D" w:rsidRPr="00F86424" w:rsidDel="002739DA" w:rsidRDefault="00067C6D" w:rsidP="003228B4">
            <w:pPr>
              <w:numPr>
                <w:ilvl w:val="0"/>
                <w:numId w:val="47"/>
              </w:numPr>
              <w:spacing w:after="0" w:line="240" w:lineRule="auto"/>
              <w:jc w:val="center"/>
              <w:rPr>
                <w:del w:id="1314" w:author="anna.resch88@gmail.com" w:date="2022-01-03T16:08:00Z"/>
                <w:rFonts w:asciiTheme="majorHAnsi" w:eastAsia="Times New Roman" w:hAnsiTheme="majorHAnsi" w:cstheme="majorHAnsi"/>
                <w:color w:val="000000"/>
                <w:lang w:val="en-US" w:eastAsia="de-DE"/>
                <w:rPrChange w:id="1315" w:author="anna.resch88@gmail.com" w:date="2022-01-04T09:34:00Z">
                  <w:rPr>
                    <w:del w:id="1316" w:author="anna.resch88@gmail.com" w:date="2022-01-03T16:08:00Z"/>
                    <w:rFonts w:asciiTheme="majorHAnsi" w:eastAsia="Times New Roman" w:hAnsiTheme="majorHAnsi" w:cstheme="majorHAnsi"/>
                    <w:color w:val="000000"/>
                    <w:lang w:eastAsia="de-DE"/>
                  </w:rPr>
                </w:rPrChange>
              </w:rPr>
            </w:pPr>
            <w:del w:id="1317" w:author="anna.resch88@gmail.com" w:date="2022-01-03T16:08:00Z">
              <w:r w:rsidRPr="00F86424" w:rsidDel="002739DA">
                <w:rPr>
                  <w:rFonts w:asciiTheme="majorHAnsi" w:eastAsia="Times New Roman" w:hAnsiTheme="majorHAnsi" w:cstheme="majorHAnsi"/>
                  <w:color w:val="000000"/>
                  <w:lang w:val="en-US" w:eastAsia="de-DE"/>
                  <w:rPrChange w:id="1318" w:author="anna.resch88@gmail.com" w:date="2022-01-04T09:34:00Z">
                    <w:rPr>
                      <w:rFonts w:asciiTheme="majorHAnsi" w:eastAsia="Times New Roman" w:hAnsiTheme="majorHAnsi" w:cstheme="majorHAnsi"/>
                      <w:color w:val="000000"/>
                      <w:lang w:eastAsia="de-DE"/>
                    </w:rPr>
                  </w:rPrChange>
                </w:rPr>
                <w:delText>2.61</w:delText>
              </w:r>
              <w:bookmarkStart w:id="1319" w:name="_Toc92186649"/>
              <w:bookmarkStart w:id="1320" w:name="_Toc92187341"/>
              <w:bookmarkStart w:id="1321" w:name="_Toc92188033"/>
              <w:bookmarkStart w:id="1322" w:name="_Toc92188723"/>
              <w:bookmarkStart w:id="1323" w:name="_Toc92189378"/>
              <w:bookmarkStart w:id="1324" w:name="_Toc92190034"/>
              <w:bookmarkStart w:id="1325" w:name="_Toc92190690"/>
              <w:bookmarkEnd w:id="1319"/>
              <w:bookmarkEnd w:id="1320"/>
              <w:bookmarkEnd w:id="1321"/>
              <w:bookmarkEnd w:id="1322"/>
              <w:bookmarkEnd w:id="1323"/>
              <w:bookmarkEnd w:id="1324"/>
              <w:bookmarkEnd w:id="1325"/>
            </w:del>
          </w:p>
        </w:tc>
        <w:bookmarkStart w:id="1326" w:name="_Toc92186650"/>
        <w:bookmarkStart w:id="1327" w:name="_Toc92187342"/>
        <w:bookmarkStart w:id="1328" w:name="_Toc92188034"/>
        <w:bookmarkStart w:id="1329" w:name="_Toc92188724"/>
        <w:bookmarkStart w:id="1330" w:name="_Toc92189379"/>
        <w:bookmarkStart w:id="1331" w:name="_Toc92190035"/>
        <w:bookmarkStart w:id="1332" w:name="_Toc92190691"/>
        <w:bookmarkEnd w:id="1326"/>
        <w:bookmarkEnd w:id="1327"/>
        <w:bookmarkEnd w:id="1328"/>
        <w:bookmarkEnd w:id="1329"/>
        <w:bookmarkEnd w:id="1330"/>
        <w:bookmarkEnd w:id="1331"/>
        <w:bookmarkEnd w:id="1332"/>
      </w:tr>
      <w:tr w:rsidR="00067C6D" w:rsidRPr="009E3BE9" w:rsidDel="002739DA" w14:paraId="14E2B3E3" w14:textId="273E2E6A" w:rsidTr="00D830B0">
        <w:trPr>
          <w:trHeight w:val="290"/>
          <w:del w:id="13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E772A19" w14:textId="15A81132" w:rsidR="00067C6D" w:rsidRPr="00F86424" w:rsidDel="002739DA" w:rsidRDefault="00067C6D" w:rsidP="003228B4">
            <w:pPr>
              <w:numPr>
                <w:ilvl w:val="0"/>
                <w:numId w:val="47"/>
              </w:numPr>
              <w:spacing w:after="0" w:line="240" w:lineRule="auto"/>
              <w:jc w:val="both"/>
              <w:rPr>
                <w:del w:id="1334" w:author="anna.resch88@gmail.com" w:date="2022-01-03T16:08:00Z"/>
                <w:rFonts w:asciiTheme="majorHAnsi" w:eastAsia="Times New Roman" w:hAnsiTheme="majorHAnsi" w:cstheme="majorHAnsi"/>
                <w:color w:val="000000"/>
                <w:lang w:val="en-US" w:eastAsia="de-DE"/>
                <w:rPrChange w:id="1335" w:author="anna.resch88@gmail.com" w:date="2022-01-04T09:34:00Z">
                  <w:rPr>
                    <w:del w:id="1336" w:author="anna.resch88@gmail.com" w:date="2022-01-03T16:08:00Z"/>
                    <w:rFonts w:asciiTheme="majorHAnsi" w:eastAsia="Times New Roman" w:hAnsiTheme="majorHAnsi" w:cstheme="majorHAnsi"/>
                    <w:color w:val="000000"/>
                    <w:lang w:eastAsia="de-DE"/>
                  </w:rPr>
                </w:rPrChange>
              </w:rPr>
            </w:pPr>
            <w:del w:id="1337" w:author="anna.resch88@gmail.com" w:date="2022-01-03T16:08:00Z">
              <w:r w:rsidRPr="00F86424" w:rsidDel="002739DA">
                <w:rPr>
                  <w:rFonts w:asciiTheme="majorHAnsi" w:eastAsia="Times New Roman" w:hAnsiTheme="majorHAnsi" w:cstheme="majorHAnsi"/>
                  <w:color w:val="000000"/>
                  <w:lang w:val="en-US" w:eastAsia="de-DE"/>
                  <w:rPrChange w:id="1338" w:author="anna.resch88@gmail.com" w:date="2022-01-04T09:34:00Z">
                    <w:rPr>
                      <w:rFonts w:asciiTheme="majorHAnsi" w:eastAsia="Times New Roman" w:hAnsiTheme="majorHAnsi" w:cstheme="majorHAnsi"/>
                      <w:color w:val="000000"/>
                      <w:lang w:eastAsia="de-DE"/>
                    </w:rPr>
                  </w:rPrChange>
                </w:rPr>
                <w:delText>ULD-V20-ULD, sample 3</w:delText>
              </w:r>
              <w:bookmarkStart w:id="1339" w:name="_Toc92186651"/>
              <w:bookmarkStart w:id="1340" w:name="_Toc92187343"/>
              <w:bookmarkStart w:id="1341" w:name="_Toc92188035"/>
              <w:bookmarkStart w:id="1342" w:name="_Toc92188725"/>
              <w:bookmarkStart w:id="1343" w:name="_Toc92189380"/>
              <w:bookmarkStart w:id="1344" w:name="_Toc92190036"/>
              <w:bookmarkStart w:id="1345" w:name="_Toc92190692"/>
              <w:bookmarkEnd w:id="1339"/>
              <w:bookmarkEnd w:id="1340"/>
              <w:bookmarkEnd w:id="1341"/>
              <w:bookmarkEnd w:id="1342"/>
              <w:bookmarkEnd w:id="1343"/>
              <w:bookmarkEnd w:id="1344"/>
              <w:bookmarkEnd w:id="1345"/>
            </w:del>
          </w:p>
        </w:tc>
        <w:tc>
          <w:tcPr>
            <w:tcW w:w="859" w:type="dxa"/>
            <w:tcBorders>
              <w:top w:val="nil"/>
              <w:left w:val="nil"/>
              <w:bottom w:val="single" w:sz="4" w:space="0" w:color="auto"/>
              <w:right w:val="single" w:sz="4" w:space="0" w:color="auto"/>
            </w:tcBorders>
            <w:shd w:val="clear" w:color="000000" w:fill="E2EFDA"/>
            <w:noWrap/>
            <w:vAlign w:val="bottom"/>
            <w:hideMark/>
          </w:tcPr>
          <w:p w14:paraId="4C96D9A6" w14:textId="398D99D9" w:rsidR="00067C6D" w:rsidRPr="00F86424" w:rsidDel="002739DA" w:rsidRDefault="00067C6D" w:rsidP="003228B4">
            <w:pPr>
              <w:numPr>
                <w:ilvl w:val="0"/>
                <w:numId w:val="47"/>
              </w:numPr>
              <w:spacing w:after="0" w:line="240" w:lineRule="auto"/>
              <w:jc w:val="center"/>
              <w:rPr>
                <w:del w:id="1346" w:author="anna.resch88@gmail.com" w:date="2022-01-03T16:08:00Z"/>
                <w:rFonts w:asciiTheme="majorHAnsi" w:eastAsia="Times New Roman" w:hAnsiTheme="majorHAnsi" w:cstheme="majorHAnsi"/>
                <w:color w:val="000000"/>
                <w:lang w:val="en-US" w:eastAsia="de-DE"/>
                <w:rPrChange w:id="1347" w:author="anna.resch88@gmail.com" w:date="2022-01-04T09:34:00Z">
                  <w:rPr>
                    <w:del w:id="1348" w:author="anna.resch88@gmail.com" w:date="2022-01-03T16:08:00Z"/>
                    <w:rFonts w:asciiTheme="majorHAnsi" w:eastAsia="Times New Roman" w:hAnsiTheme="majorHAnsi" w:cstheme="majorHAnsi"/>
                    <w:color w:val="000000"/>
                    <w:lang w:eastAsia="de-DE"/>
                  </w:rPr>
                </w:rPrChange>
              </w:rPr>
            </w:pPr>
            <w:del w:id="1349" w:author="anna.resch88@gmail.com" w:date="2022-01-03T16:08:00Z">
              <w:r w:rsidRPr="00F86424" w:rsidDel="002739DA">
                <w:rPr>
                  <w:rFonts w:asciiTheme="majorHAnsi" w:eastAsia="Times New Roman" w:hAnsiTheme="majorHAnsi" w:cstheme="majorHAnsi"/>
                  <w:color w:val="000000"/>
                  <w:lang w:val="en-US" w:eastAsia="de-DE"/>
                  <w:rPrChange w:id="1350" w:author="anna.resch88@gmail.com" w:date="2022-01-04T09:34:00Z">
                    <w:rPr>
                      <w:rFonts w:asciiTheme="majorHAnsi" w:eastAsia="Times New Roman" w:hAnsiTheme="majorHAnsi" w:cstheme="majorHAnsi"/>
                      <w:color w:val="000000"/>
                      <w:lang w:eastAsia="de-DE"/>
                    </w:rPr>
                  </w:rPrChange>
                </w:rPr>
                <w:delText>10%</w:delText>
              </w:r>
              <w:bookmarkStart w:id="1351" w:name="_Toc92186652"/>
              <w:bookmarkStart w:id="1352" w:name="_Toc92187344"/>
              <w:bookmarkStart w:id="1353" w:name="_Toc92188036"/>
              <w:bookmarkStart w:id="1354" w:name="_Toc92188726"/>
              <w:bookmarkStart w:id="1355" w:name="_Toc92189381"/>
              <w:bookmarkStart w:id="1356" w:name="_Toc92190037"/>
              <w:bookmarkStart w:id="1357" w:name="_Toc92190693"/>
              <w:bookmarkEnd w:id="1351"/>
              <w:bookmarkEnd w:id="1352"/>
              <w:bookmarkEnd w:id="1353"/>
              <w:bookmarkEnd w:id="1354"/>
              <w:bookmarkEnd w:id="1355"/>
              <w:bookmarkEnd w:id="1356"/>
              <w:bookmarkEnd w:id="1357"/>
            </w:del>
          </w:p>
        </w:tc>
        <w:tc>
          <w:tcPr>
            <w:tcW w:w="937" w:type="dxa"/>
            <w:tcBorders>
              <w:top w:val="nil"/>
              <w:left w:val="nil"/>
              <w:bottom w:val="single" w:sz="4" w:space="0" w:color="auto"/>
              <w:right w:val="single" w:sz="4" w:space="0" w:color="auto"/>
            </w:tcBorders>
            <w:shd w:val="clear" w:color="000000" w:fill="E2EFDA"/>
            <w:noWrap/>
            <w:vAlign w:val="bottom"/>
            <w:hideMark/>
          </w:tcPr>
          <w:p w14:paraId="5228839B" w14:textId="1772E243" w:rsidR="00067C6D" w:rsidRPr="00F86424" w:rsidDel="002739DA" w:rsidRDefault="00067C6D" w:rsidP="003228B4">
            <w:pPr>
              <w:numPr>
                <w:ilvl w:val="0"/>
                <w:numId w:val="47"/>
              </w:numPr>
              <w:spacing w:after="0" w:line="240" w:lineRule="auto"/>
              <w:jc w:val="center"/>
              <w:rPr>
                <w:del w:id="1358" w:author="anna.resch88@gmail.com" w:date="2022-01-03T16:08:00Z"/>
                <w:rFonts w:asciiTheme="majorHAnsi" w:eastAsia="Times New Roman" w:hAnsiTheme="majorHAnsi" w:cstheme="majorHAnsi"/>
                <w:color w:val="000000"/>
                <w:lang w:val="en-US" w:eastAsia="de-DE"/>
                <w:rPrChange w:id="1359" w:author="anna.resch88@gmail.com" w:date="2022-01-04T09:34:00Z">
                  <w:rPr>
                    <w:del w:id="1360" w:author="anna.resch88@gmail.com" w:date="2022-01-03T16:08:00Z"/>
                    <w:rFonts w:asciiTheme="majorHAnsi" w:eastAsia="Times New Roman" w:hAnsiTheme="majorHAnsi" w:cstheme="majorHAnsi"/>
                    <w:color w:val="000000"/>
                    <w:lang w:eastAsia="de-DE"/>
                  </w:rPr>
                </w:rPrChange>
              </w:rPr>
            </w:pPr>
            <w:del w:id="1361" w:author="anna.resch88@gmail.com" w:date="2022-01-03T16:08:00Z">
              <w:r w:rsidRPr="00F86424" w:rsidDel="002739DA">
                <w:rPr>
                  <w:rFonts w:asciiTheme="majorHAnsi" w:eastAsia="Times New Roman" w:hAnsiTheme="majorHAnsi" w:cstheme="majorHAnsi"/>
                  <w:color w:val="000000"/>
                  <w:lang w:val="en-US" w:eastAsia="de-DE"/>
                  <w:rPrChange w:id="1362" w:author="anna.resch88@gmail.com" w:date="2022-01-04T09:34:00Z">
                    <w:rPr>
                      <w:rFonts w:asciiTheme="majorHAnsi" w:eastAsia="Times New Roman" w:hAnsiTheme="majorHAnsi" w:cstheme="majorHAnsi"/>
                      <w:color w:val="000000"/>
                      <w:lang w:eastAsia="de-DE"/>
                    </w:rPr>
                  </w:rPrChange>
                </w:rPr>
                <w:delText>water</w:delText>
              </w:r>
              <w:bookmarkStart w:id="1363" w:name="_Toc92186653"/>
              <w:bookmarkStart w:id="1364" w:name="_Toc92187345"/>
              <w:bookmarkStart w:id="1365" w:name="_Toc92188037"/>
              <w:bookmarkStart w:id="1366" w:name="_Toc92188727"/>
              <w:bookmarkStart w:id="1367" w:name="_Toc92189382"/>
              <w:bookmarkStart w:id="1368" w:name="_Toc92190038"/>
              <w:bookmarkStart w:id="1369" w:name="_Toc92190694"/>
              <w:bookmarkEnd w:id="1363"/>
              <w:bookmarkEnd w:id="1364"/>
              <w:bookmarkEnd w:id="1365"/>
              <w:bookmarkEnd w:id="1366"/>
              <w:bookmarkEnd w:id="1367"/>
              <w:bookmarkEnd w:id="1368"/>
              <w:bookmarkEnd w:id="1369"/>
            </w:del>
          </w:p>
        </w:tc>
        <w:tc>
          <w:tcPr>
            <w:tcW w:w="952" w:type="dxa"/>
            <w:tcBorders>
              <w:top w:val="nil"/>
              <w:left w:val="nil"/>
              <w:bottom w:val="single" w:sz="4" w:space="0" w:color="auto"/>
              <w:right w:val="single" w:sz="4" w:space="0" w:color="auto"/>
            </w:tcBorders>
            <w:shd w:val="clear" w:color="000000" w:fill="E2EFDA"/>
            <w:noWrap/>
            <w:vAlign w:val="bottom"/>
            <w:hideMark/>
          </w:tcPr>
          <w:p w14:paraId="774DA407" w14:textId="2DCBD918" w:rsidR="00067C6D" w:rsidRPr="00F86424" w:rsidDel="002739DA" w:rsidRDefault="00067C6D" w:rsidP="003228B4">
            <w:pPr>
              <w:numPr>
                <w:ilvl w:val="0"/>
                <w:numId w:val="47"/>
              </w:numPr>
              <w:spacing w:after="0" w:line="240" w:lineRule="auto"/>
              <w:jc w:val="center"/>
              <w:rPr>
                <w:del w:id="1370" w:author="anna.resch88@gmail.com" w:date="2022-01-03T16:08:00Z"/>
                <w:rFonts w:asciiTheme="majorHAnsi" w:eastAsia="Times New Roman" w:hAnsiTheme="majorHAnsi" w:cstheme="majorHAnsi"/>
                <w:color w:val="000000"/>
                <w:lang w:val="en-US" w:eastAsia="de-DE"/>
                <w:rPrChange w:id="1371" w:author="anna.resch88@gmail.com" w:date="2022-01-04T09:34:00Z">
                  <w:rPr>
                    <w:del w:id="1372" w:author="anna.resch88@gmail.com" w:date="2022-01-03T16:08:00Z"/>
                    <w:rFonts w:asciiTheme="majorHAnsi" w:eastAsia="Times New Roman" w:hAnsiTheme="majorHAnsi" w:cstheme="majorHAnsi"/>
                    <w:color w:val="000000"/>
                    <w:lang w:eastAsia="de-DE"/>
                  </w:rPr>
                </w:rPrChange>
              </w:rPr>
            </w:pPr>
            <w:del w:id="1373" w:author="anna.resch88@gmail.com" w:date="2022-01-03T16:08:00Z">
              <w:r w:rsidRPr="00F86424" w:rsidDel="002739DA">
                <w:rPr>
                  <w:rFonts w:asciiTheme="majorHAnsi" w:eastAsia="Times New Roman" w:hAnsiTheme="majorHAnsi" w:cstheme="majorHAnsi"/>
                  <w:color w:val="000000"/>
                  <w:lang w:val="en-US" w:eastAsia="de-DE"/>
                  <w:rPrChange w:id="1374" w:author="anna.resch88@gmail.com" w:date="2022-01-04T09:34:00Z">
                    <w:rPr>
                      <w:rFonts w:asciiTheme="majorHAnsi" w:eastAsia="Times New Roman" w:hAnsiTheme="majorHAnsi" w:cstheme="majorHAnsi"/>
                      <w:color w:val="000000"/>
                      <w:lang w:eastAsia="de-DE"/>
                    </w:rPr>
                  </w:rPrChange>
                </w:rPr>
                <w:delText>RF</w:delText>
              </w:r>
              <w:bookmarkStart w:id="1375" w:name="_Toc92186654"/>
              <w:bookmarkStart w:id="1376" w:name="_Toc92187346"/>
              <w:bookmarkStart w:id="1377" w:name="_Toc92188038"/>
              <w:bookmarkStart w:id="1378" w:name="_Toc92188728"/>
              <w:bookmarkStart w:id="1379" w:name="_Toc92189383"/>
              <w:bookmarkStart w:id="1380" w:name="_Toc92190039"/>
              <w:bookmarkStart w:id="1381" w:name="_Toc92190695"/>
              <w:bookmarkEnd w:id="1375"/>
              <w:bookmarkEnd w:id="1376"/>
              <w:bookmarkEnd w:id="1377"/>
              <w:bookmarkEnd w:id="1378"/>
              <w:bookmarkEnd w:id="1379"/>
              <w:bookmarkEnd w:id="1380"/>
              <w:bookmarkEnd w:id="1381"/>
            </w:del>
          </w:p>
        </w:tc>
        <w:tc>
          <w:tcPr>
            <w:tcW w:w="1081" w:type="dxa"/>
            <w:tcBorders>
              <w:top w:val="nil"/>
              <w:left w:val="nil"/>
              <w:bottom w:val="single" w:sz="4" w:space="0" w:color="auto"/>
              <w:right w:val="single" w:sz="4" w:space="0" w:color="auto"/>
            </w:tcBorders>
            <w:shd w:val="clear" w:color="000000" w:fill="E2EFDA"/>
            <w:noWrap/>
            <w:vAlign w:val="bottom"/>
            <w:hideMark/>
          </w:tcPr>
          <w:p w14:paraId="789A8EC2" w14:textId="3B58957C" w:rsidR="00067C6D" w:rsidRPr="00F86424" w:rsidDel="002739DA" w:rsidRDefault="00067C6D" w:rsidP="003228B4">
            <w:pPr>
              <w:numPr>
                <w:ilvl w:val="0"/>
                <w:numId w:val="47"/>
              </w:numPr>
              <w:spacing w:after="0" w:line="240" w:lineRule="auto"/>
              <w:jc w:val="center"/>
              <w:rPr>
                <w:del w:id="1382" w:author="anna.resch88@gmail.com" w:date="2022-01-03T16:08:00Z"/>
                <w:rFonts w:asciiTheme="majorHAnsi" w:eastAsia="Times New Roman" w:hAnsiTheme="majorHAnsi" w:cstheme="majorHAnsi"/>
                <w:color w:val="000000"/>
                <w:lang w:val="en-US" w:eastAsia="de-DE"/>
                <w:rPrChange w:id="1383" w:author="anna.resch88@gmail.com" w:date="2022-01-04T09:34:00Z">
                  <w:rPr>
                    <w:del w:id="1384" w:author="anna.resch88@gmail.com" w:date="2022-01-03T16:08:00Z"/>
                    <w:rFonts w:asciiTheme="majorHAnsi" w:eastAsia="Times New Roman" w:hAnsiTheme="majorHAnsi" w:cstheme="majorHAnsi"/>
                    <w:color w:val="000000"/>
                    <w:lang w:eastAsia="de-DE"/>
                  </w:rPr>
                </w:rPrChange>
              </w:rPr>
            </w:pPr>
            <w:del w:id="1385" w:author="anna.resch88@gmail.com" w:date="2022-01-03T16:08:00Z">
              <w:r w:rsidRPr="00F86424" w:rsidDel="002739DA">
                <w:rPr>
                  <w:rFonts w:asciiTheme="majorHAnsi" w:eastAsia="Times New Roman" w:hAnsiTheme="majorHAnsi" w:cstheme="majorHAnsi"/>
                  <w:color w:val="000000"/>
                  <w:lang w:val="en-US" w:eastAsia="de-DE"/>
                  <w:rPrChange w:id="1386" w:author="anna.resch88@gmail.com" w:date="2022-01-04T09:34:00Z">
                    <w:rPr>
                      <w:rFonts w:asciiTheme="majorHAnsi" w:eastAsia="Times New Roman" w:hAnsiTheme="majorHAnsi" w:cstheme="majorHAnsi"/>
                      <w:color w:val="000000"/>
                      <w:lang w:eastAsia="de-DE"/>
                    </w:rPr>
                  </w:rPrChange>
                </w:rPr>
                <w:delText>25.4</w:delText>
              </w:r>
              <w:bookmarkStart w:id="1387" w:name="_Toc92186655"/>
              <w:bookmarkStart w:id="1388" w:name="_Toc92187347"/>
              <w:bookmarkStart w:id="1389" w:name="_Toc92188039"/>
              <w:bookmarkStart w:id="1390" w:name="_Toc92188729"/>
              <w:bookmarkStart w:id="1391" w:name="_Toc92189384"/>
              <w:bookmarkStart w:id="1392" w:name="_Toc92190040"/>
              <w:bookmarkStart w:id="1393" w:name="_Toc92190696"/>
              <w:bookmarkEnd w:id="1387"/>
              <w:bookmarkEnd w:id="1388"/>
              <w:bookmarkEnd w:id="1389"/>
              <w:bookmarkEnd w:id="1390"/>
              <w:bookmarkEnd w:id="1391"/>
              <w:bookmarkEnd w:id="1392"/>
              <w:bookmarkEnd w:id="1393"/>
            </w:del>
          </w:p>
        </w:tc>
        <w:tc>
          <w:tcPr>
            <w:tcW w:w="1349" w:type="dxa"/>
            <w:tcBorders>
              <w:top w:val="nil"/>
              <w:left w:val="nil"/>
              <w:bottom w:val="single" w:sz="4" w:space="0" w:color="auto"/>
              <w:right w:val="single" w:sz="4" w:space="0" w:color="auto"/>
            </w:tcBorders>
            <w:shd w:val="clear" w:color="000000" w:fill="E2EFDA"/>
            <w:noWrap/>
            <w:vAlign w:val="bottom"/>
            <w:hideMark/>
          </w:tcPr>
          <w:p w14:paraId="5C63B02C" w14:textId="498D16BF" w:rsidR="00067C6D" w:rsidRPr="00F86424" w:rsidDel="002739DA" w:rsidRDefault="00067C6D" w:rsidP="003228B4">
            <w:pPr>
              <w:numPr>
                <w:ilvl w:val="0"/>
                <w:numId w:val="47"/>
              </w:numPr>
              <w:spacing w:after="0" w:line="240" w:lineRule="auto"/>
              <w:jc w:val="center"/>
              <w:rPr>
                <w:del w:id="1394" w:author="anna.resch88@gmail.com" w:date="2022-01-03T16:08:00Z"/>
                <w:rFonts w:asciiTheme="majorHAnsi" w:eastAsia="Times New Roman" w:hAnsiTheme="majorHAnsi" w:cstheme="majorHAnsi"/>
                <w:color w:val="000000"/>
                <w:lang w:val="en-US" w:eastAsia="de-DE"/>
                <w:rPrChange w:id="1395" w:author="anna.resch88@gmail.com" w:date="2022-01-04T09:34:00Z">
                  <w:rPr>
                    <w:del w:id="1396" w:author="anna.resch88@gmail.com" w:date="2022-01-03T16:08:00Z"/>
                    <w:rFonts w:asciiTheme="majorHAnsi" w:eastAsia="Times New Roman" w:hAnsiTheme="majorHAnsi" w:cstheme="majorHAnsi"/>
                    <w:color w:val="000000"/>
                    <w:lang w:eastAsia="de-DE"/>
                  </w:rPr>
                </w:rPrChange>
              </w:rPr>
            </w:pPr>
            <w:del w:id="1397" w:author="anna.resch88@gmail.com" w:date="2022-01-03T16:08:00Z">
              <w:r w:rsidRPr="00F86424" w:rsidDel="002739DA">
                <w:rPr>
                  <w:rFonts w:asciiTheme="majorHAnsi" w:eastAsia="Times New Roman" w:hAnsiTheme="majorHAnsi" w:cstheme="majorHAnsi"/>
                  <w:color w:val="000000"/>
                  <w:lang w:val="en-US" w:eastAsia="de-DE"/>
                  <w:rPrChange w:id="1398" w:author="anna.resch88@gmail.com" w:date="2022-01-04T09:34:00Z">
                    <w:rPr>
                      <w:rFonts w:asciiTheme="majorHAnsi" w:eastAsia="Times New Roman" w:hAnsiTheme="majorHAnsi" w:cstheme="majorHAnsi"/>
                      <w:color w:val="000000"/>
                      <w:lang w:eastAsia="de-DE"/>
                    </w:rPr>
                  </w:rPrChange>
                </w:rPr>
                <w:delText>15</w:delText>
              </w:r>
              <w:bookmarkStart w:id="1399" w:name="_Toc92186656"/>
              <w:bookmarkStart w:id="1400" w:name="_Toc92187348"/>
              <w:bookmarkStart w:id="1401" w:name="_Toc92188040"/>
              <w:bookmarkStart w:id="1402" w:name="_Toc92188730"/>
              <w:bookmarkStart w:id="1403" w:name="_Toc92189385"/>
              <w:bookmarkStart w:id="1404" w:name="_Toc92190041"/>
              <w:bookmarkStart w:id="1405" w:name="_Toc92190697"/>
              <w:bookmarkEnd w:id="1399"/>
              <w:bookmarkEnd w:id="1400"/>
              <w:bookmarkEnd w:id="1401"/>
              <w:bookmarkEnd w:id="1402"/>
              <w:bookmarkEnd w:id="1403"/>
              <w:bookmarkEnd w:id="1404"/>
              <w:bookmarkEnd w:id="1405"/>
            </w:del>
          </w:p>
        </w:tc>
        <w:tc>
          <w:tcPr>
            <w:tcW w:w="892" w:type="dxa"/>
            <w:tcBorders>
              <w:top w:val="nil"/>
              <w:left w:val="nil"/>
              <w:bottom w:val="single" w:sz="4" w:space="0" w:color="auto"/>
              <w:right w:val="single" w:sz="4" w:space="0" w:color="auto"/>
            </w:tcBorders>
            <w:shd w:val="clear" w:color="000000" w:fill="E2EFDA"/>
            <w:noWrap/>
            <w:vAlign w:val="bottom"/>
            <w:hideMark/>
          </w:tcPr>
          <w:p w14:paraId="776A6006" w14:textId="7562AF41" w:rsidR="00067C6D" w:rsidRPr="00F86424" w:rsidDel="002739DA" w:rsidRDefault="00067C6D" w:rsidP="003228B4">
            <w:pPr>
              <w:numPr>
                <w:ilvl w:val="0"/>
                <w:numId w:val="47"/>
              </w:numPr>
              <w:spacing w:after="0" w:line="240" w:lineRule="auto"/>
              <w:jc w:val="center"/>
              <w:rPr>
                <w:del w:id="1406" w:author="anna.resch88@gmail.com" w:date="2022-01-03T16:08:00Z"/>
                <w:rFonts w:asciiTheme="majorHAnsi" w:eastAsia="Times New Roman" w:hAnsiTheme="majorHAnsi" w:cstheme="majorHAnsi"/>
                <w:color w:val="000000"/>
                <w:lang w:val="en-US" w:eastAsia="de-DE"/>
                <w:rPrChange w:id="1407" w:author="anna.resch88@gmail.com" w:date="2022-01-04T09:34:00Z">
                  <w:rPr>
                    <w:del w:id="1408" w:author="anna.resch88@gmail.com" w:date="2022-01-03T16:08:00Z"/>
                    <w:rFonts w:asciiTheme="majorHAnsi" w:eastAsia="Times New Roman" w:hAnsiTheme="majorHAnsi" w:cstheme="majorHAnsi"/>
                    <w:color w:val="000000"/>
                    <w:lang w:eastAsia="de-DE"/>
                  </w:rPr>
                </w:rPrChange>
              </w:rPr>
            </w:pPr>
            <w:del w:id="1409" w:author="anna.resch88@gmail.com" w:date="2022-01-03T16:08:00Z">
              <w:r w:rsidRPr="00F86424" w:rsidDel="002739DA">
                <w:rPr>
                  <w:rFonts w:asciiTheme="majorHAnsi" w:eastAsia="Times New Roman" w:hAnsiTheme="majorHAnsi" w:cstheme="majorHAnsi"/>
                  <w:color w:val="000000"/>
                  <w:lang w:val="en-US" w:eastAsia="de-DE"/>
                  <w:rPrChange w:id="1410" w:author="anna.resch88@gmail.com" w:date="2022-01-04T09:34:00Z">
                    <w:rPr>
                      <w:rFonts w:asciiTheme="majorHAnsi" w:eastAsia="Times New Roman" w:hAnsiTheme="majorHAnsi" w:cstheme="majorHAnsi"/>
                      <w:color w:val="000000"/>
                      <w:lang w:eastAsia="de-DE"/>
                    </w:rPr>
                  </w:rPrChange>
                </w:rPr>
                <w:delText>31.12</w:delText>
              </w:r>
              <w:bookmarkStart w:id="1411" w:name="_Toc92186657"/>
              <w:bookmarkStart w:id="1412" w:name="_Toc92187349"/>
              <w:bookmarkStart w:id="1413" w:name="_Toc92188041"/>
              <w:bookmarkStart w:id="1414" w:name="_Toc92188731"/>
              <w:bookmarkStart w:id="1415" w:name="_Toc92189386"/>
              <w:bookmarkStart w:id="1416" w:name="_Toc92190042"/>
              <w:bookmarkStart w:id="1417" w:name="_Toc92190698"/>
              <w:bookmarkEnd w:id="1411"/>
              <w:bookmarkEnd w:id="1412"/>
              <w:bookmarkEnd w:id="1413"/>
              <w:bookmarkEnd w:id="1414"/>
              <w:bookmarkEnd w:id="1415"/>
              <w:bookmarkEnd w:id="1416"/>
              <w:bookmarkEnd w:id="1417"/>
            </w:del>
          </w:p>
        </w:tc>
        <w:tc>
          <w:tcPr>
            <w:tcW w:w="743" w:type="dxa"/>
            <w:tcBorders>
              <w:top w:val="nil"/>
              <w:left w:val="nil"/>
              <w:bottom w:val="single" w:sz="4" w:space="0" w:color="auto"/>
              <w:right w:val="nil"/>
            </w:tcBorders>
            <w:shd w:val="clear" w:color="000000" w:fill="E2EFDA"/>
            <w:noWrap/>
            <w:vAlign w:val="bottom"/>
            <w:hideMark/>
          </w:tcPr>
          <w:p w14:paraId="46F2B06E" w14:textId="68EBF684" w:rsidR="00067C6D" w:rsidRPr="00F86424" w:rsidDel="002739DA" w:rsidRDefault="00067C6D" w:rsidP="003228B4">
            <w:pPr>
              <w:numPr>
                <w:ilvl w:val="0"/>
                <w:numId w:val="47"/>
              </w:numPr>
              <w:spacing w:after="0" w:line="240" w:lineRule="auto"/>
              <w:jc w:val="center"/>
              <w:rPr>
                <w:del w:id="1418" w:author="anna.resch88@gmail.com" w:date="2022-01-03T16:08:00Z"/>
                <w:rFonts w:asciiTheme="majorHAnsi" w:eastAsia="Times New Roman" w:hAnsiTheme="majorHAnsi" w:cstheme="majorHAnsi"/>
                <w:color w:val="000000"/>
                <w:lang w:val="en-US" w:eastAsia="de-DE"/>
                <w:rPrChange w:id="1419" w:author="anna.resch88@gmail.com" w:date="2022-01-04T09:34:00Z">
                  <w:rPr>
                    <w:del w:id="1420" w:author="anna.resch88@gmail.com" w:date="2022-01-03T16:08:00Z"/>
                    <w:rFonts w:asciiTheme="majorHAnsi" w:eastAsia="Times New Roman" w:hAnsiTheme="majorHAnsi" w:cstheme="majorHAnsi"/>
                    <w:color w:val="000000"/>
                    <w:lang w:eastAsia="de-DE"/>
                  </w:rPr>
                </w:rPrChange>
              </w:rPr>
            </w:pPr>
            <w:del w:id="1421" w:author="anna.resch88@gmail.com" w:date="2022-01-03T16:08:00Z">
              <w:r w:rsidRPr="00F86424" w:rsidDel="002739DA">
                <w:rPr>
                  <w:rFonts w:asciiTheme="majorHAnsi" w:eastAsia="Times New Roman" w:hAnsiTheme="majorHAnsi" w:cstheme="majorHAnsi"/>
                  <w:color w:val="000000"/>
                  <w:lang w:val="en-US" w:eastAsia="de-DE"/>
                  <w:rPrChange w:id="1422" w:author="anna.resch88@gmail.com" w:date="2022-01-04T09:34:00Z">
                    <w:rPr>
                      <w:rFonts w:asciiTheme="majorHAnsi" w:eastAsia="Times New Roman" w:hAnsiTheme="majorHAnsi" w:cstheme="majorHAnsi"/>
                      <w:color w:val="000000"/>
                      <w:lang w:eastAsia="de-DE"/>
                    </w:rPr>
                  </w:rPrChange>
                </w:rPr>
                <w:delText>1.83</w:delText>
              </w:r>
              <w:bookmarkStart w:id="1423" w:name="_Toc92186658"/>
              <w:bookmarkStart w:id="1424" w:name="_Toc92187350"/>
              <w:bookmarkStart w:id="1425" w:name="_Toc92188042"/>
              <w:bookmarkStart w:id="1426" w:name="_Toc92188732"/>
              <w:bookmarkStart w:id="1427" w:name="_Toc92189387"/>
              <w:bookmarkStart w:id="1428" w:name="_Toc92190043"/>
              <w:bookmarkStart w:id="1429" w:name="_Toc92190699"/>
              <w:bookmarkEnd w:id="1423"/>
              <w:bookmarkEnd w:id="1424"/>
              <w:bookmarkEnd w:id="1425"/>
              <w:bookmarkEnd w:id="1426"/>
              <w:bookmarkEnd w:id="1427"/>
              <w:bookmarkEnd w:id="1428"/>
              <w:bookmarkEnd w:id="1429"/>
            </w:del>
          </w:p>
        </w:tc>
        <w:tc>
          <w:tcPr>
            <w:tcW w:w="989" w:type="dxa"/>
            <w:tcBorders>
              <w:top w:val="nil"/>
              <w:left w:val="single" w:sz="4" w:space="0" w:color="auto"/>
              <w:bottom w:val="single" w:sz="4" w:space="0" w:color="auto"/>
              <w:right w:val="single" w:sz="4" w:space="0" w:color="auto"/>
            </w:tcBorders>
            <w:shd w:val="clear" w:color="000000" w:fill="E2EFDA"/>
            <w:noWrap/>
            <w:vAlign w:val="bottom"/>
            <w:hideMark/>
          </w:tcPr>
          <w:p w14:paraId="67673550" w14:textId="3F5D143F" w:rsidR="00067C6D" w:rsidRPr="00F86424" w:rsidDel="002739DA" w:rsidRDefault="00067C6D" w:rsidP="003228B4">
            <w:pPr>
              <w:numPr>
                <w:ilvl w:val="0"/>
                <w:numId w:val="47"/>
              </w:numPr>
              <w:spacing w:after="0" w:line="240" w:lineRule="auto"/>
              <w:jc w:val="center"/>
              <w:rPr>
                <w:del w:id="1430" w:author="anna.resch88@gmail.com" w:date="2022-01-03T16:08:00Z"/>
                <w:rFonts w:asciiTheme="majorHAnsi" w:eastAsia="Times New Roman" w:hAnsiTheme="majorHAnsi" w:cstheme="majorHAnsi"/>
                <w:color w:val="FFFFFF"/>
                <w:lang w:val="en-US" w:eastAsia="de-DE"/>
                <w:rPrChange w:id="1431" w:author="anna.resch88@gmail.com" w:date="2022-01-04T09:34:00Z">
                  <w:rPr>
                    <w:del w:id="1432" w:author="anna.resch88@gmail.com" w:date="2022-01-03T16:08:00Z"/>
                    <w:rFonts w:asciiTheme="majorHAnsi" w:eastAsia="Times New Roman" w:hAnsiTheme="majorHAnsi" w:cstheme="majorHAnsi"/>
                    <w:color w:val="FFFFFF"/>
                    <w:lang w:eastAsia="de-DE"/>
                  </w:rPr>
                </w:rPrChange>
              </w:rPr>
            </w:pPr>
            <w:bookmarkStart w:id="1433" w:name="_Toc92186659"/>
            <w:bookmarkStart w:id="1434" w:name="_Toc92187351"/>
            <w:bookmarkStart w:id="1435" w:name="_Toc92188043"/>
            <w:bookmarkStart w:id="1436" w:name="_Toc92188733"/>
            <w:bookmarkStart w:id="1437" w:name="_Toc92189388"/>
            <w:bookmarkStart w:id="1438" w:name="_Toc92190044"/>
            <w:bookmarkStart w:id="1439" w:name="_Toc92190700"/>
            <w:bookmarkEnd w:id="1433"/>
            <w:bookmarkEnd w:id="1434"/>
            <w:bookmarkEnd w:id="1435"/>
            <w:bookmarkEnd w:id="1436"/>
            <w:bookmarkEnd w:id="1437"/>
            <w:bookmarkEnd w:id="1438"/>
            <w:bookmarkEnd w:id="1439"/>
          </w:p>
        </w:tc>
        <w:tc>
          <w:tcPr>
            <w:tcW w:w="898" w:type="dxa"/>
            <w:tcBorders>
              <w:top w:val="nil"/>
              <w:left w:val="nil"/>
              <w:bottom w:val="single" w:sz="4" w:space="0" w:color="auto"/>
              <w:right w:val="single" w:sz="4" w:space="0" w:color="auto"/>
            </w:tcBorders>
            <w:shd w:val="clear" w:color="000000" w:fill="E2EFDA"/>
            <w:noWrap/>
            <w:vAlign w:val="bottom"/>
            <w:hideMark/>
          </w:tcPr>
          <w:p w14:paraId="7D753798" w14:textId="70DE9D1C" w:rsidR="00067C6D" w:rsidRPr="00F86424" w:rsidDel="002739DA" w:rsidRDefault="00067C6D" w:rsidP="003228B4">
            <w:pPr>
              <w:numPr>
                <w:ilvl w:val="0"/>
                <w:numId w:val="47"/>
              </w:numPr>
              <w:spacing w:after="0" w:line="240" w:lineRule="auto"/>
              <w:jc w:val="center"/>
              <w:rPr>
                <w:del w:id="1440" w:author="anna.resch88@gmail.com" w:date="2022-01-03T16:08:00Z"/>
                <w:rFonts w:asciiTheme="majorHAnsi" w:eastAsia="Times New Roman" w:hAnsiTheme="majorHAnsi" w:cstheme="majorHAnsi"/>
                <w:color w:val="000000"/>
                <w:lang w:val="en-US" w:eastAsia="de-DE"/>
                <w:rPrChange w:id="1441" w:author="anna.resch88@gmail.com" w:date="2022-01-04T09:34:00Z">
                  <w:rPr>
                    <w:del w:id="1442" w:author="anna.resch88@gmail.com" w:date="2022-01-03T16:08:00Z"/>
                    <w:rFonts w:asciiTheme="majorHAnsi" w:eastAsia="Times New Roman" w:hAnsiTheme="majorHAnsi" w:cstheme="majorHAnsi"/>
                    <w:color w:val="000000"/>
                    <w:lang w:eastAsia="de-DE"/>
                  </w:rPr>
                </w:rPrChange>
              </w:rPr>
            </w:pPr>
            <w:bookmarkStart w:id="1443" w:name="_Toc92186660"/>
            <w:bookmarkStart w:id="1444" w:name="_Toc92187352"/>
            <w:bookmarkStart w:id="1445" w:name="_Toc92188044"/>
            <w:bookmarkStart w:id="1446" w:name="_Toc92188734"/>
            <w:bookmarkStart w:id="1447" w:name="_Toc92189389"/>
            <w:bookmarkStart w:id="1448" w:name="_Toc92190045"/>
            <w:bookmarkStart w:id="1449" w:name="_Toc92190701"/>
            <w:bookmarkEnd w:id="1443"/>
            <w:bookmarkEnd w:id="1444"/>
            <w:bookmarkEnd w:id="1445"/>
            <w:bookmarkEnd w:id="1446"/>
            <w:bookmarkEnd w:id="1447"/>
            <w:bookmarkEnd w:id="1448"/>
            <w:bookmarkEnd w:id="1449"/>
          </w:p>
        </w:tc>
        <w:bookmarkStart w:id="1450" w:name="_Toc92186661"/>
        <w:bookmarkStart w:id="1451" w:name="_Toc92187353"/>
        <w:bookmarkStart w:id="1452" w:name="_Toc92188045"/>
        <w:bookmarkStart w:id="1453" w:name="_Toc92188735"/>
        <w:bookmarkStart w:id="1454" w:name="_Toc92189390"/>
        <w:bookmarkStart w:id="1455" w:name="_Toc92190046"/>
        <w:bookmarkStart w:id="1456" w:name="_Toc92190702"/>
        <w:bookmarkEnd w:id="1450"/>
        <w:bookmarkEnd w:id="1451"/>
        <w:bookmarkEnd w:id="1452"/>
        <w:bookmarkEnd w:id="1453"/>
        <w:bookmarkEnd w:id="1454"/>
        <w:bookmarkEnd w:id="1455"/>
        <w:bookmarkEnd w:id="1456"/>
      </w:tr>
      <w:tr w:rsidR="00067C6D" w:rsidRPr="009E3BE9" w:rsidDel="002739DA" w14:paraId="2AEB6A6B" w14:textId="12951A2B" w:rsidTr="00D830B0">
        <w:trPr>
          <w:trHeight w:val="290"/>
          <w:del w:id="145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581BD412" w14:textId="3E973BE8" w:rsidR="00067C6D" w:rsidRPr="00F86424" w:rsidDel="002739DA" w:rsidRDefault="00067C6D" w:rsidP="003228B4">
            <w:pPr>
              <w:numPr>
                <w:ilvl w:val="0"/>
                <w:numId w:val="47"/>
              </w:numPr>
              <w:spacing w:after="0" w:line="240" w:lineRule="auto"/>
              <w:jc w:val="both"/>
              <w:rPr>
                <w:del w:id="1458" w:author="anna.resch88@gmail.com" w:date="2022-01-03T16:08:00Z"/>
                <w:rFonts w:asciiTheme="majorHAnsi" w:eastAsia="Times New Roman" w:hAnsiTheme="majorHAnsi" w:cstheme="majorHAnsi"/>
                <w:color w:val="000000"/>
                <w:lang w:val="en-US" w:eastAsia="de-DE"/>
                <w:rPrChange w:id="1459" w:author="anna.resch88@gmail.com" w:date="2022-01-04T09:34:00Z">
                  <w:rPr>
                    <w:del w:id="1460" w:author="anna.resch88@gmail.com" w:date="2022-01-03T16:08:00Z"/>
                    <w:rFonts w:asciiTheme="majorHAnsi" w:eastAsia="Times New Roman" w:hAnsiTheme="majorHAnsi" w:cstheme="majorHAnsi"/>
                    <w:color w:val="000000"/>
                    <w:lang w:eastAsia="de-DE"/>
                  </w:rPr>
                </w:rPrChange>
              </w:rPr>
            </w:pPr>
            <w:del w:id="1461" w:author="anna.resch88@gmail.com" w:date="2022-01-03T16:08:00Z">
              <w:r w:rsidRPr="00F86424" w:rsidDel="002739DA">
                <w:rPr>
                  <w:rFonts w:asciiTheme="majorHAnsi" w:eastAsia="Times New Roman" w:hAnsiTheme="majorHAnsi" w:cstheme="majorHAnsi"/>
                  <w:color w:val="000000"/>
                  <w:lang w:val="en-US" w:eastAsia="de-DE"/>
                  <w:rPrChange w:id="1462" w:author="anna.resch88@gmail.com" w:date="2022-01-04T09:34:00Z">
                    <w:rPr>
                      <w:rFonts w:asciiTheme="majorHAnsi" w:eastAsia="Times New Roman" w:hAnsiTheme="majorHAnsi" w:cstheme="majorHAnsi"/>
                      <w:color w:val="000000"/>
                      <w:lang w:eastAsia="de-DE"/>
                    </w:rPr>
                  </w:rPrChange>
                </w:rPr>
                <w:delText>ULD-V20-ULD, sample 1</w:delText>
              </w:r>
              <w:bookmarkStart w:id="1463" w:name="_Toc92186662"/>
              <w:bookmarkStart w:id="1464" w:name="_Toc92187354"/>
              <w:bookmarkStart w:id="1465" w:name="_Toc92188046"/>
              <w:bookmarkStart w:id="1466" w:name="_Toc92188736"/>
              <w:bookmarkStart w:id="1467" w:name="_Toc92189391"/>
              <w:bookmarkStart w:id="1468" w:name="_Toc92190047"/>
              <w:bookmarkStart w:id="1469" w:name="_Toc92190703"/>
              <w:bookmarkEnd w:id="1463"/>
              <w:bookmarkEnd w:id="1464"/>
              <w:bookmarkEnd w:id="1465"/>
              <w:bookmarkEnd w:id="1466"/>
              <w:bookmarkEnd w:id="1467"/>
              <w:bookmarkEnd w:id="1468"/>
              <w:bookmarkEnd w:id="1469"/>
            </w:del>
          </w:p>
        </w:tc>
        <w:tc>
          <w:tcPr>
            <w:tcW w:w="859" w:type="dxa"/>
            <w:tcBorders>
              <w:top w:val="nil"/>
              <w:left w:val="nil"/>
              <w:bottom w:val="single" w:sz="4" w:space="0" w:color="auto"/>
              <w:right w:val="single" w:sz="4" w:space="0" w:color="auto"/>
            </w:tcBorders>
            <w:shd w:val="clear" w:color="000000" w:fill="C6E0B4"/>
            <w:noWrap/>
            <w:vAlign w:val="bottom"/>
            <w:hideMark/>
          </w:tcPr>
          <w:p w14:paraId="3EA390C1" w14:textId="5BED7DA4" w:rsidR="00067C6D" w:rsidRPr="00F86424" w:rsidDel="002739DA" w:rsidRDefault="00067C6D" w:rsidP="003228B4">
            <w:pPr>
              <w:numPr>
                <w:ilvl w:val="0"/>
                <w:numId w:val="47"/>
              </w:numPr>
              <w:spacing w:after="0" w:line="240" w:lineRule="auto"/>
              <w:jc w:val="center"/>
              <w:rPr>
                <w:del w:id="1470" w:author="anna.resch88@gmail.com" w:date="2022-01-03T16:08:00Z"/>
                <w:rFonts w:asciiTheme="majorHAnsi" w:eastAsia="Times New Roman" w:hAnsiTheme="majorHAnsi" w:cstheme="majorHAnsi"/>
                <w:color w:val="000000"/>
                <w:lang w:val="en-US" w:eastAsia="de-DE"/>
                <w:rPrChange w:id="1471" w:author="anna.resch88@gmail.com" w:date="2022-01-04T09:34:00Z">
                  <w:rPr>
                    <w:del w:id="1472" w:author="anna.resch88@gmail.com" w:date="2022-01-03T16:08:00Z"/>
                    <w:rFonts w:asciiTheme="majorHAnsi" w:eastAsia="Times New Roman" w:hAnsiTheme="majorHAnsi" w:cstheme="majorHAnsi"/>
                    <w:color w:val="000000"/>
                    <w:lang w:eastAsia="de-DE"/>
                  </w:rPr>
                </w:rPrChange>
              </w:rPr>
            </w:pPr>
            <w:del w:id="1473" w:author="anna.resch88@gmail.com" w:date="2022-01-03T16:08:00Z">
              <w:r w:rsidRPr="00F86424" w:rsidDel="002739DA">
                <w:rPr>
                  <w:rFonts w:asciiTheme="majorHAnsi" w:eastAsia="Times New Roman" w:hAnsiTheme="majorHAnsi" w:cstheme="majorHAnsi"/>
                  <w:color w:val="000000"/>
                  <w:lang w:val="en-US" w:eastAsia="de-DE"/>
                  <w:rPrChange w:id="1474" w:author="anna.resch88@gmail.com" w:date="2022-01-04T09:34:00Z">
                    <w:rPr>
                      <w:rFonts w:asciiTheme="majorHAnsi" w:eastAsia="Times New Roman" w:hAnsiTheme="majorHAnsi" w:cstheme="majorHAnsi"/>
                      <w:color w:val="000000"/>
                      <w:lang w:eastAsia="de-DE"/>
                    </w:rPr>
                  </w:rPrChange>
                </w:rPr>
                <w:delText>15%</w:delText>
              </w:r>
              <w:bookmarkStart w:id="1475" w:name="_Toc92186663"/>
              <w:bookmarkStart w:id="1476" w:name="_Toc92187355"/>
              <w:bookmarkStart w:id="1477" w:name="_Toc92188047"/>
              <w:bookmarkStart w:id="1478" w:name="_Toc92188737"/>
              <w:bookmarkStart w:id="1479" w:name="_Toc92189392"/>
              <w:bookmarkStart w:id="1480" w:name="_Toc92190048"/>
              <w:bookmarkStart w:id="1481" w:name="_Toc92190704"/>
              <w:bookmarkEnd w:id="1475"/>
              <w:bookmarkEnd w:id="1476"/>
              <w:bookmarkEnd w:id="1477"/>
              <w:bookmarkEnd w:id="1478"/>
              <w:bookmarkEnd w:id="1479"/>
              <w:bookmarkEnd w:id="1480"/>
              <w:bookmarkEnd w:id="1481"/>
            </w:del>
          </w:p>
        </w:tc>
        <w:tc>
          <w:tcPr>
            <w:tcW w:w="937" w:type="dxa"/>
            <w:tcBorders>
              <w:top w:val="nil"/>
              <w:left w:val="nil"/>
              <w:bottom w:val="single" w:sz="4" w:space="0" w:color="auto"/>
              <w:right w:val="single" w:sz="4" w:space="0" w:color="auto"/>
            </w:tcBorders>
            <w:shd w:val="clear" w:color="000000" w:fill="C6E0B4"/>
            <w:noWrap/>
            <w:vAlign w:val="bottom"/>
            <w:hideMark/>
          </w:tcPr>
          <w:p w14:paraId="23F50A44" w14:textId="4DCB7FB6" w:rsidR="00067C6D" w:rsidRPr="00F86424" w:rsidDel="002739DA" w:rsidRDefault="00067C6D" w:rsidP="003228B4">
            <w:pPr>
              <w:numPr>
                <w:ilvl w:val="0"/>
                <w:numId w:val="47"/>
              </w:numPr>
              <w:spacing w:after="0" w:line="240" w:lineRule="auto"/>
              <w:jc w:val="center"/>
              <w:rPr>
                <w:del w:id="1482" w:author="anna.resch88@gmail.com" w:date="2022-01-03T16:08:00Z"/>
                <w:rFonts w:asciiTheme="majorHAnsi" w:eastAsia="Times New Roman" w:hAnsiTheme="majorHAnsi" w:cstheme="majorHAnsi"/>
                <w:color w:val="000000"/>
                <w:lang w:val="en-US" w:eastAsia="de-DE"/>
                <w:rPrChange w:id="1483" w:author="anna.resch88@gmail.com" w:date="2022-01-04T09:34:00Z">
                  <w:rPr>
                    <w:del w:id="1484" w:author="anna.resch88@gmail.com" w:date="2022-01-03T16:08:00Z"/>
                    <w:rFonts w:asciiTheme="majorHAnsi" w:eastAsia="Times New Roman" w:hAnsiTheme="majorHAnsi" w:cstheme="majorHAnsi"/>
                    <w:color w:val="000000"/>
                    <w:lang w:eastAsia="de-DE"/>
                  </w:rPr>
                </w:rPrChange>
              </w:rPr>
            </w:pPr>
            <w:del w:id="1485" w:author="anna.resch88@gmail.com" w:date="2022-01-03T16:08:00Z">
              <w:r w:rsidRPr="00F86424" w:rsidDel="002739DA">
                <w:rPr>
                  <w:rFonts w:asciiTheme="majorHAnsi" w:eastAsia="Times New Roman" w:hAnsiTheme="majorHAnsi" w:cstheme="majorHAnsi"/>
                  <w:color w:val="000000"/>
                  <w:lang w:val="en-US" w:eastAsia="de-DE"/>
                  <w:rPrChange w:id="1486" w:author="anna.resch88@gmail.com" w:date="2022-01-04T09:34:00Z">
                    <w:rPr>
                      <w:rFonts w:asciiTheme="majorHAnsi" w:eastAsia="Times New Roman" w:hAnsiTheme="majorHAnsi" w:cstheme="majorHAnsi"/>
                      <w:color w:val="000000"/>
                      <w:lang w:eastAsia="de-DE"/>
                    </w:rPr>
                  </w:rPrChange>
                </w:rPr>
                <w:delText>water</w:delText>
              </w:r>
              <w:bookmarkStart w:id="1487" w:name="_Toc92186664"/>
              <w:bookmarkStart w:id="1488" w:name="_Toc92187356"/>
              <w:bookmarkStart w:id="1489" w:name="_Toc92188048"/>
              <w:bookmarkStart w:id="1490" w:name="_Toc92188738"/>
              <w:bookmarkStart w:id="1491" w:name="_Toc92189393"/>
              <w:bookmarkStart w:id="1492" w:name="_Toc92190049"/>
              <w:bookmarkStart w:id="1493" w:name="_Toc92190705"/>
              <w:bookmarkEnd w:id="1487"/>
              <w:bookmarkEnd w:id="1488"/>
              <w:bookmarkEnd w:id="1489"/>
              <w:bookmarkEnd w:id="1490"/>
              <w:bookmarkEnd w:id="1491"/>
              <w:bookmarkEnd w:id="1492"/>
              <w:bookmarkEnd w:id="1493"/>
            </w:del>
          </w:p>
        </w:tc>
        <w:tc>
          <w:tcPr>
            <w:tcW w:w="952" w:type="dxa"/>
            <w:tcBorders>
              <w:top w:val="nil"/>
              <w:left w:val="nil"/>
              <w:bottom w:val="single" w:sz="4" w:space="0" w:color="auto"/>
              <w:right w:val="single" w:sz="4" w:space="0" w:color="auto"/>
            </w:tcBorders>
            <w:shd w:val="clear" w:color="000000" w:fill="C6E0B4"/>
            <w:noWrap/>
            <w:vAlign w:val="bottom"/>
            <w:hideMark/>
          </w:tcPr>
          <w:p w14:paraId="0A97977E" w14:textId="01FF2AA0" w:rsidR="00067C6D" w:rsidRPr="00F86424" w:rsidDel="002739DA" w:rsidRDefault="00067C6D" w:rsidP="003228B4">
            <w:pPr>
              <w:numPr>
                <w:ilvl w:val="0"/>
                <w:numId w:val="47"/>
              </w:numPr>
              <w:spacing w:after="0" w:line="240" w:lineRule="auto"/>
              <w:jc w:val="center"/>
              <w:rPr>
                <w:del w:id="1494" w:author="anna.resch88@gmail.com" w:date="2022-01-03T16:08:00Z"/>
                <w:rFonts w:asciiTheme="majorHAnsi" w:eastAsia="Times New Roman" w:hAnsiTheme="majorHAnsi" w:cstheme="majorHAnsi"/>
                <w:color w:val="000000"/>
                <w:lang w:val="en-US" w:eastAsia="de-DE"/>
                <w:rPrChange w:id="1495" w:author="anna.resch88@gmail.com" w:date="2022-01-04T09:34:00Z">
                  <w:rPr>
                    <w:del w:id="1496" w:author="anna.resch88@gmail.com" w:date="2022-01-03T16:08:00Z"/>
                    <w:rFonts w:asciiTheme="majorHAnsi" w:eastAsia="Times New Roman" w:hAnsiTheme="majorHAnsi" w:cstheme="majorHAnsi"/>
                    <w:color w:val="000000"/>
                    <w:lang w:eastAsia="de-DE"/>
                  </w:rPr>
                </w:rPrChange>
              </w:rPr>
            </w:pPr>
            <w:del w:id="1497" w:author="anna.resch88@gmail.com" w:date="2022-01-03T16:08:00Z">
              <w:r w:rsidRPr="00F86424" w:rsidDel="002739DA">
                <w:rPr>
                  <w:rFonts w:asciiTheme="majorHAnsi" w:eastAsia="Times New Roman" w:hAnsiTheme="majorHAnsi" w:cstheme="majorHAnsi"/>
                  <w:color w:val="000000"/>
                  <w:lang w:val="en-US" w:eastAsia="de-DE"/>
                  <w:rPrChange w:id="1498" w:author="anna.resch88@gmail.com" w:date="2022-01-04T09:34:00Z">
                    <w:rPr>
                      <w:rFonts w:asciiTheme="majorHAnsi" w:eastAsia="Times New Roman" w:hAnsiTheme="majorHAnsi" w:cstheme="majorHAnsi"/>
                      <w:color w:val="000000"/>
                      <w:lang w:eastAsia="de-DE"/>
                    </w:rPr>
                  </w:rPrChange>
                </w:rPr>
                <w:delText>RF</w:delText>
              </w:r>
              <w:bookmarkStart w:id="1499" w:name="_Toc92186665"/>
              <w:bookmarkStart w:id="1500" w:name="_Toc92187357"/>
              <w:bookmarkStart w:id="1501" w:name="_Toc92188049"/>
              <w:bookmarkStart w:id="1502" w:name="_Toc92188739"/>
              <w:bookmarkStart w:id="1503" w:name="_Toc92189394"/>
              <w:bookmarkStart w:id="1504" w:name="_Toc92190050"/>
              <w:bookmarkStart w:id="1505" w:name="_Toc92190706"/>
              <w:bookmarkEnd w:id="1499"/>
              <w:bookmarkEnd w:id="1500"/>
              <w:bookmarkEnd w:id="1501"/>
              <w:bookmarkEnd w:id="1502"/>
              <w:bookmarkEnd w:id="1503"/>
              <w:bookmarkEnd w:id="1504"/>
              <w:bookmarkEnd w:id="1505"/>
            </w:del>
          </w:p>
        </w:tc>
        <w:tc>
          <w:tcPr>
            <w:tcW w:w="1081" w:type="dxa"/>
            <w:tcBorders>
              <w:top w:val="nil"/>
              <w:left w:val="nil"/>
              <w:bottom w:val="single" w:sz="4" w:space="0" w:color="auto"/>
              <w:right w:val="single" w:sz="4" w:space="0" w:color="auto"/>
            </w:tcBorders>
            <w:shd w:val="clear" w:color="000000" w:fill="C6E0B4"/>
            <w:noWrap/>
            <w:vAlign w:val="bottom"/>
            <w:hideMark/>
          </w:tcPr>
          <w:p w14:paraId="749B6681" w14:textId="328A381A" w:rsidR="00067C6D" w:rsidRPr="00F86424" w:rsidDel="002739DA" w:rsidRDefault="00067C6D" w:rsidP="003228B4">
            <w:pPr>
              <w:numPr>
                <w:ilvl w:val="0"/>
                <w:numId w:val="47"/>
              </w:numPr>
              <w:spacing w:after="0" w:line="240" w:lineRule="auto"/>
              <w:jc w:val="center"/>
              <w:rPr>
                <w:del w:id="1506" w:author="anna.resch88@gmail.com" w:date="2022-01-03T16:08:00Z"/>
                <w:rFonts w:asciiTheme="majorHAnsi" w:eastAsia="Times New Roman" w:hAnsiTheme="majorHAnsi" w:cstheme="majorHAnsi"/>
                <w:color w:val="000000"/>
                <w:lang w:val="en-US" w:eastAsia="de-DE"/>
                <w:rPrChange w:id="1507" w:author="anna.resch88@gmail.com" w:date="2022-01-04T09:34:00Z">
                  <w:rPr>
                    <w:del w:id="1508" w:author="anna.resch88@gmail.com" w:date="2022-01-03T16:08:00Z"/>
                    <w:rFonts w:asciiTheme="majorHAnsi" w:eastAsia="Times New Roman" w:hAnsiTheme="majorHAnsi" w:cstheme="majorHAnsi"/>
                    <w:color w:val="000000"/>
                    <w:lang w:eastAsia="de-DE"/>
                  </w:rPr>
                </w:rPrChange>
              </w:rPr>
            </w:pPr>
            <w:del w:id="1509" w:author="anna.resch88@gmail.com" w:date="2022-01-03T16:08:00Z">
              <w:r w:rsidRPr="00F86424" w:rsidDel="002739DA">
                <w:rPr>
                  <w:rFonts w:asciiTheme="majorHAnsi" w:eastAsia="Times New Roman" w:hAnsiTheme="majorHAnsi" w:cstheme="majorHAnsi"/>
                  <w:color w:val="000000"/>
                  <w:lang w:val="en-US" w:eastAsia="de-DE"/>
                  <w:rPrChange w:id="1510" w:author="anna.resch88@gmail.com" w:date="2022-01-04T09:34:00Z">
                    <w:rPr>
                      <w:rFonts w:asciiTheme="majorHAnsi" w:eastAsia="Times New Roman" w:hAnsiTheme="majorHAnsi" w:cstheme="majorHAnsi"/>
                      <w:color w:val="000000"/>
                      <w:lang w:eastAsia="de-DE"/>
                    </w:rPr>
                  </w:rPrChange>
                </w:rPr>
                <w:delText>14.1</w:delText>
              </w:r>
              <w:bookmarkStart w:id="1511" w:name="_Toc92186666"/>
              <w:bookmarkStart w:id="1512" w:name="_Toc92187358"/>
              <w:bookmarkStart w:id="1513" w:name="_Toc92188050"/>
              <w:bookmarkStart w:id="1514" w:name="_Toc92188740"/>
              <w:bookmarkStart w:id="1515" w:name="_Toc92189395"/>
              <w:bookmarkStart w:id="1516" w:name="_Toc92190051"/>
              <w:bookmarkStart w:id="1517" w:name="_Toc92190707"/>
              <w:bookmarkEnd w:id="1511"/>
              <w:bookmarkEnd w:id="1512"/>
              <w:bookmarkEnd w:id="1513"/>
              <w:bookmarkEnd w:id="1514"/>
              <w:bookmarkEnd w:id="1515"/>
              <w:bookmarkEnd w:id="1516"/>
              <w:bookmarkEnd w:id="1517"/>
            </w:del>
          </w:p>
        </w:tc>
        <w:tc>
          <w:tcPr>
            <w:tcW w:w="1349" w:type="dxa"/>
            <w:tcBorders>
              <w:top w:val="nil"/>
              <w:left w:val="nil"/>
              <w:bottom w:val="single" w:sz="4" w:space="0" w:color="auto"/>
              <w:right w:val="single" w:sz="4" w:space="0" w:color="auto"/>
            </w:tcBorders>
            <w:shd w:val="clear" w:color="000000" w:fill="C6E0B4"/>
            <w:noWrap/>
            <w:vAlign w:val="bottom"/>
            <w:hideMark/>
          </w:tcPr>
          <w:p w14:paraId="08B869BD" w14:textId="6F4DF2B7" w:rsidR="00067C6D" w:rsidRPr="00F86424" w:rsidDel="002739DA" w:rsidRDefault="00067C6D" w:rsidP="003228B4">
            <w:pPr>
              <w:numPr>
                <w:ilvl w:val="0"/>
                <w:numId w:val="47"/>
              </w:numPr>
              <w:spacing w:after="0" w:line="240" w:lineRule="auto"/>
              <w:jc w:val="center"/>
              <w:rPr>
                <w:del w:id="1518" w:author="anna.resch88@gmail.com" w:date="2022-01-03T16:08:00Z"/>
                <w:rFonts w:asciiTheme="majorHAnsi" w:eastAsia="Times New Roman" w:hAnsiTheme="majorHAnsi" w:cstheme="majorHAnsi"/>
                <w:color w:val="000000"/>
                <w:lang w:val="en-US" w:eastAsia="de-DE"/>
                <w:rPrChange w:id="1519" w:author="anna.resch88@gmail.com" w:date="2022-01-04T09:34:00Z">
                  <w:rPr>
                    <w:del w:id="1520" w:author="anna.resch88@gmail.com" w:date="2022-01-03T16:08:00Z"/>
                    <w:rFonts w:asciiTheme="majorHAnsi" w:eastAsia="Times New Roman" w:hAnsiTheme="majorHAnsi" w:cstheme="majorHAnsi"/>
                    <w:color w:val="000000"/>
                    <w:lang w:eastAsia="de-DE"/>
                  </w:rPr>
                </w:rPrChange>
              </w:rPr>
            </w:pPr>
            <w:del w:id="1521" w:author="anna.resch88@gmail.com" w:date="2022-01-03T16:08:00Z">
              <w:r w:rsidRPr="00F86424" w:rsidDel="002739DA">
                <w:rPr>
                  <w:rFonts w:asciiTheme="majorHAnsi" w:eastAsia="Times New Roman" w:hAnsiTheme="majorHAnsi" w:cstheme="majorHAnsi"/>
                  <w:color w:val="000000"/>
                  <w:lang w:val="en-US" w:eastAsia="de-DE"/>
                  <w:rPrChange w:id="1522" w:author="anna.resch88@gmail.com" w:date="2022-01-04T09:34:00Z">
                    <w:rPr>
                      <w:rFonts w:asciiTheme="majorHAnsi" w:eastAsia="Times New Roman" w:hAnsiTheme="majorHAnsi" w:cstheme="majorHAnsi"/>
                      <w:color w:val="000000"/>
                      <w:lang w:eastAsia="de-DE"/>
                    </w:rPr>
                  </w:rPrChange>
                </w:rPr>
                <w:delText>15</w:delText>
              </w:r>
              <w:bookmarkStart w:id="1523" w:name="_Toc92186667"/>
              <w:bookmarkStart w:id="1524" w:name="_Toc92187359"/>
              <w:bookmarkStart w:id="1525" w:name="_Toc92188051"/>
              <w:bookmarkStart w:id="1526" w:name="_Toc92188741"/>
              <w:bookmarkStart w:id="1527" w:name="_Toc92189396"/>
              <w:bookmarkStart w:id="1528" w:name="_Toc92190052"/>
              <w:bookmarkStart w:id="1529" w:name="_Toc92190708"/>
              <w:bookmarkEnd w:id="1523"/>
              <w:bookmarkEnd w:id="1524"/>
              <w:bookmarkEnd w:id="1525"/>
              <w:bookmarkEnd w:id="1526"/>
              <w:bookmarkEnd w:id="1527"/>
              <w:bookmarkEnd w:id="1528"/>
              <w:bookmarkEnd w:id="1529"/>
            </w:del>
          </w:p>
        </w:tc>
        <w:tc>
          <w:tcPr>
            <w:tcW w:w="892" w:type="dxa"/>
            <w:tcBorders>
              <w:top w:val="nil"/>
              <w:left w:val="nil"/>
              <w:bottom w:val="single" w:sz="4" w:space="0" w:color="auto"/>
              <w:right w:val="single" w:sz="4" w:space="0" w:color="auto"/>
            </w:tcBorders>
            <w:shd w:val="clear" w:color="000000" w:fill="C6E0B4"/>
            <w:noWrap/>
            <w:vAlign w:val="bottom"/>
            <w:hideMark/>
          </w:tcPr>
          <w:p w14:paraId="25BD2957" w14:textId="72A4F865" w:rsidR="00067C6D" w:rsidRPr="00F86424" w:rsidDel="002739DA" w:rsidRDefault="00067C6D" w:rsidP="003228B4">
            <w:pPr>
              <w:numPr>
                <w:ilvl w:val="0"/>
                <w:numId w:val="47"/>
              </w:numPr>
              <w:spacing w:after="0" w:line="240" w:lineRule="auto"/>
              <w:jc w:val="center"/>
              <w:rPr>
                <w:del w:id="1530" w:author="anna.resch88@gmail.com" w:date="2022-01-03T16:08:00Z"/>
                <w:rFonts w:asciiTheme="majorHAnsi" w:eastAsia="Times New Roman" w:hAnsiTheme="majorHAnsi" w:cstheme="majorHAnsi"/>
                <w:color w:val="000000"/>
                <w:lang w:val="en-US" w:eastAsia="de-DE"/>
                <w:rPrChange w:id="1531" w:author="anna.resch88@gmail.com" w:date="2022-01-04T09:34:00Z">
                  <w:rPr>
                    <w:del w:id="1532" w:author="anna.resch88@gmail.com" w:date="2022-01-03T16:08:00Z"/>
                    <w:rFonts w:asciiTheme="majorHAnsi" w:eastAsia="Times New Roman" w:hAnsiTheme="majorHAnsi" w:cstheme="majorHAnsi"/>
                    <w:color w:val="000000"/>
                    <w:lang w:eastAsia="de-DE"/>
                  </w:rPr>
                </w:rPrChange>
              </w:rPr>
            </w:pPr>
            <w:del w:id="1533" w:author="anna.resch88@gmail.com" w:date="2022-01-03T16:08:00Z">
              <w:r w:rsidRPr="00F86424" w:rsidDel="002739DA">
                <w:rPr>
                  <w:rFonts w:asciiTheme="majorHAnsi" w:eastAsia="Times New Roman" w:hAnsiTheme="majorHAnsi" w:cstheme="majorHAnsi"/>
                  <w:color w:val="000000"/>
                  <w:lang w:val="en-US" w:eastAsia="de-DE"/>
                  <w:rPrChange w:id="1534" w:author="anna.resch88@gmail.com" w:date="2022-01-04T09:34:00Z">
                    <w:rPr>
                      <w:rFonts w:asciiTheme="majorHAnsi" w:eastAsia="Times New Roman" w:hAnsiTheme="majorHAnsi" w:cstheme="majorHAnsi"/>
                      <w:color w:val="000000"/>
                      <w:lang w:eastAsia="de-DE"/>
                    </w:rPr>
                  </w:rPrChange>
                </w:rPr>
                <w:delText>99.95</w:delText>
              </w:r>
              <w:bookmarkStart w:id="1535" w:name="_Toc92186668"/>
              <w:bookmarkStart w:id="1536" w:name="_Toc92187360"/>
              <w:bookmarkStart w:id="1537" w:name="_Toc92188052"/>
              <w:bookmarkStart w:id="1538" w:name="_Toc92188742"/>
              <w:bookmarkStart w:id="1539" w:name="_Toc92189397"/>
              <w:bookmarkStart w:id="1540" w:name="_Toc92190053"/>
              <w:bookmarkStart w:id="1541" w:name="_Toc92190709"/>
              <w:bookmarkEnd w:id="1535"/>
              <w:bookmarkEnd w:id="1536"/>
              <w:bookmarkEnd w:id="1537"/>
              <w:bookmarkEnd w:id="1538"/>
              <w:bookmarkEnd w:id="1539"/>
              <w:bookmarkEnd w:id="1540"/>
              <w:bookmarkEnd w:id="1541"/>
            </w:del>
          </w:p>
        </w:tc>
        <w:tc>
          <w:tcPr>
            <w:tcW w:w="743" w:type="dxa"/>
            <w:tcBorders>
              <w:top w:val="nil"/>
              <w:left w:val="nil"/>
              <w:bottom w:val="single" w:sz="4" w:space="0" w:color="auto"/>
              <w:right w:val="nil"/>
            </w:tcBorders>
            <w:shd w:val="clear" w:color="000000" w:fill="C6E0B4"/>
            <w:noWrap/>
            <w:vAlign w:val="bottom"/>
            <w:hideMark/>
          </w:tcPr>
          <w:p w14:paraId="64E7B27D" w14:textId="73E20540" w:rsidR="00067C6D" w:rsidRPr="00F86424" w:rsidDel="002739DA" w:rsidRDefault="00067C6D" w:rsidP="003228B4">
            <w:pPr>
              <w:numPr>
                <w:ilvl w:val="0"/>
                <w:numId w:val="47"/>
              </w:numPr>
              <w:spacing w:after="0" w:line="240" w:lineRule="auto"/>
              <w:jc w:val="center"/>
              <w:rPr>
                <w:del w:id="1542" w:author="anna.resch88@gmail.com" w:date="2022-01-03T16:08:00Z"/>
                <w:rFonts w:asciiTheme="majorHAnsi" w:eastAsia="Times New Roman" w:hAnsiTheme="majorHAnsi" w:cstheme="majorHAnsi"/>
                <w:color w:val="000000"/>
                <w:lang w:val="en-US" w:eastAsia="de-DE"/>
                <w:rPrChange w:id="1543" w:author="anna.resch88@gmail.com" w:date="2022-01-04T09:34:00Z">
                  <w:rPr>
                    <w:del w:id="1544" w:author="anna.resch88@gmail.com" w:date="2022-01-03T16:08:00Z"/>
                    <w:rFonts w:asciiTheme="majorHAnsi" w:eastAsia="Times New Roman" w:hAnsiTheme="majorHAnsi" w:cstheme="majorHAnsi"/>
                    <w:color w:val="000000"/>
                    <w:lang w:eastAsia="de-DE"/>
                  </w:rPr>
                </w:rPrChange>
              </w:rPr>
            </w:pPr>
            <w:del w:id="1545" w:author="anna.resch88@gmail.com" w:date="2022-01-03T16:08:00Z">
              <w:r w:rsidRPr="00F86424" w:rsidDel="002739DA">
                <w:rPr>
                  <w:rFonts w:asciiTheme="majorHAnsi" w:eastAsia="Times New Roman" w:hAnsiTheme="majorHAnsi" w:cstheme="majorHAnsi"/>
                  <w:color w:val="000000"/>
                  <w:lang w:val="en-US" w:eastAsia="de-DE"/>
                  <w:rPrChange w:id="1546" w:author="anna.resch88@gmail.com" w:date="2022-01-04T09:34:00Z">
                    <w:rPr>
                      <w:rFonts w:asciiTheme="majorHAnsi" w:eastAsia="Times New Roman" w:hAnsiTheme="majorHAnsi" w:cstheme="majorHAnsi"/>
                      <w:color w:val="000000"/>
                      <w:lang w:eastAsia="de-DE"/>
                    </w:rPr>
                  </w:rPrChange>
                </w:rPr>
                <w:delText>7.15</w:delText>
              </w:r>
              <w:bookmarkStart w:id="1547" w:name="_Toc92186669"/>
              <w:bookmarkStart w:id="1548" w:name="_Toc92187361"/>
              <w:bookmarkStart w:id="1549" w:name="_Toc92188053"/>
              <w:bookmarkStart w:id="1550" w:name="_Toc92188743"/>
              <w:bookmarkStart w:id="1551" w:name="_Toc92189398"/>
              <w:bookmarkStart w:id="1552" w:name="_Toc92190054"/>
              <w:bookmarkStart w:id="1553" w:name="_Toc92190710"/>
              <w:bookmarkEnd w:id="1547"/>
              <w:bookmarkEnd w:id="1548"/>
              <w:bookmarkEnd w:id="1549"/>
              <w:bookmarkEnd w:id="1550"/>
              <w:bookmarkEnd w:id="1551"/>
              <w:bookmarkEnd w:id="1552"/>
              <w:bookmarkEnd w:id="1553"/>
            </w:del>
          </w:p>
        </w:tc>
        <w:tc>
          <w:tcPr>
            <w:tcW w:w="989" w:type="dxa"/>
            <w:tcBorders>
              <w:top w:val="nil"/>
              <w:left w:val="single" w:sz="4" w:space="0" w:color="auto"/>
              <w:bottom w:val="nil"/>
              <w:right w:val="single" w:sz="4" w:space="0" w:color="auto"/>
            </w:tcBorders>
            <w:shd w:val="clear" w:color="000000" w:fill="C6E0B4"/>
            <w:noWrap/>
            <w:vAlign w:val="bottom"/>
            <w:hideMark/>
          </w:tcPr>
          <w:p w14:paraId="27B754FB" w14:textId="40F05233" w:rsidR="00067C6D" w:rsidRPr="00F86424" w:rsidDel="002739DA" w:rsidRDefault="00067C6D" w:rsidP="003228B4">
            <w:pPr>
              <w:numPr>
                <w:ilvl w:val="0"/>
                <w:numId w:val="47"/>
              </w:numPr>
              <w:spacing w:after="0" w:line="240" w:lineRule="auto"/>
              <w:jc w:val="center"/>
              <w:rPr>
                <w:del w:id="1554" w:author="anna.resch88@gmail.com" w:date="2022-01-03T16:08:00Z"/>
                <w:rFonts w:asciiTheme="majorHAnsi" w:eastAsia="Times New Roman" w:hAnsiTheme="majorHAnsi" w:cstheme="majorHAnsi"/>
                <w:color w:val="000000"/>
                <w:lang w:val="en-US" w:eastAsia="de-DE"/>
                <w:rPrChange w:id="1555" w:author="anna.resch88@gmail.com" w:date="2022-01-04T09:34:00Z">
                  <w:rPr>
                    <w:del w:id="1556" w:author="anna.resch88@gmail.com" w:date="2022-01-03T16:08:00Z"/>
                    <w:rFonts w:asciiTheme="majorHAnsi" w:eastAsia="Times New Roman" w:hAnsiTheme="majorHAnsi" w:cstheme="majorHAnsi"/>
                    <w:color w:val="000000"/>
                    <w:lang w:eastAsia="de-DE"/>
                  </w:rPr>
                </w:rPrChange>
              </w:rPr>
            </w:pPr>
            <w:bookmarkStart w:id="1557" w:name="_Toc92186670"/>
            <w:bookmarkStart w:id="1558" w:name="_Toc92187362"/>
            <w:bookmarkStart w:id="1559" w:name="_Toc92188054"/>
            <w:bookmarkStart w:id="1560" w:name="_Toc92188744"/>
            <w:bookmarkStart w:id="1561" w:name="_Toc92189399"/>
            <w:bookmarkStart w:id="1562" w:name="_Toc92190055"/>
            <w:bookmarkStart w:id="1563" w:name="_Toc92190711"/>
            <w:bookmarkEnd w:id="1557"/>
            <w:bookmarkEnd w:id="1558"/>
            <w:bookmarkEnd w:id="1559"/>
            <w:bookmarkEnd w:id="1560"/>
            <w:bookmarkEnd w:id="1561"/>
            <w:bookmarkEnd w:id="1562"/>
            <w:bookmarkEnd w:id="1563"/>
          </w:p>
        </w:tc>
        <w:tc>
          <w:tcPr>
            <w:tcW w:w="898" w:type="dxa"/>
            <w:tcBorders>
              <w:top w:val="nil"/>
              <w:left w:val="nil"/>
              <w:bottom w:val="nil"/>
              <w:right w:val="single" w:sz="4" w:space="0" w:color="auto"/>
            </w:tcBorders>
            <w:shd w:val="clear" w:color="000000" w:fill="C6E0B4"/>
            <w:noWrap/>
            <w:vAlign w:val="bottom"/>
            <w:hideMark/>
          </w:tcPr>
          <w:p w14:paraId="3F43E66B" w14:textId="5E8E425F" w:rsidR="00067C6D" w:rsidRPr="00F86424" w:rsidDel="002739DA" w:rsidRDefault="00067C6D" w:rsidP="003228B4">
            <w:pPr>
              <w:numPr>
                <w:ilvl w:val="0"/>
                <w:numId w:val="47"/>
              </w:numPr>
              <w:spacing w:after="0" w:line="240" w:lineRule="auto"/>
              <w:jc w:val="center"/>
              <w:rPr>
                <w:del w:id="1564" w:author="anna.resch88@gmail.com" w:date="2022-01-03T16:08:00Z"/>
                <w:rFonts w:asciiTheme="majorHAnsi" w:eastAsia="Times New Roman" w:hAnsiTheme="majorHAnsi" w:cstheme="majorHAnsi"/>
                <w:color w:val="000000"/>
                <w:lang w:val="en-US" w:eastAsia="de-DE"/>
                <w:rPrChange w:id="1565" w:author="anna.resch88@gmail.com" w:date="2022-01-04T09:34:00Z">
                  <w:rPr>
                    <w:del w:id="1566" w:author="anna.resch88@gmail.com" w:date="2022-01-03T16:08:00Z"/>
                    <w:rFonts w:asciiTheme="majorHAnsi" w:eastAsia="Times New Roman" w:hAnsiTheme="majorHAnsi" w:cstheme="majorHAnsi"/>
                    <w:color w:val="000000"/>
                    <w:lang w:eastAsia="de-DE"/>
                  </w:rPr>
                </w:rPrChange>
              </w:rPr>
            </w:pPr>
            <w:bookmarkStart w:id="1567" w:name="_Toc92186671"/>
            <w:bookmarkStart w:id="1568" w:name="_Toc92187363"/>
            <w:bookmarkStart w:id="1569" w:name="_Toc92188055"/>
            <w:bookmarkStart w:id="1570" w:name="_Toc92188745"/>
            <w:bookmarkStart w:id="1571" w:name="_Toc92189400"/>
            <w:bookmarkStart w:id="1572" w:name="_Toc92190056"/>
            <w:bookmarkStart w:id="1573" w:name="_Toc92190712"/>
            <w:bookmarkEnd w:id="1567"/>
            <w:bookmarkEnd w:id="1568"/>
            <w:bookmarkEnd w:id="1569"/>
            <w:bookmarkEnd w:id="1570"/>
            <w:bookmarkEnd w:id="1571"/>
            <w:bookmarkEnd w:id="1572"/>
            <w:bookmarkEnd w:id="1573"/>
          </w:p>
        </w:tc>
        <w:bookmarkStart w:id="1574" w:name="_Toc92186672"/>
        <w:bookmarkStart w:id="1575" w:name="_Toc92187364"/>
        <w:bookmarkStart w:id="1576" w:name="_Toc92188056"/>
        <w:bookmarkStart w:id="1577" w:name="_Toc92188746"/>
        <w:bookmarkStart w:id="1578" w:name="_Toc92189401"/>
        <w:bookmarkStart w:id="1579" w:name="_Toc92190057"/>
        <w:bookmarkStart w:id="1580" w:name="_Toc92190713"/>
        <w:bookmarkEnd w:id="1574"/>
        <w:bookmarkEnd w:id="1575"/>
        <w:bookmarkEnd w:id="1576"/>
        <w:bookmarkEnd w:id="1577"/>
        <w:bookmarkEnd w:id="1578"/>
        <w:bookmarkEnd w:id="1579"/>
        <w:bookmarkEnd w:id="1580"/>
      </w:tr>
      <w:tr w:rsidR="00067C6D" w:rsidRPr="009E3BE9" w:rsidDel="002739DA" w14:paraId="5AC15128" w14:textId="0F40C1E4" w:rsidTr="00D830B0">
        <w:trPr>
          <w:trHeight w:val="290"/>
          <w:del w:id="1581"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245E52A8" w14:textId="5D1F0537" w:rsidR="00067C6D" w:rsidRPr="00F86424" w:rsidDel="002739DA" w:rsidRDefault="00067C6D" w:rsidP="003228B4">
            <w:pPr>
              <w:numPr>
                <w:ilvl w:val="0"/>
                <w:numId w:val="47"/>
              </w:numPr>
              <w:spacing w:after="0" w:line="240" w:lineRule="auto"/>
              <w:jc w:val="both"/>
              <w:rPr>
                <w:del w:id="1582" w:author="anna.resch88@gmail.com" w:date="2022-01-03T16:08:00Z"/>
                <w:rFonts w:asciiTheme="majorHAnsi" w:eastAsia="Times New Roman" w:hAnsiTheme="majorHAnsi" w:cstheme="majorHAnsi"/>
                <w:color w:val="000000"/>
                <w:lang w:val="en-US" w:eastAsia="de-DE"/>
                <w:rPrChange w:id="1583" w:author="anna.resch88@gmail.com" w:date="2022-01-04T09:34:00Z">
                  <w:rPr>
                    <w:del w:id="1584" w:author="anna.resch88@gmail.com" w:date="2022-01-03T16:08:00Z"/>
                    <w:rFonts w:asciiTheme="majorHAnsi" w:eastAsia="Times New Roman" w:hAnsiTheme="majorHAnsi" w:cstheme="majorHAnsi"/>
                    <w:color w:val="000000"/>
                    <w:lang w:eastAsia="de-DE"/>
                  </w:rPr>
                </w:rPrChange>
              </w:rPr>
            </w:pPr>
            <w:del w:id="1585" w:author="anna.resch88@gmail.com" w:date="2022-01-03T16:08:00Z">
              <w:r w:rsidRPr="00F86424" w:rsidDel="002739DA">
                <w:rPr>
                  <w:rFonts w:asciiTheme="majorHAnsi" w:eastAsia="Times New Roman" w:hAnsiTheme="majorHAnsi" w:cstheme="majorHAnsi"/>
                  <w:color w:val="000000"/>
                  <w:lang w:val="en-US" w:eastAsia="de-DE"/>
                  <w:rPrChange w:id="1586" w:author="anna.resch88@gmail.com" w:date="2022-01-04T09:34:00Z">
                    <w:rPr>
                      <w:rFonts w:asciiTheme="majorHAnsi" w:eastAsia="Times New Roman" w:hAnsiTheme="majorHAnsi" w:cstheme="majorHAnsi"/>
                      <w:color w:val="000000"/>
                      <w:lang w:eastAsia="de-DE"/>
                    </w:rPr>
                  </w:rPrChange>
                </w:rPr>
                <w:delText>ULD-V20-ULD, sample 2</w:delText>
              </w:r>
              <w:bookmarkStart w:id="1587" w:name="_Toc92186673"/>
              <w:bookmarkStart w:id="1588" w:name="_Toc92187365"/>
              <w:bookmarkStart w:id="1589" w:name="_Toc92188057"/>
              <w:bookmarkStart w:id="1590" w:name="_Toc92188747"/>
              <w:bookmarkStart w:id="1591" w:name="_Toc92189402"/>
              <w:bookmarkStart w:id="1592" w:name="_Toc92190058"/>
              <w:bookmarkStart w:id="1593" w:name="_Toc92190714"/>
              <w:bookmarkEnd w:id="1587"/>
              <w:bookmarkEnd w:id="1588"/>
              <w:bookmarkEnd w:id="1589"/>
              <w:bookmarkEnd w:id="1590"/>
              <w:bookmarkEnd w:id="1591"/>
              <w:bookmarkEnd w:id="1592"/>
              <w:bookmarkEnd w:id="1593"/>
            </w:del>
          </w:p>
        </w:tc>
        <w:tc>
          <w:tcPr>
            <w:tcW w:w="859" w:type="dxa"/>
            <w:tcBorders>
              <w:top w:val="nil"/>
              <w:left w:val="nil"/>
              <w:bottom w:val="single" w:sz="4" w:space="0" w:color="auto"/>
              <w:right w:val="single" w:sz="4" w:space="0" w:color="auto"/>
            </w:tcBorders>
            <w:shd w:val="clear" w:color="000000" w:fill="C6E0B4"/>
            <w:noWrap/>
            <w:vAlign w:val="bottom"/>
            <w:hideMark/>
          </w:tcPr>
          <w:p w14:paraId="5195AAF5" w14:textId="52291383" w:rsidR="00067C6D" w:rsidRPr="00F86424" w:rsidDel="002739DA" w:rsidRDefault="00067C6D" w:rsidP="003228B4">
            <w:pPr>
              <w:numPr>
                <w:ilvl w:val="0"/>
                <w:numId w:val="47"/>
              </w:numPr>
              <w:spacing w:after="0" w:line="240" w:lineRule="auto"/>
              <w:jc w:val="center"/>
              <w:rPr>
                <w:del w:id="1594" w:author="anna.resch88@gmail.com" w:date="2022-01-03T16:08:00Z"/>
                <w:rFonts w:asciiTheme="majorHAnsi" w:eastAsia="Times New Roman" w:hAnsiTheme="majorHAnsi" w:cstheme="majorHAnsi"/>
                <w:color w:val="000000"/>
                <w:lang w:val="en-US" w:eastAsia="de-DE"/>
                <w:rPrChange w:id="1595" w:author="anna.resch88@gmail.com" w:date="2022-01-04T09:34:00Z">
                  <w:rPr>
                    <w:del w:id="1596" w:author="anna.resch88@gmail.com" w:date="2022-01-03T16:08:00Z"/>
                    <w:rFonts w:asciiTheme="majorHAnsi" w:eastAsia="Times New Roman" w:hAnsiTheme="majorHAnsi" w:cstheme="majorHAnsi"/>
                    <w:color w:val="000000"/>
                    <w:lang w:eastAsia="de-DE"/>
                  </w:rPr>
                </w:rPrChange>
              </w:rPr>
            </w:pPr>
            <w:del w:id="1597" w:author="anna.resch88@gmail.com" w:date="2022-01-03T16:08:00Z">
              <w:r w:rsidRPr="00F86424" w:rsidDel="002739DA">
                <w:rPr>
                  <w:rFonts w:asciiTheme="majorHAnsi" w:eastAsia="Times New Roman" w:hAnsiTheme="majorHAnsi" w:cstheme="majorHAnsi"/>
                  <w:color w:val="000000"/>
                  <w:lang w:val="en-US" w:eastAsia="de-DE"/>
                  <w:rPrChange w:id="1598" w:author="anna.resch88@gmail.com" w:date="2022-01-04T09:34:00Z">
                    <w:rPr>
                      <w:rFonts w:asciiTheme="majorHAnsi" w:eastAsia="Times New Roman" w:hAnsiTheme="majorHAnsi" w:cstheme="majorHAnsi"/>
                      <w:color w:val="000000"/>
                      <w:lang w:eastAsia="de-DE"/>
                    </w:rPr>
                  </w:rPrChange>
                </w:rPr>
                <w:delText>15%</w:delText>
              </w:r>
              <w:bookmarkStart w:id="1599" w:name="_Toc92186674"/>
              <w:bookmarkStart w:id="1600" w:name="_Toc92187366"/>
              <w:bookmarkStart w:id="1601" w:name="_Toc92188058"/>
              <w:bookmarkStart w:id="1602" w:name="_Toc92188748"/>
              <w:bookmarkStart w:id="1603" w:name="_Toc92189403"/>
              <w:bookmarkStart w:id="1604" w:name="_Toc92190059"/>
              <w:bookmarkStart w:id="1605" w:name="_Toc92190715"/>
              <w:bookmarkEnd w:id="1599"/>
              <w:bookmarkEnd w:id="1600"/>
              <w:bookmarkEnd w:id="1601"/>
              <w:bookmarkEnd w:id="1602"/>
              <w:bookmarkEnd w:id="1603"/>
              <w:bookmarkEnd w:id="1604"/>
              <w:bookmarkEnd w:id="1605"/>
            </w:del>
          </w:p>
        </w:tc>
        <w:tc>
          <w:tcPr>
            <w:tcW w:w="937" w:type="dxa"/>
            <w:tcBorders>
              <w:top w:val="nil"/>
              <w:left w:val="nil"/>
              <w:bottom w:val="single" w:sz="4" w:space="0" w:color="auto"/>
              <w:right w:val="single" w:sz="4" w:space="0" w:color="auto"/>
            </w:tcBorders>
            <w:shd w:val="clear" w:color="000000" w:fill="C6E0B4"/>
            <w:noWrap/>
            <w:vAlign w:val="bottom"/>
            <w:hideMark/>
          </w:tcPr>
          <w:p w14:paraId="75CC4E1F" w14:textId="4C0B1545" w:rsidR="00067C6D" w:rsidRPr="00F86424" w:rsidDel="002739DA" w:rsidRDefault="00067C6D" w:rsidP="003228B4">
            <w:pPr>
              <w:numPr>
                <w:ilvl w:val="0"/>
                <w:numId w:val="47"/>
              </w:numPr>
              <w:spacing w:after="0" w:line="240" w:lineRule="auto"/>
              <w:jc w:val="center"/>
              <w:rPr>
                <w:del w:id="1606" w:author="anna.resch88@gmail.com" w:date="2022-01-03T16:08:00Z"/>
                <w:rFonts w:asciiTheme="majorHAnsi" w:eastAsia="Times New Roman" w:hAnsiTheme="majorHAnsi" w:cstheme="majorHAnsi"/>
                <w:color w:val="000000"/>
                <w:lang w:val="en-US" w:eastAsia="de-DE"/>
                <w:rPrChange w:id="1607" w:author="anna.resch88@gmail.com" w:date="2022-01-04T09:34:00Z">
                  <w:rPr>
                    <w:del w:id="1608" w:author="anna.resch88@gmail.com" w:date="2022-01-03T16:08:00Z"/>
                    <w:rFonts w:asciiTheme="majorHAnsi" w:eastAsia="Times New Roman" w:hAnsiTheme="majorHAnsi" w:cstheme="majorHAnsi"/>
                    <w:color w:val="000000"/>
                    <w:lang w:eastAsia="de-DE"/>
                  </w:rPr>
                </w:rPrChange>
              </w:rPr>
            </w:pPr>
            <w:del w:id="1609" w:author="anna.resch88@gmail.com" w:date="2022-01-03T16:08:00Z">
              <w:r w:rsidRPr="00F86424" w:rsidDel="002739DA">
                <w:rPr>
                  <w:rFonts w:asciiTheme="majorHAnsi" w:eastAsia="Times New Roman" w:hAnsiTheme="majorHAnsi" w:cstheme="majorHAnsi"/>
                  <w:color w:val="000000"/>
                  <w:lang w:val="en-US" w:eastAsia="de-DE"/>
                  <w:rPrChange w:id="1610" w:author="anna.resch88@gmail.com" w:date="2022-01-04T09:34:00Z">
                    <w:rPr>
                      <w:rFonts w:asciiTheme="majorHAnsi" w:eastAsia="Times New Roman" w:hAnsiTheme="majorHAnsi" w:cstheme="majorHAnsi"/>
                      <w:color w:val="000000"/>
                      <w:lang w:eastAsia="de-DE"/>
                    </w:rPr>
                  </w:rPrChange>
                </w:rPr>
                <w:delText>water</w:delText>
              </w:r>
              <w:bookmarkStart w:id="1611" w:name="_Toc92186675"/>
              <w:bookmarkStart w:id="1612" w:name="_Toc92187367"/>
              <w:bookmarkStart w:id="1613" w:name="_Toc92188059"/>
              <w:bookmarkStart w:id="1614" w:name="_Toc92188749"/>
              <w:bookmarkStart w:id="1615" w:name="_Toc92189404"/>
              <w:bookmarkStart w:id="1616" w:name="_Toc92190060"/>
              <w:bookmarkStart w:id="1617" w:name="_Toc92190716"/>
              <w:bookmarkEnd w:id="1611"/>
              <w:bookmarkEnd w:id="1612"/>
              <w:bookmarkEnd w:id="1613"/>
              <w:bookmarkEnd w:id="1614"/>
              <w:bookmarkEnd w:id="1615"/>
              <w:bookmarkEnd w:id="1616"/>
              <w:bookmarkEnd w:id="1617"/>
            </w:del>
          </w:p>
        </w:tc>
        <w:tc>
          <w:tcPr>
            <w:tcW w:w="952" w:type="dxa"/>
            <w:tcBorders>
              <w:top w:val="nil"/>
              <w:left w:val="nil"/>
              <w:bottom w:val="single" w:sz="4" w:space="0" w:color="auto"/>
              <w:right w:val="single" w:sz="4" w:space="0" w:color="auto"/>
            </w:tcBorders>
            <w:shd w:val="clear" w:color="000000" w:fill="C6E0B4"/>
            <w:noWrap/>
            <w:vAlign w:val="bottom"/>
            <w:hideMark/>
          </w:tcPr>
          <w:p w14:paraId="39DDE24A" w14:textId="7069948A" w:rsidR="00067C6D" w:rsidRPr="00F86424" w:rsidDel="002739DA" w:rsidRDefault="00067C6D" w:rsidP="003228B4">
            <w:pPr>
              <w:numPr>
                <w:ilvl w:val="0"/>
                <w:numId w:val="47"/>
              </w:numPr>
              <w:spacing w:after="0" w:line="240" w:lineRule="auto"/>
              <w:jc w:val="center"/>
              <w:rPr>
                <w:del w:id="1618" w:author="anna.resch88@gmail.com" w:date="2022-01-03T16:08:00Z"/>
                <w:rFonts w:asciiTheme="majorHAnsi" w:eastAsia="Times New Roman" w:hAnsiTheme="majorHAnsi" w:cstheme="majorHAnsi"/>
                <w:color w:val="000000"/>
                <w:lang w:val="en-US" w:eastAsia="de-DE"/>
                <w:rPrChange w:id="1619" w:author="anna.resch88@gmail.com" w:date="2022-01-04T09:34:00Z">
                  <w:rPr>
                    <w:del w:id="1620" w:author="anna.resch88@gmail.com" w:date="2022-01-03T16:08:00Z"/>
                    <w:rFonts w:asciiTheme="majorHAnsi" w:eastAsia="Times New Roman" w:hAnsiTheme="majorHAnsi" w:cstheme="majorHAnsi"/>
                    <w:color w:val="000000"/>
                    <w:lang w:eastAsia="de-DE"/>
                  </w:rPr>
                </w:rPrChange>
              </w:rPr>
            </w:pPr>
            <w:del w:id="1621" w:author="anna.resch88@gmail.com" w:date="2022-01-03T16:08:00Z">
              <w:r w:rsidRPr="00F86424" w:rsidDel="002739DA">
                <w:rPr>
                  <w:rFonts w:asciiTheme="majorHAnsi" w:eastAsia="Times New Roman" w:hAnsiTheme="majorHAnsi" w:cstheme="majorHAnsi"/>
                  <w:color w:val="000000"/>
                  <w:lang w:val="en-US" w:eastAsia="de-DE"/>
                  <w:rPrChange w:id="1622" w:author="anna.resch88@gmail.com" w:date="2022-01-04T09:34:00Z">
                    <w:rPr>
                      <w:rFonts w:asciiTheme="majorHAnsi" w:eastAsia="Times New Roman" w:hAnsiTheme="majorHAnsi" w:cstheme="majorHAnsi"/>
                      <w:color w:val="000000"/>
                      <w:lang w:eastAsia="de-DE"/>
                    </w:rPr>
                  </w:rPrChange>
                </w:rPr>
                <w:delText>RF</w:delText>
              </w:r>
              <w:bookmarkStart w:id="1623" w:name="_Toc92186676"/>
              <w:bookmarkStart w:id="1624" w:name="_Toc92187368"/>
              <w:bookmarkStart w:id="1625" w:name="_Toc92188060"/>
              <w:bookmarkStart w:id="1626" w:name="_Toc92188750"/>
              <w:bookmarkStart w:id="1627" w:name="_Toc92189405"/>
              <w:bookmarkStart w:id="1628" w:name="_Toc92190061"/>
              <w:bookmarkStart w:id="1629" w:name="_Toc92190717"/>
              <w:bookmarkEnd w:id="1623"/>
              <w:bookmarkEnd w:id="1624"/>
              <w:bookmarkEnd w:id="1625"/>
              <w:bookmarkEnd w:id="1626"/>
              <w:bookmarkEnd w:id="1627"/>
              <w:bookmarkEnd w:id="1628"/>
              <w:bookmarkEnd w:id="1629"/>
            </w:del>
          </w:p>
        </w:tc>
        <w:tc>
          <w:tcPr>
            <w:tcW w:w="1081" w:type="dxa"/>
            <w:tcBorders>
              <w:top w:val="nil"/>
              <w:left w:val="nil"/>
              <w:bottom w:val="single" w:sz="4" w:space="0" w:color="auto"/>
              <w:right w:val="single" w:sz="4" w:space="0" w:color="auto"/>
            </w:tcBorders>
            <w:shd w:val="clear" w:color="000000" w:fill="C6E0B4"/>
            <w:noWrap/>
            <w:vAlign w:val="bottom"/>
            <w:hideMark/>
          </w:tcPr>
          <w:p w14:paraId="103F016F" w14:textId="1502F9A2" w:rsidR="00067C6D" w:rsidRPr="00F86424" w:rsidDel="002739DA" w:rsidRDefault="00067C6D" w:rsidP="003228B4">
            <w:pPr>
              <w:numPr>
                <w:ilvl w:val="0"/>
                <w:numId w:val="47"/>
              </w:numPr>
              <w:spacing w:after="0" w:line="240" w:lineRule="auto"/>
              <w:jc w:val="center"/>
              <w:rPr>
                <w:del w:id="1630" w:author="anna.resch88@gmail.com" w:date="2022-01-03T16:08:00Z"/>
                <w:rFonts w:asciiTheme="majorHAnsi" w:eastAsia="Times New Roman" w:hAnsiTheme="majorHAnsi" w:cstheme="majorHAnsi"/>
                <w:color w:val="000000"/>
                <w:lang w:val="en-US" w:eastAsia="de-DE"/>
                <w:rPrChange w:id="1631" w:author="anna.resch88@gmail.com" w:date="2022-01-04T09:34:00Z">
                  <w:rPr>
                    <w:del w:id="1632" w:author="anna.resch88@gmail.com" w:date="2022-01-03T16:08:00Z"/>
                    <w:rFonts w:asciiTheme="majorHAnsi" w:eastAsia="Times New Roman" w:hAnsiTheme="majorHAnsi" w:cstheme="majorHAnsi"/>
                    <w:color w:val="000000"/>
                    <w:lang w:eastAsia="de-DE"/>
                  </w:rPr>
                </w:rPrChange>
              </w:rPr>
            </w:pPr>
            <w:del w:id="1633" w:author="anna.resch88@gmail.com" w:date="2022-01-03T16:08:00Z">
              <w:r w:rsidRPr="00F86424" w:rsidDel="002739DA">
                <w:rPr>
                  <w:rFonts w:asciiTheme="majorHAnsi" w:eastAsia="Times New Roman" w:hAnsiTheme="majorHAnsi" w:cstheme="majorHAnsi"/>
                  <w:color w:val="000000"/>
                  <w:lang w:val="en-US" w:eastAsia="de-DE"/>
                  <w:rPrChange w:id="1634" w:author="anna.resch88@gmail.com" w:date="2022-01-04T09:34:00Z">
                    <w:rPr>
                      <w:rFonts w:asciiTheme="majorHAnsi" w:eastAsia="Times New Roman" w:hAnsiTheme="majorHAnsi" w:cstheme="majorHAnsi"/>
                      <w:color w:val="000000"/>
                      <w:lang w:eastAsia="de-DE"/>
                    </w:rPr>
                  </w:rPrChange>
                </w:rPr>
                <w:delText>25.4</w:delText>
              </w:r>
              <w:bookmarkStart w:id="1635" w:name="_Toc92186677"/>
              <w:bookmarkStart w:id="1636" w:name="_Toc92187369"/>
              <w:bookmarkStart w:id="1637" w:name="_Toc92188061"/>
              <w:bookmarkStart w:id="1638" w:name="_Toc92188751"/>
              <w:bookmarkStart w:id="1639" w:name="_Toc92189406"/>
              <w:bookmarkStart w:id="1640" w:name="_Toc92190062"/>
              <w:bookmarkStart w:id="1641" w:name="_Toc92190718"/>
              <w:bookmarkEnd w:id="1635"/>
              <w:bookmarkEnd w:id="1636"/>
              <w:bookmarkEnd w:id="1637"/>
              <w:bookmarkEnd w:id="1638"/>
              <w:bookmarkEnd w:id="1639"/>
              <w:bookmarkEnd w:id="1640"/>
              <w:bookmarkEnd w:id="1641"/>
            </w:del>
          </w:p>
        </w:tc>
        <w:tc>
          <w:tcPr>
            <w:tcW w:w="1349" w:type="dxa"/>
            <w:tcBorders>
              <w:top w:val="nil"/>
              <w:left w:val="nil"/>
              <w:bottom w:val="single" w:sz="4" w:space="0" w:color="auto"/>
              <w:right w:val="single" w:sz="4" w:space="0" w:color="auto"/>
            </w:tcBorders>
            <w:shd w:val="clear" w:color="000000" w:fill="C6E0B4"/>
            <w:noWrap/>
            <w:vAlign w:val="bottom"/>
            <w:hideMark/>
          </w:tcPr>
          <w:p w14:paraId="5C26BCEA" w14:textId="6E868766" w:rsidR="00067C6D" w:rsidRPr="00F86424" w:rsidDel="002739DA" w:rsidRDefault="00067C6D" w:rsidP="003228B4">
            <w:pPr>
              <w:numPr>
                <w:ilvl w:val="0"/>
                <w:numId w:val="47"/>
              </w:numPr>
              <w:spacing w:after="0" w:line="240" w:lineRule="auto"/>
              <w:jc w:val="center"/>
              <w:rPr>
                <w:del w:id="1642" w:author="anna.resch88@gmail.com" w:date="2022-01-03T16:08:00Z"/>
                <w:rFonts w:asciiTheme="majorHAnsi" w:eastAsia="Times New Roman" w:hAnsiTheme="majorHAnsi" w:cstheme="majorHAnsi"/>
                <w:color w:val="000000"/>
                <w:lang w:val="en-US" w:eastAsia="de-DE"/>
                <w:rPrChange w:id="1643" w:author="anna.resch88@gmail.com" w:date="2022-01-04T09:34:00Z">
                  <w:rPr>
                    <w:del w:id="1644" w:author="anna.resch88@gmail.com" w:date="2022-01-03T16:08:00Z"/>
                    <w:rFonts w:asciiTheme="majorHAnsi" w:eastAsia="Times New Roman" w:hAnsiTheme="majorHAnsi" w:cstheme="majorHAnsi"/>
                    <w:color w:val="000000"/>
                    <w:lang w:eastAsia="de-DE"/>
                  </w:rPr>
                </w:rPrChange>
              </w:rPr>
            </w:pPr>
            <w:del w:id="1645" w:author="anna.resch88@gmail.com" w:date="2022-01-03T16:08:00Z">
              <w:r w:rsidRPr="00F86424" w:rsidDel="002739DA">
                <w:rPr>
                  <w:rFonts w:asciiTheme="majorHAnsi" w:eastAsia="Times New Roman" w:hAnsiTheme="majorHAnsi" w:cstheme="majorHAnsi"/>
                  <w:color w:val="000000"/>
                  <w:lang w:val="en-US" w:eastAsia="de-DE"/>
                  <w:rPrChange w:id="1646" w:author="anna.resch88@gmail.com" w:date="2022-01-04T09:34:00Z">
                    <w:rPr>
                      <w:rFonts w:asciiTheme="majorHAnsi" w:eastAsia="Times New Roman" w:hAnsiTheme="majorHAnsi" w:cstheme="majorHAnsi"/>
                      <w:color w:val="000000"/>
                      <w:lang w:eastAsia="de-DE"/>
                    </w:rPr>
                  </w:rPrChange>
                </w:rPr>
                <w:delText>15</w:delText>
              </w:r>
              <w:bookmarkStart w:id="1647" w:name="_Toc92186678"/>
              <w:bookmarkStart w:id="1648" w:name="_Toc92187370"/>
              <w:bookmarkStart w:id="1649" w:name="_Toc92188062"/>
              <w:bookmarkStart w:id="1650" w:name="_Toc92188752"/>
              <w:bookmarkStart w:id="1651" w:name="_Toc92189407"/>
              <w:bookmarkStart w:id="1652" w:name="_Toc92190063"/>
              <w:bookmarkStart w:id="1653" w:name="_Toc92190719"/>
              <w:bookmarkEnd w:id="1647"/>
              <w:bookmarkEnd w:id="1648"/>
              <w:bookmarkEnd w:id="1649"/>
              <w:bookmarkEnd w:id="1650"/>
              <w:bookmarkEnd w:id="1651"/>
              <w:bookmarkEnd w:id="1652"/>
              <w:bookmarkEnd w:id="1653"/>
            </w:del>
          </w:p>
        </w:tc>
        <w:tc>
          <w:tcPr>
            <w:tcW w:w="892" w:type="dxa"/>
            <w:tcBorders>
              <w:top w:val="nil"/>
              <w:left w:val="nil"/>
              <w:bottom w:val="single" w:sz="4" w:space="0" w:color="auto"/>
              <w:right w:val="single" w:sz="4" w:space="0" w:color="auto"/>
            </w:tcBorders>
            <w:shd w:val="clear" w:color="000000" w:fill="C6E0B4"/>
            <w:noWrap/>
            <w:vAlign w:val="bottom"/>
            <w:hideMark/>
          </w:tcPr>
          <w:p w14:paraId="552A42AF" w14:textId="76EBF769" w:rsidR="00067C6D" w:rsidRPr="00F86424" w:rsidDel="002739DA" w:rsidRDefault="00067C6D" w:rsidP="003228B4">
            <w:pPr>
              <w:numPr>
                <w:ilvl w:val="0"/>
                <w:numId w:val="47"/>
              </w:numPr>
              <w:spacing w:after="0" w:line="240" w:lineRule="auto"/>
              <w:jc w:val="center"/>
              <w:rPr>
                <w:del w:id="1654" w:author="anna.resch88@gmail.com" w:date="2022-01-03T16:08:00Z"/>
                <w:rFonts w:asciiTheme="majorHAnsi" w:eastAsia="Times New Roman" w:hAnsiTheme="majorHAnsi" w:cstheme="majorHAnsi"/>
                <w:color w:val="000000"/>
                <w:lang w:val="en-US" w:eastAsia="de-DE"/>
                <w:rPrChange w:id="1655" w:author="anna.resch88@gmail.com" w:date="2022-01-04T09:34:00Z">
                  <w:rPr>
                    <w:del w:id="1656" w:author="anna.resch88@gmail.com" w:date="2022-01-03T16:08:00Z"/>
                    <w:rFonts w:asciiTheme="majorHAnsi" w:eastAsia="Times New Roman" w:hAnsiTheme="majorHAnsi" w:cstheme="majorHAnsi"/>
                    <w:color w:val="000000"/>
                    <w:lang w:eastAsia="de-DE"/>
                  </w:rPr>
                </w:rPrChange>
              </w:rPr>
            </w:pPr>
            <w:del w:id="1657" w:author="anna.resch88@gmail.com" w:date="2022-01-03T16:08:00Z">
              <w:r w:rsidRPr="00F86424" w:rsidDel="002739DA">
                <w:rPr>
                  <w:rFonts w:asciiTheme="majorHAnsi" w:eastAsia="Times New Roman" w:hAnsiTheme="majorHAnsi" w:cstheme="majorHAnsi"/>
                  <w:color w:val="000000"/>
                  <w:lang w:val="en-US" w:eastAsia="de-DE"/>
                  <w:rPrChange w:id="1658" w:author="anna.resch88@gmail.com" w:date="2022-01-04T09:34:00Z">
                    <w:rPr>
                      <w:rFonts w:asciiTheme="majorHAnsi" w:eastAsia="Times New Roman" w:hAnsiTheme="majorHAnsi" w:cstheme="majorHAnsi"/>
                      <w:color w:val="000000"/>
                      <w:lang w:eastAsia="de-DE"/>
                    </w:rPr>
                  </w:rPrChange>
                </w:rPr>
                <w:delText>85.47</w:delText>
              </w:r>
              <w:bookmarkStart w:id="1659" w:name="_Toc92186679"/>
              <w:bookmarkStart w:id="1660" w:name="_Toc92187371"/>
              <w:bookmarkStart w:id="1661" w:name="_Toc92188063"/>
              <w:bookmarkStart w:id="1662" w:name="_Toc92188753"/>
              <w:bookmarkStart w:id="1663" w:name="_Toc92189408"/>
              <w:bookmarkStart w:id="1664" w:name="_Toc92190064"/>
              <w:bookmarkStart w:id="1665" w:name="_Toc92190720"/>
              <w:bookmarkEnd w:id="1659"/>
              <w:bookmarkEnd w:id="1660"/>
              <w:bookmarkEnd w:id="1661"/>
              <w:bookmarkEnd w:id="1662"/>
              <w:bookmarkEnd w:id="1663"/>
              <w:bookmarkEnd w:id="1664"/>
              <w:bookmarkEnd w:id="1665"/>
            </w:del>
          </w:p>
        </w:tc>
        <w:tc>
          <w:tcPr>
            <w:tcW w:w="743" w:type="dxa"/>
            <w:tcBorders>
              <w:top w:val="nil"/>
              <w:left w:val="nil"/>
              <w:bottom w:val="single" w:sz="4" w:space="0" w:color="auto"/>
              <w:right w:val="nil"/>
            </w:tcBorders>
            <w:shd w:val="clear" w:color="000000" w:fill="C6E0B4"/>
            <w:noWrap/>
            <w:vAlign w:val="bottom"/>
            <w:hideMark/>
          </w:tcPr>
          <w:p w14:paraId="514D2012" w14:textId="15CA8664" w:rsidR="00067C6D" w:rsidRPr="00F86424" w:rsidDel="002739DA" w:rsidRDefault="00067C6D" w:rsidP="003228B4">
            <w:pPr>
              <w:numPr>
                <w:ilvl w:val="0"/>
                <w:numId w:val="47"/>
              </w:numPr>
              <w:spacing w:after="0" w:line="240" w:lineRule="auto"/>
              <w:jc w:val="center"/>
              <w:rPr>
                <w:del w:id="1666" w:author="anna.resch88@gmail.com" w:date="2022-01-03T16:08:00Z"/>
                <w:rFonts w:asciiTheme="majorHAnsi" w:eastAsia="Times New Roman" w:hAnsiTheme="majorHAnsi" w:cstheme="majorHAnsi"/>
                <w:color w:val="000000"/>
                <w:lang w:val="en-US" w:eastAsia="de-DE"/>
                <w:rPrChange w:id="1667" w:author="anna.resch88@gmail.com" w:date="2022-01-04T09:34:00Z">
                  <w:rPr>
                    <w:del w:id="1668" w:author="anna.resch88@gmail.com" w:date="2022-01-03T16:08:00Z"/>
                    <w:rFonts w:asciiTheme="majorHAnsi" w:eastAsia="Times New Roman" w:hAnsiTheme="majorHAnsi" w:cstheme="majorHAnsi"/>
                    <w:color w:val="000000"/>
                    <w:lang w:eastAsia="de-DE"/>
                  </w:rPr>
                </w:rPrChange>
              </w:rPr>
            </w:pPr>
            <w:del w:id="1669" w:author="anna.resch88@gmail.com" w:date="2022-01-03T16:08:00Z">
              <w:r w:rsidRPr="00F86424" w:rsidDel="002739DA">
                <w:rPr>
                  <w:rFonts w:asciiTheme="majorHAnsi" w:eastAsia="Times New Roman" w:hAnsiTheme="majorHAnsi" w:cstheme="majorHAnsi"/>
                  <w:color w:val="000000"/>
                  <w:lang w:val="en-US" w:eastAsia="de-DE"/>
                  <w:rPrChange w:id="1670" w:author="anna.resch88@gmail.com" w:date="2022-01-04T09:34:00Z">
                    <w:rPr>
                      <w:rFonts w:asciiTheme="majorHAnsi" w:eastAsia="Times New Roman" w:hAnsiTheme="majorHAnsi" w:cstheme="majorHAnsi"/>
                      <w:color w:val="000000"/>
                      <w:lang w:eastAsia="de-DE"/>
                    </w:rPr>
                  </w:rPrChange>
                </w:rPr>
                <w:delText>3.96</w:delText>
              </w:r>
              <w:bookmarkStart w:id="1671" w:name="_Toc92186680"/>
              <w:bookmarkStart w:id="1672" w:name="_Toc92187372"/>
              <w:bookmarkStart w:id="1673" w:name="_Toc92188064"/>
              <w:bookmarkStart w:id="1674" w:name="_Toc92188754"/>
              <w:bookmarkStart w:id="1675" w:name="_Toc92189409"/>
              <w:bookmarkStart w:id="1676" w:name="_Toc92190065"/>
              <w:bookmarkStart w:id="1677" w:name="_Toc92190721"/>
              <w:bookmarkEnd w:id="1671"/>
              <w:bookmarkEnd w:id="1672"/>
              <w:bookmarkEnd w:id="1673"/>
              <w:bookmarkEnd w:id="1674"/>
              <w:bookmarkEnd w:id="1675"/>
              <w:bookmarkEnd w:id="1676"/>
              <w:bookmarkEnd w:id="1677"/>
            </w:del>
          </w:p>
        </w:tc>
        <w:tc>
          <w:tcPr>
            <w:tcW w:w="989" w:type="dxa"/>
            <w:tcBorders>
              <w:top w:val="nil"/>
              <w:left w:val="single" w:sz="4" w:space="0" w:color="auto"/>
              <w:bottom w:val="nil"/>
              <w:right w:val="single" w:sz="4" w:space="0" w:color="auto"/>
            </w:tcBorders>
            <w:shd w:val="clear" w:color="000000" w:fill="C6E0B4"/>
            <w:noWrap/>
            <w:vAlign w:val="bottom"/>
            <w:hideMark/>
          </w:tcPr>
          <w:p w14:paraId="16D42CFB" w14:textId="2B5C170D" w:rsidR="00067C6D" w:rsidRPr="00F86424" w:rsidDel="002739DA" w:rsidRDefault="00067C6D" w:rsidP="003228B4">
            <w:pPr>
              <w:numPr>
                <w:ilvl w:val="0"/>
                <w:numId w:val="47"/>
              </w:numPr>
              <w:spacing w:after="0" w:line="240" w:lineRule="auto"/>
              <w:jc w:val="center"/>
              <w:rPr>
                <w:del w:id="1678" w:author="anna.resch88@gmail.com" w:date="2022-01-03T16:08:00Z"/>
                <w:rFonts w:asciiTheme="majorHAnsi" w:eastAsia="Times New Roman" w:hAnsiTheme="majorHAnsi" w:cstheme="majorHAnsi"/>
                <w:color w:val="000000"/>
                <w:lang w:val="en-US" w:eastAsia="de-DE"/>
                <w:rPrChange w:id="1679" w:author="anna.resch88@gmail.com" w:date="2022-01-04T09:34:00Z">
                  <w:rPr>
                    <w:del w:id="1680" w:author="anna.resch88@gmail.com" w:date="2022-01-03T16:08:00Z"/>
                    <w:rFonts w:asciiTheme="majorHAnsi" w:eastAsia="Times New Roman" w:hAnsiTheme="majorHAnsi" w:cstheme="majorHAnsi"/>
                    <w:color w:val="000000"/>
                    <w:lang w:eastAsia="de-DE"/>
                  </w:rPr>
                </w:rPrChange>
              </w:rPr>
            </w:pPr>
            <w:del w:id="1681" w:author="anna.resch88@gmail.com" w:date="2022-01-03T16:08:00Z">
              <w:r w:rsidRPr="00F86424" w:rsidDel="002739DA">
                <w:rPr>
                  <w:rFonts w:asciiTheme="majorHAnsi" w:eastAsia="Times New Roman" w:hAnsiTheme="majorHAnsi" w:cstheme="majorHAnsi"/>
                  <w:color w:val="000000"/>
                  <w:lang w:val="en-US" w:eastAsia="de-DE"/>
                  <w:rPrChange w:id="1682" w:author="anna.resch88@gmail.com" w:date="2022-01-04T09:34:00Z">
                    <w:rPr>
                      <w:rFonts w:asciiTheme="majorHAnsi" w:eastAsia="Times New Roman" w:hAnsiTheme="majorHAnsi" w:cstheme="majorHAnsi"/>
                      <w:color w:val="000000"/>
                      <w:lang w:eastAsia="de-DE"/>
                    </w:rPr>
                  </w:rPrChange>
                </w:rPr>
                <w:delText>100.84</w:delText>
              </w:r>
              <w:bookmarkStart w:id="1683" w:name="_Toc92186681"/>
              <w:bookmarkStart w:id="1684" w:name="_Toc92187373"/>
              <w:bookmarkStart w:id="1685" w:name="_Toc92188065"/>
              <w:bookmarkStart w:id="1686" w:name="_Toc92188755"/>
              <w:bookmarkStart w:id="1687" w:name="_Toc92189410"/>
              <w:bookmarkStart w:id="1688" w:name="_Toc92190066"/>
              <w:bookmarkStart w:id="1689" w:name="_Toc92190722"/>
              <w:bookmarkEnd w:id="1683"/>
              <w:bookmarkEnd w:id="1684"/>
              <w:bookmarkEnd w:id="1685"/>
              <w:bookmarkEnd w:id="1686"/>
              <w:bookmarkEnd w:id="1687"/>
              <w:bookmarkEnd w:id="1688"/>
              <w:bookmarkEnd w:id="1689"/>
            </w:del>
          </w:p>
        </w:tc>
        <w:tc>
          <w:tcPr>
            <w:tcW w:w="898" w:type="dxa"/>
            <w:tcBorders>
              <w:top w:val="nil"/>
              <w:left w:val="nil"/>
              <w:bottom w:val="nil"/>
              <w:right w:val="single" w:sz="4" w:space="0" w:color="auto"/>
            </w:tcBorders>
            <w:shd w:val="clear" w:color="000000" w:fill="C6E0B4"/>
            <w:noWrap/>
            <w:vAlign w:val="bottom"/>
            <w:hideMark/>
          </w:tcPr>
          <w:p w14:paraId="64CE55E0" w14:textId="52C5F47A" w:rsidR="00067C6D" w:rsidRPr="00F86424" w:rsidDel="002739DA" w:rsidRDefault="00067C6D" w:rsidP="003228B4">
            <w:pPr>
              <w:numPr>
                <w:ilvl w:val="0"/>
                <w:numId w:val="47"/>
              </w:numPr>
              <w:spacing w:after="0" w:line="240" w:lineRule="auto"/>
              <w:jc w:val="center"/>
              <w:rPr>
                <w:del w:id="1690" w:author="anna.resch88@gmail.com" w:date="2022-01-03T16:08:00Z"/>
                <w:rFonts w:asciiTheme="majorHAnsi" w:eastAsia="Times New Roman" w:hAnsiTheme="majorHAnsi" w:cstheme="majorHAnsi"/>
                <w:color w:val="000000"/>
                <w:lang w:val="en-US" w:eastAsia="de-DE"/>
                <w:rPrChange w:id="1691" w:author="anna.resch88@gmail.com" w:date="2022-01-04T09:34:00Z">
                  <w:rPr>
                    <w:del w:id="1692" w:author="anna.resch88@gmail.com" w:date="2022-01-03T16:08:00Z"/>
                    <w:rFonts w:asciiTheme="majorHAnsi" w:eastAsia="Times New Roman" w:hAnsiTheme="majorHAnsi" w:cstheme="majorHAnsi"/>
                    <w:color w:val="000000"/>
                    <w:lang w:eastAsia="de-DE"/>
                  </w:rPr>
                </w:rPrChange>
              </w:rPr>
            </w:pPr>
            <w:del w:id="1693" w:author="anna.resch88@gmail.com" w:date="2022-01-03T16:08:00Z">
              <w:r w:rsidRPr="00F86424" w:rsidDel="002739DA">
                <w:rPr>
                  <w:rFonts w:asciiTheme="majorHAnsi" w:eastAsia="Times New Roman" w:hAnsiTheme="majorHAnsi" w:cstheme="majorHAnsi"/>
                  <w:color w:val="000000"/>
                  <w:lang w:val="en-US" w:eastAsia="de-DE"/>
                  <w:rPrChange w:id="1694" w:author="anna.resch88@gmail.com" w:date="2022-01-04T09:34:00Z">
                    <w:rPr>
                      <w:rFonts w:asciiTheme="majorHAnsi" w:eastAsia="Times New Roman" w:hAnsiTheme="majorHAnsi" w:cstheme="majorHAnsi"/>
                      <w:color w:val="000000"/>
                      <w:lang w:eastAsia="de-DE"/>
                    </w:rPr>
                  </w:rPrChange>
                </w:rPr>
                <w:delText>15.84</w:delText>
              </w:r>
              <w:bookmarkStart w:id="1695" w:name="_Toc92186682"/>
              <w:bookmarkStart w:id="1696" w:name="_Toc92187374"/>
              <w:bookmarkStart w:id="1697" w:name="_Toc92188066"/>
              <w:bookmarkStart w:id="1698" w:name="_Toc92188756"/>
              <w:bookmarkStart w:id="1699" w:name="_Toc92189411"/>
              <w:bookmarkStart w:id="1700" w:name="_Toc92190067"/>
              <w:bookmarkStart w:id="1701" w:name="_Toc92190723"/>
              <w:bookmarkEnd w:id="1695"/>
              <w:bookmarkEnd w:id="1696"/>
              <w:bookmarkEnd w:id="1697"/>
              <w:bookmarkEnd w:id="1698"/>
              <w:bookmarkEnd w:id="1699"/>
              <w:bookmarkEnd w:id="1700"/>
              <w:bookmarkEnd w:id="1701"/>
            </w:del>
          </w:p>
        </w:tc>
        <w:bookmarkStart w:id="1702" w:name="_Toc92186683"/>
        <w:bookmarkStart w:id="1703" w:name="_Toc92187375"/>
        <w:bookmarkStart w:id="1704" w:name="_Toc92188067"/>
        <w:bookmarkStart w:id="1705" w:name="_Toc92188757"/>
        <w:bookmarkStart w:id="1706" w:name="_Toc92189412"/>
        <w:bookmarkStart w:id="1707" w:name="_Toc92190068"/>
        <w:bookmarkStart w:id="1708" w:name="_Toc92190724"/>
        <w:bookmarkEnd w:id="1702"/>
        <w:bookmarkEnd w:id="1703"/>
        <w:bookmarkEnd w:id="1704"/>
        <w:bookmarkEnd w:id="1705"/>
        <w:bookmarkEnd w:id="1706"/>
        <w:bookmarkEnd w:id="1707"/>
        <w:bookmarkEnd w:id="1708"/>
      </w:tr>
      <w:tr w:rsidR="00067C6D" w:rsidRPr="009E3BE9" w:rsidDel="002739DA" w14:paraId="3AACF33E" w14:textId="3CD6CA69" w:rsidTr="00D830B0">
        <w:trPr>
          <w:trHeight w:val="290"/>
          <w:del w:id="17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4553631E" w14:textId="39E5D44C" w:rsidR="00067C6D" w:rsidRPr="00F86424" w:rsidDel="002739DA" w:rsidRDefault="00067C6D" w:rsidP="003228B4">
            <w:pPr>
              <w:numPr>
                <w:ilvl w:val="0"/>
                <w:numId w:val="47"/>
              </w:numPr>
              <w:spacing w:after="0" w:line="240" w:lineRule="auto"/>
              <w:jc w:val="both"/>
              <w:rPr>
                <w:del w:id="1710" w:author="anna.resch88@gmail.com" w:date="2022-01-03T16:08:00Z"/>
                <w:rFonts w:asciiTheme="majorHAnsi" w:eastAsia="Times New Roman" w:hAnsiTheme="majorHAnsi" w:cstheme="majorHAnsi"/>
                <w:color w:val="000000"/>
                <w:lang w:val="en-US" w:eastAsia="de-DE"/>
                <w:rPrChange w:id="1711" w:author="anna.resch88@gmail.com" w:date="2022-01-04T09:34:00Z">
                  <w:rPr>
                    <w:del w:id="1712" w:author="anna.resch88@gmail.com" w:date="2022-01-03T16:08:00Z"/>
                    <w:rFonts w:asciiTheme="majorHAnsi" w:eastAsia="Times New Roman" w:hAnsiTheme="majorHAnsi" w:cstheme="majorHAnsi"/>
                    <w:color w:val="000000"/>
                    <w:lang w:eastAsia="de-DE"/>
                  </w:rPr>
                </w:rPrChange>
              </w:rPr>
            </w:pPr>
            <w:del w:id="1713" w:author="anna.resch88@gmail.com" w:date="2022-01-03T16:08:00Z">
              <w:r w:rsidRPr="00F86424" w:rsidDel="002739DA">
                <w:rPr>
                  <w:rFonts w:asciiTheme="majorHAnsi" w:eastAsia="Times New Roman" w:hAnsiTheme="majorHAnsi" w:cstheme="majorHAnsi"/>
                  <w:color w:val="000000"/>
                  <w:lang w:val="en-US" w:eastAsia="de-DE"/>
                  <w:rPrChange w:id="1714" w:author="anna.resch88@gmail.com" w:date="2022-01-04T09:34:00Z">
                    <w:rPr>
                      <w:rFonts w:asciiTheme="majorHAnsi" w:eastAsia="Times New Roman" w:hAnsiTheme="majorHAnsi" w:cstheme="majorHAnsi"/>
                      <w:color w:val="000000"/>
                      <w:lang w:eastAsia="de-DE"/>
                    </w:rPr>
                  </w:rPrChange>
                </w:rPr>
                <w:delText>ULD-V20-ULD, sample 3</w:delText>
              </w:r>
              <w:bookmarkStart w:id="1715" w:name="_Toc92186684"/>
              <w:bookmarkStart w:id="1716" w:name="_Toc92187376"/>
              <w:bookmarkStart w:id="1717" w:name="_Toc92188068"/>
              <w:bookmarkStart w:id="1718" w:name="_Toc92188758"/>
              <w:bookmarkStart w:id="1719" w:name="_Toc92189413"/>
              <w:bookmarkStart w:id="1720" w:name="_Toc92190069"/>
              <w:bookmarkStart w:id="1721" w:name="_Toc92190725"/>
              <w:bookmarkEnd w:id="1715"/>
              <w:bookmarkEnd w:id="1716"/>
              <w:bookmarkEnd w:id="1717"/>
              <w:bookmarkEnd w:id="1718"/>
              <w:bookmarkEnd w:id="1719"/>
              <w:bookmarkEnd w:id="1720"/>
              <w:bookmarkEnd w:id="1721"/>
            </w:del>
          </w:p>
        </w:tc>
        <w:tc>
          <w:tcPr>
            <w:tcW w:w="859" w:type="dxa"/>
            <w:tcBorders>
              <w:top w:val="nil"/>
              <w:left w:val="nil"/>
              <w:bottom w:val="single" w:sz="4" w:space="0" w:color="auto"/>
              <w:right w:val="single" w:sz="4" w:space="0" w:color="auto"/>
            </w:tcBorders>
            <w:shd w:val="clear" w:color="000000" w:fill="C6E0B4"/>
            <w:noWrap/>
            <w:vAlign w:val="bottom"/>
            <w:hideMark/>
          </w:tcPr>
          <w:p w14:paraId="2B0E4BD8" w14:textId="5BC0A123" w:rsidR="00067C6D" w:rsidRPr="00F86424" w:rsidDel="002739DA" w:rsidRDefault="00067C6D" w:rsidP="003228B4">
            <w:pPr>
              <w:numPr>
                <w:ilvl w:val="0"/>
                <w:numId w:val="47"/>
              </w:numPr>
              <w:spacing w:after="0" w:line="240" w:lineRule="auto"/>
              <w:jc w:val="center"/>
              <w:rPr>
                <w:del w:id="1722" w:author="anna.resch88@gmail.com" w:date="2022-01-03T16:08:00Z"/>
                <w:rFonts w:asciiTheme="majorHAnsi" w:eastAsia="Times New Roman" w:hAnsiTheme="majorHAnsi" w:cstheme="majorHAnsi"/>
                <w:color w:val="000000"/>
                <w:lang w:val="en-US" w:eastAsia="de-DE"/>
                <w:rPrChange w:id="1723" w:author="anna.resch88@gmail.com" w:date="2022-01-04T09:34:00Z">
                  <w:rPr>
                    <w:del w:id="1724" w:author="anna.resch88@gmail.com" w:date="2022-01-03T16:08:00Z"/>
                    <w:rFonts w:asciiTheme="majorHAnsi" w:eastAsia="Times New Roman" w:hAnsiTheme="majorHAnsi" w:cstheme="majorHAnsi"/>
                    <w:color w:val="000000"/>
                    <w:lang w:eastAsia="de-DE"/>
                  </w:rPr>
                </w:rPrChange>
              </w:rPr>
            </w:pPr>
            <w:del w:id="1725" w:author="anna.resch88@gmail.com" w:date="2022-01-03T16:08:00Z">
              <w:r w:rsidRPr="00F86424" w:rsidDel="002739DA">
                <w:rPr>
                  <w:rFonts w:asciiTheme="majorHAnsi" w:eastAsia="Times New Roman" w:hAnsiTheme="majorHAnsi" w:cstheme="majorHAnsi"/>
                  <w:color w:val="000000"/>
                  <w:lang w:val="en-US" w:eastAsia="de-DE"/>
                  <w:rPrChange w:id="1726" w:author="anna.resch88@gmail.com" w:date="2022-01-04T09:34:00Z">
                    <w:rPr>
                      <w:rFonts w:asciiTheme="majorHAnsi" w:eastAsia="Times New Roman" w:hAnsiTheme="majorHAnsi" w:cstheme="majorHAnsi"/>
                      <w:color w:val="000000"/>
                      <w:lang w:eastAsia="de-DE"/>
                    </w:rPr>
                  </w:rPrChange>
                </w:rPr>
                <w:delText>15%</w:delText>
              </w:r>
              <w:bookmarkStart w:id="1727" w:name="_Toc92186685"/>
              <w:bookmarkStart w:id="1728" w:name="_Toc92187377"/>
              <w:bookmarkStart w:id="1729" w:name="_Toc92188069"/>
              <w:bookmarkStart w:id="1730" w:name="_Toc92188759"/>
              <w:bookmarkStart w:id="1731" w:name="_Toc92189414"/>
              <w:bookmarkStart w:id="1732" w:name="_Toc92190070"/>
              <w:bookmarkStart w:id="1733" w:name="_Toc92190726"/>
              <w:bookmarkEnd w:id="1727"/>
              <w:bookmarkEnd w:id="1728"/>
              <w:bookmarkEnd w:id="1729"/>
              <w:bookmarkEnd w:id="1730"/>
              <w:bookmarkEnd w:id="1731"/>
              <w:bookmarkEnd w:id="1732"/>
              <w:bookmarkEnd w:id="1733"/>
            </w:del>
          </w:p>
        </w:tc>
        <w:tc>
          <w:tcPr>
            <w:tcW w:w="937" w:type="dxa"/>
            <w:tcBorders>
              <w:top w:val="nil"/>
              <w:left w:val="nil"/>
              <w:bottom w:val="single" w:sz="4" w:space="0" w:color="auto"/>
              <w:right w:val="single" w:sz="4" w:space="0" w:color="auto"/>
            </w:tcBorders>
            <w:shd w:val="clear" w:color="000000" w:fill="C6E0B4"/>
            <w:noWrap/>
            <w:vAlign w:val="bottom"/>
            <w:hideMark/>
          </w:tcPr>
          <w:p w14:paraId="5E805E0E" w14:textId="01D5E973" w:rsidR="00067C6D" w:rsidRPr="00F86424" w:rsidDel="002739DA" w:rsidRDefault="00067C6D" w:rsidP="003228B4">
            <w:pPr>
              <w:numPr>
                <w:ilvl w:val="0"/>
                <w:numId w:val="47"/>
              </w:numPr>
              <w:spacing w:after="0" w:line="240" w:lineRule="auto"/>
              <w:jc w:val="center"/>
              <w:rPr>
                <w:del w:id="1734" w:author="anna.resch88@gmail.com" w:date="2022-01-03T16:08:00Z"/>
                <w:rFonts w:asciiTheme="majorHAnsi" w:eastAsia="Times New Roman" w:hAnsiTheme="majorHAnsi" w:cstheme="majorHAnsi"/>
                <w:color w:val="000000"/>
                <w:lang w:val="en-US" w:eastAsia="de-DE"/>
                <w:rPrChange w:id="1735" w:author="anna.resch88@gmail.com" w:date="2022-01-04T09:34:00Z">
                  <w:rPr>
                    <w:del w:id="1736" w:author="anna.resch88@gmail.com" w:date="2022-01-03T16:08:00Z"/>
                    <w:rFonts w:asciiTheme="majorHAnsi" w:eastAsia="Times New Roman" w:hAnsiTheme="majorHAnsi" w:cstheme="majorHAnsi"/>
                    <w:color w:val="000000"/>
                    <w:lang w:eastAsia="de-DE"/>
                  </w:rPr>
                </w:rPrChange>
              </w:rPr>
            </w:pPr>
            <w:del w:id="1737" w:author="anna.resch88@gmail.com" w:date="2022-01-03T16:08:00Z">
              <w:r w:rsidRPr="00F86424" w:rsidDel="002739DA">
                <w:rPr>
                  <w:rFonts w:asciiTheme="majorHAnsi" w:eastAsia="Times New Roman" w:hAnsiTheme="majorHAnsi" w:cstheme="majorHAnsi"/>
                  <w:color w:val="000000"/>
                  <w:lang w:val="en-US" w:eastAsia="de-DE"/>
                  <w:rPrChange w:id="1738" w:author="anna.resch88@gmail.com" w:date="2022-01-04T09:34:00Z">
                    <w:rPr>
                      <w:rFonts w:asciiTheme="majorHAnsi" w:eastAsia="Times New Roman" w:hAnsiTheme="majorHAnsi" w:cstheme="majorHAnsi"/>
                      <w:color w:val="000000"/>
                      <w:lang w:eastAsia="de-DE"/>
                    </w:rPr>
                  </w:rPrChange>
                </w:rPr>
                <w:delText>water</w:delText>
              </w:r>
              <w:bookmarkStart w:id="1739" w:name="_Toc92186686"/>
              <w:bookmarkStart w:id="1740" w:name="_Toc92187378"/>
              <w:bookmarkStart w:id="1741" w:name="_Toc92188070"/>
              <w:bookmarkStart w:id="1742" w:name="_Toc92188760"/>
              <w:bookmarkStart w:id="1743" w:name="_Toc92189415"/>
              <w:bookmarkStart w:id="1744" w:name="_Toc92190071"/>
              <w:bookmarkStart w:id="1745" w:name="_Toc92190727"/>
              <w:bookmarkEnd w:id="1739"/>
              <w:bookmarkEnd w:id="1740"/>
              <w:bookmarkEnd w:id="1741"/>
              <w:bookmarkEnd w:id="1742"/>
              <w:bookmarkEnd w:id="1743"/>
              <w:bookmarkEnd w:id="1744"/>
              <w:bookmarkEnd w:id="1745"/>
            </w:del>
          </w:p>
        </w:tc>
        <w:tc>
          <w:tcPr>
            <w:tcW w:w="952" w:type="dxa"/>
            <w:tcBorders>
              <w:top w:val="nil"/>
              <w:left w:val="nil"/>
              <w:bottom w:val="single" w:sz="4" w:space="0" w:color="auto"/>
              <w:right w:val="single" w:sz="4" w:space="0" w:color="auto"/>
            </w:tcBorders>
            <w:shd w:val="clear" w:color="000000" w:fill="C6E0B4"/>
            <w:noWrap/>
            <w:vAlign w:val="bottom"/>
            <w:hideMark/>
          </w:tcPr>
          <w:p w14:paraId="7DA52EF3" w14:textId="1B8BD1BD" w:rsidR="00067C6D" w:rsidRPr="00F86424" w:rsidDel="002739DA" w:rsidRDefault="00067C6D" w:rsidP="003228B4">
            <w:pPr>
              <w:numPr>
                <w:ilvl w:val="0"/>
                <w:numId w:val="47"/>
              </w:numPr>
              <w:spacing w:after="0" w:line="240" w:lineRule="auto"/>
              <w:jc w:val="center"/>
              <w:rPr>
                <w:del w:id="1746" w:author="anna.resch88@gmail.com" w:date="2022-01-03T16:08:00Z"/>
                <w:rFonts w:asciiTheme="majorHAnsi" w:eastAsia="Times New Roman" w:hAnsiTheme="majorHAnsi" w:cstheme="majorHAnsi"/>
                <w:color w:val="000000"/>
                <w:lang w:val="en-US" w:eastAsia="de-DE"/>
                <w:rPrChange w:id="1747" w:author="anna.resch88@gmail.com" w:date="2022-01-04T09:34:00Z">
                  <w:rPr>
                    <w:del w:id="1748" w:author="anna.resch88@gmail.com" w:date="2022-01-03T16:08:00Z"/>
                    <w:rFonts w:asciiTheme="majorHAnsi" w:eastAsia="Times New Roman" w:hAnsiTheme="majorHAnsi" w:cstheme="majorHAnsi"/>
                    <w:color w:val="000000"/>
                    <w:lang w:eastAsia="de-DE"/>
                  </w:rPr>
                </w:rPrChange>
              </w:rPr>
            </w:pPr>
            <w:del w:id="1749" w:author="anna.resch88@gmail.com" w:date="2022-01-03T16:08:00Z">
              <w:r w:rsidRPr="00F86424" w:rsidDel="002739DA">
                <w:rPr>
                  <w:rFonts w:asciiTheme="majorHAnsi" w:eastAsia="Times New Roman" w:hAnsiTheme="majorHAnsi" w:cstheme="majorHAnsi"/>
                  <w:color w:val="000000"/>
                  <w:lang w:val="en-US" w:eastAsia="de-DE"/>
                  <w:rPrChange w:id="1750" w:author="anna.resch88@gmail.com" w:date="2022-01-04T09:34:00Z">
                    <w:rPr>
                      <w:rFonts w:asciiTheme="majorHAnsi" w:eastAsia="Times New Roman" w:hAnsiTheme="majorHAnsi" w:cstheme="majorHAnsi"/>
                      <w:color w:val="000000"/>
                      <w:lang w:eastAsia="de-DE"/>
                    </w:rPr>
                  </w:rPrChange>
                </w:rPr>
                <w:delText>RF</w:delText>
              </w:r>
              <w:bookmarkStart w:id="1751" w:name="_Toc92186687"/>
              <w:bookmarkStart w:id="1752" w:name="_Toc92187379"/>
              <w:bookmarkStart w:id="1753" w:name="_Toc92188071"/>
              <w:bookmarkStart w:id="1754" w:name="_Toc92188761"/>
              <w:bookmarkStart w:id="1755" w:name="_Toc92189416"/>
              <w:bookmarkStart w:id="1756" w:name="_Toc92190072"/>
              <w:bookmarkStart w:id="1757" w:name="_Toc92190728"/>
              <w:bookmarkEnd w:id="1751"/>
              <w:bookmarkEnd w:id="1752"/>
              <w:bookmarkEnd w:id="1753"/>
              <w:bookmarkEnd w:id="1754"/>
              <w:bookmarkEnd w:id="1755"/>
              <w:bookmarkEnd w:id="1756"/>
              <w:bookmarkEnd w:id="1757"/>
            </w:del>
          </w:p>
        </w:tc>
        <w:tc>
          <w:tcPr>
            <w:tcW w:w="1081" w:type="dxa"/>
            <w:tcBorders>
              <w:top w:val="nil"/>
              <w:left w:val="nil"/>
              <w:bottom w:val="single" w:sz="4" w:space="0" w:color="auto"/>
              <w:right w:val="single" w:sz="4" w:space="0" w:color="auto"/>
            </w:tcBorders>
            <w:shd w:val="clear" w:color="000000" w:fill="C6E0B4"/>
            <w:noWrap/>
            <w:vAlign w:val="bottom"/>
            <w:hideMark/>
          </w:tcPr>
          <w:p w14:paraId="450727BF" w14:textId="5AA8C7A0" w:rsidR="00067C6D" w:rsidRPr="00F86424" w:rsidDel="002739DA" w:rsidRDefault="00067C6D" w:rsidP="003228B4">
            <w:pPr>
              <w:numPr>
                <w:ilvl w:val="0"/>
                <w:numId w:val="47"/>
              </w:numPr>
              <w:spacing w:after="0" w:line="240" w:lineRule="auto"/>
              <w:jc w:val="center"/>
              <w:rPr>
                <w:del w:id="1758" w:author="anna.resch88@gmail.com" w:date="2022-01-03T16:08:00Z"/>
                <w:rFonts w:asciiTheme="majorHAnsi" w:eastAsia="Times New Roman" w:hAnsiTheme="majorHAnsi" w:cstheme="majorHAnsi"/>
                <w:color w:val="000000"/>
                <w:lang w:val="en-US" w:eastAsia="de-DE"/>
                <w:rPrChange w:id="1759" w:author="anna.resch88@gmail.com" w:date="2022-01-04T09:34:00Z">
                  <w:rPr>
                    <w:del w:id="1760" w:author="anna.resch88@gmail.com" w:date="2022-01-03T16:08:00Z"/>
                    <w:rFonts w:asciiTheme="majorHAnsi" w:eastAsia="Times New Roman" w:hAnsiTheme="majorHAnsi" w:cstheme="majorHAnsi"/>
                    <w:color w:val="000000"/>
                    <w:lang w:eastAsia="de-DE"/>
                  </w:rPr>
                </w:rPrChange>
              </w:rPr>
            </w:pPr>
            <w:del w:id="1761" w:author="anna.resch88@gmail.com" w:date="2022-01-03T16:08:00Z">
              <w:r w:rsidRPr="00F86424" w:rsidDel="002739DA">
                <w:rPr>
                  <w:rFonts w:asciiTheme="majorHAnsi" w:eastAsia="Times New Roman" w:hAnsiTheme="majorHAnsi" w:cstheme="majorHAnsi"/>
                  <w:color w:val="000000"/>
                  <w:lang w:val="en-US" w:eastAsia="de-DE"/>
                  <w:rPrChange w:id="1762" w:author="anna.resch88@gmail.com" w:date="2022-01-04T09:34:00Z">
                    <w:rPr>
                      <w:rFonts w:asciiTheme="majorHAnsi" w:eastAsia="Times New Roman" w:hAnsiTheme="majorHAnsi" w:cstheme="majorHAnsi"/>
                      <w:color w:val="000000"/>
                      <w:lang w:eastAsia="de-DE"/>
                    </w:rPr>
                  </w:rPrChange>
                </w:rPr>
                <w:delText>14.1</w:delText>
              </w:r>
              <w:bookmarkStart w:id="1763" w:name="_Toc92186688"/>
              <w:bookmarkStart w:id="1764" w:name="_Toc92187380"/>
              <w:bookmarkStart w:id="1765" w:name="_Toc92188072"/>
              <w:bookmarkStart w:id="1766" w:name="_Toc92188762"/>
              <w:bookmarkStart w:id="1767" w:name="_Toc92189417"/>
              <w:bookmarkStart w:id="1768" w:name="_Toc92190073"/>
              <w:bookmarkStart w:id="1769" w:name="_Toc92190729"/>
              <w:bookmarkEnd w:id="1763"/>
              <w:bookmarkEnd w:id="1764"/>
              <w:bookmarkEnd w:id="1765"/>
              <w:bookmarkEnd w:id="1766"/>
              <w:bookmarkEnd w:id="1767"/>
              <w:bookmarkEnd w:id="1768"/>
              <w:bookmarkEnd w:id="1769"/>
            </w:del>
          </w:p>
        </w:tc>
        <w:tc>
          <w:tcPr>
            <w:tcW w:w="1349" w:type="dxa"/>
            <w:tcBorders>
              <w:top w:val="nil"/>
              <w:left w:val="nil"/>
              <w:bottom w:val="single" w:sz="4" w:space="0" w:color="auto"/>
              <w:right w:val="single" w:sz="4" w:space="0" w:color="auto"/>
            </w:tcBorders>
            <w:shd w:val="clear" w:color="000000" w:fill="C6E0B4"/>
            <w:noWrap/>
            <w:vAlign w:val="bottom"/>
            <w:hideMark/>
          </w:tcPr>
          <w:p w14:paraId="3E8CB3D0" w14:textId="31D51595" w:rsidR="00067C6D" w:rsidRPr="00F86424" w:rsidDel="002739DA" w:rsidRDefault="00067C6D" w:rsidP="003228B4">
            <w:pPr>
              <w:numPr>
                <w:ilvl w:val="0"/>
                <w:numId w:val="47"/>
              </w:numPr>
              <w:spacing w:after="0" w:line="240" w:lineRule="auto"/>
              <w:jc w:val="center"/>
              <w:rPr>
                <w:del w:id="1770" w:author="anna.resch88@gmail.com" w:date="2022-01-03T16:08:00Z"/>
                <w:rFonts w:asciiTheme="majorHAnsi" w:eastAsia="Times New Roman" w:hAnsiTheme="majorHAnsi" w:cstheme="majorHAnsi"/>
                <w:color w:val="000000"/>
                <w:lang w:val="en-US" w:eastAsia="de-DE"/>
                <w:rPrChange w:id="1771" w:author="anna.resch88@gmail.com" w:date="2022-01-04T09:34:00Z">
                  <w:rPr>
                    <w:del w:id="1772" w:author="anna.resch88@gmail.com" w:date="2022-01-03T16:08:00Z"/>
                    <w:rFonts w:asciiTheme="majorHAnsi" w:eastAsia="Times New Roman" w:hAnsiTheme="majorHAnsi" w:cstheme="majorHAnsi"/>
                    <w:color w:val="000000"/>
                    <w:lang w:eastAsia="de-DE"/>
                  </w:rPr>
                </w:rPrChange>
              </w:rPr>
            </w:pPr>
            <w:del w:id="1773" w:author="anna.resch88@gmail.com" w:date="2022-01-03T16:08:00Z">
              <w:r w:rsidRPr="00F86424" w:rsidDel="002739DA">
                <w:rPr>
                  <w:rFonts w:asciiTheme="majorHAnsi" w:eastAsia="Times New Roman" w:hAnsiTheme="majorHAnsi" w:cstheme="majorHAnsi"/>
                  <w:color w:val="000000"/>
                  <w:lang w:val="en-US" w:eastAsia="de-DE"/>
                  <w:rPrChange w:id="1774" w:author="anna.resch88@gmail.com" w:date="2022-01-04T09:34:00Z">
                    <w:rPr>
                      <w:rFonts w:asciiTheme="majorHAnsi" w:eastAsia="Times New Roman" w:hAnsiTheme="majorHAnsi" w:cstheme="majorHAnsi"/>
                      <w:color w:val="000000"/>
                      <w:lang w:eastAsia="de-DE"/>
                    </w:rPr>
                  </w:rPrChange>
                </w:rPr>
                <w:delText>15</w:delText>
              </w:r>
              <w:bookmarkStart w:id="1775" w:name="_Toc92186689"/>
              <w:bookmarkStart w:id="1776" w:name="_Toc92187381"/>
              <w:bookmarkStart w:id="1777" w:name="_Toc92188073"/>
              <w:bookmarkStart w:id="1778" w:name="_Toc92188763"/>
              <w:bookmarkStart w:id="1779" w:name="_Toc92189418"/>
              <w:bookmarkStart w:id="1780" w:name="_Toc92190074"/>
              <w:bookmarkStart w:id="1781" w:name="_Toc92190730"/>
              <w:bookmarkEnd w:id="1775"/>
              <w:bookmarkEnd w:id="1776"/>
              <w:bookmarkEnd w:id="1777"/>
              <w:bookmarkEnd w:id="1778"/>
              <w:bookmarkEnd w:id="1779"/>
              <w:bookmarkEnd w:id="1780"/>
              <w:bookmarkEnd w:id="1781"/>
            </w:del>
          </w:p>
        </w:tc>
        <w:tc>
          <w:tcPr>
            <w:tcW w:w="892" w:type="dxa"/>
            <w:tcBorders>
              <w:top w:val="nil"/>
              <w:left w:val="nil"/>
              <w:bottom w:val="single" w:sz="4" w:space="0" w:color="auto"/>
              <w:right w:val="single" w:sz="4" w:space="0" w:color="auto"/>
            </w:tcBorders>
            <w:shd w:val="clear" w:color="000000" w:fill="C6E0B4"/>
            <w:noWrap/>
            <w:vAlign w:val="bottom"/>
            <w:hideMark/>
          </w:tcPr>
          <w:p w14:paraId="36DAFBD8" w14:textId="4C58E78C" w:rsidR="00067C6D" w:rsidRPr="00F86424" w:rsidDel="002739DA" w:rsidRDefault="00067C6D" w:rsidP="003228B4">
            <w:pPr>
              <w:numPr>
                <w:ilvl w:val="0"/>
                <w:numId w:val="47"/>
              </w:numPr>
              <w:spacing w:after="0" w:line="240" w:lineRule="auto"/>
              <w:jc w:val="center"/>
              <w:rPr>
                <w:del w:id="1782" w:author="anna.resch88@gmail.com" w:date="2022-01-03T16:08:00Z"/>
                <w:rFonts w:asciiTheme="majorHAnsi" w:eastAsia="Times New Roman" w:hAnsiTheme="majorHAnsi" w:cstheme="majorHAnsi"/>
                <w:color w:val="000000"/>
                <w:lang w:val="en-US" w:eastAsia="de-DE"/>
                <w:rPrChange w:id="1783" w:author="anna.resch88@gmail.com" w:date="2022-01-04T09:34:00Z">
                  <w:rPr>
                    <w:del w:id="1784" w:author="anna.resch88@gmail.com" w:date="2022-01-03T16:08:00Z"/>
                    <w:rFonts w:asciiTheme="majorHAnsi" w:eastAsia="Times New Roman" w:hAnsiTheme="majorHAnsi" w:cstheme="majorHAnsi"/>
                    <w:color w:val="000000"/>
                    <w:lang w:eastAsia="de-DE"/>
                  </w:rPr>
                </w:rPrChange>
              </w:rPr>
            </w:pPr>
            <w:del w:id="1785" w:author="anna.resch88@gmail.com" w:date="2022-01-03T16:08:00Z">
              <w:r w:rsidRPr="00F86424" w:rsidDel="002739DA">
                <w:rPr>
                  <w:rFonts w:asciiTheme="majorHAnsi" w:eastAsia="Times New Roman" w:hAnsiTheme="majorHAnsi" w:cstheme="majorHAnsi"/>
                  <w:color w:val="000000"/>
                  <w:lang w:val="en-US" w:eastAsia="de-DE"/>
                  <w:rPrChange w:id="1786" w:author="anna.resch88@gmail.com" w:date="2022-01-04T09:34:00Z">
                    <w:rPr>
                      <w:rFonts w:asciiTheme="majorHAnsi" w:eastAsia="Times New Roman" w:hAnsiTheme="majorHAnsi" w:cstheme="majorHAnsi"/>
                      <w:color w:val="000000"/>
                      <w:lang w:eastAsia="de-DE"/>
                    </w:rPr>
                  </w:rPrChange>
                </w:rPr>
                <w:delText>117.11</w:delText>
              </w:r>
              <w:bookmarkStart w:id="1787" w:name="_Toc92186690"/>
              <w:bookmarkStart w:id="1788" w:name="_Toc92187382"/>
              <w:bookmarkStart w:id="1789" w:name="_Toc92188074"/>
              <w:bookmarkStart w:id="1790" w:name="_Toc92188764"/>
              <w:bookmarkStart w:id="1791" w:name="_Toc92189419"/>
              <w:bookmarkStart w:id="1792" w:name="_Toc92190075"/>
              <w:bookmarkStart w:id="1793" w:name="_Toc92190731"/>
              <w:bookmarkEnd w:id="1787"/>
              <w:bookmarkEnd w:id="1788"/>
              <w:bookmarkEnd w:id="1789"/>
              <w:bookmarkEnd w:id="1790"/>
              <w:bookmarkEnd w:id="1791"/>
              <w:bookmarkEnd w:id="1792"/>
              <w:bookmarkEnd w:id="1793"/>
            </w:del>
          </w:p>
        </w:tc>
        <w:tc>
          <w:tcPr>
            <w:tcW w:w="743" w:type="dxa"/>
            <w:tcBorders>
              <w:top w:val="nil"/>
              <w:left w:val="nil"/>
              <w:bottom w:val="single" w:sz="4" w:space="0" w:color="auto"/>
              <w:right w:val="nil"/>
            </w:tcBorders>
            <w:shd w:val="clear" w:color="000000" w:fill="C6E0B4"/>
            <w:noWrap/>
            <w:vAlign w:val="bottom"/>
            <w:hideMark/>
          </w:tcPr>
          <w:p w14:paraId="09FC59AD" w14:textId="6C24C676" w:rsidR="00067C6D" w:rsidRPr="00F86424" w:rsidDel="002739DA" w:rsidRDefault="00067C6D" w:rsidP="003228B4">
            <w:pPr>
              <w:numPr>
                <w:ilvl w:val="0"/>
                <w:numId w:val="47"/>
              </w:numPr>
              <w:spacing w:after="0" w:line="240" w:lineRule="auto"/>
              <w:jc w:val="center"/>
              <w:rPr>
                <w:del w:id="1794" w:author="anna.resch88@gmail.com" w:date="2022-01-03T16:08:00Z"/>
                <w:rFonts w:asciiTheme="majorHAnsi" w:eastAsia="Times New Roman" w:hAnsiTheme="majorHAnsi" w:cstheme="majorHAnsi"/>
                <w:color w:val="000000"/>
                <w:lang w:val="en-US" w:eastAsia="de-DE"/>
                <w:rPrChange w:id="1795" w:author="anna.resch88@gmail.com" w:date="2022-01-04T09:34:00Z">
                  <w:rPr>
                    <w:del w:id="1796" w:author="anna.resch88@gmail.com" w:date="2022-01-03T16:08:00Z"/>
                    <w:rFonts w:asciiTheme="majorHAnsi" w:eastAsia="Times New Roman" w:hAnsiTheme="majorHAnsi" w:cstheme="majorHAnsi"/>
                    <w:color w:val="000000"/>
                    <w:lang w:eastAsia="de-DE"/>
                  </w:rPr>
                </w:rPrChange>
              </w:rPr>
            </w:pPr>
            <w:del w:id="1797" w:author="anna.resch88@gmail.com" w:date="2022-01-03T16:08:00Z">
              <w:r w:rsidRPr="00F86424" w:rsidDel="002739DA">
                <w:rPr>
                  <w:rFonts w:asciiTheme="majorHAnsi" w:eastAsia="Times New Roman" w:hAnsiTheme="majorHAnsi" w:cstheme="majorHAnsi"/>
                  <w:color w:val="000000"/>
                  <w:lang w:val="en-US" w:eastAsia="de-DE"/>
                  <w:rPrChange w:id="1798" w:author="anna.resch88@gmail.com" w:date="2022-01-04T09:34:00Z">
                    <w:rPr>
                      <w:rFonts w:asciiTheme="majorHAnsi" w:eastAsia="Times New Roman" w:hAnsiTheme="majorHAnsi" w:cstheme="majorHAnsi"/>
                      <w:color w:val="000000"/>
                      <w:lang w:eastAsia="de-DE"/>
                    </w:rPr>
                  </w:rPrChange>
                </w:rPr>
                <w:delText>8.20</w:delText>
              </w:r>
              <w:bookmarkStart w:id="1799" w:name="_Toc92186691"/>
              <w:bookmarkStart w:id="1800" w:name="_Toc92187383"/>
              <w:bookmarkStart w:id="1801" w:name="_Toc92188075"/>
              <w:bookmarkStart w:id="1802" w:name="_Toc92188765"/>
              <w:bookmarkStart w:id="1803" w:name="_Toc92189420"/>
              <w:bookmarkStart w:id="1804" w:name="_Toc92190076"/>
              <w:bookmarkStart w:id="1805" w:name="_Toc92190732"/>
              <w:bookmarkEnd w:id="1799"/>
              <w:bookmarkEnd w:id="1800"/>
              <w:bookmarkEnd w:id="1801"/>
              <w:bookmarkEnd w:id="1802"/>
              <w:bookmarkEnd w:id="1803"/>
              <w:bookmarkEnd w:id="1804"/>
              <w:bookmarkEnd w:id="1805"/>
            </w:del>
          </w:p>
        </w:tc>
        <w:tc>
          <w:tcPr>
            <w:tcW w:w="989" w:type="dxa"/>
            <w:tcBorders>
              <w:top w:val="nil"/>
              <w:left w:val="single" w:sz="4" w:space="0" w:color="auto"/>
              <w:bottom w:val="single" w:sz="4" w:space="0" w:color="auto"/>
              <w:right w:val="single" w:sz="4" w:space="0" w:color="auto"/>
            </w:tcBorders>
            <w:shd w:val="clear" w:color="000000" w:fill="C6E0B4"/>
            <w:noWrap/>
            <w:vAlign w:val="bottom"/>
            <w:hideMark/>
          </w:tcPr>
          <w:p w14:paraId="3108EAE9" w14:textId="59DE8551" w:rsidR="00067C6D" w:rsidRPr="00F86424" w:rsidDel="002739DA" w:rsidRDefault="00067C6D" w:rsidP="003228B4">
            <w:pPr>
              <w:numPr>
                <w:ilvl w:val="0"/>
                <w:numId w:val="47"/>
              </w:numPr>
              <w:spacing w:after="0" w:line="240" w:lineRule="auto"/>
              <w:jc w:val="center"/>
              <w:rPr>
                <w:del w:id="1806" w:author="anna.resch88@gmail.com" w:date="2022-01-03T16:08:00Z"/>
                <w:rFonts w:asciiTheme="majorHAnsi" w:eastAsia="Times New Roman" w:hAnsiTheme="majorHAnsi" w:cstheme="majorHAnsi"/>
                <w:color w:val="FFFFFF"/>
                <w:lang w:val="en-US" w:eastAsia="de-DE"/>
                <w:rPrChange w:id="1807" w:author="anna.resch88@gmail.com" w:date="2022-01-04T09:34:00Z">
                  <w:rPr>
                    <w:del w:id="1808" w:author="anna.resch88@gmail.com" w:date="2022-01-03T16:08:00Z"/>
                    <w:rFonts w:asciiTheme="majorHAnsi" w:eastAsia="Times New Roman" w:hAnsiTheme="majorHAnsi" w:cstheme="majorHAnsi"/>
                    <w:color w:val="FFFFFF"/>
                    <w:lang w:eastAsia="de-DE"/>
                  </w:rPr>
                </w:rPrChange>
              </w:rPr>
            </w:pPr>
            <w:bookmarkStart w:id="1809" w:name="_Toc92186692"/>
            <w:bookmarkStart w:id="1810" w:name="_Toc92187384"/>
            <w:bookmarkStart w:id="1811" w:name="_Toc92188076"/>
            <w:bookmarkStart w:id="1812" w:name="_Toc92188766"/>
            <w:bookmarkStart w:id="1813" w:name="_Toc92189421"/>
            <w:bookmarkStart w:id="1814" w:name="_Toc92190077"/>
            <w:bookmarkStart w:id="1815" w:name="_Toc92190733"/>
            <w:bookmarkEnd w:id="1809"/>
            <w:bookmarkEnd w:id="1810"/>
            <w:bookmarkEnd w:id="1811"/>
            <w:bookmarkEnd w:id="1812"/>
            <w:bookmarkEnd w:id="1813"/>
            <w:bookmarkEnd w:id="1814"/>
            <w:bookmarkEnd w:id="1815"/>
          </w:p>
        </w:tc>
        <w:tc>
          <w:tcPr>
            <w:tcW w:w="898" w:type="dxa"/>
            <w:tcBorders>
              <w:top w:val="nil"/>
              <w:left w:val="nil"/>
              <w:bottom w:val="single" w:sz="4" w:space="0" w:color="auto"/>
              <w:right w:val="single" w:sz="4" w:space="0" w:color="auto"/>
            </w:tcBorders>
            <w:shd w:val="clear" w:color="000000" w:fill="C6E0B4"/>
            <w:noWrap/>
            <w:vAlign w:val="bottom"/>
            <w:hideMark/>
          </w:tcPr>
          <w:p w14:paraId="3E28B4CD" w14:textId="48AD565B" w:rsidR="00067C6D" w:rsidRPr="00F86424" w:rsidDel="002739DA" w:rsidRDefault="00067C6D" w:rsidP="003228B4">
            <w:pPr>
              <w:numPr>
                <w:ilvl w:val="0"/>
                <w:numId w:val="47"/>
              </w:numPr>
              <w:spacing w:after="0" w:line="240" w:lineRule="auto"/>
              <w:jc w:val="center"/>
              <w:rPr>
                <w:del w:id="1816" w:author="anna.resch88@gmail.com" w:date="2022-01-03T16:08:00Z"/>
                <w:rFonts w:asciiTheme="majorHAnsi" w:eastAsia="Times New Roman" w:hAnsiTheme="majorHAnsi" w:cstheme="majorHAnsi"/>
                <w:color w:val="000000"/>
                <w:lang w:val="en-US" w:eastAsia="de-DE"/>
                <w:rPrChange w:id="1817" w:author="anna.resch88@gmail.com" w:date="2022-01-04T09:34:00Z">
                  <w:rPr>
                    <w:del w:id="1818" w:author="anna.resch88@gmail.com" w:date="2022-01-03T16:08:00Z"/>
                    <w:rFonts w:asciiTheme="majorHAnsi" w:eastAsia="Times New Roman" w:hAnsiTheme="majorHAnsi" w:cstheme="majorHAnsi"/>
                    <w:color w:val="000000"/>
                    <w:lang w:eastAsia="de-DE"/>
                  </w:rPr>
                </w:rPrChange>
              </w:rPr>
            </w:pPr>
            <w:bookmarkStart w:id="1819" w:name="_Toc92186693"/>
            <w:bookmarkStart w:id="1820" w:name="_Toc92187385"/>
            <w:bookmarkStart w:id="1821" w:name="_Toc92188077"/>
            <w:bookmarkStart w:id="1822" w:name="_Toc92188767"/>
            <w:bookmarkStart w:id="1823" w:name="_Toc92189422"/>
            <w:bookmarkStart w:id="1824" w:name="_Toc92190078"/>
            <w:bookmarkStart w:id="1825" w:name="_Toc92190734"/>
            <w:bookmarkEnd w:id="1819"/>
            <w:bookmarkEnd w:id="1820"/>
            <w:bookmarkEnd w:id="1821"/>
            <w:bookmarkEnd w:id="1822"/>
            <w:bookmarkEnd w:id="1823"/>
            <w:bookmarkEnd w:id="1824"/>
            <w:bookmarkEnd w:id="1825"/>
          </w:p>
        </w:tc>
        <w:bookmarkStart w:id="1826" w:name="_Toc92186694"/>
        <w:bookmarkStart w:id="1827" w:name="_Toc92187386"/>
        <w:bookmarkStart w:id="1828" w:name="_Toc92188078"/>
        <w:bookmarkStart w:id="1829" w:name="_Toc92188768"/>
        <w:bookmarkStart w:id="1830" w:name="_Toc92189423"/>
        <w:bookmarkStart w:id="1831" w:name="_Toc92190079"/>
        <w:bookmarkStart w:id="1832" w:name="_Toc92190735"/>
        <w:bookmarkEnd w:id="1826"/>
        <w:bookmarkEnd w:id="1827"/>
        <w:bookmarkEnd w:id="1828"/>
        <w:bookmarkEnd w:id="1829"/>
        <w:bookmarkEnd w:id="1830"/>
        <w:bookmarkEnd w:id="1831"/>
        <w:bookmarkEnd w:id="1832"/>
      </w:tr>
      <w:tr w:rsidR="00067C6D" w:rsidRPr="009E3BE9" w:rsidDel="002739DA" w14:paraId="29E83841" w14:textId="693976C2" w:rsidTr="00D830B0">
        <w:trPr>
          <w:trHeight w:val="290"/>
          <w:del w:id="18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17FC520A" w14:textId="3CF2B8D4" w:rsidR="00067C6D" w:rsidRPr="00F86424" w:rsidDel="002739DA" w:rsidRDefault="00067C6D" w:rsidP="003228B4">
            <w:pPr>
              <w:numPr>
                <w:ilvl w:val="0"/>
                <w:numId w:val="47"/>
              </w:numPr>
              <w:spacing w:after="0" w:line="240" w:lineRule="auto"/>
              <w:jc w:val="both"/>
              <w:rPr>
                <w:del w:id="1834" w:author="anna.resch88@gmail.com" w:date="2022-01-03T16:08:00Z"/>
                <w:rFonts w:asciiTheme="majorHAnsi" w:eastAsia="Times New Roman" w:hAnsiTheme="majorHAnsi" w:cstheme="majorHAnsi"/>
                <w:color w:val="000000"/>
                <w:lang w:val="en-US" w:eastAsia="de-DE"/>
                <w:rPrChange w:id="1835" w:author="anna.resch88@gmail.com" w:date="2022-01-04T09:34:00Z">
                  <w:rPr>
                    <w:del w:id="1836" w:author="anna.resch88@gmail.com" w:date="2022-01-03T16:08:00Z"/>
                    <w:rFonts w:asciiTheme="majorHAnsi" w:eastAsia="Times New Roman" w:hAnsiTheme="majorHAnsi" w:cstheme="majorHAnsi"/>
                    <w:color w:val="000000"/>
                    <w:lang w:eastAsia="de-DE"/>
                  </w:rPr>
                </w:rPrChange>
              </w:rPr>
            </w:pPr>
            <w:del w:id="1837" w:author="anna.resch88@gmail.com" w:date="2022-01-03T16:08:00Z">
              <w:r w:rsidRPr="00F86424" w:rsidDel="002739DA">
                <w:rPr>
                  <w:rFonts w:asciiTheme="majorHAnsi" w:eastAsia="Times New Roman" w:hAnsiTheme="majorHAnsi" w:cstheme="majorHAnsi"/>
                  <w:color w:val="000000"/>
                  <w:lang w:val="en-US" w:eastAsia="de-DE"/>
                  <w:rPrChange w:id="1838" w:author="anna.resch88@gmail.com" w:date="2022-01-04T09:34:00Z">
                    <w:rPr>
                      <w:rFonts w:asciiTheme="majorHAnsi" w:eastAsia="Times New Roman" w:hAnsiTheme="majorHAnsi" w:cstheme="majorHAnsi"/>
                      <w:color w:val="000000"/>
                      <w:lang w:eastAsia="de-DE"/>
                    </w:rPr>
                  </w:rPrChange>
                </w:rPr>
                <w:delText>ULD-V20-ULD, sample 1</w:delText>
              </w:r>
              <w:bookmarkStart w:id="1839" w:name="_Toc92186695"/>
              <w:bookmarkStart w:id="1840" w:name="_Toc92187387"/>
              <w:bookmarkStart w:id="1841" w:name="_Toc92188079"/>
              <w:bookmarkStart w:id="1842" w:name="_Toc92188769"/>
              <w:bookmarkStart w:id="1843" w:name="_Toc92189424"/>
              <w:bookmarkStart w:id="1844" w:name="_Toc92190080"/>
              <w:bookmarkStart w:id="1845" w:name="_Toc92190736"/>
              <w:bookmarkEnd w:id="1839"/>
              <w:bookmarkEnd w:id="1840"/>
              <w:bookmarkEnd w:id="1841"/>
              <w:bookmarkEnd w:id="1842"/>
              <w:bookmarkEnd w:id="1843"/>
              <w:bookmarkEnd w:id="1844"/>
              <w:bookmarkEnd w:id="1845"/>
            </w:del>
          </w:p>
        </w:tc>
        <w:tc>
          <w:tcPr>
            <w:tcW w:w="859" w:type="dxa"/>
            <w:tcBorders>
              <w:top w:val="nil"/>
              <w:left w:val="nil"/>
              <w:bottom w:val="single" w:sz="4" w:space="0" w:color="auto"/>
              <w:right w:val="single" w:sz="4" w:space="0" w:color="auto"/>
            </w:tcBorders>
            <w:shd w:val="clear" w:color="000000" w:fill="A9D08E"/>
            <w:noWrap/>
            <w:vAlign w:val="bottom"/>
            <w:hideMark/>
          </w:tcPr>
          <w:p w14:paraId="45E40C2B" w14:textId="6CA393DA" w:rsidR="00067C6D" w:rsidRPr="00F86424" w:rsidDel="002739DA" w:rsidRDefault="00067C6D" w:rsidP="003228B4">
            <w:pPr>
              <w:numPr>
                <w:ilvl w:val="0"/>
                <w:numId w:val="47"/>
              </w:numPr>
              <w:spacing w:after="0" w:line="240" w:lineRule="auto"/>
              <w:jc w:val="center"/>
              <w:rPr>
                <w:del w:id="1846" w:author="anna.resch88@gmail.com" w:date="2022-01-03T16:08:00Z"/>
                <w:rFonts w:asciiTheme="majorHAnsi" w:eastAsia="Times New Roman" w:hAnsiTheme="majorHAnsi" w:cstheme="majorHAnsi"/>
                <w:color w:val="000000"/>
                <w:lang w:val="en-US" w:eastAsia="de-DE"/>
                <w:rPrChange w:id="1847" w:author="anna.resch88@gmail.com" w:date="2022-01-04T09:34:00Z">
                  <w:rPr>
                    <w:del w:id="1848" w:author="anna.resch88@gmail.com" w:date="2022-01-03T16:08:00Z"/>
                    <w:rFonts w:asciiTheme="majorHAnsi" w:eastAsia="Times New Roman" w:hAnsiTheme="majorHAnsi" w:cstheme="majorHAnsi"/>
                    <w:color w:val="000000"/>
                    <w:lang w:eastAsia="de-DE"/>
                  </w:rPr>
                </w:rPrChange>
              </w:rPr>
            </w:pPr>
            <w:del w:id="1849" w:author="anna.resch88@gmail.com" w:date="2022-01-03T16:08:00Z">
              <w:r w:rsidRPr="00F86424" w:rsidDel="002739DA">
                <w:rPr>
                  <w:rFonts w:asciiTheme="majorHAnsi" w:eastAsia="Times New Roman" w:hAnsiTheme="majorHAnsi" w:cstheme="majorHAnsi"/>
                  <w:color w:val="000000"/>
                  <w:lang w:val="en-US" w:eastAsia="de-DE"/>
                  <w:rPrChange w:id="1850" w:author="anna.resch88@gmail.com" w:date="2022-01-04T09:34:00Z">
                    <w:rPr>
                      <w:rFonts w:asciiTheme="majorHAnsi" w:eastAsia="Times New Roman" w:hAnsiTheme="majorHAnsi" w:cstheme="majorHAnsi"/>
                      <w:color w:val="000000"/>
                      <w:lang w:eastAsia="de-DE"/>
                    </w:rPr>
                  </w:rPrChange>
                </w:rPr>
                <w:delText>20%</w:delText>
              </w:r>
              <w:bookmarkStart w:id="1851" w:name="_Toc92186696"/>
              <w:bookmarkStart w:id="1852" w:name="_Toc92187388"/>
              <w:bookmarkStart w:id="1853" w:name="_Toc92188080"/>
              <w:bookmarkStart w:id="1854" w:name="_Toc92188770"/>
              <w:bookmarkStart w:id="1855" w:name="_Toc92189425"/>
              <w:bookmarkStart w:id="1856" w:name="_Toc92190081"/>
              <w:bookmarkStart w:id="1857" w:name="_Toc92190737"/>
              <w:bookmarkEnd w:id="1851"/>
              <w:bookmarkEnd w:id="1852"/>
              <w:bookmarkEnd w:id="1853"/>
              <w:bookmarkEnd w:id="1854"/>
              <w:bookmarkEnd w:id="1855"/>
              <w:bookmarkEnd w:id="1856"/>
              <w:bookmarkEnd w:id="1857"/>
            </w:del>
          </w:p>
        </w:tc>
        <w:tc>
          <w:tcPr>
            <w:tcW w:w="937" w:type="dxa"/>
            <w:tcBorders>
              <w:top w:val="nil"/>
              <w:left w:val="nil"/>
              <w:bottom w:val="single" w:sz="4" w:space="0" w:color="auto"/>
              <w:right w:val="single" w:sz="4" w:space="0" w:color="auto"/>
            </w:tcBorders>
            <w:shd w:val="clear" w:color="000000" w:fill="A9D08E"/>
            <w:noWrap/>
            <w:vAlign w:val="bottom"/>
            <w:hideMark/>
          </w:tcPr>
          <w:p w14:paraId="58B3B2D9" w14:textId="7BEB88C0" w:rsidR="00067C6D" w:rsidRPr="00F86424" w:rsidDel="002739DA" w:rsidRDefault="00067C6D" w:rsidP="003228B4">
            <w:pPr>
              <w:numPr>
                <w:ilvl w:val="0"/>
                <w:numId w:val="47"/>
              </w:numPr>
              <w:spacing w:after="0" w:line="240" w:lineRule="auto"/>
              <w:jc w:val="center"/>
              <w:rPr>
                <w:del w:id="1858" w:author="anna.resch88@gmail.com" w:date="2022-01-03T16:08:00Z"/>
                <w:rFonts w:asciiTheme="majorHAnsi" w:eastAsia="Times New Roman" w:hAnsiTheme="majorHAnsi" w:cstheme="majorHAnsi"/>
                <w:color w:val="000000"/>
                <w:lang w:val="en-US" w:eastAsia="de-DE"/>
                <w:rPrChange w:id="1859" w:author="anna.resch88@gmail.com" w:date="2022-01-04T09:34:00Z">
                  <w:rPr>
                    <w:del w:id="1860" w:author="anna.resch88@gmail.com" w:date="2022-01-03T16:08:00Z"/>
                    <w:rFonts w:asciiTheme="majorHAnsi" w:eastAsia="Times New Roman" w:hAnsiTheme="majorHAnsi" w:cstheme="majorHAnsi"/>
                    <w:color w:val="000000"/>
                    <w:lang w:eastAsia="de-DE"/>
                  </w:rPr>
                </w:rPrChange>
              </w:rPr>
            </w:pPr>
            <w:del w:id="1861" w:author="anna.resch88@gmail.com" w:date="2022-01-03T16:08:00Z">
              <w:r w:rsidRPr="00F86424" w:rsidDel="002739DA">
                <w:rPr>
                  <w:rFonts w:asciiTheme="majorHAnsi" w:eastAsia="Times New Roman" w:hAnsiTheme="majorHAnsi" w:cstheme="majorHAnsi"/>
                  <w:color w:val="000000"/>
                  <w:lang w:val="en-US" w:eastAsia="de-DE"/>
                  <w:rPrChange w:id="1862" w:author="anna.resch88@gmail.com" w:date="2022-01-04T09:34:00Z">
                    <w:rPr>
                      <w:rFonts w:asciiTheme="majorHAnsi" w:eastAsia="Times New Roman" w:hAnsiTheme="majorHAnsi" w:cstheme="majorHAnsi"/>
                      <w:color w:val="000000"/>
                      <w:lang w:eastAsia="de-DE"/>
                    </w:rPr>
                  </w:rPrChange>
                </w:rPr>
                <w:delText>water</w:delText>
              </w:r>
              <w:bookmarkStart w:id="1863" w:name="_Toc92186697"/>
              <w:bookmarkStart w:id="1864" w:name="_Toc92187389"/>
              <w:bookmarkStart w:id="1865" w:name="_Toc92188081"/>
              <w:bookmarkStart w:id="1866" w:name="_Toc92188771"/>
              <w:bookmarkStart w:id="1867" w:name="_Toc92189426"/>
              <w:bookmarkStart w:id="1868" w:name="_Toc92190082"/>
              <w:bookmarkStart w:id="1869" w:name="_Toc92190738"/>
              <w:bookmarkEnd w:id="1863"/>
              <w:bookmarkEnd w:id="1864"/>
              <w:bookmarkEnd w:id="1865"/>
              <w:bookmarkEnd w:id="1866"/>
              <w:bookmarkEnd w:id="1867"/>
              <w:bookmarkEnd w:id="1868"/>
              <w:bookmarkEnd w:id="1869"/>
            </w:del>
          </w:p>
        </w:tc>
        <w:tc>
          <w:tcPr>
            <w:tcW w:w="952" w:type="dxa"/>
            <w:tcBorders>
              <w:top w:val="nil"/>
              <w:left w:val="nil"/>
              <w:bottom w:val="single" w:sz="4" w:space="0" w:color="auto"/>
              <w:right w:val="single" w:sz="4" w:space="0" w:color="auto"/>
            </w:tcBorders>
            <w:shd w:val="clear" w:color="000000" w:fill="A9D08E"/>
            <w:noWrap/>
            <w:vAlign w:val="bottom"/>
            <w:hideMark/>
          </w:tcPr>
          <w:p w14:paraId="00E117E3" w14:textId="5422991D" w:rsidR="00067C6D" w:rsidRPr="00F86424" w:rsidDel="002739DA" w:rsidRDefault="00067C6D" w:rsidP="003228B4">
            <w:pPr>
              <w:numPr>
                <w:ilvl w:val="0"/>
                <w:numId w:val="47"/>
              </w:numPr>
              <w:spacing w:after="0" w:line="240" w:lineRule="auto"/>
              <w:jc w:val="center"/>
              <w:rPr>
                <w:del w:id="1870" w:author="anna.resch88@gmail.com" w:date="2022-01-03T16:08:00Z"/>
                <w:rFonts w:asciiTheme="majorHAnsi" w:eastAsia="Times New Roman" w:hAnsiTheme="majorHAnsi" w:cstheme="majorHAnsi"/>
                <w:color w:val="000000"/>
                <w:lang w:val="en-US" w:eastAsia="de-DE"/>
                <w:rPrChange w:id="1871" w:author="anna.resch88@gmail.com" w:date="2022-01-04T09:34:00Z">
                  <w:rPr>
                    <w:del w:id="1872" w:author="anna.resch88@gmail.com" w:date="2022-01-03T16:08:00Z"/>
                    <w:rFonts w:asciiTheme="majorHAnsi" w:eastAsia="Times New Roman" w:hAnsiTheme="majorHAnsi" w:cstheme="majorHAnsi"/>
                    <w:color w:val="000000"/>
                    <w:lang w:eastAsia="de-DE"/>
                  </w:rPr>
                </w:rPrChange>
              </w:rPr>
            </w:pPr>
            <w:del w:id="1873" w:author="anna.resch88@gmail.com" w:date="2022-01-03T16:08:00Z">
              <w:r w:rsidRPr="00F86424" w:rsidDel="002739DA">
                <w:rPr>
                  <w:rFonts w:asciiTheme="majorHAnsi" w:eastAsia="Times New Roman" w:hAnsiTheme="majorHAnsi" w:cstheme="majorHAnsi"/>
                  <w:color w:val="000000"/>
                  <w:lang w:val="en-US" w:eastAsia="de-DE"/>
                  <w:rPrChange w:id="1874" w:author="anna.resch88@gmail.com" w:date="2022-01-04T09:34:00Z">
                    <w:rPr>
                      <w:rFonts w:asciiTheme="majorHAnsi" w:eastAsia="Times New Roman" w:hAnsiTheme="majorHAnsi" w:cstheme="majorHAnsi"/>
                      <w:color w:val="000000"/>
                      <w:lang w:eastAsia="de-DE"/>
                    </w:rPr>
                  </w:rPrChange>
                </w:rPr>
                <w:delText>RF</w:delText>
              </w:r>
              <w:bookmarkStart w:id="1875" w:name="_Toc92186698"/>
              <w:bookmarkStart w:id="1876" w:name="_Toc92187390"/>
              <w:bookmarkStart w:id="1877" w:name="_Toc92188082"/>
              <w:bookmarkStart w:id="1878" w:name="_Toc92188772"/>
              <w:bookmarkStart w:id="1879" w:name="_Toc92189427"/>
              <w:bookmarkStart w:id="1880" w:name="_Toc92190083"/>
              <w:bookmarkStart w:id="1881" w:name="_Toc92190739"/>
              <w:bookmarkEnd w:id="1875"/>
              <w:bookmarkEnd w:id="1876"/>
              <w:bookmarkEnd w:id="1877"/>
              <w:bookmarkEnd w:id="1878"/>
              <w:bookmarkEnd w:id="1879"/>
              <w:bookmarkEnd w:id="1880"/>
              <w:bookmarkEnd w:id="1881"/>
            </w:del>
          </w:p>
        </w:tc>
        <w:tc>
          <w:tcPr>
            <w:tcW w:w="1081" w:type="dxa"/>
            <w:tcBorders>
              <w:top w:val="nil"/>
              <w:left w:val="nil"/>
              <w:bottom w:val="single" w:sz="4" w:space="0" w:color="auto"/>
              <w:right w:val="single" w:sz="4" w:space="0" w:color="auto"/>
            </w:tcBorders>
            <w:shd w:val="clear" w:color="000000" w:fill="A9D08E"/>
            <w:noWrap/>
            <w:vAlign w:val="bottom"/>
            <w:hideMark/>
          </w:tcPr>
          <w:p w14:paraId="565E05E7" w14:textId="3FD414D0" w:rsidR="00067C6D" w:rsidRPr="00F86424" w:rsidDel="002739DA" w:rsidRDefault="00067C6D" w:rsidP="003228B4">
            <w:pPr>
              <w:numPr>
                <w:ilvl w:val="0"/>
                <w:numId w:val="47"/>
              </w:numPr>
              <w:spacing w:after="0" w:line="240" w:lineRule="auto"/>
              <w:jc w:val="center"/>
              <w:rPr>
                <w:del w:id="1882" w:author="anna.resch88@gmail.com" w:date="2022-01-03T16:08:00Z"/>
                <w:rFonts w:asciiTheme="majorHAnsi" w:eastAsia="Times New Roman" w:hAnsiTheme="majorHAnsi" w:cstheme="majorHAnsi"/>
                <w:color w:val="000000"/>
                <w:lang w:val="en-US" w:eastAsia="de-DE"/>
                <w:rPrChange w:id="1883" w:author="anna.resch88@gmail.com" w:date="2022-01-04T09:34:00Z">
                  <w:rPr>
                    <w:del w:id="1884" w:author="anna.resch88@gmail.com" w:date="2022-01-03T16:08:00Z"/>
                    <w:rFonts w:asciiTheme="majorHAnsi" w:eastAsia="Times New Roman" w:hAnsiTheme="majorHAnsi" w:cstheme="majorHAnsi"/>
                    <w:color w:val="000000"/>
                    <w:lang w:eastAsia="de-DE"/>
                  </w:rPr>
                </w:rPrChange>
              </w:rPr>
            </w:pPr>
            <w:del w:id="1885" w:author="anna.resch88@gmail.com" w:date="2022-01-03T16:08:00Z">
              <w:r w:rsidRPr="00F86424" w:rsidDel="002739DA">
                <w:rPr>
                  <w:rFonts w:asciiTheme="majorHAnsi" w:eastAsia="Times New Roman" w:hAnsiTheme="majorHAnsi" w:cstheme="majorHAnsi"/>
                  <w:color w:val="000000"/>
                  <w:lang w:val="en-US" w:eastAsia="de-DE"/>
                  <w:rPrChange w:id="1886" w:author="anna.resch88@gmail.com" w:date="2022-01-04T09:34:00Z">
                    <w:rPr>
                      <w:rFonts w:asciiTheme="majorHAnsi" w:eastAsia="Times New Roman" w:hAnsiTheme="majorHAnsi" w:cstheme="majorHAnsi"/>
                      <w:color w:val="000000"/>
                      <w:lang w:eastAsia="de-DE"/>
                    </w:rPr>
                  </w:rPrChange>
                </w:rPr>
                <w:delText>25.4</w:delText>
              </w:r>
              <w:bookmarkStart w:id="1887" w:name="_Toc92186699"/>
              <w:bookmarkStart w:id="1888" w:name="_Toc92187391"/>
              <w:bookmarkStart w:id="1889" w:name="_Toc92188083"/>
              <w:bookmarkStart w:id="1890" w:name="_Toc92188773"/>
              <w:bookmarkStart w:id="1891" w:name="_Toc92189428"/>
              <w:bookmarkStart w:id="1892" w:name="_Toc92190084"/>
              <w:bookmarkStart w:id="1893" w:name="_Toc92190740"/>
              <w:bookmarkEnd w:id="1887"/>
              <w:bookmarkEnd w:id="1888"/>
              <w:bookmarkEnd w:id="1889"/>
              <w:bookmarkEnd w:id="1890"/>
              <w:bookmarkEnd w:id="1891"/>
              <w:bookmarkEnd w:id="1892"/>
              <w:bookmarkEnd w:id="1893"/>
            </w:del>
          </w:p>
        </w:tc>
        <w:tc>
          <w:tcPr>
            <w:tcW w:w="1349" w:type="dxa"/>
            <w:tcBorders>
              <w:top w:val="nil"/>
              <w:left w:val="nil"/>
              <w:bottom w:val="single" w:sz="4" w:space="0" w:color="auto"/>
              <w:right w:val="single" w:sz="4" w:space="0" w:color="auto"/>
            </w:tcBorders>
            <w:shd w:val="clear" w:color="000000" w:fill="A9D08E"/>
            <w:noWrap/>
            <w:vAlign w:val="bottom"/>
            <w:hideMark/>
          </w:tcPr>
          <w:p w14:paraId="70154FB9" w14:textId="1F8A214F" w:rsidR="00067C6D" w:rsidRPr="00F86424" w:rsidDel="002739DA" w:rsidRDefault="00067C6D" w:rsidP="003228B4">
            <w:pPr>
              <w:numPr>
                <w:ilvl w:val="0"/>
                <w:numId w:val="47"/>
              </w:numPr>
              <w:spacing w:after="0" w:line="240" w:lineRule="auto"/>
              <w:jc w:val="center"/>
              <w:rPr>
                <w:del w:id="1894" w:author="anna.resch88@gmail.com" w:date="2022-01-03T16:08:00Z"/>
                <w:rFonts w:asciiTheme="majorHAnsi" w:eastAsia="Times New Roman" w:hAnsiTheme="majorHAnsi" w:cstheme="majorHAnsi"/>
                <w:color w:val="000000"/>
                <w:lang w:val="en-US" w:eastAsia="de-DE"/>
                <w:rPrChange w:id="1895" w:author="anna.resch88@gmail.com" w:date="2022-01-04T09:34:00Z">
                  <w:rPr>
                    <w:del w:id="1896" w:author="anna.resch88@gmail.com" w:date="2022-01-03T16:08:00Z"/>
                    <w:rFonts w:asciiTheme="majorHAnsi" w:eastAsia="Times New Roman" w:hAnsiTheme="majorHAnsi" w:cstheme="majorHAnsi"/>
                    <w:color w:val="000000"/>
                    <w:lang w:eastAsia="de-DE"/>
                  </w:rPr>
                </w:rPrChange>
              </w:rPr>
            </w:pPr>
            <w:del w:id="1897" w:author="anna.resch88@gmail.com" w:date="2022-01-03T16:08:00Z">
              <w:r w:rsidRPr="00F86424" w:rsidDel="002739DA">
                <w:rPr>
                  <w:rFonts w:asciiTheme="majorHAnsi" w:eastAsia="Times New Roman" w:hAnsiTheme="majorHAnsi" w:cstheme="majorHAnsi"/>
                  <w:color w:val="000000"/>
                  <w:lang w:val="en-US" w:eastAsia="de-DE"/>
                  <w:rPrChange w:id="1898" w:author="anna.resch88@gmail.com" w:date="2022-01-04T09:34:00Z">
                    <w:rPr>
                      <w:rFonts w:asciiTheme="majorHAnsi" w:eastAsia="Times New Roman" w:hAnsiTheme="majorHAnsi" w:cstheme="majorHAnsi"/>
                      <w:color w:val="000000"/>
                      <w:lang w:eastAsia="de-DE"/>
                    </w:rPr>
                  </w:rPrChange>
                </w:rPr>
                <w:delText>15</w:delText>
              </w:r>
              <w:bookmarkStart w:id="1899" w:name="_Toc92186700"/>
              <w:bookmarkStart w:id="1900" w:name="_Toc92187392"/>
              <w:bookmarkStart w:id="1901" w:name="_Toc92188084"/>
              <w:bookmarkStart w:id="1902" w:name="_Toc92188774"/>
              <w:bookmarkStart w:id="1903" w:name="_Toc92189429"/>
              <w:bookmarkStart w:id="1904" w:name="_Toc92190085"/>
              <w:bookmarkStart w:id="1905" w:name="_Toc92190741"/>
              <w:bookmarkEnd w:id="1899"/>
              <w:bookmarkEnd w:id="1900"/>
              <w:bookmarkEnd w:id="1901"/>
              <w:bookmarkEnd w:id="1902"/>
              <w:bookmarkEnd w:id="1903"/>
              <w:bookmarkEnd w:id="1904"/>
              <w:bookmarkEnd w:id="1905"/>
            </w:del>
          </w:p>
        </w:tc>
        <w:tc>
          <w:tcPr>
            <w:tcW w:w="892" w:type="dxa"/>
            <w:tcBorders>
              <w:top w:val="nil"/>
              <w:left w:val="nil"/>
              <w:bottom w:val="single" w:sz="4" w:space="0" w:color="auto"/>
              <w:right w:val="single" w:sz="4" w:space="0" w:color="auto"/>
            </w:tcBorders>
            <w:shd w:val="clear" w:color="000000" w:fill="A9D08E"/>
            <w:noWrap/>
            <w:vAlign w:val="bottom"/>
            <w:hideMark/>
          </w:tcPr>
          <w:p w14:paraId="7CA06B95" w14:textId="745EBA1D" w:rsidR="00067C6D" w:rsidRPr="00F86424" w:rsidDel="002739DA" w:rsidRDefault="00067C6D" w:rsidP="003228B4">
            <w:pPr>
              <w:numPr>
                <w:ilvl w:val="0"/>
                <w:numId w:val="47"/>
              </w:numPr>
              <w:spacing w:after="0" w:line="240" w:lineRule="auto"/>
              <w:jc w:val="center"/>
              <w:rPr>
                <w:del w:id="1906" w:author="anna.resch88@gmail.com" w:date="2022-01-03T16:08:00Z"/>
                <w:rFonts w:asciiTheme="majorHAnsi" w:eastAsia="Times New Roman" w:hAnsiTheme="majorHAnsi" w:cstheme="majorHAnsi"/>
                <w:color w:val="000000"/>
                <w:lang w:val="en-US" w:eastAsia="de-DE"/>
                <w:rPrChange w:id="1907" w:author="anna.resch88@gmail.com" w:date="2022-01-04T09:34:00Z">
                  <w:rPr>
                    <w:del w:id="1908" w:author="anna.resch88@gmail.com" w:date="2022-01-03T16:08:00Z"/>
                    <w:rFonts w:asciiTheme="majorHAnsi" w:eastAsia="Times New Roman" w:hAnsiTheme="majorHAnsi" w:cstheme="majorHAnsi"/>
                    <w:color w:val="000000"/>
                    <w:lang w:eastAsia="de-DE"/>
                  </w:rPr>
                </w:rPrChange>
              </w:rPr>
            </w:pPr>
            <w:del w:id="1909" w:author="anna.resch88@gmail.com" w:date="2022-01-03T16:08:00Z">
              <w:r w:rsidRPr="00F86424" w:rsidDel="002739DA">
                <w:rPr>
                  <w:rFonts w:asciiTheme="majorHAnsi" w:eastAsia="Times New Roman" w:hAnsiTheme="majorHAnsi" w:cstheme="majorHAnsi"/>
                  <w:color w:val="000000"/>
                  <w:lang w:val="en-US" w:eastAsia="de-DE"/>
                  <w:rPrChange w:id="1910" w:author="anna.resch88@gmail.com" w:date="2022-01-04T09:34:00Z">
                    <w:rPr>
                      <w:rFonts w:asciiTheme="majorHAnsi" w:eastAsia="Times New Roman" w:hAnsiTheme="majorHAnsi" w:cstheme="majorHAnsi"/>
                      <w:color w:val="000000"/>
                      <w:lang w:eastAsia="de-DE"/>
                    </w:rPr>
                  </w:rPrChange>
                </w:rPr>
                <w:delText>134.69</w:delText>
              </w:r>
              <w:bookmarkStart w:id="1911" w:name="_Toc92186701"/>
              <w:bookmarkStart w:id="1912" w:name="_Toc92187393"/>
              <w:bookmarkStart w:id="1913" w:name="_Toc92188085"/>
              <w:bookmarkStart w:id="1914" w:name="_Toc92188775"/>
              <w:bookmarkStart w:id="1915" w:name="_Toc92189430"/>
              <w:bookmarkStart w:id="1916" w:name="_Toc92190086"/>
              <w:bookmarkStart w:id="1917" w:name="_Toc92190742"/>
              <w:bookmarkEnd w:id="1911"/>
              <w:bookmarkEnd w:id="1912"/>
              <w:bookmarkEnd w:id="1913"/>
              <w:bookmarkEnd w:id="1914"/>
              <w:bookmarkEnd w:id="1915"/>
              <w:bookmarkEnd w:id="1916"/>
              <w:bookmarkEnd w:id="1917"/>
            </w:del>
          </w:p>
        </w:tc>
        <w:tc>
          <w:tcPr>
            <w:tcW w:w="743" w:type="dxa"/>
            <w:tcBorders>
              <w:top w:val="nil"/>
              <w:left w:val="nil"/>
              <w:bottom w:val="single" w:sz="4" w:space="0" w:color="auto"/>
              <w:right w:val="nil"/>
            </w:tcBorders>
            <w:shd w:val="clear" w:color="000000" w:fill="A9D08E"/>
            <w:noWrap/>
            <w:vAlign w:val="bottom"/>
            <w:hideMark/>
          </w:tcPr>
          <w:p w14:paraId="314C2B3D" w14:textId="12D438E7" w:rsidR="00067C6D" w:rsidRPr="00F86424" w:rsidDel="002739DA" w:rsidRDefault="00067C6D" w:rsidP="003228B4">
            <w:pPr>
              <w:numPr>
                <w:ilvl w:val="0"/>
                <w:numId w:val="47"/>
              </w:numPr>
              <w:spacing w:after="0" w:line="240" w:lineRule="auto"/>
              <w:jc w:val="center"/>
              <w:rPr>
                <w:del w:id="1918" w:author="anna.resch88@gmail.com" w:date="2022-01-03T16:08:00Z"/>
                <w:rFonts w:asciiTheme="majorHAnsi" w:eastAsia="Times New Roman" w:hAnsiTheme="majorHAnsi" w:cstheme="majorHAnsi"/>
                <w:color w:val="000000"/>
                <w:lang w:val="en-US" w:eastAsia="de-DE"/>
                <w:rPrChange w:id="1919" w:author="anna.resch88@gmail.com" w:date="2022-01-04T09:34:00Z">
                  <w:rPr>
                    <w:del w:id="1920" w:author="anna.resch88@gmail.com" w:date="2022-01-03T16:08:00Z"/>
                    <w:rFonts w:asciiTheme="majorHAnsi" w:eastAsia="Times New Roman" w:hAnsiTheme="majorHAnsi" w:cstheme="majorHAnsi"/>
                    <w:color w:val="000000"/>
                    <w:lang w:eastAsia="de-DE"/>
                  </w:rPr>
                </w:rPrChange>
              </w:rPr>
            </w:pPr>
            <w:del w:id="1921" w:author="anna.resch88@gmail.com" w:date="2022-01-03T16:08:00Z">
              <w:r w:rsidRPr="00F86424" w:rsidDel="002739DA">
                <w:rPr>
                  <w:rFonts w:asciiTheme="majorHAnsi" w:eastAsia="Times New Roman" w:hAnsiTheme="majorHAnsi" w:cstheme="majorHAnsi"/>
                  <w:color w:val="000000"/>
                  <w:lang w:val="en-US" w:eastAsia="de-DE"/>
                  <w:rPrChange w:id="1922" w:author="anna.resch88@gmail.com" w:date="2022-01-04T09:34:00Z">
                    <w:rPr>
                      <w:rFonts w:asciiTheme="majorHAnsi" w:eastAsia="Times New Roman" w:hAnsiTheme="majorHAnsi" w:cstheme="majorHAnsi"/>
                      <w:color w:val="000000"/>
                      <w:lang w:eastAsia="de-DE"/>
                    </w:rPr>
                  </w:rPrChange>
                </w:rPr>
                <w:delText>7.84</w:delText>
              </w:r>
              <w:bookmarkStart w:id="1923" w:name="_Toc92186702"/>
              <w:bookmarkStart w:id="1924" w:name="_Toc92187394"/>
              <w:bookmarkStart w:id="1925" w:name="_Toc92188086"/>
              <w:bookmarkStart w:id="1926" w:name="_Toc92188776"/>
              <w:bookmarkStart w:id="1927" w:name="_Toc92189431"/>
              <w:bookmarkStart w:id="1928" w:name="_Toc92190087"/>
              <w:bookmarkStart w:id="1929" w:name="_Toc92190743"/>
              <w:bookmarkEnd w:id="1923"/>
              <w:bookmarkEnd w:id="1924"/>
              <w:bookmarkEnd w:id="1925"/>
              <w:bookmarkEnd w:id="1926"/>
              <w:bookmarkEnd w:id="1927"/>
              <w:bookmarkEnd w:id="1928"/>
              <w:bookmarkEnd w:id="1929"/>
            </w:del>
          </w:p>
        </w:tc>
        <w:tc>
          <w:tcPr>
            <w:tcW w:w="989" w:type="dxa"/>
            <w:tcBorders>
              <w:top w:val="nil"/>
              <w:left w:val="single" w:sz="4" w:space="0" w:color="auto"/>
              <w:bottom w:val="nil"/>
              <w:right w:val="single" w:sz="4" w:space="0" w:color="auto"/>
            </w:tcBorders>
            <w:shd w:val="clear" w:color="000000" w:fill="A9D08E"/>
            <w:noWrap/>
            <w:vAlign w:val="bottom"/>
            <w:hideMark/>
          </w:tcPr>
          <w:p w14:paraId="5223A398" w14:textId="7297A917" w:rsidR="00067C6D" w:rsidRPr="00F86424" w:rsidDel="002739DA" w:rsidRDefault="00067C6D" w:rsidP="003228B4">
            <w:pPr>
              <w:numPr>
                <w:ilvl w:val="0"/>
                <w:numId w:val="47"/>
              </w:numPr>
              <w:spacing w:after="0" w:line="240" w:lineRule="auto"/>
              <w:jc w:val="center"/>
              <w:rPr>
                <w:del w:id="1930" w:author="anna.resch88@gmail.com" w:date="2022-01-03T16:08:00Z"/>
                <w:rFonts w:asciiTheme="majorHAnsi" w:eastAsia="Times New Roman" w:hAnsiTheme="majorHAnsi" w:cstheme="majorHAnsi"/>
                <w:color w:val="000000"/>
                <w:lang w:val="en-US" w:eastAsia="de-DE"/>
                <w:rPrChange w:id="1931" w:author="anna.resch88@gmail.com" w:date="2022-01-04T09:34:00Z">
                  <w:rPr>
                    <w:del w:id="1932" w:author="anna.resch88@gmail.com" w:date="2022-01-03T16:08:00Z"/>
                    <w:rFonts w:asciiTheme="majorHAnsi" w:eastAsia="Times New Roman" w:hAnsiTheme="majorHAnsi" w:cstheme="majorHAnsi"/>
                    <w:color w:val="000000"/>
                    <w:lang w:eastAsia="de-DE"/>
                  </w:rPr>
                </w:rPrChange>
              </w:rPr>
            </w:pPr>
            <w:bookmarkStart w:id="1933" w:name="_Toc92186703"/>
            <w:bookmarkStart w:id="1934" w:name="_Toc92187395"/>
            <w:bookmarkStart w:id="1935" w:name="_Toc92188087"/>
            <w:bookmarkStart w:id="1936" w:name="_Toc92188777"/>
            <w:bookmarkStart w:id="1937" w:name="_Toc92189432"/>
            <w:bookmarkStart w:id="1938" w:name="_Toc92190088"/>
            <w:bookmarkStart w:id="1939" w:name="_Toc92190744"/>
            <w:bookmarkEnd w:id="1933"/>
            <w:bookmarkEnd w:id="1934"/>
            <w:bookmarkEnd w:id="1935"/>
            <w:bookmarkEnd w:id="1936"/>
            <w:bookmarkEnd w:id="1937"/>
            <w:bookmarkEnd w:id="1938"/>
            <w:bookmarkEnd w:id="1939"/>
          </w:p>
        </w:tc>
        <w:tc>
          <w:tcPr>
            <w:tcW w:w="898" w:type="dxa"/>
            <w:tcBorders>
              <w:top w:val="nil"/>
              <w:left w:val="nil"/>
              <w:bottom w:val="nil"/>
              <w:right w:val="single" w:sz="4" w:space="0" w:color="auto"/>
            </w:tcBorders>
            <w:shd w:val="clear" w:color="000000" w:fill="A9D08E"/>
            <w:noWrap/>
            <w:vAlign w:val="bottom"/>
            <w:hideMark/>
          </w:tcPr>
          <w:p w14:paraId="3C47CF4B" w14:textId="3F3ED9E2" w:rsidR="00067C6D" w:rsidRPr="00F86424" w:rsidDel="002739DA" w:rsidRDefault="00067C6D" w:rsidP="003228B4">
            <w:pPr>
              <w:numPr>
                <w:ilvl w:val="0"/>
                <w:numId w:val="47"/>
              </w:numPr>
              <w:spacing w:after="0" w:line="240" w:lineRule="auto"/>
              <w:jc w:val="center"/>
              <w:rPr>
                <w:del w:id="1940" w:author="anna.resch88@gmail.com" w:date="2022-01-03T16:08:00Z"/>
                <w:rFonts w:asciiTheme="majorHAnsi" w:eastAsia="Times New Roman" w:hAnsiTheme="majorHAnsi" w:cstheme="majorHAnsi"/>
                <w:color w:val="000000"/>
                <w:lang w:val="en-US" w:eastAsia="de-DE"/>
                <w:rPrChange w:id="1941" w:author="anna.resch88@gmail.com" w:date="2022-01-04T09:34:00Z">
                  <w:rPr>
                    <w:del w:id="1942" w:author="anna.resch88@gmail.com" w:date="2022-01-03T16:08:00Z"/>
                    <w:rFonts w:asciiTheme="majorHAnsi" w:eastAsia="Times New Roman" w:hAnsiTheme="majorHAnsi" w:cstheme="majorHAnsi"/>
                    <w:color w:val="000000"/>
                    <w:lang w:eastAsia="de-DE"/>
                  </w:rPr>
                </w:rPrChange>
              </w:rPr>
            </w:pPr>
            <w:bookmarkStart w:id="1943" w:name="_Toc92186704"/>
            <w:bookmarkStart w:id="1944" w:name="_Toc92187396"/>
            <w:bookmarkStart w:id="1945" w:name="_Toc92188088"/>
            <w:bookmarkStart w:id="1946" w:name="_Toc92188778"/>
            <w:bookmarkStart w:id="1947" w:name="_Toc92189433"/>
            <w:bookmarkStart w:id="1948" w:name="_Toc92190089"/>
            <w:bookmarkStart w:id="1949" w:name="_Toc92190745"/>
            <w:bookmarkEnd w:id="1943"/>
            <w:bookmarkEnd w:id="1944"/>
            <w:bookmarkEnd w:id="1945"/>
            <w:bookmarkEnd w:id="1946"/>
            <w:bookmarkEnd w:id="1947"/>
            <w:bookmarkEnd w:id="1948"/>
            <w:bookmarkEnd w:id="1949"/>
          </w:p>
        </w:tc>
        <w:bookmarkStart w:id="1950" w:name="_Toc92186705"/>
        <w:bookmarkStart w:id="1951" w:name="_Toc92187397"/>
        <w:bookmarkStart w:id="1952" w:name="_Toc92188089"/>
        <w:bookmarkStart w:id="1953" w:name="_Toc92188779"/>
        <w:bookmarkStart w:id="1954" w:name="_Toc92189434"/>
        <w:bookmarkStart w:id="1955" w:name="_Toc92190090"/>
        <w:bookmarkStart w:id="1956" w:name="_Toc92190746"/>
        <w:bookmarkEnd w:id="1950"/>
        <w:bookmarkEnd w:id="1951"/>
        <w:bookmarkEnd w:id="1952"/>
        <w:bookmarkEnd w:id="1953"/>
        <w:bookmarkEnd w:id="1954"/>
        <w:bookmarkEnd w:id="1955"/>
        <w:bookmarkEnd w:id="1956"/>
      </w:tr>
      <w:tr w:rsidR="00067C6D" w:rsidRPr="009E3BE9" w:rsidDel="002739DA" w14:paraId="47C71287" w14:textId="7B248D21" w:rsidTr="00D830B0">
        <w:trPr>
          <w:trHeight w:val="290"/>
          <w:del w:id="195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4CC2DE71" w14:textId="4C76B376" w:rsidR="00067C6D" w:rsidRPr="00F86424" w:rsidDel="002739DA" w:rsidRDefault="00067C6D" w:rsidP="003228B4">
            <w:pPr>
              <w:numPr>
                <w:ilvl w:val="0"/>
                <w:numId w:val="47"/>
              </w:numPr>
              <w:spacing w:after="0" w:line="240" w:lineRule="auto"/>
              <w:jc w:val="both"/>
              <w:rPr>
                <w:del w:id="1958" w:author="anna.resch88@gmail.com" w:date="2022-01-03T16:08:00Z"/>
                <w:rFonts w:asciiTheme="majorHAnsi" w:eastAsia="Times New Roman" w:hAnsiTheme="majorHAnsi" w:cstheme="majorHAnsi"/>
                <w:color w:val="000000"/>
                <w:lang w:val="en-US" w:eastAsia="de-DE"/>
                <w:rPrChange w:id="1959" w:author="anna.resch88@gmail.com" w:date="2022-01-04T09:34:00Z">
                  <w:rPr>
                    <w:del w:id="1960" w:author="anna.resch88@gmail.com" w:date="2022-01-03T16:08:00Z"/>
                    <w:rFonts w:asciiTheme="majorHAnsi" w:eastAsia="Times New Roman" w:hAnsiTheme="majorHAnsi" w:cstheme="majorHAnsi"/>
                    <w:color w:val="000000"/>
                    <w:lang w:eastAsia="de-DE"/>
                  </w:rPr>
                </w:rPrChange>
              </w:rPr>
            </w:pPr>
            <w:del w:id="1961" w:author="anna.resch88@gmail.com" w:date="2022-01-03T16:08:00Z">
              <w:r w:rsidRPr="00F86424" w:rsidDel="002739DA">
                <w:rPr>
                  <w:rFonts w:asciiTheme="majorHAnsi" w:eastAsia="Times New Roman" w:hAnsiTheme="majorHAnsi" w:cstheme="majorHAnsi"/>
                  <w:color w:val="000000"/>
                  <w:lang w:val="en-US" w:eastAsia="de-DE"/>
                  <w:rPrChange w:id="1962" w:author="anna.resch88@gmail.com" w:date="2022-01-04T09:34:00Z">
                    <w:rPr>
                      <w:rFonts w:asciiTheme="majorHAnsi" w:eastAsia="Times New Roman" w:hAnsiTheme="majorHAnsi" w:cstheme="majorHAnsi"/>
                      <w:color w:val="000000"/>
                      <w:lang w:eastAsia="de-DE"/>
                    </w:rPr>
                  </w:rPrChange>
                </w:rPr>
                <w:delText>ULD-V20-ULD, sample 2</w:delText>
              </w:r>
              <w:bookmarkStart w:id="1963" w:name="_Toc92186706"/>
              <w:bookmarkStart w:id="1964" w:name="_Toc92187398"/>
              <w:bookmarkStart w:id="1965" w:name="_Toc92188090"/>
              <w:bookmarkStart w:id="1966" w:name="_Toc92188780"/>
              <w:bookmarkStart w:id="1967" w:name="_Toc92189435"/>
              <w:bookmarkStart w:id="1968" w:name="_Toc92190091"/>
              <w:bookmarkStart w:id="1969" w:name="_Toc92190747"/>
              <w:bookmarkEnd w:id="1963"/>
              <w:bookmarkEnd w:id="1964"/>
              <w:bookmarkEnd w:id="1965"/>
              <w:bookmarkEnd w:id="1966"/>
              <w:bookmarkEnd w:id="1967"/>
              <w:bookmarkEnd w:id="1968"/>
              <w:bookmarkEnd w:id="1969"/>
            </w:del>
          </w:p>
        </w:tc>
        <w:tc>
          <w:tcPr>
            <w:tcW w:w="859" w:type="dxa"/>
            <w:tcBorders>
              <w:top w:val="nil"/>
              <w:left w:val="nil"/>
              <w:bottom w:val="single" w:sz="4" w:space="0" w:color="auto"/>
              <w:right w:val="single" w:sz="4" w:space="0" w:color="auto"/>
            </w:tcBorders>
            <w:shd w:val="clear" w:color="000000" w:fill="A9D08E"/>
            <w:noWrap/>
            <w:vAlign w:val="bottom"/>
            <w:hideMark/>
          </w:tcPr>
          <w:p w14:paraId="6ADC842B" w14:textId="34AC513B" w:rsidR="00067C6D" w:rsidRPr="00F86424" w:rsidDel="002739DA" w:rsidRDefault="00067C6D" w:rsidP="003228B4">
            <w:pPr>
              <w:numPr>
                <w:ilvl w:val="0"/>
                <w:numId w:val="47"/>
              </w:numPr>
              <w:spacing w:after="0" w:line="240" w:lineRule="auto"/>
              <w:jc w:val="center"/>
              <w:rPr>
                <w:del w:id="1970" w:author="anna.resch88@gmail.com" w:date="2022-01-03T16:08:00Z"/>
                <w:rFonts w:asciiTheme="majorHAnsi" w:eastAsia="Times New Roman" w:hAnsiTheme="majorHAnsi" w:cstheme="majorHAnsi"/>
                <w:color w:val="000000"/>
                <w:lang w:val="en-US" w:eastAsia="de-DE"/>
                <w:rPrChange w:id="1971" w:author="anna.resch88@gmail.com" w:date="2022-01-04T09:34:00Z">
                  <w:rPr>
                    <w:del w:id="1972" w:author="anna.resch88@gmail.com" w:date="2022-01-03T16:08:00Z"/>
                    <w:rFonts w:asciiTheme="majorHAnsi" w:eastAsia="Times New Roman" w:hAnsiTheme="majorHAnsi" w:cstheme="majorHAnsi"/>
                    <w:color w:val="000000"/>
                    <w:lang w:eastAsia="de-DE"/>
                  </w:rPr>
                </w:rPrChange>
              </w:rPr>
            </w:pPr>
            <w:del w:id="1973" w:author="anna.resch88@gmail.com" w:date="2022-01-03T16:08:00Z">
              <w:r w:rsidRPr="00F86424" w:rsidDel="002739DA">
                <w:rPr>
                  <w:rFonts w:asciiTheme="majorHAnsi" w:eastAsia="Times New Roman" w:hAnsiTheme="majorHAnsi" w:cstheme="majorHAnsi"/>
                  <w:color w:val="000000"/>
                  <w:lang w:val="en-US" w:eastAsia="de-DE"/>
                  <w:rPrChange w:id="1974" w:author="anna.resch88@gmail.com" w:date="2022-01-04T09:34:00Z">
                    <w:rPr>
                      <w:rFonts w:asciiTheme="majorHAnsi" w:eastAsia="Times New Roman" w:hAnsiTheme="majorHAnsi" w:cstheme="majorHAnsi"/>
                      <w:color w:val="000000"/>
                      <w:lang w:eastAsia="de-DE"/>
                    </w:rPr>
                  </w:rPrChange>
                </w:rPr>
                <w:delText>20%</w:delText>
              </w:r>
              <w:bookmarkStart w:id="1975" w:name="_Toc92186707"/>
              <w:bookmarkStart w:id="1976" w:name="_Toc92187399"/>
              <w:bookmarkStart w:id="1977" w:name="_Toc92188091"/>
              <w:bookmarkStart w:id="1978" w:name="_Toc92188781"/>
              <w:bookmarkStart w:id="1979" w:name="_Toc92189436"/>
              <w:bookmarkStart w:id="1980" w:name="_Toc92190092"/>
              <w:bookmarkStart w:id="1981" w:name="_Toc92190748"/>
              <w:bookmarkEnd w:id="1975"/>
              <w:bookmarkEnd w:id="1976"/>
              <w:bookmarkEnd w:id="1977"/>
              <w:bookmarkEnd w:id="1978"/>
              <w:bookmarkEnd w:id="1979"/>
              <w:bookmarkEnd w:id="1980"/>
              <w:bookmarkEnd w:id="1981"/>
            </w:del>
          </w:p>
        </w:tc>
        <w:tc>
          <w:tcPr>
            <w:tcW w:w="937" w:type="dxa"/>
            <w:tcBorders>
              <w:top w:val="nil"/>
              <w:left w:val="nil"/>
              <w:bottom w:val="single" w:sz="4" w:space="0" w:color="auto"/>
              <w:right w:val="single" w:sz="4" w:space="0" w:color="auto"/>
            </w:tcBorders>
            <w:shd w:val="clear" w:color="000000" w:fill="A9D08E"/>
            <w:noWrap/>
            <w:vAlign w:val="bottom"/>
            <w:hideMark/>
          </w:tcPr>
          <w:p w14:paraId="28C74DC6" w14:textId="2A2C7991" w:rsidR="00067C6D" w:rsidRPr="00F86424" w:rsidDel="002739DA" w:rsidRDefault="00067C6D" w:rsidP="003228B4">
            <w:pPr>
              <w:numPr>
                <w:ilvl w:val="0"/>
                <w:numId w:val="47"/>
              </w:numPr>
              <w:spacing w:after="0" w:line="240" w:lineRule="auto"/>
              <w:jc w:val="center"/>
              <w:rPr>
                <w:del w:id="1982" w:author="anna.resch88@gmail.com" w:date="2022-01-03T16:08:00Z"/>
                <w:rFonts w:asciiTheme="majorHAnsi" w:eastAsia="Times New Roman" w:hAnsiTheme="majorHAnsi" w:cstheme="majorHAnsi"/>
                <w:color w:val="000000"/>
                <w:lang w:val="en-US" w:eastAsia="de-DE"/>
                <w:rPrChange w:id="1983" w:author="anna.resch88@gmail.com" w:date="2022-01-04T09:34:00Z">
                  <w:rPr>
                    <w:del w:id="1984" w:author="anna.resch88@gmail.com" w:date="2022-01-03T16:08:00Z"/>
                    <w:rFonts w:asciiTheme="majorHAnsi" w:eastAsia="Times New Roman" w:hAnsiTheme="majorHAnsi" w:cstheme="majorHAnsi"/>
                    <w:color w:val="000000"/>
                    <w:lang w:eastAsia="de-DE"/>
                  </w:rPr>
                </w:rPrChange>
              </w:rPr>
            </w:pPr>
            <w:del w:id="1985" w:author="anna.resch88@gmail.com" w:date="2022-01-03T16:08:00Z">
              <w:r w:rsidRPr="00F86424" w:rsidDel="002739DA">
                <w:rPr>
                  <w:rFonts w:asciiTheme="majorHAnsi" w:eastAsia="Times New Roman" w:hAnsiTheme="majorHAnsi" w:cstheme="majorHAnsi"/>
                  <w:color w:val="000000"/>
                  <w:lang w:val="en-US" w:eastAsia="de-DE"/>
                  <w:rPrChange w:id="1986" w:author="anna.resch88@gmail.com" w:date="2022-01-04T09:34:00Z">
                    <w:rPr>
                      <w:rFonts w:asciiTheme="majorHAnsi" w:eastAsia="Times New Roman" w:hAnsiTheme="majorHAnsi" w:cstheme="majorHAnsi"/>
                      <w:color w:val="000000"/>
                      <w:lang w:eastAsia="de-DE"/>
                    </w:rPr>
                  </w:rPrChange>
                </w:rPr>
                <w:delText>water</w:delText>
              </w:r>
              <w:bookmarkStart w:id="1987" w:name="_Toc92186708"/>
              <w:bookmarkStart w:id="1988" w:name="_Toc92187400"/>
              <w:bookmarkStart w:id="1989" w:name="_Toc92188092"/>
              <w:bookmarkStart w:id="1990" w:name="_Toc92188782"/>
              <w:bookmarkStart w:id="1991" w:name="_Toc92189437"/>
              <w:bookmarkStart w:id="1992" w:name="_Toc92190093"/>
              <w:bookmarkStart w:id="1993" w:name="_Toc92190749"/>
              <w:bookmarkEnd w:id="1987"/>
              <w:bookmarkEnd w:id="1988"/>
              <w:bookmarkEnd w:id="1989"/>
              <w:bookmarkEnd w:id="1990"/>
              <w:bookmarkEnd w:id="1991"/>
              <w:bookmarkEnd w:id="1992"/>
              <w:bookmarkEnd w:id="1993"/>
            </w:del>
          </w:p>
        </w:tc>
        <w:tc>
          <w:tcPr>
            <w:tcW w:w="952" w:type="dxa"/>
            <w:tcBorders>
              <w:top w:val="nil"/>
              <w:left w:val="nil"/>
              <w:bottom w:val="single" w:sz="4" w:space="0" w:color="auto"/>
              <w:right w:val="single" w:sz="4" w:space="0" w:color="auto"/>
            </w:tcBorders>
            <w:shd w:val="clear" w:color="000000" w:fill="A9D08E"/>
            <w:noWrap/>
            <w:vAlign w:val="bottom"/>
            <w:hideMark/>
          </w:tcPr>
          <w:p w14:paraId="00FF6AFE" w14:textId="4CC0F9FC" w:rsidR="00067C6D" w:rsidRPr="00F86424" w:rsidDel="002739DA" w:rsidRDefault="00067C6D" w:rsidP="003228B4">
            <w:pPr>
              <w:numPr>
                <w:ilvl w:val="0"/>
                <w:numId w:val="47"/>
              </w:numPr>
              <w:spacing w:after="0" w:line="240" w:lineRule="auto"/>
              <w:jc w:val="center"/>
              <w:rPr>
                <w:del w:id="1994" w:author="anna.resch88@gmail.com" w:date="2022-01-03T16:08:00Z"/>
                <w:rFonts w:asciiTheme="majorHAnsi" w:eastAsia="Times New Roman" w:hAnsiTheme="majorHAnsi" w:cstheme="majorHAnsi"/>
                <w:color w:val="000000"/>
                <w:lang w:val="en-US" w:eastAsia="de-DE"/>
                <w:rPrChange w:id="1995" w:author="anna.resch88@gmail.com" w:date="2022-01-04T09:34:00Z">
                  <w:rPr>
                    <w:del w:id="1996" w:author="anna.resch88@gmail.com" w:date="2022-01-03T16:08:00Z"/>
                    <w:rFonts w:asciiTheme="majorHAnsi" w:eastAsia="Times New Roman" w:hAnsiTheme="majorHAnsi" w:cstheme="majorHAnsi"/>
                    <w:color w:val="000000"/>
                    <w:lang w:eastAsia="de-DE"/>
                  </w:rPr>
                </w:rPrChange>
              </w:rPr>
            </w:pPr>
            <w:del w:id="1997" w:author="anna.resch88@gmail.com" w:date="2022-01-03T16:08:00Z">
              <w:r w:rsidRPr="00F86424" w:rsidDel="002739DA">
                <w:rPr>
                  <w:rFonts w:asciiTheme="majorHAnsi" w:eastAsia="Times New Roman" w:hAnsiTheme="majorHAnsi" w:cstheme="majorHAnsi"/>
                  <w:color w:val="000000"/>
                  <w:lang w:val="en-US" w:eastAsia="de-DE"/>
                  <w:rPrChange w:id="1998" w:author="anna.resch88@gmail.com" w:date="2022-01-04T09:34:00Z">
                    <w:rPr>
                      <w:rFonts w:asciiTheme="majorHAnsi" w:eastAsia="Times New Roman" w:hAnsiTheme="majorHAnsi" w:cstheme="majorHAnsi"/>
                      <w:color w:val="000000"/>
                      <w:lang w:eastAsia="de-DE"/>
                    </w:rPr>
                  </w:rPrChange>
                </w:rPr>
                <w:delText>RF</w:delText>
              </w:r>
              <w:bookmarkStart w:id="1999" w:name="_Toc92186709"/>
              <w:bookmarkStart w:id="2000" w:name="_Toc92187401"/>
              <w:bookmarkStart w:id="2001" w:name="_Toc92188093"/>
              <w:bookmarkStart w:id="2002" w:name="_Toc92188783"/>
              <w:bookmarkStart w:id="2003" w:name="_Toc92189438"/>
              <w:bookmarkStart w:id="2004" w:name="_Toc92190094"/>
              <w:bookmarkStart w:id="2005" w:name="_Toc92190750"/>
              <w:bookmarkEnd w:id="1999"/>
              <w:bookmarkEnd w:id="2000"/>
              <w:bookmarkEnd w:id="2001"/>
              <w:bookmarkEnd w:id="2002"/>
              <w:bookmarkEnd w:id="2003"/>
              <w:bookmarkEnd w:id="2004"/>
              <w:bookmarkEnd w:id="2005"/>
            </w:del>
          </w:p>
        </w:tc>
        <w:tc>
          <w:tcPr>
            <w:tcW w:w="1081" w:type="dxa"/>
            <w:tcBorders>
              <w:top w:val="nil"/>
              <w:left w:val="nil"/>
              <w:bottom w:val="single" w:sz="4" w:space="0" w:color="auto"/>
              <w:right w:val="single" w:sz="4" w:space="0" w:color="auto"/>
            </w:tcBorders>
            <w:shd w:val="clear" w:color="000000" w:fill="A9D08E"/>
            <w:noWrap/>
            <w:vAlign w:val="bottom"/>
            <w:hideMark/>
          </w:tcPr>
          <w:p w14:paraId="61B83F61" w14:textId="03D73E1D" w:rsidR="00067C6D" w:rsidRPr="00F86424" w:rsidDel="002739DA" w:rsidRDefault="00067C6D" w:rsidP="003228B4">
            <w:pPr>
              <w:numPr>
                <w:ilvl w:val="0"/>
                <w:numId w:val="47"/>
              </w:numPr>
              <w:spacing w:after="0" w:line="240" w:lineRule="auto"/>
              <w:jc w:val="center"/>
              <w:rPr>
                <w:del w:id="2006" w:author="anna.resch88@gmail.com" w:date="2022-01-03T16:08:00Z"/>
                <w:rFonts w:asciiTheme="majorHAnsi" w:eastAsia="Times New Roman" w:hAnsiTheme="majorHAnsi" w:cstheme="majorHAnsi"/>
                <w:color w:val="000000"/>
                <w:lang w:val="en-US" w:eastAsia="de-DE"/>
                <w:rPrChange w:id="2007" w:author="anna.resch88@gmail.com" w:date="2022-01-04T09:34:00Z">
                  <w:rPr>
                    <w:del w:id="2008" w:author="anna.resch88@gmail.com" w:date="2022-01-03T16:08:00Z"/>
                    <w:rFonts w:asciiTheme="majorHAnsi" w:eastAsia="Times New Roman" w:hAnsiTheme="majorHAnsi" w:cstheme="majorHAnsi"/>
                    <w:color w:val="000000"/>
                    <w:lang w:eastAsia="de-DE"/>
                  </w:rPr>
                </w:rPrChange>
              </w:rPr>
            </w:pPr>
            <w:del w:id="2009" w:author="anna.resch88@gmail.com" w:date="2022-01-03T16:08:00Z">
              <w:r w:rsidRPr="00F86424" w:rsidDel="002739DA">
                <w:rPr>
                  <w:rFonts w:asciiTheme="majorHAnsi" w:eastAsia="Times New Roman" w:hAnsiTheme="majorHAnsi" w:cstheme="majorHAnsi"/>
                  <w:color w:val="000000"/>
                  <w:lang w:val="en-US" w:eastAsia="de-DE"/>
                  <w:rPrChange w:id="2010" w:author="anna.resch88@gmail.com" w:date="2022-01-04T09:34:00Z">
                    <w:rPr>
                      <w:rFonts w:asciiTheme="majorHAnsi" w:eastAsia="Times New Roman" w:hAnsiTheme="majorHAnsi" w:cstheme="majorHAnsi"/>
                      <w:color w:val="000000"/>
                      <w:lang w:eastAsia="de-DE"/>
                    </w:rPr>
                  </w:rPrChange>
                </w:rPr>
                <w:delText>25.4</w:delText>
              </w:r>
              <w:bookmarkStart w:id="2011" w:name="_Toc92186710"/>
              <w:bookmarkStart w:id="2012" w:name="_Toc92187402"/>
              <w:bookmarkStart w:id="2013" w:name="_Toc92188094"/>
              <w:bookmarkStart w:id="2014" w:name="_Toc92188784"/>
              <w:bookmarkStart w:id="2015" w:name="_Toc92189439"/>
              <w:bookmarkStart w:id="2016" w:name="_Toc92190095"/>
              <w:bookmarkStart w:id="2017" w:name="_Toc92190751"/>
              <w:bookmarkEnd w:id="2011"/>
              <w:bookmarkEnd w:id="2012"/>
              <w:bookmarkEnd w:id="2013"/>
              <w:bookmarkEnd w:id="2014"/>
              <w:bookmarkEnd w:id="2015"/>
              <w:bookmarkEnd w:id="2016"/>
              <w:bookmarkEnd w:id="2017"/>
            </w:del>
          </w:p>
        </w:tc>
        <w:tc>
          <w:tcPr>
            <w:tcW w:w="1349" w:type="dxa"/>
            <w:tcBorders>
              <w:top w:val="nil"/>
              <w:left w:val="nil"/>
              <w:bottom w:val="single" w:sz="4" w:space="0" w:color="auto"/>
              <w:right w:val="single" w:sz="4" w:space="0" w:color="auto"/>
            </w:tcBorders>
            <w:shd w:val="clear" w:color="000000" w:fill="A9D08E"/>
            <w:noWrap/>
            <w:vAlign w:val="bottom"/>
            <w:hideMark/>
          </w:tcPr>
          <w:p w14:paraId="7464536A" w14:textId="25763E27" w:rsidR="00067C6D" w:rsidRPr="00F86424" w:rsidDel="002739DA" w:rsidRDefault="00067C6D" w:rsidP="003228B4">
            <w:pPr>
              <w:numPr>
                <w:ilvl w:val="0"/>
                <w:numId w:val="47"/>
              </w:numPr>
              <w:spacing w:after="0" w:line="240" w:lineRule="auto"/>
              <w:jc w:val="center"/>
              <w:rPr>
                <w:del w:id="2018" w:author="anna.resch88@gmail.com" w:date="2022-01-03T16:08:00Z"/>
                <w:rFonts w:asciiTheme="majorHAnsi" w:eastAsia="Times New Roman" w:hAnsiTheme="majorHAnsi" w:cstheme="majorHAnsi"/>
                <w:color w:val="000000"/>
                <w:lang w:val="en-US" w:eastAsia="de-DE"/>
                <w:rPrChange w:id="2019" w:author="anna.resch88@gmail.com" w:date="2022-01-04T09:34:00Z">
                  <w:rPr>
                    <w:del w:id="2020" w:author="anna.resch88@gmail.com" w:date="2022-01-03T16:08:00Z"/>
                    <w:rFonts w:asciiTheme="majorHAnsi" w:eastAsia="Times New Roman" w:hAnsiTheme="majorHAnsi" w:cstheme="majorHAnsi"/>
                    <w:color w:val="000000"/>
                    <w:lang w:eastAsia="de-DE"/>
                  </w:rPr>
                </w:rPrChange>
              </w:rPr>
            </w:pPr>
            <w:del w:id="2021" w:author="anna.resch88@gmail.com" w:date="2022-01-03T16:08:00Z">
              <w:r w:rsidRPr="00F86424" w:rsidDel="002739DA">
                <w:rPr>
                  <w:rFonts w:asciiTheme="majorHAnsi" w:eastAsia="Times New Roman" w:hAnsiTheme="majorHAnsi" w:cstheme="majorHAnsi"/>
                  <w:color w:val="000000"/>
                  <w:lang w:val="en-US" w:eastAsia="de-DE"/>
                  <w:rPrChange w:id="2022" w:author="anna.resch88@gmail.com" w:date="2022-01-04T09:34:00Z">
                    <w:rPr>
                      <w:rFonts w:asciiTheme="majorHAnsi" w:eastAsia="Times New Roman" w:hAnsiTheme="majorHAnsi" w:cstheme="majorHAnsi"/>
                      <w:color w:val="000000"/>
                      <w:lang w:eastAsia="de-DE"/>
                    </w:rPr>
                  </w:rPrChange>
                </w:rPr>
                <w:delText>14</w:delText>
              </w:r>
              <w:bookmarkStart w:id="2023" w:name="_Toc92186711"/>
              <w:bookmarkStart w:id="2024" w:name="_Toc92187403"/>
              <w:bookmarkStart w:id="2025" w:name="_Toc92188095"/>
              <w:bookmarkStart w:id="2026" w:name="_Toc92188785"/>
              <w:bookmarkStart w:id="2027" w:name="_Toc92189440"/>
              <w:bookmarkStart w:id="2028" w:name="_Toc92190096"/>
              <w:bookmarkStart w:id="2029" w:name="_Toc92190752"/>
              <w:bookmarkEnd w:id="2023"/>
              <w:bookmarkEnd w:id="2024"/>
              <w:bookmarkEnd w:id="2025"/>
              <w:bookmarkEnd w:id="2026"/>
              <w:bookmarkEnd w:id="2027"/>
              <w:bookmarkEnd w:id="2028"/>
              <w:bookmarkEnd w:id="2029"/>
            </w:del>
          </w:p>
        </w:tc>
        <w:tc>
          <w:tcPr>
            <w:tcW w:w="892" w:type="dxa"/>
            <w:tcBorders>
              <w:top w:val="nil"/>
              <w:left w:val="nil"/>
              <w:bottom w:val="single" w:sz="4" w:space="0" w:color="auto"/>
              <w:right w:val="single" w:sz="4" w:space="0" w:color="auto"/>
            </w:tcBorders>
            <w:shd w:val="clear" w:color="000000" w:fill="A9D08E"/>
            <w:noWrap/>
            <w:vAlign w:val="bottom"/>
            <w:hideMark/>
          </w:tcPr>
          <w:p w14:paraId="47E0F362" w14:textId="2D930567" w:rsidR="00067C6D" w:rsidRPr="00F86424" w:rsidDel="002739DA" w:rsidRDefault="00067C6D" w:rsidP="003228B4">
            <w:pPr>
              <w:numPr>
                <w:ilvl w:val="0"/>
                <w:numId w:val="47"/>
              </w:numPr>
              <w:spacing w:after="0" w:line="240" w:lineRule="auto"/>
              <w:jc w:val="center"/>
              <w:rPr>
                <w:del w:id="2030" w:author="anna.resch88@gmail.com" w:date="2022-01-03T16:08:00Z"/>
                <w:rFonts w:asciiTheme="majorHAnsi" w:eastAsia="Times New Roman" w:hAnsiTheme="majorHAnsi" w:cstheme="majorHAnsi"/>
                <w:color w:val="000000"/>
                <w:lang w:val="en-US" w:eastAsia="de-DE"/>
                <w:rPrChange w:id="2031" w:author="anna.resch88@gmail.com" w:date="2022-01-04T09:34:00Z">
                  <w:rPr>
                    <w:del w:id="2032" w:author="anna.resch88@gmail.com" w:date="2022-01-03T16:08:00Z"/>
                    <w:rFonts w:asciiTheme="majorHAnsi" w:eastAsia="Times New Roman" w:hAnsiTheme="majorHAnsi" w:cstheme="majorHAnsi"/>
                    <w:color w:val="000000"/>
                    <w:lang w:eastAsia="de-DE"/>
                  </w:rPr>
                </w:rPrChange>
              </w:rPr>
            </w:pPr>
            <w:del w:id="2033" w:author="anna.resch88@gmail.com" w:date="2022-01-03T16:08:00Z">
              <w:r w:rsidRPr="00F86424" w:rsidDel="002739DA">
                <w:rPr>
                  <w:rFonts w:asciiTheme="majorHAnsi" w:eastAsia="Times New Roman" w:hAnsiTheme="majorHAnsi" w:cstheme="majorHAnsi"/>
                  <w:color w:val="000000"/>
                  <w:lang w:val="en-US" w:eastAsia="de-DE"/>
                  <w:rPrChange w:id="2034" w:author="anna.resch88@gmail.com" w:date="2022-01-04T09:34:00Z">
                    <w:rPr>
                      <w:rFonts w:asciiTheme="majorHAnsi" w:eastAsia="Times New Roman" w:hAnsiTheme="majorHAnsi" w:cstheme="majorHAnsi"/>
                      <w:color w:val="000000"/>
                      <w:lang w:eastAsia="de-DE"/>
                    </w:rPr>
                  </w:rPrChange>
                </w:rPr>
                <w:delText>123.85</w:delText>
              </w:r>
              <w:bookmarkStart w:id="2035" w:name="_Toc92186712"/>
              <w:bookmarkStart w:id="2036" w:name="_Toc92187404"/>
              <w:bookmarkStart w:id="2037" w:name="_Toc92188096"/>
              <w:bookmarkStart w:id="2038" w:name="_Toc92188786"/>
              <w:bookmarkStart w:id="2039" w:name="_Toc92189441"/>
              <w:bookmarkStart w:id="2040" w:name="_Toc92190097"/>
              <w:bookmarkStart w:id="2041" w:name="_Toc92190753"/>
              <w:bookmarkEnd w:id="2035"/>
              <w:bookmarkEnd w:id="2036"/>
              <w:bookmarkEnd w:id="2037"/>
              <w:bookmarkEnd w:id="2038"/>
              <w:bookmarkEnd w:id="2039"/>
              <w:bookmarkEnd w:id="2040"/>
              <w:bookmarkEnd w:id="2041"/>
            </w:del>
          </w:p>
        </w:tc>
        <w:tc>
          <w:tcPr>
            <w:tcW w:w="743" w:type="dxa"/>
            <w:tcBorders>
              <w:top w:val="nil"/>
              <w:left w:val="nil"/>
              <w:bottom w:val="single" w:sz="4" w:space="0" w:color="auto"/>
              <w:right w:val="nil"/>
            </w:tcBorders>
            <w:shd w:val="clear" w:color="000000" w:fill="A9D08E"/>
            <w:noWrap/>
            <w:vAlign w:val="bottom"/>
            <w:hideMark/>
          </w:tcPr>
          <w:p w14:paraId="1BE5C368" w14:textId="32288C1F" w:rsidR="00067C6D" w:rsidRPr="00F86424" w:rsidDel="002739DA" w:rsidRDefault="00067C6D" w:rsidP="003228B4">
            <w:pPr>
              <w:numPr>
                <w:ilvl w:val="0"/>
                <w:numId w:val="47"/>
              </w:numPr>
              <w:spacing w:after="0" w:line="240" w:lineRule="auto"/>
              <w:jc w:val="center"/>
              <w:rPr>
                <w:del w:id="2042" w:author="anna.resch88@gmail.com" w:date="2022-01-03T16:08:00Z"/>
                <w:rFonts w:asciiTheme="majorHAnsi" w:eastAsia="Times New Roman" w:hAnsiTheme="majorHAnsi" w:cstheme="majorHAnsi"/>
                <w:color w:val="000000"/>
                <w:lang w:val="en-US" w:eastAsia="de-DE"/>
                <w:rPrChange w:id="2043" w:author="anna.resch88@gmail.com" w:date="2022-01-04T09:34:00Z">
                  <w:rPr>
                    <w:del w:id="2044" w:author="anna.resch88@gmail.com" w:date="2022-01-03T16:08:00Z"/>
                    <w:rFonts w:asciiTheme="majorHAnsi" w:eastAsia="Times New Roman" w:hAnsiTheme="majorHAnsi" w:cstheme="majorHAnsi"/>
                    <w:color w:val="000000"/>
                    <w:lang w:eastAsia="de-DE"/>
                  </w:rPr>
                </w:rPrChange>
              </w:rPr>
            </w:pPr>
            <w:del w:id="2045" w:author="anna.resch88@gmail.com" w:date="2022-01-03T16:08:00Z">
              <w:r w:rsidRPr="00F86424" w:rsidDel="002739DA">
                <w:rPr>
                  <w:rFonts w:asciiTheme="majorHAnsi" w:eastAsia="Times New Roman" w:hAnsiTheme="majorHAnsi" w:cstheme="majorHAnsi"/>
                  <w:color w:val="000000"/>
                  <w:lang w:val="en-US" w:eastAsia="de-DE"/>
                  <w:rPrChange w:id="2046" w:author="anna.resch88@gmail.com" w:date="2022-01-04T09:34:00Z">
                    <w:rPr>
                      <w:rFonts w:asciiTheme="majorHAnsi" w:eastAsia="Times New Roman" w:hAnsiTheme="majorHAnsi" w:cstheme="majorHAnsi"/>
                      <w:color w:val="000000"/>
                      <w:lang w:eastAsia="de-DE"/>
                    </w:rPr>
                  </w:rPrChange>
                </w:rPr>
                <w:delText>9.58</w:delText>
              </w:r>
              <w:bookmarkStart w:id="2047" w:name="_Toc92186713"/>
              <w:bookmarkStart w:id="2048" w:name="_Toc92187405"/>
              <w:bookmarkStart w:id="2049" w:name="_Toc92188097"/>
              <w:bookmarkStart w:id="2050" w:name="_Toc92188787"/>
              <w:bookmarkStart w:id="2051" w:name="_Toc92189442"/>
              <w:bookmarkStart w:id="2052" w:name="_Toc92190098"/>
              <w:bookmarkStart w:id="2053" w:name="_Toc92190754"/>
              <w:bookmarkEnd w:id="2047"/>
              <w:bookmarkEnd w:id="2048"/>
              <w:bookmarkEnd w:id="2049"/>
              <w:bookmarkEnd w:id="2050"/>
              <w:bookmarkEnd w:id="2051"/>
              <w:bookmarkEnd w:id="2052"/>
              <w:bookmarkEnd w:id="2053"/>
            </w:del>
          </w:p>
        </w:tc>
        <w:tc>
          <w:tcPr>
            <w:tcW w:w="989" w:type="dxa"/>
            <w:tcBorders>
              <w:top w:val="nil"/>
              <w:left w:val="single" w:sz="4" w:space="0" w:color="auto"/>
              <w:bottom w:val="nil"/>
              <w:right w:val="single" w:sz="4" w:space="0" w:color="auto"/>
            </w:tcBorders>
            <w:shd w:val="clear" w:color="000000" w:fill="A9D08E"/>
            <w:noWrap/>
            <w:vAlign w:val="bottom"/>
            <w:hideMark/>
          </w:tcPr>
          <w:p w14:paraId="58862739" w14:textId="4A55F5B5" w:rsidR="00067C6D" w:rsidRPr="00F86424" w:rsidDel="002739DA" w:rsidRDefault="00067C6D" w:rsidP="003228B4">
            <w:pPr>
              <w:numPr>
                <w:ilvl w:val="0"/>
                <w:numId w:val="47"/>
              </w:numPr>
              <w:spacing w:after="0" w:line="240" w:lineRule="auto"/>
              <w:jc w:val="center"/>
              <w:rPr>
                <w:del w:id="2054" w:author="anna.resch88@gmail.com" w:date="2022-01-03T16:08:00Z"/>
                <w:rFonts w:asciiTheme="majorHAnsi" w:eastAsia="Times New Roman" w:hAnsiTheme="majorHAnsi" w:cstheme="majorHAnsi"/>
                <w:color w:val="000000"/>
                <w:lang w:val="en-US" w:eastAsia="de-DE"/>
                <w:rPrChange w:id="2055" w:author="anna.resch88@gmail.com" w:date="2022-01-04T09:34:00Z">
                  <w:rPr>
                    <w:del w:id="2056" w:author="anna.resch88@gmail.com" w:date="2022-01-03T16:08:00Z"/>
                    <w:rFonts w:asciiTheme="majorHAnsi" w:eastAsia="Times New Roman" w:hAnsiTheme="majorHAnsi" w:cstheme="majorHAnsi"/>
                    <w:color w:val="000000"/>
                    <w:lang w:eastAsia="de-DE"/>
                  </w:rPr>
                </w:rPrChange>
              </w:rPr>
            </w:pPr>
            <w:del w:id="2057" w:author="anna.resch88@gmail.com" w:date="2022-01-03T16:08:00Z">
              <w:r w:rsidRPr="00F86424" w:rsidDel="002739DA">
                <w:rPr>
                  <w:rFonts w:asciiTheme="majorHAnsi" w:eastAsia="Times New Roman" w:hAnsiTheme="majorHAnsi" w:cstheme="majorHAnsi"/>
                  <w:color w:val="000000"/>
                  <w:lang w:val="en-US" w:eastAsia="de-DE"/>
                  <w:rPrChange w:id="2058" w:author="anna.resch88@gmail.com" w:date="2022-01-04T09:34:00Z">
                    <w:rPr>
                      <w:rFonts w:asciiTheme="majorHAnsi" w:eastAsia="Times New Roman" w:hAnsiTheme="majorHAnsi" w:cstheme="majorHAnsi"/>
                      <w:color w:val="000000"/>
                      <w:lang w:eastAsia="de-DE"/>
                    </w:rPr>
                  </w:rPrChange>
                </w:rPr>
                <w:delText>146.62</w:delText>
              </w:r>
              <w:bookmarkStart w:id="2059" w:name="_Toc92186714"/>
              <w:bookmarkStart w:id="2060" w:name="_Toc92187406"/>
              <w:bookmarkStart w:id="2061" w:name="_Toc92188098"/>
              <w:bookmarkStart w:id="2062" w:name="_Toc92188788"/>
              <w:bookmarkStart w:id="2063" w:name="_Toc92189443"/>
              <w:bookmarkStart w:id="2064" w:name="_Toc92190099"/>
              <w:bookmarkStart w:id="2065" w:name="_Toc92190755"/>
              <w:bookmarkEnd w:id="2059"/>
              <w:bookmarkEnd w:id="2060"/>
              <w:bookmarkEnd w:id="2061"/>
              <w:bookmarkEnd w:id="2062"/>
              <w:bookmarkEnd w:id="2063"/>
              <w:bookmarkEnd w:id="2064"/>
              <w:bookmarkEnd w:id="2065"/>
            </w:del>
          </w:p>
        </w:tc>
        <w:tc>
          <w:tcPr>
            <w:tcW w:w="898" w:type="dxa"/>
            <w:tcBorders>
              <w:top w:val="nil"/>
              <w:left w:val="nil"/>
              <w:bottom w:val="nil"/>
              <w:right w:val="single" w:sz="4" w:space="0" w:color="auto"/>
            </w:tcBorders>
            <w:shd w:val="clear" w:color="000000" w:fill="A9D08E"/>
            <w:noWrap/>
            <w:vAlign w:val="bottom"/>
            <w:hideMark/>
          </w:tcPr>
          <w:p w14:paraId="2D9BA99F" w14:textId="08FA087E" w:rsidR="00067C6D" w:rsidRPr="00F86424" w:rsidDel="002739DA" w:rsidRDefault="00067C6D" w:rsidP="003228B4">
            <w:pPr>
              <w:numPr>
                <w:ilvl w:val="0"/>
                <w:numId w:val="47"/>
              </w:numPr>
              <w:spacing w:after="0" w:line="240" w:lineRule="auto"/>
              <w:jc w:val="center"/>
              <w:rPr>
                <w:del w:id="2066" w:author="anna.resch88@gmail.com" w:date="2022-01-03T16:08:00Z"/>
                <w:rFonts w:asciiTheme="majorHAnsi" w:eastAsia="Times New Roman" w:hAnsiTheme="majorHAnsi" w:cstheme="majorHAnsi"/>
                <w:color w:val="000000"/>
                <w:lang w:val="en-US" w:eastAsia="de-DE"/>
                <w:rPrChange w:id="2067" w:author="anna.resch88@gmail.com" w:date="2022-01-04T09:34:00Z">
                  <w:rPr>
                    <w:del w:id="2068" w:author="anna.resch88@gmail.com" w:date="2022-01-03T16:08:00Z"/>
                    <w:rFonts w:asciiTheme="majorHAnsi" w:eastAsia="Times New Roman" w:hAnsiTheme="majorHAnsi" w:cstheme="majorHAnsi"/>
                    <w:color w:val="000000"/>
                    <w:lang w:eastAsia="de-DE"/>
                  </w:rPr>
                </w:rPrChange>
              </w:rPr>
            </w:pPr>
            <w:del w:id="2069" w:author="anna.resch88@gmail.com" w:date="2022-01-03T16:08:00Z">
              <w:r w:rsidRPr="00F86424" w:rsidDel="002739DA">
                <w:rPr>
                  <w:rFonts w:asciiTheme="majorHAnsi" w:eastAsia="Times New Roman" w:hAnsiTheme="majorHAnsi" w:cstheme="majorHAnsi"/>
                  <w:color w:val="000000"/>
                  <w:lang w:val="en-US" w:eastAsia="de-DE"/>
                  <w:rPrChange w:id="2070" w:author="anna.resch88@gmail.com" w:date="2022-01-04T09:34:00Z">
                    <w:rPr>
                      <w:rFonts w:asciiTheme="majorHAnsi" w:eastAsia="Times New Roman" w:hAnsiTheme="majorHAnsi" w:cstheme="majorHAnsi"/>
                      <w:color w:val="000000"/>
                      <w:lang w:eastAsia="de-DE"/>
                    </w:rPr>
                  </w:rPrChange>
                </w:rPr>
                <w:delText>30.54</w:delText>
              </w:r>
              <w:bookmarkStart w:id="2071" w:name="_Toc92186715"/>
              <w:bookmarkStart w:id="2072" w:name="_Toc92187407"/>
              <w:bookmarkStart w:id="2073" w:name="_Toc92188099"/>
              <w:bookmarkStart w:id="2074" w:name="_Toc92188789"/>
              <w:bookmarkStart w:id="2075" w:name="_Toc92189444"/>
              <w:bookmarkStart w:id="2076" w:name="_Toc92190100"/>
              <w:bookmarkStart w:id="2077" w:name="_Toc92190756"/>
              <w:bookmarkEnd w:id="2071"/>
              <w:bookmarkEnd w:id="2072"/>
              <w:bookmarkEnd w:id="2073"/>
              <w:bookmarkEnd w:id="2074"/>
              <w:bookmarkEnd w:id="2075"/>
              <w:bookmarkEnd w:id="2076"/>
              <w:bookmarkEnd w:id="2077"/>
            </w:del>
          </w:p>
        </w:tc>
        <w:bookmarkStart w:id="2078" w:name="_Toc92186716"/>
        <w:bookmarkStart w:id="2079" w:name="_Toc92187408"/>
        <w:bookmarkStart w:id="2080" w:name="_Toc92188100"/>
        <w:bookmarkStart w:id="2081" w:name="_Toc92188790"/>
        <w:bookmarkStart w:id="2082" w:name="_Toc92189445"/>
        <w:bookmarkStart w:id="2083" w:name="_Toc92190101"/>
        <w:bookmarkStart w:id="2084" w:name="_Toc92190757"/>
        <w:bookmarkEnd w:id="2078"/>
        <w:bookmarkEnd w:id="2079"/>
        <w:bookmarkEnd w:id="2080"/>
        <w:bookmarkEnd w:id="2081"/>
        <w:bookmarkEnd w:id="2082"/>
        <w:bookmarkEnd w:id="2083"/>
        <w:bookmarkEnd w:id="2084"/>
      </w:tr>
      <w:tr w:rsidR="00067C6D" w:rsidRPr="009E3BE9" w:rsidDel="002739DA" w14:paraId="22AEC04B" w14:textId="6BDE3F28" w:rsidTr="00D830B0">
        <w:trPr>
          <w:trHeight w:val="300"/>
          <w:del w:id="2085" w:author="anna.resch88@gmail.com" w:date="2022-01-03T16:08:00Z"/>
        </w:trPr>
        <w:tc>
          <w:tcPr>
            <w:tcW w:w="2620" w:type="dxa"/>
            <w:tcBorders>
              <w:top w:val="nil"/>
              <w:left w:val="single" w:sz="4" w:space="0" w:color="auto"/>
              <w:bottom w:val="single" w:sz="8" w:space="0" w:color="auto"/>
              <w:right w:val="single" w:sz="4" w:space="0" w:color="auto"/>
            </w:tcBorders>
            <w:shd w:val="clear" w:color="000000" w:fill="A9D08E"/>
            <w:noWrap/>
            <w:vAlign w:val="bottom"/>
            <w:hideMark/>
          </w:tcPr>
          <w:p w14:paraId="3B1E8FBF" w14:textId="7B02D517" w:rsidR="00067C6D" w:rsidRPr="00F86424" w:rsidDel="002739DA" w:rsidRDefault="00067C6D" w:rsidP="003228B4">
            <w:pPr>
              <w:numPr>
                <w:ilvl w:val="0"/>
                <w:numId w:val="47"/>
              </w:numPr>
              <w:spacing w:after="0" w:line="240" w:lineRule="auto"/>
              <w:jc w:val="both"/>
              <w:rPr>
                <w:del w:id="2086" w:author="anna.resch88@gmail.com" w:date="2022-01-03T16:08:00Z"/>
                <w:rFonts w:asciiTheme="majorHAnsi" w:eastAsia="Times New Roman" w:hAnsiTheme="majorHAnsi" w:cstheme="majorHAnsi"/>
                <w:color w:val="000000"/>
                <w:lang w:val="en-US" w:eastAsia="de-DE"/>
                <w:rPrChange w:id="2087" w:author="anna.resch88@gmail.com" w:date="2022-01-04T09:34:00Z">
                  <w:rPr>
                    <w:del w:id="2088" w:author="anna.resch88@gmail.com" w:date="2022-01-03T16:08:00Z"/>
                    <w:rFonts w:asciiTheme="majorHAnsi" w:eastAsia="Times New Roman" w:hAnsiTheme="majorHAnsi" w:cstheme="majorHAnsi"/>
                    <w:color w:val="000000"/>
                    <w:lang w:eastAsia="de-DE"/>
                  </w:rPr>
                </w:rPrChange>
              </w:rPr>
            </w:pPr>
            <w:del w:id="2089" w:author="anna.resch88@gmail.com" w:date="2022-01-03T16:08:00Z">
              <w:r w:rsidRPr="00F86424" w:rsidDel="002739DA">
                <w:rPr>
                  <w:rFonts w:asciiTheme="majorHAnsi" w:eastAsia="Times New Roman" w:hAnsiTheme="majorHAnsi" w:cstheme="majorHAnsi"/>
                  <w:color w:val="000000"/>
                  <w:lang w:val="en-US" w:eastAsia="de-DE"/>
                  <w:rPrChange w:id="2090" w:author="anna.resch88@gmail.com" w:date="2022-01-04T09:34:00Z">
                    <w:rPr>
                      <w:rFonts w:asciiTheme="majorHAnsi" w:eastAsia="Times New Roman" w:hAnsiTheme="majorHAnsi" w:cstheme="majorHAnsi"/>
                      <w:color w:val="000000"/>
                      <w:lang w:eastAsia="de-DE"/>
                    </w:rPr>
                  </w:rPrChange>
                </w:rPr>
                <w:delText>ULD-V20-ULD, sample 3</w:delText>
              </w:r>
              <w:bookmarkStart w:id="2091" w:name="_Toc92186717"/>
              <w:bookmarkStart w:id="2092" w:name="_Toc92187409"/>
              <w:bookmarkStart w:id="2093" w:name="_Toc92188101"/>
              <w:bookmarkStart w:id="2094" w:name="_Toc92188791"/>
              <w:bookmarkStart w:id="2095" w:name="_Toc92189446"/>
              <w:bookmarkStart w:id="2096" w:name="_Toc92190102"/>
              <w:bookmarkStart w:id="2097" w:name="_Toc92190758"/>
              <w:bookmarkEnd w:id="2091"/>
              <w:bookmarkEnd w:id="2092"/>
              <w:bookmarkEnd w:id="2093"/>
              <w:bookmarkEnd w:id="2094"/>
              <w:bookmarkEnd w:id="2095"/>
              <w:bookmarkEnd w:id="2096"/>
              <w:bookmarkEnd w:id="2097"/>
            </w:del>
          </w:p>
        </w:tc>
        <w:tc>
          <w:tcPr>
            <w:tcW w:w="859" w:type="dxa"/>
            <w:tcBorders>
              <w:top w:val="nil"/>
              <w:left w:val="nil"/>
              <w:bottom w:val="single" w:sz="8" w:space="0" w:color="auto"/>
              <w:right w:val="single" w:sz="4" w:space="0" w:color="auto"/>
            </w:tcBorders>
            <w:shd w:val="clear" w:color="000000" w:fill="A9D08E"/>
            <w:noWrap/>
            <w:vAlign w:val="bottom"/>
            <w:hideMark/>
          </w:tcPr>
          <w:p w14:paraId="1E7D6FE6" w14:textId="79427E1A" w:rsidR="00067C6D" w:rsidRPr="00F86424" w:rsidDel="002739DA" w:rsidRDefault="00067C6D" w:rsidP="003228B4">
            <w:pPr>
              <w:numPr>
                <w:ilvl w:val="0"/>
                <w:numId w:val="47"/>
              </w:numPr>
              <w:spacing w:after="0" w:line="240" w:lineRule="auto"/>
              <w:jc w:val="center"/>
              <w:rPr>
                <w:del w:id="2098" w:author="anna.resch88@gmail.com" w:date="2022-01-03T16:08:00Z"/>
                <w:rFonts w:asciiTheme="majorHAnsi" w:eastAsia="Times New Roman" w:hAnsiTheme="majorHAnsi" w:cstheme="majorHAnsi"/>
                <w:color w:val="000000"/>
                <w:lang w:val="en-US" w:eastAsia="de-DE"/>
                <w:rPrChange w:id="2099" w:author="anna.resch88@gmail.com" w:date="2022-01-04T09:34:00Z">
                  <w:rPr>
                    <w:del w:id="2100" w:author="anna.resch88@gmail.com" w:date="2022-01-03T16:08:00Z"/>
                    <w:rFonts w:asciiTheme="majorHAnsi" w:eastAsia="Times New Roman" w:hAnsiTheme="majorHAnsi" w:cstheme="majorHAnsi"/>
                    <w:color w:val="000000"/>
                    <w:lang w:eastAsia="de-DE"/>
                  </w:rPr>
                </w:rPrChange>
              </w:rPr>
            </w:pPr>
            <w:del w:id="2101" w:author="anna.resch88@gmail.com" w:date="2022-01-03T16:08:00Z">
              <w:r w:rsidRPr="00F86424" w:rsidDel="002739DA">
                <w:rPr>
                  <w:rFonts w:asciiTheme="majorHAnsi" w:eastAsia="Times New Roman" w:hAnsiTheme="majorHAnsi" w:cstheme="majorHAnsi"/>
                  <w:color w:val="000000"/>
                  <w:lang w:val="en-US" w:eastAsia="de-DE"/>
                  <w:rPrChange w:id="2102" w:author="anna.resch88@gmail.com" w:date="2022-01-04T09:34:00Z">
                    <w:rPr>
                      <w:rFonts w:asciiTheme="majorHAnsi" w:eastAsia="Times New Roman" w:hAnsiTheme="majorHAnsi" w:cstheme="majorHAnsi"/>
                      <w:color w:val="000000"/>
                      <w:lang w:eastAsia="de-DE"/>
                    </w:rPr>
                  </w:rPrChange>
                </w:rPr>
                <w:delText>20%</w:delText>
              </w:r>
              <w:bookmarkStart w:id="2103" w:name="_Toc92186718"/>
              <w:bookmarkStart w:id="2104" w:name="_Toc92187410"/>
              <w:bookmarkStart w:id="2105" w:name="_Toc92188102"/>
              <w:bookmarkStart w:id="2106" w:name="_Toc92188792"/>
              <w:bookmarkStart w:id="2107" w:name="_Toc92189447"/>
              <w:bookmarkStart w:id="2108" w:name="_Toc92190103"/>
              <w:bookmarkStart w:id="2109" w:name="_Toc92190759"/>
              <w:bookmarkEnd w:id="2103"/>
              <w:bookmarkEnd w:id="2104"/>
              <w:bookmarkEnd w:id="2105"/>
              <w:bookmarkEnd w:id="2106"/>
              <w:bookmarkEnd w:id="2107"/>
              <w:bookmarkEnd w:id="2108"/>
              <w:bookmarkEnd w:id="2109"/>
            </w:del>
          </w:p>
        </w:tc>
        <w:tc>
          <w:tcPr>
            <w:tcW w:w="937" w:type="dxa"/>
            <w:tcBorders>
              <w:top w:val="nil"/>
              <w:left w:val="nil"/>
              <w:bottom w:val="single" w:sz="8" w:space="0" w:color="auto"/>
              <w:right w:val="single" w:sz="4" w:space="0" w:color="auto"/>
            </w:tcBorders>
            <w:shd w:val="clear" w:color="000000" w:fill="A9D08E"/>
            <w:noWrap/>
            <w:vAlign w:val="bottom"/>
            <w:hideMark/>
          </w:tcPr>
          <w:p w14:paraId="4D3A9868" w14:textId="4164E6E9" w:rsidR="00067C6D" w:rsidRPr="00F86424" w:rsidDel="002739DA" w:rsidRDefault="00067C6D" w:rsidP="003228B4">
            <w:pPr>
              <w:numPr>
                <w:ilvl w:val="0"/>
                <w:numId w:val="47"/>
              </w:numPr>
              <w:spacing w:after="0" w:line="240" w:lineRule="auto"/>
              <w:jc w:val="center"/>
              <w:rPr>
                <w:del w:id="2110" w:author="anna.resch88@gmail.com" w:date="2022-01-03T16:08:00Z"/>
                <w:rFonts w:asciiTheme="majorHAnsi" w:eastAsia="Times New Roman" w:hAnsiTheme="majorHAnsi" w:cstheme="majorHAnsi"/>
                <w:color w:val="000000"/>
                <w:lang w:val="en-US" w:eastAsia="de-DE"/>
                <w:rPrChange w:id="2111" w:author="anna.resch88@gmail.com" w:date="2022-01-04T09:34:00Z">
                  <w:rPr>
                    <w:del w:id="2112" w:author="anna.resch88@gmail.com" w:date="2022-01-03T16:08:00Z"/>
                    <w:rFonts w:asciiTheme="majorHAnsi" w:eastAsia="Times New Roman" w:hAnsiTheme="majorHAnsi" w:cstheme="majorHAnsi"/>
                    <w:color w:val="000000"/>
                    <w:lang w:eastAsia="de-DE"/>
                  </w:rPr>
                </w:rPrChange>
              </w:rPr>
            </w:pPr>
            <w:del w:id="2113" w:author="anna.resch88@gmail.com" w:date="2022-01-03T16:08:00Z">
              <w:r w:rsidRPr="00F86424" w:rsidDel="002739DA">
                <w:rPr>
                  <w:rFonts w:asciiTheme="majorHAnsi" w:eastAsia="Times New Roman" w:hAnsiTheme="majorHAnsi" w:cstheme="majorHAnsi"/>
                  <w:color w:val="000000"/>
                  <w:lang w:val="en-US" w:eastAsia="de-DE"/>
                  <w:rPrChange w:id="2114" w:author="anna.resch88@gmail.com" w:date="2022-01-04T09:34:00Z">
                    <w:rPr>
                      <w:rFonts w:asciiTheme="majorHAnsi" w:eastAsia="Times New Roman" w:hAnsiTheme="majorHAnsi" w:cstheme="majorHAnsi"/>
                      <w:color w:val="000000"/>
                      <w:lang w:eastAsia="de-DE"/>
                    </w:rPr>
                  </w:rPrChange>
                </w:rPr>
                <w:delText>water</w:delText>
              </w:r>
              <w:bookmarkStart w:id="2115" w:name="_Toc92186719"/>
              <w:bookmarkStart w:id="2116" w:name="_Toc92187411"/>
              <w:bookmarkStart w:id="2117" w:name="_Toc92188103"/>
              <w:bookmarkStart w:id="2118" w:name="_Toc92188793"/>
              <w:bookmarkStart w:id="2119" w:name="_Toc92189448"/>
              <w:bookmarkStart w:id="2120" w:name="_Toc92190104"/>
              <w:bookmarkStart w:id="2121" w:name="_Toc92190760"/>
              <w:bookmarkEnd w:id="2115"/>
              <w:bookmarkEnd w:id="2116"/>
              <w:bookmarkEnd w:id="2117"/>
              <w:bookmarkEnd w:id="2118"/>
              <w:bookmarkEnd w:id="2119"/>
              <w:bookmarkEnd w:id="2120"/>
              <w:bookmarkEnd w:id="2121"/>
            </w:del>
          </w:p>
        </w:tc>
        <w:tc>
          <w:tcPr>
            <w:tcW w:w="952" w:type="dxa"/>
            <w:tcBorders>
              <w:top w:val="nil"/>
              <w:left w:val="nil"/>
              <w:bottom w:val="single" w:sz="8" w:space="0" w:color="auto"/>
              <w:right w:val="single" w:sz="4" w:space="0" w:color="auto"/>
            </w:tcBorders>
            <w:shd w:val="clear" w:color="000000" w:fill="A9D08E"/>
            <w:noWrap/>
            <w:vAlign w:val="bottom"/>
            <w:hideMark/>
          </w:tcPr>
          <w:p w14:paraId="5BF59D0E" w14:textId="01D1D9A5" w:rsidR="00067C6D" w:rsidRPr="00F86424" w:rsidDel="002739DA" w:rsidRDefault="00067C6D" w:rsidP="003228B4">
            <w:pPr>
              <w:numPr>
                <w:ilvl w:val="0"/>
                <w:numId w:val="47"/>
              </w:numPr>
              <w:spacing w:after="0" w:line="240" w:lineRule="auto"/>
              <w:jc w:val="center"/>
              <w:rPr>
                <w:del w:id="2122" w:author="anna.resch88@gmail.com" w:date="2022-01-03T16:08:00Z"/>
                <w:rFonts w:asciiTheme="majorHAnsi" w:eastAsia="Times New Roman" w:hAnsiTheme="majorHAnsi" w:cstheme="majorHAnsi"/>
                <w:color w:val="000000"/>
                <w:lang w:val="en-US" w:eastAsia="de-DE"/>
                <w:rPrChange w:id="2123" w:author="anna.resch88@gmail.com" w:date="2022-01-04T09:34:00Z">
                  <w:rPr>
                    <w:del w:id="2124" w:author="anna.resch88@gmail.com" w:date="2022-01-03T16:08:00Z"/>
                    <w:rFonts w:asciiTheme="majorHAnsi" w:eastAsia="Times New Roman" w:hAnsiTheme="majorHAnsi" w:cstheme="majorHAnsi"/>
                    <w:color w:val="000000"/>
                    <w:lang w:eastAsia="de-DE"/>
                  </w:rPr>
                </w:rPrChange>
              </w:rPr>
            </w:pPr>
            <w:del w:id="2125" w:author="anna.resch88@gmail.com" w:date="2022-01-03T16:08:00Z">
              <w:r w:rsidRPr="00F86424" w:rsidDel="002739DA">
                <w:rPr>
                  <w:rFonts w:asciiTheme="majorHAnsi" w:eastAsia="Times New Roman" w:hAnsiTheme="majorHAnsi" w:cstheme="majorHAnsi"/>
                  <w:color w:val="000000"/>
                  <w:lang w:val="en-US" w:eastAsia="de-DE"/>
                  <w:rPrChange w:id="2126" w:author="anna.resch88@gmail.com" w:date="2022-01-04T09:34:00Z">
                    <w:rPr>
                      <w:rFonts w:asciiTheme="majorHAnsi" w:eastAsia="Times New Roman" w:hAnsiTheme="majorHAnsi" w:cstheme="majorHAnsi"/>
                      <w:color w:val="000000"/>
                      <w:lang w:eastAsia="de-DE"/>
                    </w:rPr>
                  </w:rPrChange>
                </w:rPr>
                <w:delText>RF</w:delText>
              </w:r>
              <w:bookmarkStart w:id="2127" w:name="_Toc92186720"/>
              <w:bookmarkStart w:id="2128" w:name="_Toc92187412"/>
              <w:bookmarkStart w:id="2129" w:name="_Toc92188104"/>
              <w:bookmarkStart w:id="2130" w:name="_Toc92188794"/>
              <w:bookmarkStart w:id="2131" w:name="_Toc92189449"/>
              <w:bookmarkStart w:id="2132" w:name="_Toc92190105"/>
              <w:bookmarkStart w:id="2133" w:name="_Toc92190761"/>
              <w:bookmarkEnd w:id="2127"/>
              <w:bookmarkEnd w:id="2128"/>
              <w:bookmarkEnd w:id="2129"/>
              <w:bookmarkEnd w:id="2130"/>
              <w:bookmarkEnd w:id="2131"/>
              <w:bookmarkEnd w:id="2132"/>
              <w:bookmarkEnd w:id="2133"/>
            </w:del>
          </w:p>
        </w:tc>
        <w:tc>
          <w:tcPr>
            <w:tcW w:w="1081" w:type="dxa"/>
            <w:tcBorders>
              <w:top w:val="nil"/>
              <w:left w:val="nil"/>
              <w:bottom w:val="single" w:sz="8" w:space="0" w:color="auto"/>
              <w:right w:val="single" w:sz="4" w:space="0" w:color="auto"/>
            </w:tcBorders>
            <w:shd w:val="clear" w:color="000000" w:fill="A9D08E"/>
            <w:noWrap/>
            <w:vAlign w:val="bottom"/>
            <w:hideMark/>
          </w:tcPr>
          <w:p w14:paraId="789702AA" w14:textId="4A291A08" w:rsidR="00067C6D" w:rsidRPr="00F86424" w:rsidDel="002739DA" w:rsidRDefault="00067C6D" w:rsidP="003228B4">
            <w:pPr>
              <w:numPr>
                <w:ilvl w:val="0"/>
                <w:numId w:val="47"/>
              </w:numPr>
              <w:spacing w:after="0" w:line="240" w:lineRule="auto"/>
              <w:jc w:val="center"/>
              <w:rPr>
                <w:del w:id="2134" w:author="anna.resch88@gmail.com" w:date="2022-01-03T16:08:00Z"/>
                <w:rFonts w:asciiTheme="majorHAnsi" w:eastAsia="Times New Roman" w:hAnsiTheme="majorHAnsi" w:cstheme="majorHAnsi"/>
                <w:color w:val="000000"/>
                <w:lang w:val="en-US" w:eastAsia="de-DE"/>
                <w:rPrChange w:id="2135" w:author="anna.resch88@gmail.com" w:date="2022-01-04T09:34:00Z">
                  <w:rPr>
                    <w:del w:id="2136" w:author="anna.resch88@gmail.com" w:date="2022-01-03T16:08:00Z"/>
                    <w:rFonts w:asciiTheme="majorHAnsi" w:eastAsia="Times New Roman" w:hAnsiTheme="majorHAnsi" w:cstheme="majorHAnsi"/>
                    <w:color w:val="000000"/>
                    <w:lang w:eastAsia="de-DE"/>
                  </w:rPr>
                </w:rPrChange>
              </w:rPr>
            </w:pPr>
            <w:del w:id="2137" w:author="anna.resch88@gmail.com" w:date="2022-01-03T16:08:00Z">
              <w:r w:rsidRPr="00F86424" w:rsidDel="002739DA">
                <w:rPr>
                  <w:rFonts w:asciiTheme="majorHAnsi" w:eastAsia="Times New Roman" w:hAnsiTheme="majorHAnsi" w:cstheme="majorHAnsi"/>
                  <w:color w:val="000000"/>
                  <w:lang w:val="en-US" w:eastAsia="de-DE"/>
                  <w:rPrChange w:id="2138" w:author="anna.resch88@gmail.com" w:date="2022-01-04T09:34:00Z">
                    <w:rPr>
                      <w:rFonts w:asciiTheme="majorHAnsi" w:eastAsia="Times New Roman" w:hAnsiTheme="majorHAnsi" w:cstheme="majorHAnsi"/>
                      <w:color w:val="000000"/>
                      <w:lang w:eastAsia="de-DE"/>
                    </w:rPr>
                  </w:rPrChange>
                </w:rPr>
                <w:delText>25.4</w:delText>
              </w:r>
              <w:bookmarkStart w:id="2139" w:name="_Toc92186721"/>
              <w:bookmarkStart w:id="2140" w:name="_Toc92187413"/>
              <w:bookmarkStart w:id="2141" w:name="_Toc92188105"/>
              <w:bookmarkStart w:id="2142" w:name="_Toc92188795"/>
              <w:bookmarkStart w:id="2143" w:name="_Toc92189450"/>
              <w:bookmarkStart w:id="2144" w:name="_Toc92190106"/>
              <w:bookmarkStart w:id="2145" w:name="_Toc92190762"/>
              <w:bookmarkEnd w:id="2139"/>
              <w:bookmarkEnd w:id="2140"/>
              <w:bookmarkEnd w:id="2141"/>
              <w:bookmarkEnd w:id="2142"/>
              <w:bookmarkEnd w:id="2143"/>
              <w:bookmarkEnd w:id="2144"/>
              <w:bookmarkEnd w:id="2145"/>
            </w:del>
          </w:p>
        </w:tc>
        <w:tc>
          <w:tcPr>
            <w:tcW w:w="1349" w:type="dxa"/>
            <w:tcBorders>
              <w:top w:val="nil"/>
              <w:left w:val="nil"/>
              <w:bottom w:val="single" w:sz="8" w:space="0" w:color="auto"/>
              <w:right w:val="single" w:sz="4" w:space="0" w:color="auto"/>
            </w:tcBorders>
            <w:shd w:val="clear" w:color="000000" w:fill="A9D08E"/>
            <w:noWrap/>
            <w:vAlign w:val="bottom"/>
            <w:hideMark/>
          </w:tcPr>
          <w:p w14:paraId="544E3921" w14:textId="00C4D18F" w:rsidR="00067C6D" w:rsidRPr="00F86424" w:rsidDel="002739DA" w:rsidRDefault="00067C6D" w:rsidP="003228B4">
            <w:pPr>
              <w:numPr>
                <w:ilvl w:val="0"/>
                <w:numId w:val="47"/>
              </w:numPr>
              <w:spacing w:after="0" w:line="240" w:lineRule="auto"/>
              <w:jc w:val="center"/>
              <w:rPr>
                <w:del w:id="2146" w:author="anna.resch88@gmail.com" w:date="2022-01-03T16:08:00Z"/>
                <w:rFonts w:asciiTheme="majorHAnsi" w:eastAsia="Times New Roman" w:hAnsiTheme="majorHAnsi" w:cstheme="majorHAnsi"/>
                <w:color w:val="000000"/>
                <w:lang w:val="en-US" w:eastAsia="de-DE"/>
                <w:rPrChange w:id="2147" w:author="anna.resch88@gmail.com" w:date="2022-01-04T09:34:00Z">
                  <w:rPr>
                    <w:del w:id="2148" w:author="anna.resch88@gmail.com" w:date="2022-01-03T16:08:00Z"/>
                    <w:rFonts w:asciiTheme="majorHAnsi" w:eastAsia="Times New Roman" w:hAnsiTheme="majorHAnsi" w:cstheme="majorHAnsi"/>
                    <w:color w:val="000000"/>
                    <w:lang w:eastAsia="de-DE"/>
                  </w:rPr>
                </w:rPrChange>
              </w:rPr>
            </w:pPr>
            <w:del w:id="2149" w:author="anna.resch88@gmail.com" w:date="2022-01-03T16:08:00Z">
              <w:r w:rsidRPr="00F86424" w:rsidDel="002739DA">
                <w:rPr>
                  <w:rFonts w:asciiTheme="majorHAnsi" w:eastAsia="Times New Roman" w:hAnsiTheme="majorHAnsi" w:cstheme="majorHAnsi"/>
                  <w:color w:val="000000"/>
                  <w:lang w:val="en-US" w:eastAsia="de-DE"/>
                  <w:rPrChange w:id="2150" w:author="anna.resch88@gmail.com" w:date="2022-01-04T09:34:00Z">
                    <w:rPr>
                      <w:rFonts w:asciiTheme="majorHAnsi" w:eastAsia="Times New Roman" w:hAnsiTheme="majorHAnsi" w:cstheme="majorHAnsi"/>
                      <w:color w:val="000000"/>
                      <w:lang w:eastAsia="de-DE"/>
                    </w:rPr>
                  </w:rPrChange>
                </w:rPr>
                <w:delText>15</w:delText>
              </w:r>
              <w:bookmarkStart w:id="2151" w:name="_Toc92186722"/>
              <w:bookmarkStart w:id="2152" w:name="_Toc92187414"/>
              <w:bookmarkStart w:id="2153" w:name="_Toc92188106"/>
              <w:bookmarkStart w:id="2154" w:name="_Toc92188796"/>
              <w:bookmarkStart w:id="2155" w:name="_Toc92189451"/>
              <w:bookmarkStart w:id="2156" w:name="_Toc92190107"/>
              <w:bookmarkStart w:id="2157" w:name="_Toc92190763"/>
              <w:bookmarkEnd w:id="2151"/>
              <w:bookmarkEnd w:id="2152"/>
              <w:bookmarkEnd w:id="2153"/>
              <w:bookmarkEnd w:id="2154"/>
              <w:bookmarkEnd w:id="2155"/>
              <w:bookmarkEnd w:id="2156"/>
              <w:bookmarkEnd w:id="2157"/>
            </w:del>
          </w:p>
        </w:tc>
        <w:tc>
          <w:tcPr>
            <w:tcW w:w="892" w:type="dxa"/>
            <w:tcBorders>
              <w:top w:val="nil"/>
              <w:left w:val="nil"/>
              <w:bottom w:val="single" w:sz="8" w:space="0" w:color="auto"/>
              <w:right w:val="single" w:sz="4" w:space="0" w:color="auto"/>
            </w:tcBorders>
            <w:shd w:val="clear" w:color="000000" w:fill="A9D08E"/>
            <w:noWrap/>
            <w:vAlign w:val="bottom"/>
            <w:hideMark/>
          </w:tcPr>
          <w:p w14:paraId="57F28D1D" w14:textId="5E4CC822" w:rsidR="00067C6D" w:rsidRPr="00F86424" w:rsidDel="002739DA" w:rsidRDefault="00067C6D" w:rsidP="003228B4">
            <w:pPr>
              <w:numPr>
                <w:ilvl w:val="0"/>
                <w:numId w:val="47"/>
              </w:numPr>
              <w:spacing w:after="0" w:line="240" w:lineRule="auto"/>
              <w:jc w:val="center"/>
              <w:rPr>
                <w:del w:id="2158" w:author="anna.resch88@gmail.com" w:date="2022-01-03T16:08:00Z"/>
                <w:rFonts w:asciiTheme="majorHAnsi" w:eastAsia="Times New Roman" w:hAnsiTheme="majorHAnsi" w:cstheme="majorHAnsi"/>
                <w:color w:val="000000"/>
                <w:lang w:val="en-US" w:eastAsia="de-DE"/>
                <w:rPrChange w:id="2159" w:author="anna.resch88@gmail.com" w:date="2022-01-04T09:34:00Z">
                  <w:rPr>
                    <w:del w:id="2160" w:author="anna.resch88@gmail.com" w:date="2022-01-03T16:08:00Z"/>
                    <w:rFonts w:asciiTheme="majorHAnsi" w:eastAsia="Times New Roman" w:hAnsiTheme="majorHAnsi" w:cstheme="majorHAnsi"/>
                    <w:color w:val="000000"/>
                    <w:lang w:eastAsia="de-DE"/>
                  </w:rPr>
                </w:rPrChange>
              </w:rPr>
            </w:pPr>
            <w:del w:id="2161" w:author="anna.resch88@gmail.com" w:date="2022-01-03T16:08:00Z">
              <w:r w:rsidRPr="00F86424" w:rsidDel="002739DA">
                <w:rPr>
                  <w:rFonts w:asciiTheme="majorHAnsi" w:eastAsia="Times New Roman" w:hAnsiTheme="majorHAnsi" w:cstheme="majorHAnsi"/>
                  <w:color w:val="000000"/>
                  <w:lang w:val="en-US" w:eastAsia="de-DE"/>
                  <w:rPrChange w:id="2162" w:author="anna.resch88@gmail.com" w:date="2022-01-04T09:34:00Z">
                    <w:rPr>
                      <w:rFonts w:asciiTheme="majorHAnsi" w:eastAsia="Times New Roman" w:hAnsiTheme="majorHAnsi" w:cstheme="majorHAnsi"/>
                      <w:color w:val="000000"/>
                      <w:lang w:eastAsia="de-DE"/>
                    </w:rPr>
                  </w:rPrChange>
                </w:rPr>
                <w:delText>181.32</w:delText>
              </w:r>
              <w:bookmarkStart w:id="2163" w:name="_Toc92186723"/>
              <w:bookmarkStart w:id="2164" w:name="_Toc92187415"/>
              <w:bookmarkStart w:id="2165" w:name="_Toc92188107"/>
              <w:bookmarkStart w:id="2166" w:name="_Toc92188797"/>
              <w:bookmarkStart w:id="2167" w:name="_Toc92189452"/>
              <w:bookmarkStart w:id="2168" w:name="_Toc92190108"/>
              <w:bookmarkStart w:id="2169" w:name="_Toc92190764"/>
              <w:bookmarkEnd w:id="2163"/>
              <w:bookmarkEnd w:id="2164"/>
              <w:bookmarkEnd w:id="2165"/>
              <w:bookmarkEnd w:id="2166"/>
              <w:bookmarkEnd w:id="2167"/>
              <w:bookmarkEnd w:id="2168"/>
              <w:bookmarkEnd w:id="2169"/>
            </w:del>
          </w:p>
        </w:tc>
        <w:tc>
          <w:tcPr>
            <w:tcW w:w="743" w:type="dxa"/>
            <w:tcBorders>
              <w:top w:val="nil"/>
              <w:left w:val="nil"/>
              <w:bottom w:val="single" w:sz="8" w:space="0" w:color="auto"/>
              <w:right w:val="nil"/>
            </w:tcBorders>
            <w:shd w:val="clear" w:color="000000" w:fill="A9D08E"/>
            <w:noWrap/>
            <w:vAlign w:val="bottom"/>
            <w:hideMark/>
          </w:tcPr>
          <w:p w14:paraId="0F1C817B" w14:textId="0E4096E3" w:rsidR="00067C6D" w:rsidRPr="00F86424" w:rsidDel="002739DA" w:rsidRDefault="00067C6D" w:rsidP="003228B4">
            <w:pPr>
              <w:numPr>
                <w:ilvl w:val="0"/>
                <w:numId w:val="47"/>
              </w:numPr>
              <w:spacing w:after="0" w:line="240" w:lineRule="auto"/>
              <w:jc w:val="center"/>
              <w:rPr>
                <w:del w:id="2170" w:author="anna.resch88@gmail.com" w:date="2022-01-03T16:08:00Z"/>
                <w:rFonts w:asciiTheme="majorHAnsi" w:eastAsia="Times New Roman" w:hAnsiTheme="majorHAnsi" w:cstheme="majorHAnsi"/>
                <w:color w:val="000000"/>
                <w:lang w:val="en-US" w:eastAsia="de-DE"/>
                <w:rPrChange w:id="2171" w:author="anna.resch88@gmail.com" w:date="2022-01-04T09:34:00Z">
                  <w:rPr>
                    <w:del w:id="2172" w:author="anna.resch88@gmail.com" w:date="2022-01-03T16:08:00Z"/>
                    <w:rFonts w:asciiTheme="majorHAnsi" w:eastAsia="Times New Roman" w:hAnsiTheme="majorHAnsi" w:cstheme="majorHAnsi"/>
                    <w:color w:val="000000"/>
                    <w:lang w:eastAsia="de-DE"/>
                  </w:rPr>
                </w:rPrChange>
              </w:rPr>
            </w:pPr>
            <w:del w:id="2173" w:author="anna.resch88@gmail.com" w:date="2022-01-03T16:08:00Z">
              <w:r w:rsidRPr="00F86424" w:rsidDel="002739DA">
                <w:rPr>
                  <w:rFonts w:asciiTheme="majorHAnsi" w:eastAsia="Times New Roman" w:hAnsiTheme="majorHAnsi" w:cstheme="majorHAnsi"/>
                  <w:color w:val="000000"/>
                  <w:lang w:val="en-US" w:eastAsia="de-DE"/>
                  <w:rPrChange w:id="2174" w:author="anna.resch88@gmail.com" w:date="2022-01-04T09:34:00Z">
                    <w:rPr>
                      <w:rFonts w:asciiTheme="majorHAnsi" w:eastAsia="Times New Roman" w:hAnsiTheme="majorHAnsi" w:cstheme="majorHAnsi"/>
                      <w:color w:val="000000"/>
                      <w:lang w:eastAsia="de-DE"/>
                    </w:rPr>
                  </w:rPrChange>
                </w:rPr>
                <w:delText>10.43</w:delText>
              </w:r>
              <w:bookmarkStart w:id="2175" w:name="_Toc92186724"/>
              <w:bookmarkStart w:id="2176" w:name="_Toc92187416"/>
              <w:bookmarkStart w:id="2177" w:name="_Toc92188108"/>
              <w:bookmarkStart w:id="2178" w:name="_Toc92188798"/>
              <w:bookmarkStart w:id="2179" w:name="_Toc92189453"/>
              <w:bookmarkStart w:id="2180" w:name="_Toc92190109"/>
              <w:bookmarkStart w:id="2181" w:name="_Toc92190765"/>
              <w:bookmarkEnd w:id="2175"/>
              <w:bookmarkEnd w:id="2176"/>
              <w:bookmarkEnd w:id="2177"/>
              <w:bookmarkEnd w:id="2178"/>
              <w:bookmarkEnd w:id="2179"/>
              <w:bookmarkEnd w:id="2180"/>
              <w:bookmarkEnd w:id="2181"/>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53A00D65" w14:textId="5EE933D7" w:rsidR="00067C6D" w:rsidRPr="00F86424" w:rsidDel="002739DA" w:rsidRDefault="00067C6D" w:rsidP="003228B4">
            <w:pPr>
              <w:numPr>
                <w:ilvl w:val="0"/>
                <w:numId w:val="47"/>
              </w:numPr>
              <w:spacing w:after="0" w:line="240" w:lineRule="auto"/>
              <w:jc w:val="center"/>
              <w:rPr>
                <w:del w:id="2182" w:author="anna.resch88@gmail.com" w:date="2022-01-03T16:08:00Z"/>
                <w:rFonts w:asciiTheme="majorHAnsi" w:eastAsia="Times New Roman" w:hAnsiTheme="majorHAnsi" w:cstheme="majorHAnsi"/>
                <w:color w:val="FFFFFF"/>
                <w:lang w:val="en-US" w:eastAsia="de-DE"/>
                <w:rPrChange w:id="2183" w:author="anna.resch88@gmail.com" w:date="2022-01-04T09:34:00Z">
                  <w:rPr>
                    <w:del w:id="2184" w:author="anna.resch88@gmail.com" w:date="2022-01-03T16:08:00Z"/>
                    <w:rFonts w:asciiTheme="majorHAnsi" w:eastAsia="Times New Roman" w:hAnsiTheme="majorHAnsi" w:cstheme="majorHAnsi"/>
                    <w:color w:val="FFFFFF"/>
                    <w:lang w:eastAsia="de-DE"/>
                  </w:rPr>
                </w:rPrChange>
              </w:rPr>
            </w:pPr>
            <w:bookmarkStart w:id="2185" w:name="_Toc92186725"/>
            <w:bookmarkStart w:id="2186" w:name="_Toc92187417"/>
            <w:bookmarkStart w:id="2187" w:name="_Toc92188109"/>
            <w:bookmarkStart w:id="2188" w:name="_Toc92188799"/>
            <w:bookmarkStart w:id="2189" w:name="_Toc92189454"/>
            <w:bookmarkStart w:id="2190" w:name="_Toc92190110"/>
            <w:bookmarkStart w:id="2191" w:name="_Toc92190766"/>
            <w:bookmarkEnd w:id="2185"/>
            <w:bookmarkEnd w:id="2186"/>
            <w:bookmarkEnd w:id="2187"/>
            <w:bookmarkEnd w:id="2188"/>
            <w:bookmarkEnd w:id="2189"/>
            <w:bookmarkEnd w:id="2190"/>
            <w:bookmarkEnd w:id="2191"/>
          </w:p>
        </w:tc>
        <w:tc>
          <w:tcPr>
            <w:tcW w:w="898" w:type="dxa"/>
            <w:tcBorders>
              <w:top w:val="nil"/>
              <w:left w:val="nil"/>
              <w:bottom w:val="single" w:sz="8" w:space="0" w:color="auto"/>
              <w:right w:val="single" w:sz="4" w:space="0" w:color="auto"/>
            </w:tcBorders>
            <w:shd w:val="clear" w:color="000000" w:fill="A9D08E"/>
            <w:noWrap/>
            <w:vAlign w:val="bottom"/>
            <w:hideMark/>
          </w:tcPr>
          <w:p w14:paraId="3E2EC0FF" w14:textId="3376B3D8" w:rsidR="00067C6D" w:rsidRPr="00F86424" w:rsidDel="002739DA" w:rsidRDefault="00067C6D" w:rsidP="003228B4">
            <w:pPr>
              <w:numPr>
                <w:ilvl w:val="0"/>
                <w:numId w:val="47"/>
              </w:numPr>
              <w:spacing w:after="0" w:line="240" w:lineRule="auto"/>
              <w:jc w:val="center"/>
              <w:rPr>
                <w:del w:id="2192" w:author="anna.resch88@gmail.com" w:date="2022-01-03T16:08:00Z"/>
                <w:rFonts w:asciiTheme="majorHAnsi" w:eastAsia="Times New Roman" w:hAnsiTheme="majorHAnsi" w:cstheme="majorHAnsi"/>
                <w:color w:val="000000"/>
                <w:lang w:val="en-US" w:eastAsia="de-DE"/>
                <w:rPrChange w:id="2193" w:author="anna.resch88@gmail.com" w:date="2022-01-04T09:34:00Z">
                  <w:rPr>
                    <w:del w:id="2194" w:author="anna.resch88@gmail.com" w:date="2022-01-03T16:08:00Z"/>
                    <w:rFonts w:asciiTheme="majorHAnsi" w:eastAsia="Times New Roman" w:hAnsiTheme="majorHAnsi" w:cstheme="majorHAnsi"/>
                    <w:color w:val="000000"/>
                    <w:lang w:eastAsia="de-DE"/>
                  </w:rPr>
                </w:rPrChange>
              </w:rPr>
            </w:pPr>
            <w:bookmarkStart w:id="2195" w:name="_Toc92186726"/>
            <w:bookmarkStart w:id="2196" w:name="_Toc92187418"/>
            <w:bookmarkStart w:id="2197" w:name="_Toc92188110"/>
            <w:bookmarkStart w:id="2198" w:name="_Toc92188800"/>
            <w:bookmarkStart w:id="2199" w:name="_Toc92189455"/>
            <w:bookmarkStart w:id="2200" w:name="_Toc92190111"/>
            <w:bookmarkStart w:id="2201" w:name="_Toc92190767"/>
            <w:bookmarkEnd w:id="2195"/>
            <w:bookmarkEnd w:id="2196"/>
            <w:bookmarkEnd w:id="2197"/>
            <w:bookmarkEnd w:id="2198"/>
            <w:bookmarkEnd w:id="2199"/>
            <w:bookmarkEnd w:id="2200"/>
            <w:bookmarkEnd w:id="2201"/>
          </w:p>
        </w:tc>
        <w:bookmarkStart w:id="2202" w:name="_Toc92186727"/>
        <w:bookmarkStart w:id="2203" w:name="_Toc92187419"/>
        <w:bookmarkStart w:id="2204" w:name="_Toc92188111"/>
        <w:bookmarkStart w:id="2205" w:name="_Toc92188801"/>
        <w:bookmarkStart w:id="2206" w:name="_Toc92189456"/>
        <w:bookmarkStart w:id="2207" w:name="_Toc92190112"/>
        <w:bookmarkStart w:id="2208" w:name="_Toc92190768"/>
        <w:bookmarkEnd w:id="2202"/>
        <w:bookmarkEnd w:id="2203"/>
        <w:bookmarkEnd w:id="2204"/>
        <w:bookmarkEnd w:id="2205"/>
        <w:bookmarkEnd w:id="2206"/>
        <w:bookmarkEnd w:id="2207"/>
        <w:bookmarkEnd w:id="2208"/>
      </w:tr>
      <w:tr w:rsidR="00067C6D" w:rsidRPr="009E3BE9" w:rsidDel="002739DA" w14:paraId="2DFB5026" w14:textId="29EE7E8D" w:rsidTr="00D830B0">
        <w:trPr>
          <w:trHeight w:val="290"/>
          <w:del w:id="22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13C5EE" w14:textId="0675C120" w:rsidR="00067C6D" w:rsidRPr="00F86424" w:rsidDel="002739DA" w:rsidRDefault="00067C6D" w:rsidP="003228B4">
            <w:pPr>
              <w:numPr>
                <w:ilvl w:val="0"/>
                <w:numId w:val="47"/>
              </w:numPr>
              <w:spacing w:after="0" w:line="240" w:lineRule="auto"/>
              <w:jc w:val="both"/>
              <w:rPr>
                <w:del w:id="2210" w:author="anna.resch88@gmail.com" w:date="2022-01-03T16:08:00Z"/>
                <w:rFonts w:asciiTheme="majorHAnsi" w:eastAsia="Times New Roman" w:hAnsiTheme="majorHAnsi" w:cstheme="majorHAnsi"/>
                <w:color w:val="000000"/>
                <w:lang w:val="en-US" w:eastAsia="de-DE"/>
                <w:rPrChange w:id="2211" w:author="anna.resch88@gmail.com" w:date="2022-01-04T09:34:00Z">
                  <w:rPr>
                    <w:del w:id="2212" w:author="anna.resch88@gmail.com" w:date="2022-01-03T16:08:00Z"/>
                    <w:rFonts w:asciiTheme="majorHAnsi" w:eastAsia="Times New Roman" w:hAnsiTheme="majorHAnsi" w:cstheme="majorHAnsi"/>
                    <w:color w:val="000000"/>
                    <w:lang w:eastAsia="de-DE"/>
                  </w:rPr>
                </w:rPrChange>
              </w:rPr>
            </w:pPr>
            <w:del w:id="2213" w:author="anna.resch88@gmail.com" w:date="2022-01-03T16:08:00Z">
              <w:r w:rsidRPr="00F86424" w:rsidDel="002739DA">
                <w:rPr>
                  <w:rFonts w:asciiTheme="majorHAnsi" w:eastAsia="Times New Roman" w:hAnsiTheme="majorHAnsi" w:cstheme="majorHAnsi"/>
                  <w:color w:val="000000"/>
                  <w:lang w:val="en-US" w:eastAsia="de-DE"/>
                  <w:rPrChange w:id="2214" w:author="anna.resch88@gmail.com" w:date="2022-01-04T09:34:00Z">
                    <w:rPr>
                      <w:rFonts w:asciiTheme="majorHAnsi" w:eastAsia="Times New Roman" w:hAnsiTheme="majorHAnsi" w:cstheme="majorHAnsi"/>
                      <w:color w:val="000000"/>
                      <w:lang w:eastAsia="de-DE"/>
                    </w:rPr>
                  </w:rPrChange>
                </w:rPr>
                <w:delText>ULD-V20-ULD, sample 1</w:delText>
              </w:r>
              <w:bookmarkStart w:id="2215" w:name="_Toc92186728"/>
              <w:bookmarkStart w:id="2216" w:name="_Toc92187420"/>
              <w:bookmarkStart w:id="2217" w:name="_Toc92188112"/>
              <w:bookmarkStart w:id="2218" w:name="_Toc92188802"/>
              <w:bookmarkStart w:id="2219" w:name="_Toc92189457"/>
              <w:bookmarkStart w:id="2220" w:name="_Toc92190113"/>
              <w:bookmarkStart w:id="2221" w:name="_Toc92190769"/>
              <w:bookmarkEnd w:id="2215"/>
              <w:bookmarkEnd w:id="2216"/>
              <w:bookmarkEnd w:id="2217"/>
              <w:bookmarkEnd w:id="2218"/>
              <w:bookmarkEnd w:id="2219"/>
              <w:bookmarkEnd w:id="2220"/>
              <w:bookmarkEnd w:id="2221"/>
            </w:del>
          </w:p>
        </w:tc>
        <w:tc>
          <w:tcPr>
            <w:tcW w:w="859" w:type="dxa"/>
            <w:tcBorders>
              <w:top w:val="nil"/>
              <w:left w:val="nil"/>
              <w:bottom w:val="single" w:sz="4" w:space="0" w:color="000000"/>
              <w:right w:val="single" w:sz="4" w:space="0" w:color="000000"/>
            </w:tcBorders>
            <w:shd w:val="clear" w:color="000000" w:fill="DDEBF7"/>
            <w:noWrap/>
            <w:vAlign w:val="bottom"/>
            <w:hideMark/>
          </w:tcPr>
          <w:p w14:paraId="029CF649" w14:textId="085D1876" w:rsidR="00067C6D" w:rsidRPr="00F86424" w:rsidDel="002739DA" w:rsidRDefault="00067C6D" w:rsidP="003228B4">
            <w:pPr>
              <w:numPr>
                <w:ilvl w:val="0"/>
                <w:numId w:val="47"/>
              </w:numPr>
              <w:spacing w:after="0" w:line="240" w:lineRule="auto"/>
              <w:jc w:val="center"/>
              <w:rPr>
                <w:del w:id="2222" w:author="anna.resch88@gmail.com" w:date="2022-01-03T16:08:00Z"/>
                <w:rFonts w:asciiTheme="majorHAnsi" w:eastAsia="Times New Roman" w:hAnsiTheme="majorHAnsi" w:cstheme="majorHAnsi"/>
                <w:color w:val="000000"/>
                <w:lang w:val="en-US" w:eastAsia="de-DE"/>
                <w:rPrChange w:id="2223" w:author="anna.resch88@gmail.com" w:date="2022-01-04T09:34:00Z">
                  <w:rPr>
                    <w:del w:id="2224" w:author="anna.resch88@gmail.com" w:date="2022-01-03T16:08:00Z"/>
                    <w:rFonts w:asciiTheme="majorHAnsi" w:eastAsia="Times New Roman" w:hAnsiTheme="majorHAnsi" w:cstheme="majorHAnsi"/>
                    <w:color w:val="000000"/>
                    <w:lang w:eastAsia="de-DE"/>
                  </w:rPr>
                </w:rPrChange>
              </w:rPr>
            </w:pPr>
            <w:del w:id="2225" w:author="anna.resch88@gmail.com" w:date="2022-01-03T16:08:00Z">
              <w:r w:rsidRPr="00F86424" w:rsidDel="002739DA">
                <w:rPr>
                  <w:rFonts w:asciiTheme="majorHAnsi" w:eastAsia="Times New Roman" w:hAnsiTheme="majorHAnsi" w:cstheme="majorHAnsi"/>
                  <w:color w:val="000000"/>
                  <w:lang w:val="en-US" w:eastAsia="de-DE"/>
                  <w:rPrChange w:id="2226" w:author="anna.resch88@gmail.com" w:date="2022-01-04T09:34:00Z">
                    <w:rPr>
                      <w:rFonts w:asciiTheme="majorHAnsi" w:eastAsia="Times New Roman" w:hAnsiTheme="majorHAnsi" w:cstheme="majorHAnsi"/>
                      <w:color w:val="000000"/>
                      <w:lang w:eastAsia="de-DE"/>
                    </w:rPr>
                  </w:rPrChange>
                </w:rPr>
                <w:delText>10%</w:delText>
              </w:r>
              <w:bookmarkStart w:id="2227" w:name="_Toc92186729"/>
              <w:bookmarkStart w:id="2228" w:name="_Toc92187421"/>
              <w:bookmarkStart w:id="2229" w:name="_Toc92188113"/>
              <w:bookmarkStart w:id="2230" w:name="_Toc92188803"/>
              <w:bookmarkStart w:id="2231" w:name="_Toc92189458"/>
              <w:bookmarkStart w:id="2232" w:name="_Toc92190114"/>
              <w:bookmarkStart w:id="2233" w:name="_Toc92190770"/>
              <w:bookmarkEnd w:id="2227"/>
              <w:bookmarkEnd w:id="2228"/>
              <w:bookmarkEnd w:id="2229"/>
              <w:bookmarkEnd w:id="2230"/>
              <w:bookmarkEnd w:id="2231"/>
              <w:bookmarkEnd w:id="2232"/>
              <w:bookmarkEnd w:id="2233"/>
            </w:del>
          </w:p>
        </w:tc>
        <w:tc>
          <w:tcPr>
            <w:tcW w:w="937" w:type="dxa"/>
            <w:tcBorders>
              <w:top w:val="nil"/>
              <w:left w:val="nil"/>
              <w:bottom w:val="single" w:sz="4" w:space="0" w:color="auto"/>
              <w:right w:val="single" w:sz="4" w:space="0" w:color="auto"/>
            </w:tcBorders>
            <w:shd w:val="clear" w:color="000000" w:fill="DDEBF7"/>
            <w:noWrap/>
            <w:vAlign w:val="bottom"/>
            <w:hideMark/>
          </w:tcPr>
          <w:p w14:paraId="5AA0F22F" w14:textId="29DBC686" w:rsidR="00067C6D" w:rsidRPr="00F86424" w:rsidDel="002739DA" w:rsidRDefault="00067C6D" w:rsidP="003228B4">
            <w:pPr>
              <w:numPr>
                <w:ilvl w:val="0"/>
                <w:numId w:val="47"/>
              </w:numPr>
              <w:spacing w:after="0" w:line="240" w:lineRule="auto"/>
              <w:jc w:val="center"/>
              <w:rPr>
                <w:del w:id="2234" w:author="anna.resch88@gmail.com" w:date="2022-01-03T16:08:00Z"/>
                <w:rFonts w:asciiTheme="majorHAnsi" w:eastAsia="Times New Roman" w:hAnsiTheme="majorHAnsi" w:cstheme="majorHAnsi"/>
                <w:color w:val="000000"/>
                <w:lang w:val="en-US" w:eastAsia="de-DE"/>
                <w:rPrChange w:id="2235" w:author="anna.resch88@gmail.com" w:date="2022-01-04T09:34:00Z">
                  <w:rPr>
                    <w:del w:id="2236" w:author="anna.resch88@gmail.com" w:date="2022-01-03T16:08:00Z"/>
                    <w:rFonts w:asciiTheme="majorHAnsi" w:eastAsia="Times New Roman" w:hAnsiTheme="majorHAnsi" w:cstheme="majorHAnsi"/>
                    <w:color w:val="000000"/>
                    <w:lang w:eastAsia="de-DE"/>
                  </w:rPr>
                </w:rPrChange>
              </w:rPr>
            </w:pPr>
            <w:del w:id="2237" w:author="anna.resch88@gmail.com" w:date="2022-01-03T16:08:00Z">
              <w:r w:rsidRPr="00F86424" w:rsidDel="002739DA">
                <w:rPr>
                  <w:rFonts w:asciiTheme="majorHAnsi" w:eastAsia="Times New Roman" w:hAnsiTheme="majorHAnsi" w:cstheme="majorHAnsi"/>
                  <w:color w:val="000000"/>
                  <w:lang w:val="en-US" w:eastAsia="de-DE"/>
                  <w:rPrChange w:id="2238" w:author="anna.resch88@gmail.com" w:date="2022-01-04T09:34:00Z">
                    <w:rPr>
                      <w:rFonts w:asciiTheme="majorHAnsi" w:eastAsia="Times New Roman" w:hAnsiTheme="majorHAnsi" w:cstheme="majorHAnsi"/>
                      <w:color w:val="000000"/>
                      <w:lang w:eastAsia="de-DE"/>
                    </w:rPr>
                  </w:rPrChange>
                </w:rPr>
                <w:delText>water</w:delText>
              </w:r>
              <w:bookmarkStart w:id="2239" w:name="_Toc92186730"/>
              <w:bookmarkStart w:id="2240" w:name="_Toc92187422"/>
              <w:bookmarkStart w:id="2241" w:name="_Toc92188114"/>
              <w:bookmarkStart w:id="2242" w:name="_Toc92188804"/>
              <w:bookmarkStart w:id="2243" w:name="_Toc92189459"/>
              <w:bookmarkStart w:id="2244" w:name="_Toc92190115"/>
              <w:bookmarkStart w:id="2245" w:name="_Toc92190771"/>
              <w:bookmarkEnd w:id="2239"/>
              <w:bookmarkEnd w:id="2240"/>
              <w:bookmarkEnd w:id="2241"/>
              <w:bookmarkEnd w:id="2242"/>
              <w:bookmarkEnd w:id="2243"/>
              <w:bookmarkEnd w:id="2244"/>
              <w:bookmarkEnd w:id="2245"/>
            </w:del>
          </w:p>
        </w:tc>
        <w:tc>
          <w:tcPr>
            <w:tcW w:w="952" w:type="dxa"/>
            <w:tcBorders>
              <w:top w:val="nil"/>
              <w:left w:val="nil"/>
              <w:bottom w:val="single" w:sz="4" w:space="0" w:color="000000"/>
              <w:right w:val="single" w:sz="4" w:space="0" w:color="000000"/>
            </w:tcBorders>
            <w:shd w:val="clear" w:color="000000" w:fill="DDEBF7"/>
            <w:noWrap/>
            <w:vAlign w:val="bottom"/>
            <w:hideMark/>
          </w:tcPr>
          <w:p w14:paraId="6B77E099" w14:textId="58C864D1" w:rsidR="00067C6D" w:rsidRPr="00F86424" w:rsidDel="002739DA" w:rsidRDefault="00067C6D" w:rsidP="003228B4">
            <w:pPr>
              <w:numPr>
                <w:ilvl w:val="0"/>
                <w:numId w:val="47"/>
              </w:numPr>
              <w:spacing w:after="0" w:line="240" w:lineRule="auto"/>
              <w:jc w:val="center"/>
              <w:rPr>
                <w:del w:id="2246" w:author="anna.resch88@gmail.com" w:date="2022-01-03T16:08:00Z"/>
                <w:rFonts w:asciiTheme="majorHAnsi" w:eastAsia="Times New Roman" w:hAnsiTheme="majorHAnsi" w:cstheme="majorHAnsi"/>
                <w:color w:val="000000"/>
                <w:lang w:val="en-US" w:eastAsia="de-DE"/>
                <w:rPrChange w:id="2247" w:author="anna.resch88@gmail.com" w:date="2022-01-04T09:34:00Z">
                  <w:rPr>
                    <w:del w:id="2248" w:author="anna.resch88@gmail.com" w:date="2022-01-03T16:08:00Z"/>
                    <w:rFonts w:asciiTheme="majorHAnsi" w:eastAsia="Times New Roman" w:hAnsiTheme="majorHAnsi" w:cstheme="majorHAnsi"/>
                    <w:color w:val="000000"/>
                    <w:lang w:eastAsia="de-DE"/>
                  </w:rPr>
                </w:rPrChange>
              </w:rPr>
            </w:pPr>
            <w:del w:id="2249" w:author="anna.resch88@gmail.com" w:date="2022-01-03T16:08:00Z">
              <w:r w:rsidRPr="00F86424" w:rsidDel="002739DA">
                <w:rPr>
                  <w:rFonts w:asciiTheme="majorHAnsi" w:eastAsia="Times New Roman" w:hAnsiTheme="majorHAnsi" w:cstheme="majorHAnsi"/>
                  <w:color w:val="000000"/>
                  <w:lang w:val="en-US" w:eastAsia="de-DE"/>
                  <w:rPrChange w:id="2250" w:author="anna.resch88@gmail.com" w:date="2022-01-04T09:34:00Z">
                    <w:rPr>
                      <w:rFonts w:asciiTheme="majorHAnsi" w:eastAsia="Times New Roman" w:hAnsiTheme="majorHAnsi" w:cstheme="majorHAnsi"/>
                      <w:color w:val="000000"/>
                      <w:lang w:eastAsia="de-DE"/>
                    </w:rPr>
                  </w:rPrChange>
                </w:rPr>
                <w:delText>Ru(II)bpy</w:delText>
              </w:r>
              <w:bookmarkStart w:id="2251" w:name="_Toc92186731"/>
              <w:bookmarkStart w:id="2252" w:name="_Toc92187423"/>
              <w:bookmarkStart w:id="2253" w:name="_Toc92188115"/>
              <w:bookmarkStart w:id="2254" w:name="_Toc92188805"/>
              <w:bookmarkStart w:id="2255" w:name="_Toc92189460"/>
              <w:bookmarkStart w:id="2256" w:name="_Toc92190116"/>
              <w:bookmarkStart w:id="2257" w:name="_Toc92190772"/>
              <w:bookmarkEnd w:id="2251"/>
              <w:bookmarkEnd w:id="2252"/>
              <w:bookmarkEnd w:id="2253"/>
              <w:bookmarkEnd w:id="2254"/>
              <w:bookmarkEnd w:id="2255"/>
              <w:bookmarkEnd w:id="2256"/>
              <w:bookmarkEnd w:id="2257"/>
            </w:del>
          </w:p>
        </w:tc>
        <w:tc>
          <w:tcPr>
            <w:tcW w:w="1081" w:type="dxa"/>
            <w:tcBorders>
              <w:top w:val="nil"/>
              <w:left w:val="nil"/>
              <w:bottom w:val="single" w:sz="4" w:space="0" w:color="000000"/>
              <w:right w:val="single" w:sz="4" w:space="0" w:color="000000"/>
            </w:tcBorders>
            <w:shd w:val="clear" w:color="000000" w:fill="DDEBF7"/>
            <w:noWrap/>
            <w:vAlign w:val="bottom"/>
            <w:hideMark/>
          </w:tcPr>
          <w:p w14:paraId="70F03129" w14:textId="4E2C5812" w:rsidR="00067C6D" w:rsidRPr="00F86424" w:rsidDel="002739DA" w:rsidRDefault="00067C6D" w:rsidP="003228B4">
            <w:pPr>
              <w:numPr>
                <w:ilvl w:val="0"/>
                <w:numId w:val="47"/>
              </w:numPr>
              <w:spacing w:after="0" w:line="240" w:lineRule="auto"/>
              <w:jc w:val="center"/>
              <w:rPr>
                <w:del w:id="2258" w:author="anna.resch88@gmail.com" w:date="2022-01-03T16:08:00Z"/>
                <w:rFonts w:asciiTheme="majorHAnsi" w:eastAsia="Times New Roman" w:hAnsiTheme="majorHAnsi" w:cstheme="majorHAnsi"/>
                <w:color w:val="000000"/>
                <w:lang w:val="en-US" w:eastAsia="de-DE"/>
                <w:rPrChange w:id="2259" w:author="anna.resch88@gmail.com" w:date="2022-01-04T09:34:00Z">
                  <w:rPr>
                    <w:del w:id="2260" w:author="anna.resch88@gmail.com" w:date="2022-01-03T16:08:00Z"/>
                    <w:rFonts w:asciiTheme="majorHAnsi" w:eastAsia="Times New Roman" w:hAnsiTheme="majorHAnsi" w:cstheme="majorHAnsi"/>
                    <w:color w:val="000000"/>
                    <w:lang w:eastAsia="de-DE"/>
                  </w:rPr>
                </w:rPrChange>
              </w:rPr>
            </w:pPr>
            <w:del w:id="2261" w:author="anna.resch88@gmail.com" w:date="2022-01-03T16:08:00Z">
              <w:r w:rsidRPr="00F86424" w:rsidDel="002739DA">
                <w:rPr>
                  <w:rFonts w:asciiTheme="majorHAnsi" w:eastAsia="Times New Roman" w:hAnsiTheme="majorHAnsi" w:cstheme="majorHAnsi"/>
                  <w:color w:val="000000"/>
                  <w:lang w:val="en-US" w:eastAsia="de-DE"/>
                  <w:rPrChange w:id="2262" w:author="anna.resch88@gmail.com" w:date="2022-01-04T09:34:00Z">
                    <w:rPr>
                      <w:rFonts w:asciiTheme="majorHAnsi" w:eastAsia="Times New Roman" w:hAnsiTheme="majorHAnsi" w:cstheme="majorHAnsi"/>
                      <w:color w:val="000000"/>
                      <w:lang w:eastAsia="de-DE"/>
                    </w:rPr>
                  </w:rPrChange>
                </w:rPr>
                <w:delText>25.4</w:delText>
              </w:r>
              <w:bookmarkStart w:id="2263" w:name="_Toc92186732"/>
              <w:bookmarkStart w:id="2264" w:name="_Toc92187424"/>
              <w:bookmarkStart w:id="2265" w:name="_Toc92188116"/>
              <w:bookmarkStart w:id="2266" w:name="_Toc92188806"/>
              <w:bookmarkStart w:id="2267" w:name="_Toc92189461"/>
              <w:bookmarkStart w:id="2268" w:name="_Toc92190117"/>
              <w:bookmarkStart w:id="2269" w:name="_Toc92190773"/>
              <w:bookmarkEnd w:id="2263"/>
              <w:bookmarkEnd w:id="2264"/>
              <w:bookmarkEnd w:id="2265"/>
              <w:bookmarkEnd w:id="2266"/>
              <w:bookmarkEnd w:id="2267"/>
              <w:bookmarkEnd w:id="2268"/>
              <w:bookmarkEnd w:id="2269"/>
            </w:del>
          </w:p>
        </w:tc>
        <w:tc>
          <w:tcPr>
            <w:tcW w:w="1349" w:type="dxa"/>
            <w:tcBorders>
              <w:top w:val="nil"/>
              <w:left w:val="nil"/>
              <w:bottom w:val="single" w:sz="4" w:space="0" w:color="000000"/>
              <w:right w:val="single" w:sz="4" w:space="0" w:color="000000"/>
            </w:tcBorders>
            <w:shd w:val="clear" w:color="000000" w:fill="DDEBF7"/>
            <w:noWrap/>
            <w:vAlign w:val="bottom"/>
            <w:hideMark/>
          </w:tcPr>
          <w:p w14:paraId="499ADB2B" w14:textId="03B43607" w:rsidR="00067C6D" w:rsidRPr="00F86424" w:rsidDel="002739DA" w:rsidRDefault="00067C6D" w:rsidP="003228B4">
            <w:pPr>
              <w:numPr>
                <w:ilvl w:val="0"/>
                <w:numId w:val="47"/>
              </w:numPr>
              <w:spacing w:after="0" w:line="240" w:lineRule="auto"/>
              <w:jc w:val="center"/>
              <w:rPr>
                <w:del w:id="2270" w:author="anna.resch88@gmail.com" w:date="2022-01-03T16:08:00Z"/>
                <w:rFonts w:asciiTheme="majorHAnsi" w:eastAsia="Times New Roman" w:hAnsiTheme="majorHAnsi" w:cstheme="majorHAnsi"/>
                <w:color w:val="000000"/>
                <w:lang w:val="en-US" w:eastAsia="de-DE"/>
                <w:rPrChange w:id="2271" w:author="anna.resch88@gmail.com" w:date="2022-01-04T09:34:00Z">
                  <w:rPr>
                    <w:del w:id="2272" w:author="anna.resch88@gmail.com" w:date="2022-01-03T16:08:00Z"/>
                    <w:rFonts w:asciiTheme="majorHAnsi" w:eastAsia="Times New Roman" w:hAnsiTheme="majorHAnsi" w:cstheme="majorHAnsi"/>
                    <w:color w:val="000000"/>
                    <w:lang w:eastAsia="de-DE"/>
                  </w:rPr>
                </w:rPrChange>
              </w:rPr>
            </w:pPr>
            <w:del w:id="2273" w:author="anna.resch88@gmail.com" w:date="2022-01-03T16:08:00Z">
              <w:r w:rsidRPr="00F86424" w:rsidDel="002739DA">
                <w:rPr>
                  <w:rFonts w:asciiTheme="majorHAnsi" w:eastAsia="Times New Roman" w:hAnsiTheme="majorHAnsi" w:cstheme="majorHAnsi"/>
                  <w:color w:val="000000"/>
                  <w:lang w:val="en-US" w:eastAsia="de-DE"/>
                  <w:rPrChange w:id="2274" w:author="anna.resch88@gmail.com" w:date="2022-01-04T09:34:00Z">
                    <w:rPr>
                      <w:rFonts w:asciiTheme="majorHAnsi" w:eastAsia="Times New Roman" w:hAnsiTheme="majorHAnsi" w:cstheme="majorHAnsi"/>
                      <w:color w:val="000000"/>
                      <w:lang w:eastAsia="de-DE"/>
                    </w:rPr>
                  </w:rPrChange>
                </w:rPr>
                <w:delText>15</w:delText>
              </w:r>
              <w:bookmarkStart w:id="2275" w:name="_Toc92186733"/>
              <w:bookmarkStart w:id="2276" w:name="_Toc92187425"/>
              <w:bookmarkStart w:id="2277" w:name="_Toc92188117"/>
              <w:bookmarkStart w:id="2278" w:name="_Toc92188807"/>
              <w:bookmarkStart w:id="2279" w:name="_Toc92189462"/>
              <w:bookmarkStart w:id="2280" w:name="_Toc92190118"/>
              <w:bookmarkStart w:id="2281" w:name="_Toc92190774"/>
              <w:bookmarkEnd w:id="2275"/>
              <w:bookmarkEnd w:id="2276"/>
              <w:bookmarkEnd w:id="2277"/>
              <w:bookmarkEnd w:id="2278"/>
              <w:bookmarkEnd w:id="2279"/>
              <w:bookmarkEnd w:id="2280"/>
              <w:bookmarkEnd w:id="2281"/>
            </w:del>
          </w:p>
        </w:tc>
        <w:tc>
          <w:tcPr>
            <w:tcW w:w="892" w:type="dxa"/>
            <w:tcBorders>
              <w:top w:val="nil"/>
              <w:left w:val="nil"/>
              <w:bottom w:val="single" w:sz="4" w:space="0" w:color="000000"/>
              <w:right w:val="single" w:sz="4" w:space="0" w:color="000000"/>
            </w:tcBorders>
            <w:shd w:val="clear" w:color="000000" w:fill="DDEBF7"/>
            <w:noWrap/>
            <w:vAlign w:val="bottom"/>
            <w:hideMark/>
          </w:tcPr>
          <w:p w14:paraId="54D6E267" w14:textId="37505E58" w:rsidR="00067C6D" w:rsidRPr="00F86424" w:rsidDel="002739DA" w:rsidRDefault="00067C6D" w:rsidP="003228B4">
            <w:pPr>
              <w:numPr>
                <w:ilvl w:val="0"/>
                <w:numId w:val="47"/>
              </w:numPr>
              <w:spacing w:after="0" w:line="240" w:lineRule="auto"/>
              <w:jc w:val="center"/>
              <w:rPr>
                <w:del w:id="2282" w:author="anna.resch88@gmail.com" w:date="2022-01-03T16:08:00Z"/>
                <w:rFonts w:asciiTheme="majorHAnsi" w:eastAsia="Times New Roman" w:hAnsiTheme="majorHAnsi" w:cstheme="majorHAnsi"/>
                <w:color w:val="000000"/>
                <w:lang w:val="en-US" w:eastAsia="de-DE"/>
                <w:rPrChange w:id="2283" w:author="anna.resch88@gmail.com" w:date="2022-01-04T09:34:00Z">
                  <w:rPr>
                    <w:del w:id="2284" w:author="anna.resch88@gmail.com" w:date="2022-01-03T16:08:00Z"/>
                    <w:rFonts w:asciiTheme="majorHAnsi" w:eastAsia="Times New Roman" w:hAnsiTheme="majorHAnsi" w:cstheme="majorHAnsi"/>
                    <w:color w:val="000000"/>
                    <w:lang w:eastAsia="de-DE"/>
                  </w:rPr>
                </w:rPrChange>
              </w:rPr>
            </w:pPr>
            <w:del w:id="2285" w:author="anna.resch88@gmail.com" w:date="2022-01-03T16:08:00Z">
              <w:r w:rsidRPr="00F86424" w:rsidDel="002739DA">
                <w:rPr>
                  <w:rFonts w:asciiTheme="majorHAnsi" w:eastAsia="Times New Roman" w:hAnsiTheme="majorHAnsi" w:cstheme="majorHAnsi"/>
                  <w:color w:val="000000"/>
                  <w:lang w:val="en-US" w:eastAsia="de-DE"/>
                  <w:rPrChange w:id="2286" w:author="anna.resch88@gmail.com" w:date="2022-01-04T09:34:00Z">
                    <w:rPr>
                      <w:rFonts w:asciiTheme="majorHAnsi" w:eastAsia="Times New Roman" w:hAnsiTheme="majorHAnsi" w:cstheme="majorHAnsi"/>
                      <w:color w:val="000000"/>
                      <w:lang w:eastAsia="de-DE"/>
                    </w:rPr>
                  </w:rPrChange>
                </w:rPr>
                <w:delText>60.94</w:delText>
              </w:r>
              <w:bookmarkStart w:id="2287" w:name="_Toc92186734"/>
              <w:bookmarkStart w:id="2288" w:name="_Toc92187426"/>
              <w:bookmarkStart w:id="2289" w:name="_Toc92188118"/>
              <w:bookmarkStart w:id="2290" w:name="_Toc92188808"/>
              <w:bookmarkStart w:id="2291" w:name="_Toc92189463"/>
              <w:bookmarkStart w:id="2292" w:name="_Toc92190119"/>
              <w:bookmarkStart w:id="2293" w:name="_Toc92190775"/>
              <w:bookmarkEnd w:id="2287"/>
              <w:bookmarkEnd w:id="2288"/>
              <w:bookmarkEnd w:id="2289"/>
              <w:bookmarkEnd w:id="2290"/>
              <w:bookmarkEnd w:id="2291"/>
              <w:bookmarkEnd w:id="2292"/>
              <w:bookmarkEnd w:id="2293"/>
            </w:del>
          </w:p>
        </w:tc>
        <w:tc>
          <w:tcPr>
            <w:tcW w:w="743" w:type="dxa"/>
            <w:tcBorders>
              <w:top w:val="nil"/>
              <w:left w:val="nil"/>
              <w:bottom w:val="single" w:sz="4" w:space="0" w:color="000000"/>
              <w:right w:val="nil"/>
            </w:tcBorders>
            <w:shd w:val="clear" w:color="000000" w:fill="DDEBF7"/>
            <w:noWrap/>
            <w:vAlign w:val="bottom"/>
            <w:hideMark/>
          </w:tcPr>
          <w:p w14:paraId="52B864D4" w14:textId="34A25EF4" w:rsidR="00067C6D" w:rsidRPr="00F86424" w:rsidDel="002739DA" w:rsidRDefault="00067C6D" w:rsidP="003228B4">
            <w:pPr>
              <w:numPr>
                <w:ilvl w:val="0"/>
                <w:numId w:val="47"/>
              </w:numPr>
              <w:spacing w:after="0" w:line="240" w:lineRule="auto"/>
              <w:jc w:val="center"/>
              <w:rPr>
                <w:del w:id="2294" w:author="anna.resch88@gmail.com" w:date="2022-01-03T16:08:00Z"/>
                <w:rFonts w:asciiTheme="majorHAnsi" w:eastAsia="Times New Roman" w:hAnsiTheme="majorHAnsi" w:cstheme="majorHAnsi"/>
                <w:color w:val="000000"/>
                <w:lang w:val="en-US" w:eastAsia="de-DE"/>
                <w:rPrChange w:id="2295" w:author="anna.resch88@gmail.com" w:date="2022-01-04T09:34:00Z">
                  <w:rPr>
                    <w:del w:id="2296" w:author="anna.resch88@gmail.com" w:date="2022-01-03T16:08:00Z"/>
                    <w:rFonts w:asciiTheme="majorHAnsi" w:eastAsia="Times New Roman" w:hAnsiTheme="majorHAnsi" w:cstheme="majorHAnsi"/>
                    <w:color w:val="000000"/>
                    <w:lang w:eastAsia="de-DE"/>
                  </w:rPr>
                </w:rPrChange>
              </w:rPr>
            </w:pPr>
            <w:del w:id="2297" w:author="anna.resch88@gmail.com" w:date="2022-01-03T16:08:00Z">
              <w:r w:rsidRPr="00F86424" w:rsidDel="002739DA">
                <w:rPr>
                  <w:rFonts w:asciiTheme="majorHAnsi" w:eastAsia="Times New Roman" w:hAnsiTheme="majorHAnsi" w:cstheme="majorHAnsi"/>
                  <w:color w:val="000000"/>
                  <w:lang w:val="en-US" w:eastAsia="de-DE"/>
                  <w:rPrChange w:id="2298" w:author="anna.resch88@gmail.com" w:date="2022-01-04T09:34:00Z">
                    <w:rPr>
                      <w:rFonts w:asciiTheme="majorHAnsi" w:eastAsia="Times New Roman" w:hAnsiTheme="majorHAnsi" w:cstheme="majorHAnsi"/>
                      <w:color w:val="000000"/>
                      <w:lang w:eastAsia="de-DE"/>
                    </w:rPr>
                  </w:rPrChange>
                </w:rPr>
                <w:delText>5.30</w:delText>
              </w:r>
              <w:bookmarkStart w:id="2299" w:name="_Toc92186735"/>
              <w:bookmarkStart w:id="2300" w:name="_Toc92187427"/>
              <w:bookmarkStart w:id="2301" w:name="_Toc92188119"/>
              <w:bookmarkStart w:id="2302" w:name="_Toc92188809"/>
              <w:bookmarkStart w:id="2303" w:name="_Toc92189464"/>
              <w:bookmarkStart w:id="2304" w:name="_Toc92190120"/>
              <w:bookmarkStart w:id="2305" w:name="_Toc92190776"/>
              <w:bookmarkEnd w:id="2299"/>
              <w:bookmarkEnd w:id="2300"/>
              <w:bookmarkEnd w:id="2301"/>
              <w:bookmarkEnd w:id="2302"/>
              <w:bookmarkEnd w:id="2303"/>
              <w:bookmarkEnd w:id="2304"/>
              <w:bookmarkEnd w:id="2305"/>
            </w:del>
          </w:p>
        </w:tc>
        <w:tc>
          <w:tcPr>
            <w:tcW w:w="989" w:type="dxa"/>
            <w:tcBorders>
              <w:top w:val="nil"/>
              <w:left w:val="single" w:sz="4" w:space="0" w:color="auto"/>
              <w:bottom w:val="nil"/>
              <w:right w:val="single" w:sz="4" w:space="0" w:color="auto"/>
            </w:tcBorders>
            <w:shd w:val="clear" w:color="000000" w:fill="DDEBF7"/>
            <w:noWrap/>
            <w:vAlign w:val="bottom"/>
            <w:hideMark/>
          </w:tcPr>
          <w:p w14:paraId="070109F0" w14:textId="54217D39" w:rsidR="00067C6D" w:rsidRPr="00F86424" w:rsidDel="002739DA" w:rsidRDefault="00067C6D" w:rsidP="003228B4">
            <w:pPr>
              <w:numPr>
                <w:ilvl w:val="0"/>
                <w:numId w:val="47"/>
              </w:numPr>
              <w:spacing w:after="0" w:line="240" w:lineRule="auto"/>
              <w:jc w:val="center"/>
              <w:rPr>
                <w:del w:id="2306" w:author="anna.resch88@gmail.com" w:date="2022-01-03T16:08:00Z"/>
                <w:rFonts w:asciiTheme="majorHAnsi" w:eastAsia="Times New Roman" w:hAnsiTheme="majorHAnsi" w:cstheme="majorHAnsi"/>
                <w:color w:val="000000"/>
                <w:lang w:val="en-US" w:eastAsia="de-DE"/>
                <w:rPrChange w:id="2307" w:author="anna.resch88@gmail.com" w:date="2022-01-04T09:34:00Z">
                  <w:rPr>
                    <w:del w:id="2308" w:author="anna.resch88@gmail.com" w:date="2022-01-03T16:08:00Z"/>
                    <w:rFonts w:asciiTheme="majorHAnsi" w:eastAsia="Times New Roman" w:hAnsiTheme="majorHAnsi" w:cstheme="majorHAnsi"/>
                    <w:color w:val="000000"/>
                    <w:lang w:eastAsia="de-DE"/>
                  </w:rPr>
                </w:rPrChange>
              </w:rPr>
            </w:pPr>
            <w:bookmarkStart w:id="2309" w:name="_Toc92186736"/>
            <w:bookmarkStart w:id="2310" w:name="_Toc92187428"/>
            <w:bookmarkStart w:id="2311" w:name="_Toc92188120"/>
            <w:bookmarkStart w:id="2312" w:name="_Toc92188810"/>
            <w:bookmarkStart w:id="2313" w:name="_Toc92189465"/>
            <w:bookmarkStart w:id="2314" w:name="_Toc92190121"/>
            <w:bookmarkStart w:id="2315" w:name="_Toc92190777"/>
            <w:bookmarkEnd w:id="2309"/>
            <w:bookmarkEnd w:id="2310"/>
            <w:bookmarkEnd w:id="2311"/>
            <w:bookmarkEnd w:id="2312"/>
            <w:bookmarkEnd w:id="2313"/>
            <w:bookmarkEnd w:id="2314"/>
            <w:bookmarkEnd w:id="2315"/>
          </w:p>
        </w:tc>
        <w:tc>
          <w:tcPr>
            <w:tcW w:w="898" w:type="dxa"/>
            <w:tcBorders>
              <w:top w:val="nil"/>
              <w:left w:val="nil"/>
              <w:bottom w:val="nil"/>
              <w:right w:val="single" w:sz="4" w:space="0" w:color="auto"/>
            </w:tcBorders>
            <w:shd w:val="clear" w:color="000000" w:fill="DDEBF7"/>
            <w:noWrap/>
            <w:vAlign w:val="bottom"/>
            <w:hideMark/>
          </w:tcPr>
          <w:p w14:paraId="4DE6E566" w14:textId="23CDD198" w:rsidR="00067C6D" w:rsidRPr="00F86424" w:rsidDel="002739DA" w:rsidRDefault="00067C6D" w:rsidP="003228B4">
            <w:pPr>
              <w:numPr>
                <w:ilvl w:val="0"/>
                <w:numId w:val="47"/>
              </w:numPr>
              <w:spacing w:after="0" w:line="240" w:lineRule="auto"/>
              <w:jc w:val="center"/>
              <w:rPr>
                <w:del w:id="2316" w:author="anna.resch88@gmail.com" w:date="2022-01-03T16:08:00Z"/>
                <w:rFonts w:asciiTheme="majorHAnsi" w:eastAsia="Times New Roman" w:hAnsiTheme="majorHAnsi" w:cstheme="majorHAnsi"/>
                <w:color w:val="000000"/>
                <w:lang w:val="en-US" w:eastAsia="de-DE"/>
                <w:rPrChange w:id="2317" w:author="anna.resch88@gmail.com" w:date="2022-01-04T09:34:00Z">
                  <w:rPr>
                    <w:del w:id="2318" w:author="anna.resch88@gmail.com" w:date="2022-01-03T16:08:00Z"/>
                    <w:rFonts w:asciiTheme="majorHAnsi" w:eastAsia="Times New Roman" w:hAnsiTheme="majorHAnsi" w:cstheme="majorHAnsi"/>
                    <w:color w:val="000000"/>
                    <w:lang w:eastAsia="de-DE"/>
                  </w:rPr>
                </w:rPrChange>
              </w:rPr>
            </w:pPr>
            <w:bookmarkStart w:id="2319" w:name="_Toc92186737"/>
            <w:bookmarkStart w:id="2320" w:name="_Toc92187429"/>
            <w:bookmarkStart w:id="2321" w:name="_Toc92188121"/>
            <w:bookmarkStart w:id="2322" w:name="_Toc92188811"/>
            <w:bookmarkStart w:id="2323" w:name="_Toc92189466"/>
            <w:bookmarkStart w:id="2324" w:name="_Toc92190122"/>
            <w:bookmarkStart w:id="2325" w:name="_Toc92190778"/>
            <w:bookmarkEnd w:id="2319"/>
            <w:bookmarkEnd w:id="2320"/>
            <w:bookmarkEnd w:id="2321"/>
            <w:bookmarkEnd w:id="2322"/>
            <w:bookmarkEnd w:id="2323"/>
            <w:bookmarkEnd w:id="2324"/>
            <w:bookmarkEnd w:id="2325"/>
          </w:p>
        </w:tc>
        <w:bookmarkStart w:id="2326" w:name="_Toc92186738"/>
        <w:bookmarkStart w:id="2327" w:name="_Toc92187430"/>
        <w:bookmarkStart w:id="2328" w:name="_Toc92188122"/>
        <w:bookmarkStart w:id="2329" w:name="_Toc92188812"/>
        <w:bookmarkStart w:id="2330" w:name="_Toc92189467"/>
        <w:bookmarkStart w:id="2331" w:name="_Toc92190123"/>
        <w:bookmarkStart w:id="2332" w:name="_Toc92190779"/>
        <w:bookmarkEnd w:id="2326"/>
        <w:bookmarkEnd w:id="2327"/>
        <w:bookmarkEnd w:id="2328"/>
        <w:bookmarkEnd w:id="2329"/>
        <w:bookmarkEnd w:id="2330"/>
        <w:bookmarkEnd w:id="2331"/>
        <w:bookmarkEnd w:id="2332"/>
      </w:tr>
      <w:tr w:rsidR="00067C6D" w:rsidRPr="009E3BE9" w:rsidDel="002739DA" w14:paraId="06BD4097" w14:textId="1B98DD60" w:rsidTr="00D830B0">
        <w:trPr>
          <w:trHeight w:val="290"/>
          <w:del w:id="23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D3E9055" w14:textId="2679DFEC" w:rsidR="00067C6D" w:rsidRPr="00F86424" w:rsidDel="002739DA" w:rsidRDefault="00067C6D" w:rsidP="003228B4">
            <w:pPr>
              <w:numPr>
                <w:ilvl w:val="0"/>
                <w:numId w:val="47"/>
              </w:numPr>
              <w:spacing w:after="0" w:line="240" w:lineRule="auto"/>
              <w:jc w:val="both"/>
              <w:rPr>
                <w:del w:id="2334" w:author="anna.resch88@gmail.com" w:date="2022-01-03T16:08:00Z"/>
                <w:rFonts w:asciiTheme="majorHAnsi" w:eastAsia="Times New Roman" w:hAnsiTheme="majorHAnsi" w:cstheme="majorHAnsi"/>
                <w:color w:val="000000"/>
                <w:lang w:val="en-US" w:eastAsia="de-DE"/>
                <w:rPrChange w:id="2335" w:author="anna.resch88@gmail.com" w:date="2022-01-04T09:34:00Z">
                  <w:rPr>
                    <w:del w:id="2336" w:author="anna.resch88@gmail.com" w:date="2022-01-03T16:08:00Z"/>
                    <w:rFonts w:asciiTheme="majorHAnsi" w:eastAsia="Times New Roman" w:hAnsiTheme="majorHAnsi" w:cstheme="majorHAnsi"/>
                    <w:color w:val="000000"/>
                    <w:lang w:eastAsia="de-DE"/>
                  </w:rPr>
                </w:rPrChange>
              </w:rPr>
            </w:pPr>
            <w:del w:id="2337" w:author="anna.resch88@gmail.com" w:date="2022-01-03T16:08:00Z">
              <w:r w:rsidRPr="00F86424" w:rsidDel="002739DA">
                <w:rPr>
                  <w:rFonts w:asciiTheme="majorHAnsi" w:eastAsia="Times New Roman" w:hAnsiTheme="majorHAnsi" w:cstheme="majorHAnsi"/>
                  <w:color w:val="000000"/>
                  <w:lang w:val="en-US" w:eastAsia="de-DE"/>
                  <w:rPrChange w:id="2338" w:author="anna.resch88@gmail.com" w:date="2022-01-04T09:34:00Z">
                    <w:rPr>
                      <w:rFonts w:asciiTheme="majorHAnsi" w:eastAsia="Times New Roman" w:hAnsiTheme="majorHAnsi" w:cstheme="majorHAnsi"/>
                      <w:color w:val="000000"/>
                      <w:lang w:eastAsia="de-DE"/>
                    </w:rPr>
                  </w:rPrChange>
                </w:rPr>
                <w:delText>ULD-V20-ULD, sample 2</w:delText>
              </w:r>
              <w:bookmarkStart w:id="2339" w:name="_Toc92186739"/>
              <w:bookmarkStart w:id="2340" w:name="_Toc92187431"/>
              <w:bookmarkStart w:id="2341" w:name="_Toc92188123"/>
              <w:bookmarkStart w:id="2342" w:name="_Toc92188813"/>
              <w:bookmarkStart w:id="2343" w:name="_Toc92189468"/>
              <w:bookmarkStart w:id="2344" w:name="_Toc92190124"/>
              <w:bookmarkStart w:id="2345" w:name="_Toc92190780"/>
              <w:bookmarkEnd w:id="2339"/>
              <w:bookmarkEnd w:id="2340"/>
              <w:bookmarkEnd w:id="2341"/>
              <w:bookmarkEnd w:id="2342"/>
              <w:bookmarkEnd w:id="2343"/>
              <w:bookmarkEnd w:id="2344"/>
              <w:bookmarkEnd w:id="2345"/>
            </w:del>
          </w:p>
        </w:tc>
        <w:tc>
          <w:tcPr>
            <w:tcW w:w="859" w:type="dxa"/>
            <w:tcBorders>
              <w:top w:val="nil"/>
              <w:left w:val="nil"/>
              <w:bottom w:val="single" w:sz="4" w:space="0" w:color="000000"/>
              <w:right w:val="single" w:sz="4" w:space="0" w:color="000000"/>
            </w:tcBorders>
            <w:shd w:val="clear" w:color="000000" w:fill="DDEBF7"/>
            <w:noWrap/>
            <w:vAlign w:val="bottom"/>
            <w:hideMark/>
          </w:tcPr>
          <w:p w14:paraId="0433CE25" w14:textId="320D4321" w:rsidR="00067C6D" w:rsidRPr="00F86424" w:rsidDel="002739DA" w:rsidRDefault="00067C6D" w:rsidP="003228B4">
            <w:pPr>
              <w:numPr>
                <w:ilvl w:val="0"/>
                <w:numId w:val="47"/>
              </w:numPr>
              <w:spacing w:after="0" w:line="240" w:lineRule="auto"/>
              <w:jc w:val="center"/>
              <w:rPr>
                <w:del w:id="2346" w:author="anna.resch88@gmail.com" w:date="2022-01-03T16:08:00Z"/>
                <w:rFonts w:asciiTheme="majorHAnsi" w:eastAsia="Times New Roman" w:hAnsiTheme="majorHAnsi" w:cstheme="majorHAnsi"/>
                <w:color w:val="000000"/>
                <w:lang w:val="en-US" w:eastAsia="de-DE"/>
                <w:rPrChange w:id="2347" w:author="anna.resch88@gmail.com" w:date="2022-01-04T09:34:00Z">
                  <w:rPr>
                    <w:del w:id="2348" w:author="anna.resch88@gmail.com" w:date="2022-01-03T16:08:00Z"/>
                    <w:rFonts w:asciiTheme="majorHAnsi" w:eastAsia="Times New Roman" w:hAnsiTheme="majorHAnsi" w:cstheme="majorHAnsi"/>
                    <w:color w:val="000000"/>
                    <w:lang w:eastAsia="de-DE"/>
                  </w:rPr>
                </w:rPrChange>
              </w:rPr>
            </w:pPr>
            <w:del w:id="2349" w:author="anna.resch88@gmail.com" w:date="2022-01-03T16:08:00Z">
              <w:r w:rsidRPr="00F86424" w:rsidDel="002739DA">
                <w:rPr>
                  <w:rFonts w:asciiTheme="majorHAnsi" w:eastAsia="Times New Roman" w:hAnsiTheme="majorHAnsi" w:cstheme="majorHAnsi"/>
                  <w:color w:val="000000"/>
                  <w:lang w:val="en-US" w:eastAsia="de-DE"/>
                  <w:rPrChange w:id="2350" w:author="anna.resch88@gmail.com" w:date="2022-01-04T09:34:00Z">
                    <w:rPr>
                      <w:rFonts w:asciiTheme="majorHAnsi" w:eastAsia="Times New Roman" w:hAnsiTheme="majorHAnsi" w:cstheme="majorHAnsi"/>
                      <w:color w:val="000000"/>
                      <w:lang w:eastAsia="de-DE"/>
                    </w:rPr>
                  </w:rPrChange>
                </w:rPr>
                <w:delText>10%</w:delText>
              </w:r>
              <w:bookmarkStart w:id="2351" w:name="_Toc92186740"/>
              <w:bookmarkStart w:id="2352" w:name="_Toc92187432"/>
              <w:bookmarkStart w:id="2353" w:name="_Toc92188124"/>
              <w:bookmarkStart w:id="2354" w:name="_Toc92188814"/>
              <w:bookmarkStart w:id="2355" w:name="_Toc92189469"/>
              <w:bookmarkStart w:id="2356" w:name="_Toc92190125"/>
              <w:bookmarkStart w:id="2357" w:name="_Toc92190781"/>
              <w:bookmarkEnd w:id="2351"/>
              <w:bookmarkEnd w:id="2352"/>
              <w:bookmarkEnd w:id="2353"/>
              <w:bookmarkEnd w:id="2354"/>
              <w:bookmarkEnd w:id="2355"/>
              <w:bookmarkEnd w:id="2356"/>
              <w:bookmarkEnd w:id="2357"/>
            </w:del>
          </w:p>
        </w:tc>
        <w:tc>
          <w:tcPr>
            <w:tcW w:w="937" w:type="dxa"/>
            <w:tcBorders>
              <w:top w:val="nil"/>
              <w:left w:val="nil"/>
              <w:bottom w:val="single" w:sz="4" w:space="0" w:color="auto"/>
              <w:right w:val="single" w:sz="4" w:space="0" w:color="auto"/>
            </w:tcBorders>
            <w:shd w:val="clear" w:color="000000" w:fill="DDEBF7"/>
            <w:noWrap/>
            <w:vAlign w:val="bottom"/>
            <w:hideMark/>
          </w:tcPr>
          <w:p w14:paraId="52781CEF" w14:textId="2877F2C2" w:rsidR="00067C6D" w:rsidRPr="00F86424" w:rsidDel="002739DA" w:rsidRDefault="00067C6D" w:rsidP="003228B4">
            <w:pPr>
              <w:numPr>
                <w:ilvl w:val="0"/>
                <w:numId w:val="47"/>
              </w:numPr>
              <w:spacing w:after="0" w:line="240" w:lineRule="auto"/>
              <w:jc w:val="center"/>
              <w:rPr>
                <w:del w:id="2358" w:author="anna.resch88@gmail.com" w:date="2022-01-03T16:08:00Z"/>
                <w:rFonts w:asciiTheme="majorHAnsi" w:eastAsia="Times New Roman" w:hAnsiTheme="majorHAnsi" w:cstheme="majorHAnsi"/>
                <w:color w:val="000000"/>
                <w:lang w:val="en-US" w:eastAsia="de-DE"/>
                <w:rPrChange w:id="2359" w:author="anna.resch88@gmail.com" w:date="2022-01-04T09:34:00Z">
                  <w:rPr>
                    <w:del w:id="2360" w:author="anna.resch88@gmail.com" w:date="2022-01-03T16:08:00Z"/>
                    <w:rFonts w:asciiTheme="majorHAnsi" w:eastAsia="Times New Roman" w:hAnsiTheme="majorHAnsi" w:cstheme="majorHAnsi"/>
                    <w:color w:val="000000"/>
                    <w:lang w:eastAsia="de-DE"/>
                  </w:rPr>
                </w:rPrChange>
              </w:rPr>
            </w:pPr>
            <w:del w:id="2361" w:author="anna.resch88@gmail.com" w:date="2022-01-03T16:08:00Z">
              <w:r w:rsidRPr="00F86424" w:rsidDel="002739DA">
                <w:rPr>
                  <w:rFonts w:asciiTheme="majorHAnsi" w:eastAsia="Times New Roman" w:hAnsiTheme="majorHAnsi" w:cstheme="majorHAnsi"/>
                  <w:color w:val="000000"/>
                  <w:lang w:val="en-US" w:eastAsia="de-DE"/>
                  <w:rPrChange w:id="2362" w:author="anna.resch88@gmail.com" w:date="2022-01-04T09:34:00Z">
                    <w:rPr>
                      <w:rFonts w:asciiTheme="majorHAnsi" w:eastAsia="Times New Roman" w:hAnsiTheme="majorHAnsi" w:cstheme="majorHAnsi"/>
                      <w:color w:val="000000"/>
                      <w:lang w:eastAsia="de-DE"/>
                    </w:rPr>
                  </w:rPrChange>
                </w:rPr>
                <w:delText>water</w:delText>
              </w:r>
              <w:bookmarkStart w:id="2363" w:name="_Toc92186741"/>
              <w:bookmarkStart w:id="2364" w:name="_Toc92187433"/>
              <w:bookmarkStart w:id="2365" w:name="_Toc92188125"/>
              <w:bookmarkStart w:id="2366" w:name="_Toc92188815"/>
              <w:bookmarkStart w:id="2367" w:name="_Toc92189470"/>
              <w:bookmarkStart w:id="2368" w:name="_Toc92190126"/>
              <w:bookmarkStart w:id="2369" w:name="_Toc92190782"/>
              <w:bookmarkEnd w:id="2363"/>
              <w:bookmarkEnd w:id="2364"/>
              <w:bookmarkEnd w:id="2365"/>
              <w:bookmarkEnd w:id="2366"/>
              <w:bookmarkEnd w:id="2367"/>
              <w:bookmarkEnd w:id="2368"/>
              <w:bookmarkEnd w:id="2369"/>
            </w:del>
          </w:p>
        </w:tc>
        <w:tc>
          <w:tcPr>
            <w:tcW w:w="952" w:type="dxa"/>
            <w:tcBorders>
              <w:top w:val="nil"/>
              <w:left w:val="nil"/>
              <w:bottom w:val="single" w:sz="4" w:space="0" w:color="000000"/>
              <w:right w:val="single" w:sz="4" w:space="0" w:color="000000"/>
            </w:tcBorders>
            <w:shd w:val="clear" w:color="000000" w:fill="DDEBF7"/>
            <w:noWrap/>
            <w:vAlign w:val="bottom"/>
            <w:hideMark/>
          </w:tcPr>
          <w:p w14:paraId="64FADF34" w14:textId="5ACB93DF" w:rsidR="00067C6D" w:rsidRPr="00F86424" w:rsidDel="002739DA" w:rsidRDefault="00067C6D" w:rsidP="003228B4">
            <w:pPr>
              <w:numPr>
                <w:ilvl w:val="0"/>
                <w:numId w:val="47"/>
              </w:numPr>
              <w:spacing w:after="0" w:line="240" w:lineRule="auto"/>
              <w:jc w:val="center"/>
              <w:rPr>
                <w:del w:id="2370" w:author="anna.resch88@gmail.com" w:date="2022-01-03T16:08:00Z"/>
                <w:rFonts w:asciiTheme="majorHAnsi" w:eastAsia="Times New Roman" w:hAnsiTheme="majorHAnsi" w:cstheme="majorHAnsi"/>
                <w:color w:val="000000"/>
                <w:lang w:val="en-US" w:eastAsia="de-DE"/>
                <w:rPrChange w:id="2371" w:author="anna.resch88@gmail.com" w:date="2022-01-04T09:34:00Z">
                  <w:rPr>
                    <w:del w:id="2372" w:author="anna.resch88@gmail.com" w:date="2022-01-03T16:08:00Z"/>
                    <w:rFonts w:asciiTheme="majorHAnsi" w:eastAsia="Times New Roman" w:hAnsiTheme="majorHAnsi" w:cstheme="majorHAnsi"/>
                    <w:color w:val="000000"/>
                    <w:lang w:eastAsia="de-DE"/>
                  </w:rPr>
                </w:rPrChange>
              </w:rPr>
            </w:pPr>
            <w:del w:id="2373" w:author="anna.resch88@gmail.com" w:date="2022-01-03T16:08:00Z">
              <w:r w:rsidRPr="00F86424" w:rsidDel="002739DA">
                <w:rPr>
                  <w:rFonts w:asciiTheme="majorHAnsi" w:eastAsia="Times New Roman" w:hAnsiTheme="majorHAnsi" w:cstheme="majorHAnsi"/>
                  <w:color w:val="000000"/>
                  <w:lang w:val="en-US" w:eastAsia="de-DE"/>
                  <w:rPrChange w:id="2374" w:author="anna.resch88@gmail.com" w:date="2022-01-04T09:34:00Z">
                    <w:rPr>
                      <w:rFonts w:asciiTheme="majorHAnsi" w:eastAsia="Times New Roman" w:hAnsiTheme="majorHAnsi" w:cstheme="majorHAnsi"/>
                      <w:color w:val="000000"/>
                      <w:lang w:eastAsia="de-DE"/>
                    </w:rPr>
                  </w:rPrChange>
                </w:rPr>
                <w:delText>Ru(II)bpy</w:delText>
              </w:r>
              <w:bookmarkStart w:id="2375" w:name="_Toc92186742"/>
              <w:bookmarkStart w:id="2376" w:name="_Toc92187434"/>
              <w:bookmarkStart w:id="2377" w:name="_Toc92188126"/>
              <w:bookmarkStart w:id="2378" w:name="_Toc92188816"/>
              <w:bookmarkStart w:id="2379" w:name="_Toc92189471"/>
              <w:bookmarkStart w:id="2380" w:name="_Toc92190127"/>
              <w:bookmarkStart w:id="2381" w:name="_Toc92190783"/>
              <w:bookmarkEnd w:id="2375"/>
              <w:bookmarkEnd w:id="2376"/>
              <w:bookmarkEnd w:id="2377"/>
              <w:bookmarkEnd w:id="2378"/>
              <w:bookmarkEnd w:id="2379"/>
              <w:bookmarkEnd w:id="2380"/>
              <w:bookmarkEnd w:id="2381"/>
            </w:del>
          </w:p>
        </w:tc>
        <w:tc>
          <w:tcPr>
            <w:tcW w:w="1081" w:type="dxa"/>
            <w:tcBorders>
              <w:top w:val="nil"/>
              <w:left w:val="nil"/>
              <w:bottom w:val="single" w:sz="4" w:space="0" w:color="000000"/>
              <w:right w:val="single" w:sz="4" w:space="0" w:color="000000"/>
            </w:tcBorders>
            <w:shd w:val="clear" w:color="000000" w:fill="DDEBF7"/>
            <w:noWrap/>
            <w:vAlign w:val="bottom"/>
            <w:hideMark/>
          </w:tcPr>
          <w:p w14:paraId="0751BAB1" w14:textId="1CC7AC7B" w:rsidR="00067C6D" w:rsidRPr="00F86424" w:rsidDel="002739DA" w:rsidRDefault="00067C6D" w:rsidP="003228B4">
            <w:pPr>
              <w:numPr>
                <w:ilvl w:val="0"/>
                <w:numId w:val="47"/>
              </w:numPr>
              <w:spacing w:after="0" w:line="240" w:lineRule="auto"/>
              <w:jc w:val="center"/>
              <w:rPr>
                <w:del w:id="2382" w:author="anna.resch88@gmail.com" w:date="2022-01-03T16:08:00Z"/>
                <w:rFonts w:asciiTheme="majorHAnsi" w:eastAsia="Times New Roman" w:hAnsiTheme="majorHAnsi" w:cstheme="majorHAnsi"/>
                <w:color w:val="000000"/>
                <w:lang w:val="en-US" w:eastAsia="de-DE"/>
                <w:rPrChange w:id="2383" w:author="anna.resch88@gmail.com" w:date="2022-01-04T09:34:00Z">
                  <w:rPr>
                    <w:del w:id="2384" w:author="anna.resch88@gmail.com" w:date="2022-01-03T16:08:00Z"/>
                    <w:rFonts w:asciiTheme="majorHAnsi" w:eastAsia="Times New Roman" w:hAnsiTheme="majorHAnsi" w:cstheme="majorHAnsi"/>
                    <w:color w:val="000000"/>
                    <w:lang w:eastAsia="de-DE"/>
                  </w:rPr>
                </w:rPrChange>
              </w:rPr>
            </w:pPr>
            <w:del w:id="2385" w:author="anna.resch88@gmail.com" w:date="2022-01-03T16:08:00Z">
              <w:r w:rsidRPr="00F86424" w:rsidDel="002739DA">
                <w:rPr>
                  <w:rFonts w:asciiTheme="majorHAnsi" w:eastAsia="Times New Roman" w:hAnsiTheme="majorHAnsi" w:cstheme="majorHAnsi"/>
                  <w:color w:val="000000"/>
                  <w:lang w:val="en-US" w:eastAsia="de-DE"/>
                  <w:rPrChange w:id="2386" w:author="anna.resch88@gmail.com" w:date="2022-01-04T09:34:00Z">
                    <w:rPr>
                      <w:rFonts w:asciiTheme="majorHAnsi" w:eastAsia="Times New Roman" w:hAnsiTheme="majorHAnsi" w:cstheme="majorHAnsi"/>
                      <w:color w:val="000000"/>
                      <w:lang w:eastAsia="de-DE"/>
                    </w:rPr>
                  </w:rPrChange>
                </w:rPr>
                <w:delText>25.4</w:delText>
              </w:r>
              <w:bookmarkStart w:id="2387" w:name="_Toc92186743"/>
              <w:bookmarkStart w:id="2388" w:name="_Toc92187435"/>
              <w:bookmarkStart w:id="2389" w:name="_Toc92188127"/>
              <w:bookmarkStart w:id="2390" w:name="_Toc92188817"/>
              <w:bookmarkStart w:id="2391" w:name="_Toc92189472"/>
              <w:bookmarkStart w:id="2392" w:name="_Toc92190128"/>
              <w:bookmarkStart w:id="2393" w:name="_Toc92190784"/>
              <w:bookmarkEnd w:id="2387"/>
              <w:bookmarkEnd w:id="2388"/>
              <w:bookmarkEnd w:id="2389"/>
              <w:bookmarkEnd w:id="2390"/>
              <w:bookmarkEnd w:id="2391"/>
              <w:bookmarkEnd w:id="2392"/>
              <w:bookmarkEnd w:id="2393"/>
            </w:del>
          </w:p>
        </w:tc>
        <w:tc>
          <w:tcPr>
            <w:tcW w:w="1349" w:type="dxa"/>
            <w:tcBorders>
              <w:top w:val="nil"/>
              <w:left w:val="nil"/>
              <w:bottom w:val="single" w:sz="4" w:space="0" w:color="000000"/>
              <w:right w:val="single" w:sz="4" w:space="0" w:color="000000"/>
            </w:tcBorders>
            <w:shd w:val="clear" w:color="000000" w:fill="DDEBF7"/>
            <w:noWrap/>
            <w:vAlign w:val="bottom"/>
            <w:hideMark/>
          </w:tcPr>
          <w:p w14:paraId="6573C1E2" w14:textId="6C5E2EFC" w:rsidR="00067C6D" w:rsidRPr="00F86424" w:rsidDel="002739DA" w:rsidRDefault="00067C6D" w:rsidP="003228B4">
            <w:pPr>
              <w:numPr>
                <w:ilvl w:val="0"/>
                <w:numId w:val="47"/>
              </w:numPr>
              <w:spacing w:after="0" w:line="240" w:lineRule="auto"/>
              <w:jc w:val="center"/>
              <w:rPr>
                <w:del w:id="2394" w:author="anna.resch88@gmail.com" w:date="2022-01-03T16:08:00Z"/>
                <w:rFonts w:asciiTheme="majorHAnsi" w:eastAsia="Times New Roman" w:hAnsiTheme="majorHAnsi" w:cstheme="majorHAnsi"/>
                <w:color w:val="000000"/>
                <w:lang w:val="en-US" w:eastAsia="de-DE"/>
                <w:rPrChange w:id="2395" w:author="anna.resch88@gmail.com" w:date="2022-01-04T09:34:00Z">
                  <w:rPr>
                    <w:del w:id="2396" w:author="anna.resch88@gmail.com" w:date="2022-01-03T16:08:00Z"/>
                    <w:rFonts w:asciiTheme="majorHAnsi" w:eastAsia="Times New Roman" w:hAnsiTheme="majorHAnsi" w:cstheme="majorHAnsi"/>
                    <w:color w:val="000000"/>
                    <w:lang w:eastAsia="de-DE"/>
                  </w:rPr>
                </w:rPrChange>
              </w:rPr>
            </w:pPr>
            <w:del w:id="2397" w:author="anna.resch88@gmail.com" w:date="2022-01-03T16:08:00Z">
              <w:r w:rsidRPr="00F86424" w:rsidDel="002739DA">
                <w:rPr>
                  <w:rFonts w:asciiTheme="majorHAnsi" w:eastAsia="Times New Roman" w:hAnsiTheme="majorHAnsi" w:cstheme="majorHAnsi"/>
                  <w:color w:val="000000"/>
                  <w:lang w:val="en-US" w:eastAsia="de-DE"/>
                  <w:rPrChange w:id="2398" w:author="anna.resch88@gmail.com" w:date="2022-01-04T09:34:00Z">
                    <w:rPr>
                      <w:rFonts w:asciiTheme="majorHAnsi" w:eastAsia="Times New Roman" w:hAnsiTheme="majorHAnsi" w:cstheme="majorHAnsi"/>
                      <w:color w:val="000000"/>
                      <w:lang w:eastAsia="de-DE"/>
                    </w:rPr>
                  </w:rPrChange>
                </w:rPr>
                <w:delText>15</w:delText>
              </w:r>
              <w:bookmarkStart w:id="2399" w:name="_Toc92186744"/>
              <w:bookmarkStart w:id="2400" w:name="_Toc92187436"/>
              <w:bookmarkStart w:id="2401" w:name="_Toc92188128"/>
              <w:bookmarkStart w:id="2402" w:name="_Toc92188818"/>
              <w:bookmarkStart w:id="2403" w:name="_Toc92189473"/>
              <w:bookmarkStart w:id="2404" w:name="_Toc92190129"/>
              <w:bookmarkStart w:id="2405" w:name="_Toc92190785"/>
              <w:bookmarkEnd w:id="2399"/>
              <w:bookmarkEnd w:id="2400"/>
              <w:bookmarkEnd w:id="2401"/>
              <w:bookmarkEnd w:id="2402"/>
              <w:bookmarkEnd w:id="2403"/>
              <w:bookmarkEnd w:id="2404"/>
              <w:bookmarkEnd w:id="2405"/>
            </w:del>
          </w:p>
        </w:tc>
        <w:tc>
          <w:tcPr>
            <w:tcW w:w="892" w:type="dxa"/>
            <w:tcBorders>
              <w:top w:val="nil"/>
              <w:left w:val="nil"/>
              <w:bottom w:val="single" w:sz="4" w:space="0" w:color="000000"/>
              <w:right w:val="single" w:sz="4" w:space="0" w:color="000000"/>
            </w:tcBorders>
            <w:shd w:val="clear" w:color="000000" w:fill="DDEBF7"/>
            <w:noWrap/>
            <w:vAlign w:val="bottom"/>
            <w:hideMark/>
          </w:tcPr>
          <w:p w14:paraId="24E1F40A" w14:textId="73C83FD7" w:rsidR="00067C6D" w:rsidRPr="00F86424" w:rsidDel="002739DA" w:rsidRDefault="00067C6D" w:rsidP="003228B4">
            <w:pPr>
              <w:numPr>
                <w:ilvl w:val="0"/>
                <w:numId w:val="47"/>
              </w:numPr>
              <w:spacing w:after="0" w:line="240" w:lineRule="auto"/>
              <w:jc w:val="center"/>
              <w:rPr>
                <w:del w:id="2406" w:author="anna.resch88@gmail.com" w:date="2022-01-03T16:08:00Z"/>
                <w:rFonts w:asciiTheme="majorHAnsi" w:eastAsia="Times New Roman" w:hAnsiTheme="majorHAnsi" w:cstheme="majorHAnsi"/>
                <w:color w:val="000000"/>
                <w:lang w:val="en-US" w:eastAsia="de-DE"/>
                <w:rPrChange w:id="2407" w:author="anna.resch88@gmail.com" w:date="2022-01-04T09:34:00Z">
                  <w:rPr>
                    <w:del w:id="2408" w:author="anna.resch88@gmail.com" w:date="2022-01-03T16:08:00Z"/>
                    <w:rFonts w:asciiTheme="majorHAnsi" w:eastAsia="Times New Roman" w:hAnsiTheme="majorHAnsi" w:cstheme="majorHAnsi"/>
                    <w:color w:val="000000"/>
                    <w:lang w:eastAsia="de-DE"/>
                  </w:rPr>
                </w:rPrChange>
              </w:rPr>
            </w:pPr>
            <w:del w:id="2409" w:author="anna.resch88@gmail.com" w:date="2022-01-03T16:08:00Z">
              <w:r w:rsidRPr="00F86424" w:rsidDel="002739DA">
                <w:rPr>
                  <w:rFonts w:asciiTheme="majorHAnsi" w:eastAsia="Times New Roman" w:hAnsiTheme="majorHAnsi" w:cstheme="majorHAnsi"/>
                  <w:color w:val="000000"/>
                  <w:lang w:val="en-US" w:eastAsia="de-DE"/>
                  <w:rPrChange w:id="2410" w:author="anna.resch88@gmail.com" w:date="2022-01-04T09:34:00Z">
                    <w:rPr>
                      <w:rFonts w:asciiTheme="majorHAnsi" w:eastAsia="Times New Roman" w:hAnsiTheme="majorHAnsi" w:cstheme="majorHAnsi"/>
                      <w:color w:val="000000"/>
                      <w:lang w:eastAsia="de-DE"/>
                    </w:rPr>
                  </w:rPrChange>
                </w:rPr>
                <w:delText>36.10</w:delText>
              </w:r>
              <w:bookmarkStart w:id="2411" w:name="_Toc92186745"/>
              <w:bookmarkStart w:id="2412" w:name="_Toc92187437"/>
              <w:bookmarkStart w:id="2413" w:name="_Toc92188129"/>
              <w:bookmarkStart w:id="2414" w:name="_Toc92188819"/>
              <w:bookmarkStart w:id="2415" w:name="_Toc92189474"/>
              <w:bookmarkStart w:id="2416" w:name="_Toc92190130"/>
              <w:bookmarkStart w:id="2417" w:name="_Toc92190786"/>
              <w:bookmarkEnd w:id="2411"/>
              <w:bookmarkEnd w:id="2412"/>
              <w:bookmarkEnd w:id="2413"/>
              <w:bookmarkEnd w:id="2414"/>
              <w:bookmarkEnd w:id="2415"/>
              <w:bookmarkEnd w:id="2416"/>
              <w:bookmarkEnd w:id="2417"/>
            </w:del>
          </w:p>
        </w:tc>
        <w:tc>
          <w:tcPr>
            <w:tcW w:w="743" w:type="dxa"/>
            <w:tcBorders>
              <w:top w:val="nil"/>
              <w:left w:val="nil"/>
              <w:bottom w:val="single" w:sz="4" w:space="0" w:color="000000"/>
              <w:right w:val="nil"/>
            </w:tcBorders>
            <w:shd w:val="clear" w:color="000000" w:fill="DDEBF7"/>
            <w:noWrap/>
            <w:vAlign w:val="bottom"/>
            <w:hideMark/>
          </w:tcPr>
          <w:p w14:paraId="0B5BDD8E" w14:textId="6CE3A1DD" w:rsidR="00067C6D" w:rsidRPr="00F86424" w:rsidDel="002739DA" w:rsidRDefault="00067C6D" w:rsidP="003228B4">
            <w:pPr>
              <w:numPr>
                <w:ilvl w:val="0"/>
                <w:numId w:val="47"/>
              </w:numPr>
              <w:spacing w:after="0" w:line="240" w:lineRule="auto"/>
              <w:jc w:val="center"/>
              <w:rPr>
                <w:del w:id="2418" w:author="anna.resch88@gmail.com" w:date="2022-01-03T16:08:00Z"/>
                <w:rFonts w:asciiTheme="majorHAnsi" w:eastAsia="Times New Roman" w:hAnsiTheme="majorHAnsi" w:cstheme="majorHAnsi"/>
                <w:color w:val="000000"/>
                <w:lang w:val="en-US" w:eastAsia="de-DE"/>
                <w:rPrChange w:id="2419" w:author="anna.resch88@gmail.com" w:date="2022-01-04T09:34:00Z">
                  <w:rPr>
                    <w:del w:id="2420" w:author="anna.resch88@gmail.com" w:date="2022-01-03T16:08:00Z"/>
                    <w:rFonts w:asciiTheme="majorHAnsi" w:eastAsia="Times New Roman" w:hAnsiTheme="majorHAnsi" w:cstheme="majorHAnsi"/>
                    <w:color w:val="000000"/>
                    <w:lang w:eastAsia="de-DE"/>
                  </w:rPr>
                </w:rPrChange>
              </w:rPr>
            </w:pPr>
            <w:del w:id="2421" w:author="anna.resch88@gmail.com" w:date="2022-01-03T16:08:00Z">
              <w:r w:rsidRPr="00F86424" w:rsidDel="002739DA">
                <w:rPr>
                  <w:rFonts w:asciiTheme="majorHAnsi" w:eastAsia="Times New Roman" w:hAnsiTheme="majorHAnsi" w:cstheme="majorHAnsi"/>
                  <w:color w:val="000000"/>
                  <w:lang w:val="en-US" w:eastAsia="de-DE"/>
                  <w:rPrChange w:id="2422" w:author="anna.resch88@gmail.com" w:date="2022-01-04T09:34:00Z">
                    <w:rPr>
                      <w:rFonts w:asciiTheme="majorHAnsi" w:eastAsia="Times New Roman" w:hAnsiTheme="majorHAnsi" w:cstheme="majorHAnsi"/>
                      <w:color w:val="000000"/>
                      <w:lang w:eastAsia="de-DE"/>
                    </w:rPr>
                  </w:rPrChange>
                </w:rPr>
                <w:delText>3.03</w:delText>
              </w:r>
              <w:bookmarkStart w:id="2423" w:name="_Toc92186746"/>
              <w:bookmarkStart w:id="2424" w:name="_Toc92187438"/>
              <w:bookmarkStart w:id="2425" w:name="_Toc92188130"/>
              <w:bookmarkStart w:id="2426" w:name="_Toc92188820"/>
              <w:bookmarkStart w:id="2427" w:name="_Toc92189475"/>
              <w:bookmarkStart w:id="2428" w:name="_Toc92190131"/>
              <w:bookmarkStart w:id="2429" w:name="_Toc92190787"/>
              <w:bookmarkEnd w:id="2423"/>
              <w:bookmarkEnd w:id="2424"/>
              <w:bookmarkEnd w:id="2425"/>
              <w:bookmarkEnd w:id="2426"/>
              <w:bookmarkEnd w:id="2427"/>
              <w:bookmarkEnd w:id="2428"/>
              <w:bookmarkEnd w:id="2429"/>
            </w:del>
          </w:p>
        </w:tc>
        <w:tc>
          <w:tcPr>
            <w:tcW w:w="989" w:type="dxa"/>
            <w:tcBorders>
              <w:top w:val="nil"/>
              <w:left w:val="single" w:sz="4" w:space="0" w:color="auto"/>
              <w:bottom w:val="nil"/>
              <w:right w:val="single" w:sz="4" w:space="0" w:color="auto"/>
            </w:tcBorders>
            <w:shd w:val="clear" w:color="000000" w:fill="DDEBF7"/>
            <w:noWrap/>
            <w:vAlign w:val="bottom"/>
            <w:hideMark/>
          </w:tcPr>
          <w:p w14:paraId="5E4F53B8" w14:textId="7B7E23AC" w:rsidR="00067C6D" w:rsidRPr="00F86424" w:rsidDel="002739DA" w:rsidRDefault="00067C6D" w:rsidP="003228B4">
            <w:pPr>
              <w:numPr>
                <w:ilvl w:val="0"/>
                <w:numId w:val="47"/>
              </w:numPr>
              <w:spacing w:after="0" w:line="240" w:lineRule="auto"/>
              <w:jc w:val="center"/>
              <w:rPr>
                <w:del w:id="2430" w:author="anna.resch88@gmail.com" w:date="2022-01-03T16:08:00Z"/>
                <w:rFonts w:asciiTheme="majorHAnsi" w:eastAsia="Times New Roman" w:hAnsiTheme="majorHAnsi" w:cstheme="majorHAnsi"/>
                <w:color w:val="000000"/>
                <w:lang w:val="en-US" w:eastAsia="de-DE"/>
                <w:rPrChange w:id="2431" w:author="anna.resch88@gmail.com" w:date="2022-01-04T09:34:00Z">
                  <w:rPr>
                    <w:del w:id="2432" w:author="anna.resch88@gmail.com" w:date="2022-01-03T16:08:00Z"/>
                    <w:rFonts w:asciiTheme="majorHAnsi" w:eastAsia="Times New Roman" w:hAnsiTheme="majorHAnsi" w:cstheme="majorHAnsi"/>
                    <w:color w:val="000000"/>
                    <w:lang w:eastAsia="de-DE"/>
                  </w:rPr>
                </w:rPrChange>
              </w:rPr>
            </w:pPr>
            <w:del w:id="2433" w:author="anna.resch88@gmail.com" w:date="2022-01-03T16:08:00Z">
              <w:r w:rsidRPr="00F86424" w:rsidDel="002739DA">
                <w:rPr>
                  <w:rFonts w:asciiTheme="majorHAnsi" w:eastAsia="Times New Roman" w:hAnsiTheme="majorHAnsi" w:cstheme="majorHAnsi"/>
                  <w:color w:val="000000"/>
                  <w:lang w:val="en-US" w:eastAsia="de-DE"/>
                  <w:rPrChange w:id="2434" w:author="anna.resch88@gmail.com" w:date="2022-01-04T09:34:00Z">
                    <w:rPr>
                      <w:rFonts w:asciiTheme="majorHAnsi" w:eastAsia="Times New Roman" w:hAnsiTheme="majorHAnsi" w:cstheme="majorHAnsi"/>
                      <w:color w:val="000000"/>
                      <w:lang w:eastAsia="de-DE"/>
                    </w:rPr>
                  </w:rPrChange>
                </w:rPr>
                <w:delText>55.49</w:delText>
              </w:r>
              <w:bookmarkStart w:id="2435" w:name="_Toc92186747"/>
              <w:bookmarkStart w:id="2436" w:name="_Toc92187439"/>
              <w:bookmarkStart w:id="2437" w:name="_Toc92188131"/>
              <w:bookmarkStart w:id="2438" w:name="_Toc92188821"/>
              <w:bookmarkStart w:id="2439" w:name="_Toc92189476"/>
              <w:bookmarkStart w:id="2440" w:name="_Toc92190132"/>
              <w:bookmarkStart w:id="2441" w:name="_Toc92190788"/>
              <w:bookmarkEnd w:id="2435"/>
              <w:bookmarkEnd w:id="2436"/>
              <w:bookmarkEnd w:id="2437"/>
              <w:bookmarkEnd w:id="2438"/>
              <w:bookmarkEnd w:id="2439"/>
              <w:bookmarkEnd w:id="2440"/>
              <w:bookmarkEnd w:id="2441"/>
            </w:del>
          </w:p>
        </w:tc>
        <w:tc>
          <w:tcPr>
            <w:tcW w:w="898" w:type="dxa"/>
            <w:tcBorders>
              <w:top w:val="nil"/>
              <w:left w:val="nil"/>
              <w:bottom w:val="nil"/>
              <w:right w:val="single" w:sz="4" w:space="0" w:color="auto"/>
            </w:tcBorders>
            <w:shd w:val="clear" w:color="000000" w:fill="DDEBF7"/>
            <w:noWrap/>
            <w:vAlign w:val="bottom"/>
            <w:hideMark/>
          </w:tcPr>
          <w:p w14:paraId="244BB075" w14:textId="6D2E12EC" w:rsidR="00067C6D" w:rsidRPr="00F86424" w:rsidDel="002739DA" w:rsidRDefault="00067C6D" w:rsidP="003228B4">
            <w:pPr>
              <w:numPr>
                <w:ilvl w:val="0"/>
                <w:numId w:val="47"/>
              </w:numPr>
              <w:spacing w:after="0" w:line="240" w:lineRule="auto"/>
              <w:jc w:val="center"/>
              <w:rPr>
                <w:del w:id="2442" w:author="anna.resch88@gmail.com" w:date="2022-01-03T16:08:00Z"/>
                <w:rFonts w:asciiTheme="majorHAnsi" w:eastAsia="Times New Roman" w:hAnsiTheme="majorHAnsi" w:cstheme="majorHAnsi"/>
                <w:color w:val="000000"/>
                <w:lang w:val="en-US" w:eastAsia="de-DE"/>
                <w:rPrChange w:id="2443" w:author="anna.resch88@gmail.com" w:date="2022-01-04T09:34:00Z">
                  <w:rPr>
                    <w:del w:id="2444" w:author="anna.resch88@gmail.com" w:date="2022-01-03T16:08:00Z"/>
                    <w:rFonts w:asciiTheme="majorHAnsi" w:eastAsia="Times New Roman" w:hAnsiTheme="majorHAnsi" w:cstheme="majorHAnsi"/>
                    <w:color w:val="000000"/>
                    <w:lang w:eastAsia="de-DE"/>
                  </w:rPr>
                </w:rPrChange>
              </w:rPr>
            </w:pPr>
            <w:del w:id="2445" w:author="anna.resch88@gmail.com" w:date="2022-01-03T16:08:00Z">
              <w:r w:rsidRPr="00F86424" w:rsidDel="002739DA">
                <w:rPr>
                  <w:rFonts w:asciiTheme="majorHAnsi" w:eastAsia="Times New Roman" w:hAnsiTheme="majorHAnsi" w:cstheme="majorHAnsi"/>
                  <w:color w:val="000000"/>
                  <w:lang w:val="en-US" w:eastAsia="de-DE"/>
                  <w:rPrChange w:id="2446" w:author="anna.resch88@gmail.com" w:date="2022-01-04T09:34:00Z">
                    <w:rPr>
                      <w:rFonts w:asciiTheme="majorHAnsi" w:eastAsia="Times New Roman" w:hAnsiTheme="majorHAnsi" w:cstheme="majorHAnsi"/>
                      <w:color w:val="000000"/>
                      <w:lang w:eastAsia="de-DE"/>
                    </w:rPr>
                  </w:rPrChange>
                </w:rPr>
                <w:delText>17.32</w:delText>
              </w:r>
              <w:bookmarkStart w:id="2447" w:name="_Toc92186748"/>
              <w:bookmarkStart w:id="2448" w:name="_Toc92187440"/>
              <w:bookmarkStart w:id="2449" w:name="_Toc92188132"/>
              <w:bookmarkStart w:id="2450" w:name="_Toc92188822"/>
              <w:bookmarkStart w:id="2451" w:name="_Toc92189477"/>
              <w:bookmarkStart w:id="2452" w:name="_Toc92190133"/>
              <w:bookmarkStart w:id="2453" w:name="_Toc92190789"/>
              <w:bookmarkEnd w:id="2447"/>
              <w:bookmarkEnd w:id="2448"/>
              <w:bookmarkEnd w:id="2449"/>
              <w:bookmarkEnd w:id="2450"/>
              <w:bookmarkEnd w:id="2451"/>
              <w:bookmarkEnd w:id="2452"/>
              <w:bookmarkEnd w:id="2453"/>
            </w:del>
          </w:p>
        </w:tc>
        <w:bookmarkStart w:id="2454" w:name="_Toc92186749"/>
        <w:bookmarkStart w:id="2455" w:name="_Toc92187441"/>
        <w:bookmarkStart w:id="2456" w:name="_Toc92188133"/>
        <w:bookmarkStart w:id="2457" w:name="_Toc92188823"/>
        <w:bookmarkStart w:id="2458" w:name="_Toc92189478"/>
        <w:bookmarkStart w:id="2459" w:name="_Toc92190134"/>
        <w:bookmarkStart w:id="2460" w:name="_Toc92190790"/>
        <w:bookmarkEnd w:id="2454"/>
        <w:bookmarkEnd w:id="2455"/>
        <w:bookmarkEnd w:id="2456"/>
        <w:bookmarkEnd w:id="2457"/>
        <w:bookmarkEnd w:id="2458"/>
        <w:bookmarkEnd w:id="2459"/>
        <w:bookmarkEnd w:id="2460"/>
      </w:tr>
      <w:tr w:rsidR="00067C6D" w:rsidRPr="009E3BE9" w:rsidDel="002739DA" w14:paraId="5A8FBE2B" w14:textId="327E8B84" w:rsidTr="00D830B0">
        <w:trPr>
          <w:trHeight w:val="290"/>
          <w:del w:id="2461"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638A4B" w14:textId="4BB1EA7A" w:rsidR="00067C6D" w:rsidRPr="00F86424" w:rsidDel="002739DA" w:rsidRDefault="00067C6D" w:rsidP="003228B4">
            <w:pPr>
              <w:numPr>
                <w:ilvl w:val="0"/>
                <w:numId w:val="47"/>
              </w:numPr>
              <w:spacing w:after="0" w:line="240" w:lineRule="auto"/>
              <w:jc w:val="both"/>
              <w:rPr>
                <w:del w:id="2462" w:author="anna.resch88@gmail.com" w:date="2022-01-03T16:08:00Z"/>
                <w:rFonts w:asciiTheme="majorHAnsi" w:eastAsia="Times New Roman" w:hAnsiTheme="majorHAnsi" w:cstheme="majorHAnsi"/>
                <w:color w:val="000000"/>
                <w:lang w:val="en-US" w:eastAsia="de-DE"/>
                <w:rPrChange w:id="2463" w:author="anna.resch88@gmail.com" w:date="2022-01-04T09:34:00Z">
                  <w:rPr>
                    <w:del w:id="2464" w:author="anna.resch88@gmail.com" w:date="2022-01-03T16:08:00Z"/>
                    <w:rFonts w:asciiTheme="majorHAnsi" w:eastAsia="Times New Roman" w:hAnsiTheme="majorHAnsi" w:cstheme="majorHAnsi"/>
                    <w:color w:val="000000"/>
                    <w:lang w:eastAsia="de-DE"/>
                  </w:rPr>
                </w:rPrChange>
              </w:rPr>
            </w:pPr>
            <w:del w:id="2465" w:author="anna.resch88@gmail.com" w:date="2022-01-03T16:08:00Z">
              <w:r w:rsidRPr="00F86424" w:rsidDel="002739DA">
                <w:rPr>
                  <w:rFonts w:asciiTheme="majorHAnsi" w:eastAsia="Times New Roman" w:hAnsiTheme="majorHAnsi" w:cstheme="majorHAnsi"/>
                  <w:color w:val="000000"/>
                  <w:lang w:val="en-US" w:eastAsia="de-DE"/>
                  <w:rPrChange w:id="2466" w:author="anna.resch88@gmail.com" w:date="2022-01-04T09:34:00Z">
                    <w:rPr>
                      <w:rFonts w:asciiTheme="majorHAnsi" w:eastAsia="Times New Roman" w:hAnsiTheme="majorHAnsi" w:cstheme="majorHAnsi"/>
                      <w:color w:val="000000"/>
                      <w:lang w:eastAsia="de-DE"/>
                    </w:rPr>
                  </w:rPrChange>
                </w:rPr>
                <w:delText>ULD-V20-ULD, sample 3</w:delText>
              </w:r>
              <w:bookmarkStart w:id="2467" w:name="_Toc92186750"/>
              <w:bookmarkStart w:id="2468" w:name="_Toc92187442"/>
              <w:bookmarkStart w:id="2469" w:name="_Toc92188134"/>
              <w:bookmarkStart w:id="2470" w:name="_Toc92188824"/>
              <w:bookmarkStart w:id="2471" w:name="_Toc92189479"/>
              <w:bookmarkStart w:id="2472" w:name="_Toc92190135"/>
              <w:bookmarkStart w:id="2473" w:name="_Toc92190791"/>
              <w:bookmarkEnd w:id="2467"/>
              <w:bookmarkEnd w:id="2468"/>
              <w:bookmarkEnd w:id="2469"/>
              <w:bookmarkEnd w:id="2470"/>
              <w:bookmarkEnd w:id="2471"/>
              <w:bookmarkEnd w:id="2472"/>
              <w:bookmarkEnd w:id="2473"/>
            </w:del>
          </w:p>
        </w:tc>
        <w:tc>
          <w:tcPr>
            <w:tcW w:w="859" w:type="dxa"/>
            <w:tcBorders>
              <w:top w:val="nil"/>
              <w:left w:val="nil"/>
              <w:bottom w:val="single" w:sz="4" w:space="0" w:color="000000"/>
              <w:right w:val="single" w:sz="4" w:space="0" w:color="000000"/>
            </w:tcBorders>
            <w:shd w:val="clear" w:color="000000" w:fill="DDEBF7"/>
            <w:noWrap/>
            <w:vAlign w:val="bottom"/>
            <w:hideMark/>
          </w:tcPr>
          <w:p w14:paraId="76BD23E1" w14:textId="764DC31E" w:rsidR="00067C6D" w:rsidRPr="00F86424" w:rsidDel="002739DA" w:rsidRDefault="00067C6D" w:rsidP="003228B4">
            <w:pPr>
              <w:numPr>
                <w:ilvl w:val="0"/>
                <w:numId w:val="47"/>
              </w:numPr>
              <w:spacing w:after="0" w:line="240" w:lineRule="auto"/>
              <w:jc w:val="center"/>
              <w:rPr>
                <w:del w:id="2474" w:author="anna.resch88@gmail.com" w:date="2022-01-03T16:08:00Z"/>
                <w:rFonts w:asciiTheme="majorHAnsi" w:eastAsia="Times New Roman" w:hAnsiTheme="majorHAnsi" w:cstheme="majorHAnsi"/>
                <w:color w:val="000000"/>
                <w:lang w:val="en-US" w:eastAsia="de-DE"/>
                <w:rPrChange w:id="2475" w:author="anna.resch88@gmail.com" w:date="2022-01-04T09:34:00Z">
                  <w:rPr>
                    <w:del w:id="2476" w:author="anna.resch88@gmail.com" w:date="2022-01-03T16:08:00Z"/>
                    <w:rFonts w:asciiTheme="majorHAnsi" w:eastAsia="Times New Roman" w:hAnsiTheme="majorHAnsi" w:cstheme="majorHAnsi"/>
                    <w:color w:val="000000"/>
                    <w:lang w:eastAsia="de-DE"/>
                  </w:rPr>
                </w:rPrChange>
              </w:rPr>
            </w:pPr>
            <w:del w:id="2477" w:author="anna.resch88@gmail.com" w:date="2022-01-03T16:08:00Z">
              <w:r w:rsidRPr="00F86424" w:rsidDel="002739DA">
                <w:rPr>
                  <w:rFonts w:asciiTheme="majorHAnsi" w:eastAsia="Times New Roman" w:hAnsiTheme="majorHAnsi" w:cstheme="majorHAnsi"/>
                  <w:color w:val="000000"/>
                  <w:lang w:val="en-US" w:eastAsia="de-DE"/>
                  <w:rPrChange w:id="2478" w:author="anna.resch88@gmail.com" w:date="2022-01-04T09:34:00Z">
                    <w:rPr>
                      <w:rFonts w:asciiTheme="majorHAnsi" w:eastAsia="Times New Roman" w:hAnsiTheme="majorHAnsi" w:cstheme="majorHAnsi"/>
                      <w:color w:val="000000"/>
                      <w:lang w:eastAsia="de-DE"/>
                    </w:rPr>
                  </w:rPrChange>
                </w:rPr>
                <w:delText>10%</w:delText>
              </w:r>
              <w:bookmarkStart w:id="2479" w:name="_Toc92186751"/>
              <w:bookmarkStart w:id="2480" w:name="_Toc92187443"/>
              <w:bookmarkStart w:id="2481" w:name="_Toc92188135"/>
              <w:bookmarkStart w:id="2482" w:name="_Toc92188825"/>
              <w:bookmarkStart w:id="2483" w:name="_Toc92189480"/>
              <w:bookmarkStart w:id="2484" w:name="_Toc92190136"/>
              <w:bookmarkStart w:id="2485" w:name="_Toc92190792"/>
              <w:bookmarkEnd w:id="2479"/>
              <w:bookmarkEnd w:id="2480"/>
              <w:bookmarkEnd w:id="2481"/>
              <w:bookmarkEnd w:id="2482"/>
              <w:bookmarkEnd w:id="2483"/>
              <w:bookmarkEnd w:id="2484"/>
              <w:bookmarkEnd w:id="2485"/>
            </w:del>
          </w:p>
        </w:tc>
        <w:tc>
          <w:tcPr>
            <w:tcW w:w="937" w:type="dxa"/>
            <w:tcBorders>
              <w:top w:val="nil"/>
              <w:left w:val="nil"/>
              <w:bottom w:val="single" w:sz="4" w:space="0" w:color="auto"/>
              <w:right w:val="single" w:sz="4" w:space="0" w:color="auto"/>
            </w:tcBorders>
            <w:shd w:val="clear" w:color="000000" w:fill="DDEBF7"/>
            <w:noWrap/>
            <w:vAlign w:val="bottom"/>
            <w:hideMark/>
          </w:tcPr>
          <w:p w14:paraId="51165743" w14:textId="53958665" w:rsidR="00067C6D" w:rsidRPr="00F86424" w:rsidDel="002739DA" w:rsidRDefault="00067C6D" w:rsidP="003228B4">
            <w:pPr>
              <w:numPr>
                <w:ilvl w:val="0"/>
                <w:numId w:val="47"/>
              </w:numPr>
              <w:spacing w:after="0" w:line="240" w:lineRule="auto"/>
              <w:jc w:val="center"/>
              <w:rPr>
                <w:del w:id="2486" w:author="anna.resch88@gmail.com" w:date="2022-01-03T16:08:00Z"/>
                <w:rFonts w:asciiTheme="majorHAnsi" w:eastAsia="Times New Roman" w:hAnsiTheme="majorHAnsi" w:cstheme="majorHAnsi"/>
                <w:color w:val="000000"/>
                <w:lang w:val="en-US" w:eastAsia="de-DE"/>
                <w:rPrChange w:id="2487" w:author="anna.resch88@gmail.com" w:date="2022-01-04T09:34:00Z">
                  <w:rPr>
                    <w:del w:id="2488" w:author="anna.resch88@gmail.com" w:date="2022-01-03T16:08:00Z"/>
                    <w:rFonts w:asciiTheme="majorHAnsi" w:eastAsia="Times New Roman" w:hAnsiTheme="majorHAnsi" w:cstheme="majorHAnsi"/>
                    <w:color w:val="000000"/>
                    <w:lang w:eastAsia="de-DE"/>
                  </w:rPr>
                </w:rPrChange>
              </w:rPr>
            </w:pPr>
            <w:del w:id="2489" w:author="anna.resch88@gmail.com" w:date="2022-01-03T16:08:00Z">
              <w:r w:rsidRPr="00F86424" w:rsidDel="002739DA">
                <w:rPr>
                  <w:rFonts w:asciiTheme="majorHAnsi" w:eastAsia="Times New Roman" w:hAnsiTheme="majorHAnsi" w:cstheme="majorHAnsi"/>
                  <w:color w:val="000000"/>
                  <w:lang w:val="en-US" w:eastAsia="de-DE"/>
                  <w:rPrChange w:id="2490" w:author="anna.resch88@gmail.com" w:date="2022-01-04T09:34:00Z">
                    <w:rPr>
                      <w:rFonts w:asciiTheme="majorHAnsi" w:eastAsia="Times New Roman" w:hAnsiTheme="majorHAnsi" w:cstheme="majorHAnsi"/>
                      <w:color w:val="000000"/>
                      <w:lang w:eastAsia="de-DE"/>
                    </w:rPr>
                  </w:rPrChange>
                </w:rPr>
                <w:delText>water</w:delText>
              </w:r>
              <w:bookmarkStart w:id="2491" w:name="_Toc92186752"/>
              <w:bookmarkStart w:id="2492" w:name="_Toc92187444"/>
              <w:bookmarkStart w:id="2493" w:name="_Toc92188136"/>
              <w:bookmarkStart w:id="2494" w:name="_Toc92188826"/>
              <w:bookmarkStart w:id="2495" w:name="_Toc92189481"/>
              <w:bookmarkStart w:id="2496" w:name="_Toc92190137"/>
              <w:bookmarkStart w:id="2497" w:name="_Toc92190793"/>
              <w:bookmarkEnd w:id="2491"/>
              <w:bookmarkEnd w:id="2492"/>
              <w:bookmarkEnd w:id="2493"/>
              <w:bookmarkEnd w:id="2494"/>
              <w:bookmarkEnd w:id="2495"/>
              <w:bookmarkEnd w:id="2496"/>
              <w:bookmarkEnd w:id="2497"/>
            </w:del>
          </w:p>
        </w:tc>
        <w:tc>
          <w:tcPr>
            <w:tcW w:w="952" w:type="dxa"/>
            <w:tcBorders>
              <w:top w:val="nil"/>
              <w:left w:val="nil"/>
              <w:bottom w:val="single" w:sz="4" w:space="0" w:color="000000"/>
              <w:right w:val="single" w:sz="4" w:space="0" w:color="000000"/>
            </w:tcBorders>
            <w:shd w:val="clear" w:color="000000" w:fill="DDEBF7"/>
            <w:noWrap/>
            <w:vAlign w:val="bottom"/>
            <w:hideMark/>
          </w:tcPr>
          <w:p w14:paraId="611E8E2A" w14:textId="500B6FC4" w:rsidR="00067C6D" w:rsidRPr="00F86424" w:rsidDel="002739DA" w:rsidRDefault="00067C6D" w:rsidP="003228B4">
            <w:pPr>
              <w:numPr>
                <w:ilvl w:val="0"/>
                <w:numId w:val="47"/>
              </w:numPr>
              <w:spacing w:after="0" w:line="240" w:lineRule="auto"/>
              <w:jc w:val="center"/>
              <w:rPr>
                <w:del w:id="2498" w:author="anna.resch88@gmail.com" w:date="2022-01-03T16:08:00Z"/>
                <w:rFonts w:asciiTheme="majorHAnsi" w:eastAsia="Times New Roman" w:hAnsiTheme="majorHAnsi" w:cstheme="majorHAnsi"/>
                <w:color w:val="000000"/>
                <w:lang w:val="en-US" w:eastAsia="de-DE"/>
                <w:rPrChange w:id="2499" w:author="anna.resch88@gmail.com" w:date="2022-01-04T09:34:00Z">
                  <w:rPr>
                    <w:del w:id="2500" w:author="anna.resch88@gmail.com" w:date="2022-01-03T16:08:00Z"/>
                    <w:rFonts w:asciiTheme="majorHAnsi" w:eastAsia="Times New Roman" w:hAnsiTheme="majorHAnsi" w:cstheme="majorHAnsi"/>
                    <w:color w:val="000000"/>
                    <w:lang w:eastAsia="de-DE"/>
                  </w:rPr>
                </w:rPrChange>
              </w:rPr>
            </w:pPr>
            <w:del w:id="2501" w:author="anna.resch88@gmail.com" w:date="2022-01-03T16:08:00Z">
              <w:r w:rsidRPr="00F86424" w:rsidDel="002739DA">
                <w:rPr>
                  <w:rFonts w:asciiTheme="majorHAnsi" w:eastAsia="Times New Roman" w:hAnsiTheme="majorHAnsi" w:cstheme="majorHAnsi"/>
                  <w:color w:val="000000"/>
                  <w:lang w:val="en-US" w:eastAsia="de-DE"/>
                  <w:rPrChange w:id="2502" w:author="anna.resch88@gmail.com" w:date="2022-01-04T09:34:00Z">
                    <w:rPr>
                      <w:rFonts w:asciiTheme="majorHAnsi" w:eastAsia="Times New Roman" w:hAnsiTheme="majorHAnsi" w:cstheme="majorHAnsi"/>
                      <w:color w:val="000000"/>
                      <w:lang w:eastAsia="de-DE"/>
                    </w:rPr>
                  </w:rPrChange>
                </w:rPr>
                <w:delText>Ru(II)bpy</w:delText>
              </w:r>
              <w:bookmarkStart w:id="2503" w:name="_Toc92186753"/>
              <w:bookmarkStart w:id="2504" w:name="_Toc92187445"/>
              <w:bookmarkStart w:id="2505" w:name="_Toc92188137"/>
              <w:bookmarkStart w:id="2506" w:name="_Toc92188827"/>
              <w:bookmarkStart w:id="2507" w:name="_Toc92189482"/>
              <w:bookmarkStart w:id="2508" w:name="_Toc92190138"/>
              <w:bookmarkStart w:id="2509" w:name="_Toc92190794"/>
              <w:bookmarkEnd w:id="2503"/>
              <w:bookmarkEnd w:id="2504"/>
              <w:bookmarkEnd w:id="2505"/>
              <w:bookmarkEnd w:id="2506"/>
              <w:bookmarkEnd w:id="2507"/>
              <w:bookmarkEnd w:id="2508"/>
              <w:bookmarkEnd w:id="2509"/>
            </w:del>
          </w:p>
        </w:tc>
        <w:tc>
          <w:tcPr>
            <w:tcW w:w="1081" w:type="dxa"/>
            <w:tcBorders>
              <w:top w:val="nil"/>
              <w:left w:val="nil"/>
              <w:bottom w:val="single" w:sz="4" w:space="0" w:color="000000"/>
              <w:right w:val="single" w:sz="4" w:space="0" w:color="000000"/>
            </w:tcBorders>
            <w:shd w:val="clear" w:color="000000" w:fill="DDEBF7"/>
            <w:noWrap/>
            <w:vAlign w:val="bottom"/>
            <w:hideMark/>
          </w:tcPr>
          <w:p w14:paraId="6C40BF84" w14:textId="56FC685C" w:rsidR="00067C6D" w:rsidRPr="00F86424" w:rsidDel="002739DA" w:rsidRDefault="00067C6D" w:rsidP="003228B4">
            <w:pPr>
              <w:numPr>
                <w:ilvl w:val="0"/>
                <w:numId w:val="47"/>
              </w:numPr>
              <w:spacing w:after="0" w:line="240" w:lineRule="auto"/>
              <w:jc w:val="center"/>
              <w:rPr>
                <w:del w:id="2510" w:author="anna.resch88@gmail.com" w:date="2022-01-03T16:08:00Z"/>
                <w:rFonts w:asciiTheme="majorHAnsi" w:eastAsia="Times New Roman" w:hAnsiTheme="majorHAnsi" w:cstheme="majorHAnsi"/>
                <w:color w:val="000000"/>
                <w:lang w:val="en-US" w:eastAsia="de-DE"/>
                <w:rPrChange w:id="2511" w:author="anna.resch88@gmail.com" w:date="2022-01-04T09:34:00Z">
                  <w:rPr>
                    <w:del w:id="2512" w:author="anna.resch88@gmail.com" w:date="2022-01-03T16:08:00Z"/>
                    <w:rFonts w:asciiTheme="majorHAnsi" w:eastAsia="Times New Roman" w:hAnsiTheme="majorHAnsi" w:cstheme="majorHAnsi"/>
                    <w:color w:val="000000"/>
                    <w:lang w:eastAsia="de-DE"/>
                  </w:rPr>
                </w:rPrChange>
              </w:rPr>
            </w:pPr>
            <w:del w:id="2513" w:author="anna.resch88@gmail.com" w:date="2022-01-03T16:08:00Z">
              <w:r w:rsidRPr="00F86424" w:rsidDel="002739DA">
                <w:rPr>
                  <w:rFonts w:asciiTheme="majorHAnsi" w:eastAsia="Times New Roman" w:hAnsiTheme="majorHAnsi" w:cstheme="majorHAnsi"/>
                  <w:color w:val="000000"/>
                  <w:lang w:val="en-US" w:eastAsia="de-DE"/>
                  <w:rPrChange w:id="2514" w:author="anna.resch88@gmail.com" w:date="2022-01-04T09:34:00Z">
                    <w:rPr>
                      <w:rFonts w:asciiTheme="majorHAnsi" w:eastAsia="Times New Roman" w:hAnsiTheme="majorHAnsi" w:cstheme="majorHAnsi"/>
                      <w:color w:val="000000"/>
                      <w:lang w:eastAsia="de-DE"/>
                    </w:rPr>
                  </w:rPrChange>
                </w:rPr>
                <w:delText>25.4</w:delText>
              </w:r>
              <w:bookmarkStart w:id="2515" w:name="_Toc92186754"/>
              <w:bookmarkStart w:id="2516" w:name="_Toc92187446"/>
              <w:bookmarkStart w:id="2517" w:name="_Toc92188138"/>
              <w:bookmarkStart w:id="2518" w:name="_Toc92188828"/>
              <w:bookmarkStart w:id="2519" w:name="_Toc92189483"/>
              <w:bookmarkStart w:id="2520" w:name="_Toc92190139"/>
              <w:bookmarkStart w:id="2521" w:name="_Toc92190795"/>
              <w:bookmarkEnd w:id="2515"/>
              <w:bookmarkEnd w:id="2516"/>
              <w:bookmarkEnd w:id="2517"/>
              <w:bookmarkEnd w:id="2518"/>
              <w:bookmarkEnd w:id="2519"/>
              <w:bookmarkEnd w:id="2520"/>
              <w:bookmarkEnd w:id="2521"/>
            </w:del>
          </w:p>
        </w:tc>
        <w:tc>
          <w:tcPr>
            <w:tcW w:w="1349" w:type="dxa"/>
            <w:tcBorders>
              <w:top w:val="nil"/>
              <w:left w:val="nil"/>
              <w:bottom w:val="single" w:sz="4" w:space="0" w:color="000000"/>
              <w:right w:val="single" w:sz="4" w:space="0" w:color="000000"/>
            </w:tcBorders>
            <w:shd w:val="clear" w:color="000000" w:fill="DDEBF7"/>
            <w:noWrap/>
            <w:vAlign w:val="bottom"/>
            <w:hideMark/>
          </w:tcPr>
          <w:p w14:paraId="0B001821" w14:textId="25EE6F60" w:rsidR="00067C6D" w:rsidRPr="00F86424" w:rsidDel="002739DA" w:rsidRDefault="00067C6D" w:rsidP="003228B4">
            <w:pPr>
              <w:numPr>
                <w:ilvl w:val="0"/>
                <w:numId w:val="47"/>
              </w:numPr>
              <w:spacing w:after="0" w:line="240" w:lineRule="auto"/>
              <w:jc w:val="center"/>
              <w:rPr>
                <w:del w:id="2522" w:author="anna.resch88@gmail.com" w:date="2022-01-03T16:08:00Z"/>
                <w:rFonts w:asciiTheme="majorHAnsi" w:eastAsia="Times New Roman" w:hAnsiTheme="majorHAnsi" w:cstheme="majorHAnsi"/>
                <w:color w:val="000000"/>
                <w:lang w:val="en-US" w:eastAsia="de-DE"/>
                <w:rPrChange w:id="2523" w:author="anna.resch88@gmail.com" w:date="2022-01-04T09:34:00Z">
                  <w:rPr>
                    <w:del w:id="2524" w:author="anna.resch88@gmail.com" w:date="2022-01-03T16:08:00Z"/>
                    <w:rFonts w:asciiTheme="majorHAnsi" w:eastAsia="Times New Roman" w:hAnsiTheme="majorHAnsi" w:cstheme="majorHAnsi"/>
                    <w:color w:val="000000"/>
                    <w:lang w:eastAsia="de-DE"/>
                  </w:rPr>
                </w:rPrChange>
              </w:rPr>
            </w:pPr>
            <w:del w:id="2525" w:author="anna.resch88@gmail.com" w:date="2022-01-03T16:08:00Z">
              <w:r w:rsidRPr="00F86424" w:rsidDel="002739DA">
                <w:rPr>
                  <w:rFonts w:asciiTheme="majorHAnsi" w:eastAsia="Times New Roman" w:hAnsiTheme="majorHAnsi" w:cstheme="majorHAnsi"/>
                  <w:color w:val="000000"/>
                  <w:lang w:val="en-US" w:eastAsia="de-DE"/>
                  <w:rPrChange w:id="2526" w:author="anna.resch88@gmail.com" w:date="2022-01-04T09:34:00Z">
                    <w:rPr>
                      <w:rFonts w:asciiTheme="majorHAnsi" w:eastAsia="Times New Roman" w:hAnsiTheme="majorHAnsi" w:cstheme="majorHAnsi"/>
                      <w:color w:val="000000"/>
                      <w:lang w:eastAsia="de-DE"/>
                    </w:rPr>
                  </w:rPrChange>
                </w:rPr>
                <w:delText>15</w:delText>
              </w:r>
              <w:bookmarkStart w:id="2527" w:name="_Toc92186755"/>
              <w:bookmarkStart w:id="2528" w:name="_Toc92187447"/>
              <w:bookmarkStart w:id="2529" w:name="_Toc92188139"/>
              <w:bookmarkStart w:id="2530" w:name="_Toc92188829"/>
              <w:bookmarkStart w:id="2531" w:name="_Toc92189484"/>
              <w:bookmarkStart w:id="2532" w:name="_Toc92190140"/>
              <w:bookmarkStart w:id="2533" w:name="_Toc92190796"/>
              <w:bookmarkEnd w:id="2527"/>
              <w:bookmarkEnd w:id="2528"/>
              <w:bookmarkEnd w:id="2529"/>
              <w:bookmarkEnd w:id="2530"/>
              <w:bookmarkEnd w:id="2531"/>
              <w:bookmarkEnd w:id="2532"/>
              <w:bookmarkEnd w:id="2533"/>
            </w:del>
          </w:p>
        </w:tc>
        <w:tc>
          <w:tcPr>
            <w:tcW w:w="892" w:type="dxa"/>
            <w:tcBorders>
              <w:top w:val="nil"/>
              <w:left w:val="nil"/>
              <w:bottom w:val="single" w:sz="4" w:space="0" w:color="000000"/>
              <w:right w:val="single" w:sz="4" w:space="0" w:color="000000"/>
            </w:tcBorders>
            <w:shd w:val="clear" w:color="000000" w:fill="DDEBF7"/>
            <w:noWrap/>
            <w:vAlign w:val="bottom"/>
            <w:hideMark/>
          </w:tcPr>
          <w:p w14:paraId="1DAA5021" w14:textId="1C34DE29" w:rsidR="00067C6D" w:rsidRPr="00F86424" w:rsidDel="002739DA" w:rsidRDefault="00067C6D" w:rsidP="003228B4">
            <w:pPr>
              <w:numPr>
                <w:ilvl w:val="0"/>
                <w:numId w:val="47"/>
              </w:numPr>
              <w:spacing w:after="0" w:line="240" w:lineRule="auto"/>
              <w:jc w:val="center"/>
              <w:rPr>
                <w:del w:id="2534" w:author="anna.resch88@gmail.com" w:date="2022-01-03T16:08:00Z"/>
                <w:rFonts w:asciiTheme="majorHAnsi" w:eastAsia="Times New Roman" w:hAnsiTheme="majorHAnsi" w:cstheme="majorHAnsi"/>
                <w:color w:val="000000"/>
                <w:lang w:val="en-US" w:eastAsia="de-DE"/>
                <w:rPrChange w:id="2535" w:author="anna.resch88@gmail.com" w:date="2022-01-04T09:34:00Z">
                  <w:rPr>
                    <w:del w:id="2536" w:author="anna.resch88@gmail.com" w:date="2022-01-03T16:08:00Z"/>
                    <w:rFonts w:asciiTheme="majorHAnsi" w:eastAsia="Times New Roman" w:hAnsiTheme="majorHAnsi" w:cstheme="majorHAnsi"/>
                    <w:color w:val="000000"/>
                    <w:lang w:eastAsia="de-DE"/>
                  </w:rPr>
                </w:rPrChange>
              </w:rPr>
            </w:pPr>
            <w:del w:id="2537" w:author="anna.resch88@gmail.com" w:date="2022-01-03T16:08:00Z">
              <w:r w:rsidRPr="00F86424" w:rsidDel="002739DA">
                <w:rPr>
                  <w:rFonts w:asciiTheme="majorHAnsi" w:eastAsia="Times New Roman" w:hAnsiTheme="majorHAnsi" w:cstheme="majorHAnsi"/>
                  <w:color w:val="000000"/>
                  <w:lang w:val="en-US" w:eastAsia="de-DE"/>
                  <w:rPrChange w:id="2538" w:author="anna.resch88@gmail.com" w:date="2022-01-04T09:34:00Z">
                    <w:rPr>
                      <w:rFonts w:asciiTheme="majorHAnsi" w:eastAsia="Times New Roman" w:hAnsiTheme="majorHAnsi" w:cstheme="majorHAnsi"/>
                      <w:color w:val="000000"/>
                      <w:lang w:eastAsia="de-DE"/>
                    </w:rPr>
                  </w:rPrChange>
                </w:rPr>
                <w:delText>69.44</w:delText>
              </w:r>
              <w:bookmarkStart w:id="2539" w:name="_Toc92186756"/>
              <w:bookmarkStart w:id="2540" w:name="_Toc92187448"/>
              <w:bookmarkStart w:id="2541" w:name="_Toc92188140"/>
              <w:bookmarkStart w:id="2542" w:name="_Toc92188830"/>
              <w:bookmarkStart w:id="2543" w:name="_Toc92189485"/>
              <w:bookmarkStart w:id="2544" w:name="_Toc92190141"/>
              <w:bookmarkStart w:id="2545" w:name="_Toc92190797"/>
              <w:bookmarkEnd w:id="2539"/>
              <w:bookmarkEnd w:id="2540"/>
              <w:bookmarkEnd w:id="2541"/>
              <w:bookmarkEnd w:id="2542"/>
              <w:bookmarkEnd w:id="2543"/>
              <w:bookmarkEnd w:id="2544"/>
              <w:bookmarkEnd w:id="2545"/>
            </w:del>
          </w:p>
        </w:tc>
        <w:tc>
          <w:tcPr>
            <w:tcW w:w="743" w:type="dxa"/>
            <w:tcBorders>
              <w:top w:val="nil"/>
              <w:left w:val="nil"/>
              <w:bottom w:val="single" w:sz="4" w:space="0" w:color="000000"/>
              <w:right w:val="nil"/>
            </w:tcBorders>
            <w:shd w:val="clear" w:color="000000" w:fill="DDEBF7"/>
            <w:noWrap/>
            <w:vAlign w:val="bottom"/>
            <w:hideMark/>
          </w:tcPr>
          <w:p w14:paraId="29D0C6ED" w14:textId="0E8DFB9D" w:rsidR="00067C6D" w:rsidRPr="00F86424" w:rsidDel="002739DA" w:rsidRDefault="00067C6D" w:rsidP="003228B4">
            <w:pPr>
              <w:numPr>
                <w:ilvl w:val="0"/>
                <w:numId w:val="47"/>
              </w:numPr>
              <w:spacing w:after="0" w:line="240" w:lineRule="auto"/>
              <w:jc w:val="center"/>
              <w:rPr>
                <w:del w:id="2546" w:author="anna.resch88@gmail.com" w:date="2022-01-03T16:08:00Z"/>
                <w:rFonts w:asciiTheme="majorHAnsi" w:eastAsia="Times New Roman" w:hAnsiTheme="majorHAnsi" w:cstheme="majorHAnsi"/>
                <w:color w:val="000000"/>
                <w:lang w:val="en-US" w:eastAsia="de-DE"/>
                <w:rPrChange w:id="2547" w:author="anna.resch88@gmail.com" w:date="2022-01-04T09:34:00Z">
                  <w:rPr>
                    <w:del w:id="2548" w:author="anna.resch88@gmail.com" w:date="2022-01-03T16:08:00Z"/>
                    <w:rFonts w:asciiTheme="majorHAnsi" w:eastAsia="Times New Roman" w:hAnsiTheme="majorHAnsi" w:cstheme="majorHAnsi"/>
                    <w:color w:val="000000"/>
                    <w:lang w:eastAsia="de-DE"/>
                  </w:rPr>
                </w:rPrChange>
              </w:rPr>
            </w:pPr>
            <w:del w:id="2549" w:author="anna.resch88@gmail.com" w:date="2022-01-03T16:08:00Z">
              <w:r w:rsidRPr="00F86424" w:rsidDel="002739DA">
                <w:rPr>
                  <w:rFonts w:asciiTheme="majorHAnsi" w:eastAsia="Times New Roman" w:hAnsiTheme="majorHAnsi" w:cstheme="majorHAnsi"/>
                  <w:color w:val="000000"/>
                  <w:lang w:val="en-US" w:eastAsia="de-DE"/>
                  <w:rPrChange w:id="2550" w:author="anna.resch88@gmail.com" w:date="2022-01-04T09:34:00Z">
                    <w:rPr>
                      <w:rFonts w:asciiTheme="majorHAnsi" w:eastAsia="Times New Roman" w:hAnsiTheme="majorHAnsi" w:cstheme="majorHAnsi"/>
                      <w:color w:val="000000"/>
                      <w:lang w:eastAsia="de-DE"/>
                    </w:rPr>
                  </w:rPrChange>
                </w:rPr>
                <w:delText>4.38</w:delText>
              </w:r>
              <w:bookmarkStart w:id="2551" w:name="_Toc92186757"/>
              <w:bookmarkStart w:id="2552" w:name="_Toc92187449"/>
              <w:bookmarkStart w:id="2553" w:name="_Toc92188141"/>
              <w:bookmarkStart w:id="2554" w:name="_Toc92188831"/>
              <w:bookmarkStart w:id="2555" w:name="_Toc92189486"/>
              <w:bookmarkStart w:id="2556" w:name="_Toc92190142"/>
              <w:bookmarkStart w:id="2557" w:name="_Toc92190798"/>
              <w:bookmarkEnd w:id="2551"/>
              <w:bookmarkEnd w:id="2552"/>
              <w:bookmarkEnd w:id="2553"/>
              <w:bookmarkEnd w:id="2554"/>
              <w:bookmarkEnd w:id="2555"/>
              <w:bookmarkEnd w:id="2556"/>
              <w:bookmarkEnd w:id="2557"/>
            </w:del>
          </w:p>
        </w:tc>
        <w:tc>
          <w:tcPr>
            <w:tcW w:w="989" w:type="dxa"/>
            <w:tcBorders>
              <w:top w:val="nil"/>
              <w:left w:val="single" w:sz="4" w:space="0" w:color="auto"/>
              <w:bottom w:val="single" w:sz="4" w:space="0" w:color="auto"/>
              <w:right w:val="single" w:sz="4" w:space="0" w:color="auto"/>
            </w:tcBorders>
            <w:shd w:val="clear" w:color="000000" w:fill="DDEBF7"/>
            <w:noWrap/>
            <w:vAlign w:val="bottom"/>
            <w:hideMark/>
          </w:tcPr>
          <w:p w14:paraId="496C29C5" w14:textId="77FA7FB0" w:rsidR="00067C6D" w:rsidRPr="00F86424" w:rsidDel="002739DA" w:rsidRDefault="00067C6D" w:rsidP="003228B4">
            <w:pPr>
              <w:numPr>
                <w:ilvl w:val="0"/>
                <w:numId w:val="47"/>
              </w:numPr>
              <w:spacing w:after="0" w:line="240" w:lineRule="auto"/>
              <w:jc w:val="center"/>
              <w:rPr>
                <w:del w:id="2558" w:author="anna.resch88@gmail.com" w:date="2022-01-03T16:08:00Z"/>
                <w:rFonts w:asciiTheme="majorHAnsi" w:eastAsia="Times New Roman" w:hAnsiTheme="majorHAnsi" w:cstheme="majorHAnsi"/>
                <w:color w:val="FFFFFF"/>
                <w:lang w:val="en-US" w:eastAsia="de-DE"/>
                <w:rPrChange w:id="2559" w:author="anna.resch88@gmail.com" w:date="2022-01-04T09:34:00Z">
                  <w:rPr>
                    <w:del w:id="2560" w:author="anna.resch88@gmail.com" w:date="2022-01-03T16:08:00Z"/>
                    <w:rFonts w:asciiTheme="majorHAnsi" w:eastAsia="Times New Roman" w:hAnsiTheme="majorHAnsi" w:cstheme="majorHAnsi"/>
                    <w:color w:val="FFFFFF"/>
                    <w:lang w:eastAsia="de-DE"/>
                  </w:rPr>
                </w:rPrChange>
              </w:rPr>
            </w:pPr>
            <w:bookmarkStart w:id="2561" w:name="_Toc92186758"/>
            <w:bookmarkStart w:id="2562" w:name="_Toc92187450"/>
            <w:bookmarkStart w:id="2563" w:name="_Toc92188142"/>
            <w:bookmarkStart w:id="2564" w:name="_Toc92188832"/>
            <w:bookmarkStart w:id="2565" w:name="_Toc92189487"/>
            <w:bookmarkStart w:id="2566" w:name="_Toc92190143"/>
            <w:bookmarkStart w:id="2567" w:name="_Toc92190799"/>
            <w:bookmarkEnd w:id="2561"/>
            <w:bookmarkEnd w:id="2562"/>
            <w:bookmarkEnd w:id="2563"/>
            <w:bookmarkEnd w:id="2564"/>
            <w:bookmarkEnd w:id="2565"/>
            <w:bookmarkEnd w:id="2566"/>
            <w:bookmarkEnd w:id="2567"/>
          </w:p>
        </w:tc>
        <w:tc>
          <w:tcPr>
            <w:tcW w:w="898" w:type="dxa"/>
            <w:tcBorders>
              <w:top w:val="nil"/>
              <w:left w:val="nil"/>
              <w:bottom w:val="single" w:sz="4" w:space="0" w:color="auto"/>
              <w:right w:val="single" w:sz="4" w:space="0" w:color="auto"/>
            </w:tcBorders>
            <w:shd w:val="clear" w:color="000000" w:fill="DDEBF7"/>
            <w:noWrap/>
            <w:vAlign w:val="bottom"/>
            <w:hideMark/>
          </w:tcPr>
          <w:p w14:paraId="558B42D5" w14:textId="600171FB" w:rsidR="00067C6D" w:rsidRPr="00F86424" w:rsidDel="002739DA" w:rsidRDefault="00067C6D" w:rsidP="003228B4">
            <w:pPr>
              <w:numPr>
                <w:ilvl w:val="0"/>
                <w:numId w:val="47"/>
              </w:numPr>
              <w:spacing w:after="0" w:line="240" w:lineRule="auto"/>
              <w:jc w:val="center"/>
              <w:rPr>
                <w:del w:id="2568" w:author="anna.resch88@gmail.com" w:date="2022-01-03T16:08:00Z"/>
                <w:rFonts w:asciiTheme="majorHAnsi" w:eastAsia="Times New Roman" w:hAnsiTheme="majorHAnsi" w:cstheme="majorHAnsi"/>
                <w:color w:val="000000"/>
                <w:lang w:val="en-US" w:eastAsia="de-DE"/>
                <w:rPrChange w:id="2569" w:author="anna.resch88@gmail.com" w:date="2022-01-04T09:34:00Z">
                  <w:rPr>
                    <w:del w:id="2570" w:author="anna.resch88@gmail.com" w:date="2022-01-03T16:08:00Z"/>
                    <w:rFonts w:asciiTheme="majorHAnsi" w:eastAsia="Times New Roman" w:hAnsiTheme="majorHAnsi" w:cstheme="majorHAnsi"/>
                    <w:color w:val="000000"/>
                    <w:lang w:eastAsia="de-DE"/>
                  </w:rPr>
                </w:rPrChange>
              </w:rPr>
            </w:pPr>
            <w:bookmarkStart w:id="2571" w:name="_Toc92186759"/>
            <w:bookmarkStart w:id="2572" w:name="_Toc92187451"/>
            <w:bookmarkStart w:id="2573" w:name="_Toc92188143"/>
            <w:bookmarkStart w:id="2574" w:name="_Toc92188833"/>
            <w:bookmarkStart w:id="2575" w:name="_Toc92189488"/>
            <w:bookmarkStart w:id="2576" w:name="_Toc92190144"/>
            <w:bookmarkStart w:id="2577" w:name="_Toc92190800"/>
            <w:bookmarkEnd w:id="2571"/>
            <w:bookmarkEnd w:id="2572"/>
            <w:bookmarkEnd w:id="2573"/>
            <w:bookmarkEnd w:id="2574"/>
            <w:bookmarkEnd w:id="2575"/>
            <w:bookmarkEnd w:id="2576"/>
            <w:bookmarkEnd w:id="2577"/>
          </w:p>
        </w:tc>
        <w:bookmarkStart w:id="2578" w:name="_Toc92186760"/>
        <w:bookmarkStart w:id="2579" w:name="_Toc92187452"/>
        <w:bookmarkStart w:id="2580" w:name="_Toc92188144"/>
        <w:bookmarkStart w:id="2581" w:name="_Toc92188834"/>
        <w:bookmarkStart w:id="2582" w:name="_Toc92189489"/>
        <w:bookmarkStart w:id="2583" w:name="_Toc92190145"/>
        <w:bookmarkStart w:id="2584" w:name="_Toc92190801"/>
        <w:bookmarkEnd w:id="2578"/>
        <w:bookmarkEnd w:id="2579"/>
        <w:bookmarkEnd w:id="2580"/>
        <w:bookmarkEnd w:id="2581"/>
        <w:bookmarkEnd w:id="2582"/>
        <w:bookmarkEnd w:id="2583"/>
        <w:bookmarkEnd w:id="2584"/>
      </w:tr>
      <w:tr w:rsidR="00067C6D" w:rsidRPr="009E3BE9" w:rsidDel="002739DA" w14:paraId="7165EC28" w14:textId="2C3DDAC7" w:rsidTr="00D830B0">
        <w:trPr>
          <w:trHeight w:val="290"/>
          <w:del w:id="2585"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577F5AD3" w14:textId="0C8BD3FF" w:rsidR="00067C6D" w:rsidRPr="00F86424" w:rsidDel="002739DA" w:rsidRDefault="00067C6D" w:rsidP="003228B4">
            <w:pPr>
              <w:numPr>
                <w:ilvl w:val="0"/>
                <w:numId w:val="47"/>
              </w:numPr>
              <w:spacing w:after="0" w:line="240" w:lineRule="auto"/>
              <w:jc w:val="both"/>
              <w:rPr>
                <w:del w:id="2586" w:author="anna.resch88@gmail.com" w:date="2022-01-03T16:08:00Z"/>
                <w:rFonts w:asciiTheme="majorHAnsi" w:eastAsia="Times New Roman" w:hAnsiTheme="majorHAnsi" w:cstheme="majorHAnsi"/>
                <w:color w:val="000000"/>
                <w:lang w:val="en-US" w:eastAsia="de-DE"/>
                <w:rPrChange w:id="2587" w:author="anna.resch88@gmail.com" w:date="2022-01-04T09:34:00Z">
                  <w:rPr>
                    <w:del w:id="2588" w:author="anna.resch88@gmail.com" w:date="2022-01-03T16:08:00Z"/>
                    <w:rFonts w:asciiTheme="majorHAnsi" w:eastAsia="Times New Roman" w:hAnsiTheme="majorHAnsi" w:cstheme="majorHAnsi"/>
                    <w:color w:val="000000"/>
                    <w:lang w:eastAsia="de-DE"/>
                  </w:rPr>
                </w:rPrChange>
              </w:rPr>
            </w:pPr>
            <w:del w:id="2589" w:author="anna.resch88@gmail.com" w:date="2022-01-03T16:08:00Z">
              <w:r w:rsidRPr="00F86424" w:rsidDel="002739DA">
                <w:rPr>
                  <w:rFonts w:asciiTheme="majorHAnsi" w:eastAsia="Times New Roman" w:hAnsiTheme="majorHAnsi" w:cstheme="majorHAnsi"/>
                  <w:color w:val="000000"/>
                  <w:lang w:val="en-US" w:eastAsia="de-DE"/>
                  <w:rPrChange w:id="2590" w:author="anna.resch88@gmail.com" w:date="2022-01-04T09:34:00Z">
                    <w:rPr>
                      <w:rFonts w:asciiTheme="majorHAnsi" w:eastAsia="Times New Roman" w:hAnsiTheme="majorHAnsi" w:cstheme="majorHAnsi"/>
                      <w:color w:val="000000"/>
                      <w:lang w:eastAsia="de-DE"/>
                    </w:rPr>
                  </w:rPrChange>
                </w:rPr>
                <w:delText>ULD-V20-ULD, sample 1</w:delText>
              </w:r>
              <w:bookmarkStart w:id="2591" w:name="_Toc92186761"/>
              <w:bookmarkStart w:id="2592" w:name="_Toc92187453"/>
              <w:bookmarkStart w:id="2593" w:name="_Toc92188145"/>
              <w:bookmarkStart w:id="2594" w:name="_Toc92188835"/>
              <w:bookmarkStart w:id="2595" w:name="_Toc92189490"/>
              <w:bookmarkStart w:id="2596" w:name="_Toc92190146"/>
              <w:bookmarkStart w:id="2597" w:name="_Toc92190802"/>
              <w:bookmarkEnd w:id="2591"/>
              <w:bookmarkEnd w:id="2592"/>
              <w:bookmarkEnd w:id="2593"/>
              <w:bookmarkEnd w:id="2594"/>
              <w:bookmarkEnd w:id="2595"/>
              <w:bookmarkEnd w:id="2596"/>
              <w:bookmarkEnd w:id="2597"/>
            </w:del>
          </w:p>
        </w:tc>
        <w:tc>
          <w:tcPr>
            <w:tcW w:w="859" w:type="dxa"/>
            <w:tcBorders>
              <w:top w:val="nil"/>
              <w:left w:val="nil"/>
              <w:bottom w:val="single" w:sz="4" w:space="0" w:color="000000"/>
              <w:right w:val="single" w:sz="4" w:space="0" w:color="000000"/>
            </w:tcBorders>
            <w:shd w:val="clear" w:color="000000" w:fill="BDD7EE"/>
            <w:noWrap/>
            <w:vAlign w:val="bottom"/>
            <w:hideMark/>
          </w:tcPr>
          <w:p w14:paraId="4BCC3D5F" w14:textId="0F76B935" w:rsidR="00067C6D" w:rsidRPr="00F86424" w:rsidDel="002739DA" w:rsidRDefault="00067C6D" w:rsidP="003228B4">
            <w:pPr>
              <w:numPr>
                <w:ilvl w:val="0"/>
                <w:numId w:val="47"/>
              </w:numPr>
              <w:spacing w:after="0" w:line="240" w:lineRule="auto"/>
              <w:jc w:val="center"/>
              <w:rPr>
                <w:del w:id="2598" w:author="anna.resch88@gmail.com" w:date="2022-01-03T16:08:00Z"/>
                <w:rFonts w:asciiTheme="majorHAnsi" w:eastAsia="Times New Roman" w:hAnsiTheme="majorHAnsi" w:cstheme="majorHAnsi"/>
                <w:color w:val="000000"/>
                <w:lang w:val="en-US" w:eastAsia="de-DE"/>
                <w:rPrChange w:id="2599" w:author="anna.resch88@gmail.com" w:date="2022-01-04T09:34:00Z">
                  <w:rPr>
                    <w:del w:id="2600" w:author="anna.resch88@gmail.com" w:date="2022-01-03T16:08:00Z"/>
                    <w:rFonts w:asciiTheme="majorHAnsi" w:eastAsia="Times New Roman" w:hAnsiTheme="majorHAnsi" w:cstheme="majorHAnsi"/>
                    <w:color w:val="000000"/>
                    <w:lang w:eastAsia="de-DE"/>
                  </w:rPr>
                </w:rPrChange>
              </w:rPr>
            </w:pPr>
            <w:del w:id="2601" w:author="anna.resch88@gmail.com" w:date="2022-01-03T16:08:00Z">
              <w:r w:rsidRPr="00F86424" w:rsidDel="002739DA">
                <w:rPr>
                  <w:rFonts w:asciiTheme="majorHAnsi" w:eastAsia="Times New Roman" w:hAnsiTheme="majorHAnsi" w:cstheme="majorHAnsi"/>
                  <w:color w:val="000000"/>
                  <w:lang w:val="en-US" w:eastAsia="de-DE"/>
                  <w:rPrChange w:id="2602" w:author="anna.resch88@gmail.com" w:date="2022-01-04T09:34:00Z">
                    <w:rPr>
                      <w:rFonts w:asciiTheme="majorHAnsi" w:eastAsia="Times New Roman" w:hAnsiTheme="majorHAnsi" w:cstheme="majorHAnsi"/>
                      <w:color w:val="000000"/>
                      <w:lang w:eastAsia="de-DE"/>
                    </w:rPr>
                  </w:rPrChange>
                </w:rPr>
                <w:delText>20%</w:delText>
              </w:r>
              <w:bookmarkStart w:id="2603" w:name="_Toc92186762"/>
              <w:bookmarkStart w:id="2604" w:name="_Toc92187454"/>
              <w:bookmarkStart w:id="2605" w:name="_Toc92188146"/>
              <w:bookmarkStart w:id="2606" w:name="_Toc92188836"/>
              <w:bookmarkStart w:id="2607" w:name="_Toc92189491"/>
              <w:bookmarkStart w:id="2608" w:name="_Toc92190147"/>
              <w:bookmarkStart w:id="2609" w:name="_Toc92190803"/>
              <w:bookmarkEnd w:id="2603"/>
              <w:bookmarkEnd w:id="2604"/>
              <w:bookmarkEnd w:id="2605"/>
              <w:bookmarkEnd w:id="2606"/>
              <w:bookmarkEnd w:id="2607"/>
              <w:bookmarkEnd w:id="2608"/>
              <w:bookmarkEnd w:id="2609"/>
            </w:del>
          </w:p>
        </w:tc>
        <w:tc>
          <w:tcPr>
            <w:tcW w:w="937" w:type="dxa"/>
            <w:tcBorders>
              <w:top w:val="nil"/>
              <w:left w:val="nil"/>
              <w:bottom w:val="single" w:sz="4" w:space="0" w:color="auto"/>
              <w:right w:val="single" w:sz="4" w:space="0" w:color="auto"/>
            </w:tcBorders>
            <w:shd w:val="clear" w:color="000000" w:fill="BDD7EE"/>
            <w:noWrap/>
            <w:vAlign w:val="bottom"/>
            <w:hideMark/>
          </w:tcPr>
          <w:p w14:paraId="755B54DA" w14:textId="543427F3" w:rsidR="00067C6D" w:rsidRPr="00F86424" w:rsidDel="002739DA" w:rsidRDefault="00067C6D" w:rsidP="003228B4">
            <w:pPr>
              <w:numPr>
                <w:ilvl w:val="0"/>
                <w:numId w:val="47"/>
              </w:numPr>
              <w:spacing w:after="0" w:line="240" w:lineRule="auto"/>
              <w:jc w:val="center"/>
              <w:rPr>
                <w:del w:id="2610" w:author="anna.resch88@gmail.com" w:date="2022-01-03T16:08:00Z"/>
                <w:rFonts w:asciiTheme="majorHAnsi" w:eastAsia="Times New Roman" w:hAnsiTheme="majorHAnsi" w:cstheme="majorHAnsi"/>
                <w:color w:val="000000"/>
                <w:lang w:val="en-US" w:eastAsia="de-DE"/>
                <w:rPrChange w:id="2611" w:author="anna.resch88@gmail.com" w:date="2022-01-04T09:34:00Z">
                  <w:rPr>
                    <w:del w:id="2612" w:author="anna.resch88@gmail.com" w:date="2022-01-03T16:08:00Z"/>
                    <w:rFonts w:asciiTheme="majorHAnsi" w:eastAsia="Times New Roman" w:hAnsiTheme="majorHAnsi" w:cstheme="majorHAnsi"/>
                    <w:color w:val="000000"/>
                    <w:lang w:eastAsia="de-DE"/>
                  </w:rPr>
                </w:rPrChange>
              </w:rPr>
            </w:pPr>
            <w:del w:id="2613" w:author="anna.resch88@gmail.com" w:date="2022-01-03T16:08:00Z">
              <w:r w:rsidRPr="00F86424" w:rsidDel="002739DA">
                <w:rPr>
                  <w:rFonts w:asciiTheme="majorHAnsi" w:eastAsia="Times New Roman" w:hAnsiTheme="majorHAnsi" w:cstheme="majorHAnsi"/>
                  <w:color w:val="000000"/>
                  <w:lang w:val="en-US" w:eastAsia="de-DE"/>
                  <w:rPrChange w:id="2614" w:author="anna.resch88@gmail.com" w:date="2022-01-04T09:34:00Z">
                    <w:rPr>
                      <w:rFonts w:asciiTheme="majorHAnsi" w:eastAsia="Times New Roman" w:hAnsiTheme="majorHAnsi" w:cstheme="majorHAnsi"/>
                      <w:color w:val="000000"/>
                      <w:lang w:eastAsia="de-DE"/>
                    </w:rPr>
                  </w:rPrChange>
                </w:rPr>
                <w:delText>water</w:delText>
              </w:r>
              <w:bookmarkStart w:id="2615" w:name="_Toc92186763"/>
              <w:bookmarkStart w:id="2616" w:name="_Toc92187455"/>
              <w:bookmarkStart w:id="2617" w:name="_Toc92188147"/>
              <w:bookmarkStart w:id="2618" w:name="_Toc92188837"/>
              <w:bookmarkStart w:id="2619" w:name="_Toc92189492"/>
              <w:bookmarkStart w:id="2620" w:name="_Toc92190148"/>
              <w:bookmarkStart w:id="2621" w:name="_Toc92190804"/>
              <w:bookmarkEnd w:id="2615"/>
              <w:bookmarkEnd w:id="2616"/>
              <w:bookmarkEnd w:id="2617"/>
              <w:bookmarkEnd w:id="2618"/>
              <w:bookmarkEnd w:id="2619"/>
              <w:bookmarkEnd w:id="2620"/>
              <w:bookmarkEnd w:id="2621"/>
            </w:del>
          </w:p>
        </w:tc>
        <w:tc>
          <w:tcPr>
            <w:tcW w:w="952" w:type="dxa"/>
            <w:tcBorders>
              <w:top w:val="nil"/>
              <w:left w:val="nil"/>
              <w:bottom w:val="single" w:sz="4" w:space="0" w:color="000000"/>
              <w:right w:val="single" w:sz="4" w:space="0" w:color="000000"/>
            </w:tcBorders>
            <w:shd w:val="clear" w:color="000000" w:fill="BDD7EE"/>
            <w:noWrap/>
            <w:vAlign w:val="bottom"/>
            <w:hideMark/>
          </w:tcPr>
          <w:p w14:paraId="4BD32C40" w14:textId="34B996A7" w:rsidR="00067C6D" w:rsidRPr="00F86424" w:rsidDel="002739DA" w:rsidRDefault="00067C6D" w:rsidP="003228B4">
            <w:pPr>
              <w:numPr>
                <w:ilvl w:val="0"/>
                <w:numId w:val="47"/>
              </w:numPr>
              <w:spacing w:after="0" w:line="240" w:lineRule="auto"/>
              <w:jc w:val="center"/>
              <w:rPr>
                <w:del w:id="2622" w:author="anna.resch88@gmail.com" w:date="2022-01-03T16:08:00Z"/>
                <w:rFonts w:asciiTheme="majorHAnsi" w:eastAsia="Times New Roman" w:hAnsiTheme="majorHAnsi" w:cstheme="majorHAnsi"/>
                <w:color w:val="000000"/>
                <w:lang w:val="en-US" w:eastAsia="de-DE"/>
                <w:rPrChange w:id="2623" w:author="anna.resch88@gmail.com" w:date="2022-01-04T09:34:00Z">
                  <w:rPr>
                    <w:del w:id="2624" w:author="anna.resch88@gmail.com" w:date="2022-01-03T16:08:00Z"/>
                    <w:rFonts w:asciiTheme="majorHAnsi" w:eastAsia="Times New Roman" w:hAnsiTheme="majorHAnsi" w:cstheme="majorHAnsi"/>
                    <w:color w:val="000000"/>
                    <w:lang w:eastAsia="de-DE"/>
                  </w:rPr>
                </w:rPrChange>
              </w:rPr>
            </w:pPr>
            <w:del w:id="2625" w:author="anna.resch88@gmail.com" w:date="2022-01-03T16:08:00Z">
              <w:r w:rsidRPr="00F86424" w:rsidDel="002739DA">
                <w:rPr>
                  <w:rFonts w:asciiTheme="majorHAnsi" w:eastAsia="Times New Roman" w:hAnsiTheme="majorHAnsi" w:cstheme="majorHAnsi"/>
                  <w:color w:val="000000"/>
                  <w:lang w:val="en-US" w:eastAsia="de-DE"/>
                  <w:rPrChange w:id="2626" w:author="anna.resch88@gmail.com" w:date="2022-01-04T09:34:00Z">
                    <w:rPr>
                      <w:rFonts w:asciiTheme="majorHAnsi" w:eastAsia="Times New Roman" w:hAnsiTheme="majorHAnsi" w:cstheme="majorHAnsi"/>
                      <w:color w:val="000000"/>
                      <w:lang w:eastAsia="de-DE"/>
                    </w:rPr>
                  </w:rPrChange>
                </w:rPr>
                <w:delText>Ru(II)bpy</w:delText>
              </w:r>
              <w:bookmarkStart w:id="2627" w:name="_Toc92186764"/>
              <w:bookmarkStart w:id="2628" w:name="_Toc92187456"/>
              <w:bookmarkStart w:id="2629" w:name="_Toc92188148"/>
              <w:bookmarkStart w:id="2630" w:name="_Toc92188838"/>
              <w:bookmarkStart w:id="2631" w:name="_Toc92189493"/>
              <w:bookmarkStart w:id="2632" w:name="_Toc92190149"/>
              <w:bookmarkStart w:id="2633" w:name="_Toc92190805"/>
              <w:bookmarkEnd w:id="2627"/>
              <w:bookmarkEnd w:id="2628"/>
              <w:bookmarkEnd w:id="2629"/>
              <w:bookmarkEnd w:id="2630"/>
              <w:bookmarkEnd w:id="2631"/>
              <w:bookmarkEnd w:id="2632"/>
              <w:bookmarkEnd w:id="2633"/>
            </w:del>
          </w:p>
        </w:tc>
        <w:tc>
          <w:tcPr>
            <w:tcW w:w="1081" w:type="dxa"/>
            <w:tcBorders>
              <w:top w:val="nil"/>
              <w:left w:val="nil"/>
              <w:bottom w:val="single" w:sz="4" w:space="0" w:color="000000"/>
              <w:right w:val="single" w:sz="4" w:space="0" w:color="000000"/>
            </w:tcBorders>
            <w:shd w:val="clear" w:color="000000" w:fill="BDD7EE"/>
            <w:noWrap/>
            <w:vAlign w:val="bottom"/>
            <w:hideMark/>
          </w:tcPr>
          <w:p w14:paraId="7F55733B" w14:textId="66954111" w:rsidR="00067C6D" w:rsidRPr="00F86424" w:rsidDel="002739DA" w:rsidRDefault="00067C6D" w:rsidP="003228B4">
            <w:pPr>
              <w:numPr>
                <w:ilvl w:val="0"/>
                <w:numId w:val="47"/>
              </w:numPr>
              <w:spacing w:after="0" w:line="240" w:lineRule="auto"/>
              <w:jc w:val="center"/>
              <w:rPr>
                <w:del w:id="2634" w:author="anna.resch88@gmail.com" w:date="2022-01-03T16:08:00Z"/>
                <w:rFonts w:asciiTheme="majorHAnsi" w:eastAsia="Times New Roman" w:hAnsiTheme="majorHAnsi" w:cstheme="majorHAnsi"/>
                <w:color w:val="000000"/>
                <w:lang w:val="en-US" w:eastAsia="de-DE"/>
                <w:rPrChange w:id="2635" w:author="anna.resch88@gmail.com" w:date="2022-01-04T09:34:00Z">
                  <w:rPr>
                    <w:del w:id="2636" w:author="anna.resch88@gmail.com" w:date="2022-01-03T16:08:00Z"/>
                    <w:rFonts w:asciiTheme="majorHAnsi" w:eastAsia="Times New Roman" w:hAnsiTheme="majorHAnsi" w:cstheme="majorHAnsi"/>
                    <w:color w:val="000000"/>
                    <w:lang w:eastAsia="de-DE"/>
                  </w:rPr>
                </w:rPrChange>
              </w:rPr>
            </w:pPr>
            <w:del w:id="2637" w:author="anna.resch88@gmail.com" w:date="2022-01-03T16:08:00Z">
              <w:r w:rsidRPr="00F86424" w:rsidDel="002739DA">
                <w:rPr>
                  <w:rFonts w:asciiTheme="majorHAnsi" w:eastAsia="Times New Roman" w:hAnsiTheme="majorHAnsi" w:cstheme="majorHAnsi"/>
                  <w:color w:val="000000"/>
                  <w:lang w:val="en-US" w:eastAsia="de-DE"/>
                  <w:rPrChange w:id="2638" w:author="anna.resch88@gmail.com" w:date="2022-01-04T09:34:00Z">
                    <w:rPr>
                      <w:rFonts w:asciiTheme="majorHAnsi" w:eastAsia="Times New Roman" w:hAnsiTheme="majorHAnsi" w:cstheme="majorHAnsi"/>
                      <w:color w:val="000000"/>
                      <w:lang w:eastAsia="de-DE"/>
                    </w:rPr>
                  </w:rPrChange>
                </w:rPr>
                <w:delText>25.4</w:delText>
              </w:r>
              <w:bookmarkStart w:id="2639" w:name="_Toc92186765"/>
              <w:bookmarkStart w:id="2640" w:name="_Toc92187457"/>
              <w:bookmarkStart w:id="2641" w:name="_Toc92188149"/>
              <w:bookmarkStart w:id="2642" w:name="_Toc92188839"/>
              <w:bookmarkStart w:id="2643" w:name="_Toc92189494"/>
              <w:bookmarkStart w:id="2644" w:name="_Toc92190150"/>
              <w:bookmarkStart w:id="2645" w:name="_Toc92190806"/>
              <w:bookmarkEnd w:id="2639"/>
              <w:bookmarkEnd w:id="2640"/>
              <w:bookmarkEnd w:id="2641"/>
              <w:bookmarkEnd w:id="2642"/>
              <w:bookmarkEnd w:id="2643"/>
              <w:bookmarkEnd w:id="2644"/>
              <w:bookmarkEnd w:id="2645"/>
            </w:del>
          </w:p>
        </w:tc>
        <w:tc>
          <w:tcPr>
            <w:tcW w:w="1349" w:type="dxa"/>
            <w:tcBorders>
              <w:top w:val="nil"/>
              <w:left w:val="nil"/>
              <w:bottom w:val="single" w:sz="4" w:space="0" w:color="000000"/>
              <w:right w:val="single" w:sz="4" w:space="0" w:color="000000"/>
            </w:tcBorders>
            <w:shd w:val="clear" w:color="000000" w:fill="BDD7EE"/>
            <w:noWrap/>
            <w:vAlign w:val="bottom"/>
            <w:hideMark/>
          </w:tcPr>
          <w:p w14:paraId="0C32926D" w14:textId="75E7CBC0" w:rsidR="00067C6D" w:rsidRPr="00F86424" w:rsidDel="002739DA" w:rsidRDefault="00067C6D" w:rsidP="003228B4">
            <w:pPr>
              <w:numPr>
                <w:ilvl w:val="0"/>
                <w:numId w:val="47"/>
              </w:numPr>
              <w:spacing w:after="0" w:line="240" w:lineRule="auto"/>
              <w:jc w:val="center"/>
              <w:rPr>
                <w:del w:id="2646" w:author="anna.resch88@gmail.com" w:date="2022-01-03T16:08:00Z"/>
                <w:rFonts w:asciiTheme="majorHAnsi" w:eastAsia="Times New Roman" w:hAnsiTheme="majorHAnsi" w:cstheme="majorHAnsi"/>
                <w:color w:val="000000"/>
                <w:lang w:val="en-US" w:eastAsia="de-DE"/>
                <w:rPrChange w:id="2647" w:author="anna.resch88@gmail.com" w:date="2022-01-04T09:34:00Z">
                  <w:rPr>
                    <w:del w:id="2648" w:author="anna.resch88@gmail.com" w:date="2022-01-03T16:08:00Z"/>
                    <w:rFonts w:asciiTheme="majorHAnsi" w:eastAsia="Times New Roman" w:hAnsiTheme="majorHAnsi" w:cstheme="majorHAnsi"/>
                    <w:color w:val="000000"/>
                    <w:lang w:eastAsia="de-DE"/>
                  </w:rPr>
                </w:rPrChange>
              </w:rPr>
            </w:pPr>
            <w:del w:id="2649" w:author="anna.resch88@gmail.com" w:date="2022-01-03T16:08:00Z">
              <w:r w:rsidRPr="00F86424" w:rsidDel="002739DA">
                <w:rPr>
                  <w:rFonts w:asciiTheme="majorHAnsi" w:eastAsia="Times New Roman" w:hAnsiTheme="majorHAnsi" w:cstheme="majorHAnsi"/>
                  <w:color w:val="000000"/>
                  <w:lang w:val="en-US" w:eastAsia="de-DE"/>
                  <w:rPrChange w:id="2650" w:author="anna.resch88@gmail.com" w:date="2022-01-04T09:34:00Z">
                    <w:rPr>
                      <w:rFonts w:asciiTheme="majorHAnsi" w:eastAsia="Times New Roman" w:hAnsiTheme="majorHAnsi" w:cstheme="majorHAnsi"/>
                      <w:color w:val="000000"/>
                      <w:lang w:eastAsia="de-DE"/>
                    </w:rPr>
                  </w:rPrChange>
                </w:rPr>
                <w:delText>15</w:delText>
              </w:r>
              <w:bookmarkStart w:id="2651" w:name="_Toc92186766"/>
              <w:bookmarkStart w:id="2652" w:name="_Toc92187458"/>
              <w:bookmarkStart w:id="2653" w:name="_Toc92188150"/>
              <w:bookmarkStart w:id="2654" w:name="_Toc92188840"/>
              <w:bookmarkStart w:id="2655" w:name="_Toc92189495"/>
              <w:bookmarkStart w:id="2656" w:name="_Toc92190151"/>
              <w:bookmarkStart w:id="2657" w:name="_Toc92190807"/>
              <w:bookmarkEnd w:id="2651"/>
              <w:bookmarkEnd w:id="2652"/>
              <w:bookmarkEnd w:id="2653"/>
              <w:bookmarkEnd w:id="2654"/>
              <w:bookmarkEnd w:id="2655"/>
              <w:bookmarkEnd w:id="2656"/>
              <w:bookmarkEnd w:id="2657"/>
            </w:del>
          </w:p>
        </w:tc>
        <w:tc>
          <w:tcPr>
            <w:tcW w:w="892" w:type="dxa"/>
            <w:tcBorders>
              <w:top w:val="nil"/>
              <w:left w:val="nil"/>
              <w:bottom w:val="single" w:sz="4" w:space="0" w:color="000000"/>
              <w:right w:val="single" w:sz="4" w:space="0" w:color="000000"/>
            </w:tcBorders>
            <w:shd w:val="clear" w:color="000000" w:fill="BDD7EE"/>
            <w:noWrap/>
            <w:vAlign w:val="bottom"/>
            <w:hideMark/>
          </w:tcPr>
          <w:p w14:paraId="0B2819F8" w14:textId="520C9DE8" w:rsidR="00067C6D" w:rsidRPr="00F86424" w:rsidDel="002739DA" w:rsidRDefault="00067C6D" w:rsidP="003228B4">
            <w:pPr>
              <w:numPr>
                <w:ilvl w:val="0"/>
                <w:numId w:val="47"/>
              </w:numPr>
              <w:spacing w:after="0" w:line="240" w:lineRule="auto"/>
              <w:jc w:val="center"/>
              <w:rPr>
                <w:del w:id="2658" w:author="anna.resch88@gmail.com" w:date="2022-01-03T16:08:00Z"/>
                <w:rFonts w:asciiTheme="majorHAnsi" w:eastAsia="Times New Roman" w:hAnsiTheme="majorHAnsi" w:cstheme="majorHAnsi"/>
                <w:color w:val="000000"/>
                <w:lang w:val="en-US" w:eastAsia="de-DE"/>
                <w:rPrChange w:id="2659" w:author="anna.resch88@gmail.com" w:date="2022-01-04T09:34:00Z">
                  <w:rPr>
                    <w:del w:id="2660" w:author="anna.resch88@gmail.com" w:date="2022-01-03T16:08:00Z"/>
                    <w:rFonts w:asciiTheme="majorHAnsi" w:eastAsia="Times New Roman" w:hAnsiTheme="majorHAnsi" w:cstheme="majorHAnsi"/>
                    <w:color w:val="000000"/>
                    <w:lang w:eastAsia="de-DE"/>
                  </w:rPr>
                </w:rPrChange>
              </w:rPr>
            </w:pPr>
            <w:del w:id="2661" w:author="anna.resch88@gmail.com" w:date="2022-01-03T16:08:00Z">
              <w:r w:rsidRPr="00F86424" w:rsidDel="002739DA">
                <w:rPr>
                  <w:rFonts w:asciiTheme="majorHAnsi" w:eastAsia="Times New Roman" w:hAnsiTheme="majorHAnsi" w:cstheme="majorHAnsi"/>
                  <w:color w:val="000000"/>
                  <w:lang w:val="en-US" w:eastAsia="de-DE"/>
                  <w:rPrChange w:id="2662" w:author="anna.resch88@gmail.com" w:date="2022-01-04T09:34:00Z">
                    <w:rPr>
                      <w:rFonts w:asciiTheme="majorHAnsi" w:eastAsia="Times New Roman" w:hAnsiTheme="majorHAnsi" w:cstheme="majorHAnsi"/>
                      <w:color w:val="000000"/>
                      <w:lang w:eastAsia="de-DE"/>
                    </w:rPr>
                  </w:rPrChange>
                </w:rPr>
                <w:delText>197.19</w:delText>
              </w:r>
              <w:bookmarkStart w:id="2663" w:name="_Toc92186767"/>
              <w:bookmarkStart w:id="2664" w:name="_Toc92187459"/>
              <w:bookmarkStart w:id="2665" w:name="_Toc92188151"/>
              <w:bookmarkStart w:id="2666" w:name="_Toc92188841"/>
              <w:bookmarkStart w:id="2667" w:name="_Toc92189496"/>
              <w:bookmarkStart w:id="2668" w:name="_Toc92190152"/>
              <w:bookmarkStart w:id="2669" w:name="_Toc92190808"/>
              <w:bookmarkEnd w:id="2663"/>
              <w:bookmarkEnd w:id="2664"/>
              <w:bookmarkEnd w:id="2665"/>
              <w:bookmarkEnd w:id="2666"/>
              <w:bookmarkEnd w:id="2667"/>
              <w:bookmarkEnd w:id="2668"/>
              <w:bookmarkEnd w:id="2669"/>
            </w:del>
          </w:p>
        </w:tc>
        <w:tc>
          <w:tcPr>
            <w:tcW w:w="743" w:type="dxa"/>
            <w:tcBorders>
              <w:top w:val="nil"/>
              <w:left w:val="nil"/>
              <w:bottom w:val="single" w:sz="4" w:space="0" w:color="000000"/>
              <w:right w:val="nil"/>
            </w:tcBorders>
            <w:shd w:val="clear" w:color="000000" w:fill="BDD7EE"/>
            <w:noWrap/>
            <w:vAlign w:val="bottom"/>
            <w:hideMark/>
          </w:tcPr>
          <w:p w14:paraId="1C7905AE" w14:textId="6C4BBA4D" w:rsidR="00067C6D" w:rsidRPr="00F86424" w:rsidDel="002739DA" w:rsidRDefault="00067C6D" w:rsidP="003228B4">
            <w:pPr>
              <w:numPr>
                <w:ilvl w:val="0"/>
                <w:numId w:val="47"/>
              </w:numPr>
              <w:spacing w:after="0" w:line="240" w:lineRule="auto"/>
              <w:jc w:val="center"/>
              <w:rPr>
                <w:del w:id="2670" w:author="anna.resch88@gmail.com" w:date="2022-01-03T16:08:00Z"/>
                <w:rFonts w:asciiTheme="majorHAnsi" w:eastAsia="Times New Roman" w:hAnsiTheme="majorHAnsi" w:cstheme="majorHAnsi"/>
                <w:color w:val="000000"/>
                <w:lang w:val="en-US" w:eastAsia="de-DE"/>
                <w:rPrChange w:id="2671" w:author="anna.resch88@gmail.com" w:date="2022-01-04T09:34:00Z">
                  <w:rPr>
                    <w:del w:id="2672" w:author="anna.resch88@gmail.com" w:date="2022-01-03T16:08:00Z"/>
                    <w:rFonts w:asciiTheme="majorHAnsi" w:eastAsia="Times New Roman" w:hAnsiTheme="majorHAnsi" w:cstheme="majorHAnsi"/>
                    <w:color w:val="000000"/>
                    <w:lang w:eastAsia="de-DE"/>
                  </w:rPr>
                </w:rPrChange>
              </w:rPr>
            </w:pPr>
            <w:del w:id="2673" w:author="anna.resch88@gmail.com" w:date="2022-01-03T16:08:00Z">
              <w:r w:rsidRPr="00F86424" w:rsidDel="002739DA">
                <w:rPr>
                  <w:rFonts w:asciiTheme="majorHAnsi" w:eastAsia="Times New Roman" w:hAnsiTheme="majorHAnsi" w:cstheme="majorHAnsi"/>
                  <w:color w:val="000000"/>
                  <w:lang w:val="en-US" w:eastAsia="de-DE"/>
                  <w:rPrChange w:id="2674" w:author="anna.resch88@gmail.com" w:date="2022-01-04T09:34:00Z">
                    <w:rPr>
                      <w:rFonts w:asciiTheme="majorHAnsi" w:eastAsia="Times New Roman" w:hAnsiTheme="majorHAnsi" w:cstheme="majorHAnsi"/>
                      <w:color w:val="000000"/>
                      <w:lang w:eastAsia="de-DE"/>
                    </w:rPr>
                  </w:rPrChange>
                </w:rPr>
                <w:delText>15.49</w:delText>
              </w:r>
              <w:bookmarkStart w:id="2675" w:name="_Toc92186768"/>
              <w:bookmarkStart w:id="2676" w:name="_Toc92187460"/>
              <w:bookmarkStart w:id="2677" w:name="_Toc92188152"/>
              <w:bookmarkStart w:id="2678" w:name="_Toc92188842"/>
              <w:bookmarkStart w:id="2679" w:name="_Toc92189497"/>
              <w:bookmarkStart w:id="2680" w:name="_Toc92190153"/>
              <w:bookmarkStart w:id="2681" w:name="_Toc92190809"/>
              <w:bookmarkEnd w:id="2675"/>
              <w:bookmarkEnd w:id="2676"/>
              <w:bookmarkEnd w:id="2677"/>
              <w:bookmarkEnd w:id="2678"/>
              <w:bookmarkEnd w:id="2679"/>
              <w:bookmarkEnd w:id="2680"/>
              <w:bookmarkEnd w:id="2681"/>
            </w:del>
          </w:p>
        </w:tc>
        <w:tc>
          <w:tcPr>
            <w:tcW w:w="989" w:type="dxa"/>
            <w:tcBorders>
              <w:top w:val="nil"/>
              <w:left w:val="single" w:sz="4" w:space="0" w:color="auto"/>
              <w:bottom w:val="nil"/>
              <w:right w:val="single" w:sz="4" w:space="0" w:color="auto"/>
            </w:tcBorders>
            <w:shd w:val="clear" w:color="000000" w:fill="BDD7EE"/>
            <w:noWrap/>
            <w:vAlign w:val="bottom"/>
            <w:hideMark/>
          </w:tcPr>
          <w:p w14:paraId="69DB9BBB" w14:textId="30370EC4" w:rsidR="00067C6D" w:rsidRPr="00F86424" w:rsidDel="002739DA" w:rsidRDefault="00067C6D" w:rsidP="003228B4">
            <w:pPr>
              <w:numPr>
                <w:ilvl w:val="0"/>
                <w:numId w:val="47"/>
              </w:numPr>
              <w:spacing w:after="0" w:line="240" w:lineRule="auto"/>
              <w:jc w:val="center"/>
              <w:rPr>
                <w:del w:id="2682" w:author="anna.resch88@gmail.com" w:date="2022-01-03T16:08:00Z"/>
                <w:rFonts w:asciiTheme="majorHAnsi" w:eastAsia="Times New Roman" w:hAnsiTheme="majorHAnsi" w:cstheme="majorHAnsi"/>
                <w:color w:val="000000"/>
                <w:lang w:val="en-US" w:eastAsia="de-DE"/>
                <w:rPrChange w:id="2683" w:author="anna.resch88@gmail.com" w:date="2022-01-04T09:34:00Z">
                  <w:rPr>
                    <w:del w:id="2684" w:author="anna.resch88@gmail.com" w:date="2022-01-03T16:08:00Z"/>
                    <w:rFonts w:asciiTheme="majorHAnsi" w:eastAsia="Times New Roman" w:hAnsiTheme="majorHAnsi" w:cstheme="majorHAnsi"/>
                    <w:color w:val="000000"/>
                    <w:lang w:eastAsia="de-DE"/>
                  </w:rPr>
                </w:rPrChange>
              </w:rPr>
            </w:pPr>
            <w:bookmarkStart w:id="2685" w:name="_Toc92186769"/>
            <w:bookmarkStart w:id="2686" w:name="_Toc92187461"/>
            <w:bookmarkStart w:id="2687" w:name="_Toc92188153"/>
            <w:bookmarkStart w:id="2688" w:name="_Toc92188843"/>
            <w:bookmarkStart w:id="2689" w:name="_Toc92189498"/>
            <w:bookmarkStart w:id="2690" w:name="_Toc92190154"/>
            <w:bookmarkStart w:id="2691" w:name="_Toc92190810"/>
            <w:bookmarkEnd w:id="2685"/>
            <w:bookmarkEnd w:id="2686"/>
            <w:bookmarkEnd w:id="2687"/>
            <w:bookmarkEnd w:id="2688"/>
            <w:bookmarkEnd w:id="2689"/>
            <w:bookmarkEnd w:id="2690"/>
            <w:bookmarkEnd w:id="2691"/>
          </w:p>
        </w:tc>
        <w:tc>
          <w:tcPr>
            <w:tcW w:w="898" w:type="dxa"/>
            <w:tcBorders>
              <w:top w:val="nil"/>
              <w:left w:val="nil"/>
              <w:bottom w:val="nil"/>
              <w:right w:val="single" w:sz="4" w:space="0" w:color="auto"/>
            </w:tcBorders>
            <w:shd w:val="clear" w:color="000000" w:fill="BDD7EE"/>
            <w:noWrap/>
            <w:vAlign w:val="bottom"/>
            <w:hideMark/>
          </w:tcPr>
          <w:p w14:paraId="28F245A1" w14:textId="4B3E332B" w:rsidR="00067C6D" w:rsidRPr="00F86424" w:rsidDel="002739DA" w:rsidRDefault="00067C6D" w:rsidP="003228B4">
            <w:pPr>
              <w:numPr>
                <w:ilvl w:val="0"/>
                <w:numId w:val="47"/>
              </w:numPr>
              <w:spacing w:after="0" w:line="240" w:lineRule="auto"/>
              <w:jc w:val="center"/>
              <w:rPr>
                <w:del w:id="2692" w:author="anna.resch88@gmail.com" w:date="2022-01-03T16:08:00Z"/>
                <w:rFonts w:asciiTheme="majorHAnsi" w:eastAsia="Times New Roman" w:hAnsiTheme="majorHAnsi" w:cstheme="majorHAnsi"/>
                <w:color w:val="000000"/>
                <w:lang w:val="en-US" w:eastAsia="de-DE"/>
                <w:rPrChange w:id="2693" w:author="anna.resch88@gmail.com" w:date="2022-01-04T09:34:00Z">
                  <w:rPr>
                    <w:del w:id="2694" w:author="anna.resch88@gmail.com" w:date="2022-01-03T16:08:00Z"/>
                    <w:rFonts w:asciiTheme="majorHAnsi" w:eastAsia="Times New Roman" w:hAnsiTheme="majorHAnsi" w:cstheme="majorHAnsi"/>
                    <w:color w:val="000000"/>
                    <w:lang w:eastAsia="de-DE"/>
                  </w:rPr>
                </w:rPrChange>
              </w:rPr>
            </w:pPr>
            <w:bookmarkStart w:id="2695" w:name="_Toc92186770"/>
            <w:bookmarkStart w:id="2696" w:name="_Toc92187462"/>
            <w:bookmarkStart w:id="2697" w:name="_Toc92188154"/>
            <w:bookmarkStart w:id="2698" w:name="_Toc92188844"/>
            <w:bookmarkStart w:id="2699" w:name="_Toc92189499"/>
            <w:bookmarkStart w:id="2700" w:name="_Toc92190155"/>
            <w:bookmarkStart w:id="2701" w:name="_Toc92190811"/>
            <w:bookmarkEnd w:id="2695"/>
            <w:bookmarkEnd w:id="2696"/>
            <w:bookmarkEnd w:id="2697"/>
            <w:bookmarkEnd w:id="2698"/>
            <w:bookmarkEnd w:id="2699"/>
            <w:bookmarkEnd w:id="2700"/>
            <w:bookmarkEnd w:id="2701"/>
          </w:p>
        </w:tc>
        <w:bookmarkStart w:id="2702" w:name="_Toc92186771"/>
        <w:bookmarkStart w:id="2703" w:name="_Toc92187463"/>
        <w:bookmarkStart w:id="2704" w:name="_Toc92188155"/>
        <w:bookmarkStart w:id="2705" w:name="_Toc92188845"/>
        <w:bookmarkStart w:id="2706" w:name="_Toc92189500"/>
        <w:bookmarkStart w:id="2707" w:name="_Toc92190156"/>
        <w:bookmarkStart w:id="2708" w:name="_Toc92190812"/>
        <w:bookmarkEnd w:id="2702"/>
        <w:bookmarkEnd w:id="2703"/>
        <w:bookmarkEnd w:id="2704"/>
        <w:bookmarkEnd w:id="2705"/>
        <w:bookmarkEnd w:id="2706"/>
        <w:bookmarkEnd w:id="2707"/>
        <w:bookmarkEnd w:id="2708"/>
      </w:tr>
      <w:tr w:rsidR="00067C6D" w:rsidRPr="009E3BE9" w:rsidDel="002739DA" w14:paraId="65CCCD41" w14:textId="684FD75D" w:rsidTr="00D830B0">
        <w:trPr>
          <w:trHeight w:val="290"/>
          <w:del w:id="27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6E219CFC" w14:textId="5B51D362" w:rsidR="00067C6D" w:rsidRPr="00F86424" w:rsidDel="002739DA" w:rsidRDefault="00067C6D" w:rsidP="003228B4">
            <w:pPr>
              <w:numPr>
                <w:ilvl w:val="0"/>
                <w:numId w:val="47"/>
              </w:numPr>
              <w:spacing w:after="0" w:line="240" w:lineRule="auto"/>
              <w:jc w:val="both"/>
              <w:rPr>
                <w:del w:id="2710" w:author="anna.resch88@gmail.com" w:date="2022-01-03T16:08:00Z"/>
                <w:rFonts w:asciiTheme="majorHAnsi" w:eastAsia="Times New Roman" w:hAnsiTheme="majorHAnsi" w:cstheme="majorHAnsi"/>
                <w:color w:val="000000"/>
                <w:lang w:val="en-US" w:eastAsia="de-DE"/>
                <w:rPrChange w:id="2711" w:author="anna.resch88@gmail.com" w:date="2022-01-04T09:34:00Z">
                  <w:rPr>
                    <w:del w:id="2712" w:author="anna.resch88@gmail.com" w:date="2022-01-03T16:08:00Z"/>
                    <w:rFonts w:asciiTheme="majorHAnsi" w:eastAsia="Times New Roman" w:hAnsiTheme="majorHAnsi" w:cstheme="majorHAnsi"/>
                    <w:color w:val="000000"/>
                    <w:lang w:eastAsia="de-DE"/>
                  </w:rPr>
                </w:rPrChange>
              </w:rPr>
            </w:pPr>
            <w:del w:id="2713" w:author="anna.resch88@gmail.com" w:date="2022-01-03T16:08:00Z">
              <w:r w:rsidRPr="00F86424" w:rsidDel="002739DA">
                <w:rPr>
                  <w:rFonts w:asciiTheme="majorHAnsi" w:eastAsia="Times New Roman" w:hAnsiTheme="majorHAnsi" w:cstheme="majorHAnsi"/>
                  <w:color w:val="000000"/>
                  <w:lang w:val="en-US" w:eastAsia="de-DE"/>
                  <w:rPrChange w:id="2714" w:author="anna.resch88@gmail.com" w:date="2022-01-04T09:34:00Z">
                    <w:rPr>
                      <w:rFonts w:asciiTheme="majorHAnsi" w:eastAsia="Times New Roman" w:hAnsiTheme="majorHAnsi" w:cstheme="majorHAnsi"/>
                      <w:color w:val="000000"/>
                      <w:lang w:eastAsia="de-DE"/>
                    </w:rPr>
                  </w:rPrChange>
                </w:rPr>
                <w:delText>ULD-V20-ULD, sample 2</w:delText>
              </w:r>
              <w:bookmarkStart w:id="2715" w:name="_Toc92186772"/>
              <w:bookmarkStart w:id="2716" w:name="_Toc92187464"/>
              <w:bookmarkStart w:id="2717" w:name="_Toc92188156"/>
              <w:bookmarkStart w:id="2718" w:name="_Toc92188846"/>
              <w:bookmarkStart w:id="2719" w:name="_Toc92189501"/>
              <w:bookmarkStart w:id="2720" w:name="_Toc92190157"/>
              <w:bookmarkStart w:id="2721" w:name="_Toc92190813"/>
              <w:bookmarkEnd w:id="2715"/>
              <w:bookmarkEnd w:id="2716"/>
              <w:bookmarkEnd w:id="2717"/>
              <w:bookmarkEnd w:id="2718"/>
              <w:bookmarkEnd w:id="2719"/>
              <w:bookmarkEnd w:id="2720"/>
              <w:bookmarkEnd w:id="2721"/>
            </w:del>
          </w:p>
        </w:tc>
        <w:tc>
          <w:tcPr>
            <w:tcW w:w="859" w:type="dxa"/>
            <w:tcBorders>
              <w:top w:val="nil"/>
              <w:left w:val="nil"/>
              <w:bottom w:val="single" w:sz="4" w:space="0" w:color="000000"/>
              <w:right w:val="single" w:sz="4" w:space="0" w:color="000000"/>
            </w:tcBorders>
            <w:shd w:val="clear" w:color="000000" w:fill="BDD7EE"/>
            <w:noWrap/>
            <w:vAlign w:val="bottom"/>
            <w:hideMark/>
          </w:tcPr>
          <w:p w14:paraId="1A906377" w14:textId="17F7FCFF" w:rsidR="00067C6D" w:rsidRPr="00F86424" w:rsidDel="002739DA" w:rsidRDefault="00067C6D" w:rsidP="003228B4">
            <w:pPr>
              <w:numPr>
                <w:ilvl w:val="0"/>
                <w:numId w:val="47"/>
              </w:numPr>
              <w:spacing w:after="0" w:line="240" w:lineRule="auto"/>
              <w:jc w:val="center"/>
              <w:rPr>
                <w:del w:id="2722" w:author="anna.resch88@gmail.com" w:date="2022-01-03T16:08:00Z"/>
                <w:rFonts w:asciiTheme="majorHAnsi" w:eastAsia="Times New Roman" w:hAnsiTheme="majorHAnsi" w:cstheme="majorHAnsi"/>
                <w:color w:val="000000"/>
                <w:lang w:val="en-US" w:eastAsia="de-DE"/>
                <w:rPrChange w:id="2723" w:author="anna.resch88@gmail.com" w:date="2022-01-04T09:34:00Z">
                  <w:rPr>
                    <w:del w:id="2724" w:author="anna.resch88@gmail.com" w:date="2022-01-03T16:08:00Z"/>
                    <w:rFonts w:asciiTheme="majorHAnsi" w:eastAsia="Times New Roman" w:hAnsiTheme="majorHAnsi" w:cstheme="majorHAnsi"/>
                    <w:color w:val="000000"/>
                    <w:lang w:eastAsia="de-DE"/>
                  </w:rPr>
                </w:rPrChange>
              </w:rPr>
            </w:pPr>
            <w:del w:id="2725" w:author="anna.resch88@gmail.com" w:date="2022-01-03T16:08:00Z">
              <w:r w:rsidRPr="00F86424" w:rsidDel="002739DA">
                <w:rPr>
                  <w:rFonts w:asciiTheme="majorHAnsi" w:eastAsia="Times New Roman" w:hAnsiTheme="majorHAnsi" w:cstheme="majorHAnsi"/>
                  <w:color w:val="000000"/>
                  <w:lang w:val="en-US" w:eastAsia="de-DE"/>
                  <w:rPrChange w:id="2726" w:author="anna.resch88@gmail.com" w:date="2022-01-04T09:34:00Z">
                    <w:rPr>
                      <w:rFonts w:asciiTheme="majorHAnsi" w:eastAsia="Times New Roman" w:hAnsiTheme="majorHAnsi" w:cstheme="majorHAnsi"/>
                      <w:color w:val="000000"/>
                      <w:lang w:eastAsia="de-DE"/>
                    </w:rPr>
                  </w:rPrChange>
                </w:rPr>
                <w:delText>20%</w:delText>
              </w:r>
              <w:bookmarkStart w:id="2727" w:name="_Toc92186773"/>
              <w:bookmarkStart w:id="2728" w:name="_Toc92187465"/>
              <w:bookmarkStart w:id="2729" w:name="_Toc92188157"/>
              <w:bookmarkStart w:id="2730" w:name="_Toc92188847"/>
              <w:bookmarkStart w:id="2731" w:name="_Toc92189502"/>
              <w:bookmarkStart w:id="2732" w:name="_Toc92190158"/>
              <w:bookmarkStart w:id="2733" w:name="_Toc92190814"/>
              <w:bookmarkEnd w:id="2727"/>
              <w:bookmarkEnd w:id="2728"/>
              <w:bookmarkEnd w:id="2729"/>
              <w:bookmarkEnd w:id="2730"/>
              <w:bookmarkEnd w:id="2731"/>
              <w:bookmarkEnd w:id="2732"/>
              <w:bookmarkEnd w:id="2733"/>
            </w:del>
          </w:p>
        </w:tc>
        <w:tc>
          <w:tcPr>
            <w:tcW w:w="937" w:type="dxa"/>
            <w:tcBorders>
              <w:top w:val="nil"/>
              <w:left w:val="nil"/>
              <w:bottom w:val="single" w:sz="4" w:space="0" w:color="auto"/>
              <w:right w:val="single" w:sz="4" w:space="0" w:color="auto"/>
            </w:tcBorders>
            <w:shd w:val="clear" w:color="000000" w:fill="BDD7EE"/>
            <w:noWrap/>
            <w:vAlign w:val="bottom"/>
            <w:hideMark/>
          </w:tcPr>
          <w:p w14:paraId="30447FB5" w14:textId="762F86A7" w:rsidR="00067C6D" w:rsidRPr="00F86424" w:rsidDel="002739DA" w:rsidRDefault="00067C6D" w:rsidP="003228B4">
            <w:pPr>
              <w:numPr>
                <w:ilvl w:val="0"/>
                <w:numId w:val="47"/>
              </w:numPr>
              <w:spacing w:after="0" w:line="240" w:lineRule="auto"/>
              <w:jc w:val="center"/>
              <w:rPr>
                <w:del w:id="2734" w:author="anna.resch88@gmail.com" w:date="2022-01-03T16:08:00Z"/>
                <w:rFonts w:asciiTheme="majorHAnsi" w:eastAsia="Times New Roman" w:hAnsiTheme="majorHAnsi" w:cstheme="majorHAnsi"/>
                <w:color w:val="000000"/>
                <w:lang w:val="en-US" w:eastAsia="de-DE"/>
                <w:rPrChange w:id="2735" w:author="anna.resch88@gmail.com" w:date="2022-01-04T09:34:00Z">
                  <w:rPr>
                    <w:del w:id="2736" w:author="anna.resch88@gmail.com" w:date="2022-01-03T16:08:00Z"/>
                    <w:rFonts w:asciiTheme="majorHAnsi" w:eastAsia="Times New Roman" w:hAnsiTheme="majorHAnsi" w:cstheme="majorHAnsi"/>
                    <w:color w:val="000000"/>
                    <w:lang w:eastAsia="de-DE"/>
                  </w:rPr>
                </w:rPrChange>
              </w:rPr>
            </w:pPr>
            <w:del w:id="2737" w:author="anna.resch88@gmail.com" w:date="2022-01-03T16:08:00Z">
              <w:r w:rsidRPr="00F86424" w:rsidDel="002739DA">
                <w:rPr>
                  <w:rFonts w:asciiTheme="majorHAnsi" w:eastAsia="Times New Roman" w:hAnsiTheme="majorHAnsi" w:cstheme="majorHAnsi"/>
                  <w:color w:val="000000"/>
                  <w:lang w:val="en-US" w:eastAsia="de-DE"/>
                  <w:rPrChange w:id="2738" w:author="anna.resch88@gmail.com" w:date="2022-01-04T09:34:00Z">
                    <w:rPr>
                      <w:rFonts w:asciiTheme="majorHAnsi" w:eastAsia="Times New Roman" w:hAnsiTheme="majorHAnsi" w:cstheme="majorHAnsi"/>
                      <w:color w:val="000000"/>
                      <w:lang w:eastAsia="de-DE"/>
                    </w:rPr>
                  </w:rPrChange>
                </w:rPr>
                <w:delText>water</w:delText>
              </w:r>
              <w:bookmarkStart w:id="2739" w:name="_Toc92186774"/>
              <w:bookmarkStart w:id="2740" w:name="_Toc92187466"/>
              <w:bookmarkStart w:id="2741" w:name="_Toc92188158"/>
              <w:bookmarkStart w:id="2742" w:name="_Toc92188848"/>
              <w:bookmarkStart w:id="2743" w:name="_Toc92189503"/>
              <w:bookmarkStart w:id="2744" w:name="_Toc92190159"/>
              <w:bookmarkStart w:id="2745" w:name="_Toc92190815"/>
              <w:bookmarkEnd w:id="2739"/>
              <w:bookmarkEnd w:id="2740"/>
              <w:bookmarkEnd w:id="2741"/>
              <w:bookmarkEnd w:id="2742"/>
              <w:bookmarkEnd w:id="2743"/>
              <w:bookmarkEnd w:id="2744"/>
              <w:bookmarkEnd w:id="2745"/>
            </w:del>
          </w:p>
        </w:tc>
        <w:tc>
          <w:tcPr>
            <w:tcW w:w="952" w:type="dxa"/>
            <w:tcBorders>
              <w:top w:val="nil"/>
              <w:left w:val="nil"/>
              <w:bottom w:val="single" w:sz="4" w:space="0" w:color="000000"/>
              <w:right w:val="single" w:sz="4" w:space="0" w:color="000000"/>
            </w:tcBorders>
            <w:shd w:val="clear" w:color="000000" w:fill="BDD7EE"/>
            <w:noWrap/>
            <w:vAlign w:val="bottom"/>
            <w:hideMark/>
          </w:tcPr>
          <w:p w14:paraId="4EE4146D" w14:textId="40685FAC" w:rsidR="00067C6D" w:rsidRPr="00F86424" w:rsidDel="002739DA" w:rsidRDefault="00067C6D" w:rsidP="003228B4">
            <w:pPr>
              <w:numPr>
                <w:ilvl w:val="0"/>
                <w:numId w:val="47"/>
              </w:numPr>
              <w:spacing w:after="0" w:line="240" w:lineRule="auto"/>
              <w:jc w:val="center"/>
              <w:rPr>
                <w:del w:id="2746" w:author="anna.resch88@gmail.com" w:date="2022-01-03T16:08:00Z"/>
                <w:rFonts w:asciiTheme="majorHAnsi" w:eastAsia="Times New Roman" w:hAnsiTheme="majorHAnsi" w:cstheme="majorHAnsi"/>
                <w:color w:val="000000"/>
                <w:lang w:val="en-US" w:eastAsia="de-DE"/>
                <w:rPrChange w:id="2747" w:author="anna.resch88@gmail.com" w:date="2022-01-04T09:34:00Z">
                  <w:rPr>
                    <w:del w:id="2748" w:author="anna.resch88@gmail.com" w:date="2022-01-03T16:08:00Z"/>
                    <w:rFonts w:asciiTheme="majorHAnsi" w:eastAsia="Times New Roman" w:hAnsiTheme="majorHAnsi" w:cstheme="majorHAnsi"/>
                    <w:color w:val="000000"/>
                    <w:lang w:eastAsia="de-DE"/>
                  </w:rPr>
                </w:rPrChange>
              </w:rPr>
            </w:pPr>
            <w:del w:id="2749" w:author="anna.resch88@gmail.com" w:date="2022-01-03T16:08:00Z">
              <w:r w:rsidRPr="00F86424" w:rsidDel="002739DA">
                <w:rPr>
                  <w:rFonts w:asciiTheme="majorHAnsi" w:eastAsia="Times New Roman" w:hAnsiTheme="majorHAnsi" w:cstheme="majorHAnsi"/>
                  <w:color w:val="000000"/>
                  <w:lang w:val="en-US" w:eastAsia="de-DE"/>
                  <w:rPrChange w:id="2750" w:author="anna.resch88@gmail.com" w:date="2022-01-04T09:34:00Z">
                    <w:rPr>
                      <w:rFonts w:asciiTheme="majorHAnsi" w:eastAsia="Times New Roman" w:hAnsiTheme="majorHAnsi" w:cstheme="majorHAnsi"/>
                      <w:color w:val="000000"/>
                      <w:lang w:eastAsia="de-DE"/>
                    </w:rPr>
                  </w:rPrChange>
                </w:rPr>
                <w:delText>Ru(II)bpy</w:delText>
              </w:r>
              <w:bookmarkStart w:id="2751" w:name="_Toc92186775"/>
              <w:bookmarkStart w:id="2752" w:name="_Toc92187467"/>
              <w:bookmarkStart w:id="2753" w:name="_Toc92188159"/>
              <w:bookmarkStart w:id="2754" w:name="_Toc92188849"/>
              <w:bookmarkStart w:id="2755" w:name="_Toc92189504"/>
              <w:bookmarkStart w:id="2756" w:name="_Toc92190160"/>
              <w:bookmarkStart w:id="2757" w:name="_Toc92190816"/>
              <w:bookmarkEnd w:id="2751"/>
              <w:bookmarkEnd w:id="2752"/>
              <w:bookmarkEnd w:id="2753"/>
              <w:bookmarkEnd w:id="2754"/>
              <w:bookmarkEnd w:id="2755"/>
              <w:bookmarkEnd w:id="2756"/>
              <w:bookmarkEnd w:id="2757"/>
            </w:del>
          </w:p>
        </w:tc>
        <w:tc>
          <w:tcPr>
            <w:tcW w:w="1081" w:type="dxa"/>
            <w:tcBorders>
              <w:top w:val="nil"/>
              <w:left w:val="nil"/>
              <w:bottom w:val="single" w:sz="4" w:space="0" w:color="000000"/>
              <w:right w:val="single" w:sz="4" w:space="0" w:color="000000"/>
            </w:tcBorders>
            <w:shd w:val="clear" w:color="000000" w:fill="BDD7EE"/>
            <w:noWrap/>
            <w:vAlign w:val="bottom"/>
            <w:hideMark/>
          </w:tcPr>
          <w:p w14:paraId="1EF072FD" w14:textId="35757323" w:rsidR="00067C6D" w:rsidRPr="00F86424" w:rsidDel="002739DA" w:rsidRDefault="00067C6D" w:rsidP="003228B4">
            <w:pPr>
              <w:numPr>
                <w:ilvl w:val="0"/>
                <w:numId w:val="47"/>
              </w:numPr>
              <w:spacing w:after="0" w:line="240" w:lineRule="auto"/>
              <w:jc w:val="center"/>
              <w:rPr>
                <w:del w:id="2758" w:author="anna.resch88@gmail.com" w:date="2022-01-03T16:08:00Z"/>
                <w:rFonts w:asciiTheme="majorHAnsi" w:eastAsia="Times New Roman" w:hAnsiTheme="majorHAnsi" w:cstheme="majorHAnsi"/>
                <w:color w:val="000000"/>
                <w:lang w:val="en-US" w:eastAsia="de-DE"/>
                <w:rPrChange w:id="2759" w:author="anna.resch88@gmail.com" w:date="2022-01-04T09:34:00Z">
                  <w:rPr>
                    <w:del w:id="2760" w:author="anna.resch88@gmail.com" w:date="2022-01-03T16:08:00Z"/>
                    <w:rFonts w:asciiTheme="majorHAnsi" w:eastAsia="Times New Roman" w:hAnsiTheme="majorHAnsi" w:cstheme="majorHAnsi"/>
                    <w:color w:val="000000"/>
                    <w:lang w:eastAsia="de-DE"/>
                  </w:rPr>
                </w:rPrChange>
              </w:rPr>
            </w:pPr>
            <w:del w:id="2761" w:author="anna.resch88@gmail.com" w:date="2022-01-03T16:08:00Z">
              <w:r w:rsidRPr="00F86424" w:rsidDel="002739DA">
                <w:rPr>
                  <w:rFonts w:asciiTheme="majorHAnsi" w:eastAsia="Times New Roman" w:hAnsiTheme="majorHAnsi" w:cstheme="majorHAnsi"/>
                  <w:color w:val="000000"/>
                  <w:lang w:val="en-US" w:eastAsia="de-DE"/>
                  <w:rPrChange w:id="2762" w:author="anna.resch88@gmail.com" w:date="2022-01-04T09:34:00Z">
                    <w:rPr>
                      <w:rFonts w:asciiTheme="majorHAnsi" w:eastAsia="Times New Roman" w:hAnsiTheme="majorHAnsi" w:cstheme="majorHAnsi"/>
                      <w:color w:val="000000"/>
                      <w:lang w:eastAsia="de-DE"/>
                    </w:rPr>
                  </w:rPrChange>
                </w:rPr>
                <w:delText>25.4</w:delText>
              </w:r>
              <w:bookmarkStart w:id="2763" w:name="_Toc92186776"/>
              <w:bookmarkStart w:id="2764" w:name="_Toc92187468"/>
              <w:bookmarkStart w:id="2765" w:name="_Toc92188160"/>
              <w:bookmarkStart w:id="2766" w:name="_Toc92188850"/>
              <w:bookmarkStart w:id="2767" w:name="_Toc92189505"/>
              <w:bookmarkStart w:id="2768" w:name="_Toc92190161"/>
              <w:bookmarkStart w:id="2769" w:name="_Toc92190817"/>
              <w:bookmarkEnd w:id="2763"/>
              <w:bookmarkEnd w:id="2764"/>
              <w:bookmarkEnd w:id="2765"/>
              <w:bookmarkEnd w:id="2766"/>
              <w:bookmarkEnd w:id="2767"/>
              <w:bookmarkEnd w:id="2768"/>
              <w:bookmarkEnd w:id="2769"/>
            </w:del>
          </w:p>
        </w:tc>
        <w:tc>
          <w:tcPr>
            <w:tcW w:w="1349" w:type="dxa"/>
            <w:tcBorders>
              <w:top w:val="nil"/>
              <w:left w:val="nil"/>
              <w:bottom w:val="single" w:sz="4" w:space="0" w:color="000000"/>
              <w:right w:val="single" w:sz="4" w:space="0" w:color="000000"/>
            </w:tcBorders>
            <w:shd w:val="clear" w:color="000000" w:fill="BDD7EE"/>
            <w:noWrap/>
            <w:vAlign w:val="bottom"/>
            <w:hideMark/>
          </w:tcPr>
          <w:p w14:paraId="09782224" w14:textId="182A4CE3" w:rsidR="00067C6D" w:rsidRPr="00F86424" w:rsidDel="002739DA" w:rsidRDefault="00067C6D" w:rsidP="003228B4">
            <w:pPr>
              <w:numPr>
                <w:ilvl w:val="0"/>
                <w:numId w:val="47"/>
              </w:numPr>
              <w:spacing w:after="0" w:line="240" w:lineRule="auto"/>
              <w:jc w:val="center"/>
              <w:rPr>
                <w:del w:id="2770" w:author="anna.resch88@gmail.com" w:date="2022-01-03T16:08:00Z"/>
                <w:rFonts w:asciiTheme="majorHAnsi" w:eastAsia="Times New Roman" w:hAnsiTheme="majorHAnsi" w:cstheme="majorHAnsi"/>
                <w:color w:val="000000"/>
                <w:lang w:val="en-US" w:eastAsia="de-DE"/>
                <w:rPrChange w:id="2771" w:author="anna.resch88@gmail.com" w:date="2022-01-04T09:34:00Z">
                  <w:rPr>
                    <w:del w:id="2772" w:author="anna.resch88@gmail.com" w:date="2022-01-03T16:08:00Z"/>
                    <w:rFonts w:asciiTheme="majorHAnsi" w:eastAsia="Times New Roman" w:hAnsiTheme="majorHAnsi" w:cstheme="majorHAnsi"/>
                    <w:color w:val="000000"/>
                    <w:lang w:eastAsia="de-DE"/>
                  </w:rPr>
                </w:rPrChange>
              </w:rPr>
            </w:pPr>
            <w:del w:id="2773" w:author="anna.resch88@gmail.com" w:date="2022-01-03T16:08:00Z">
              <w:r w:rsidRPr="00F86424" w:rsidDel="002739DA">
                <w:rPr>
                  <w:rFonts w:asciiTheme="majorHAnsi" w:eastAsia="Times New Roman" w:hAnsiTheme="majorHAnsi" w:cstheme="majorHAnsi"/>
                  <w:color w:val="000000"/>
                  <w:lang w:val="en-US" w:eastAsia="de-DE"/>
                  <w:rPrChange w:id="2774" w:author="anna.resch88@gmail.com" w:date="2022-01-04T09:34:00Z">
                    <w:rPr>
                      <w:rFonts w:asciiTheme="majorHAnsi" w:eastAsia="Times New Roman" w:hAnsiTheme="majorHAnsi" w:cstheme="majorHAnsi"/>
                      <w:color w:val="000000"/>
                      <w:lang w:eastAsia="de-DE"/>
                    </w:rPr>
                  </w:rPrChange>
                </w:rPr>
                <w:delText>7</w:delText>
              </w:r>
              <w:bookmarkStart w:id="2775" w:name="_Toc92186777"/>
              <w:bookmarkStart w:id="2776" w:name="_Toc92187469"/>
              <w:bookmarkStart w:id="2777" w:name="_Toc92188161"/>
              <w:bookmarkStart w:id="2778" w:name="_Toc92188851"/>
              <w:bookmarkStart w:id="2779" w:name="_Toc92189506"/>
              <w:bookmarkStart w:id="2780" w:name="_Toc92190162"/>
              <w:bookmarkStart w:id="2781" w:name="_Toc92190818"/>
              <w:bookmarkEnd w:id="2775"/>
              <w:bookmarkEnd w:id="2776"/>
              <w:bookmarkEnd w:id="2777"/>
              <w:bookmarkEnd w:id="2778"/>
              <w:bookmarkEnd w:id="2779"/>
              <w:bookmarkEnd w:id="2780"/>
              <w:bookmarkEnd w:id="2781"/>
            </w:del>
          </w:p>
        </w:tc>
        <w:tc>
          <w:tcPr>
            <w:tcW w:w="892" w:type="dxa"/>
            <w:tcBorders>
              <w:top w:val="nil"/>
              <w:left w:val="nil"/>
              <w:bottom w:val="single" w:sz="4" w:space="0" w:color="000000"/>
              <w:right w:val="single" w:sz="4" w:space="0" w:color="000000"/>
            </w:tcBorders>
            <w:shd w:val="clear" w:color="000000" w:fill="BDD7EE"/>
            <w:noWrap/>
            <w:vAlign w:val="bottom"/>
            <w:hideMark/>
          </w:tcPr>
          <w:p w14:paraId="60C26477" w14:textId="53D87CE0" w:rsidR="00067C6D" w:rsidRPr="00F86424" w:rsidDel="002739DA" w:rsidRDefault="00067C6D" w:rsidP="003228B4">
            <w:pPr>
              <w:numPr>
                <w:ilvl w:val="0"/>
                <w:numId w:val="47"/>
              </w:numPr>
              <w:spacing w:after="0" w:line="240" w:lineRule="auto"/>
              <w:jc w:val="center"/>
              <w:rPr>
                <w:del w:id="2782" w:author="anna.resch88@gmail.com" w:date="2022-01-03T16:08:00Z"/>
                <w:rFonts w:asciiTheme="majorHAnsi" w:eastAsia="Times New Roman" w:hAnsiTheme="majorHAnsi" w:cstheme="majorHAnsi"/>
                <w:color w:val="000000"/>
                <w:lang w:val="en-US" w:eastAsia="de-DE"/>
                <w:rPrChange w:id="2783" w:author="anna.resch88@gmail.com" w:date="2022-01-04T09:34:00Z">
                  <w:rPr>
                    <w:del w:id="2784" w:author="anna.resch88@gmail.com" w:date="2022-01-03T16:08:00Z"/>
                    <w:rFonts w:asciiTheme="majorHAnsi" w:eastAsia="Times New Roman" w:hAnsiTheme="majorHAnsi" w:cstheme="majorHAnsi"/>
                    <w:color w:val="000000"/>
                    <w:lang w:eastAsia="de-DE"/>
                  </w:rPr>
                </w:rPrChange>
              </w:rPr>
            </w:pPr>
            <w:del w:id="2785" w:author="anna.resch88@gmail.com" w:date="2022-01-03T16:08:00Z">
              <w:r w:rsidRPr="00F86424" w:rsidDel="002739DA">
                <w:rPr>
                  <w:rFonts w:asciiTheme="majorHAnsi" w:eastAsia="Times New Roman" w:hAnsiTheme="majorHAnsi" w:cstheme="majorHAnsi"/>
                  <w:color w:val="000000"/>
                  <w:lang w:val="en-US" w:eastAsia="de-DE"/>
                  <w:rPrChange w:id="2786" w:author="anna.resch88@gmail.com" w:date="2022-01-04T09:34:00Z">
                    <w:rPr>
                      <w:rFonts w:asciiTheme="majorHAnsi" w:eastAsia="Times New Roman" w:hAnsiTheme="majorHAnsi" w:cstheme="majorHAnsi"/>
                      <w:color w:val="000000"/>
                      <w:lang w:eastAsia="de-DE"/>
                    </w:rPr>
                  </w:rPrChange>
                </w:rPr>
                <w:delText>214.95</w:delText>
              </w:r>
              <w:bookmarkStart w:id="2787" w:name="_Toc92186778"/>
              <w:bookmarkStart w:id="2788" w:name="_Toc92187470"/>
              <w:bookmarkStart w:id="2789" w:name="_Toc92188162"/>
              <w:bookmarkStart w:id="2790" w:name="_Toc92188852"/>
              <w:bookmarkStart w:id="2791" w:name="_Toc92189507"/>
              <w:bookmarkStart w:id="2792" w:name="_Toc92190163"/>
              <w:bookmarkStart w:id="2793" w:name="_Toc92190819"/>
              <w:bookmarkEnd w:id="2787"/>
              <w:bookmarkEnd w:id="2788"/>
              <w:bookmarkEnd w:id="2789"/>
              <w:bookmarkEnd w:id="2790"/>
              <w:bookmarkEnd w:id="2791"/>
              <w:bookmarkEnd w:id="2792"/>
              <w:bookmarkEnd w:id="2793"/>
            </w:del>
          </w:p>
        </w:tc>
        <w:tc>
          <w:tcPr>
            <w:tcW w:w="743" w:type="dxa"/>
            <w:tcBorders>
              <w:top w:val="nil"/>
              <w:left w:val="nil"/>
              <w:bottom w:val="single" w:sz="4" w:space="0" w:color="000000"/>
              <w:right w:val="nil"/>
            </w:tcBorders>
            <w:shd w:val="clear" w:color="000000" w:fill="BDD7EE"/>
            <w:noWrap/>
            <w:vAlign w:val="bottom"/>
            <w:hideMark/>
          </w:tcPr>
          <w:p w14:paraId="1C951B93" w14:textId="0AF78F0E" w:rsidR="00067C6D" w:rsidRPr="00F86424" w:rsidDel="002739DA" w:rsidRDefault="00067C6D" w:rsidP="003228B4">
            <w:pPr>
              <w:numPr>
                <w:ilvl w:val="0"/>
                <w:numId w:val="47"/>
              </w:numPr>
              <w:spacing w:after="0" w:line="240" w:lineRule="auto"/>
              <w:jc w:val="center"/>
              <w:rPr>
                <w:del w:id="2794" w:author="anna.resch88@gmail.com" w:date="2022-01-03T16:08:00Z"/>
                <w:rFonts w:asciiTheme="majorHAnsi" w:eastAsia="Times New Roman" w:hAnsiTheme="majorHAnsi" w:cstheme="majorHAnsi"/>
                <w:color w:val="000000"/>
                <w:lang w:val="en-US" w:eastAsia="de-DE"/>
                <w:rPrChange w:id="2795" w:author="anna.resch88@gmail.com" w:date="2022-01-04T09:34:00Z">
                  <w:rPr>
                    <w:del w:id="2796" w:author="anna.resch88@gmail.com" w:date="2022-01-03T16:08:00Z"/>
                    <w:rFonts w:asciiTheme="majorHAnsi" w:eastAsia="Times New Roman" w:hAnsiTheme="majorHAnsi" w:cstheme="majorHAnsi"/>
                    <w:color w:val="000000"/>
                    <w:lang w:eastAsia="de-DE"/>
                  </w:rPr>
                </w:rPrChange>
              </w:rPr>
            </w:pPr>
            <w:del w:id="2797" w:author="anna.resch88@gmail.com" w:date="2022-01-03T16:08:00Z">
              <w:r w:rsidRPr="00F86424" w:rsidDel="002739DA">
                <w:rPr>
                  <w:rFonts w:asciiTheme="majorHAnsi" w:eastAsia="Times New Roman" w:hAnsiTheme="majorHAnsi" w:cstheme="majorHAnsi"/>
                  <w:color w:val="000000"/>
                  <w:lang w:val="en-US" w:eastAsia="de-DE"/>
                  <w:rPrChange w:id="2798" w:author="anna.resch88@gmail.com" w:date="2022-01-04T09:34:00Z">
                    <w:rPr>
                      <w:rFonts w:asciiTheme="majorHAnsi" w:eastAsia="Times New Roman" w:hAnsiTheme="majorHAnsi" w:cstheme="majorHAnsi"/>
                      <w:color w:val="000000"/>
                      <w:lang w:eastAsia="de-DE"/>
                    </w:rPr>
                  </w:rPrChange>
                </w:rPr>
                <w:delText>40.33</w:delText>
              </w:r>
              <w:bookmarkStart w:id="2799" w:name="_Toc92186779"/>
              <w:bookmarkStart w:id="2800" w:name="_Toc92187471"/>
              <w:bookmarkStart w:id="2801" w:name="_Toc92188163"/>
              <w:bookmarkStart w:id="2802" w:name="_Toc92188853"/>
              <w:bookmarkStart w:id="2803" w:name="_Toc92189508"/>
              <w:bookmarkStart w:id="2804" w:name="_Toc92190164"/>
              <w:bookmarkStart w:id="2805" w:name="_Toc92190820"/>
              <w:bookmarkEnd w:id="2799"/>
              <w:bookmarkEnd w:id="2800"/>
              <w:bookmarkEnd w:id="2801"/>
              <w:bookmarkEnd w:id="2802"/>
              <w:bookmarkEnd w:id="2803"/>
              <w:bookmarkEnd w:id="2804"/>
              <w:bookmarkEnd w:id="2805"/>
            </w:del>
          </w:p>
        </w:tc>
        <w:tc>
          <w:tcPr>
            <w:tcW w:w="989" w:type="dxa"/>
            <w:tcBorders>
              <w:top w:val="nil"/>
              <w:left w:val="single" w:sz="4" w:space="0" w:color="auto"/>
              <w:bottom w:val="nil"/>
              <w:right w:val="single" w:sz="4" w:space="0" w:color="auto"/>
            </w:tcBorders>
            <w:shd w:val="clear" w:color="000000" w:fill="BDD7EE"/>
            <w:noWrap/>
            <w:vAlign w:val="bottom"/>
            <w:hideMark/>
          </w:tcPr>
          <w:p w14:paraId="1F4F90EC" w14:textId="31ABE0C8" w:rsidR="00067C6D" w:rsidRPr="00F86424" w:rsidDel="002739DA" w:rsidRDefault="00067C6D" w:rsidP="003228B4">
            <w:pPr>
              <w:numPr>
                <w:ilvl w:val="0"/>
                <w:numId w:val="47"/>
              </w:numPr>
              <w:spacing w:after="0" w:line="240" w:lineRule="auto"/>
              <w:jc w:val="center"/>
              <w:rPr>
                <w:del w:id="2806" w:author="anna.resch88@gmail.com" w:date="2022-01-03T16:08:00Z"/>
                <w:rFonts w:asciiTheme="majorHAnsi" w:eastAsia="Times New Roman" w:hAnsiTheme="majorHAnsi" w:cstheme="majorHAnsi"/>
                <w:color w:val="000000"/>
                <w:lang w:val="en-US" w:eastAsia="de-DE"/>
                <w:rPrChange w:id="2807" w:author="anna.resch88@gmail.com" w:date="2022-01-04T09:34:00Z">
                  <w:rPr>
                    <w:del w:id="2808" w:author="anna.resch88@gmail.com" w:date="2022-01-03T16:08:00Z"/>
                    <w:rFonts w:asciiTheme="majorHAnsi" w:eastAsia="Times New Roman" w:hAnsiTheme="majorHAnsi" w:cstheme="majorHAnsi"/>
                    <w:color w:val="000000"/>
                    <w:lang w:eastAsia="de-DE"/>
                  </w:rPr>
                </w:rPrChange>
              </w:rPr>
            </w:pPr>
            <w:del w:id="2809" w:author="anna.resch88@gmail.com" w:date="2022-01-03T16:08:00Z">
              <w:r w:rsidRPr="00F86424" w:rsidDel="002739DA">
                <w:rPr>
                  <w:rFonts w:asciiTheme="majorHAnsi" w:eastAsia="Times New Roman" w:hAnsiTheme="majorHAnsi" w:cstheme="majorHAnsi"/>
                  <w:color w:val="000000"/>
                  <w:lang w:val="en-US" w:eastAsia="de-DE"/>
                  <w:rPrChange w:id="2810" w:author="anna.resch88@gmail.com" w:date="2022-01-04T09:34:00Z">
                    <w:rPr>
                      <w:rFonts w:asciiTheme="majorHAnsi" w:eastAsia="Times New Roman" w:hAnsiTheme="majorHAnsi" w:cstheme="majorHAnsi"/>
                      <w:color w:val="000000"/>
                      <w:lang w:eastAsia="de-DE"/>
                    </w:rPr>
                  </w:rPrChange>
                </w:rPr>
                <w:delText>210.24</w:delText>
              </w:r>
              <w:bookmarkStart w:id="2811" w:name="_Toc92186780"/>
              <w:bookmarkStart w:id="2812" w:name="_Toc92187472"/>
              <w:bookmarkStart w:id="2813" w:name="_Toc92188164"/>
              <w:bookmarkStart w:id="2814" w:name="_Toc92188854"/>
              <w:bookmarkStart w:id="2815" w:name="_Toc92189509"/>
              <w:bookmarkStart w:id="2816" w:name="_Toc92190165"/>
              <w:bookmarkStart w:id="2817" w:name="_Toc92190821"/>
              <w:bookmarkEnd w:id="2811"/>
              <w:bookmarkEnd w:id="2812"/>
              <w:bookmarkEnd w:id="2813"/>
              <w:bookmarkEnd w:id="2814"/>
              <w:bookmarkEnd w:id="2815"/>
              <w:bookmarkEnd w:id="2816"/>
              <w:bookmarkEnd w:id="2817"/>
            </w:del>
          </w:p>
        </w:tc>
        <w:tc>
          <w:tcPr>
            <w:tcW w:w="898" w:type="dxa"/>
            <w:tcBorders>
              <w:top w:val="nil"/>
              <w:left w:val="nil"/>
              <w:bottom w:val="nil"/>
              <w:right w:val="single" w:sz="4" w:space="0" w:color="auto"/>
            </w:tcBorders>
            <w:shd w:val="clear" w:color="000000" w:fill="BDD7EE"/>
            <w:noWrap/>
            <w:vAlign w:val="bottom"/>
            <w:hideMark/>
          </w:tcPr>
          <w:p w14:paraId="4A778241" w14:textId="57C2D41A" w:rsidR="00067C6D" w:rsidRPr="00F86424" w:rsidDel="002739DA" w:rsidRDefault="00067C6D" w:rsidP="003228B4">
            <w:pPr>
              <w:numPr>
                <w:ilvl w:val="0"/>
                <w:numId w:val="47"/>
              </w:numPr>
              <w:spacing w:after="0" w:line="240" w:lineRule="auto"/>
              <w:jc w:val="center"/>
              <w:rPr>
                <w:del w:id="2818" w:author="anna.resch88@gmail.com" w:date="2022-01-03T16:08:00Z"/>
                <w:rFonts w:asciiTheme="majorHAnsi" w:eastAsia="Times New Roman" w:hAnsiTheme="majorHAnsi" w:cstheme="majorHAnsi"/>
                <w:color w:val="000000"/>
                <w:lang w:val="en-US" w:eastAsia="de-DE"/>
                <w:rPrChange w:id="2819" w:author="anna.resch88@gmail.com" w:date="2022-01-04T09:34:00Z">
                  <w:rPr>
                    <w:del w:id="2820" w:author="anna.resch88@gmail.com" w:date="2022-01-03T16:08:00Z"/>
                    <w:rFonts w:asciiTheme="majorHAnsi" w:eastAsia="Times New Roman" w:hAnsiTheme="majorHAnsi" w:cstheme="majorHAnsi"/>
                    <w:color w:val="000000"/>
                    <w:lang w:eastAsia="de-DE"/>
                  </w:rPr>
                </w:rPrChange>
              </w:rPr>
            </w:pPr>
            <w:del w:id="2821" w:author="anna.resch88@gmail.com" w:date="2022-01-03T16:08:00Z">
              <w:r w:rsidRPr="00F86424" w:rsidDel="002739DA">
                <w:rPr>
                  <w:rFonts w:asciiTheme="majorHAnsi" w:eastAsia="Times New Roman" w:hAnsiTheme="majorHAnsi" w:cstheme="majorHAnsi"/>
                  <w:color w:val="000000"/>
                  <w:lang w:val="en-US" w:eastAsia="de-DE"/>
                  <w:rPrChange w:id="2822" w:author="anna.resch88@gmail.com" w:date="2022-01-04T09:34:00Z">
                    <w:rPr>
                      <w:rFonts w:asciiTheme="majorHAnsi" w:eastAsia="Times New Roman" w:hAnsiTheme="majorHAnsi" w:cstheme="majorHAnsi"/>
                      <w:color w:val="000000"/>
                      <w:lang w:eastAsia="de-DE"/>
                    </w:rPr>
                  </w:rPrChange>
                </w:rPr>
                <w:delText>11.45</w:delText>
              </w:r>
              <w:bookmarkStart w:id="2823" w:name="_Toc92186781"/>
              <w:bookmarkStart w:id="2824" w:name="_Toc92187473"/>
              <w:bookmarkStart w:id="2825" w:name="_Toc92188165"/>
              <w:bookmarkStart w:id="2826" w:name="_Toc92188855"/>
              <w:bookmarkStart w:id="2827" w:name="_Toc92189510"/>
              <w:bookmarkStart w:id="2828" w:name="_Toc92190166"/>
              <w:bookmarkStart w:id="2829" w:name="_Toc92190822"/>
              <w:bookmarkEnd w:id="2823"/>
              <w:bookmarkEnd w:id="2824"/>
              <w:bookmarkEnd w:id="2825"/>
              <w:bookmarkEnd w:id="2826"/>
              <w:bookmarkEnd w:id="2827"/>
              <w:bookmarkEnd w:id="2828"/>
              <w:bookmarkEnd w:id="2829"/>
            </w:del>
          </w:p>
        </w:tc>
        <w:bookmarkStart w:id="2830" w:name="_Toc92186782"/>
        <w:bookmarkStart w:id="2831" w:name="_Toc92187474"/>
        <w:bookmarkStart w:id="2832" w:name="_Toc92188166"/>
        <w:bookmarkStart w:id="2833" w:name="_Toc92188856"/>
        <w:bookmarkStart w:id="2834" w:name="_Toc92189511"/>
        <w:bookmarkStart w:id="2835" w:name="_Toc92190167"/>
        <w:bookmarkStart w:id="2836" w:name="_Toc92190823"/>
        <w:bookmarkEnd w:id="2830"/>
        <w:bookmarkEnd w:id="2831"/>
        <w:bookmarkEnd w:id="2832"/>
        <w:bookmarkEnd w:id="2833"/>
        <w:bookmarkEnd w:id="2834"/>
        <w:bookmarkEnd w:id="2835"/>
        <w:bookmarkEnd w:id="2836"/>
      </w:tr>
      <w:tr w:rsidR="00067C6D" w:rsidRPr="009E3BE9" w:rsidDel="002739DA" w14:paraId="0E1DAB6D" w14:textId="66C43198" w:rsidTr="00D830B0">
        <w:trPr>
          <w:trHeight w:val="290"/>
          <w:del w:id="283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7CEB280D" w14:textId="055C0A5F" w:rsidR="00067C6D" w:rsidRPr="00F86424" w:rsidDel="002739DA" w:rsidRDefault="00067C6D" w:rsidP="003228B4">
            <w:pPr>
              <w:numPr>
                <w:ilvl w:val="0"/>
                <w:numId w:val="47"/>
              </w:numPr>
              <w:spacing w:after="0" w:line="240" w:lineRule="auto"/>
              <w:jc w:val="both"/>
              <w:rPr>
                <w:del w:id="2838" w:author="anna.resch88@gmail.com" w:date="2022-01-03T16:08:00Z"/>
                <w:rFonts w:asciiTheme="majorHAnsi" w:eastAsia="Times New Roman" w:hAnsiTheme="majorHAnsi" w:cstheme="majorHAnsi"/>
                <w:color w:val="000000"/>
                <w:lang w:val="en-US" w:eastAsia="de-DE"/>
                <w:rPrChange w:id="2839" w:author="anna.resch88@gmail.com" w:date="2022-01-04T09:34:00Z">
                  <w:rPr>
                    <w:del w:id="2840" w:author="anna.resch88@gmail.com" w:date="2022-01-03T16:08:00Z"/>
                    <w:rFonts w:asciiTheme="majorHAnsi" w:eastAsia="Times New Roman" w:hAnsiTheme="majorHAnsi" w:cstheme="majorHAnsi"/>
                    <w:color w:val="000000"/>
                    <w:lang w:eastAsia="de-DE"/>
                  </w:rPr>
                </w:rPrChange>
              </w:rPr>
            </w:pPr>
            <w:del w:id="2841" w:author="anna.resch88@gmail.com" w:date="2022-01-03T16:08:00Z">
              <w:r w:rsidRPr="00F86424" w:rsidDel="002739DA">
                <w:rPr>
                  <w:rFonts w:asciiTheme="majorHAnsi" w:eastAsia="Times New Roman" w:hAnsiTheme="majorHAnsi" w:cstheme="majorHAnsi"/>
                  <w:color w:val="000000"/>
                  <w:lang w:val="en-US" w:eastAsia="de-DE"/>
                  <w:rPrChange w:id="2842" w:author="anna.resch88@gmail.com" w:date="2022-01-04T09:34:00Z">
                    <w:rPr>
                      <w:rFonts w:asciiTheme="majorHAnsi" w:eastAsia="Times New Roman" w:hAnsiTheme="majorHAnsi" w:cstheme="majorHAnsi"/>
                      <w:color w:val="000000"/>
                      <w:lang w:eastAsia="de-DE"/>
                    </w:rPr>
                  </w:rPrChange>
                </w:rPr>
                <w:delText>ULD-V20-ULD, sample 3</w:delText>
              </w:r>
              <w:bookmarkStart w:id="2843" w:name="_Toc92186783"/>
              <w:bookmarkStart w:id="2844" w:name="_Toc92187475"/>
              <w:bookmarkStart w:id="2845" w:name="_Toc92188167"/>
              <w:bookmarkStart w:id="2846" w:name="_Toc92188857"/>
              <w:bookmarkStart w:id="2847" w:name="_Toc92189512"/>
              <w:bookmarkStart w:id="2848" w:name="_Toc92190168"/>
              <w:bookmarkStart w:id="2849" w:name="_Toc92190824"/>
              <w:bookmarkEnd w:id="2843"/>
              <w:bookmarkEnd w:id="2844"/>
              <w:bookmarkEnd w:id="2845"/>
              <w:bookmarkEnd w:id="2846"/>
              <w:bookmarkEnd w:id="2847"/>
              <w:bookmarkEnd w:id="2848"/>
              <w:bookmarkEnd w:id="2849"/>
            </w:del>
          </w:p>
        </w:tc>
        <w:tc>
          <w:tcPr>
            <w:tcW w:w="859" w:type="dxa"/>
            <w:tcBorders>
              <w:top w:val="nil"/>
              <w:left w:val="nil"/>
              <w:bottom w:val="single" w:sz="4" w:space="0" w:color="000000"/>
              <w:right w:val="single" w:sz="4" w:space="0" w:color="000000"/>
            </w:tcBorders>
            <w:shd w:val="clear" w:color="000000" w:fill="BDD7EE"/>
            <w:noWrap/>
            <w:vAlign w:val="bottom"/>
            <w:hideMark/>
          </w:tcPr>
          <w:p w14:paraId="646C7B13" w14:textId="12496684" w:rsidR="00067C6D" w:rsidRPr="00F86424" w:rsidDel="002739DA" w:rsidRDefault="00067C6D" w:rsidP="003228B4">
            <w:pPr>
              <w:numPr>
                <w:ilvl w:val="0"/>
                <w:numId w:val="47"/>
              </w:numPr>
              <w:spacing w:after="0" w:line="240" w:lineRule="auto"/>
              <w:jc w:val="center"/>
              <w:rPr>
                <w:del w:id="2850" w:author="anna.resch88@gmail.com" w:date="2022-01-03T16:08:00Z"/>
                <w:rFonts w:asciiTheme="majorHAnsi" w:eastAsia="Times New Roman" w:hAnsiTheme="majorHAnsi" w:cstheme="majorHAnsi"/>
                <w:color w:val="000000"/>
                <w:lang w:val="en-US" w:eastAsia="de-DE"/>
                <w:rPrChange w:id="2851" w:author="anna.resch88@gmail.com" w:date="2022-01-04T09:34:00Z">
                  <w:rPr>
                    <w:del w:id="2852" w:author="anna.resch88@gmail.com" w:date="2022-01-03T16:08:00Z"/>
                    <w:rFonts w:asciiTheme="majorHAnsi" w:eastAsia="Times New Roman" w:hAnsiTheme="majorHAnsi" w:cstheme="majorHAnsi"/>
                    <w:color w:val="000000"/>
                    <w:lang w:eastAsia="de-DE"/>
                  </w:rPr>
                </w:rPrChange>
              </w:rPr>
            </w:pPr>
            <w:del w:id="2853" w:author="anna.resch88@gmail.com" w:date="2022-01-03T16:08:00Z">
              <w:r w:rsidRPr="00F86424" w:rsidDel="002739DA">
                <w:rPr>
                  <w:rFonts w:asciiTheme="majorHAnsi" w:eastAsia="Times New Roman" w:hAnsiTheme="majorHAnsi" w:cstheme="majorHAnsi"/>
                  <w:color w:val="000000"/>
                  <w:lang w:val="en-US" w:eastAsia="de-DE"/>
                  <w:rPrChange w:id="2854" w:author="anna.resch88@gmail.com" w:date="2022-01-04T09:34:00Z">
                    <w:rPr>
                      <w:rFonts w:asciiTheme="majorHAnsi" w:eastAsia="Times New Roman" w:hAnsiTheme="majorHAnsi" w:cstheme="majorHAnsi"/>
                      <w:color w:val="000000"/>
                      <w:lang w:eastAsia="de-DE"/>
                    </w:rPr>
                  </w:rPrChange>
                </w:rPr>
                <w:delText>20%</w:delText>
              </w:r>
              <w:bookmarkStart w:id="2855" w:name="_Toc92186784"/>
              <w:bookmarkStart w:id="2856" w:name="_Toc92187476"/>
              <w:bookmarkStart w:id="2857" w:name="_Toc92188168"/>
              <w:bookmarkStart w:id="2858" w:name="_Toc92188858"/>
              <w:bookmarkStart w:id="2859" w:name="_Toc92189513"/>
              <w:bookmarkStart w:id="2860" w:name="_Toc92190169"/>
              <w:bookmarkStart w:id="2861" w:name="_Toc92190825"/>
              <w:bookmarkEnd w:id="2855"/>
              <w:bookmarkEnd w:id="2856"/>
              <w:bookmarkEnd w:id="2857"/>
              <w:bookmarkEnd w:id="2858"/>
              <w:bookmarkEnd w:id="2859"/>
              <w:bookmarkEnd w:id="2860"/>
              <w:bookmarkEnd w:id="2861"/>
            </w:del>
          </w:p>
        </w:tc>
        <w:tc>
          <w:tcPr>
            <w:tcW w:w="937" w:type="dxa"/>
            <w:tcBorders>
              <w:top w:val="nil"/>
              <w:left w:val="nil"/>
              <w:bottom w:val="single" w:sz="4" w:space="0" w:color="auto"/>
              <w:right w:val="single" w:sz="4" w:space="0" w:color="auto"/>
            </w:tcBorders>
            <w:shd w:val="clear" w:color="000000" w:fill="BDD7EE"/>
            <w:noWrap/>
            <w:vAlign w:val="bottom"/>
            <w:hideMark/>
          </w:tcPr>
          <w:p w14:paraId="30BA6796" w14:textId="6FA7C0C9" w:rsidR="00067C6D" w:rsidRPr="00F86424" w:rsidDel="002739DA" w:rsidRDefault="00067C6D" w:rsidP="003228B4">
            <w:pPr>
              <w:numPr>
                <w:ilvl w:val="0"/>
                <w:numId w:val="47"/>
              </w:numPr>
              <w:spacing w:after="0" w:line="240" w:lineRule="auto"/>
              <w:jc w:val="center"/>
              <w:rPr>
                <w:del w:id="2862" w:author="anna.resch88@gmail.com" w:date="2022-01-03T16:08:00Z"/>
                <w:rFonts w:asciiTheme="majorHAnsi" w:eastAsia="Times New Roman" w:hAnsiTheme="majorHAnsi" w:cstheme="majorHAnsi"/>
                <w:color w:val="000000"/>
                <w:lang w:val="en-US" w:eastAsia="de-DE"/>
                <w:rPrChange w:id="2863" w:author="anna.resch88@gmail.com" w:date="2022-01-04T09:34:00Z">
                  <w:rPr>
                    <w:del w:id="2864" w:author="anna.resch88@gmail.com" w:date="2022-01-03T16:08:00Z"/>
                    <w:rFonts w:asciiTheme="majorHAnsi" w:eastAsia="Times New Roman" w:hAnsiTheme="majorHAnsi" w:cstheme="majorHAnsi"/>
                    <w:color w:val="000000"/>
                    <w:lang w:eastAsia="de-DE"/>
                  </w:rPr>
                </w:rPrChange>
              </w:rPr>
            </w:pPr>
            <w:del w:id="2865" w:author="anna.resch88@gmail.com" w:date="2022-01-03T16:08:00Z">
              <w:r w:rsidRPr="00F86424" w:rsidDel="002739DA">
                <w:rPr>
                  <w:rFonts w:asciiTheme="majorHAnsi" w:eastAsia="Times New Roman" w:hAnsiTheme="majorHAnsi" w:cstheme="majorHAnsi"/>
                  <w:color w:val="000000"/>
                  <w:lang w:val="en-US" w:eastAsia="de-DE"/>
                  <w:rPrChange w:id="2866" w:author="anna.resch88@gmail.com" w:date="2022-01-04T09:34:00Z">
                    <w:rPr>
                      <w:rFonts w:asciiTheme="majorHAnsi" w:eastAsia="Times New Roman" w:hAnsiTheme="majorHAnsi" w:cstheme="majorHAnsi"/>
                      <w:color w:val="000000"/>
                      <w:lang w:eastAsia="de-DE"/>
                    </w:rPr>
                  </w:rPrChange>
                </w:rPr>
                <w:delText>water</w:delText>
              </w:r>
              <w:bookmarkStart w:id="2867" w:name="_Toc92186785"/>
              <w:bookmarkStart w:id="2868" w:name="_Toc92187477"/>
              <w:bookmarkStart w:id="2869" w:name="_Toc92188169"/>
              <w:bookmarkStart w:id="2870" w:name="_Toc92188859"/>
              <w:bookmarkStart w:id="2871" w:name="_Toc92189514"/>
              <w:bookmarkStart w:id="2872" w:name="_Toc92190170"/>
              <w:bookmarkStart w:id="2873" w:name="_Toc92190826"/>
              <w:bookmarkEnd w:id="2867"/>
              <w:bookmarkEnd w:id="2868"/>
              <w:bookmarkEnd w:id="2869"/>
              <w:bookmarkEnd w:id="2870"/>
              <w:bookmarkEnd w:id="2871"/>
              <w:bookmarkEnd w:id="2872"/>
              <w:bookmarkEnd w:id="2873"/>
            </w:del>
          </w:p>
        </w:tc>
        <w:tc>
          <w:tcPr>
            <w:tcW w:w="952" w:type="dxa"/>
            <w:tcBorders>
              <w:top w:val="nil"/>
              <w:left w:val="nil"/>
              <w:bottom w:val="single" w:sz="4" w:space="0" w:color="000000"/>
              <w:right w:val="single" w:sz="4" w:space="0" w:color="000000"/>
            </w:tcBorders>
            <w:shd w:val="clear" w:color="000000" w:fill="BDD7EE"/>
            <w:noWrap/>
            <w:vAlign w:val="bottom"/>
            <w:hideMark/>
          </w:tcPr>
          <w:p w14:paraId="7A24BD9B" w14:textId="07D4BC4C" w:rsidR="00067C6D" w:rsidRPr="00F86424" w:rsidDel="002739DA" w:rsidRDefault="00067C6D" w:rsidP="003228B4">
            <w:pPr>
              <w:numPr>
                <w:ilvl w:val="0"/>
                <w:numId w:val="47"/>
              </w:numPr>
              <w:spacing w:after="0" w:line="240" w:lineRule="auto"/>
              <w:jc w:val="center"/>
              <w:rPr>
                <w:del w:id="2874" w:author="anna.resch88@gmail.com" w:date="2022-01-03T16:08:00Z"/>
                <w:rFonts w:asciiTheme="majorHAnsi" w:eastAsia="Times New Roman" w:hAnsiTheme="majorHAnsi" w:cstheme="majorHAnsi"/>
                <w:color w:val="000000"/>
                <w:lang w:val="en-US" w:eastAsia="de-DE"/>
                <w:rPrChange w:id="2875" w:author="anna.resch88@gmail.com" w:date="2022-01-04T09:34:00Z">
                  <w:rPr>
                    <w:del w:id="2876" w:author="anna.resch88@gmail.com" w:date="2022-01-03T16:08:00Z"/>
                    <w:rFonts w:asciiTheme="majorHAnsi" w:eastAsia="Times New Roman" w:hAnsiTheme="majorHAnsi" w:cstheme="majorHAnsi"/>
                    <w:color w:val="000000"/>
                    <w:lang w:eastAsia="de-DE"/>
                  </w:rPr>
                </w:rPrChange>
              </w:rPr>
            </w:pPr>
            <w:del w:id="2877" w:author="anna.resch88@gmail.com" w:date="2022-01-03T16:08:00Z">
              <w:r w:rsidRPr="00F86424" w:rsidDel="002739DA">
                <w:rPr>
                  <w:rFonts w:asciiTheme="majorHAnsi" w:eastAsia="Times New Roman" w:hAnsiTheme="majorHAnsi" w:cstheme="majorHAnsi"/>
                  <w:color w:val="000000"/>
                  <w:lang w:val="en-US" w:eastAsia="de-DE"/>
                  <w:rPrChange w:id="2878" w:author="anna.resch88@gmail.com" w:date="2022-01-04T09:34:00Z">
                    <w:rPr>
                      <w:rFonts w:asciiTheme="majorHAnsi" w:eastAsia="Times New Roman" w:hAnsiTheme="majorHAnsi" w:cstheme="majorHAnsi"/>
                      <w:color w:val="000000"/>
                      <w:lang w:eastAsia="de-DE"/>
                    </w:rPr>
                  </w:rPrChange>
                </w:rPr>
                <w:delText>Ru(II)bpy</w:delText>
              </w:r>
              <w:bookmarkStart w:id="2879" w:name="_Toc92186786"/>
              <w:bookmarkStart w:id="2880" w:name="_Toc92187478"/>
              <w:bookmarkStart w:id="2881" w:name="_Toc92188170"/>
              <w:bookmarkStart w:id="2882" w:name="_Toc92188860"/>
              <w:bookmarkStart w:id="2883" w:name="_Toc92189515"/>
              <w:bookmarkStart w:id="2884" w:name="_Toc92190171"/>
              <w:bookmarkStart w:id="2885" w:name="_Toc92190827"/>
              <w:bookmarkEnd w:id="2879"/>
              <w:bookmarkEnd w:id="2880"/>
              <w:bookmarkEnd w:id="2881"/>
              <w:bookmarkEnd w:id="2882"/>
              <w:bookmarkEnd w:id="2883"/>
              <w:bookmarkEnd w:id="2884"/>
              <w:bookmarkEnd w:id="2885"/>
            </w:del>
          </w:p>
        </w:tc>
        <w:tc>
          <w:tcPr>
            <w:tcW w:w="1081" w:type="dxa"/>
            <w:tcBorders>
              <w:top w:val="nil"/>
              <w:left w:val="nil"/>
              <w:bottom w:val="single" w:sz="4" w:space="0" w:color="000000"/>
              <w:right w:val="single" w:sz="4" w:space="0" w:color="000000"/>
            </w:tcBorders>
            <w:shd w:val="clear" w:color="000000" w:fill="BDD7EE"/>
            <w:noWrap/>
            <w:vAlign w:val="bottom"/>
            <w:hideMark/>
          </w:tcPr>
          <w:p w14:paraId="6E8AD486" w14:textId="0169B982" w:rsidR="00067C6D" w:rsidRPr="00F86424" w:rsidDel="002739DA" w:rsidRDefault="00067C6D" w:rsidP="003228B4">
            <w:pPr>
              <w:numPr>
                <w:ilvl w:val="0"/>
                <w:numId w:val="47"/>
              </w:numPr>
              <w:spacing w:after="0" w:line="240" w:lineRule="auto"/>
              <w:jc w:val="center"/>
              <w:rPr>
                <w:del w:id="2886" w:author="anna.resch88@gmail.com" w:date="2022-01-03T16:08:00Z"/>
                <w:rFonts w:asciiTheme="majorHAnsi" w:eastAsia="Times New Roman" w:hAnsiTheme="majorHAnsi" w:cstheme="majorHAnsi"/>
                <w:color w:val="000000"/>
                <w:lang w:val="en-US" w:eastAsia="de-DE"/>
                <w:rPrChange w:id="2887" w:author="anna.resch88@gmail.com" w:date="2022-01-04T09:34:00Z">
                  <w:rPr>
                    <w:del w:id="2888" w:author="anna.resch88@gmail.com" w:date="2022-01-03T16:08:00Z"/>
                    <w:rFonts w:asciiTheme="majorHAnsi" w:eastAsia="Times New Roman" w:hAnsiTheme="majorHAnsi" w:cstheme="majorHAnsi"/>
                    <w:color w:val="000000"/>
                    <w:lang w:eastAsia="de-DE"/>
                  </w:rPr>
                </w:rPrChange>
              </w:rPr>
            </w:pPr>
            <w:del w:id="2889" w:author="anna.resch88@gmail.com" w:date="2022-01-03T16:08:00Z">
              <w:r w:rsidRPr="00F86424" w:rsidDel="002739DA">
                <w:rPr>
                  <w:rFonts w:asciiTheme="majorHAnsi" w:eastAsia="Times New Roman" w:hAnsiTheme="majorHAnsi" w:cstheme="majorHAnsi"/>
                  <w:color w:val="000000"/>
                  <w:lang w:val="en-US" w:eastAsia="de-DE"/>
                  <w:rPrChange w:id="2890" w:author="anna.resch88@gmail.com" w:date="2022-01-04T09:34:00Z">
                    <w:rPr>
                      <w:rFonts w:asciiTheme="majorHAnsi" w:eastAsia="Times New Roman" w:hAnsiTheme="majorHAnsi" w:cstheme="majorHAnsi"/>
                      <w:color w:val="000000"/>
                      <w:lang w:eastAsia="de-DE"/>
                    </w:rPr>
                  </w:rPrChange>
                </w:rPr>
                <w:delText>25.4</w:delText>
              </w:r>
              <w:bookmarkStart w:id="2891" w:name="_Toc92186787"/>
              <w:bookmarkStart w:id="2892" w:name="_Toc92187479"/>
              <w:bookmarkStart w:id="2893" w:name="_Toc92188171"/>
              <w:bookmarkStart w:id="2894" w:name="_Toc92188861"/>
              <w:bookmarkStart w:id="2895" w:name="_Toc92189516"/>
              <w:bookmarkStart w:id="2896" w:name="_Toc92190172"/>
              <w:bookmarkStart w:id="2897" w:name="_Toc92190828"/>
              <w:bookmarkEnd w:id="2891"/>
              <w:bookmarkEnd w:id="2892"/>
              <w:bookmarkEnd w:id="2893"/>
              <w:bookmarkEnd w:id="2894"/>
              <w:bookmarkEnd w:id="2895"/>
              <w:bookmarkEnd w:id="2896"/>
              <w:bookmarkEnd w:id="2897"/>
            </w:del>
          </w:p>
        </w:tc>
        <w:tc>
          <w:tcPr>
            <w:tcW w:w="1349" w:type="dxa"/>
            <w:tcBorders>
              <w:top w:val="nil"/>
              <w:left w:val="nil"/>
              <w:bottom w:val="single" w:sz="4" w:space="0" w:color="000000"/>
              <w:right w:val="single" w:sz="4" w:space="0" w:color="000000"/>
            </w:tcBorders>
            <w:shd w:val="clear" w:color="000000" w:fill="BDD7EE"/>
            <w:noWrap/>
            <w:vAlign w:val="bottom"/>
            <w:hideMark/>
          </w:tcPr>
          <w:p w14:paraId="5F080433" w14:textId="6FBC259C" w:rsidR="00067C6D" w:rsidRPr="00F86424" w:rsidDel="002739DA" w:rsidRDefault="00067C6D" w:rsidP="003228B4">
            <w:pPr>
              <w:numPr>
                <w:ilvl w:val="0"/>
                <w:numId w:val="47"/>
              </w:numPr>
              <w:spacing w:after="0" w:line="240" w:lineRule="auto"/>
              <w:jc w:val="center"/>
              <w:rPr>
                <w:del w:id="2898" w:author="anna.resch88@gmail.com" w:date="2022-01-03T16:08:00Z"/>
                <w:rFonts w:asciiTheme="majorHAnsi" w:eastAsia="Times New Roman" w:hAnsiTheme="majorHAnsi" w:cstheme="majorHAnsi"/>
                <w:color w:val="000000"/>
                <w:lang w:val="en-US" w:eastAsia="de-DE"/>
                <w:rPrChange w:id="2899" w:author="anna.resch88@gmail.com" w:date="2022-01-04T09:34:00Z">
                  <w:rPr>
                    <w:del w:id="2900" w:author="anna.resch88@gmail.com" w:date="2022-01-03T16:08:00Z"/>
                    <w:rFonts w:asciiTheme="majorHAnsi" w:eastAsia="Times New Roman" w:hAnsiTheme="majorHAnsi" w:cstheme="majorHAnsi"/>
                    <w:color w:val="000000"/>
                    <w:lang w:eastAsia="de-DE"/>
                  </w:rPr>
                </w:rPrChange>
              </w:rPr>
            </w:pPr>
            <w:del w:id="2901" w:author="anna.resch88@gmail.com" w:date="2022-01-03T16:08:00Z">
              <w:r w:rsidRPr="00F86424" w:rsidDel="002739DA">
                <w:rPr>
                  <w:rFonts w:asciiTheme="majorHAnsi" w:eastAsia="Times New Roman" w:hAnsiTheme="majorHAnsi" w:cstheme="majorHAnsi"/>
                  <w:color w:val="000000"/>
                  <w:lang w:val="en-US" w:eastAsia="de-DE"/>
                  <w:rPrChange w:id="2902" w:author="anna.resch88@gmail.com" w:date="2022-01-04T09:34:00Z">
                    <w:rPr>
                      <w:rFonts w:asciiTheme="majorHAnsi" w:eastAsia="Times New Roman" w:hAnsiTheme="majorHAnsi" w:cstheme="majorHAnsi"/>
                      <w:color w:val="000000"/>
                      <w:lang w:eastAsia="de-DE"/>
                    </w:rPr>
                  </w:rPrChange>
                </w:rPr>
                <w:delText>15</w:delText>
              </w:r>
              <w:bookmarkStart w:id="2903" w:name="_Toc92186788"/>
              <w:bookmarkStart w:id="2904" w:name="_Toc92187480"/>
              <w:bookmarkStart w:id="2905" w:name="_Toc92188172"/>
              <w:bookmarkStart w:id="2906" w:name="_Toc92188862"/>
              <w:bookmarkStart w:id="2907" w:name="_Toc92189517"/>
              <w:bookmarkStart w:id="2908" w:name="_Toc92190173"/>
              <w:bookmarkStart w:id="2909" w:name="_Toc92190829"/>
              <w:bookmarkEnd w:id="2903"/>
              <w:bookmarkEnd w:id="2904"/>
              <w:bookmarkEnd w:id="2905"/>
              <w:bookmarkEnd w:id="2906"/>
              <w:bookmarkEnd w:id="2907"/>
              <w:bookmarkEnd w:id="2908"/>
              <w:bookmarkEnd w:id="2909"/>
            </w:del>
          </w:p>
        </w:tc>
        <w:tc>
          <w:tcPr>
            <w:tcW w:w="892" w:type="dxa"/>
            <w:tcBorders>
              <w:top w:val="nil"/>
              <w:left w:val="nil"/>
              <w:bottom w:val="single" w:sz="4" w:space="0" w:color="000000"/>
              <w:right w:val="single" w:sz="4" w:space="0" w:color="000000"/>
            </w:tcBorders>
            <w:shd w:val="clear" w:color="000000" w:fill="BDD7EE"/>
            <w:noWrap/>
            <w:vAlign w:val="bottom"/>
            <w:hideMark/>
          </w:tcPr>
          <w:p w14:paraId="51960B8B" w14:textId="18B28717" w:rsidR="00067C6D" w:rsidRPr="00F86424" w:rsidDel="002739DA" w:rsidRDefault="00067C6D" w:rsidP="003228B4">
            <w:pPr>
              <w:numPr>
                <w:ilvl w:val="0"/>
                <w:numId w:val="47"/>
              </w:numPr>
              <w:spacing w:after="0" w:line="240" w:lineRule="auto"/>
              <w:jc w:val="center"/>
              <w:rPr>
                <w:del w:id="2910" w:author="anna.resch88@gmail.com" w:date="2022-01-03T16:08:00Z"/>
                <w:rFonts w:asciiTheme="majorHAnsi" w:eastAsia="Times New Roman" w:hAnsiTheme="majorHAnsi" w:cstheme="majorHAnsi"/>
                <w:color w:val="000000"/>
                <w:lang w:val="en-US" w:eastAsia="de-DE"/>
                <w:rPrChange w:id="2911" w:author="anna.resch88@gmail.com" w:date="2022-01-04T09:34:00Z">
                  <w:rPr>
                    <w:del w:id="2912" w:author="anna.resch88@gmail.com" w:date="2022-01-03T16:08:00Z"/>
                    <w:rFonts w:asciiTheme="majorHAnsi" w:eastAsia="Times New Roman" w:hAnsiTheme="majorHAnsi" w:cstheme="majorHAnsi"/>
                    <w:color w:val="000000"/>
                    <w:lang w:eastAsia="de-DE"/>
                  </w:rPr>
                </w:rPrChange>
              </w:rPr>
            </w:pPr>
            <w:del w:id="2913" w:author="anna.resch88@gmail.com" w:date="2022-01-03T16:08:00Z">
              <w:r w:rsidRPr="00F86424" w:rsidDel="002739DA">
                <w:rPr>
                  <w:rFonts w:asciiTheme="majorHAnsi" w:eastAsia="Times New Roman" w:hAnsiTheme="majorHAnsi" w:cstheme="majorHAnsi"/>
                  <w:color w:val="000000"/>
                  <w:lang w:val="en-US" w:eastAsia="de-DE"/>
                  <w:rPrChange w:id="2914" w:author="anna.resch88@gmail.com" w:date="2022-01-04T09:34:00Z">
                    <w:rPr>
                      <w:rFonts w:asciiTheme="majorHAnsi" w:eastAsia="Times New Roman" w:hAnsiTheme="majorHAnsi" w:cstheme="majorHAnsi"/>
                      <w:color w:val="000000"/>
                      <w:lang w:eastAsia="de-DE"/>
                    </w:rPr>
                  </w:rPrChange>
                </w:rPr>
                <w:delText>218.57</w:delText>
              </w:r>
              <w:bookmarkStart w:id="2915" w:name="_Toc92186789"/>
              <w:bookmarkStart w:id="2916" w:name="_Toc92187481"/>
              <w:bookmarkStart w:id="2917" w:name="_Toc92188173"/>
              <w:bookmarkStart w:id="2918" w:name="_Toc92188863"/>
              <w:bookmarkStart w:id="2919" w:name="_Toc92189518"/>
              <w:bookmarkStart w:id="2920" w:name="_Toc92190174"/>
              <w:bookmarkStart w:id="2921" w:name="_Toc92190830"/>
              <w:bookmarkEnd w:id="2915"/>
              <w:bookmarkEnd w:id="2916"/>
              <w:bookmarkEnd w:id="2917"/>
              <w:bookmarkEnd w:id="2918"/>
              <w:bookmarkEnd w:id="2919"/>
              <w:bookmarkEnd w:id="2920"/>
              <w:bookmarkEnd w:id="2921"/>
            </w:del>
          </w:p>
        </w:tc>
        <w:tc>
          <w:tcPr>
            <w:tcW w:w="743" w:type="dxa"/>
            <w:tcBorders>
              <w:top w:val="nil"/>
              <w:left w:val="nil"/>
              <w:bottom w:val="single" w:sz="4" w:space="0" w:color="000000"/>
              <w:right w:val="nil"/>
            </w:tcBorders>
            <w:shd w:val="clear" w:color="000000" w:fill="BDD7EE"/>
            <w:noWrap/>
            <w:vAlign w:val="bottom"/>
            <w:hideMark/>
          </w:tcPr>
          <w:p w14:paraId="0445A65F" w14:textId="4278B4DE" w:rsidR="00067C6D" w:rsidRPr="00F86424" w:rsidDel="002739DA" w:rsidRDefault="00067C6D" w:rsidP="003228B4">
            <w:pPr>
              <w:numPr>
                <w:ilvl w:val="0"/>
                <w:numId w:val="47"/>
              </w:numPr>
              <w:spacing w:after="0" w:line="240" w:lineRule="auto"/>
              <w:jc w:val="center"/>
              <w:rPr>
                <w:del w:id="2922" w:author="anna.resch88@gmail.com" w:date="2022-01-03T16:08:00Z"/>
                <w:rFonts w:asciiTheme="majorHAnsi" w:eastAsia="Times New Roman" w:hAnsiTheme="majorHAnsi" w:cstheme="majorHAnsi"/>
                <w:color w:val="000000"/>
                <w:lang w:val="en-US" w:eastAsia="de-DE"/>
                <w:rPrChange w:id="2923" w:author="anna.resch88@gmail.com" w:date="2022-01-04T09:34:00Z">
                  <w:rPr>
                    <w:del w:id="2924" w:author="anna.resch88@gmail.com" w:date="2022-01-03T16:08:00Z"/>
                    <w:rFonts w:asciiTheme="majorHAnsi" w:eastAsia="Times New Roman" w:hAnsiTheme="majorHAnsi" w:cstheme="majorHAnsi"/>
                    <w:color w:val="000000"/>
                    <w:lang w:eastAsia="de-DE"/>
                  </w:rPr>
                </w:rPrChange>
              </w:rPr>
            </w:pPr>
            <w:del w:id="2925" w:author="anna.resch88@gmail.com" w:date="2022-01-03T16:08:00Z">
              <w:r w:rsidRPr="00F86424" w:rsidDel="002739DA">
                <w:rPr>
                  <w:rFonts w:asciiTheme="majorHAnsi" w:eastAsia="Times New Roman" w:hAnsiTheme="majorHAnsi" w:cstheme="majorHAnsi"/>
                  <w:color w:val="000000"/>
                  <w:lang w:val="en-US" w:eastAsia="de-DE"/>
                  <w:rPrChange w:id="2926" w:author="anna.resch88@gmail.com" w:date="2022-01-04T09:34:00Z">
                    <w:rPr>
                      <w:rFonts w:asciiTheme="majorHAnsi" w:eastAsia="Times New Roman" w:hAnsiTheme="majorHAnsi" w:cstheme="majorHAnsi"/>
                      <w:color w:val="000000"/>
                      <w:lang w:eastAsia="de-DE"/>
                    </w:rPr>
                  </w:rPrChange>
                </w:rPr>
                <w:delText>16.45</w:delText>
              </w:r>
              <w:bookmarkStart w:id="2927" w:name="_Toc92186790"/>
              <w:bookmarkStart w:id="2928" w:name="_Toc92187482"/>
              <w:bookmarkStart w:id="2929" w:name="_Toc92188174"/>
              <w:bookmarkStart w:id="2930" w:name="_Toc92188864"/>
              <w:bookmarkStart w:id="2931" w:name="_Toc92189519"/>
              <w:bookmarkStart w:id="2932" w:name="_Toc92190175"/>
              <w:bookmarkStart w:id="2933" w:name="_Toc92190831"/>
              <w:bookmarkEnd w:id="2927"/>
              <w:bookmarkEnd w:id="2928"/>
              <w:bookmarkEnd w:id="2929"/>
              <w:bookmarkEnd w:id="2930"/>
              <w:bookmarkEnd w:id="2931"/>
              <w:bookmarkEnd w:id="2932"/>
              <w:bookmarkEnd w:id="2933"/>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7F0C39F0" w14:textId="2BBF7EAB" w:rsidR="00067C6D" w:rsidRPr="00F86424" w:rsidDel="002739DA" w:rsidRDefault="00067C6D" w:rsidP="003228B4">
            <w:pPr>
              <w:numPr>
                <w:ilvl w:val="0"/>
                <w:numId w:val="47"/>
              </w:numPr>
              <w:spacing w:after="0" w:line="240" w:lineRule="auto"/>
              <w:jc w:val="center"/>
              <w:rPr>
                <w:del w:id="2934" w:author="anna.resch88@gmail.com" w:date="2022-01-03T16:08:00Z"/>
                <w:rFonts w:asciiTheme="majorHAnsi" w:eastAsia="Times New Roman" w:hAnsiTheme="majorHAnsi" w:cstheme="majorHAnsi"/>
                <w:color w:val="FFFFFF"/>
                <w:lang w:val="en-US" w:eastAsia="de-DE"/>
                <w:rPrChange w:id="2935" w:author="anna.resch88@gmail.com" w:date="2022-01-04T09:34:00Z">
                  <w:rPr>
                    <w:del w:id="2936" w:author="anna.resch88@gmail.com" w:date="2022-01-03T16:08:00Z"/>
                    <w:rFonts w:asciiTheme="majorHAnsi" w:eastAsia="Times New Roman" w:hAnsiTheme="majorHAnsi" w:cstheme="majorHAnsi"/>
                    <w:color w:val="FFFFFF"/>
                    <w:lang w:eastAsia="de-DE"/>
                  </w:rPr>
                </w:rPrChange>
              </w:rPr>
            </w:pPr>
            <w:bookmarkStart w:id="2937" w:name="_Toc92186791"/>
            <w:bookmarkStart w:id="2938" w:name="_Toc92187483"/>
            <w:bookmarkStart w:id="2939" w:name="_Toc92188175"/>
            <w:bookmarkStart w:id="2940" w:name="_Toc92188865"/>
            <w:bookmarkStart w:id="2941" w:name="_Toc92189520"/>
            <w:bookmarkStart w:id="2942" w:name="_Toc92190176"/>
            <w:bookmarkStart w:id="2943" w:name="_Toc92190832"/>
            <w:bookmarkEnd w:id="2937"/>
            <w:bookmarkEnd w:id="2938"/>
            <w:bookmarkEnd w:id="2939"/>
            <w:bookmarkEnd w:id="2940"/>
            <w:bookmarkEnd w:id="2941"/>
            <w:bookmarkEnd w:id="2942"/>
            <w:bookmarkEnd w:id="2943"/>
          </w:p>
        </w:tc>
        <w:tc>
          <w:tcPr>
            <w:tcW w:w="898" w:type="dxa"/>
            <w:tcBorders>
              <w:top w:val="nil"/>
              <w:left w:val="nil"/>
              <w:bottom w:val="single" w:sz="4" w:space="0" w:color="auto"/>
              <w:right w:val="single" w:sz="4" w:space="0" w:color="auto"/>
            </w:tcBorders>
            <w:shd w:val="clear" w:color="000000" w:fill="BDD7EE"/>
            <w:noWrap/>
            <w:vAlign w:val="bottom"/>
            <w:hideMark/>
          </w:tcPr>
          <w:p w14:paraId="1317AB92" w14:textId="6C6B2DAD" w:rsidR="00067C6D" w:rsidRPr="00F86424" w:rsidDel="002739DA" w:rsidRDefault="00067C6D" w:rsidP="003228B4">
            <w:pPr>
              <w:numPr>
                <w:ilvl w:val="0"/>
                <w:numId w:val="47"/>
              </w:numPr>
              <w:spacing w:after="0" w:line="240" w:lineRule="auto"/>
              <w:jc w:val="center"/>
              <w:rPr>
                <w:del w:id="2944" w:author="anna.resch88@gmail.com" w:date="2022-01-03T16:08:00Z"/>
                <w:rFonts w:asciiTheme="majorHAnsi" w:eastAsia="Times New Roman" w:hAnsiTheme="majorHAnsi" w:cstheme="majorHAnsi"/>
                <w:color w:val="000000"/>
                <w:lang w:val="en-US" w:eastAsia="de-DE"/>
                <w:rPrChange w:id="2945" w:author="anna.resch88@gmail.com" w:date="2022-01-04T09:34:00Z">
                  <w:rPr>
                    <w:del w:id="2946" w:author="anna.resch88@gmail.com" w:date="2022-01-03T16:08:00Z"/>
                    <w:rFonts w:asciiTheme="majorHAnsi" w:eastAsia="Times New Roman" w:hAnsiTheme="majorHAnsi" w:cstheme="majorHAnsi"/>
                    <w:color w:val="000000"/>
                    <w:lang w:eastAsia="de-DE"/>
                  </w:rPr>
                </w:rPrChange>
              </w:rPr>
            </w:pPr>
            <w:bookmarkStart w:id="2947" w:name="_Toc92186792"/>
            <w:bookmarkStart w:id="2948" w:name="_Toc92187484"/>
            <w:bookmarkStart w:id="2949" w:name="_Toc92188176"/>
            <w:bookmarkStart w:id="2950" w:name="_Toc92188866"/>
            <w:bookmarkStart w:id="2951" w:name="_Toc92189521"/>
            <w:bookmarkStart w:id="2952" w:name="_Toc92190177"/>
            <w:bookmarkStart w:id="2953" w:name="_Toc92190833"/>
            <w:bookmarkEnd w:id="2947"/>
            <w:bookmarkEnd w:id="2948"/>
            <w:bookmarkEnd w:id="2949"/>
            <w:bookmarkEnd w:id="2950"/>
            <w:bookmarkEnd w:id="2951"/>
            <w:bookmarkEnd w:id="2952"/>
            <w:bookmarkEnd w:id="2953"/>
          </w:p>
        </w:tc>
        <w:bookmarkStart w:id="2954" w:name="_Toc92186793"/>
        <w:bookmarkStart w:id="2955" w:name="_Toc92187485"/>
        <w:bookmarkStart w:id="2956" w:name="_Toc92188177"/>
        <w:bookmarkStart w:id="2957" w:name="_Toc92188867"/>
        <w:bookmarkStart w:id="2958" w:name="_Toc92189522"/>
        <w:bookmarkStart w:id="2959" w:name="_Toc92190178"/>
        <w:bookmarkStart w:id="2960" w:name="_Toc92190834"/>
        <w:bookmarkEnd w:id="2954"/>
        <w:bookmarkEnd w:id="2955"/>
        <w:bookmarkEnd w:id="2956"/>
        <w:bookmarkEnd w:id="2957"/>
        <w:bookmarkEnd w:id="2958"/>
        <w:bookmarkEnd w:id="2959"/>
        <w:bookmarkEnd w:id="2960"/>
      </w:tr>
      <w:tr w:rsidR="00067C6D" w:rsidRPr="009E3BE9" w:rsidDel="002739DA" w14:paraId="1F34C2E8" w14:textId="183A1789" w:rsidTr="00D830B0">
        <w:trPr>
          <w:trHeight w:val="290"/>
          <w:del w:id="2961" w:author="anna.resch88@gmail.com" w:date="2022-01-03T16:08:00Z"/>
        </w:trPr>
        <w:tc>
          <w:tcPr>
            <w:tcW w:w="2620" w:type="dxa"/>
            <w:tcBorders>
              <w:top w:val="nil"/>
              <w:left w:val="nil"/>
              <w:bottom w:val="nil"/>
              <w:right w:val="nil"/>
            </w:tcBorders>
            <w:shd w:val="clear" w:color="auto" w:fill="auto"/>
            <w:noWrap/>
            <w:vAlign w:val="bottom"/>
            <w:hideMark/>
          </w:tcPr>
          <w:p w14:paraId="23462E98" w14:textId="0FAF75DB" w:rsidR="00067C6D" w:rsidRPr="00F86424" w:rsidDel="002739DA" w:rsidRDefault="00067C6D" w:rsidP="003228B4">
            <w:pPr>
              <w:numPr>
                <w:ilvl w:val="0"/>
                <w:numId w:val="47"/>
              </w:numPr>
              <w:spacing w:after="0" w:line="240" w:lineRule="auto"/>
              <w:jc w:val="both"/>
              <w:rPr>
                <w:del w:id="2962" w:author="anna.resch88@gmail.com" w:date="2022-01-03T16:08:00Z"/>
                <w:rFonts w:asciiTheme="majorHAnsi" w:eastAsia="Times New Roman" w:hAnsiTheme="majorHAnsi" w:cstheme="majorHAnsi"/>
                <w:color w:val="000000"/>
                <w:lang w:val="en-US" w:eastAsia="de-DE"/>
                <w:rPrChange w:id="2963" w:author="anna.resch88@gmail.com" w:date="2022-01-04T09:34:00Z">
                  <w:rPr>
                    <w:del w:id="2964" w:author="anna.resch88@gmail.com" w:date="2022-01-03T16:08:00Z"/>
                    <w:rFonts w:asciiTheme="majorHAnsi" w:eastAsia="Times New Roman" w:hAnsiTheme="majorHAnsi" w:cstheme="majorHAnsi"/>
                    <w:color w:val="000000"/>
                    <w:lang w:eastAsia="de-DE"/>
                  </w:rPr>
                </w:rPrChange>
              </w:rPr>
            </w:pPr>
            <w:bookmarkStart w:id="2965" w:name="_Toc92186794"/>
            <w:bookmarkStart w:id="2966" w:name="_Toc92187486"/>
            <w:bookmarkStart w:id="2967" w:name="_Toc92188178"/>
            <w:bookmarkStart w:id="2968" w:name="_Toc92188868"/>
            <w:bookmarkStart w:id="2969" w:name="_Toc92189523"/>
            <w:bookmarkStart w:id="2970" w:name="_Toc92190179"/>
            <w:bookmarkStart w:id="2971" w:name="_Toc92190835"/>
            <w:bookmarkEnd w:id="2965"/>
            <w:bookmarkEnd w:id="2966"/>
            <w:bookmarkEnd w:id="2967"/>
            <w:bookmarkEnd w:id="2968"/>
            <w:bookmarkEnd w:id="2969"/>
            <w:bookmarkEnd w:id="2970"/>
            <w:bookmarkEnd w:id="2971"/>
          </w:p>
        </w:tc>
        <w:tc>
          <w:tcPr>
            <w:tcW w:w="859" w:type="dxa"/>
            <w:tcBorders>
              <w:top w:val="nil"/>
              <w:left w:val="nil"/>
              <w:bottom w:val="nil"/>
              <w:right w:val="nil"/>
            </w:tcBorders>
            <w:shd w:val="clear" w:color="auto" w:fill="auto"/>
            <w:noWrap/>
            <w:vAlign w:val="bottom"/>
            <w:hideMark/>
          </w:tcPr>
          <w:p w14:paraId="56764752" w14:textId="5948F9AC" w:rsidR="00067C6D" w:rsidRPr="00F86424" w:rsidDel="002739DA" w:rsidRDefault="00067C6D" w:rsidP="003228B4">
            <w:pPr>
              <w:numPr>
                <w:ilvl w:val="0"/>
                <w:numId w:val="47"/>
              </w:numPr>
              <w:spacing w:after="0" w:line="240" w:lineRule="auto"/>
              <w:jc w:val="center"/>
              <w:rPr>
                <w:del w:id="2972" w:author="anna.resch88@gmail.com" w:date="2022-01-03T16:08:00Z"/>
                <w:rFonts w:asciiTheme="majorHAnsi" w:eastAsia="Times New Roman" w:hAnsiTheme="majorHAnsi" w:cstheme="majorHAnsi"/>
                <w:sz w:val="20"/>
                <w:szCs w:val="20"/>
                <w:lang w:val="en-US" w:eastAsia="de-DE"/>
                <w:rPrChange w:id="2973" w:author="anna.resch88@gmail.com" w:date="2022-01-04T09:34:00Z">
                  <w:rPr>
                    <w:del w:id="2974" w:author="anna.resch88@gmail.com" w:date="2022-01-03T16:08:00Z"/>
                    <w:rFonts w:asciiTheme="majorHAnsi" w:eastAsia="Times New Roman" w:hAnsiTheme="majorHAnsi" w:cstheme="majorHAnsi"/>
                    <w:sz w:val="20"/>
                    <w:szCs w:val="20"/>
                    <w:lang w:eastAsia="de-DE"/>
                  </w:rPr>
                </w:rPrChange>
              </w:rPr>
            </w:pPr>
            <w:bookmarkStart w:id="2975" w:name="_Toc92186795"/>
            <w:bookmarkStart w:id="2976" w:name="_Toc92187487"/>
            <w:bookmarkStart w:id="2977" w:name="_Toc92188179"/>
            <w:bookmarkStart w:id="2978" w:name="_Toc92188869"/>
            <w:bookmarkStart w:id="2979" w:name="_Toc92189524"/>
            <w:bookmarkStart w:id="2980" w:name="_Toc92190180"/>
            <w:bookmarkStart w:id="2981" w:name="_Toc92190836"/>
            <w:bookmarkEnd w:id="2975"/>
            <w:bookmarkEnd w:id="2976"/>
            <w:bookmarkEnd w:id="2977"/>
            <w:bookmarkEnd w:id="2978"/>
            <w:bookmarkEnd w:id="2979"/>
            <w:bookmarkEnd w:id="2980"/>
            <w:bookmarkEnd w:id="2981"/>
          </w:p>
        </w:tc>
        <w:tc>
          <w:tcPr>
            <w:tcW w:w="937" w:type="dxa"/>
            <w:tcBorders>
              <w:top w:val="nil"/>
              <w:left w:val="nil"/>
              <w:bottom w:val="nil"/>
              <w:right w:val="nil"/>
            </w:tcBorders>
            <w:shd w:val="clear" w:color="auto" w:fill="auto"/>
            <w:noWrap/>
            <w:vAlign w:val="bottom"/>
            <w:hideMark/>
          </w:tcPr>
          <w:p w14:paraId="129B0748" w14:textId="5F9F0E47" w:rsidR="00067C6D" w:rsidRPr="00F86424" w:rsidDel="002739DA" w:rsidRDefault="00067C6D" w:rsidP="003228B4">
            <w:pPr>
              <w:numPr>
                <w:ilvl w:val="0"/>
                <w:numId w:val="47"/>
              </w:numPr>
              <w:spacing w:after="0" w:line="240" w:lineRule="auto"/>
              <w:jc w:val="center"/>
              <w:rPr>
                <w:del w:id="2982" w:author="anna.resch88@gmail.com" w:date="2022-01-03T16:08:00Z"/>
                <w:rFonts w:asciiTheme="majorHAnsi" w:eastAsia="Times New Roman" w:hAnsiTheme="majorHAnsi" w:cstheme="majorHAnsi"/>
                <w:sz w:val="20"/>
                <w:szCs w:val="20"/>
                <w:lang w:val="en-US" w:eastAsia="de-DE"/>
                <w:rPrChange w:id="2983" w:author="anna.resch88@gmail.com" w:date="2022-01-04T09:34:00Z">
                  <w:rPr>
                    <w:del w:id="2984" w:author="anna.resch88@gmail.com" w:date="2022-01-03T16:08:00Z"/>
                    <w:rFonts w:asciiTheme="majorHAnsi" w:eastAsia="Times New Roman" w:hAnsiTheme="majorHAnsi" w:cstheme="majorHAnsi"/>
                    <w:sz w:val="20"/>
                    <w:szCs w:val="20"/>
                    <w:lang w:eastAsia="de-DE"/>
                  </w:rPr>
                </w:rPrChange>
              </w:rPr>
            </w:pPr>
            <w:bookmarkStart w:id="2985" w:name="_Toc92186796"/>
            <w:bookmarkStart w:id="2986" w:name="_Toc92187488"/>
            <w:bookmarkStart w:id="2987" w:name="_Toc92188180"/>
            <w:bookmarkStart w:id="2988" w:name="_Toc92188870"/>
            <w:bookmarkStart w:id="2989" w:name="_Toc92189525"/>
            <w:bookmarkStart w:id="2990" w:name="_Toc92190181"/>
            <w:bookmarkStart w:id="2991" w:name="_Toc92190837"/>
            <w:bookmarkEnd w:id="2985"/>
            <w:bookmarkEnd w:id="2986"/>
            <w:bookmarkEnd w:id="2987"/>
            <w:bookmarkEnd w:id="2988"/>
            <w:bookmarkEnd w:id="2989"/>
            <w:bookmarkEnd w:id="2990"/>
            <w:bookmarkEnd w:id="2991"/>
          </w:p>
        </w:tc>
        <w:tc>
          <w:tcPr>
            <w:tcW w:w="952" w:type="dxa"/>
            <w:tcBorders>
              <w:top w:val="nil"/>
              <w:left w:val="nil"/>
              <w:bottom w:val="nil"/>
              <w:right w:val="nil"/>
            </w:tcBorders>
            <w:shd w:val="clear" w:color="auto" w:fill="auto"/>
            <w:noWrap/>
            <w:vAlign w:val="bottom"/>
            <w:hideMark/>
          </w:tcPr>
          <w:p w14:paraId="60731D9C" w14:textId="73F3AEFA" w:rsidR="00067C6D" w:rsidRPr="00F86424" w:rsidDel="002739DA" w:rsidRDefault="00067C6D" w:rsidP="003228B4">
            <w:pPr>
              <w:numPr>
                <w:ilvl w:val="0"/>
                <w:numId w:val="47"/>
              </w:numPr>
              <w:spacing w:after="0" w:line="240" w:lineRule="auto"/>
              <w:jc w:val="center"/>
              <w:rPr>
                <w:del w:id="2992" w:author="anna.resch88@gmail.com" w:date="2022-01-03T16:08:00Z"/>
                <w:rFonts w:asciiTheme="majorHAnsi" w:eastAsia="Times New Roman" w:hAnsiTheme="majorHAnsi" w:cstheme="majorHAnsi"/>
                <w:sz w:val="20"/>
                <w:szCs w:val="20"/>
                <w:lang w:val="en-US" w:eastAsia="de-DE"/>
                <w:rPrChange w:id="2993" w:author="anna.resch88@gmail.com" w:date="2022-01-04T09:34:00Z">
                  <w:rPr>
                    <w:del w:id="2994" w:author="anna.resch88@gmail.com" w:date="2022-01-03T16:08:00Z"/>
                    <w:rFonts w:asciiTheme="majorHAnsi" w:eastAsia="Times New Roman" w:hAnsiTheme="majorHAnsi" w:cstheme="majorHAnsi"/>
                    <w:sz w:val="20"/>
                    <w:szCs w:val="20"/>
                    <w:lang w:eastAsia="de-DE"/>
                  </w:rPr>
                </w:rPrChange>
              </w:rPr>
            </w:pPr>
            <w:bookmarkStart w:id="2995" w:name="_Toc92186797"/>
            <w:bookmarkStart w:id="2996" w:name="_Toc92187489"/>
            <w:bookmarkStart w:id="2997" w:name="_Toc92188181"/>
            <w:bookmarkStart w:id="2998" w:name="_Toc92188871"/>
            <w:bookmarkStart w:id="2999" w:name="_Toc92189526"/>
            <w:bookmarkStart w:id="3000" w:name="_Toc92190182"/>
            <w:bookmarkStart w:id="3001" w:name="_Toc92190838"/>
            <w:bookmarkEnd w:id="2995"/>
            <w:bookmarkEnd w:id="2996"/>
            <w:bookmarkEnd w:id="2997"/>
            <w:bookmarkEnd w:id="2998"/>
            <w:bookmarkEnd w:id="2999"/>
            <w:bookmarkEnd w:id="3000"/>
            <w:bookmarkEnd w:id="3001"/>
          </w:p>
        </w:tc>
        <w:tc>
          <w:tcPr>
            <w:tcW w:w="1081" w:type="dxa"/>
            <w:tcBorders>
              <w:top w:val="nil"/>
              <w:left w:val="nil"/>
              <w:bottom w:val="nil"/>
              <w:right w:val="nil"/>
            </w:tcBorders>
            <w:shd w:val="clear" w:color="auto" w:fill="auto"/>
            <w:noWrap/>
            <w:vAlign w:val="bottom"/>
            <w:hideMark/>
          </w:tcPr>
          <w:p w14:paraId="3B43DC50" w14:textId="668CB051" w:rsidR="00067C6D" w:rsidRPr="00F86424" w:rsidDel="002739DA" w:rsidRDefault="00067C6D" w:rsidP="003228B4">
            <w:pPr>
              <w:numPr>
                <w:ilvl w:val="0"/>
                <w:numId w:val="47"/>
              </w:numPr>
              <w:spacing w:after="0" w:line="240" w:lineRule="auto"/>
              <w:jc w:val="center"/>
              <w:rPr>
                <w:del w:id="3002" w:author="anna.resch88@gmail.com" w:date="2022-01-03T16:08:00Z"/>
                <w:rFonts w:asciiTheme="majorHAnsi" w:eastAsia="Times New Roman" w:hAnsiTheme="majorHAnsi" w:cstheme="majorHAnsi"/>
                <w:sz w:val="20"/>
                <w:szCs w:val="20"/>
                <w:lang w:val="en-US" w:eastAsia="de-DE"/>
                <w:rPrChange w:id="3003" w:author="anna.resch88@gmail.com" w:date="2022-01-04T09:34:00Z">
                  <w:rPr>
                    <w:del w:id="3004" w:author="anna.resch88@gmail.com" w:date="2022-01-03T16:08:00Z"/>
                    <w:rFonts w:asciiTheme="majorHAnsi" w:eastAsia="Times New Roman" w:hAnsiTheme="majorHAnsi" w:cstheme="majorHAnsi"/>
                    <w:sz w:val="20"/>
                    <w:szCs w:val="20"/>
                    <w:lang w:eastAsia="de-DE"/>
                  </w:rPr>
                </w:rPrChange>
              </w:rPr>
            </w:pPr>
            <w:bookmarkStart w:id="3005" w:name="_Toc92186798"/>
            <w:bookmarkStart w:id="3006" w:name="_Toc92187490"/>
            <w:bookmarkStart w:id="3007" w:name="_Toc92188182"/>
            <w:bookmarkStart w:id="3008" w:name="_Toc92188872"/>
            <w:bookmarkStart w:id="3009" w:name="_Toc92189527"/>
            <w:bookmarkStart w:id="3010" w:name="_Toc92190183"/>
            <w:bookmarkStart w:id="3011" w:name="_Toc92190839"/>
            <w:bookmarkEnd w:id="3005"/>
            <w:bookmarkEnd w:id="3006"/>
            <w:bookmarkEnd w:id="3007"/>
            <w:bookmarkEnd w:id="3008"/>
            <w:bookmarkEnd w:id="3009"/>
            <w:bookmarkEnd w:id="3010"/>
            <w:bookmarkEnd w:id="3011"/>
          </w:p>
        </w:tc>
        <w:tc>
          <w:tcPr>
            <w:tcW w:w="1349" w:type="dxa"/>
            <w:tcBorders>
              <w:top w:val="nil"/>
              <w:left w:val="nil"/>
              <w:bottom w:val="nil"/>
              <w:right w:val="nil"/>
            </w:tcBorders>
            <w:shd w:val="clear" w:color="auto" w:fill="auto"/>
            <w:noWrap/>
            <w:vAlign w:val="bottom"/>
            <w:hideMark/>
          </w:tcPr>
          <w:p w14:paraId="3567BF75" w14:textId="3E550B3D" w:rsidR="00067C6D" w:rsidRPr="00F86424" w:rsidDel="002739DA" w:rsidRDefault="00067C6D" w:rsidP="003228B4">
            <w:pPr>
              <w:numPr>
                <w:ilvl w:val="0"/>
                <w:numId w:val="47"/>
              </w:numPr>
              <w:spacing w:after="0" w:line="240" w:lineRule="auto"/>
              <w:jc w:val="center"/>
              <w:rPr>
                <w:del w:id="3012" w:author="anna.resch88@gmail.com" w:date="2022-01-03T16:08:00Z"/>
                <w:rFonts w:asciiTheme="majorHAnsi" w:eastAsia="Times New Roman" w:hAnsiTheme="majorHAnsi" w:cstheme="majorHAnsi"/>
                <w:sz w:val="20"/>
                <w:szCs w:val="20"/>
                <w:lang w:val="en-US" w:eastAsia="de-DE"/>
                <w:rPrChange w:id="3013" w:author="anna.resch88@gmail.com" w:date="2022-01-04T09:34:00Z">
                  <w:rPr>
                    <w:del w:id="3014" w:author="anna.resch88@gmail.com" w:date="2022-01-03T16:08:00Z"/>
                    <w:rFonts w:asciiTheme="majorHAnsi" w:eastAsia="Times New Roman" w:hAnsiTheme="majorHAnsi" w:cstheme="majorHAnsi"/>
                    <w:sz w:val="20"/>
                    <w:szCs w:val="20"/>
                    <w:lang w:eastAsia="de-DE"/>
                  </w:rPr>
                </w:rPrChange>
              </w:rPr>
            </w:pPr>
            <w:bookmarkStart w:id="3015" w:name="_Toc92186799"/>
            <w:bookmarkStart w:id="3016" w:name="_Toc92187491"/>
            <w:bookmarkStart w:id="3017" w:name="_Toc92188183"/>
            <w:bookmarkStart w:id="3018" w:name="_Toc92188873"/>
            <w:bookmarkStart w:id="3019" w:name="_Toc92189528"/>
            <w:bookmarkStart w:id="3020" w:name="_Toc92190184"/>
            <w:bookmarkStart w:id="3021" w:name="_Toc92190840"/>
            <w:bookmarkEnd w:id="3015"/>
            <w:bookmarkEnd w:id="3016"/>
            <w:bookmarkEnd w:id="3017"/>
            <w:bookmarkEnd w:id="3018"/>
            <w:bookmarkEnd w:id="3019"/>
            <w:bookmarkEnd w:id="3020"/>
            <w:bookmarkEnd w:id="3021"/>
          </w:p>
        </w:tc>
        <w:tc>
          <w:tcPr>
            <w:tcW w:w="892" w:type="dxa"/>
            <w:tcBorders>
              <w:top w:val="nil"/>
              <w:left w:val="nil"/>
              <w:bottom w:val="nil"/>
              <w:right w:val="nil"/>
            </w:tcBorders>
            <w:shd w:val="clear" w:color="auto" w:fill="auto"/>
            <w:noWrap/>
            <w:vAlign w:val="bottom"/>
            <w:hideMark/>
          </w:tcPr>
          <w:p w14:paraId="6828AF89" w14:textId="5F9CE7A5" w:rsidR="00067C6D" w:rsidRPr="00F86424" w:rsidDel="002739DA" w:rsidRDefault="00067C6D" w:rsidP="003228B4">
            <w:pPr>
              <w:numPr>
                <w:ilvl w:val="0"/>
                <w:numId w:val="47"/>
              </w:numPr>
              <w:spacing w:after="0" w:line="240" w:lineRule="auto"/>
              <w:jc w:val="center"/>
              <w:rPr>
                <w:del w:id="3022" w:author="anna.resch88@gmail.com" w:date="2022-01-03T16:08:00Z"/>
                <w:rFonts w:asciiTheme="majorHAnsi" w:eastAsia="Times New Roman" w:hAnsiTheme="majorHAnsi" w:cstheme="majorHAnsi"/>
                <w:sz w:val="20"/>
                <w:szCs w:val="20"/>
                <w:lang w:val="en-US" w:eastAsia="de-DE"/>
                <w:rPrChange w:id="3023" w:author="anna.resch88@gmail.com" w:date="2022-01-04T09:34:00Z">
                  <w:rPr>
                    <w:del w:id="3024" w:author="anna.resch88@gmail.com" w:date="2022-01-03T16:08:00Z"/>
                    <w:rFonts w:asciiTheme="majorHAnsi" w:eastAsia="Times New Roman" w:hAnsiTheme="majorHAnsi" w:cstheme="majorHAnsi"/>
                    <w:sz w:val="20"/>
                    <w:szCs w:val="20"/>
                    <w:lang w:eastAsia="de-DE"/>
                  </w:rPr>
                </w:rPrChange>
              </w:rPr>
            </w:pPr>
            <w:bookmarkStart w:id="3025" w:name="_Toc92186800"/>
            <w:bookmarkStart w:id="3026" w:name="_Toc92187492"/>
            <w:bookmarkStart w:id="3027" w:name="_Toc92188184"/>
            <w:bookmarkStart w:id="3028" w:name="_Toc92188874"/>
            <w:bookmarkStart w:id="3029" w:name="_Toc92189529"/>
            <w:bookmarkStart w:id="3030" w:name="_Toc92190185"/>
            <w:bookmarkStart w:id="3031" w:name="_Toc92190841"/>
            <w:bookmarkEnd w:id="3025"/>
            <w:bookmarkEnd w:id="3026"/>
            <w:bookmarkEnd w:id="3027"/>
            <w:bookmarkEnd w:id="3028"/>
            <w:bookmarkEnd w:id="3029"/>
            <w:bookmarkEnd w:id="3030"/>
            <w:bookmarkEnd w:id="3031"/>
          </w:p>
        </w:tc>
        <w:tc>
          <w:tcPr>
            <w:tcW w:w="743" w:type="dxa"/>
            <w:tcBorders>
              <w:top w:val="nil"/>
              <w:left w:val="nil"/>
              <w:bottom w:val="nil"/>
              <w:right w:val="nil"/>
            </w:tcBorders>
            <w:shd w:val="clear" w:color="auto" w:fill="auto"/>
            <w:noWrap/>
            <w:vAlign w:val="bottom"/>
            <w:hideMark/>
          </w:tcPr>
          <w:p w14:paraId="7BE31845" w14:textId="216F7F88" w:rsidR="00067C6D" w:rsidRPr="00F86424" w:rsidDel="002739DA" w:rsidRDefault="00067C6D" w:rsidP="003228B4">
            <w:pPr>
              <w:numPr>
                <w:ilvl w:val="0"/>
                <w:numId w:val="47"/>
              </w:numPr>
              <w:spacing w:after="0" w:line="240" w:lineRule="auto"/>
              <w:jc w:val="center"/>
              <w:rPr>
                <w:del w:id="3032" w:author="anna.resch88@gmail.com" w:date="2022-01-03T16:08:00Z"/>
                <w:rFonts w:asciiTheme="majorHAnsi" w:eastAsia="Times New Roman" w:hAnsiTheme="majorHAnsi" w:cstheme="majorHAnsi"/>
                <w:sz w:val="20"/>
                <w:szCs w:val="20"/>
                <w:lang w:val="en-US" w:eastAsia="de-DE"/>
                <w:rPrChange w:id="3033" w:author="anna.resch88@gmail.com" w:date="2022-01-04T09:34:00Z">
                  <w:rPr>
                    <w:del w:id="3034" w:author="anna.resch88@gmail.com" w:date="2022-01-03T16:08:00Z"/>
                    <w:rFonts w:asciiTheme="majorHAnsi" w:eastAsia="Times New Roman" w:hAnsiTheme="majorHAnsi" w:cstheme="majorHAnsi"/>
                    <w:sz w:val="20"/>
                    <w:szCs w:val="20"/>
                    <w:lang w:eastAsia="de-DE"/>
                  </w:rPr>
                </w:rPrChange>
              </w:rPr>
            </w:pPr>
            <w:bookmarkStart w:id="3035" w:name="_Toc92186801"/>
            <w:bookmarkStart w:id="3036" w:name="_Toc92187493"/>
            <w:bookmarkStart w:id="3037" w:name="_Toc92188185"/>
            <w:bookmarkStart w:id="3038" w:name="_Toc92188875"/>
            <w:bookmarkStart w:id="3039" w:name="_Toc92189530"/>
            <w:bookmarkStart w:id="3040" w:name="_Toc92190186"/>
            <w:bookmarkStart w:id="3041" w:name="_Toc92190842"/>
            <w:bookmarkEnd w:id="3035"/>
            <w:bookmarkEnd w:id="3036"/>
            <w:bookmarkEnd w:id="3037"/>
            <w:bookmarkEnd w:id="3038"/>
            <w:bookmarkEnd w:id="3039"/>
            <w:bookmarkEnd w:id="3040"/>
            <w:bookmarkEnd w:id="3041"/>
          </w:p>
        </w:tc>
        <w:tc>
          <w:tcPr>
            <w:tcW w:w="989" w:type="dxa"/>
            <w:tcBorders>
              <w:top w:val="nil"/>
              <w:left w:val="nil"/>
              <w:bottom w:val="nil"/>
              <w:right w:val="nil"/>
            </w:tcBorders>
            <w:shd w:val="clear" w:color="auto" w:fill="auto"/>
            <w:noWrap/>
            <w:vAlign w:val="bottom"/>
            <w:hideMark/>
          </w:tcPr>
          <w:p w14:paraId="522718C9" w14:textId="4D7C4F09" w:rsidR="00067C6D" w:rsidRPr="00F86424" w:rsidDel="002739DA" w:rsidRDefault="00067C6D" w:rsidP="003228B4">
            <w:pPr>
              <w:numPr>
                <w:ilvl w:val="0"/>
                <w:numId w:val="47"/>
              </w:numPr>
              <w:spacing w:after="0" w:line="240" w:lineRule="auto"/>
              <w:jc w:val="center"/>
              <w:rPr>
                <w:del w:id="3042" w:author="anna.resch88@gmail.com" w:date="2022-01-03T16:08:00Z"/>
                <w:rFonts w:asciiTheme="majorHAnsi" w:eastAsia="Times New Roman" w:hAnsiTheme="majorHAnsi" w:cstheme="majorHAnsi"/>
                <w:sz w:val="20"/>
                <w:szCs w:val="20"/>
                <w:lang w:val="en-US" w:eastAsia="de-DE"/>
                <w:rPrChange w:id="3043" w:author="anna.resch88@gmail.com" w:date="2022-01-04T09:34:00Z">
                  <w:rPr>
                    <w:del w:id="3044" w:author="anna.resch88@gmail.com" w:date="2022-01-03T16:08:00Z"/>
                    <w:rFonts w:asciiTheme="majorHAnsi" w:eastAsia="Times New Roman" w:hAnsiTheme="majorHAnsi" w:cstheme="majorHAnsi"/>
                    <w:sz w:val="20"/>
                    <w:szCs w:val="20"/>
                    <w:lang w:eastAsia="de-DE"/>
                  </w:rPr>
                </w:rPrChange>
              </w:rPr>
            </w:pPr>
            <w:bookmarkStart w:id="3045" w:name="_Toc92186802"/>
            <w:bookmarkStart w:id="3046" w:name="_Toc92187494"/>
            <w:bookmarkStart w:id="3047" w:name="_Toc92188186"/>
            <w:bookmarkStart w:id="3048" w:name="_Toc92188876"/>
            <w:bookmarkStart w:id="3049" w:name="_Toc92189531"/>
            <w:bookmarkStart w:id="3050" w:name="_Toc92190187"/>
            <w:bookmarkStart w:id="3051" w:name="_Toc92190843"/>
            <w:bookmarkEnd w:id="3045"/>
            <w:bookmarkEnd w:id="3046"/>
            <w:bookmarkEnd w:id="3047"/>
            <w:bookmarkEnd w:id="3048"/>
            <w:bookmarkEnd w:id="3049"/>
            <w:bookmarkEnd w:id="3050"/>
            <w:bookmarkEnd w:id="3051"/>
          </w:p>
        </w:tc>
        <w:tc>
          <w:tcPr>
            <w:tcW w:w="898" w:type="dxa"/>
            <w:tcBorders>
              <w:top w:val="nil"/>
              <w:left w:val="nil"/>
              <w:bottom w:val="nil"/>
              <w:right w:val="nil"/>
            </w:tcBorders>
            <w:shd w:val="clear" w:color="auto" w:fill="auto"/>
            <w:noWrap/>
            <w:vAlign w:val="bottom"/>
            <w:hideMark/>
          </w:tcPr>
          <w:p w14:paraId="40EEAB77" w14:textId="34F0E2D0" w:rsidR="00067C6D" w:rsidRPr="00F86424" w:rsidDel="002739DA" w:rsidRDefault="00067C6D" w:rsidP="003228B4">
            <w:pPr>
              <w:numPr>
                <w:ilvl w:val="0"/>
                <w:numId w:val="47"/>
              </w:numPr>
              <w:spacing w:after="0" w:line="240" w:lineRule="auto"/>
              <w:jc w:val="center"/>
              <w:rPr>
                <w:del w:id="3052" w:author="anna.resch88@gmail.com" w:date="2022-01-03T16:08:00Z"/>
                <w:rFonts w:asciiTheme="majorHAnsi" w:eastAsia="Times New Roman" w:hAnsiTheme="majorHAnsi" w:cstheme="majorHAnsi"/>
                <w:sz w:val="20"/>
                <w:szCs w:val="20"/>
                <w:lang w:val="en-US" w:eastAsia="de-DE"/>
                <w:rPrChange w:id="3053" w:author="anna.resch88@gmail.com" w:date="2022-01-04T09:34:00Z">
                  <w:rPr>
                    <w:del w:id="3054" w:author="anna.resch88@gmail.com" w:date="2022-01-03T16:08:00Z"/>
                    <w:rFonts w:asciiTheme="majorHAnsi" w:eastAsia="Times New Roman" w:hAnsiTheme="majorHAnsi" w:cstheme="majorHAnsi"/>
                    <w:sz w:val="20"/>
                    <w:szCs w:val="20"/>
                    <w:lang w:eastAsia="de-DE"/>
                  </w:rPr>
                </w:rPrChange>
              </w:rPr>
            </w:pPr>
            <w:bookmarkStart w:id="3055" w:name="_Toc92186803"/>
            <w:bookmarkStart w:id="3056" w:name="_Toc92187495"/>
            <w:bookmarkStart w:id="3057" w:name="_Toc92188187"/>
            <w:bookmarkStart w:id="3058" w:name="_Toc92188877"/>
            <w:bookmarkStart w:id="3059" w:name="_Toc92189532"/>
            <w:bookmarkStart w:id="3060" w:name="_Toc92190188"/>
            <w:bookmarkStart w:id="3061" w:name="_Toc92190844"/>
            <w:bookmarkEnd w:id="3055"/>
            <w:bookmarkEnd w:id="3056"/>
            <w:bookmarkEnd w:id="3057"/>
            <w:bookmarkEnd w:id="3058"/>
            <w:bookmarkEnd w:id="3059"/>
            <w:bookmarkEnd w:id="3060"/>
            <w:bookmarkEnd w:id="3061"/>
          </w:p>
        </w:tc>
        <w:bookmarkStart w:id="3062" w:name="_Toc92186804"/>
        <w:bookmarkStart w:id="3063" w:name="_Toc92187496"/>
        <w:bookmarkStart w:id="3064" w:name="_Toc92188188"/>
        <w:bookmarkStart w:id="3065" w:name="_Toc92188878"/>
        <w:bookmarkStart w:id="3066" w:name="_Toc92189533"/>
        <w:bookmarkStart w:id="3067" w:name="_Toc92190189"/>
        <w:bookmarkStart w:id="3068" w:name="_Toc92190845"/>
        <w:bookmarkEnd w:id="3062"/>
        <w:bookmarkEnd w:id="3063"/>
        <w:bookmarkEnd w:id="3064"/>
        <w:bookmarkEnd w:id="3065"/>
        <w:bookmarkEnd w:id="3066"/>
        <w:bookmarkEnd w:id="3067"/>
        <w:bookmarkEnd w:id="3068"/>
      </w:tr>
      <w:tr w:rsidR="00067C6D" w:rsidRPr="009E3BE9" w:rsidDel="002739DA" w14:paraId="46A500E5" w14:textId="2944999B" w:rsidTr="00D830B0">
        <w:trPr>
          <w:trHeight w:val="290"/>
          <w:del w:id="3069"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46260D7B" w14:textId="7A9DD139" w:rsidR="00067C6D" w:rsidRPr="00F86424" w:rsidDel="002739DA" w:rsidRDefault="00067C6D" w:rsidP="003228B4">
            <w:pPr>
              <w:numPr>
                <w:ilvl w:val="0"/>
                <w:numId w:val="47"/>
              </w:numPr>
              <w:spacing w:after="0" w:line="240" w:lineRule="auto"/>
              <w:jc w:val="both"/>
              <w:rPr>
                <w:del w:id="3070" w:author="anna.resch88@gmail.com" w:date="2022-01-03T16:08:00Z"/>
                <w:rFonts w:asciiTheme="majorHAnsi" w:eastAsia="Times New Roman" w:hAnsiTheme="majorHAnsi" w:cstheme="majorHAnsi"/>
                <w:color w:val="000000"/>
                <w:lang w:val="en-US" w:eastAsia="de-DE"/>
                <w:rPrChange w:id="3071" w:author="anna.resch88@gmail.com" w:date="2022-01-04T09:34:00Z">
                  <w:rPr>
                    <w:del w:id="3072" w:author="anna.resch88@gmail.com" w:date="2022-01-03T16:08:00Z"/>
                    <w:rFonts w:asciiTheme="majorHAnsi" w:eastAsia="Times New Roman" w:hAnsiTheme="majorHAnsi" w:cstheme="majorHAnsi"/>
                    <w:color w:val="000000"/>
                    <w:lang w:eastAsia="de-DE"/>
                  </w:rPr>
                </w:rPrChange>
              </w:rPr>
            </w:pPr>
            <w:del w:id="3073" w:author="anna.resch88@gmail.com" w:date="2022-01-03T16:08:00Z">
              <w:r w:rsidRPr="00F86424" w:rsidDel="002739DA">
                <w:rPr>
                  <w:rFonts w:asciiTheme="majorHAnsi" w:eastAsia="Times New Roman" w:hAnsiTheme="majorHAnsi" w:cstheme="majorHAnsi"/>
                  <w:color w:val="000000"/>
                  <w:lang w:val="en-US" w:eastAsia="de-DE"/>
                  <w:rPrChange w:id="3074" w:author="anna.resch88@gmail.com" w:date="2022-01-04T09:34:00Z">
                    <w:rPr>
                      <w:rFonts w:asciiTheme="majorHAnsi" w:eastAsia="Times New Roman" w:hAnsiTheme="majorHAnsi" w:cstheme="majorHAnsi"/>
                      <w:color w:val="000000"/>
                      <w:lang w:eastAsia="de-DE"/>
                    </w:rPr>
                  </w:rPrChange>
                </w:rPr>
                <w:delText>ULD-V40-ULD, sample 1</w:delText>
              </w:r>
              <w:bookmarkStart w:id="3075" w:name="_Toc92186805"/>
              <w:bookmarkStart w:id="3076" w:name="_Toc92187497"/>
              <w:bookmarkStart w:id="3077" w:name="_Toc92188189"/>
              <w:bookmarkStart w:id="3078" w:name="_Toc92188879"/>
              <w:bookmarkStart w:id="3079" w:name="_Toc92189534"/>
              <w:bookmarkStart w:id="3080" w:name="_Toc92190190"/>
              <w:bookmarkStart w:id="3081" w:name="_Toc92190846"/>
              <w:bookmarkEnd w:id="3075"/>
              <w:bookmarkEnd w:id="3076"/>
              <w:bookmarkEnd w:id="3077"/>
              <w:bookmarkEnd w:id="3078"/>
              <w:bookmarkEnd w:id="3079"/>
              <w:bookmarkEnd w:id="3080"/>
              <w:bookmarkEnd w:id="3081"/>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3CE0014C" w14:textId="5AD20D1E" w:rsidR="00067C6D" w:rsidRPr="00F86424" w:rsidDel="002739DA" w:rsidRDefault="00067C6D" w:rsidP="003228B4">
            <w:pPr>
              <w:numPr>
                <w:ilvl w:val="0"/>
                <w:numId w:val="47"/>
              </w:numPr>
              <w:spacing w:after="0" w:line="240" w:lineRule="auto"/>
              <w:jc w:val="center"/>
              <w:rPr>
                <w:del w:id="3082" w:author="anna.resch88@gmail.com" w:date="2022-01-03T16:08:00Z"/>
                <w:rFonts w:asciiTheme="majorHAnsi" w:eastAsia="Times New Roman" w:hAnsiTheme="majorHAnsi" w:cstheme="majorHAnsi"/>
                <w:color w:val="000000"/>
                <w:lang w:val="en-US" w:eastAsia="de-DE"/>
                <w:rPrChange w:id="3083" w:author="anna.resch88@gmail.com" w:date="2022-01-04T09:34:00Z">
                  <w:rPr>
                    <w:del w:id="3084" w:author="anna.resch88@gmail.com" w:date="2022-01-03T16:08:00Z"/>
                    <w:rFonts w:asciiTheme="majorHAnsi" w:eastAsia="Times New Roman" w:hAnsiTheme="majorHAnsi" w:cstheme="majorHAnsi"/>
                    <w:color w:val="000000"/>
                    <w:lang w:eastAsia="de-DE"/>
                  </w:rPr>
                </w:rPrChange>
              </w:rPr>
            </w:pPr>
            <w:del w:id="3085" w:author="anna.resch88@gmail.com" w:date="2022-01-03T16:08:00Z">
              <w:r w:rsidRPr="00F86424" w:rsidDel="002739DA">
                <w:rPr>
                  <w:rFonts w:asciiTheme="majorHAnsi" w:eastAsia="Times New Roman" w:hAnsiTheme="majorHAnsi" w:cstheme="majorHAnsi"/>
                  <w:color w:val="000000"/>
                  <w:lang w:val="en-US" w:eastAsia="de-DE"/>
                  <w:rPrChange w:id="3086" w:author="anna.resch88@gmail.com" w:date="2022-01-04T09:34:00Z">
                    <w:rPr>
                      <w:rFonts w:asciiTheme="majorHAnsi" w:eastAsia="Times New Roman" w:hAnsiTheme="majorHAnsi" w:cstheme="majorHAnsi"/>
                      <w:color w:val="000000"/>
                      <w:lang w:eastAsia="de-DE"/>
                    </w:rPr>
                  </w:rPrChange>
                </w:rPr>
                <w:delText>20%</w:delText>
              </w:r>
              <w:bookmarkStart w:id="3087" w:name="_Toc92186806"/>
              <w:bookmarkStart w:id="3088" w:name="_Toc92187498"/>
              <w:bookmarkStart w:id="3089" w:name="_Toc92188190"/>
              <w:bookmarkStart w:id="3090" w:name="_Toc92188880"/>
              <w:bookmarkStart w:id="3091" w:name="_Toc92189535"/>
              <w:bookmarkStart w:id="3092" w:name="_Toc92190191"/>
              <w:bookmarkStart w:id="3093" w:name="_Toc92190847"/>
              <w:bookmarkEnd w:id="3087"/>
              <w:bookmarkEnd w:id="3088"/>
              <w:bookmarkEnd w:id="3089"/>
              <w:bookmarkEnd w:id="3090"/>
              <w:bookmarkEnd w:id="3091"/>
              <w:bookmarkEnd w:id="3092"/>
              <w:bookmarkEnd w:id="3093"/>
            </w:del>
          </w:p>
        </w:tc>
        <w:tc>
          <w:tcPr>
            <w:tcW w:w="937" w:type="dxa"/>
            <w:tcBorders>
              <w:top w:val="single" w:sz="4" w:space="0" w:color="auto"/>
              <w:left w:val="nil"/>
              <w:bottom w:val="single" w:sz="4" w:space="0" w:color="auto"/>
              <w:right w:val="single" w:sz="4" w:space="0" w:color="auto"/>
            </w:tcBorders>
            <w:shd w:val="clear" w:color="000000" w:fill="A9D08E"/>
            <w:noWrap/>
            <w:vAlign w:val="bottom"/>
            <w:hideMark/>
          </w:tcPr>
          <w:p w14:paraId="789EA3BD" w14:textId="1A4A62FB" w:rsidR="00067C6D" w:rsidRPr="00F86424" w:rsidDel="002739DA" w:rsidRDefault="00067C6D" w:rsidP="003228B4">
            <w:pPr>
              <w:numPr>
                <w:ilvl w:val="0"/>
                <w:numId w:val="47"/>
              </w:numPr>
              <w:spacing w:after="0" w:line="240" w:lineRule="auto"/>
              <w:jc w:val="center"/>
              <w:rPr>
                <w:del w:id="3094" w:author="anna.resch88@gmail.com" w:date="2022-01-03T16:08:00Z"/>
                <w:rFonts w:asciiTheme="majorHAnsi" w:eastAsia="Times New Roman" w:hAnsiTheme="majorHAnsi" w:cstheme="majorHAnsi"/>
                <w:color w:val="000000"/>
                <w:lang w:val="en-US" w:eastAsia="de-DE"/>
                <w:rPrChange w:id="3095" w:author="anna.resch88@gmail.com" w:date="2022-01-04T09:34:00Z">
                  <w:rPr>
                    <w:del w:id="3096" w:author="anna.resch88@gmail.com" w:date="2022-01-03T16:08:00Z"/>
                    <w:rFonts w:asciiTheme="majorHAnsi" w:eastAsia="Times New Roman" w:hAnsiTheme="majorHAnsi" w:cstheme="majorHAnsi"/>
                    <w:color w:val="000000"/>
                    <w:lang w:eastAsia="de-DE"/>
                  </w:rPr>
                </w:rPrChange>
              </w:rPr>
            </w:pPr>
            <w:del w:id="3097" w:author="anna.resch88@gmail.com" w:date="2022-01-03T16:08:00Z">
              <w:r w:rsidRPr="00F86424" w:rsidDel="002739DA">
                <w:rPr>
                  <w:rFonts w:asciiTheme="majorHAnsi" w:eastAsia="Times New Roman" w:hAnsiTheme="majorHAnsi" w:cstheme="majorHAnsi"/>
                  <w:color w:val="000000"/>
                  <w:lang w:val="en-US" w:eastAsia="de-DE"/>
                  <w:rPrChange w:id="3098" w:author="anna.resch88@gmail.com" w:date="2022-01-04T09:34:00Z">
                    <w:rPr>
                      <w:rFonts w:asciiTheme="majorHAnsi" w:eastAsia="Times New Roman" w:hAnsiTheme="majorHAnsi" w:cstheme="majorHAnsi"/>
                      <w:color w:val="000000"/>
                      <w:lang w:eastAsia="de-DE"/>
                    </w:rPr>
                  </w:rPrChange>
                </w:rPr>
                <w:delText>water</w:delText>
              </w:r>
              <w:bookmarkStart w:id="3099" w:name="_Toc92186807"/>
              <w:bookmarkStart w:id="3100" w:name="_Toc92187499"/>
              <w:bookmarkStart w:id="3101" w:name="_Toc92188191"/>
              <w:bookmarkStart w:id="3102" w:name="_Toc92188881"/>
              <w:bookmarkStart w:id="3103" w:name="_Toc92189536"/>
              <w:bookmarkStart w:id="3104" w:name="_Toc92190192"/>
              <w:bookmarkStart w:id="3105" w:name="_Toc92190848"/>
              <w:bookmarkEnd w:id="3099"/>
              <w:bookmarkEnd w:id="3100"/>
              <w:bookmarkEnd w:id="3101"/>
              <w:bookmarkEnd w:id="3102"/>
              <w:bookmarkEnd w:id="3103"/>
              <w:bookmarkEnd w:id="3104"/>
              <w:bookmarkEnd w:id="3105"/>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78FC6F69" w14:textId="216D02CD" w:rsidR="00067C6D" w:rsidRPr="00F86424" w:rsidDel="002739DA" w:rsidRDefault="00067C6D" w:rsidP="003228B4">
            <w:pPr>
              <w:numPr>
                <w:ilvl w:val="0"/>
                <w:numId w:val="47"/>
              </w:numPr>
              <w:spacing w:after="0" w:line="240" w:lineRule="auto"/>
              <w:jc w:val="center"/>
              <w:rPr>
                <w:del w:id="3106" w:author="anna.resch88@gmail.com" w:date="2022-01-03T16:08:00Z"/>
                <w:rFonts w:asciiTheme="majorHAnsi" w:eastAsia="Times New Roman" w:hAnsiTheme="majorHAnsi" w:cstheme="majorHAnsi"/>
                <w:color w:val="000000"/>
                <w:lang w:val="en-US" w:eastAsia="de-DE"/>
                <w:rPrChange w:id="3107" w:author="anna.resch88@gmail.com" w:date="2022-01-04T09:34:00Z">
                  <w:rPr>
                    <w:del w:id="3108" w:author="anna.resch88@gmail.com" w:date="2022-01-03T16:08:00Z"/>
                    <w:rFonts w:asciiTheme="majorHAnsi" w:eastAsia="Times New Roman" w:hAnsiTheme="majorHAnsi" w:cstheme="majorHAnsi"/>
                    <w:color w:val="000000"/>
                    <w:lang w:eastAsia="de-DE"/>
                  </w:rPr>
                </w:rPrChange>
              </w:rPr>
            </w:pPr>
            <w:del w:id="3109" w:author="anna.resch88@gmail.com" w:date="2022-01-03T16:08:00Z">
              <w:r w:rsidRPr="00F86424" w:rsidDel="002739DA">
                <w:rPr>
                  <w:rFonts w:asciiTheme="majorHAnsi" w:eastAsia="Times New Roman" w:hAnsiTheme="majorHAnsi" w:cstheme="majorHAnsi"/>
                  <w:color w:val="000000"/>
                  <w:lang w:val="en-US" w:eastAsia="de-DE"/>
                  <w:rPrChange w:id="3110" w:author="anna.resch88@gmail.com" w:date="2022-01-04T09:34:00Z">
                    <w:rPr>
                      <w:rFonts w:asciiTheme="majorHAnsi" w:eastAsia="Times New Roman" w:hAnsiTheme="majorHAnsi" w:cstheme="majorHAnsi"/>
                      <w:color w:val="000000"/>
                      <w:lang w:eastAsia="de-DE"/>
                    </w:rPr>
                  </w:rPrChange>
                </w:rPr>
                <w:delText>RF</w:delText>
              </w:r>
              <w:bookmarkStart w:id="3111" w:name="_Toc92186808"/>
              <w:bookmarkStart w:id="3112" w:name="_Toc92187500"/>
              <w:bookmarkStart w:id="3113" w:name="_Toc92188192"/>
              <w:bookmarkStart w:id="3114" w:name="_Toc92188882"/>
              <w:bookmarkStart w:id="3115" w:name="_Toc92189537"/>
              <w:bookmarkStart w:id="3116" w:name="_Toc92190193"/>
              <w:bookmarkStart w:id="3117" w:name="_Toc92190849"/>
              <w:bookmarkEnd w:id="3111"/>
              <w:bookmarkEnd w:id="3112"/>
              <w:bookmarkEnd w:id="3113"/>
              <w:bookmarkEnd w:id="3114"/>
              <w:bookmarkEnd w:id="3115"/>
              <w:bookmarkEnd w:id="3116"/>
              <w:bookmarkEnd w:id="3117"/>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074B02C3" w14:textId="25762F98" w:rsidR="00067C6D" w:rsidRPr="00F86424" w:rsidDel="002739DA" w:rsidRDefault="00067C6D" w:rsidP="003228B4">
            <w:pPr>
              <w:numPr>
                <w:ilvl w:val="0"/>
                <w:numId w:val="47"/>
              </w:numPr>
              <w:spacing w:after="0" w:line="240" w:lineRule="auto"/>
              <w:jc w:val="center"/>
              <w:rPr>
                <w:del w:id="3118" w:author="anna.resch88@gmail.com" w:date="2022-01-03T16:08:00Z"/>
                <w:rFonts w:asciiTheme="majorHAnsi" w:eastAsia="Times New Roman" w:hAnsiTheme="majorHAnsi" w:cstheme="majorHAnsi"/>
                <w:color w:val="000000"/>
                <w:lang w:val="en-US" w:eastAsia="de-DE"/>
                <w:rPrChange w:id="3119" w:author="anna.resch88@gmail.com" w:date="2022-01-04T09:34:00Z">
                  <w:rPr>
                    <w:del w:id="3120" w:author="anna.resch88@gmail.com" w:date="2022-01-03T16:08:00Z"/>
                    <w:rFonts w:asciiTheme="majorHAnsi" w:eastAsia="Times New Roman" w:hAnsiTheme="majorHAnsi" w:cstheme="majorHAnsi"/>
                    <w:color w:val="000000"/>
                    <w:lang w:eastAsia="de-DE"/>
                  </w:rPr>
                </w:rPrChange>
              </w:rPr>
            </w:pPr>
            <w:del w:id="3121" w:author="anna.resch88@gmail.com" w:date="2022-01-03T16:08:00Z">
              <w:r w:rsidRPr="00F86424" w:rsidDel="002739DA">
                <w:rPr>
                  <w:rFonts w:asciiTheme="majorHAnsi" w:eastAsia="Times New Roman" w:hAnsiTheme="majorHAnsi" w:cstheme="majorHAnsi"/>
                  <w:color w:val="000000"/>
                  <w:lang w:val="en-US" w:eastAsia="de-DE"/>
                  <w:rPrChange w:id="3122" w:author="anna.resch88@gmail.com" w:date="2022-01-04T09:34:00Z">
                    <w:rPr>
                      <w:rFonts w:asciiTheme="majorHAnsi" w:eastAsia="Times New Roman" w:hAnsiTheme="majorHAnsi" w:cstheme="majorHAnsi"/>
                      <w:color w:val="000000"/>
                      <w:lang w:eastAsia="de-DE"/>
                    </w:rPr>
                  </w:rPrChange>
                </w:rPr>
                <w:delText>50.7</w:delText>
              </w:r>
              <w:bookmarkStart w:id="3123" w:name="_Toc92186809"/>
              <w:bookmarkStart w:id="3124" w:name="_Toc92187501"/>
              <w:bookmarkStart w:id="3125" w:name="_Toc92188193"/>
              <w:bookmarkStart w:id="3126" w:name="_Toc92188883"/>
              <w:bookmarkStart w:id="3127" w:name="_Toc92189538"/>
              <w:bookmarkStart w:id="3128" w:name="_Toc92190194"/>
              <w:bookmarkStart w:id="3129" w:name="_Toc92190850"/>
              <w:bookmarkEnd w:id="3123"/>
              <w:bookmarkEnd w:id="3124"/>
              <w:bookmarkEnd w:id="3125"/>
              <w:bookmarkEnd w:id="3126"/>
              <w:bookmarkEnd w:id="3127"/>
              <w:bookmarkEnd w:id="3128"/>
              <w:bookmarkEnd w:id="3129"/>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3B5B0CE" w14:textId="7A1FCF3E" w:rsidR="00067C6D" w:rsidRPr="00F86424" w:rsidDel="002739DA" w:rsidRDefault="00067C6D" w:rsidP="003228B4">
            <w:pPr>
              <w:numPr>
                <w:ilvl w:val="0"/>
                <w:numId w:val="47"/>
              </w:numPr>
              <w:spacing w:after="0" w:line="240" w:lineRule="auto"/>
              <w:jc w:val="center"/>
              <w:rPr>
                <w:del w:id="3130" w:author="anna.resch88@gmail.com" w:date="2022-01-03T16:08:00Z"/>
                <w:rFonts w:asciiTheme="majorHAnsi" w:eastAsia="Times New Roman" w:hAnsiTheme="majorHAnsi" w:cstheme="majorHAnsi"/>
                <w:color w:val="000000"/>
                <w:lang w:val="en-US" w:eastAsia="de-DE"/>
                <w:rPrChange w:id="3131" w:author="anna.resch88@gmail.com" w:date="2022-01-04T09:34:00Z">
                  <w:rPr>
                    <w:del w:id="3132" w:author="anna.resch88@gmail.com" w:date="2022-01-03T16:08:00Z"/>
                    <w:rFonts w:asciiTheme="majorHAnsi" w:eastAsia="Times New Roman" w:hAnsiTheme="majorHAnsi" w:cstheme="majorHAnsi"/>
                    <w:color w:val="000000"/>
                    <w:lang w:eastAsia="de-DE"/>
                  </w:rPr>
                </w:rPrChange>
              </w:rPr>
            </w:pPr>
            <w:del w:id="3133" w:author="anna.resch88@gmail.com" w:date="2022-01-03T16:08:00Z">
              <w:r w:rsidRPr="00F86424" w:rsidDel="002739DA">
                <w:rPr>
                  <w:rFonts w:asciiTheme="majorHAnsi" w:eastAsia="Times New Roman" w:hAnsiTheme="majorHAnsi" w:cstheme="majorHAnsi"/>
                  <w:color w:val="000000"/>
                  <w:lang w:val="en-US" w:eastAsia="de-DE"/>
                  <w:rPrChange w:id="3134" w:author="anna.resch88@gmail.com" w:date="2022-01-04T09:34:00Z">
                    <w:rPr>
                      <w:rFonts w:asciiTheme="majorHAnsi" w:eastAsia="Times New Roman" w:hAnsiTheme="majorHAnsi" w:cstheme="majorHAnsi"/>
                      <w:color w:val="000000"/>
                      <w:lang w:eastAsia="de-DE"/>
                    </w:rPr>
                  </w:rPrChange>
                </w:rPr>
                <w:delText>15</w:delText>
              </w:r>
              <w:bookmarkStart w:id="3135" w:name="_Toc92186810"/>
              <w:bookmarkStart w:id="3136" w:name="_Toc92187502"/>
              <w:bookmarkStart w:id="3137" w:name="_Toc92188194"/>
              <w:bookmarkStart w:id="3138" w:name="_Toc92188884"/>
              <w:bookmarkStart w:id="3139" w:name="_Toc92189539"/>
              <w:bookmarkStart w:id="3140" w:name="_Toc92190195"/>
              <w:bookmarkStart w:id="3141" w:name="_Toc92190851"/>
              <w:bookmarkEnd w:id="3135"/>
              <w:bookmarkEnd w:id="3136"/>
              <w:bookmarkEnd w:id="3137"/>
              <w:bookmarkEnd w:id="3138"/>
              <w:bookmarkEnd w:id="3139"/>
              <w:bookmarkEnd w:id="3140"/>
              <w:bookmarkEnd w:id="3141"/>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4C4CB0FE" w14:textId="0F3E2F03" w:rsidR="00067C6D" w:rsidRPr="00F86424" w:rsidDel="002739DA" w:rsidRDefault="00067C6D" w:rsidP="003228B4">
            <w:pPr>
              <w:numPr>
                <w:ilvl w:val="0"/>
                <w:numId w:val="47"/>
              </w:numPr>
              <w:spacing w:after="0" w:line="240" w:lineRule="auto"/>
              <w:jc w:val="center"/>
              <w:rPr>
                <w:del w:id="3142" w:author="anna.resch88@gmail.com" w:date="2022-01-03T16:08:00Z"/>
                <w:rFonts w:asciiTheme="majorHAnsi" w:eastAsia="Times New Roman" w:hAnsiTheme="majorHAnsi" w:cstheme="majorHAnsi"/>
                <w:color w:val="000000"/>
                <w:lang w:val="en-US" w:eastAsia="de-DE"/>
                <w:rPrChange w:id="3143" w:author="anna.resch88@gmail.com" w:date="2022-01-04T09:34:00Z">
                  <w:rPr>
                    <w:del w:id="3144" w:author="anna.resch88@gmail.com" w:date="2022-01-03T16:08:00Z"/>
                    <w:rFonts w:asciiTheme="majorHAnsi" w:eastAsia="Times New Roman" w:hAnsiTheme="majorHAnsi" w:cstheme="majorHAnsi"/>
                    <w:color w:val="000000"/>
                    <w:lang w:eastAsia="de-DE"/>
                  </w:rPr>
                </w:rPrChange>
              </w:rPr>
            </w:pPr>
            <w:del w:id="3145" w:author="anna.resch88@gmail.com" w:date="2022-01-03T16:08:00Z">
              <w:r w:rsidRPr="00F86424" w:rsidDel="002739DA">
                <w:rPr>
                  <w:rFonts w:asciiTheme="majorHAnsi" w:eastAsia="Times New Roman" w:hAnsiTheme="majorHAnsi" w:cstheme="majorHAnsi"/>
                  <w:color w:val="000000"/>
                  <w:lang w:val="en-US" w:eastAsia="de-DE"/>
                  <w:rPrChange w:id="3146" w:author="anna.resch88@gmail.com" w:date="2022-01-04T09:34:00Z">
                    <w:rPr>
                      <w:rFonts w:asciiTheme="majorHAnsi" w:eastAsia="Times New Roman" w:hAnsiTheme="majorHAnsi" w:cstheme="majorHAnsi"/>
                      <w:color w:val="000000"/>
                      <w:lang w:eastAsia="de-DE"/>
                    </w:rPr>
                  </w:rPrChange>
                </w:rPr>
                <w:delText>86.20</w:delText>
              </w:r>
              <w:bookmarkStart w:id="3147" w:name="_Toc92186811"/>
              <w:bookmarkStart w:id="3148" w:name="_Toc92187503"/>
              <w:bookmarkStart w:id="3149" w:name="_Toc92188195"/>
              <w:bookmarkStart w:id="3150" w:name="_Toc92188885"/>
              <w:bookmarkStart w:id="3151" w:name="_Toc92189540"/>
              <w:bookmarkStart w:id="3152" w:name="_Toc92190196"/>
              <w:bookmarkStart w:id="3153" w:name="_Toc92190852"/>
              <w:bookmarkEnd w:id="3147"/>
              <w:bookmarkEnd w:id="3148"/>
              <w:bookmarkEnd w:id="3149"/>
              <w:bookmarkEnd w:id="3150"/>
              <w:bookmarkEnd w:id="3151"/>
              <w:bookmarkEnd w:id="3152"/>
              <w:bookmarkEnd w:id="3153"/>
            </w:del>
          </w:p>
        </w:tc>
        <w:tc>
          <w:tcPr>
            <w:tcW w:w="743" w:type="dxa"/>
            <w:tcBorders>
              <w:top w:val="single" w:sz="4" w:space="0" w:color="000000"/>
              <w:left w:val="nil"/>
              <w:bottom w:val="single" w:sz="4" w:space="0" w:color="000000"/>
              <w:right w:val="nil"/>
            </w:tcBorders>
            <w:shd w:val="clear" w:color="000000" w:fill="A9D08E"/>
            <w:noWrap/>
            <w:vAlign w:val="bottom"/>
            <w:hideMark/>
          </w:tcPr>
          <w:p w14:paraId="352ED82A" w14:textId="562149AE" w:rsidR="00067C6D" w:rsidRPr="00F86424" w:rsidDel="002739DA" w:rsidRDefault="00067C6D" w:rsidP="003228B4">
            <w:pPr>
              <w:numPr>
                <w:ilvl w:val="0"/>
                <w:numId w:val="47"/>
              </w:numPr>
              <w:spacing w:after="0" w:line="240" w:lineRule="auto"/>
              <w:jc w:val="center"/>
              <w:rPr>
                <w:del w:id="3154" w:author="anna.resch88@gmail.com" w:date="2022-01-03T16:08:00Z"/>
                <w:rFonts w:asciiTheme="majorHAnsi" w:eastAsia="Times New Roman" w:hAnsiTheme="majorHAnsi" w:cstheme="majorHAnsi"/>
                <w:color w:val="000000"/>
                <w:lang w:val="en-US" w:eastAsia="de-DE"/>
                <w:rPrChange w:id="3155" w:author="anna.resch88@gmail.com" w:date="2022-01-04T09:34:00Z">
                  <w:rPr>
                    <w:del w:id="3156" w:author="anna.resch88@gmail.com" w:date="2022-01-03T16:08:00Z"/>
                    <w:rFonts w:asciiTheme="majorHAnsi" w:eastAsia="Times New Roman" w:hAnsiTheme="majorHAnsi" w:cstheme="majorHAnsi"/>
                    <w:color w:val="000000"/>
                    <w:lang w:eastAsia="de-DE"/>
                  </w:rPr>
                </w:rPrChange>
              </w:rPr>
            </w:pPr>
            <w:del w:id="3157" w:author="anna.resch88@gmail.com" w:date="2022-01-03T16:08:00Z">
              <w:r w:rsidRPr="00F86424" w:rsidDel="002739DA">
                <w:rPr>
                  <w:rFonts w:asciiTheme="majorHAnsi" w:eastAsia="Times New Roman" w:hAnsiTheme="majorHAnsi" w:cstheme="majorHAnsi"/>
                  <w:color w:val="000000"/>
                  <w:lang w:val="en-US" w:eastAsia="de-DE"/>
                  <w:rPrChange w:id="3158" w:author="anna.resch88@gmail.com" w:date="2022-01-04T09:34:00Z">
                    <w:rPr>
                      <w:rFonts w:asciiTheme="majorHAnsi" w:eastAsia="Times New Roman" w:hAnsiTheme="majorHAnsi" w:cstheme="majorHAnsi"/>
                      <w:color w:val="000000"/>
                      <w:lang w:eastAsia="de-DE"/>
                    </w:rPr>
                  </w:rPrChange>
                </w:rPr>
                <w:delText>7.21</w:delText>
              </w:r>
              <w:bookmarkStart w:id="3159" w:name="_Toc92186812"/>
              <w:bookmarkStart w:id="3160" w:name="_Toc92187504"/>
              <w:bookmarkStart w:id="3161" w:name="_Toc92188196"/>
              <w:bookmarkStart w:id="3162" w:name="_Toc92188886"/>
              <w:bookmarkStart w:id="3163" w:name="_Toc92189541"/>
              <w:bookmarkStart w:id="3164" w:name="_Toc92190197"/>
              <w:bookmarkStart w:id="3165" w:name="_Toc92190853"/>
              <w:bookmarkEnd w:id="3159"/>
              <w:bookmarkEnd w:id="3160"/>
              <w:bookmarkEnd w:id="3161"/>
              <w:bookmarkEnd w:id="3162"/>
              <w:bookmarkEnd w:id="3163"/>
              <w:bookmarkEnd w:id="3164"/>
              <w:bookmarkEnd w:id="3165"/>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61279F91" w14:textId="56147EB6" w:rsidR="00067C6D" w:rsidRPr="00F86424" w:rsidDel="002739DA" w:rsidRDefault="00067C6D" w:rsidP="003228B4">
            <w:pPr>
              <w:numPr>
                <w:ilvl w:val="0"/>
                <w:numId w:val="47"/>
              </w:numPr>
              <w:spacing w:after="0" w:line="240" w:lineRule="auto"/>
              <w:jc w:val="center"/>
              <w:rPr>
                <w:del w:id="3166" w:author="anna.resch88@gmail.com" w:date="2022-01-03T16:08:00Z"/>
                <w:rFonts w:asciiTheme="majorHAnsi" w:eastAsia="Times New Roman" w:hAnsiTheme="majorHAnsi" w:cstheme="majorHAnsi"/>
                <w:color w:val="000000"/>
                <w:lang w:val="en-US" w:eastAsia="de-DE"/>
                <w:rPrChange w:id="3167" w:author="anna.resch88@gmail.com" w:date="2022-01-04T09:34:00Z">
                  <w:rPr>
                    <w:del w:id="3168" w:author="anna.resch88@gmail.com" w:date="2022-01-03T16:08:00Z"/>
                    <w:rFonts w:asciiTheme="majorHAnsi" w:eastAsia="Times New Roman" w:hAnsiTheme="majorHAnsi" w:cstheme="majorHAnsi"/>
                    <w:color w:val="000000"/>
                    <w:lang w:eastAsia="de-DE"/>
                  </w:rPr>
                </w:rPrChange>
              </w:rPr>
            </w:pPr>
            <w:bookmarkStart w:id="3169" w:name="_Toc92186813"/>
            <w:bookmarkStart w:id="3170" w:name="_Toc92187505"/>
            <w:bookmarkStart w:id="3171" w:name="_Toc92188197"/>
            <w:bookmarkStart w:id="3172" w:name="_Toc92188887"/>
            <w:bookmarkStart w:id="3173" w:name="_Toc92189542"/>
            <w:bookmarkStart w:id="3174" w:name="_Toc92190198"/>
            <w:bookmarkStart w:id="3175" w:name="_Toc92190854"/>
            <w:bookmarkEnd w:id="3169"/>
            <w:bookmarkEnd w:id="3170"/>
            <w:bookmarkEnd w:id="3171"/>
            <w:bookmarkEnd w:id="3172"/>
            <w:bookmarkEnd w:id="3173"/>
            <w:bookmarkEnd w:id="3174"/>
            <w:bookmarkEnd w:id="3175"/>
          </w:p>
        </w:tc>
        <w:tc>
          <w:tcPr>
            <w:tcW w:w="898" w:type="dxa"/>
            <w:tcBorders>
              <w:top w:val="single" w:sz="4" w:space="0" w:color="auto"/>
              <w:left w:val="nil"/>
              <w:bottom w:val="nil"/>
              <w:right w:val="single" w:sz="4" w:space="0" w:color="auto"/>
            </w:tcBorders>
            <w:shd w:val="clear" w:color="000000" w:fill="A9D08E"/>
            <w:noWrap/>
            <w:vAlign w:val="bottom"/>
            <w:hideMark/>
          </w:tcPr>
          <w:p w14:paraId="4821757C" w14:textId="6B4DF889" w:rsidR="00067C6D" w:rsidRPr="00F86424" w:rsidDel="002739DA" w:rsidRDefault="00067C6D" w:rsidP="003228B4">
            <w:pPr>
              <w:numPr>
                <w:ilvl w:val="0"/>
                <w:numId w:val="47"/>
              </w:numPr>
              <w:spacing w:after="0" w:line="240" w:lineRule="auto"/>
              <w:jc w:val="center"/>
              <w:rPr>
                <w:del w:id="3176" w:author="anna.resch88@gmail.com" w:date="2022-01-03T16:08:00Z"/>
                <w:rFonts w:asciiTheme="majorHAnsi" w:eastAsia="Times New Roman" w:hAnsiTheme="majorHAnsi" w:cstheme="majorHAnsi"/>
                <w:color w:val="000000"/>
                <w:lang w:val="en-US" w:eastAsia="de-DE"/>
                <w:rPrChange w:id="3177" w:author="anna.resch88@gmail.com" w:date="2022-01-04T09:34:00Z">
                  <w:rPr>
                    <w:del w:id="3178" w:author="anna.resch88@gmail.com" w:date="2022-01-03T16:08:00Z"/>
                    <w:rFonts w:asciiTheme="majorHAnsi" w:eastAsia="Times New Roman" w:hAnsiTheme="majorHAnsi" w:cstheme="majorHAnsi"/>
                    <w:color w:val="000000"/>
                    <w:lang w:eastAsia="de-DE"/>
                  </w:rPr>
                </w:rPrChange>
              </w:rPr>
            </w:pPr>
            <w:bookmarkStart w:id="3179" w:name="_Toc92186814"/>
            <w:bookmarkStart w:id="3180" w:name="_Toc92187506"/>
            <w:bookmarkStart w:id="3181" w:name="_Toc92188198"/>
            <w:bookmarkStart w:id="3182" w:name="_Toc92188888"/>
            <w:bookmarkStart w:id="3183" w:name="_Toc92189543"/>
            <w:bookmarkStart w:id="3184" w:name="_Toc92190199"/>
            <w:bookmarkStart w:id="3185" w:name="_Toc92190855"/>
            <w:bookmarkEnd w:id="3179"/>
            <w:bookmarkEnd w:id="3180"/>
            <w:bookmarkEnd w:id="3181"/>
            <w:bookmarkEnd w:id="3182"/>
            <w:bookmarkEnd w:id="3183"/>
            <w:bookmarkEnd w:id="3184"/>
            <w:bookmarkEnd w:id="3185"/>
          </w:p>
        </w:tc>
        <w:bookmarkStart w:id="3186" w:name="_Toc92186815"/>
        <w:bookmarkStart w:id="3187" w:name="_Toc92187507"/>
        <w:bookmarkStart w:id="3188" w:name="_Toc92188199"/>
        <w:bookmarkStart w:id="3189" w:name="_Toc92188889"/>
        <w:bookmarkStart w:id="3190" w:name="_Toc92189544"/>
        <w:bookmarkStart w:id="3191" w:name="_Toc92190200"/>
        <w:bookmarkStart w:id="3192" w:name="_Toc92190856"/>
        <w:bookmarkEnd w:id="3186"/>
        <w:bookmarkEnd w:id="3187"/>
        <w:bookmarkEnd w:id="3188"/>
        <w:bookmarkEnd w:id="3189"/>
        <w:bookmarkEnd w:id="3190"/>
        <w:bookmarkEnd w:id="3191"/>
        <w:bookmarkEnd w:id="3192"/>
      </w:tr>
      <w:tr w:rsidR="00067C6D" w:rsidRPr="009E3BE9" w:rsidDel="002739DA" w14:paraId="3A6F032E" w14:textId="538DA4A1" w:rsidTr="00D830B0">
        <w:trPr>
          <w:trHeight w:val="290"/>
          <w:del w:id="3193"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43202BC8" w14:textId="013C936B" w:rsidR="00067C6D" w:rsidRPr="00F86424" w:rsidDel="002739DA" w:rsidRDefault="00067C6D" w:rsidP="003228B4">
            <w:pPr>
              <w:numPr>
                <w:ilvl w:val="0"/>
                <w:numId w:val="47"/>
              </w:numPr>
              <w:spacing w:after="0" w:line="240" w:lineRule="auto"/>
              <w:jc w:val="both"/>
              <w:rPr>
                <w:del w:id="3194" w:author="anna.resch88@gmail.com" w:date="2022-01-03T16:08:00Z"/>
                <w:rFonts w:asciiTheme="majorHAnsi" w:eastAsia="Times New Roman" w:hAnsiTheme="majorHAnsi" w:cstheme="majorHAnsi"/>
                <w:color w:val="000000"/>
                <w:lang w:val="en-US" w:eastAsia="de-DE"/>
                <w:rPrChange w:id="3195" w:author="anna.resch88@gmail.com" w:date="2022-01-04T09:34:00Z">
                  <w:rPr>
                    <w:del w:id="3196" w:author="anna.resch88@gmail.com" w:date="2022-01-03T16:08:00Z"/>
                    <w:rFonts w:asciiTheme="majorHAnsi" w:eastAsia="Times New Roman" w:hAnsiTheme="majorHAnsi" w:cstheme="majorHAnsi"/>
                    <w:color w:val="000000"/>
                    <w:lang w:eastAsia="de-DE"/>
                  </w:rPr>
                </w:rPrChange>
              </w:rPr>
            </w:pPr>
            <w:del w:id="3197" w:author="anna.resch88@gmail.com" w:date="2022-01-03T16:08:00Z">
              <w:r w:rsidRPr="00F86424" w:rsidDel="002739DA">
                <w:rPr>
                  <w:rFonts w:asciiTheme="majorHAnsi" w:eastAsia="Times New Roman" w:hAnsiTheme="majorHAnsi" w:cstheme="majorHAnsi"/>
                  <w:color w:val="000000"/>
                  <w:lang w:val="en-US" w:eastAsia="de-DE"/>
                  <w:rPrChange w:id="3198" w:author="anna.resch88@gmail.com" w:date="2022-01-04T09:34:00Z">
                    <w:rPr>
                      <w:rFonts w:asciiTheme="majorHAnsi" w:eastAsia="Times New Roman" w:hAnsiTheme="majorHAnsi" w:cstheme="majorHAnsi"/>
                      <w:color w:val="000000"/>
                      <w:lang w:eastAsia="de-DE"/>
                    </w:rPr>
                  </w:rPrChange>
                </w:rPr>
                <w:delText>ULD-V40-ULD, sample 2</w:delText>
              </w:r>
              <w:bookmarkStart w:id="3199" w:name="_Toc92186816"/>
              <w:bookmarkStart w:id="3200" w:name="_Toc92187508"/>
              <w:bookmarkStart w:id="3201" w:name="_Toc92188200"/>
              <w:bookmarkStart w:id="3202" w:name="_Toc92188890"/>
              <w:bookmarkStart w:id="3203" w:name="_Toc92189545"/>
              <w:bookmarkStart w:id="3204" w:name="_Toc92190201"/>
              <w:bookmarkStart w:id="3205" w:name="_Toc92190857"/>
              <w:bookmarkEnd w:id="3199"/>
              <w:bookmarkEnd w:id="3200"/>
              <w:bookmarkEnd w:id="3201"/>
              <w:bookmarkEnd w:id="3202"/>
              <w:bookmarkEnd w:id="3203"/>
              <w:bookmarkEnd w:id="3204"/>
              <w:bookmarkEnd w:id="3205"/>
            </w:del>
          </w:p>
        </w:tc>
        <w:tc>
          <w:tcPr>
            <w:tcW w:w="859" w:type="dxa"/>
            <w:tcBorders>
              <w:top w:val="nil"/>
              <w:left w:val="nil"/>
              <w:bottom w:val="single" w:sz="4" w:space="0" w:color="000000"/>
              <w:right w:val="single" w:sz="4" w:space="0" w:color="000000"/>
            </w:tcBorders>
            <w:shd w:val="clear" w:color="000000" w:fill="A9D08E"/>
            <w:noWrap/>
            <w:vAlign w:val="bottom"/>
            <w:hideMark/>
          </w:tcPr>
          <w:p w14:paraId="443C6249" w14:textId="14893607" w:rsidR="00067C6D" w:rsidRPr="00F86424" w:rsidDel="002739DA" w:rsidRDefault="00067C6D" w:rsidP="003228B4">
            <w:pPr>
              <w:numPr>
                <w:ilvl w:val="0"/>
                <w:numId w:val="47"/>
              </w:numPr>
              <w:spacing w:after="0" w:line="240" w:lineRule="auto"/>
              <w:jc w:val="center"/>
              <w:rPr>
                <w:del w:id="3206" w:author="anna.resch88@gmail.com" w:date="2022-01-03T16:08:00Z"/>
                <w:rFonts w:asciiTheme="majorHAnsi" w:eastAsia="Times New Roman" w:hAnsiTheme="majorHAnsi" w:cstheme="majorHAnsi"/>
                <w:color w:val="000000"/>
                <w:lang w:val="en-US" w:eastAsia="de-DE"/>
                <w:rPrChange w:id="3207" w:author="anna.resch88@gmail.com" w:date="2022-01-04T09:34:00Z">
                  <w:rPr>
                    <w:del w:id="3208" w:author="anna.resch88@gmail.com" w:date="2022-01-03T16:08:00Z"/>
                    <w:rFonts w:asciiTheme="majorHAnsi" w:eastAsia="Times New Roman" w:hAnsiTheme="majorHAnsi" w:cstheme="majorHAnsi"/>
                    <w:color w:val="000000"/>
                    <w:lang w:eastAsia="de-DE"/>
                  </w:rPr>
                </w:rPrChange>
              </w:rPr>
            </w:pPr>
            <w:del w:id="3209" w:author="anna.resch88@gmail.com" w:date="2022-01-03T16:08:00Z">
              <w:r w:rsidRPr="00F86424" w:rsidDel="002739DA">
                <w:rPr>
                  <w:rFonts w:asciiTheme="majorHAnsi" w:eastAsia="Times New Roman" w:hAnsiTheme="majorHAnsi" w:cstheme="majorHAnsi"/>
                  <w:color w:val="000000"/>
                  <w:lang w:val="en-US" w:eastAsia="de-DE"/>
                  <w:rPrChange w:id="3210" w:author="anna.resch88@gmail.com" w:date="2022-01-04T09:34:00Z">
                    <w:rPr>
                      <w:rFonts w:asciiTheme="majorHAnsi" w:eastAsia="Times New Roman" w:hAnsiTheme="majorHAnsi" w:cstheme="majorHAnsi"/>
                      <w:color w:val="000000"/>
                      <w:lang w:eastAsia="de-DE"/>
                    </w:rPr>
                  </w:rPrChange>
                </w:rPr>
                <w:delText>20%</w:delText>
              </w:r>
              <w:bookmarkStart w:id="3211" w:name="_Toc92186817"/>
              <w:bookmarkStart w:id="3212" w:name="_Toc92187509"/>
              <w:bookmarkStart w:id="3213" w:name="_Toc92188201"/>
              <w:bookmarkStart w:id="3214" w:name="_Toc92188891"/>
              <w:bookmarkStart w:id="3215" w:name="_Toc92189546"/>
              <w:bookmarkStart w:id="3216" w:name="_Toc92190202"/>
              <w:bookmarkStart w:id="3217" w:name="_Toc92190858"/>
              <w:bookmarkEnd w:id="3211"/>
              <w:bookmarkEnd w:id="3212"/>
              <w:bookmarkEnd w:id="3213"/>
              <w:bookmarkEnd w:id="3214"/>
              <w:bookmarkEnd w:id="3215"/>
              <w:bookmarkEnd w:id="3216"/>
              <w:bookmarkEnd w:id="3217"/>
            </w:del>
          </w:p>
        </w:tc>
        <w:tc>
          <w:tcPr>
            <w:tcW w:w="937" w:type="dxa"/>
            <w:tcBorders>
              <w:top w:val="nil"/>
              <w:left w:val="nil"/>
              <w:bottom w:val="single" w:sz="4" w:space="0" w:color="auto"/>
              <w:right w:val="single" w:sz="4" w:space="0" w:color="auto"/>
            </w:tcBorders>
            <w:shd w:val="clear" w:color="000000" w:fill="A9D08E"/>
            <w:noWrap/>
            <w:vAlign w:val="bottom"/>
            <w:hideMark/>
          </w:tcPr>
          <w:p w14:paraId="5B93610F" w14:textId="327FEC65" w:rsidR="00067C6D" w:rsidRPr="00F86424" w:rsidDel="002739DA" w:rsidRDefault="00067C6D" w:rsidP="003228B4">
            <w:pPr>
              <w:numPr>
                <w:ilvl w:val="0"/>
                <w:numId w:val="47"/>
              </w:numPr>
              <w:spacing w:after="0" w:line="240" w:lineRule="auto"/>
              <w:jc w:val="center"/>
              <w:rPr>
                <w:del w:id="3218" w:author="anna.resch88@gmail.com" w:date="2022-01-03T16:08:00Z"/>
                <w:rFonts w:asciiTheme="majorHAnsi" w:eastAsia="Times New Roman" w:hAnsiTheme="majorHAnsi" w:cstheme="majorHAnsi"/>
                <w:color w:val="000000"/>
                <w:lang w:val="en-US" w:eastAsia="de-DE"/>
                <w:rPrChange w:id="3219" w:author="anna.resch88@gmail.com" w:date="2022-01-04T09:34:00Z">
                  <w:rPr>
                    <w:del w:id="3220" w:author="anna.resch88@gmail.com" w:date="2022-01-03T16:08:00Z"/>
                    <w:rFonts w:asciiTheme="majorHAnsi" w:eastAsia="Times New Roman" w:hAnsiTheme="majorHAnsi" w:cstheme="majorHAnsi"/>
                    <w:color w:val="000000"/>
                    <w:lang w:eastAsia="de-DE"/>
                  </w:rPr>
                </w:rPrChange>
              </w:rPr>
            </w:pPr>
            <w:del w:id="3221" w:author="anna.resch88@gmail.com" w:date="2022-01-03T16:08:00Z">
              <w:r w:rsidRPr="00F86424" w:rsidDel="002739DA">
                <w:rPr>
                  <w:rFonts w:asciiTheme="majorHAnsi" w:eastAsia="Times New Roman" w:hAnsiTheme="majorHAnsi" w:cstheme="majorHAnsi"/>
                  <w:color w:val="000000"/>
                  <w:lang w:val="en-US" w:eastAsia="de-DE"/>
                  <w:rPrChange w:id="3222" w:author="anna.resch88@gmail.com" w:date="2022-01-04T09:34:00Z">
                    <w:rPr>
                      <w:rFonts w:asciiTheme="majorHAnsi" w:eastAsia="Times New Roman" w:hAnsiTheme="majorHAnsi" w:cstheme="majorHAnsi"/>
                      <w:color w:val="000000"/>
                      <w:lang w:eastAsia="de-DE"/>
                    </w:rPr>
                  </w:rPrChange>
                </w:rPr>
                <w:delText>water</w:delText>
              </w:r>
              <w:bookmarkStart w:id="3223" w:name="_Toc92186818"/>
              <w:bookmarkStart w:id="3224" w:name="_Toc92187510"/>
              <w:bookmarkStart w:id="3225" w:name="_Toc92188202"/>
              <w:bookmarkStart w:id="3226" w:name="_Toc92188892"/>
              <w:bookmarkStart w:id="3227" w:name="_Toc92189547"/>
              <w:bookmarkStart w:id="3228" w:name="_Toc92190203"/>
              <w:bookmarkStart w:id="3229" w:name="_Toc92190859"/>
              <w:bookmarkEnd w:id="3223"/>
              <w:bookmarkEnd w:id="3224"/>
              <w:bookmarkEnd w:id="3225"/>
              <w:bookmarkEnd w:id="3226"/>
              <w:bookmarkEnd w:id="3227"/>
              <w:bookmarkEnd w:id="3228"/>
              <w:bookmarkEnd w:id="3229"/>
            </w:del>
          </w:p>
        </w:tc>
        <w:tc>
          <w:tcPr>
            <w:tcW w:w="952" w:type="dxa"/>
            <w:tcBorders>
              <w:top w:val="nil"/>
              <w:left w:val="nil"/>
              <w:bottom w:val="single" w:sz="4" w:space="0" w:color="auto"/>
              <w:right w:val="single" w:sz="4" w:space="0" w:color="auto"/>
            </w:tcBorders>
            <w:shd w:val="clear" w:color="000000" w:fill="A9D08E"/>
            <w:noWrap/>
            <w:vAlign w:val="bottom"/>
            <w:hideMark/>
          </w:tcPr>
          <w:p w14:paraId="3FFF74C9" w14:textId="47490C1D" w:rsidR="00067C6D" w:rsidRPr="00F86424" w:rsidDel="002739DA" w:rsidRDefault="00067C6D" w:rsidP="003228B4">
            <w:pPr>
              <w:numPr>
                <w:ilvl w:val="0"/>
                <w:numId w:val="47"/>
              </w:numPr>
              <w:spacing w:after="0" w:line="240" w:lineRule="auto"/>
              <w:jc w:val="center"/>
              <w:rPr>
                <w:del w:id="3230" w:author="anna.resch88@gmail.com" w:date="2022-01-03T16:08:00Z"/>
                <w:rFonts w:asciiTheme="majorHAnsi" w:eastAsia="Times New Roman" w:hAnsiTheme="majorHAnsi" w:cstheme="majorHAnsi"/>
                <w:color w:val="000000"/>
                <w:lang w:val="en-US" w:eastAsia="de-DE"/>
                <w:rPrChange w:id="3231" w:author="anna.resch88@gmail.com" w:date="2022-01-04T09:34:00Z">
                  <w:rPr>
                    <w:del w:id="3232" w:author="anna.resch88@gmail.com" w:date="2022-01-03T16:08:00Z"/>
                    <w:rFonts w:asciiTheme="majorHAnsi" w:eastAsia="Times New Roman" w:hAnsiTheme="majorHAnsi" w:cstheme="majorHAnsi"/>
                    <w:color w:val="000000"/>
                    <w:lang w:eastAsia="de-DE"/>
                  </w:rPr>
                </w:rPrChange>
              </w:rPr>
            </w:pPr>
            <w:del w:id="3233" w:author="anna.resch88@gmail.com" w:date="2022-01-03T16:08:00Z">
              <w:r w:rsidRPr="00F86424" w:rsidDel="002739DA">
                <w:rPr>
                  <w:rFonts w:asciiTheme="majorHAnsi" w:eastAsia="Times New Roman" w:hAnsiTheme="majorHAnsi" w:cstheme="majorHAnsi"/>
                  <w:color w:val="000000"/>
                  <w:lang w:val="en-US" w:eastAsia="de-DE"/>
                  <w:rPrChange w:id="3234" w:author="anna.resch88@gmail.com" w:date="2022-01-04T09:34:00Z">
                    <w:rPr>
                      <w:rFonts w:asciiTheme="majorHAnsi" w:eastAsia="Times New Roman" w:hAnsiTheme="majorHAnsi" w:cstheme="majorHAnsi"/>
                      <w:color w:val="000000"/>
                      <w:lang w:eastAsia="de-DE"/>
                    </w:rPr>
                  </w:rPrChange>
                </w:rPr>
                <w:delText>RF</w:delText>
              </w:r>
              <w:bookmarkStart w:id="3235" w:name="_Toc92186819"/>
              <w:bookmarkStart w:id="3236" w:name="_Toc92187511"/>
              <w:bookmarkStart w:id="3237" w:name="_Toc92188203"/>
              <w:bookmarkStart w:id="3238" w:name="_Toc92188893"/>
              <w:bookmarkStart w:id="3239" w:name="_Toc92189548"/>
              <w:bookmarkStart w:id="3240" w:name="_Toc92190204"/>
              <w:bookmarkStart w:id="3241" w:name="_Toc92190860"/>
              <w:bookmarkEnd w:id="3235"/>
              <w:bookmarkEnd w:id="3236"/>
              <w:bookmarkEnd w:id="3237"/>
              <w:bookmarkEnd w:id="3238"/>
              <w:bookmarkEnd w:id="3239"/>
              <w:bookmarkEnd w:id="3240"/>
              <w:bookmarkEnd w:id="3241"/>
            </w:del>
          </w:p>
        </w:tc>
        <w:tc>
          <w:tcPr>
            <w:tcW w:w="1081" w:type="dxa"/>
            <w:tcBorders>
              <w:top w:val="nil"/>
              <w:left w:val="nil"/>
              <w:bottom w:val="single" w:sz="4" w:space="0" w:color="000000"/>
              <w:right w:val="single" w:sz="4" w:space="0" w:color="000000"/>
            </w:tcBorders>
            <w:shd w:val="clear" w:color="000000" w:fill="A9D08E"/>
            <w:noWrap/>
            <w:vAlign w:val="bottom"/>
            <w:hideMark/>
          </w:tcPr>
          <w:p w14:paraId="463011EB" w14:textId="57225460" w:rsidR="00067C6D" w:rsidRPr="00F86424" w:rsidDel="002739DA" w:rsidRDefault="00067C6D" w:rsidP="003228B4">
            <w:pPr>
              <w:numPr>
                <w:ilvl w:val="0"/>
                <w:numId w:val="47"/>
              </w:numPr>
              <w:spacing w:after="0" w:line="240" w:lineRule="auto"/>
              <w:jc w:val="center"/>
              <w:rPr>
                <w:del w:id="3242" w:author="anna.resch88@gmail.com" w:date="2022-01-03T16:08:00Z"/>
                <w:rFonts w:asciiTheme="majorHAnsi" w:eastAsia="Times New Roman" w:hAnsiTheme="majorHAnsi" w:cstheme="majorHAnsi"/>
                <w:color w:val="000000"/>
                <w:lang w:val="en-US" w:eastAsia="de-DE"/>
                <w:rPrChange w:id="3243" w:author="anna.resch88@gmail.com" w:date="2022-01-04T09:34:00Z">
                  <w:rPr>
                    <w:del w:id="3244" w:author="anna.resch88@gmail.com" w:date="2022-01-03T16:08:00Z"/>
                    <w:rFonts w:asciiTheme="majorHAnsi" w:eastAsia="Times New Roman" w:hAnsiTheme="majorHAnsi" w:cstheme="majorHAnsi"/>
                    <w:color w:val="000000"/>
                    <w:lang w:eastAsia="de-DE"/>
                  </w:rPr>
                </w:rPrChange>
              </w:rPr>
            </w:pPr>
            <w:del w:id="3245" w:author="anna.resch88@gmail.com" w:date="2022-01-03T16:08:00Z">
              <w:r w:rsidRPr="00F86424" w:rsidDel="002739DA">
                <w:rPr>
                  <w:rFonts w:asciiTheme="majorHAnsi" w:eastAsia="Times New Roman" w:hAnsiTheme="majorHAnsi" w:cstheme="majorHAnsi"/>
                  <w:color w:val="000000"/>
                  <w:lang w:val="en-US" w:eastAsia="de-DE"/>
                  <w:rPrChange w:id="3246" w:author="anna.resch88@gmail.com" w:date="2022-01-04T09:34:00Z">
                    <w:rPr>
                      <w:rFonts w:asciiTheme="majorHAnsi" w:eastAsia="Times New Roman" w:hAnsiTheme="majorHAnsi" w:cstheme="majorHAnsi"/>
                      <w:color w:val="000000"/>
                      <w:lang w:eastAsia="de-DE"/>
                    </w:rPr>
                  </w:rPrChange>
                </w:rPr>
                <w:delText>50.7</w:delText>
              </w:r>
              <w:bookmarkStart w:id="3247" w:name="_Toc92186820"/>
              <w:bookmarkStart w:id="3248" w:name="_Toc92187512"/>
              <w:bookmarkStart w:id="3249" w:name="_Toc92188204"/>
              <w:bookmarkStart w:id="3250" w:name="_Toc92188894"/>
              <w:bookmarkStart w:id="3251" w:name="_Toc92189549"/>
              <w:bookmarkStart w:id="3252" w:name="_Toc92190205"/>
              <w:bookmarkStart w:id="3253" w:name="_Toc92190861"/>
              <w:bookmarkEnd w:id="3247"/>
              <w:bookmarkEnd w:id="3248"/>
              <w:bookmarkEnd w:id="3249"/>
              <w:bookmarkEnd w:id="3250"/>
              <w:bookmarkEnd w:id="3251"/>
              <w:bookmarkEnd w:id="3252"/>
              <w:bookmarkEnd w:id="3253"/>
            </w:del>
          </w:p>
        </w:tc>
        <w:tc>
          <w:tcPr>
            <w:tcW w:w="1349" w:type="dxa"/>
            <w:tcBorders>
              <w:top w:val="nil"/>
              <w:left w:val="nil"/>
              <w:bottom w:val="single" w:sz="4" w:space="0" w:color="000000"/>
              <w:right w:val="single" w:sz="4" w:space="0" w:color="000000"/>
            </w:tcBorders>
            <w:shd w:val="clear" w:color="000000" w:fill="A9D08E"/>
            <w:noWrap/>
            <w:vAlign w:val="bottom"/>
            <w:hideMark/>
          </w:tcPr>
          <w:p w14:paraId="3D2C487A" w14:textId="6DCD3410" w:rsidR="00067C6D" w:rsidRPr="00F86424" w:rsidDel="002739DA" w:rsidRDefault="00067C6D" w:rsidP="003228B4">
            <w:pPr>
              <w:numPr>
                <w:ilvl w:val="0"/>
                <w:numId w:val="47"/>
              </w:numPr>
              <w:spacing w:after="0" w:line="240" w:lineRule="auto"/>
              <w:jc w:val="center"/>
              <w:rPr>
                <w:del w:id="3254" w:author="anna.resch88@gmail.com" w:date="2022-01-03T16:08:00Z"/>
                <w:rFonts w:asciiTheme="majorHAnsi" w:eastAsia="Times New Roman" w:hAnsiTheme="majorHAnsi" w:cstheme="majorHAnsi"/>
                <w:color w:val="000000"/>
                <w:lang w:val="en-US" w:eastAsia="de-DE"/>
                <w:rPrChange w:id="3255" w:author="anna.resch88@gmail.com" w:date="2022-01-04T09:34:00Z">
                  <w:rPr>
                    <w:del w:id="3256" w:author="anna.resch88@gmail.com" w:date="2022-01-03T16:08:00Z"/>
                    <w:rFonts w:asciiTheme="majorHAnsi" w:eastAsia="Times New Roman" w:hAnsiTheme="majorHAnsi" w:cstheme="majorHAnsi"/>
                    <w:color w:val="000000"/>
                    <w:lang w:eastAsia="de-DE"/>
                  </w:rPr>
                </w:rPrChange>
              </w:rPr>
            </w:pPr>
            <w:del w:id="3257" w:author="anna.resch88@gmail.com" w:date="2022-01-03T16:08:00Z">
              <w:r w:rsidRPr="00F86424" w:rsidDel="002739DA">
                <w:rPr>
                  <w:rFonts w:asciiTheme="majorHAnsi" w:eastAsia="Times New Roman" w:hAnsiTheme="majorHAnsi" w:cstheme="majorHAnsi"/>
                  <w:color w:val="000000"/>
                  <w:lang w:val="en-US" w:eastAsia="de-DE"/>
                  <w:rPrChange w:id="3258" w:author="anna.resch88@gmail.com" w:date="2022-01-04T09:34:00Z">
                    <w:rPr>
                      <w:rFonts w:asciiTheme="majorHAnsi" w:eastAsia="Times New Roman" w:hAnsiTheme="majorHAnsi" w:cstheme="majorHAnsi"/>
                      <w:color w:val="000000"/>
                      <w:lang w:eastAsia="de-DE"/>
                    </w:rPr>
                  </w:rPrChange>
                </w:rPr>
                <w:delText>15</w:delText>
              </w:r>
              <w:bookmarkStart w:id="3259" w:name="_Toc92186821"/>
              <w:bookmarkStart w:id="3260" w:name="_Toc92187513"/>
              <w:bookmarkStart w:id="3261" w:name="_Toc92188205"/>
              <w:bookmarkStart w:id="3262" w:name="_Toc92188895"/>
              <w:bookmarkStart w:id="3263" w:name="_Toc92189550"/>
              <w:bookmarkStart w:id="3264" w:name="_Toc92190206"/>
              <w:bookmarkStart w:id="3265" w:name="_Toc92190862"/>
              <w:bookmarkEnd w:id="3259"/>
              <w:bookmarkEnd w:id="3260"/>
              <w:bookmarkEnd w:id="3261"/>
              <w:bookmarkEnd w:id="3262"/>
              <w:bookmarkEnd w:id="3263"/>
              <w:bookmarkEnd w:id="3264"/>
              <w:bookmarkEnd w:id="3265"/>
            </w:del>
          </w:p>
        </w:tc>
        <w:tc>
          <w:tcPr>
            <w:tcW w:w="892" w:type="dxa"/>
            <w:tcBorders>
              <w:top w:val="nil"/>
              <w:left w:val="nil"/>
              <w:bottom w:val="single" w:sz="4" w:space="0" w:color="000000"/>
              <w:right w:val="single" w:sz="4" w:space="0" w:color="000000"/>
            </w:tcBorders>
            <w:shd w:val="clear" w:color="000000" w:fill="A9D08E"/>
            <w:noWrap/>
            <w:vAlign w:val="bottom"/>
            <w:hideMark/>
          </w:tcPr>
          <w:p w14:paraId="66E53D92" w14:textId="380C6711" w:rsidR="00067C6D" w:rsidRPr="00F86424" w:rsidDel="002739DA" w:rsidRDefault="00067C6D" w:rsidP="003228B4">
            <w:pPr>
              <w:numPr>
                <w:ilvl w:val="0"/>
                <w:numId w:val="47"/>
              </w:numPr>
              <w:spacing w:after="0" w:line="240" w:lineRule="auto"/>
              <w:jc w:val="center"/>
              <w:rPr>
                <w:del w:id="3266" w:author="anna.resch88@gmail.com" w:date="2022-01-03T16:08:00Z"/>
                <w:rFonts w:asciiTheme="majorHAnsi" w:eastAsia="Times New Roman" w:hAnsiTheme="majorHAnsi" w:cstheme="majorHAnsi"/>
                <w:color w:val="000000"/>
                <w:lang w:val="en-US" w:eastAsia="de-DE"/>
                <w:rPrChange w:id="3267" w:author="anna.resch88@gmail.com" w:date="2022-01-04T09:34:00Z">
                  <w:rPr>
                    <w:del w:id="3268" w:author="anna.resch88@gmail.com" w:date="2022-01-03T16:08:00Z"/>
                    <w:rFonts w:asciiTheme="majorHAnsi" w:eastAsia="Times New Roman" w:hAnsiTheme="majorHAnsi" w:cstheme="majorHAnsi"/>
                    <w:color w:val="000000"/>
                    <w:lang w:eastAsia="de-DE"/>
                  </w:rPr>
                </w:rPrChange>
              </w:rPr>
            </w:pPr>
            <w:del w:id="3269" w:author="anna.resch88@gmail.com" w:date="2022-01-03T16:08:00Z">
              <w:r w:rsidRPr="00F86424" w:rsidDel="002739DA">
                <w:rPr>
                  <w:rFonts w:asciiTheme="majorHAnsi" w:eastAsia="Times New Roman" w:hAnsiTheme="majorHAnsi" w:cstheme="majorHAnsi"/>
                  <w:color w:val="000000"/>
                  <w:lang w:val="en-US" w:eastAsia="de-DE"/>
                  <w:rPrChange w:id="3270" w:author="anna.resch88@gmail.com" w:date="2022-01-04T09:34:00Z">
                    <w:rPr>
                      <w:rFonts w:asciiTheme="majorHAnsi" w:eastAsia="Times New Roman" w:hAnsiTheme="majorHAnsi" w:cstheme="majorHAnsi"/>
                      <w:color w:val="000000"/>
                      <w:lang w:eastAsia="de-DE"/>
                    </w:rPr>
                  </w:rPrChange>
                </w:rPr>
                <w:delText>71.05</w:delText>
              </w:r>
              <w:bookmarkStart w:id="3271" w:name="_Toc92186822"/>
              <w:bookmarkStart w:id="3272" w:name="_Toc92187514"/>
              <w:bookmarkStart w:id="3273" w:name="_Toc92188206"/>
              <w:bookmarkStart w:id="3274" w:name="_Toc92188896"/>
              <w:bookmarkStart w:id="3275" w:name="_Toc92189551"/>
              <w:bookmarkStart w:id="3276" w:name="_Toc92190207"/>
              <w:bookmarkStart w:id="3277" w:name="_Toc92190863"/>
              <w:bookmarkEnd w:id="3271"/>
              <w:bookmarkEnd w:id="3272"/>
              <w:bookmarkEnd w:id="3273"/>
              <w:bookmarkEnd w:id="3274"/>
              <w:bookmarkEnd w:id="3275"/>
              <w:bookmarkEnd w:id="3276"/>
              <w:bookmarkEnd w:id="3277"/>
            </w:del>
          </w:p>
        </w:tc>
        <w:tc>
          <w:tcPr>
            <w:tcW w:w="743" w:type="dxa"/>
            <w:tcBorders>
              <w:top w:val="nil"/>
              <w:left w:val="nil"/>
              <w:bottom w:val="single" w:sz="4" w:space="0" w:color="000000"/>
              <w:right w:val="nil"/>
            </w:tcBorders>
            <w:shd w:val="clear" w:color="000000" w:fill="A9D08E"/>
            <w:noWrap/>
            <w:vAlign w:val="bottom"/>
            <w:hideMark/>
          </w:tcPr>
          <w:p w14:paraId="0377EE4C" w14:textId="39976EE3" w:rsidR="00067C6D" w:rsidRPr="00F86424" w:rsidDel="002739DA" w:rsidRDefault="00067C6D" w:rsidP="003228B4">
            <w:pPr>
              <w:numPr>
                <w:ilvl w:val="0"/>
                <w:numId w:val="47"/>
              </w:numPr>
              <w:spacing w:after="0" w:line="240" w:lineRule="auto"/>
              <w:jc w:val="center"/>
              <w:rPr>
                <w:del w:id="3278" w:author="anna.resch88@gmail.com" w:date="2022-01-03T16:08:00Z"/>
                <w:rFonts w:asciiTheme="majorHAnsi" w:eastAsia="Times New Roman" w:hAnsiTheme="majorHAnsi" w:cstheme="majorHAnsi"/>
                <w:color w:val="000000"/>
                <w:lang w:val="en-US" w:eastAsia="de-DE"/>
                <w:rPrChange w:id="3279" w:author="anna.resch88@gmail.com" w:date="2022-01-04T09:34:00Z">
                  <w:rPr>
                    <w:del w:id="3280" w:author="anna.resch88@gmail.com" w:date="2022-01-03T16:08:00Z"/>
                    <w:rFonts w:asciiTheme="majorHAnsi" w:eastAsia="Times New Roman" w:hAnsiTheme="majorHAnsi" w:cstheme="majorHAnsi"/>
                    <w:color w:val="000000"/>
                    <w:lang w:eastAsia="de-DE"/>
                  </w:rPr>
                </w:rPrChange>
              </w:rPr>
            </w:pPr>
            <w:del w:id="3281" w:author="anna.resch88@gmail.com" w:date="2022-01-03T16:08:00Z">
              <w:r w:rsidRPr="00F86424" w:rsidDel="002739DA">
                <w:rPr>
                  <w:rFonts w:asciiTheme="majorHAnsi" w:eastAsia="Times New Roman" w:hAnsiTheme="majorHAnsi" w:cstheme="majorHAnsi"/>
                  <w:color w:val="000000"/>
                  <w:lang w:val="en-US" w:eastAsia="de-DE"/>
                  <w:rPrChange w:id="3282" w:author="anna.resch88@gmail.com" w:date="2022-01-04T09:34:00Z">
                    <w:rPr>
                      <w:rFonts w:asciiTheme="majorHAnsi" w:eastAsia="Times New Roman" w:hAnsiTheme="majorHAnsi" w:cstheme="majorHAnsi"/>
                      <w:color w:val="000000"/>
                      <w:lang w:eastAsia="de-DE"/>
                    </w:rPr>
                  </w:rPrChange>
                </w:rPr>
                <w:delText>11.10</w:delText>
              </w:r>
              <w:bookmarkStart w:id="3283" w:name="_Toc92186823"/>
              <w:bookmarkStart w:id="3284" w:name="_Toc92187515"/>
              <w:bookmarkStart w:id="3285" w:name="_Toc92188207"/>
              <w:bookmarkStart w:id="3286" w:name="_Toc92188897"/>
              <w:bookmarkStart w:id="3287" w:name="_Toc92189552"/>
              <w:bookmarkStart w:id="3288" w:name="_Toc92190208"/>
              <w:bookmarkStart w:id="3289" w:name="_Toc92190864"/>
              <w:bookmarkEnd w:id="3283"/>
              <w:bookmarkEnd w:id="3284"/>
              <w:bookmarkEnd w:id="3285"/>
              <w:bookmarkEnd w:id="3286"/>
              <w:bookmarkEnd w:id="3287"/>
              <w:bookmarkEnd w:id="3288"/>
              <w:bookmarkEnd w:id="3289"/>
            </w:del>
          </w:p>
        </w:tc>
        <w:tc>
          <w:tcPr>
            <w:tcW w:w="989" w:type="dxa"/>
            <w:tcBorders>
              <w:top w:val="nil"/>
              <w:left w:val="single" w:sz="4" w:space="0" w:color="auto"/>
              <w:bottom w:val="nil"/>
              <w:right w:val="single" w:sz="4" w:space="0" w:color="auto"/>
            </w:tcBorders>
            <w:shd w:val="clear" w:color="000000" w:fill="A9D08E"/>
            <w:noWrap/>
            <w:vAlign w:val="bottom"/>
            <w:hideMark/>
          </w:tcPr>
          <w:p w14:paraId="2AFD8E6F" w14:textId="05934CFF" w:rsidR="00067C6D" w:rsidRPr="00F86424" w:rsidDel="002739DA" w:rsidRDefault="00067C6D" w:rsidP="003228B4">
            <w:pPr>
              <w:numPr>
                <w:ilvl w:val="0"/>
                <w:numId w:val="47"/>
              </w:numPr>
              <w:spacing w:after="0" w:line="240" w:lineRule="auto"/>
              <w:jc w:val="center"/>
              <w:rPr>
                <w:del w:id="3290" w:author="anna.resch88@gmail.com" w:date="2022-01-03T16:08:00Z"/>
                <w:rFonts w:asciiTheme="majorHAnsi" w:eastAsia="Times New Roman" w:hAnsiTheme="majorHAnsi" w:cstheme="majorHAnsi"/>
                <w:color w:val="000000"/>
                <w:lang w:val="en-US" w:eastAsia="de-DE"/>
                <w:rPrChange w:id="3291" w:author="anna.resch88@gmail.com" w:date="2022-01-04T09:34:00Z">
                  <w:rPr>
                    <w:del w:id="3292" w:author="anna.resch88@gmail.com" w:date="2022-01-03T16:08:00Z"/>
                    <w:rFonts w:asciiTheme="majorHAnsi" w:eastAsia="Times New Roman" w:hAnsiTheme="majorHAnsi" w:cstheme="majorHAnsi"/>
                    <w:color w:val="000000"/>
                    <w:lang w:eastAsia="de-DE"/>
                  </w:rPr>
                </w:rPrChange>
              </w:rPr>
            </w:pPr>
            <w:del w:id="3293" w:author="anna.resch88@gmail.com" w:date="2022-01-03T16:08:00Z">
              <w:r w:rsidRPr="00F86424" w:rsidDel="002739DA">
                <w:rPr>
                  <w:rFonts w:asciiTheme="majorHAnsi" w:eastAsia="Times New Roman" w:hAnsiTheme="majorHAnsi" w:cstheme="majorHAnsi"/>
                  <w:color w:val="000000"/>
                  <w:lang w:val="en-US" w:eastAsia="de-DE"/>
                  <w:rPrChange w:id="3294" w:author="anna.resch88@gmail.com" w:date="2022-01-04T09:34:00Z">
                    <w:rPr>
                      <w:rFonts w:asciiTheme="majorHAnsi" w:eastAsia="Times New Roman" w:hAnsiTheme="majorHAnsi" w:cstheme="majorHAnsi"/>
                      <w:color w:val="000000"/>
                      <w:lang w:eastAsia="de-DE"/>
                    </w:rPr>
                  </w:rPrChange>
                </w:rPr>
                <w:delText>82.95</w:delText>
              </w:r>
              <w:bookmarkStart w:id="3295" w:name="_Toc92186824"/>
              <w:bookmarkStart w:id="3296" w:name="_Toc92187516"/>
              <w:bookmarkStart w:id="3297" w:name="_Toc92188208"/>
              <w:bookmarkStart w:id="3298" w:name="_Toc92188898"/>
              <w:bookmarkStart w:id="3299" w:name="_Toc92189553"/>
              <w:bookmarkStart w:id="3300" w:name="_Toc92190209"/>
              <w:bookmarkStart w:id="3301" w:name="_Toc92190865"/>
              <w:bookmarkEnd w:id="3295"/>
              <w:bookmarkEnd w:id="3296"/>
              <w:bookmarkEnd w:id="3297"/>
              <w:bookmarkEnd w:id="3298"/>
              <w:bookmarkEnd w:id="3299"/>
              <w:bookmarkEnd w:id="3300"/>
              <w:bookmarkEnd w:id="3301"/>
            </w:del>
          </w:p>
        </w:tc>
        <w:tc>
          <w:tcPr>
            <w:tcW w:w="898" w:type="dxa"/>
            <w:tcBorders>
              <w:top w:val="nil"/>
              <w:left w:val="nil"/>
              <w:bottom w:val="nil"/>
              <w:right w:val="single" w:sz="4" w:space="0" w:color="auto"/>
            </w:tcBorders>
            <w:shd w:val="clear" w:color="000000" w:fill="A9D08E"/>
            <w:noWrap/>
            <w:vAlign w:val="bottom"/>
            <w:hideMark/>
          </w:tcPr>
          <w:p w14:paraId="5C4E1456" w14:textId="5DD871AB" w:rsidR="00067C6D" w:rsidRPr="00F86424" w:rsidDel="002739DA" w:rsidRDefault="00067C6D" w:rsidP="003228B4">
            <w:pPr>
              <w:numPr>
                <w:ilvl w:val="0"/>
                <w:numId w:val="47"/>
              </w:numPr>
              <w:spacing w:after="0" w:line="240" w:lineRule="auto"/>
              <w:jc w:val="center"/>
              <w:rPr>
                <w:del w:id="3302" w:author="anna.resch88@gmail.com" w:date="2022-01-03T16:08:00Z"/>
                <w:rFonts w:asciiTheme="majorHAnsi" w:eastAsia="Times New Roman" w:hAnsiTheme="majorHAnsi" w:cstheme="majorHAnsi"/>
                <w:color w:val="000000"/>
                <w:lang w:val="en-US" w:eastAsia="de-DE"/>
                <w:rPrChange w:id="3303" w:author="anna.resch88@gmail.com" w:date="2022-01-04T09:34:00Z">
                  <w:rPr>
                    <w:del w:id="3304" w:author="anna.resch88@gmail.com" w:date="2022-01-03T16:08:00Z"/>
                    <w:rFonts w:asciiTheme="majorHAnsi" w:eastAsia="Times New Roman" w:hAnsiTheme="majorHAnsi" w:cstheme="majorHAnsi"/>
                    <w:color w:val="000000"/>
                    <w:lang w:eastAsia="de-DE"/>
                  </w:rPr>
                </w:rPrChange>
              </w:rPr>
            </w:pPr>
            <w:del w:id="3305" w:author="anna.resch88@gmail.com" w:date="2022-01-03T16:08:00Z">
              <w:r w:rsidRPr="00F86424" w:rsidDel="002739DA">
                <w:rPr>
                  <w:rFonts w:asciiTheme="majorHAnsi" w:eastAsia="Times New Roman" w:hAnsiTheme="majorHAnsi" w:cstheme="majorHAnsi"/>
                  <w:color w:val="000000"/>
                  <w:lang w:val="en-US" w:eastAsia="de-DE"/>
                  <w:rPrChange w:id="3306" w:author="anna.resch88@gmail.com" w:date="2022-01-04T09:34:00Z">
                    <w:rPr>
                      <w:rFonts w:asciiTheme="majorHAnsi" w:eastAsia="Times New Roman" w:hAnsiTheme="majorHAnsi" w:cstheme="majorHAnsi"/>
                      <w:color w:val="000000"/>
                      <w:lang w:eastAsia="de-DE"/>
                    </w:rPr>
                  </w:rPrChange>
                </w:rPr>
                <w:delText>10.66</w:delText>
              </w:r>
              <w:bookmarkStart w:id="3307" w:name="_Toc92186825"/>
              <w:bookmarkStart w:id="3308" w:name="_Toc92187517"/>
              <w:bookmarkStart w:id="3309" w:name="_Toc92188209"/>
              <w:bookmarkStart w:id="3310" w:name="_Toc92188899"/>
              <w:bookmarkStart w:id="3311" w:name="_Toc92189554"/>
              <w:bookmarkStart w:id="3312" w:name="_Toc92190210"/>
              <w:bookmarkStart w:id="3313" w:name="_Toc92190866"/>
              <w:bookmarkEnd w:id="3307"/>
              <w:bookmarkEnd w:id="3308"/>
              <w:bookmarkEnd w:id="3309"/>
              <w:bookmarkEnd w:id="3310"/>
              <w:bookmarkEnd w:id="3311"/>
              <w:bookmarkEnd w:id="3312"/>
              <w:bookmarkEnd w:id="3313"/>
            </w:del>
          </w:p>
        </w:tc>
        <w:bookmarkStart w:id="3314" w:name="_Toc92186826"/>
        <w:bookmarkStart w:id="3315" w:name="_Toc92187518"/>
        <w:bookmarkStart w:id="3316" w:name="_Toc92188210"/>
        <w:bookmarkStart w:id="3317" w:name="_Toc92188900"/>
        <w:bookmarkStart w:id="3318" w:name="_Toc92189555"/>
        <w:bookmarkStart w:id="3319" w:name="_Toc92190211"/>
        <w:bookmarkStart w:id="3320" w:name="_Toc92190867"/>
        <w:bookmarkEnd w:id="3314"/>
        <w:bookmarkEnd w:id="3315"/>
        <w:bookmarkEnd w:id="3316"/>
        <w:bookmarkEnd w:id="3317"/>
        <w:bookmarkEnd w:id="3318"/>
        <w:bookmarkEnd w:id="3319"/>
        <w:bookmarkEnd w:id="3320"/>
      </w:tr>
      <w:tr w:rsidR="00067C6D" w:rsidRPr="009E3BE9" w:rsidDel="002739DA" w14:paraId="6A4541E3" w14:textId="40A7BF69" w:rsidTr="00D830B0">
        <w:trPr>
          <w:trHeight w:val="300"/>
          <w:del w:id="3321"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4FD9D0AE" w14:textId="682F1EC6" w:rsidR="00067C6D" w:rsidRPr="00F86424" w:rsidDel="002739DA" w:rsidRDefault="00067C6D" w:rsidP="003228B4">
            <w:pPr>
              <w:numPr>
                <w:ilvl w:val="0"/>
                <w:numId w:val="47"/>
              </w:numPr>
              <w:spacing w:after="0" w:line="240" w:lineRule="auto"/>
              <w:jc w:val="both"/>
              <w:rPr>
                <w:del w:id="3322" w:author="anna.resch88@gmail.com" w:date="2022-01-03T16:08:00Z"/>
                <w:rFonts w:asciiTheme="majorHAnsi" w:eastAsia="Times New Roman" w:hAnsiTheme="majorHAnsi" w:cstheme="majorHAnsi"/>
                <w:color w:val="000000"/>
                <w:lang w:val="en-US" w:eastAsia="de-DE"/>
                <w:rPrChange w:id="3323" w:author="anna.resch88@gmail.com" w:date="2022-01-04T09:34:00Z">
                  <w:rPr>
                    <w:del w:id="3324" w:author="anna.resch88@gmail.com" w:date="2022-01-03T16:08:00Z"/>
                    <w:rFonts w:asciiTheme="majorHAnsi" w:eastAsia="Times New Roman" w:hAnsiTheme="majorHAnsi" w:cstheme="majorHAnsi"/>
                    <w:color w:val="000000"/>
                    <w:lang w:eastAsia="de-DE"/>
                  </w:rPr>
                </w:rPrChange>
              </w:rPr>
            </w:pPr>
            <w:del w:id="3325" w:author="anna.resch88@gmail.com" w:date="2022-01-03T16:08:00Z">
              <w:r w:rsidRPr="00F86424" w:rsidDel="002739DA">
                <w:rPr>
                  <w:rFonts w:asciiTheme="majorHAnsi" w:eastAsia="Times New Roman" w:hAnsiTheme="majorHAnsi" w:cstheme="majorHAnsi"/>
                  <w:color w:val="000000"/>
                  <w:lang w:val="en-US" w:eastAsia="de-DE"/>
                  <w:rPrChange w:id="3326" w:author="anna.resch88@gmail.com" w:date="2022-01-04T09:34:00Z">
                    <w:rPr>
                      <w:rFonts w:asciiTheme="majorHAnsi" w:eastAsia="Times New Roman" w:hAnsiTheme="majorHAnsi" w:cstheme="majorHAnsi"/>
                      <w:color w:val="000000"/>
                      <w:lang w:eastAsia="de-DE"/>
                    </w:rPr>
                  </w:rPrChange>
                </w:rPr>
                <w:delText>ULD-V40-ULD, sample 3</w:delText>
              </w:r>
              <w:bookmarkStart w:id="3327" w:name="_Toc92186827"/>
              <w:bookmarkStart w:id="3328" w:name="_Toc92187519"/>
              <w:bookmarkStart w:id="3329" w:name="_Toc92188211"/>
              <w:bookmarkStart w:id="3330" w:name="_Toc92188901"/>
              <w:bookmarkStart w:id="3331" w:name="_Toc92189556"/>
              <w:bookmarkStart w:id="3332" w:name="_Toc92190212"/>
              <w:bookmarkStart w:id="3333" w:name="_Toc92190868"/>
              <w:bookmarkEnd w:id="3327"/>
              <w:bookmarkEnd w:id="3328"/>
              <w:bookmarkEnd w:id="3329"/>
              <w:bookmarkEnd w:id="3330"/>
              <w:bookmarkEnd w:id="3331"/>
              <w:bookmarkEnd w:id="3332"/>
              <w:bookmarkEnd w:id="3333"/>
            </w:del>
          </w:p>
        </w:tc>
        <w:tc>
          <w:tcPr>
            <w:tcW w:w="859" w:type="dxa"/>
            <w:tcBorders>
              <w:top w:val="nil"/>
              <w:left w:val="nil"/>
              <w:bottom w:val="single" w:sz="8" w:space="0" w:color="auto"/>
              <w:right w:val="single" w:sz="4" w:space="0" w:color="000000"/>
            </w:tcBorders>
            <w:shd w:val="clear" w:color="000000" w:fill="A9D08E"/>
            <w:noWrap/>
            <w:vAlign w:val="bottom"/>
            <w:hideMark/>
          </w:tcPr>
          <w:p w14:paraId="72277C4C" w14:textId="4428830D" w:rsidR="00067C6D" w:rsidRPr="00F86424" w:rsidDel="002739DA" w:rsidRDefault="00067C6D" w:rsidP="003228B4">
            <w:pPr>
              <w:numPr>
                <w:ilvl w:val="0"/>
                <w:numId w:val="47"/>
              </w:numPr>
              <w:spacing w:after="0" w:line="240" w:lineRule="auto"/>
              <w:jc w:val="center"/>
              <w:rPr>
                <w:del w:id="3334" w:author="anna.resch88@gmail.com" w:date="2022-01-03T16:08:00Z"/>
                <w:rFonts w:asciiTheme="majorHAnsi" w:eastAsia="Times New Roman" w:hAnsiTheme="majorHAnsi" w:cstheme="majorHAnsi"/>
                <w:color w:val="000000"/>
                <w:lang w:val="en-US" w:eastAsia="de-DE"/>
                <w:rPrChange w:id="3335" w:author="anna.resch88@gmail.com" w:date="2022-01-04T09:34:00Z">
                  <w:rPr>
                    <w:del w:id="3336" w:author="anna.resch88@gmail.com" w:date="2022-01-03T16:08:00Z"/>
                    <w:rFonts w:asciiTheme="majorHAnsi" w:eastAsia="Times New Roman" w:hAnsiTheme="majorHAnsi" w:cstheme="majorHAnsi"/>
                    <w:color w:val="000000"/>
                    <w:lang w:eastAsia="de-DE"/>
                  </w:rPr>
                </w:rPrChange>
              </w:rPr>
            </w:pPr>
            <w:del w:id="3337" w:author="anna.resch88@gmail.com" w:date="2022-01-03T16:08:00Z">
              <w:r w:rsidRPr="00F86424" w:rsidDel="002739DA">
                <w:rPr>
                  <w:rFonts w:asciiTheme="majorHAnsi" w:eastAsia="Times New Roman" w:hAnsiTheme="majorHAnsi" w:cstheme="majorHAnsi"/>
                  <w:color w:val="000000"/>
                  <w:lang w:val="en-US" w:eastAsia="de-DE"/>
                  <w:rPrChange w:id="3338" w:author="anna.resch88@gmail.com" w:date="2022-01-04T09:34:00Z">
                    <w:rPr>
                      <w:rFonts w:asciiTheme="majorHAnsi" w:eastAsia="Times New Roman" w:hAnsiTheme="majorHAnsi" w:cstheme="majorHAnsi"/>
                      <w:color w:val="000000"/>
                      <w:lang w:eastAsia="de-DE"/>
                    </w:rPr>
                  </w:rPrChange>
                </w:rPr>
                <w:delText>20%</w:delText>
              </w:r>
              <w:bookmarkStart w:id="3339" w:name="_Toc92186828"/>
              <w:bookmarkStart w:id="3340" w:name="_Toc92187520"/>
              <w:bookmarkStart w:id="3341" w:name="_Toc92188212"/>
              <w:bookmarkStart w:id="3342" w:name="_Toc92188902"/>
              <w:bookmarkStart w:id="3343" w:name="_Toc92189557"/>
              <w:bookmarkStart w:id="3344" w:name="_Toc92190213"/>
              <w:bookmarkStart w:id="3345" w:name="_Toc92190869"/>
              <w:bookmarkEnd w:id="3339"/>
              <w:bookmarkEnd w:id="3340"/>
              <w:bookmarkEnd w:id="3341"/>
              <w:bookmarkEnd w:id="3342"/>
              <w:bookmarkEnd w:id="3343"/>
              <w:bookmarkEnd w:id="3344"/>
              <w:bookmarkEnd w:id="3345"/>
            </w:del>
          </w:p>
        </w:tc>
        <w:tc>
          <w:tcPr>
            <w:tcW w:w="937" w:type="dxa"/>
            <w:tcBorders>
              <w:top w:val="nil"/>
              <w:left w:val="nil"/>
              <w:bottom w:val="single" w:sz="8" w:space="0" w:color="auto"/>
              <w:right w:val="single" w:sz="4" w:space="0" w:color="auto"/>
            </w:tcBorders>
            <w:shd w:val="clear" w:color="000000" w:fill="A9D08E"/>
            <w:noWrap/>
            <w:vAlign w:val="bottom"/>
            <w:hideMark/>
          </w:tcPr>
          <w:p w14:paraId="6FD86EAF" w14:textId="4D27C7C6" w:rsidR="00067C6D" w:rsidRPr="00F86424" w:rsidDel="002739DA" w:rsidRDefault="00067C6D" w:rsidP="003228B4">
            <w:pPr>
              <w:numPr>
                <w:ilvl w:val="0"/>
                <w:numId w:val="47"/>
              </w:numPr>
              <w:spacing w:after="0" w:line="240" w:lineRule="auto"/>
              <w:jc w:val="center"/>
              <w:rPr>
                <w:del w:id="3346" w:author="anna.resch88@gmail.com" w:date="2022-01-03T16:08:00Z"/>
                <w:rFonts w:asciiTheme="majorHAnsi" w:eastAsia="Times New Roman" w:hAnsiTheme="majorHAnsi" w:cstheme="majorHAnsi"/>
                <w:color w:val="000000"/>
                <w:lang w:val="en-US" w:eastAsia="de-DE"/>
                <w:rPrChange w:id="3347" w:author="anna.resch88@gmail.com" w:date="2022-01-04T09:34:00Z">
                  <w:rPr>
                    <w:del w:id="3348" w:author="anna.resch88@gmail.com" w:date="2022-01-03T16:08:00Z"/>
                    <w:rFonts w:asciiTheme="majorHAnsi" w:eastAsia="Times New Roman" w:hAnsiTheme="majorHAnsi" w:cstheme="majorHAnsi"/>
                    <w:color w:val="000000"/>
                    <w:lang w:eastAsia="de-DE"/>
                  </w:rPr>
                </w:rPrChange>
              </w:rPr>
            </w:pPr>
            <w:del w:id="3349" w:author="anna.resch88@gmail.com" w:date="2022-01-03T16:08:00Z">
              <w:r w:rsidRPr="00F86424" w:rsidDel="002739DA">
                <w:rPr>
                  <w:rFonts w:asciiTheme="majorHAnsi" w:eastAsia="Times New Roman" w:hAnsiTheme="majorHAnsi" w:cstheme="majorHAnsi"/>
                  <w:color w:val="000000"/>
                  <w:lang w:val="en-US" w:eastAsia="de-DE"/>
                  <w:rPrChange w:id="3350" w:author="anna.resch88@gmail.com" w:date="2022-01-04T09:34:00Z">
                    <w:rPr>
                      <w:rFonts w:asciiTheme="majorHAnsi" w:eastAsia="Times New Roman" w:hAnsiTheme="majorHAnsi" w:cstheme="majorHAnsi"/>
                      <w:color w:val="000000"/>
                      <w:lang w:eastAsia="de-DE"/>
                    </w:rPr>
                  </w:rPrChange>
                </w:rPr>
                <w:delText>water</w:delText>
              </w:r>
              <w:bookmarkStart w:id="3351" w:name="_Toc92186829"/>
              <w:bookmarkStart w:id="3352" w:name="_Toc92187521"/>
              <w:bookmarkStart w:id="3353" w:name="_Toc92188213"/>
              <w:bookmarkStart w:id="3354" w:name="_Toc92188903"/>
              <w:bookmarkStart w:id="3355" w:name="_Toc92189558"/>
              <w:bookmarkStart w:id="3356" w:name="_Toc92190214"/>
              <w:bookmarkStart w:id="3357" w:name="_Toc92190870"/>
              <w:bookmarkEnd w:id="3351"/>
              <w:bookmarkEnd w:id="3352"/>
              <w:bookmarkEnd w:id="3353"/>
              <w:bookmarkEnd w:id="3354"/>
              <w:bookmarkEnd w:id="3355"/>
              <w:bookmarkEnd w:id="3356"/>
              <w:bookmarkEnd w:id="3357"/>
            </w:del>
          </w:p>
        </w:tc>
        <w:tc>
          <w:tcPr>
            <w:tcW w:w="952" w:type="dxa"/>
            <w:tcBorders>
              <w:top w:val="nil"/>
              <w:left w:val="nil"/>
              <w:bottom w:val="single" w:sz="8" w:space="0" w:color="auto"/>
              <w:right w:val="single" w:sz="4" w:space="0" w:color="auto"/>
            </w:tcBorders>
            <w:shd w:val="clear" w:color="000000" w:fill="A9D08E"/>
            <w:noWrap/>
            <w:vAlign w:val="bottom"/>
            <w:hideMark/>
          </w:tcPr>
          <w:p w14:paraId="5D1B322C" w14:textId="36A30EAB" w:rsidR="00067C6D" w:rsidRPr="00F86424" w:rsidDel="002739DA" w:rsidRDefault="00067C6D" w:rsidP="003228B4">
            <w:pPr>
              <w:numPr>
                <w:ilvl w:val="0"/>
                <w:numId w:val="47"/>
              </w:numPr>
              <w:spacing w:after="0" w:line="240" w:lineRule="auto"/>
              <w:jc w:val="center"/>
              <w:rPr>
                <w:del w:id="3358" w:author="anna.resch88@gmail.com" w:date="2022-01-03T16:08:00Z"/>
                <w:rFonts w:asciiTheme="majorHAnsi" w:eastAsia="Times New Roman" w:hAnsiTheme="majorHAnsi" w:cstheme="majorHAnsi"/>
                <w:color w:val="000000"/>
                <w:lang w:val="en-US" w:eastAsia="de-DE"/>
                <w:rPrChange w:id="3359" w:author="anna.resch88@gmail.com" w:date="2022-01-04T09:34:00Z">
                  <w:rPr>
                    <w:del w:id="3360" w:author="anna.resch88@gmail.com" w:date="2022-01-03T16:08:00Z"/>
                    <w:rFonts w:asciiTheme="majorHAnsi" w:eastAsia="Times New Roman" w:hAnsiTheme="majorHAnsi" w:cstheme="majorHAnsi"/>
                    <w:color w:val="000000"/>
                    <w:lang w:eastAsia="de-DE"/>
                  </w:rPr>
                </w:rPrChange>
              </w:rPr>
            </w:pPr>
            <w:del w:id="3361" w:author="anna.resch88@gmail.com" w:date="2022-01-03T16:08:00Z">
              <w:r w:rsidRPr="00F86424" w:rsidDel="002739DA">
                <w:rPr>
                  <w:rFonts w:asciiTheme="majorHAnsi" w:eastAsia="Times New Roman" w:hAnsiTheme="majorHAnsi" w:cstheme="majorHAnsi"/>
                  <w:color w:val="000000"/>
                  <w:lang w:val="en-US" w:eastAsia="de-DE"/>
                  <w:rPrChange w:id="3362" w:author="anna.resch88@gmail.com" w:date="2022-01-04T09:34:00Z">
                    <w:rPr>
                      <w:rFonts w:asciiTheme="majorHAnsi" w:eastAsia="Times New Roman" w:hAnsiTheme="majorHAnsi" w:cstheme="majorHAnsi"/>
                      <w:color w:val="000000"/>
                      <w:lang w:eastAsia="de-DE"/>
                    </w:rPr>
                  </w:rPrChange>
                </w:rPr>
                <w:delText>RF</w:delText>
              </w:r>
              <w:bookmarkStart w:id="3363" w:name="_Toc92186830"/>
              <w:bookmarkStart w:id="3364" w:name="_Toc92187522"/>
              <w:bookmarkStart w:id="3365" w:name="_Toc92188214"/>
              <w:bookmarkStart w:id="3366" w:name="_Toc92188904"/>
              <w:bookmarkStart w:id="3367" w:name="_Toc92189559"/>
              <w:bookmarkStart w:id="3368" w:name="_Toc92190215"/>
              <w:bookmarkStart w:id="3369" w:name="_Toc92190871"/>
              <w:bookmarkEnd w:id="3363"/>
              <w:bookmarkEnd w:id="3364"/>
              <w:bookmarkEnd w:id="3365"/>
              <w:bookmarkEnd w:id="3366"/>
              <w:bookmarkEnd w:id="3367"/>
              <w:bookmarkEnd w:id="3368"/>
              <w:bookmarkEnd w:id="3369"/>
            </w:del>
          </w:p>
        </w:tc>
        <w:tc>
          <w:tcPr>
            <w:tcW w:w="1081" w:type="dxa"/>
            <w:tcBorders>
              <w:top w:val="nil"/>
              <w:left w:val="nil"/>
              <w:bottom w:val="single" w:sz="4" w:space="0" w:color="000000"/>
              <w:right w:val="single" w:sz="4" w:space="0" w:color="000000"/>
            </w:tcBorders>
            <w:shd w:val="clear" w:color="000000" w:fill="A9D08E"/>
            <w:noWrap/>
            <w:vAlign w:val="bottom"/>
            <w:hideMark/>
          </w:tcPr>
          <w:p w14:paraId="7760B2E6" w14:textId="6510BDF9" w:rsidR="00067C6D" w:rsidRPr="00F86424" w:rsidDel="002739DA" w:rsidRDefault="00067C6D" w:rsidP="003228B4">
            <w:pPr>
              <w:numPr>
                <w:ilvl w:val="0"/>
                <w:numId w:val="47"/>
              </w:numPr>
              <w:spacing w:after="0" w:line="240" w:lineRule="auto"/>
              <w:jc w:val="center"/>
              <w:rPr>
                <w:del w:id="3370" w:author="anna.resch88@gmail.com" w:date="2022-01-03T16:08:00Z"/>
                <w:rFonts w:asciiTheme="majorHAnsi" w:eastAsia="Times New Roman" w:hAnsiTheme="majorHAnsi" w:cstheme="majorHAnsi"/>
                <w:color w:val="000000"/>
                <w:lang w:val="en-US" w:eastAsia="de-DE"/>
                <w:rPrChange w:id="3371" w:author="anna.resch88@gmail.com" w:date="2022-01-04T09:34:00Z">
                  <w:rPr>
                    <w:del w:id="3372" w:author="anna.resch88@gmail.com" w:date="2022-01-03T16:08:00Z"/>
                    <w:rFonts w:asciiTheme="majorHAnsi" w:eastAsia="Times New Roman" w:hAnsiTheme="majorHAnsi" w:cstheme="majorHAnsi"/>
                    <w:color w:val="000000"/>
                    <w:lang w:eastAsia="de-DE"/>
                  </w:rPr>
                </w:rPrChange>
              </w:rPr>
            </w:pPr>
            <w:del w:id="3373" w:author="anna.resch88@gmail.com" w:date="2022-01-03T16:08:00Z">
              <w:r w:rsidRPr="00F86424" w:rsidDel="002739DA">
                <w:rPr>
                  <w:rFonts w:asciiTheme="majorHAnsi" w:eastAsia="Times New Roman" w:hAnsiTheme="majorHAnsi" w:cstheme="majorHAnsi"/>
                  <w:color w:val="000000"/>
                  <w:lang w:val="en-US" w:eastAsia="de-DE"/>
                  <w:rPrChange w:id="3374" w:author="anna.resch88@gmail.com" w:date="2022-01-04T09:34:00Z">
                    <w:rPr>
                      <w:rFonts w:asciiTheme="majorHAnsi" w:eastAsia="Times New Roman" w:hAnsiTheme="majorHAnsi" w:cstheme="majorHAnsi"/>
                      <w:color w:val="000000"/>
                      <w:lang w:eastAsia="de-DE"/>
                    </w:rPr>
                  </w:rPrChange>
                </w:rPr>
                <w:delText>50.7</w:delText>
              </w:r>
              <w:bookmarkStart w:id="3375" w:name="_Toc92186831"/>
              <w:bookmarkStart w:id="3376" w:name="_Toc92187523"/>
              <w:bookmarkStart w:id="3377" w:name="_Toc92188215"/>
              <w:bookmarkStart w:id="3378" w:name="_Toc92188905"/>
              <w:bookmarkStart w:id="3379" w:name="_Toc92189560"/>
              <w:bookmarkStart w:id="3380" w:name="_Toc92190216"/>
              <w:bookmarkStart w:id="3381" w:name="_Toc92190872"/>
              <w:bookmarkEnd w:id="3375"/>
              <w:bookmarkEnd w:id="3376"/>
              <w:bookmarkEnd w:id="3377"/>
              <w:bookmarkEnd w:id="3378"/>
              <w:bookmarkEnd w:id="3379"/>
              <w:bookmarkEnd w:id="3380"/>
              <w:bookmarkEnd w:id="3381"/>
            </w:del>
          </w:p>
        </w:tc>
        <w:tc>
          <w:tcPr>
            <w:tcW w:w="1349" w:type="dxa"/>
            <w:tcBorders>
              <w:top w:val="nil"/>
              <w:left w:val="nil"/>
              <w:bottom w:val="single" w:sz="8" w:space="0" w:color="auto"/>
              <w:right w:val="single" w:sz="4" w:space="0" w:color="000000"/>
            </w:tcBorders>
            <w:shd w:val="clear" w:color="000000" w:fill="A9D08E"/>
            <w:noWrap/>
            <w:vAlign w:val="bottom"/>
            <w:hideMark/>
          </w:tcPr>
          <w:p w14:paraId="53BC177E" w14:textId="28548F9C" w:rsidR="00067C6D" w:rsidRPr="00F86424" w:rsidDel="002739DA" w:rsidRDefault="00067C6D" w:rsidP="003228B4">
            <w:pPr>
              <w:numPr>
                <w:ilvl w:val="0"/>
                <w:numId w:val="47"/>
              </w:numPr>
              <w:spacing w:after="0" w:line="240" w:lineRule="auto"/>
              <w:jc w:val="center"/>
              <w:rPr>
                <w:del w:id="3382" w:author="anna.resch88@gmail.com" w:date="2022-01-03T16:08:00Z"/>
                <w:rFonts w:asciiTheme="majorHAnsi" w:eastAsia="Times New Roman" w:hAnsiTheme="majorHAnsi" w:cstheme="majorHAnsi"/>
                <w:color w:val="000000"/>
                <w:lang w:val="en-US" w:eastAsia="de-DE"/>
                <w:rPrChange w:id="3383" w:author="anna.resch88@gmail.com" w:date="2022-01-04T09:34:00Z">
                  <w:rPr>
                    <w:del w:id="3384" w:author="anna.resch88@gmail.com" w:date="2022-01-03T16:08:00Z"/>
                    <w:rFonts w:asciiTheme="majorHAnsi" w:eastAsia="Times New Roman" w:hAnsiTheme="majorHAnsi" w:cstheme="majorHAnsi"/>
                    <w:color w:val="000000"/>
                    <w:lang w:eastAsia="de-DE"/>
                  </w:rPr>
                </w:rPrChange>
              </w:rPr>
            </w:pPr>
            <w:del w:id="3385" w:author="anna.resch88@gmail.com" w:date="2022-01-03T16:08:00Z">
              <w:r w:rsidRPr="00F86424" w:rsidDel="002739DA">
                <w:rPr>
                  <w:rFonts w:asciiTheme="majorHAnsi" w:eastAsia="Times New Roman" w:hAnsiTheme="majorHAnsi" w:cstheme="majorHAnsi"/>
                  <w:color w:val="000000"/>
                  <w:lang w:val="en-US" w:eastAsia="de-DE"/>
                  <w:rPrChange w:id="3386" w:author="anna.resch88@gmail.com" w:date="2022-01-04T09:34:00Z">
                    <w:rPr>
                      <w:rFonts w:asciiTheme="majorHAnsi" w:eastAsia="Times New Roman" w:hAnsiTheme="majorHAnsi" w:cstheme="majorHAnsi"/>
                      <w:color w:val="000000"/>
                      <w:lang w:eastAsia="de-DE"/>
                    </w:rPr>
                  </w:rPrChange>
                </w:rPr>
                <w:delText>15</w:delText>
              </w:r>
              <w:bookmarkStart w:id="3387" w:name="_Toc92186832"/>
              <w:bookmarkStart w:id="3388" w:name="_Toc92187524"/>
              <w:bookmarkStart w:id="3389" w:name="_Toc92188216"/>
              <w:bookmarkStart w:id="3390" w:name="_Toc92188906"/>
              <w:bookmarkStart w:id="3391" w:name="_Toc92189561"/>
              <w:bookmarkStart w:id="3392" w:name="_Toc92190217"/>
              <w:bookmarkStart w:id="3393" w:name="_Toc92190873"/>
              <w:bookmarkEnd w:id="3387"/>
              <w:bookmarkEnd w:id="3388"/>
              <w:bookmarkEnd w:id="3389"/>
              <w:bookmarkEnd w:id="3390"/>
              <w:bookmarkEnd w:id="3391"/>
              <w:bookmarkEnd w:id="3392"/>
              <w:bookmarkEnd w:id="3393"/>
            </w:del>
          </w:p>
        </w:tc>
        <w:tc>
          <w:tcPr>
            <w:tcW w:w="892" w:type="dxa"/>
            <w:tcBorders>
              <w:top w:val="nil"/>
              <w:left w:val="nil"/>
              <w:bottom w:val="single" w:sz="8" w:space="0" w:color="auto"/>
              <w:right w:val="single" w:sz="4" w:space="0" w:color="000000"/>
            </w:tcBorders>
            <w:shd w:val="clear" w:color="000000" w:fill="A9D08E"/>
            <w:noWrap/>
            <w:vAlign w:val="bottom"/>
            <w:hideMark/>
          </w:tcPr>
          <w:p w14:paraId="71DE1303" w14:textId="1DC36FF5" w:rsidR="00067C6D" w:rsidRPr="00F86424" w:rsidDel="002739DA" w:rsidRDefault="00067C6D" w:rsidP="003228B4">
            <w:pPr>
              <w:numPr>
                <w:ilvl w:val="0"/>
                <w:numId w:val="47"/>
              </w:numPr>
              <w:spacing w:after="0" w:line="240" w:lineRule="auto"/>
              <w:jc w:val="center"/>
              <w:rPr>
                <w:del w:id="3394" w:author="anna.resch88@gmail.com" w:date="2022-01-03T16:08:00Z"/>
                <w:rFonts w:asciiTheme="majorHAnsi" w:eastAsia="Times New Roman" w:hAnsiTheme="majorHAnsi" w:cstheme="majorHAnsi"/>
                <w:color w:val="000000"/>
                <w:lang w:val="en-US" w:eastAsia="de-DE"/>
                <w:rPrChange w:id="3395" w:author="anna.resch88@gmail.com" w:date="2022-01-04T09:34:00Z">
                  <w:rPr>
                    <w:del w:id="3396" w:author="anna.resch88@gmail.com" w:date="2022-01-03T16:08:00Z"/>
                    <w:rFonts w:asciiTheme="majorHAnsi" w:eastAsia="Times New Roman" w:hAnsiTheme="majorHAnsi" w:cstheme="majorHAnsi"/>
                    <w:color w:val="000000"/>
                    <w:lang w:eastAsia="de-DE"/>
                  </w:rPr>
                </w:rPrChange>
              </w:rPr>
            </w:pPr>
            <w:del w:id="3397" w:author="anna.resch88@gmail.com" w:date="2022-01-03T16:08:00Z">
              <w:r w:rsidRPr="00F86424" w:rsidDel="002739DA">
                <w:rPr>
                  <w:rFonts w:asciiTheme="majorHAnsi" w:eastAsia="Times New Roman" w:hAnsiTheme="majorHAnsi" w:cstheme="majorHAnsi"/>
                  <w:color w:val="000000"/>
                  <w:lang w:val="en-US" w:eastAsia="de-DE"/>
                  <w:rPrChange w:id="3398" w:author="anna.resch88@gmail.com" w:date="2022-01-04T09:34:00Z">
                    <w:rPr>
                      <w:rFonts w:asciiTheme="majorHAnsi" w:eastAsia="Times New Roman" w:hAnsiTheme="majorHAnsi" w:cstheme="majorHAnsi"/>
                      <w:color w:val="000000"/>
                      <w:lang w:eastAsia="de-DE"/>
                    </w:rPr>
                  </w:rPrChange>
                </w:rPr>
                <w:delText>91.61</w:delText>
              </w:r>
              <w:bookmarkStart w:id="3399" w:name="_Toc92186833"/>
              <w:bookmarkStart w:id="3400" w:name="_Toc92187525"/>
              <w:bookmarkStart w:id="3401" w:name="_Toc92188217"/>
              <w:bookmarkStart w:id="3402" w:name="_Toc92188907"/>
              <w:bookmarkStart w:id="3403" w:name="_Toc92189562"/>
              <w:bookmarkStart w:id="3404" w:name="_Toc92190218"/>
              <w:bookmarkStart w:id="3405" w:name="_Toc92190874"/>
              <w:bookmarkEnd w:id="3399"/>
              <w:bookmarkEnd w:id="3400"/>
              <w:bookmarkEnd w:id="3401"/>
              <w:bookmarkEnd w:id="3402"/>
              <w:bookmarkEnd w:id="3403"/>
              <w:bookmarkEnd w:id="3404"/>
              <w:bookmarkEnd w:id="3405"/>
            </w:del>
          </w:p>
        </w:tc>
        <w:tc>
          <w:tcPr>
            <w:tcW w:w="743" w:type="dxa"/>
            <w:tcBorders>
              <w:top w:val="nil"/>
              <w:left w:val="nil"/>
              <w:bottom w:val="single" w:sz="8" w:space="0" w:color="auto"/>
              <w:right w:val="nil"/>
            </w:tcBorders>
            <w:shd w:val="clear" w:color="000000" w:fill="A9D08E"/>
            <w:noWrap/>
            <w:vAlign w:val="bottom"/>
            <w:hideMark/>
          </w:tcPr>
          <w:p w14:paraId="6F8C5CE9" w14:textId="4DDCFF32" w:rsidR="00067C6D" w:rsidRPr="00F86424" w:rsidDel="002739DA" w:rsidRDefault="00067C6D" w:rsidP="003228B4">
            <w:pPr>
              <w:numPr>
                <w:ilvl w:val="0"/>
                <w:numId w:val="47"/>
              </w:numPr>
              <w:spacing w:after="0" w:line="240" w:lineRule="auto"/>
              <w:jc w:val="center"/>
              <w:rPr>
                <w:del w:id="3406" w:author="anna.resch88@gmail.com" w:date="2022-01-03T16:08:00Z"/>
                <w:rFonts w:asciiTheme="majorHAnsi" w:eastAsia="Times New Roman" w:hAnsiTheme="majorHAnsi" w:cstheme="majorHAnsi"/>
                <w:color w:val="000000"/>
                <w:lang w:val="en-US" w:eastAsia="de-DE"/>
                <w:rPrChange w:id="3407" w:author="anna.resch88@gmail.com" w:date="2022-01-04T09:34:00Z">
                  <w:rPr>
                    <w:del w:id="3408" w:author="anna.resch88@gmail.com" w:date="2022-01-03T16:08:00Z"/>
                    <w:rFonts w:asciiTheme="majorHAnsi" w:eastAsia="Times New Roman" w:hAnsiTheme="majorHAnsi" w:cstheme="majorHAnsi"/>
                    <w:color w:val="000000"/>
                    <w:lang w:eastAsia="de-DE"/>
                  </w:rPr>
                </w:rPrChange>
              </w:rPr>
            </w:pPr>
            <w:del w:id="3409" w:author="anna.resch88@gmail.com" w:date="2022-01-03T16:08:00Z">
              <w:r w:rsidRPr="00F86424" w:rsidDel="002739DA">
                <w:rPr>
                  <w:rFonts w:asciiTheme="majorHAnsi" w:eastAsia="Times New Roman" w:hAnsiTheme="majorHAnsi" w:cstheme="majorHAnsi"/>
                  <w:color w:val="000000"/>
                  <w:lang w:val="en-US" w:eastAsia="de-DE"/>
                  <w:rPrChange w:id="3410" w:author="anna.resch88@gmail.com" w:date="2022-01-04T09:34:00Z">
                    <w:rPr>
                      <w:rFonts w:asciiTheme="majorHAnsi" w:eastAsia="Times New Roman" w:hAnsiTheme="majorHAnsi" w:cstheme="majorHAnsi"/>
                      <w:color w:val="000000"/>
                      <w:lang w:eastAsia="de-DE"/>
                    </w:rPr>
                  </w:rPrChange>
                </w:rPr>
                <w:delText>4.36</w:delText>
              </w:r>
              <w:bookmarkStart w:id="3411" w:name="_Toc92186834"/>
              <w:bookmarkStart w:id="3412" w:name="_Toc92187526"/>
              <w:bookmarkStart w:id="3413" w:name="_Toc92188218"/>
              <w:bookmarkStart w:id="3414" w:name="_Toc92188908"/>
              <w:bookmarkStart w:id="3415" w:name="_Toc92189563"/>
              <w:bookmarkStart w:id="3416" w:name="_Toc92190219"/>
              <w:bookmarkStart w:id="3417" w:name="_Toc92190875"/>
              <w:bookmarkEnd w:id="3411"/>
              <w:bookmarkEnd w:id="3412"/>
              <w:bookmarkEnd w:id="3413"/>
              <w:bookmarkEnd w:id="3414"/>
              <w:bookmarkEnd w:id="3415"/>
              <w:bookmarkEnd w:id="3416"/>
              <w:bookmarkEnd w:id="3417"/>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6D55C8A" w14:textId="3236F9CE" w:rsidR="00067C6D" w:rsidRPr="00F86424" w:rsidDel="002739DA" w:rsidRDefault="00067C6D" w:rsidP="003228B4">
            <w:pPr>
              <w:numPr>
                <w:ilvl w:val="0"/>
                <w:numId w:val="47"/>
              </w:numPr>
              <w:spacing w:after="0" w:line="240" w:lineRule="auto"/>
              <w:jc w:val="center"/>
              <w:rPr>
                <w:del w:id="3418" w:author="anna.resch88@gmail.com" w:date="2022-01-03T16:08:00Z"/>
                <w:rFonts w:asciiTheme="majorHAnsi" w:eastAsia="Times New Roman" w:hAnsiTheme="majorHAnsi" w:cstheme="majorHAnsi"/>
                <w:color w:val="FFFFFF"/>
                <w:lang w:val="en-US" w:eastAsia="de-DE"/>
                <w:rPrChange w:id="3419" w:author="anna.resch88@gmail.com" w:date="2022-01-04T09:34:00Z">
                  <w:rPr>
                    <w:del w:id="3420" w:author="anna.resch88@gmail.com" w:date="2022-01-03T16:08:00Z"/>
                    <w:rFonts w:asciiTheme="majorHAnsi" w:eastAsia="Times New Roman" w:hAnsiTheme="majorHAnsi" w:cstheme="majorHAnsi"/>
                    <w:color w:val="FFFFFF"/>
                    <w:lang w:eastAsia="de-DE"/>
                  </w:rPr>
                </w:rPrChange>
              </w:rPr>
            </w:pPr>
            <w:bookmarkStart w:id="3421" w:name="_Toc92186835"/>
            <w:bookmarkStart w:id="3422" w:name="_Toc92187527"/>
            <w:bookmarkStart w:id="3423" w:name="_Toc92188219"/>
            <w:bookmarkStart w:id="3424" w:name="_Toc92188909"/>
            <w:bookmarkStart w:id="3425" w:name="_Toc92189564"/>
            <w:bookmarkStart w:id="3426" w:name="_Toc92190220"/>
            <w:bookmarkStart w:id="3427" w:name="_Toc92190876"/>
            <w:bookmarkEnd w:id="3421"/>
            <w:bookmarkEnd w:id="3422"/>
            <w:bookmarkEnd w:id="3423"/>
            <w:bookmarkEnd w:id="3424"/>
            <w:bookmarkEnd w:id="3425"/>
            <w:bookmarkEnd w:id="3426"/>
            <w:bookmarkEnd w:id="3427"/>
          </w:p>
        </w:tc>
        <w:tc>
          <w:tcPr>
            <w:tcW w:w="898" w:type="dxa"/>
            <w:tcBorders>
              <w:top w:val="nil"/>
              <w:left w:val="nil"/>
              <w:bottom w:val="single" w:sz="8" w:space="0" w:color="auto"/>
              <w:right w:val="single" w:sz="4" w:space="0" w:color="auto"/>
            </w:tcBorders>
            <w:shd w:val="clear" w:color="000000" w:fill="A9D08E"/>
            <w:noWrap/>
            <w:vAlign w:val="bottom"/>
            <w:hideMark/>
          </w:tcPr>
          <w:p w14:paraId="724C0ABF" w14:textId="021A291C" w:rsidR="00067C6D" w:rsidRPr="00F86424" w:rsidDel="002739DA" w:rsidRDefault="00067C6D" w:rsidP="003228B4">
            <w:pPr>
              <w:numPr>
                <w:ilvl w:val="0"/>
                <w:numId w:val="47"/>
              </w:numPr>
              <w:spacing w:after="0" w:line="240" w:lineRule="auto"/>
              <w:jc w:val="center"/>
              <w:rPr>
                <w:del w:id="3428" w:author="anna.resch88@gmail.com" w:date="2022-01-03T16:08:00Z"/>
                <w:rFonts w:asciiTheme="majorHAnsi" w:eastAsia="Times New Roman" w:hAnsiTheme="majorHAnsi" w:cstheme="majorHAnsi"/>
                <w:color w:val="000000"/>
                <w:lang w:val="en-US" w:eastAsia="de-DE"/>
                <w:rPrChange w:id="3429" w:author="anna.resch88@gmail.com" w:date="2022-01-04T09:34:00Z">
                  <w:rPr>
                    <w:del w:id="3430" w:author="anna.resch88@gmail.com" w:date="2022-01-03T16:08:00Z"/>
                    <w:rFonts w:asciiTheme="majorHAnsi" w:eastAsia="Times New Roman" w:hAnsiTheme="majorHAnsi" w:cstheme="majorHAnsi"/>
                    <w:color w:val="000000"/>
                    <w:lang w:eastAsia="de-DE"/>
                  </w:rPr>
                </w:rPrChange>
              </w:rPr>
            </w:pPr>
            <w:bookmarkStart w:id="3431" w:name="_Toc92186836"/>
            <w:bookmarkStart w:id="3432" w:name="_Toc92187528"/>
            <w:bookmarkStart w:id="3433" w:name="_Toc92188220"/>
            <w:bookmarkStart w:id="3434" w:name="_Toc92188910"/>
            <w:bookmarkStart w:id="3435" w:name="_Toc92189565"/>
            <w:bookmarkStart w:id="3436" w:name="_Toc92190221"/>
            <w:bookmarkStart w:id="3437" w:name="_Toc92190877"/>
            <w:bookmarkEnd w:id="3431"/>
            <w:bookmarkEnd w:id="3432"/>
            <w:bookmarkEnd w:id="3433"/>
            <w:bookmarkEnd w:id="3434"/>
            <w:bookmarkEnd w:id="3435"/>
            <w:bookmarkEnd w:id="3436"/>
            <w:bookmarkEnd w:id="3437"/>
          </w:p>
        </w:tc>
        <w:bookmarkStart w:id="3438" w:name="_Toc92186837"/>
        <w:bookmarkStart w:id="3439" w:name="_Toc92187529"/>
        <w:bookmarkStart w:id="3440" w:name="_Toc92188221"/>
        <w:bookmarkStart w:id="3441" w:name="_Toc92188911"/>
        <w:bookmarkStart w:id="3442" w:name="_Toc92189566"/>
        <w:bookmarkStart w:id="3443" w:name="_Toc92190222"/>
        <w:bookmarkStart w:id="3444" w:name="_Toc92190878"/>
        <w:bookmarkEnd w:id="3438"/>
        <w:bookmarkEnd w:id="3439"/>
        <w:bookmarkEnd w:id="3440"/>
        <w:bookmarkEnd w:id="3441"/>
        <w:bookmarkEnd w:id="3442"/>
        <w:bookmarkEnd w:id="3443"/>
        <w:bookmarkEnd w:id="3444"/>
      </w:tr>
      <w:tr w:rsidR="00067C6D" w:rsidRPr="009E3BE9" w:rsidDel="002739DA" w14:paraId="3EEFCD53" w14:textId="71554905" w:rsidTr="00D830B0">
        <w:trPr>
          <w:trHeight w:val="290"/>
          <w:del w:id="3445"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7DFD8F15" w14:textId="4CC7429D" w:rsidR="00067C6D" w:rsidRPr="00F86424" w:rsidDel="002739DA" w:rsidRDefault="00067C6D" w:rsidP="003228B4">
            <w:pPr>
              <w:numPr>
                <w:ilvl w:val="0"/>
                <w:numId w:val="47"/>
              </w:numPr>
              <w:spacing w:after="0" w:line="240" w:lineRule="auto"/>
              <w:jc w:val="both"/>
              <w:rPr>
                <w:del w:id="3446" w:author="anna.resch88@gmail.com" w:date="2022-01-03T16:08:00Z"/>
                <w:rFonts w:asciiTheme="majorHAnsi" w:eastAsia="Times New Roman" w:hAnsiTheme="majorHAnsi" w:cstheme="majorHAnsi"/>
                <w:color w:val="000000"/>
                <w:lang w:val="en-US" w:eastAsia="de-DE"/>
                <w:rPrChange w:id="3447" w:author="anna.resch88@gmail.com" w:date="2022-01-04T09:34:00Z">
                  <w:rPr>
                    <w:del w:id="3448" w:author="anna.resch88@gmail.com" w:date="2022-01-03T16:08:00Z"/>
                    <w:rFonts w:asciiTheme="majorHAnsi" w:eastAsia="Times New Roman" w:hAnsiTheme="majorHAnsi" w:cstheme="majorHAnsi"/>
                    <w:color w:val="000000"/>
                    <w:lang w:eastAsia="de-DE"/>
                  </w:rPr>
                </w:rPrChange>
              </w:rPr>
            </w:pPr>
            <w:del w:id="3449" w:author="anna.resch88@gmail.com" w:date="2022-01-03T16:08:00Z">
              <w:r w:rsidRPr="00F86424" w:rsidDel="002739DA">
                <w:rPr>
                  <w:rFonts w:asciiTheme="majorHAnsi" w:eastAsia="Times New Roman" w:hAnsiTheme="majorHAnsi" w:cstheme="majorHAnsi"/>
                  <w:color w:val="000000"/>
                  <w:lang w:val="en-US" w:eastAsia="de-DE"/>
                  <w:rPrChange w:id="3450" w:author="anna.resch88@gmail.com" w:date="2022-01-04T09:34:00Z">
                    <w:rPr>
                      <w:rFonts w:asciiTheme="majorHAnsi" w:eastAsia="Times New Roman" w:hAnsiTheme="majorHAnsi" w:cstheme="majorHAnsi"/>
                      <w:color w:val="000000"/>
                      <w:lang w:eastAsia="de-DE"/>
                    </w:rPr>
                  </w:rPrChange>
                </w:rPr>
                <w:delText>ULD-V40-ULD, sample 1</w:delText>
              </w:r>
              <w:bookmarkStart w:id="3451" w:name="_Toc92186838"/>
              <w:bookmarkStart w:id="3452" w:name="_Toc92187530"/>
              <w:bookmarkStart w:id="3453" w:name="_Toc92188222"/>
              <w:bookmarkStart w:id="3454" w:name="_Toc92188912"/>
              <w:bookmarkStart w:id="3455" w:name="_Toc92189567"/>
              <w:bookmarkStart w:id="3456" w:name="_Toc92190223"/>
              <w:bookmarkStart w:id="3457" w:name="_Toc92190879"/>
              <w:bookmarkEnd w:id="3451"/>
              <w:bookmarkEnd w:id="3452"/>
              <w:bookmarkEnd w:id="3453"/>
              <w:bookmarkEnd w:id="3454"/>
              <w:bookmarkEnd w:id="3455"/>
              <w:bookmarkEnd w:id="3456"/>
              <w:bookmarkEnd w:id="3457"/>
            </w:del>
          </w:p>
        </w:tc>
        <w:tc>
          <w:tcPr>
            <w:tcW w:w="859" w:type="dxa"/>
            <w:tcBorders>
              <w:top w:val="nil"/>
              <w:left w:val="nil"/>
              <w:bottom w:val="single" w:sz="4" w:space="0" w:color="000000"/>
              <w:right w:val="single" w:sz="4" w:space="0" w:color="000000"/>
            </w:tcBorders>
            <w:shd w:val="clear" w:color="000000" w:fill="BDD7EE"/>
            <w:noWrap/>
            <w:vAlign w:val="bottom"/>
            <w:hideMark/>
          </w:tcPr>
          <w:p w14:paraId="03670EDF" w14:textId="7FD2150B" w:rsidR="00067C6D" w:rsidRPr="00F86424" w:rsidDel="002739DA" w:rsidRDefault="00067C6D" w:rsidP="003228B4">
            <w:pPr>
              <w:numPr>
                <w:ilvl w:val="0"/>
                <w:numId w:val="47"/>
              </w:numPr>
              <w:spacing w:after="0" w:line="240" w:lineRule="auto"/>
              <w:jc w:val="center"/>
              <w:rPr>
                <w:del w:id="3458" w:author="anna.resch88@gmail.com" w:date="2022-01-03T16:08:00Z"/>
                <w:rFonts w:asciiTheme="majorHAnsi" w:eastAsia="Times New Roman" w:hAnsiTheme="majorHAnsi" w:cstheme="majorHAnsi"/>
                <w:color w:val="000000"/>
                <w:lang w:val="en-US" w:eastAsia="de-DE"/>
                <w:rPrChange w:id="3459" w:author="anna.resch88@gmail.com" w:date="2022-01-04T09:34:00Z">
                  <w:rPr>
                    <w:del w:id="3460" w:author="anna.resch88@gmail.com" w:date="2022-01-03T16:08:00Z"/>
                    <w:rFonts w:asciiTheme="majorHAnsi" w:eastAsia="Times New Roman" w:hAnsiTheme="majorHAnsi" w:cstheme="majorHAnsi"/>
                    <w:color w:val="000000"/>
                    <w:lang w:eastAsia="de-DE"/>
                  </w:rPr>
                </w:rPrChange>
              </w:rPr>
            </w:pPr>
            <w:del w:id="3461" w:author="anna.resch88@gmail.com" w:date="2022-01-03T16:08:00Z">
              <w:r w:rsidRPr="00F86424" w:rsidDel="002739DA">
                <w:rPr>
                  <w:rFonts w:asciiTheme="majorHAnsi" w:eastAsia="Times New Roman" w:hAnsiTheme="majorHAnsi" w:cstheme="majorHAnsi"/>
                  <w:color w:val="000000"/>
                  <w:lang w:val="en-US" w:eastAsia="de-DE"/>
                  <w:rPrChange w:id="3462" w:author="anna.resch88@gmail.com" w:date="2022-01-04T09:34:00Z">
                    <w:rPr>
                      <w:rFonts w:asciiTheme="majorHAnsi" w:eastAsia="Times New Roman" w:hAnsiTheme="majorHAnsi" w:cstheme="majorHAnsi"/>
                      <w:color w:val="000000"/>
                      <w:lang w:eastAsia="de-DE"/>
                    </w:rPr>
                  </w:rPrChange>
                </w:rPr>
                <w:delText>20%</w:delText>
              </w:r>
              <w:bookmarkStart w:id="3463" w:name="_Toc92186839"/>
              <w:bookmarkStart w:id="3464" w:name="_Toc92187531"/>
              <w:bookmarkStart w:id="3465" w:name="_Toc92188223"/>
              <w:bookmarkStart w:id="3466" w:name="_Toc92188913"/>
              <w:bookmarkStart w:id="3467" w:name="_Toc92189568"/>
              <w:bookmarkStart w:id="3468" w:name="_Toc92190224"/>
              <w:bookmarkStart w:id="3469" w:name="_Toc92190880"/>
              <w:bookmarkEnd w:id="3463"/>
              <w:bookmarkEnd w:id="3464"/>
              <w:bookmarkEnd w:id="3465"/>
              <w:bookmarkEnd w:id="3466"/>
              <w:bookmarkEnd w:id="3467"/>
              <w:bookmarkEnd w:id="3468"/>
              <w:bookmarkEnd w:id="3469"/>
            </w:del>
          </w:p>
        </w:tc>
        <w:tc>
          <w:tcPr>
            <w:tcW w:w="937" w:type="dxa"/>
            <w:tcBorders>
              <w:top w:val="nil"/>
              <w:left w:val="nil"/>
              <w:bottom w:val="single" w:sz="4" w:space="0" w:color="auto"/>
              <w:right w:val="single" w:sz="4" w:space="0" w:color="auto"/>
            </w:tcBorders>
            <w:shd w:val="clear" w:color="000000" w:fill="BDD7EE"/>
            <w:noWrap/>
            <w:vAlign w:val="bottom"/>
            <w:hideMark/>
          </w:tcPr>
          <w:p w14:paraId="23B22667" w14:textId="3C6D020D" w:rsidR="00067C6D" w:rsidRPr="00F86424" w:rsidDel="002739DA" w:rsidRDefault="00067C6D" w:rsidP="003228B4">
            <w:pPr>
              <w:numPr>
                <w:ilvl w:val="0"/>
                <w:numId w:val="47"/>
              </w:numPr>
              <w:spacing w:after="0" w:line="240" w:lineRule="auto"/>
              <w:jc w:val="center"/>
              <w:rPr>
                <w:del w:id="3470" w:author="anna.resch88@gmail.com" w:date="2022-01-03T16:08:00Z"/>
                <w:rFonts w:asciiTheme="majorHAnsi" w:eastAsia="Times New Roman" w:hAnsiTheme="majorHAnsi" w:cstheme="majorHAnsi"/>
                <w:color w:val="000000"/>
                <w:lang w:val="en-US" w:eastAsia="de-DE"/>
                <w:rPrChange w:id="3471" w:author="anna.resch88@gmail.com" w:date="2022-01-04T09:34:00Z">
                  <w:rPr>
                    <w:del w:id="3472" w:author="anna.resch88@gmail.com" w:date="2022-01-03T16:08:00Z"/>
                    <w:rFonts w:asciiTheme="majorHAnsi" w:eastAsia="Times New Roman" w:hAnsiTheme="majorHAnsi" w:cstheme="majorHAnsi"/>
                    <w:color w:val="000000"/>
                    <w:lang w:eastAsia="de-DE"/>
                  </w:rPr>
                </w:rPrChange>
              </w:rPr>
            </w:pPr>
            <w:del w:id="3473" w:author="anna.resch88@gmail.com" w:date="2022-01-03T16:08:00Z">
              <w:r w:rsidRPr="00F86424" w:rsidDel="002739DA">
                <w:rPr>
                  <w:rFonts w:asciiTheme="majorHAnsi" w:eastAsia="Times New Roman" w:hAnsiTheme="majorHAnsi" w:cstheme="majorHAnsi"/>
                  <w:color w:val="000000"/>
                  <w:lang w:val="en-US" w:eastAsia="de-DE"/>
                  <w:rPrChange w:id="3474" w:author="anna.resch88@gmail.com" w:date="2022-01-04T09:34:00Z">
                    <w:rPr>
                      <w:rFonts w:asciiTheme="majorHAnsi" w:eastAsia="Times New Roman" w:hAnsiTheme="majorHAnsi" w:cstheme="majorHAnsi"/>
                      <w:color w:val="000000"/>
                      <w:lang w:eastAsia="de-DE"/>
                    </w:rPr>
                  </w:rPrChange>
                </w:rPr>
                <w:delText>water</w:delText>
              </w:r>
              <w:bookmarkStart w:id="3475" w:name="_Toc92186840"/>
              <w:bookmarkStart w:id="3476" w:name="_Toc92187532"/>
              <w:bookmarkStart w:id="3477" w:name="_Toc92188224"/>
              <w:bookmarkStart w:id="3478" w:name="_Toc92188914"/>
              <w:bookmarkStart w:id="3479" w:name="_Toc92189569"/>
              <w:bookmarkStart w:id="3480" w:name="_Toc92190225"/>
              <w:bookmarkStart w:id="3481" w:name="_Toc92190881"/>
              <w:bookmarkEnd w:id="3475"/>
              <w:bookmarkEnd w:id="3476"/>
              <w:bookmarkEnd w:id="3477"/>
              <w:bookmarkEnd w:id="3478"/>
              <w:bookmarkEnd w:id="3479"/>
              <w:bookmarkEnd w:id="3480"/>
              <w:bookmarkEnd w:id="3481"/>
            </w:del>
          </w:p>
        </w:tc>
        <w:tc>
          <w:tcPr>
            <w:tcW w:w="952" w:type="dxa"/>
            <w:tcBorders>
              <w:top w:val="nil"/>
              <w:left w:val="nil"/>
              <w:bottom w:val="single" w:sz="4" w:space="0" w:color="000000"/>
              <w:right w:val="single" w:sz="4" w:space="0" w:color="000000"/>
            </w:tcBorders>
            <w:shd w:val="clear" w:color="000000" w:fill="BDD7EE"/>
            <w:noWrap/>
            <w:vAlign w:val="bottom"/>
            <w:hideMark/>
          </w:tcPr>
          <w:p w14:paraId="04780966" w14:textId="02793854" w:rsidR="00067C6D" w:rsidRPr="00F86424" w:rsidDel="002739DA" w:rsidRDefault="00067C6D" w:rsidP="003228B4">
            <w:pPr>
              <w:numPr>
                <w:ilvl w:val="0"/>
                <w:numId w:val="47"/>
              </w:numPr>
              <w:spacing w:after="0" w:line="240" w:lineRule="auto"/>
              <w:jc w:val="center"/>
              <w:rPr>
                <w:del w:id="3482" w:author="anna.resch88@gmail.com" w:date="2022-01-03T16:08:00Z"/>
                <w:rFonts w:asciiTheme="majorHAnsi" w:eastAsia="Times New Roman" w:hAnsiTheme="majorHAnsi" w:cstheme="majorHAnsi"/>
                <w:color w:val="000000"/>
                <w:lang w:val="en-US" w:eastAsia="de-DE"/>
                <w:rPrChange w:id="3483" w:author="anna.resch88@gmail.com" w:date="2022-01-04T09:34:00Z">
                  <w:rPr>
                    <w:del w:id="3484" w:author="anna.resch88@gmail.com" w:date="2022-01-03T16:08:00Z"/>
                    <w:rFonts w:asciiTheme="majorHAnsi" w:eastAsia="Times New Roman" w:hAnsiTheme="majorHAnsi" w:cstheme="majorHAnsi"/>
                    <w:color w:val="000000"/>
                    <w:lang w:eastAsia="de-DE"/>
                  </w:rPr>
                </w:rPrChange>
              </w:rPr>
            </w:pPr>
            <w:del w:id="3485" w:author="anna.resch88@gmail.com" w:date="2022-01-03T16:08:00Z">
              <w:r w:rsidRPr="00F86424" w:rsidDel="002739DA">
                <w:rPr>
                  <w:rFonts w:asciiTheme="majorHAnsi" w:eastAsia="Times New Roman" w:hAnsiTheme="majorHAnsi" w:cstheme="majorHAnsi"/>
                  <w:color w:val="000000"/>
                  <w:lang w:val="en-US" w:eastAsia="de-DE"/>
                  <w:rPrChange w:id="3486" w:author="anna.resch88@gmail.com" w:date="2022-01-04T09:34:00Z">
                    <w:rPr>
                      <w:rFonts w:asciiTheme="majorHAnsi" w:eastAsia="Times New Roman" w:hAnsiTheme="majorHAnsi" w:cstheme="majorHAnsi"/>
                      <w:color w:val="000000"/>
                      <w:lang w:eastAsia="de-DE"/>
                    </w:rPr>
                  </w:rPrChange>
                </w:rPr>
                <w:delText>Ru(II)bpy</w:delText>
              </w:r>
              <w:bookmarkStart w:id="3487" w:name="_Toc92186841"/>
              <w:bookmarkStart w:id="3488" w:name="_Toc92187533"/>
              <w:bookmarkStart w:id="3489" w:name="_Toc92188225"/>
              <w:bookmarkStart w:id="3490" w:name="_Toc92188915"/>
              <w:bookmarkStart w:id="3491" w:name="_Toc92189570"/>
              <w:bookmarkStart w:id="3492" w:name="_Toc92190226"/>
              <w:bookmarkStart w:id="3493" w:name="_Toc92190882"/>
              <w:bookmarkEnd w:id="3487"/>
              <w:bookmarkEnd w:id="3488"/>
              <w:bookmarkEnd w:id="3489"/>
              <w:bookmarkEnd w:id="3490"/>
              <w:bookmarkEnd w:id="3491"/>
              <w:bookmarkEnd w:id="3492"/>
              <w:bookmarkEnd w:id="3493"/>
            </w:del>
          </w:p>
        </w:tc>
        <w:tc>
          <w:tcPr>
            <w:tcW w:w="1081" w:type="dxa"/>
            <w:tcBorders>
              <w:top w:val="nil"/>
              <w:left w:val="nil"/>
              <w:bottom w:val="single" w:sz="4" w:space="0" w:color="000000"/>
              <w:right w:val="single" w:sz="4" w:space="0" w:color="000000"/>
            </w:tcBorders>
            <w:shd w:val="clear" w:color="000000" w:fill="BDD7EE"/>
            <w:noWrap/>
            <w:vAlign w:val="bottom"/>
            <w:hideMark/>
          </w:tcPr>
          <w:p w14:paraId="0C0D4894" w14:textId="6A6A2E35" w:rsidR="00067C6D" w:rsidRPr="00F86424" w:rsidDel="002739DA" w:rsidRDefault="00067C6D" w:rsidP="003228B4">
            <w:pPr>
              <w:numPr>
                <w:ilvl w:val="0"/>
                <w:numId w:val="47"/>
              </w:numPr>
              <w:spacing w:after="0" w:line="240" w:lineRule="auto"/>
              <w:jc w:val="center"/>
              <w:rPr>
                <w:del w:id="3494" w:author="anna.resch88@gmail.com" w:date="2022-01-03T16:08:00Z"/>
                <w:rFonts w:asciiTheme="majorHAnsi" w:eastAsia="Times New Roman" w:hAnsiTheme="majorHAnsi" w:cstheme="majorHAnsi"/>
                <w:color w:val="000000"/>
                <w:lang w:val="en-US" w:eastAsia="de-DE"/>
                <w:rPrChange w:id="3495" w:author="anna.resch88@gmail.com" w:date="2022-01-04T09:34:00Z">
                  <w:rPr>
                    <w:del w:id="3496" w:author="anna.resch88@gmail.com" w:date="2022-01-03T16:08:00Z"/>
                    <w:rFonts w:asciiTheme="majorHAnsi" w:eastAsia="Times New Roman" w:hAnsiTheme="majorHAnsi" w:cstheme="majorHAnsi"/>
                    <w:color w:val="000000"/>
                    <w:lang w:eastAsia="de-DE"/>
                  </w:rPr>
                </w:rPrChange>
              </w:rPr>
            </w:pPr>
            <w:del w:id="3497" w:author="anna.resch88@gmail.com" w:date="2022-01-03T16:08:00Z">
              <w:r w:rsidRPr="00F86424" w:rsidDel="002739DA">
                <w:rPr>
                  <w:rFonts w:asciiTheme="majorHAnsi" w:eastAsia="Times New Roman" w:hAnsiTheme="majorHAnsi" w:cstheme="majorHAnsi"/>
                  <w:color w:val="000000"/>
                  <w:lang w:val="en-US" w:eastAsia="de-DE"/>
                  <w:rPrChange w:id="3498" w:author="anna.resch88@gmail.com" w:date="2022-01-04T09:34:00Z">
                    <w:rPr>
                      <w:rFonts w:asciiTheme="majorHAnsi" w:eastAsia="Times New Roman" w:hAnsiTheme="majorHAnsi" w:cstheme="majorHAnsi"/>
                      <w:color w:val="000000"/>
                      <w:lang w:eastAsia="de-DE"/>
                    </w:rPr>
                  </w:rPrChange>
                </w:rPr>
                <w:delText>50.7</w:delText>
              </w:r>
              <w:bookmarkStart w:id="3499" w:name="_Toc92186842"/>
              <w:bookmarkStart w:id="3500" w:name="_Toc92187534"/>
              <w:bookmarkStart w:id="3501" w:name="_Toc92188226"/>
              <w:bookmarkStart w:id="3502" w:name="_Toc92188916"/>
              <w:bookmarkStart w:id="3503" w:name="_Toc92189571"/>
              <w:bookmarkStart w:id="3504" w:name="_Toc92190227"/>
              <w:bookmarkStart w:id="3505" w:name="_Toc92190883"/>
              <w:bookmarkEnd w:id="3499"/>
              <w:bookmarkEnd w:id="3500"/>
              <w:bookmarkEnd w:id="3501"/>
              <w:bookmarkEnd w:id="3502"/>
              <w:bookmarkEnd w:id="3503"/>
              <w:bookmarkEnd w:id="3504"/>
              <w:bookmarkEnd w:id="3505"/>
            </w:del>
          </w:p>
        </w:tc>
        <w:tc>
          <w:tcPr>
            <w:tcW w:w="1349" w:type="dxa"/>
            <w:tcBorders>
              <w:top w:val="nil"/>
              <w:left w:val="nil"/>
              <w:bottom w:val="single" w:sz="4" w:space="0" w:color="000000"/>
              <w:right w:val="single" w:sz="4" w:space="0" w:color="000000"/>
            </w:tcBorders>
            <w:shd w:val="clear" w:color="000000" w:fill="BDD7EE"/>
            <w:noWrap/>
            <w:vAlign w:val="bottom"/>
            <w:hideMark/>
          </w:tcPr>
          <w:p w14:paraId="74A603EB" w14:textId="4C9B35CD" w:rsidR="00067C6D" w:rsidRPr="00F86424" w:rsidDel="002739DA" w:rsidRDefault="00067C6D" w:rsidP="003228B4">
            <w:pPr>
              <w:numPr>
                <w:ilvl w:val="0"/>
                <w:numId w:val="47"/>
              </w:numPr>
              <w:spacing w:after="0" w:line="240" w:lineRule="auto"/>
              <w:jc w:val="center"/>
              <w:rPr>
                <w:del w:id="3506" w:author="anna.resch88@gmail.com" w:date="2022-01-03T16:08:00Z"/>
                <w:rFonts w:asciiTheme="majorHAnsi" w:eastAsia="Times New Roman" w:hAnsiTheme="majorHAnsi" w:cstheme="majorHAnsi"/>
                <w:color w:val="000000"/>
                <w:lang w:val="en-US" w:eastAsia="de-DE"/>
                <w:rPrChange w:id="3507" w:author="anna.resch88@gmail.com" w:date="2022-01-04T09:34:00Z">
                  <w:rPr>
                    <w:del w:id="3508" w:author="anna.resch88@gmail.com" w:date="2022-01-03T16:08:00Z"/>
                    <w:rFonts w:asciiTheme="majorHAnsi" w:eastAsia="Times New Roman" w:hAnsiTheme="majorHAnsi" w:cstheme="majorHAnsi"/>
                    <w:color w:val="000000"/>
                    <w:lang w:eastAsia="de-DE"/>
                  </w:rPr>
                </w:rPrChange>
              </w:rPr>
            </w:pPr>
            <w:del w:id="3509" w:author="anna.resch88@gmail.com" w:date="2022-01-03T16:08:00Z">
              <w:r w:rsidRPr="00F86424" w:rsidDel="002739DA">
                <w:rPr>
                  <w:rFonts w:asciiTheme="majorHAnsi" w:eastAsia="Times New Roman" w:hAnsiTheme="majorHAnsi" w:cstheme="majorHAnsi"/>
                  <w:color w:val="000000"/>
                  <w:lang w:val="en-US" w:eastAsia="de-DE"/>
                  <w:rPrChange w:id="3510" w:author="anna.resch88@gmail.com" w:date="2022-01-04T09:34:00Z">
                    <w:rPr>
                      <w:rFonts w:asciiTheme="majorHAnsi" w:eastAsia="Times New Roman" w:hAnsiTheme="majorHAnsi" w:cstheme="majorHAnsi"/>
                      <w:color w:val="000000"/>
                      <w:lang w:eastAsia="de-DE"/>
                    </w:rPr>
                  </w:rPrChange>
                </w:rPr>
                <w:delText>15</w:delText>
              </w:r>
              <w:bookmarkStart w:id="3511" w:name="_Toc92186843"/>
              <w:bookmarkStart w:id="3512" w:name="_Toc92187535"/>
              <w:bookmarkStart w:id="3513" w:name="_Toc92188227"/>
              <w:bookmarkStart w:id="3514" w:name="_Toc92188917"/>
              <w:bookmarkStart w:id="3515" w:name="_Toc92189572"/>
              <w:bookmarkStart w:id="3516" w:name="_Toc92190228"/>
              <w:bookmarkStart w:id="3517" w:name="_Toc92190884"/>
              <w:bookmarkEnd w:id="3511"/>
              <w:bookmarkEnd w:id="3512"/>
              <w:bookmarkEnd w:id="3513"/>
              <w:bookmarkEnd w:id="3514"/>
              <w:bookmarkEnd w:id="3515"/>
              <w:bookmarkEnd w:id="3516"/>
              <w:bookmarkEnd w:id="3517"/>
            </w:del>
          </w:p>
        </w:tc>
        <w:tc>
          <w:tcPr>
            <w:tcW w:w="892" w:type="dxa"/>
            <w:tcBorders>
              <w:top w:val="nil"/>
              <w:left w:val="nil"/>
              <w:bottom w:val="single" w:sz="4" w:space="0" w:color="000000"/>
              <w:right w:val="single" w:sz="4" w:space="0" w:color="000000"/>
            </w:tcBorders>
            <w:shd w:val="clear" w:color="000000" w:fill="BDD7EE"/>
            <w:noWrap/>
            <w:vAlign w:val="bottom"/>
            <w:hideMark/>
          </w:tcPr>
          <w:p w14:paraId="1FF14A61" w14:textId="3AC41CA5" w:rsidR="00067C6D" w:rsidRPr="00F86424" w:rsidDel="002739DA" w:rsidRDefault="00067C6D" w:rsidP="003228B4">
            <w:pPr>
              <w:numPr>
                <w:ilvl w:val="0"/>
                <w:numId w:val="47"/>
              </w:numPr>
              <w:spacing w:after="0" w:line="240" w:lineRule="auto"/>
              <w:jc w:val="center"/>
              <w:rPr>
                <w:del w:id="3518" w:author="anna.resch88@gmail.com" w:date="2022-01-03T16:08:00Z"/>
                <w:rFonts w:asciiTheme="majorHAnsi" w:eastAsia="Times New Roman" w:hAnsiTheme="majorHAnsi" w:cstheme="majorHAnsi"/>
                <w:color w:val="000000"/>
                <w:lang w:val="en-US" w:eastAsia="de-DE"/>
                <w:rPrChange w:id="3519" w:author="anna.resch88@gmail.com" w:date="2022-01-04T09:34:00Z">
                  <w:rPr>
                    <w:del w:id="3520" w:author="anna.resch88@gmail.com" w:date="2022-01-03T16:08:00Z"/>
                    <w:rFonts w:asciiTheme="majorHAnsi" w:eastAsia="Times New Roman" w:hAnsiTheme="majorHAnsi" w:cstheme="majorHAnsi"/>
                    <w:color w:val="000000"/>
                    <w:lang w:eastAsia="de-DE"/>
                  </w:rPr>
                </w:rPrChange>
              </w:rPr>
            </w:pPr>
            <w:del w:id="3521" w:author="anna.resch88@gmail.com" w:date="2022-01-03T16:08:00Z">
              <w:r w:rsidRPr="00F86424" w:rsidDel="002739DA">
                <w:rPr>
                  <w:rFonts w:asciiTheme="majorHAnsi" w:eastAsia="Times New Roman" w:hAnsiTheme="majorHAnsi" w:cstheme="majorHAnsi"/>
                  <w:color w:val="000000"/>
                  <w:lang w:val="en-US" w:eastAsia="de-DE"/>
                  <w:rPrChange w:id="3522" w:author="anna.resch88@gmail.com" w:date="2022-01-04T09:34:00Z">
                    <w:rPr>
                      <w:rFonts w:asciiTheme="majorHAnsi" w:eastAsia="Times New Roman" w:hAnsiTheme="majorHAnsi" w:cstheme="majorHAnsi"/>
                      <w:color w:val="000000"/>
                      <w:lang w:eastAsia="de-DE"/>
                    </w:rPr>
                  </w:rPrChange>
                </w:rPr>
                <w:delText>96.46</w:delText>
              </w:r>
              <w:bookmarkStart w:id="3523" w:name="_Toc92186844"/>
              <w:bookmarkStart w:id="3524" w:name="_Toc92187536"/>
              <w:bookmarkStart w:id="3525" w:name="_Toc92188228"/>
              <w:bookmarkStart w:id="3526" w:name="_Toc92188918"/>
              <w:bookmarkStart w:id="3527" w:name="_Toc92189573"/>
              <w:bookmarkStart w:id="3528" w:name="_Toc92190229"/>
              <w:bookmarkStart w:id="3529" w:name="_Toc92190885"/>
              <w:bookmarkEnd w:id="3523"/>
              <w:bookmarkEnd w:id="3524"/>
              <w:bookmarkEnd w:id="3525"/>
              <w:bookmarkEnd w:id="3526"/>
              <w:bookmarkEnd w:id="3527"/>
              <w:bookmarkEnd w:id="3528"/>
              <w:bookmarkEnd w:id="3529"/>
            </w:del>
          </w:p>
        </w:tc>
        <w:tc>
          <w:tcPr>
            <w:tcW w:w="743" w:type="dxa"/>
            <w:tcBorders>
              <w:top w:val="nil"/>
              <w:left w:val="nil"/>
              <w:bottom w:val="single" w:sz="4" w:space="0" w:color="000000"/>
              <w:right w:val="nil"/>
            </w:tcBorders>
            <w:shd w:val="clear" w:color="000000" w:fill="BDD7EE"/>
            <w:noWrap/>
            <w:vAlign w:val="bottom"/>
            <w:hideMark/>
          </w:tcPr>
          <w:p w14:paraId="06BF3665" w14:textId="5D23A37F" w:rsidR="00067C6D" w:rsidRPr="00F86424" w:rsidDel="002739DA" w:rsidRDefault="00067C6D" w:rsidP="003228B4">
            <w:pPr>
              <w:numPr>
                <w:ilvl w:val="0"/>
                <w:numId w:val="47"/>
              </w:numPr>
              <w:spacing w:after="0" w:line="240" w:lineRule="auto"/>
              <w:jc w:val="center"/>
              <w:rPr>
                <w:del w:id="3530" w:author="anna.resch88@gmail.com" w:date="2022-01-03T16:08:00Z"/>
                <w:rFonts w:asciiTheme="majorHAnsi" w:eastAsia="Times New Roman" w:hAnsiTheme="majorHAnsi" w:cstheme="majorHAnsi"/>
                <w:color w:val="000000"/>
                <w:lang w:val="en-US" w:eastAsia="de-DE"/>
                <w:rPrChange w:id="3531" w:author="anna.resch88@gmail.com" w:date="2022-01-04T09:34:00Z">
                  <w:rPr>
                    <w:del w:id="3532" w:author="anna.resch88@gmail.com" w:date="2022-01-03T16:08:00Z"/>
                    <w:rFonts w:asciiTheme="majorHAnsi" w:eastAsia="Times New Roman" w:hAnsiTheme="majorHAnsi" w:cstheme="majorHAnsi"/>
                    <w:color w:val="000000"/>
                    <w:lang w:eastAsia="de-DE"/>
                  </w:rPr>
                </w:rPrChange>
              </w:rPr>
            </w:pPr>
            <w:del w:id="3533" w:author="anna.resch88@gmail.com" w:date="2022-01-03T16:08:00Z">
              <w:r w:rsidRPr="00F86424" w:rsidDel="002739DA">
                <w:rPr>
                  <w:rFonts w:asciiTheme="majorHAnsi" w:eastAsia="Times New Roman" w:hAnsiTheme="majorHAnsi" w:cstheme="majorHAnsi"/>
                  <w:color w:val="000000"/>
                  <w:lang w:val="en-US" w:eastAsia="de-DE"/>
                  <w:rPrChange w:id="3534" w:author="anna.resch88@gmail.com" w:date="2022-01-04T09:34:00Z">
                    <w:rPr>
                      <w:rFonts w:asciiTheme="majorHAnsi" w:eastAsia="Times New Roman" w:hAnsiTheme="majorHAnsi" w:cstheme="majorHAnsi"/>
                      <w:color w:val="000000"/>
                      <w:lang w:eastAsia="de-DE"/>
                    </w:rPr>
                  </w:rPrChange>
                </w:rPr>
                <w:delText>7.77</w:delText>
              </w:r>
              <w:bookmarkStart w:id="3535" w:name="_Toc92186845"/>
              <w:bookmarkStart w:id="3536" w:name="_Toc92187537"/>
              <w:bookmarkStart w:id="3537" w:name="_Toc92188229"/>
              <w:bookmarkStart w:id="3538" w:name="_Toc92188919"/>
              <w:bookmarkStart w:id="3539" w:name="_Toc92189574"/>
              <w:bookmarkStart w:id="3540" w:name="_Toc92190230"/>
              <w:bookmarkStart w:id="3541" w:name="_Toc92190886"/>
              <w:bookmarkEnd w:id="3535"/>
              <w:bookmarkEnd w:id="3536"/>
              <w:bookmarkEnd w:id="3537"/>
              <w:bookmarkEnd w:id="3538"/>
              <w:bookmarkEnd w:id="3539"/>
              <w:bookmarkEnd w:id="3540"/>
              <w:bookmarkEnd w:id="3541"/>
            </w:del>
          </w:p>
        </w:tc>
        <w:tc>
          <w:tcPr>
            <w:tcW w:w="989" w:type="dxa"/>
            <w:tcBorders>
              <w:top w:val="nil"/>
              <w:left w:val="single" w:sz="4" w:space="0" w:color="auto"/>
              <w:bottom w:val="nil"/>
              <w:right w:val="single" w:sz="4" w:space="0" w:color="auto"/>
            </w:tcBorders>
            <w:shd w:val="clear" w:color="000000" w:fill="BDD7EE"/>
            <w:noWrap/>
            <w:vAlign w:val="bottom"/>
            <w:hideMark/>
          </w:tcPr>
          <w:p w14:paraId="70967B48" w14:textId="3B443899" w:rsidR="00067C6D" w:rsidRPr="00F86424" w:rsidDel="002739DA" w:rsidRDefault="00067C6D" w:rsidP="003228B4">
            <w:pPr>
              <w:numPr>
                <w:ilvl w:val="0"/>
                <w:numId w:val="47"/>
              </w:numPr>
              <w:spacing w:after="0" w:line="240" w:lineRule="auto"/>
              <w:jc w:val="center"/>
              <w:rPr>
                <w:del w:id="3542" w:author="anna.resch88@gmail.com" w:date="2022-01-03T16:08:00Z"/>
                <w:rFonts w:asciiTheme="majorHAnsi" w:eastAsia="Times New Roman" w:hAnsiTheme="majorHAnsi" w:cstheme="majorHAnsi"/>
                <w:color w:val="000000"/>
                <w:lang w:val="en-US" w:eastAsia="de-DE"/>
                <w:rPrChange w:id="3543" w:author="anna.resch88@gmail.com" w:date="2022-01-04T09:34:00Z">
                  <w:rPr>
                    <w:del w:id="3544" w:author="anna.resch88@gmail.com" w:date="2022-01-03T16:08:00Z"/>
                    <w:rFonts w:asciiTheme="majorHAnsi" w:eastAsia="Times New Roman" w:hAnsiTheme="majorHAnsi" w:cstheme="majorHAnsi"/>
                    <w:color w:val="000000"/>
                    <w:lang w:eastAsia="de-DE"/>
                  </w:rPr>
                </w:rPrChange>
              </w:rPr>
            </w:pPr>
            <w:bookmarkStart w:id="3545" w:name="_Toc92186846"/>
            <w:bookmarkStart w:id="3546" w:name="_Toc92187538"/>
            <w:bookmarkStart w:id="3547" w:name="_Toc92188230"/>
            <w:bookmarkStart w:id="3548" w:name="_Toc92188920"/>
            <w:bookmarkStart w:id="3549" w:name="_Toc92189575"/>
            <w:bookmarkStart w:id="3550" w:name="_Toc92190231"/>
            <w:bookmarkStart w:id="3551" w:name="_Toc92190887"/>
            <w:bookmarkEnd w:id="3545"/>
            <w:bookmarkEnd w:id="3546"/>
            <w:bookmarkEnd w:id="3547"/>
            <w:bookmarkEnd w:id="3548"/>
            <w:bookmarkEnd w:id="3549"/>
            <w:bookmarkEnd w:id="3550"/>
            <w:bookmarkEnd w:id="3551"/>
          </w:p>
        </w:tc>
        <w:tc>
          <w:tcPr>
            <w:tcW w:w="898" w:type="dxa"/>
            <w:tcBorders>
              <w:top w:val="nil"/>
              <w:left w:val="nil"/>
              <w:bottom w:val="nil"/>
              <w:right w:val="single" w:sz="4" w:space="0" w:color="auto"/>
            </w:tcBorders>
            <w:shd w:val="clear" w:color="000000" w:fill="BDD7EE"/>
            <w:noWrap/>
            <w:vAlign w:val="bottom"/>
            <w:hideMark/>
          </w:tcPr>
          <w:p w14:paraId="58047B01" w14:textId="433C09EB" w:rsidR="00067C6D" w:rsidRPr="00F86424" w:rsidDel="002739DA" w:rsidRDefault="00067C6D" w:rsidP="003228B4">
            <w:pPr>
              <w:numPr>
                <w:ilvl w:val="0"/>
                <w:numId w:val="47"/>
              </w:numPr>
              <w:spacing w:after="0" w:line="240" w:lineRule="auto"/>
              <w:jc w:val="center"/>
              <w:rPr>
                <w:del w:id="3552" w:author="anna.resch88@gmail.com" w:date="2022-01-03T16:08:00Z"/>
                <w:rFonts w:asciiTheme="majorHAnsi" w:eastAsia="Times New Roman" w:hAnsiTheme="majorHAnsi" w:cstheme="majorHAnsi"/>
                <w:color w:val="000000"/>
                <w:lang w:val="en-US" w:eastAsia="de-DE"/>
                <w:rPrChange w:id="3553" w:author="anna.resch88@gmail.com" w:date="2022-01-04T09:34:00Z">
                  <w:rPr>
                    <w:del w:id="3554" w:author="anna.resch88@gmail.com" w:date="2022-01-03T16:08:00Z"/>
                    <w:rFonts w:asciiTheme="majorHAnsi" w:eastAsia="Times New Roman" w:hAnsiTheme="majorHAnsi" w:cstheme="majorHAnsi"/>
                    <w:color w:val="000000"/>
                    <w:lang w:eastAsia="de-DE"/>
                  </w:rPr>
                </w:rPrChange>
              </w:rPr>
            </w:pPr>
            <w:bookmarkStart w:id="3555" w:name="_Toc92186847"/>
            <w:bookmarkStart w:id="3556" w:name="_Toc92187539"/>
            <w:bookmarkStart w:id="3557" w:name="_Toc92188231"/>
            <w:bookmarkStart w:id="3558" w:name="_Toc92188921"/>
            <w:bookmarkStart w:id="3559" w:name="_Toc92189576"/>
            <w:bookmarkStart w:id="3560" w:name="_Toc92190232"/>
            <w:bookmarkStart w:id="3561" w:name="_Toc92190888"/>
            <w:bookmarkEnd w:id="3555"/>
            <w:bookmarkEnd w:id="3556"/>
            <w:bookmarkEnd w:id="3557"/>
            <w:bookmarkEnd w:id="3558"/>
            <w:bookmarkEnd w:id="3559"/>
            <w:bookmarkEnd w:id="3560"/>
            <w:bookmarkEnd w:id="3561"/>
          </w:p>
        </w:tc>
        <w:bookmarkStart w:id="3562" w:name="_Toc92186848"/>
        <w:bookmarkStart w:id="3563" w:name="_Toc92187540"/>
        <w:bookmarkStart w:id="3564" w:name="_Toc92188232"/>
        <w:bookmarkStart w:id="3565" w:name="_Toc92188922"/>
        <w:bookmarkStart w:id="3566" w:name="_Toc92189577"/>
        <w:bookmarkStart w:id="3567" w:name="_Toc92190233"/>
        <w:bookmarkStart w:id="3568" w:name="_Toc92190889"/>
        <w:bookmarkEnd w:id="3562"/>
        <w:bookmarkEnd w:id="3563"/>
        <w:bookmarkEnd w:id="3564"/>
        <w:bookmarkEnd w:id="3565"/>
        <w:bookmarkEnd w:id="3566"/>
        <w:bookmarkEnd w:id="3567"/>
        <w:bookmarkEnd w:id="3568"/>
      </w:tr>
      <w:tr w:rsidR="00067C6D" w:rsidRPr="009E3BE9" w:rsidDel="002739DA" w14:paraId="4542F369" w14:textId="3D5CE3E7" w:rsidTr="00D830B0">
        <w:trPr>
          <w:trHeight w:val="290"/>
          <w:del w:id="3569"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10A4BB94" w14:textId="0A42B6CA" w:rsidR="00067C6D" w:rsidRPr="00F86424" w:rsidDel="002739DA" w:rsidRDefault="00067C6D" w:rsidP="003228B4">
            <w:pPr>
              <w:numPr>
                <w:ilvl w:val="0"/>
                <w:numId w:val="47"/>
              </w:numPr>
              <w:spacing w:after="0" w:line="240" w:lineRule="auto"/>
              <w:jc w:val="both"/>
              <w:rPr>
                <w:del w:id="3570" w:author="anna.resch88@gmail.com" w:date="2022-01-03T16:08:00Z"/>
                <w:rFonts w:asciiTheme="majorHAnsi" w:eastAsia="Times New Roman" w:hAnsiTheme="majorHAnsi" w:cstheme="majorHAnsi"/>
                <w:color w:val="000000"/>
                <w:lang w:val="en-US" w:eastAsia="de-DE"/>
                <w:rPrChange w:id="3571" w:author="anna.resch88@gmail.com" w:date="2022-01-04T09:34:00Z">
                  <w:rPr>
                    <w:del w:id="3572" w:author="anna.resch88@gmail.com" w:date="2022-01-03T16:08:00Z"/>
                    <w:rFonts w:asciiTheme="majorHAnsi" w:eastAsia="Times New Roman" w:hAnsiTheme="majorHAnsi" w:cstheme="majorHAnsi"/>
                    <w:color w:val="000000"/>
                    <w:lang w:eastAsia="de-DE"/>
                  </w:rPr>
                </w:rPrChange>
              </w:rPr>
            </w:pPr>
            <w:del w:id="3573" w:author="anna.resch88@gmail.com" w:date="2022-01-03T16:08:00Z">
              <w:r w:rsidRPr="00F86424" w:rsidDel="002739DA">
                <w:rPr>
                  <w:rFonts w:asciiTheme="majorHAnsi" w:eastAsia="Times New Roman" w:hAnsiTheme="majorHAnsi" w:cstheme="majorHAnsi"/>
                  <w:color w:val="000000"/>
                  <w:lang w:val="en-US" w:eastAsia="de-DE"/>
                  <w:rPrChange w:id="3574" w:author="anna.resch88@gmail.com" w:date="2022-01-04T09:34:00Z">
                    <w:rPr>
                      <w:rFonts w:asciiTheme="majorHAnsi" w:eastAsia="Times New Roman" w:hAnsiTheme="majorHAnsi" w:cstheme="majorHAnsi"/>
                      <w:color w:val="000000"/>
                      <w:lang w:eastAsia="de-DE"/>
                    </w:rPr>
                  </w:rPrChange>
                </w:rPr>
                <w:delText>ULD-V40-ULD, sample 2</w:delText>
              </w:r>
              <w:bookmarkStart w:id="3575" w:name="_Toc92186849"/>
              <w:bookmarkStart w:id="3576" w:name="_Toc92187541"/>
              <w:bookmarkStart w:id="3577" w:name="_Toc92188233"/>
              <w:bookmarkStart w:id="3578" w:name="_Toc92188923"/>
              <w:bookmarkStart w:id="3579" w:name="_Toc92189578"/>
              <w:bookmarkStart w:id="3580" w:name="_Toc92190234"/>
              <w:bookmarkStart w:id="3581" w:name="_Toc92190890"/>
              <w:bookmarkEnd w:id="3575"/>
              <w:bookmarkEnd w:id="3576"/>
              <w:bookmarkEnd w:id="3577"/>
              <w:bookmarkEnd w:id="3578"/>
              <w:bookmarkEnd w:id="3579"/>
              <w:bookmarkEnd w:id="3580"/>
              <w:bookmarkEnd w:id="3581"/>
            </w:del>
          </w:p>
        </w:tc>
        <w:tc>
          <w:tcPr>
            <w:tcW w:w="859" w:type="dxa"/>
            <w:tcBorders>
              <w:top w:val="nil"/>
              <w:left w:val="nil"/>
              <w:bottom w:val="single" w:sz="4" w:space="0" w:color="000000"/>
              <w:right w:val="single" w:sz="4" w:space="0" w:color="000000"/>
            </w:tcBorders>
            <w:shd w:val="clear" w:color="000000" w:fill="BDD7EE"/>
            <w:noWrap/>
            <w:vAlign w:val="bottom"/>
            <w:hideMark/>
          </w:tcPr>
          <w:p w14:paraId="1ABCC8C0" w14:textId="71F177C2" w:rsidR="00067C6D" w:rsidRPr="00F86424" w:rsidDel="002739DA" w:rsidRDefault="00067C6D" w:rsidP="003228B4">
            <w:pPr>
              <w:numPr>
                <w:ilvl w:val="0"/>
                <w:numId w:val="47"/>
              </w:numPr>
              <w:spacing w:after="0" w:line="240" w:lineRule="auto"/>
              <w:jc w:val="center"/>
              <w:rPr>
                <w:del w:id="3582" w:author="anna.resch88@gmail.com" w:date="2022-01-03T16:08:00Z"/>
                <w:rFonts w:asciiTheme="majorHAnsi" w:eastAsia="Times New Roman" w:hAnsiTheme="majorHAnsi" w:cstheme="majorHAnsi"/>
                <w:color w:val="000000"/>
                <w:lang w:val="en-US" w:eastAsia="de-DE"/>
                <w:rPrChange w:id="3583" w:author="anna.resch88@gmail.com" w:date="2022-01-04T09:34:00Z">
                  <w:rPr>
                    <w:del w:id="3584" w:author="anna.resch88@gmail.com" w:date="2022-01-03T16:08:00Z"/>
                    <w:rFonts w:asciiTheme="majorHAnsi" w:eastAsia="Times New Roman" w:hAnsiTheme="majorHAnsi" w:cstheme="majorHAnsi"/>
                    <w:color w:val="000000"/>
                    <w:lang w:eastAsia="de-DE"/>
                  </w:rPr>
                </w:rPrChange>
              </w:rPr>
            </w:pPr>
            <w:del w:id="3585" w:author="anna.resch88@gmail.com" w:date="2022-01-03T16:08:00Z">
              <w:r w:rsidRPr="00F86424" w:rsidDel="002739DA">
                <w:rPr>
                  <w:rFonts w:asciiTheme="majorHAnsi" w:eastAsia="Times New Roman" w:hAnsiTheme="majorHAnsi" w:cstheme="majorHAnsi"/>
                  <w:color w:val="000000"/>
                  <w:lang w:val="en-US" w:eastAsia="de-DE"/>
                  <w:rPrChange w:id="3586" w:author="anna.resch88@gmail.com" w:date="2022-01-04T09:34:00Z">
                    <w:rPr>
                      <w:rFonts w:asciiTheme="majorHAnsi" w:eastAsia="Times New Roman" w:hAnsiTheme="majorHAnsi" w:cstheme="majorHAnsi"/>
                      <w:color w:val="000000"/>
                      <w:lang w:eastAsia="de-DE"/>
                    </w:rPr>
                  </w:rPrChange>
                </w:rPr>
                <w:delText>20%</w:delText>
              </w:r>
              <w:bookmarkStart w:id="3587" w:name="_Toc92186850"/>
              <w:bookmarkStart w:id="3588" w:name="_Toc92187542"/>
              <w:bookmarkStart w:id="3589" w:name="_Toc92188234"/>
              <w:bookmarkStart w:id="3590" w:name="_Toc92188924"/>
              <w:bookmarkStart w:id="3591" w:name="_Toc92189579"/>
              <w:bookmarkStart w:id="3592" w:name="_Toc92190235"/>
              <w:bookmarkStart w:id="3593" w:name="_Toc92190891"/>
              <w:bookmarkEnd w:id="3587"/>
              <w:bookmarkEnd w:id="3588"/>
              <w:bookmarkEnd w:id="3589"/>
              <w:bookmarkEnd w:id="3590"/>
              <w:bookmarkEnd w:id="3591"/>
              <w:bookmarkEnd w:id="3592"/>
              <w:bookmarkEnd w:id="3593"/>
            </w:del>
          </w:p>
        </w:tc>
        <w:tc>
          <w:tcPr>
            <w:tcW w:w="937" w:type="dxa"/>
            <w:tcBorders>
              <w:top w:val="nil"/>
              <w:left w:val="nil"/>
              <w:bottom w:val="single" w:sz="4" w:space="0" w:color="auto"/>
              <w:right w:val="single" w:sz="4" w:space="0" w:color="auto"/>
            </w:tcBorders>
            <w:shd w:val="clear" w:color="000000" w:fill="BDD7EE"/>
            <w:noWrap/>
            <w:vAlign w:val="bottom"/>
            <w:hideMark/>
          </w:tcPr>
          <w:p w14:paraId="576E3920" w14:textId="3931648D" w:rsidR="00067C6D" w:rsidRPr="00F86424" w:rsidDel="002739DA" w:rsidRDefault="00067C6D" w:rsidP="003228B4">
            <w:pPr>
              <w:numPr>
                <w:ilvl w:val="0"/>
                <w:numId w:val="47"/>
              </w:numPr>
              <w:spacing w:after="0" w:line="240" w:lineRule="auto"/>
              <w:jc w:val="center"/>
              <w:rPr>
                <w:del w:id="3594" w:author="anna.resch88@gmail.com" w:date="2022-01-03T16:08:00Z"/>
                <w:rFonts w:asciiTheme="majorHAnsi" w:eastAsia="Times New Roman" w:hAnsiTheme="majorHAnsi" w:cstheme="majorHAnsi"/>
                <w:color w:val="000000"/>
                <w:lang w:val="en-US" w:eastAsia="de-DE"/>
                <w:rPrChange w:id="3595" w:author="anna.resch88@gmail.com" w:date="2022-01-04T09:34:00Z">
                  <w:rPr>
                    <w:del w:id="3596" w:author="anna.resch88@gmail.com" w:date="2022-01-03T16:08:00Z"/>
                    <w:rFonts w:asciiTheme="majorHAnsi" w:eastAsia="Times New Roman" w:hAnsiTheme="majorHAnsi" w:cstheme="majorHAnsi"/>
                    <w:color w:val="000000"/>
                    <w:lang w:eastAsia="de-DE"/>
                  </w:rPr>
                </w:rPrChange>
              </w:rPr>
            </w:pPr>
            <w:del w:id="3597" w:author="anna.resch88@gmail.com" w:date="2022-01-03T16:08:00Z">
              <w:r w:rsidRPr="00F86424" w:rsidDel="002739DA">
                <w:rPr>
                  <w:rFonts w:asciiTheme="majorHAnsi" w:eastAsia="Times New Roman" w:hAnsiTheme="majorHAnsi" w:cstheme="majorHAnsi"/>
                  <w:color w:val="000000"/>
                  <w:lang w:val="en-US" w:eastAsia="de-DE"/>
                  <w:rPrChange w:id="3598" w:author="anna.resch88@gmail.com" w:date="2022-01-04T09:34:00Z">
                    <w:rPr>
                      <w:rFonts w:asciiTheme="majorHAnsi" w:eastAsia="Times New Roman" w:hAnsiTheme="majorHAnsi" w:cstheme="majorHAnsi"/>
                      <w:color w:val="000000"/>
                      <w:lang w:eastAsia="de-DE"/>
                    </w:rPr>
                  </w:rPrChange>
                </w:rPr>
                <w:delText>water</w:delText>
              </w:r>
              <w:bookmarkStart w:id="3599" w:name="_Toc92186851"/>
              <w:bookmarkStart w:id="3600" w:name="_Toc92187543"/>
              <w:bookmarkStart w:id="3601" w:name="_Toc92188235"/>
              <w:bookmarkStart w:id="3602" w:name="_Toc92188925"/>
              <w:bookmarkStart w:id="3603" w:name="_Toc92189580"/>
              <w:bookmarkStart w:id="3604" w:name="_Toc92190236"/>
              <w:bookmarkStart w:id="3605" w:name="_Toc92190892"/>
              <w:bookmarkEnd w:id="3599"/>
              <w:bookmarkEnd w:id="3600"/>
              <w:bookmarkEnd w:id="3601"/>
              <w:bookmarkEnd w:id="3602"/>
              <w:bookmarkEnd w:id="3603"/>
              <w:bookmarkEnd w:id="3604"/>
              <w:bookmarkEnd w:id="3605"/>
            </w:del>
          </w:p>
        </w:tc>
        <w:tc>
          <w:tcPr>
            <w:tcW w:w="952" w:type="dxa"/>
            <w:tcBorders>
              <w:top w:val="nil"/>
              <w:left w:val="nil"/>
              <w:bottom w:val="single" w:sz="4" w:space="0" w:color="000000"/>
              <w:right w:val="single" w:sz="4" w:space="0" w:color="000000"/>
            </w:tcBorders>
            <w:shd w:val="clear" w:color="000000" w:fill="BDD7EE"/>
            <w:noWrap/>
            <w:vAlign w:val="bottom"/>
            <w:hideMark/>
          </w:tcPr>
          <w:p w14:paraId="3A92767D" w14:textId="2C05306D" w:rsidR="00067C6D" w:rsidRPr="00F86424" w:rsidDel="002739DA" w:rsidRDefault="00067C6D" w:rsidP="003228B4">
            <w:pPr>
              <w:numPr>
                <w:ilvl w:val="0"/>
                <w:numId w:val="47"/>
              </w:numPr>
              <w:spacing w:after="0" w:line="240" w:lineRule="auto"/>
              <w:jc w:val="center"/>
              <w:rPr>
                <w:del w:id="3606" w:author="anna.resch88@gmail.com" w:date="2022-01-03T16:08:00Z"/>
                <w:rFonts w:asciiTheme="majorHAnsi" w:eastAsia="Times New Roman" w:hAnsiTheme="majorHAnsi" w:cstheme="majorHAnsi"/>
                <w:color w:val="000000"/>
                <w:lang w:val="en-US" w:eastAsia="de-DE"/>
                <w:rPrChange w:id="3607" w:author="anna.resch88@gmail.com" w:date="2022-01-04T09:34:00Z">
                  <w:rPr>
                    <w:del w:id="3608" w:author="anna.resch88@gmail.com" w:date="2022-01-03T16:08:00Z"/>
                    <w:rFonts w:asciiTheme="majorHAnsi" w:eastAsia="Times New Roman" w:hAnsiTheme="majorHAnsi" w:cstheme="majorHAnsi"/>
                    <w:color w:val="000000"/>
                    <w:lang w:eastAsia="de-DE"/>
                  </w:rPr>
                </w:rPrChange>
              </w:rPr>
            </w:pPr>
            <w:del w:id="3609" w:author="anna.resch88@gmail.com" w:date="2022-01-03T16:08:00Z">
              <w:r w:rsidRPr="00F86424" w:rsidDel="002739DA">
                <w:rPr>
                  <w:rFonts w:asciiTheme="majorHAnsi" w:eastAsia="Times New Roman" w:hAnsiTheme="majorHAnsi" w:cstheme="majorHAnsi"/>
                  <w:color w:val="000000"/>
                  <w:lang w:val="en-US" w:eastAsia="de-DE"/>
                  <w:rPrChange w:id="3610" w:author="anna.resch88@gmail.com" w:date="2022-01-04T09:34:00Z">
                    <w:rPr>
                      <w:rFonts w:asciiTheme="majorHAnsi" w:eastAsia="Times New Roman" w:hAnsiTheme="majorHAnsi" w:cstheme="majorHAnsi"/>
                      <w:color w:val="000000"/>
                      <w:lang w:eastAsia="de-DE"/>
                    </w:rPr>
                  </w:rPrChange>
                </w:rPr>
                <w:delText>Ru(II)bpy</w:delText>
              </w:r>
              <w:bookmarkStart w:id="3611" w:name="_Toc92186852"/>
              <w:bookmarkStart w:id="3612" w:name="_Toc92187544"/>
              <w:bookmarkStart w:id="3613" w:name="_Toc92188236"/>
              <w:bookmarkStart w:id="3614" w:name="_Toc92188926"/>
              <w:bookmarkStart w:id="3615" w:name="_Toc92189581"/>
              <w:bookmarkStart w:id="3616" w:name="_Toc92190237"/>
              <w:bookmarkStart w:id="3617" w:name="_Toc92190893"/>
              <w:bookmarkEnd w:id="3611"/>
              <w:bookmarkEnd w:id="3612"/>
              <w:bookmarkEnd w:id="3613"/>
              <w:bookmarkEnd w:id="3614"/>
              <w:bookmarkEnd w:id="3615"/>
              <w:bookmarkEnd w:id="3616"/>
              <w:bookmarkEnd w:id="3617"/>
            </w:del>
          </w:p>
        </w:tc>
        <w:tc>
          <w:tcPr>
            <w:tcW w:w="1081" w:type="dxa"/>
            <w:tcBorders>
              <w:top w:val="nil"/>
              <w:left w:val="nil"/>
              <w:bottom w:val="single" w:sz="4" w:space="0" w:color="000000"/>
              <w:right w:val="single" w:sz="4" w:space="0" w:color="000000"/>
            </w:tcBorders>
            <w:shd w:val="clear" w:color="000000" w:fill="BDD7EE"/>
            <w:noWrap/>
            <w:vAlign w:val="bottom"/>
            <w:hideMark/>
          </w:tcPr>
          <w:p w14:paraId="1FD86889" w14:textId="79CD900D" w:rsidR="00067C6D" w:rsidRPr="00F86424" w:rsidDel="002739DA" w:rsidRDefault="00067C6D" w:rsidP="003228B4">
            <w:pPr>
              <w:numPr>
                <w:ilvl w:val="0"/>
                <w:numId w:val="47"/>
              </w:numPr>
              <w:spacing w:after="0" w:line="240" w:lineRule="auto"/>
              <w:jc w:val="center"/>
              <w:rPr>
                <w:del w:id="3618" w:author="anna.resch88@gmail.com" w:date="2022-01-03T16:08:00Z"/>
                <w:rFonts w:asciiTheme="majorHAnsi" w:eastAsia="Times New Roman" w:hAnsiTheme="majorHAnsi" w:cstheme="majorHAnsi"/>
                <w:color w:val="000000"/>
                <w:lang w:val="en-US" w:eastAsia="de-DE"/>
                <w:rPrChange w:id="3619" w:author="anna.resch88@gmail.com" w:date="2022-01-04T09:34:00Z">
                  <w:rPr>
                    <w:del w:id="3620" w:author="anna.resch88@gmail.com" w:date="2022-01-03T16:08:00Z"/>
                    <w:rFonts w:asciiTheme="majorHAnsi" w:eastAsia="Times New Roman" w:hAnsiTheme="majorHAnsi" w:cstheme="majorHAnsi"/>
                    <w:color w:val="000000"/>
                    <w:lang w:eastAsia="de-DE"/>
                  </w:rPr>
                </w:rPrChange>
              </w:rPr>
            </w:pPr>
            <w:del w:id="3621" w:author="anna.resch88@gmail.com" w:date="2022-01-03T16:08:00Z">
              <w:r w:rsidRPr="00F86424" w:rsidDel="002739DA">
                <w:rPr>
                  <w:rFonts w:asciiTheme="majorHAnsi" w:eastAsia="Times New Roman" w:hAnsiTheme="majorHAnsi" w:cstheme="majorHAnsi"/>
                  <w:color w:val="000000"/>
                  <w:lang w:val="en-US" w:eastAsia="de-DE"/>
                  <w:rPrChange w:id="3622" w:author="anna.resch88@gmail.com" w:date="2022-01-04T09:34:00Z">
                    <w:rPr>
                      <w:rFonts w:asciiTheme="majorHAnsi" w:eastAsia="Times New Roman" w:hAnsiTheme="majorHAnsi" w:cstheme="majorHAnsi"/>
                      <w:color w:val="000000"/>
                      <w:lang w:eastAsia="de-DE"/>
                    </w:rPr>
                  </w:rPrChange>
                </w:rPr>
                <w:delText>50.7</w:delText>
              </w:r>
              <w:bookmarkStart w:id="3623" w:name="_Toc92186853"/>
              <w:bookmarkStart w:id="3624" w:name="_Toc92187545"/>
              <w:bookmarkStart w:id="3625" w:name="_Toc92188237"/>
              <w:bookmarkStart w:id="3626" w:name="_Toc92188927"/>
              <w:bookmarkStart w:id="3627" w:name="_Toc92189582"/>
              <w:bookmarkStart w:id="3628" w:name="_Toc92190238"/>
              <w:bookmarkStart w:id="3629" w:name="_Toc92190894"/>
              <w:bookmarkEnd w:id="3623"/>
              <w:bookmarkEnd w:id="3624"/>
              <w:bookmarkEnd w:id="3625"/>
              <w:bookmarkEnd w:id="3626"/>
              <w:bookmarkEnd w:id="3627"/>
              <w:bookmarkEnd w:id="3628"/>
              <w:bookmarkEnd w:id="3629"/>
            </w:del>
          </w:p>
        </w:tc>
        <w:tc>
          <w:tcPr>
            <w:tcW w:w="1349" w:type="dxa"/>
            <w:tcBorders>
              <w:top w:val="nil"/>
              <w:left w:val="nil"/>
              <w:bottom w:val="single" w:sz="4" w:space="0" w:color="000000"/>
              <w:right w:val="single" w:sz="4" w:space="0" w:color="000000"/>
            </w:tcBorders>
            <w:shd w:val="clear" w:color="000000" w:fill="BDD7EE"/>
            <w:noWrap/>
            <w:vAlign w:val="bottom"/>
            <w:hideMark/>
          </w:tcPr>
          <w:p w14:paraId="4C2F226A" w14:textId="7DD00960" w:rsidR="00067C6D" w:rsidRPr="00F86424" w:rsidDel="002739DA" w:rsidRDefault="00067C6D" w:rsidP="003228B4">
            <w:pPr>
              <w:numPr>
                <w:ilvl w:val="0"/>
                <w:numId w:val="47"/>
              </w:numPr>
              <w:spacing w:after="0" w:line="240" w:lineRule="auto"/>
              <w:jc w:val="center"/>
              <w:rPr>
                <w:del w:id="3630" w:author="anna.resch88@gmail.com" w:date="2022-01-03T16:08:00Z"/>
                <w:rFonts w:asciiTheme="majorHAnsi" w:eastAsia="Times New Roman" w:hAnsiTheme="majorHAnsi" w:cstheme="majorHAnsi"/>
                <w:color w:val="000000"/>
                <w:lang w:val="en-US" w:eastAsia="de-DE"/>
                <w:rPrChange w:id="3631" w:author="anna.resch88@gmail.com" w:date="2022-01-04T09:34:00Z">
                  <w:rPr>
                    <w:del w:id="3632" w:author="anna.resch88@gmail.com" w:date="2022-01-03T16:08:00Z"/>
                    <w:rFonts w:asciiTheme="majorHAnsi" w:eastAsia="Times New Roman" w:hAnsiTheme="majorHAnsi" w:cstheme="majorHAnsi"/>
                    <w:color w:val="000000"/>
                    <w:lang w:eastAsia="de-DE"/>
                  </w:rPr>
                </w:rPrChange>
              </w:rPr>
            </w:pPr>
            <w:del w:id="3633" w:author="anna.resch88@gmail.com" w:date="2022-01-03T16:08:00Z">
              <w:r w:rsidRPr="00F86424" w:rsidDel="002739DA">
                <w:rPr>
                  <w:rFonts w:asciiTheme="majorHAnsi" w:eastAsia="Times New Roman" w:hAnsiTheme="majorHAnsi" w:cstheme="majorHAnsi"/>
                  <w:color w:val="000000"/>
                  <w:lang w:val="en-US" w:eastAsia="de-DE"/>
                  <w:rPrChange w:id="3634" w:author="anna.resch88@gmail.com" w:date="2022-01-04T09:34:00Z">
                    <w:rPr>
                      <w:rFonts w:asciiTheme="majorHAnsi" w:eastAsia="Times New Roman" w:hAnsiTheme="majorHAnsi" w:cstheme="majorHAnsi"/>
                      <w:color w:val="000000"/>
                      <w:lang w:eastAsia="de-DE"/>
                    </w:rPr>
                  </w:rPrChange>
                </w:rPr>
                <w:delText>14</w:delText>
              </w:r>
              <w:bookmarkStart w:id="3635" w:name="_Toc92186854"/>
              <w:bookmarkStart w:id="3636" w:name="_Toc92187546"/>
              <w:bookmarkStart w:id="3637" w:name="_Toc92188238"/>
              <w:bookmarkStart w:id="3638" w:name="_Toc92188928"/>
              <w:bookmarkStart w:id="3639" w:name="_Toc92189583"/>
              <w:bookmarkStart w:id="3640" w:name="_Toc92190239"/>
              <w:bookmarkStart w:id="3641" w:name="_Toc92190895"/>
              <w:bookmarkEnd w:id="3635"/>
              <w:bookmarkEnd w:id="3636"/>
              <w:bookmarkEnd w:id="3637"/>
              <w:bookmarkEnd w:id="3638"/>
              <w:bookmarkEnd w:id="3639"/>
              <w:bookmarkEnd w:id="3640"/>
              <w:bookmarkEnd w:id="3641"/>
            </w:del>
          </w:p>
        </w:tc>
        <w:tc>
          <w:tcPr>
            <w:tcW w:w="892" w:type="dxa"/>
            <w:tcBorders>
              <w:top w:val="nil"/>
              <w:left w:val="nil"/>
              <w:bottom w:val="single" w:sz="4" w:space="0" w:color="000000"/>
              <w:right w:val="single" w:sz="4" w:space="0" w:color="000000"/>
            </w:tcBorders>
            <w:shd w:val="clear" w:color="000000" w:fill="BDD7EE"/>
            <w:noWrap/>
            <w:vAlign w:val="bottom"/>
            <w:hideMark/>
          </w:tcPr>
          <w:p w14:paraId="474823C2" w14:textId="1988C643" w:rsidR="00067C6D" w:rsidRPr="00F86424" w:rsidDel="002739DA" w:rsidRDefault="00067C6D" w:rsidP="003228B4">
            <w:pPr>
              <w:numPr>
                <w:ilvl w:val="0"/>
                <w:numId w:val="47"/>
              </w:numPr>
              <w:spacing w:after="0" w:line="240" w:lineRule="auto"/>
              <w:jc w:val="center"/>
              <w:rPr>
                <w:del w:id="3642" w:author="anna.resch88@gmail.com" w:date="2022-01-03T16:08:00Z"/>
                <w:rFonts w:asciiTheme="majorHAnsi" w:eastAsia="Times New Roman" w:hAnsiTheme="majorHAnsi" w:cstheme="majorHAnsi"/>
                <w:color w:val="000000"/>
                <w:lang w:val="en-US" w:eastAsia="de-DE"/>
                <w:rPrChange w:id="3643" w:author="anna.resch88@gmail.com" w:date="2022-01-04T09:34:00Z">
                  <w:rPr>
                    <w:del w:id="3644" w:author="anna.resch88@gmail.com" w:date="2022-01-03T16:08:00Z"/>
                    <w:rFonts w:asciiTheme="majorHAnsi" w:eastAsia="Times New Roman" w:hAnsiTheme="majorHAnsi" w:cstheme="majorHAnsi"/>
                    <w:color w:val="000000"/>
                    <w:lang w:eastAsia="de-DE"/>
                  </w:rPr>
                </w:rPrChange>
              </w:rPr>
            </w:pPr>
            <w:del w:id="3645" w:author="anna.resch88@gmail.com" w:date="2022-01-03T16:08:00Z">
              <w:r w:rsidRPr="00F86424" w:rsidDel="002739DA">
                <w:rPr>
                  <w:rFonts w:asciiTheme="majorHAnsi" w:eastAsia="Times New Roman" w:hAnsiTheme="majorHAnsi" w:cstheme="majorHAnsi"/>
                  <w:color w:val="000000"/>
                  <w:lang w:val="en-US" w:eastAsia="de-DE"/>
                  <w:rPrChange w:id="3646" w:author="anna.resch88@gmail.com" w:date="2022-01-04T09:34:00Z">
                    <w:rPr>
                      <w:rFonts w:asciiTheme="majorHAnsi" w:eastAsia="Times New Roman" w:hAnsiTheme="majorHAnsi" w:cstheme="majorHAnsi"/>
                      <w:color w:val="000000"/>
                      <w:lang w:eastAsia="de-DE"/>
                    </w:rPr>
                  </w:rPrChange>
                </w:rPr>
                <w:delText>108.31</w:delText>
              </w:r>
              <w:bookmarkStart w:id="3647" w:name="_Toc92186855"/>
              <w:bookmarkStart w:id="3648" w:name="_Toc92187547"/>
              <w:bookmarkStart w:id="3649" w:name="_Toc92188239"/>
              <w:bookmarkStart w:id="3650" w:name="_Toc92188929"/>
              <w:bookmarkStart w:id="3651" w:name="_Toc92189584"/>
              <w:bookmarkStart w:id="3652" w:name="_Toc92190240"/>
              <w:bookmarkStart w:id="3653" w:name="_Toc92190896"/>
              <w:bookmarkEnd w:id="3647"/>
              <w:bookmarkEnd w:id="3648"/>
              <w:bookmarkEnd w:id="3649"/>
              <w:bookmarkEnd w:id="3650"/>
              <w:bookmarkEnd w:id="3651"/>
              <w:bookmarkEnd w:id="3652"/>
              <w:bookmarkEnd w:id="3653"/>
            </w:del>
          </w:p>
        </w:tc>
        <w:tc>
          <w:tcPr>
            <w:tcW w:w="743" w:type="dxa"/>
            <w:tcBorders>
              <w:top w:val="nil"/>
              <w:left w:val="nil"/>
              <w:bottom w:val="single" w:sz="4" w:space="0" w:color="000000"/>
              <w:right w:val="nil"/>
            </w:tcBorders>
            <w:shd w:val="clear" w:color="000000" w:fill="BDD7EE"/>
            <w:noWrap/>
            <w:vAlign w:val="bottom"/>
            <w:hideMark/>
          </w:tcPr>
          <w:p w14:paraId="3590AEDB" w14:textId="135BDF1C" w:rsidR="00067C6D" w:rsidRPr="00F86424" w:rsidDel="002739DA" w:rsidRDefault="00067C6D" w:rsidP="003228B4">
            <w:pPr>
              <w:numPr>
                <w:ilvl w:val="0"/>
                <w:numId w:val="47"/>
              </w:numPr>
              <w:spacing w:after="0" w:line="240" w:lineRule="auto"/>
              <w:jc w:val="center"/>
              <w:rPr>
                <w:del w:id="3654" w:author="anna.resch88@gmail.com" w:date="2022-01-03T16:08:00Z"/>
                <w:rFonts w:asciiTheme="majorHAnsi" w:eastAsia="Times New Roman" w:hAnsiTheme="majorHAnsi" w:cstheme="majorHAnsi"/>
                <w:color w:val="000000"/>
                <w:lang w:val="en-US" w:eastAsia="de-DE"/>
                <w:rPrChange w:id="3655" w:author="anna.resch88@gmail.com" w:date="2022-01-04T09:34:00Z">
                  <w:rPr>
                    <w:del w:id="3656" w:author="anna.resch88@gmail.com" w:date="2022-01-03T16:08:00Z"/>
                    <w:rFonts w:asciiTheme="majorHAnsi" w:eastAsia="Times New Roman" w:hAnsiTheme="majorHAnsi" w:cstheme="majorHAnsi"/>
                    <w:color w:val="000000"/>
                    <w:lang w:eastAsia="de-DE"/>
                  </w:rPr>
                </w:rPrChange>
              </w:rPr>
            </w:pPr>
            <w:del w:id="3657" w:author="anna.resch88@gmail.com" w:date="2022-01-03T16:08:00Z">
              <w:r w:rsidRPr="00F86424" w:rsidDel="002739DA">
                <w:rPr>
                  <w:rFonts w:asciiTheme="majorHAnsi" w:eastAsia="Times New Roman" w:hAnsiTheme="majorHAnsi" w:cstheme="majorHAnsi"/>
                  <w:color w:val="000000"/>
                  <w:lang w:val="en-US" w:eastAsia="de-DE"/>
                  <w:rPrChange w:id="3658" w:author="anna.resch88@gmail.com" w:date="2022-01-04T09:34:00Z">
                    <w:rPr>
                      <w:rFonts w:asciiTheme="majorHAnsi" w:eastAsia="Times New Roman" w:hAnsiTheme="majorHAnsi" w:cstheme="majorHAnsi"/>
                      <w:color w:val="000000"/>
                      <w:lang w:eastAsia="de-DE"/>
                    </w:rPr>
                  </w:rPrChange>
                </w:rPr>
                <w:delText>5.31</w:delText>
              </w:r>
              <w:bookmarkStart w:id="3659" w:name="_Toc92186856"/>
              <w:bookmarkStart w:id="3660" w:name="_Toc92187548"/>
              <w:bookmarkStart w:id="3661" w:name="_Toc92188240"/>
              <w:bookmarkStart w:id="3662" w:name="_Toc92188930"/>
              <w:bookmarkStart w:id="3663" w:name="_Toc92189585"/>
              <w:bookmarkStart w:id="3664" w:name="_Toc92190241"/>
              <w:bookmarkStart w:id="3665" w:name="_Toc92190897"/>
              <w:bookmarkEnd w:id="3659"/>
              <w:bookmarkEnd w:id="3660"/>
              <w:bookmarkEnd w:id="3661"/>
              <w:bookmarkEnd w:id="3662"/>
              <w:bookmarkEnd w:id="3663"/>
              <w:bookmarkEnd w:id="3664"/>
              <w:bookmarkEnd w:id="3665"/>
            </w:del>
          </w:p>
        </w:tc>
        <w:tc>
          <w:tcPr>
            <w:tcW w:w="989" w:type="dxa"/>
            <w:tcBorders>
              <w:top w:val="nil"/>
              <w:left w:val="single" w:sz="4" w:space="0" w:color="auto"/>
              <w:bottom w:val="nil"/>
              <w:right w:val="single" w:sz="4" w:space="0" w:color="auto"/>
            </w:tcBorders>
            <w:shd w:val="clear" w:color="000000" w:fill="BDD7EE"/>
            <w:noWrap/>
            <w:vAlign w:val="bottom"/>
            <w:hideMark/>
          </w:tcPr>
          <w:p w14:paraId="0A90D82F" w14:textId="5A8D5428" w:rsidR="00067C6D" w:rsidRPr="00F86424" w:rsidDel="002739DA" w:rsidRDefault="00067C6D" w:rsidP="003228B4">
            <w:pPr>
              <w:numPr>
                <w:ilvl w:val="0"/>
                <w:numId w:val="47"/>
              </w:numPr>
              <w:spacing w:after="0" w:line="240" w:lineRule="auto"/>
              <w:jc w:val="center"/>
              <w:rPr>
                <w:del w:id="3666" w:author="anna.resch88@gmail.com" w:date="2022-01-03T16:08:00Z"/>
                <w:rFonts w:asciiTheme="majorHAnsi" w:eastAsia="Times New Roman" w:hAnsiTheme="majorHAnsi" w:cstheme="majorHAnsi"/>
                <w:color w:val="000000"/>
                <w:lang w:val="en-US" w:eastAsia="de-DE"/>
                <w:rPrChange w:id="3667" w:author="anna.resch88@gmail.com" w:date="2022-01-04T09:34:00Z">
                  <w:rPr>
                    <w:del w:id="3668" w:author="anna.resch88@gmail.com" w:date="2022-01-03T16:08:00Z"/>
                    <w:rFonts w:asciiTheme="majorHAnsi" w:eastAsia="Times New Roman" w:hAnsiTheme="majorHAnsi" w:cstheme="majorHAnsi"/>
                    <w:color w:val="000000"/>
                    <w:lang w:eastAsia="de-DE"/>
                  </w:rPr>
                </w:rPrChange>
              </w:rPr>
            </w:pPr>
            <w:del w:id="3669" w:author="anna.resch88@gmail.com" w:date="2022-01-03T16:08:00Z">
              <w:r w:rsidRPr="00F86424" w:rsidDel="002739DA">
                <w:rPr>
                  <w:rFonts w:asciiTheme="majorHAnsi" w:eastAsia="Times New Roman" w:hAnsiTheme="majorHAnsi" w:cstheme="majorHAnsi"/>
                  <w:color w:val="000000"/>
                  <w:lang w:val="en-US" w:eastAsia="de-DE"/>
                  <w:rPrChange w:id="3670" w:author="anna.resch88@gmail.com" w:date="2022-01-04T09:34:00Z">
                    <w:rPr>
                      <w:rFonts w:asciiTheme="majorHAnsi" w:eastAsia="Times New Roman" w:hAnsiTheme="majorHAnsi" w:cstheme="majorHAnsi"/>
                      <w:color w:val="000000"/>
                      <w:lang w:eastAsia="de-DE"/>
                    </w:rPr>
                  </w:rPrChange>
                </w:rPr>
                <w:delText>100.75</w:delText>
              </w:r>
              <w:bookmarkStart w:id="3671" w:name="_Toc92186857"/>
              <w:bookmarkStart w:id="3672" w:name="_Toc92187549"/>
              <w:bookmarkStart w:id="3673" w:name="_Toc92188241"/>
              <w:bookmarkStart w:id="3674" w:name="_Toc92188931"/>
              <w:bookmarkStart w:id="3675" w:name="_Toc92189586"/>
              <w:bookmarkStart w:id="3676" w:name="_Toc92190242"/>
              <w:bookmarkStart w:id="3677" w:name="_Toc92190898"/>
              <w:bookmarkEnd w:id="3671"/>
              <w:bookmarkEnd w:id="3672"/>
              <w:bookmarkEnd w:id="3673"/>
              <w:bookmarkEnd w:id="3674"/>
              <w:bookmarkEnd w:id="3675"/>
              <w:bookmarkEnd w:id="3676"/>
              <w:bookmarkEnd w:id="3677"/>
            </w:del>
          </w:p>
        </w:tc>
        <w:tc>
          <w:tcPr>
            <w:tcW w:w="898" w:type="dxa"/>
            <w:tcBorders>
              <w:top w:val="nil"/>
              <w:left w:val="nil"/>
              <w:bottom w:val="nil"/>
              <w:right w:val="single" w:sz="4" w:space="0" w:color="auto"/>
            </w:tcBorders>
            <w:shd w:val="clear" w:color="000000" w:fill="BDD7EE"/>
            <w:noWrap/>
            <w:vAlign w:val="bottom"/>
            <w:hideMark/>
          </w:tcPr>
          <w:p w14:paraId="71C247A2" w14:textId="59E18FF7" w:rsidR="00067C6D" w:rsidRPr="00F86424" w:rsidDel="002739DA" w:rsidRDefault="00067C6D" w:rsidP="003228B4">
            <w:pPr>
              <w:numPr>
                <w:ilvl w:val="0"/>
                <w:numId w:val="47"/>
              </w:numPr>
              <w:spacing w:after="0" w:line="240" w:lineRule="auto"/>
              <w:jc w:val="center"/>
              <w:rPr>
                <w:del w:id="3678" w:author="anna.resch88@gmail.com" w:date="2022-01-03T16:08:00Z"/>
                <w:rFonts w:asciiTheme="majorHAnsi" w:eastAsia="Times New Roman" w:hAnsiTheme="majorHAnsi" w:cstheme="majorHAnsi"/>
                <w:color w:val="000000"/>
                <w:lang w:val="en-US" w:eastAsia="de-DE"/>
                <w:rPrChange w:id="3679" w:author="anna.resch88@gmail.com" w:date="2022-01-04T09:34:00Z">
                  <w:rPr>
                    <w:del w:id="3680" w:author="anna.resch88@gmail.com" w:date="2022-01-03T16:08:00Z"/>
                    <w:rFonts w:asciiTheme="majorHAnsi" w:eastAsia="Times New Roman" w:hAnsiTheme="majorHAnsi" w:cstheme="majorHAnsi"/>
                    <w:color w:val="000000"/>
                    <w:lang w:eastAsia="de-DE"/>
                  </w:rPr>
                </w:rPrChange>
              </w:rPr>
            </w:pPr>
            <w:del w:id="3681" w:author="anna.resch88@gmail.com" w:date="2022-01-03T16:08:00Z">
              <w:r w:rsidRPr="00F86424" w:rsidDel="002739DA">
                <w:rPr>
                  <w:rFonts w:asciiTheme="majorHAnsi" w:eastAsia="Times New Roman" w:hAnsiTheme="majorHAnsi" w:cstheme="majorHAnsi"/>
                  <w:color w:val="000000"/>
                  <w:lang w:val="en-US" w:eastAsia="de-DE"/>
                  <w:rPrChange w:id="3682" w:author="anna.resch88@gmail.com" w:date="2022-01-04T09:34:00Z">
                    <w:rPr>
                      <w:rFonts w:asciiTheme="majorHAnsi" w:eastAsia="Times New Roman" w:hAnsiTheme="majorHAnsi" w:cstheme="majorHAnsi"/>
                      <w:color w:val="000000"/>
                      <w:lang w:eastAsia="de-DE"/>
                    </w:rPr>
                  </w:rPrChange>
                </w:rPr>
                <w:delText>6.56</w:delText>
              </w:r>
              <w:bookmarkStart w:id="3683" w:name="_Toc92186858"/>
              <w:bookmarkStart w:id="3684" w:name="_Toc92187550"/>
              <w:bookmarkStart w:id="3685" w:name="_Toc92188242"/>
              <w:bookmarkStart w:id="3686" w:name="_Toc92188932"/>
              <w:bookmarkStart w:id="3687" w:name="_Toc92189587"/>
              <w:bookmarkStart w:id="3688" w:name="_Toc92190243"/>
              <w:bookmarkStart w:id="3689" w:name="_Toc92190899"/>
              <w:bookmarkEnd w:id="3683"/>
              <w:bookmarkEnd w:id="3684"/>
              <w:bookmarkEnd w:id="3685"/>
              <w:bookmarkEnd w:id="3686"/>
              <w:bookmarkEnd w:id="3687"/>
              <w:bookmarkEnd w:id="3688"/>
              <w:bookmarkEnd w:id="3689"/>
            </w:del>
          </w:p>
        </w:tc>
        <w:bookmarkStart w:id="3690" w:name="_Toc92186859"/>
        <w:bookmarkStart w:id="3691" w:name="_Toc92187551"/>
        <w:bookmarkStart w:id="3692" w:name="_Toc92188243"/>
        <w:bookmarkStart w:id="3693" w:name="_Toc92188933"/>
        <w:bookmarkStart w:id="3694" w:name="_Toc92189588"/>
        <w:bookmarkStart w:id="3695" w:name="_Toc92190244"/>
        <w:bookmarkStart w:id="3696" w:name="_Toc92190900"/>
        <w:bookmarkEnd w:id="3690"/>
        <w:bookmarkEnd w:id="3691"/>
        <w:bookmarkEnd w:id="3692"/>
        <w:bookmarkEnd w:id="3693"/>
        <w:bookmarkEnd w:id="3694"/>
        <w:bookmarkEnd w:id="3695"/>
        <w:bookmarkEnd w:id="3696"/>
      </w:tr>
      <w:tr w:rsidR="00067C6D" w:rsidRPr="009E3BE9" w:rsidDel="002739DA" w14:paraId="6AC9CF5C" w14:textId="4617B761" w:rsidTr="00D830B0">
        <w:trPr>
          <w:trHeight w:val="290"/>
          <w:del w:id="3697"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480C9CE" w14:textId="1F2E32C5" w:rsidR="00067C6D" w:rsidRPr="00F86424" w:rsidDel="002739DA" w:rsidRDefault="00067C6D" w:rsidP="003228B4">
            <w:pPr>
              <w:numPr>
                <w:ilvl w:val="0"/>
                <w:numId w:val="47"/>
              </w:numPr>
              <w:spacing w:after="0" w:line="240" w:lineRule="auto"/>
              <w:jc w:val="both"/>
              <w:rPr>
                <w:del w:id="3698" w:author="anna.resch88@gmail.com" w:date="2022-01-03T16:08:00Z"/>
                <w:rFonts w:asciiTheme="majorHAnsi" w:eastAsia="Times New Roman" w:hAnsiTheme="majorHAnsi" w:cstheme="majorHAnsi"/>
                <w:color w:val="000000"/>
                <w:lang w:val="en-US" w:eastAsia="de-DE"/>
                <w:rPrChange w:id="3699" w:author="anna.resch88@gmail.com" w:date="2022-01-04T09:34:00Z">
                  <w:rPr>
                    <w:del w:id="3700" w:author="anna.resch88@gmail.com" w:date="2022-01-03T16:08:00Z"/>
                    <w:rFonts w:asciiTheme="majorHAnsi" w:eastAsia="Times New Roman" w:hAnsiTheme="majorHAnsi" w:cstheme="majorHAnsi"/>
                    <w:color w:val="000000"/>
                    <w:lang w:eastAsia="de-DE"/>
                  </w:rPr>
                </w:rPrChange>
              </w:rPr>
            </w:pPr>
            <w:del w:id="3701" w:author="anna.resch88@gmail.com" w:date="2022-01-03T16:08:00Z">
              <w:r w:rsidRPr="00F86424" w:rsidDel="002739DA">
                <w:rPr>
                  <w:rFonts w:asciiTheme="majorHAnsi" w:eastAsia="Times New Roman" w:hAnsiTheme="majorHAnsi" w:cstheme="majorHAnsi"/>
                  <w:color w:val="000000"/>
                  <w:lang w:val="en-US" w:eastAsia="de-DE"/>
                  <w:rPrChange w:id="3702" w:author="anna.resch88@gmail.com" w:date="2022-01-04T09:34:00Z">
                    <w:rPr>
                      <w:rFonts w:asciiTheme="majorHAnsi" w:eastAsia="Times New Roman" w:hAnsiTheme="majorHAnsi" w:cstheme="majorHAnsi"/>
                      <w:color w:val="000000"/>
                      <w:lang w:eastAsia="de-DE"/>
                    </w:rPr>
                  </w:rPrChange>
                </w:rPr>
                <w:delText>ULD-V40-ULD, sample 3</w:delText>
              </w:r>
              <w:bookmarkStart w:id="3703" w:name="_Toc92186860"/>
              <w:bookmarkStart w:id="3704" w:name="_Toc92187552"/>
              <w:bookmarkStart w:id="3705" w:name="_Toc92188244"/>
              <w:bookmarkStart w:id="3706" w:name="_Toc92188934"/>
              <w:bookmarkStart w:id="3707" w:name="_Toc92189589"/>
              <w:bookmarkStart w:id="3708" w:name="_Toc92190245"/>
              <w:bookmarkStart w:id="3709" w:name="_Toc92190901"/>
              <w:bookmarkEnd w:id="3703"/>
              <w:bookmarkEnd w:id="3704"/>
              <w:bookmarkEnd w:id="3705"/>
              <w:bookmarkEnd w:id="3706"/>
              <w:bookmarkEnd w:id="3707"/>
              <w:bookmarkEnd w:id="3708"/>
              <w:bookmarkEnd w:id="3709"/>
            </w:del>
          </w:p>
        </w:tc>
        <w:tc>
          <w:tcPr>
            <w:tcW w:w="859" w:type="dxa"/>
            <w:tcBorders>
              <w:top w:val="nil"/>
              <w:left w:val="nil"/>
              <w:bottom w:val="single" w:sz="4" w:space="0" w:color="000000"/>
              <w:right w:val="single" w:sz="4" w:space="0" w:color="000000"/>
            </w:tcBorders>
            <w:shd w:val="clear" w:color="000000" w:fill="BDD7EE"/>
            <w:noWrap/>
            <w:vAlign w:val="bottom"/>
            <w:hideMark/>
          </w:tcPr>
          <w:p w14:paraId="4BCAA253" w14:textId="21BFB208" w:rsidR="00067C6D" w:rsidRPr="00F86424" w:rsidDel="002739DA" w:rsidRDefault="00067C6D" w:rsidP="003228B4">
            <w:pPr>
              <w:numPr>
                <w:ilvl w:val="0"/>
                <w:numId w:val="47"/>
              </w:numPr>
              <w:spacing w:after="0" w:line="240" w:lineRule="auto"/>
              <w:jc w:val="center"/>
              <w:rPr>
                <w:del w:id="3710" w:author="anna.resch88@gmail.com" w:date="2022-01-03T16:08:00Z"/>
                <w:rFonts w:asciiTheme="majorHAnsi" w:eastAsia="Times New Roman" w:hAnsiTheme="majorHAnsi" w:cstheme="majorHAnsi"/>
                <w:color w:val="000000"/>
                <w:lang w:val="en-US" w:eastAsia="de-DE"/>
                <w:rPrChange w:id="3711" w:author="anna.resch88@gmail.com" w:date="2022-01-04T09:34:00Z">
                  <w:rPr>
                    <w:del w:id="3712" w:author="anna.resch88@gmail.com" w:date="2022-01-03T16:08:00Z"/>
                    <w:rFonts w:asciiTheme="majorHAnsi" w:eastAsia="Times New Roman" w:hAnsiTheme="majorHAnsi" w:cstheme="majorHAnsi"/>
                    <w:color w:val="000000"/>
                    <w:lang w:eastAsia="de-DE"/>
                  </w:rPr>
                </w:rPrChange>
              </w:rPr>
            </w:pPr>
            <w:del w:id="3713" w:author="anna.resch88@gmail.com" w:date="2022-01-03T16:08:00Z">
              <w:r w:rsidRPr="00F86424" w:rsidDel="002739DA">
                <w:rPr>
                  <w:rFonts w:asciiTheme="majorHAnsi" w:eastAsia="Times New Roman" w:hAnsiTheme="majorHAnsi" w:cstheme="majorHAnsi"/>
                  <w:color w:val="000000"/>
                  <w:lang w:val="en-US" w:eastAsia="de-DE"/>
                  <w:rPrChange w:id="3714" w:author="anna.resch88@gmail.com" w:date="2022-01-04T09:34:00Z">
                    <w:rPr>
                      <w:rFonts w:asciiTheme="majorHAnsi" w:eastAsia="Times New Roman" w:hAnsiTheme="majorHAnsi" w:cstheme="majorHAnsi"/>
                      <w:color w:val="000000"/>
                      <w:lang w:eastAsia="de-DE"/>
                    </w:rPr>
                  </w:rPrChange>
                </w:rPr>
                <w:delText>20%</w:delText>
              </w:r>
              <w:bookmarkStart w:id="3715" w:name="_Toc92186861"/>
              <w:bookmarkStart w:id="3716" w:name="_Toc92187553"/>
              <w:bookmarkStart w:id="3717" w:name="_Toc92188245"/>
              <w:bookmarkStart w:id="3718" w:name="_Toc92188935"/>
              <w:bookmarkStart w:id="3719" w:name="_Toc92189590"/>
              <w:bookmarkStart w:id="3720" w:name="_Toc92190246"/>
              <w:bookmarkStart w:id="3721" w:name="_Toc92190902"/>
              <w:bookmarkEnd w:id="3715"/>
              <w:bookmarkEnd w:id="3716"/>
              <w:bookmarkEnd w:id="3717"/>
              <w:bookmarkEnd w:id="3718"/>
              <w:bookmarkEnd w:id="3719"/>
              <w:bookmarkEnd w:id="3720"/>
              <w:bookmarkEnd w:id="3721"/>
            </w:del>
          </w:p>
        </w:tc>
        <w:tc>
          <w:tcPr>
            <w:tcW w:w="937" w:type="dxa"/>
            <w:tcBorders>
              <w:top w:val="nil"/>
              <w:left w:val="nil"/>
              <w:bottom w:val="single" w:sz="4" w:space="0" w:color="auto"/>
              <w:right w:val="single" w:sz="4" w:space="0" w:color="auto"/>
            </w:tcBorders>
            <w:shd w:val="clear" w:color="000000" w:fill="BDD7EE"/>
            <w:noWrap/>
            <w:vAlign w:val="bottom"/>
            <w:hideMark/>
          </w:tcPr>
          <w:p w14:paraId="37C236B9" w14:textId="57B69D8B" w:rsidR="00067C6D" w:rsidRPr="00F86424" w:rsidDel="002739DA" w:rsidRDefault="00067C6D" w:rsidP="003228B4">
            <w:pPr>
              <w:numPr>
                <w:ilvl w:val="0"/>
                <w:numId w:val="47"/>
              </w:numPr>
              <w:spacing w:after="0" w:line="240" w:lineRule="auto"/>
              <w:jc w:val="center"/>
              <w:rPr>
                <w:del w:id="3722" w:author="anna.resch88@gmail.com" w:date="2022-01-03T16:08:00Z"/>
                <w:rFonts w:asciiTheme="majorHAnsi" w:eastAsia="Times New Roman" w:hAnsiTheme="majorHAnsi" w:cstheme="majorHAnsi"/>
                <w:color w:val="000000"/>
                <w:lang w:val="en-US" w:eastAsia="de-DE"/>
                <w:rPrChange w:id="3723" w:author="anna.resch88@gmail.com" w:date="2022-01-04T09:34:00Z">
                  <w:rPr>
                    <w:del w:id="3724" w:author="anna.resch88@gmail.com" w:date="2022-01-03T16:08:00Z"/>
                    <w:rFonts w:asciiTheme="majorHAnsi" w:eastAsia="Times New Roman" w:hAnsiTheme="majorHAnsi" w:cstheme="majorHAnsi"/>
                    <w:color w:val="000000"/>
                    <w:lang w:eastAsia="de-DE"/>
                  </w:rPr>
                </w:rPrChange>
              </w:rPr>
            </w:pPr>
            <w:del w:id="3725" w:author="anna.resch88@gmail.com" w:date="2022-01-03T16:08:00Z">
              <w:r w:rsidRPr="00F86424" w:rsidDel="002739DA">
                <w:rPr>
                  <w:rFonts w:asciiTheme="majorHAnsi" w:eastAsia="Times New Roman" w:hAnsiTheme="majorHAnsi" w:cstheme="majorHAnsi"/>
                  <w:color w:val="000000"/>
                  <w:lang w:val="en-US" w:eastAsia="de-DE"/>
                  <w:rPrChange w:id="3726" w:author="anna.resch88@gmail.com" w:date="2022-01-04T09:34:00Z">
                    <w:rPr>
                      <w:rFonts w:asciiTheme="majorHAnsi" w:eastAsia="Times New Roman" w:hAnsiTheme="majorHAnsi" w:cstheme="majorHAnsi"/>
                      <w:color w:val="000000"/>
                      <w:lang w:eastAsia="de-DE"/>
                    </w:rPr>
                  </w:rPrChange>
                </w:rPr>
                <w:delText>water</w:delText>
              </w:r>
              <w:bookmarkStart w:id="3727" w:name="_Toc92186862"/>
              <w:bookmarkStart w:id="3728" w:name="_Toc92187554"/>
              <w:bookmarkStart w:id="3729" w:name="_Toc92188246"/>
              <w:bookmarkStart w:id="3730" w:name="_Toc92188936"/>
              <w:bookmarkStart w:id="3731" w:name="_Toc92189591"/>
              <w:bookmarkStart w:id="3732" w:name="_Toc92190247"/>
              <w:bookmarkStart w:id="3733" w:name="_Toc92190903"/>
              <w:bookmarkEnd w:id="3727"/>
              <w:bookmarkEnd w:id="3728"/>
              <w:bookmarkEnd w:id="3729"/>
              <w:bookmarkEnd w:id="3730"/>
              <w:bookmarkEnd w:id="3731"/>
              <w:bookmarkEnd w:id="3732"/>
              <w:bookmarkEnd w:id="3733"/>
            </w:del>
          </w:p>
        </w:tc>
        <w:tc>
          <w:tcPr>
            <w:tcW w:w="952" w:type="dxa"/>
            <w:tcBorders>
              <w:top w:val="nil"/>
              <w:left w:val="nil"/>
              <w:bottom w:val="single" w:sz="4" w:space="0" w:color="000000"/>
              <w:right w:val="single" w:sz="4" w:space="0" w:color="000000"/>
            </w:tcBorders>
            <w:shd w:val="clear" w:color="000000" w:fill="BDD7EE"/>
            <w:noWrap/>
            <w:vAlign w:val="bottom"/>
            <w:hideMark/>
          </w:tcPr>
          <w:p w14:paraId="30BA389D" w14:textId="581F204E" w:rsidR="00067C6D" w:rsidRPr="00F86424" w:rsidDel="002739DA" w:rsidRDefault="00067C6D" w:rsidP="003228B4">
            <w:pPr>
              <w:numPr>
                <w:ilvl w:val="0"/>
                <w:numId w:val="47"/>
              </w:numPr>
              <w:spacing w:after="0" w:line="240" w:lineRule="auto"/>
              <w:jc w:val="center"/>
              <w:rPr>
                <w:del w:id="3734" w:author="anna.resch88@gmail.com" w:date="2022-01-03T16:08:00Z"/>
                <w:rFonts w:asciiTheme="majorHAnsi" w:eastAsia="Times New Roman" w:hAnsiTheme="majorHAnsi" w:cstheme="majorHAnsi"/>
                <w:color w:val="000000"/>
                <w:lang w:val="en-US" w:eastAsia="de-DE"/>
                <w:rPrChange w:id="3735" w:author="anna.resch88@gmail.com" w:date="2022-01-04T09:34:00Z">
                  <w:rPr>
                    <w:del w:id="3736" w:author="anna.resch88@gmail.com" w:date="2022-01-03T16:08:00Z"/>
                    <w:rFonts w:asciiTheme="majorHAnsi" w:eastAsia="Times New Roman" w:hAnsiTheme="majorHAnsi" w:cstheme="majorHAnsi"/>
                    <w:color w:val="000000"/>
                    <w:lang w:eastAsia="de-DE"/>
                  </w:rPr>
                </w:rPrChange>
              </w:rPr>
            </w:pPr>
            <w:del w:id="3737" w:author="anna.resch88@gmail.com" w:date="2022-01-03T16:08:00Z">
              <w:r w:rsidRPr="00F86424" w:rsidDel="002739DA">
                <w:rPr>
                  <w:rFonts w:asciiTheme="majorHAnsi" w:eastAsia="Times New Roman" w:hAnsiTheme="majorHAnsi" w:cstheme="majorHAnsi"/>
                  <w:color w:val="000000"/>
                  <w:lang w:val="en-US" w:eastAsia="de-DE"/>
                  <w:rPrChange w:id="3738" w:author="anna.resch88@gmail.com" w:date="2022-01-04T09:34:00Z">
                    <w:rPr>
                      <w:rFonts w:asciiTheme="majorHAnsi" w:eastAsia="Times New Roman" w:hAnsiTheme="majorHAnsi" w:cstheme="majorHAnsi"/>
                      <w:color w:val="000000"/>
                      <w:lang w:eastAsia="de-DE"/>
                    </w:rPr>
                  </w:rPrChange>
                </w:rPr>
                <w:delText>Ru(II)bpy</w:delText>
              </w:r>
              <w:bookmarkStart w:id="3739" w:name="_Toc92186863"/>
              <w:bookmarkStart w:id="3740" w:name="_Toc92187555"/>
              <w:bookmarkStart w:id="3741" w:name="_Toc92188247"/>
              <w:bookmarkStart w:id="3742" w:name="_Toc92188937"/>
              <w:bookmarkStart w:id="3743" w:name="_Toc92189592"/>
              <w:bookmarkStart w:id="3744" w:name="_Toc92190248"/>
              <w:bookmarkStart w:id="3745" w:name="_Toc92190904"/>
              <w:bookmarkEnd w:id="3739"/>
              <w:bookmarkEnd w:id="3740"/>
              <w:bookmarkEnd w:id="3741"/>
              <w:bookmarkEnd w:id="3742"/>
              <w:bookmarkEnd w:id="3743"/>
              <w:bookmarkEnd w:id="3744"/>
              <w:bookmarkEnd w:id="3745"/>
            </w:del>
          </w:p>
        </w:tc>
        <w:tc>
          <w:tcPr>
            <w:tcW w:w="1081" w:type="dxa"/>
            <w:tcBorders>
              <w:top w:val="nil"/>
              <w:left w:val="nil"/>
              <w:bottom w:val="single" w:sz="4" w:space="0" w:color="000000"/>
              <w:right w:val="single" w:sz="4" w:space="0" w:color="000000"/>
            </w:tcBorders>
            <w:shd w:val="clear" w:color="000000" w:fill="BDD7EE"/>
            <w:noWrap/>
            <w:vAlign w:val="bottom"/>
            <w:hideMark/>
          </w:tcPr>
          <w:p w14:paraId="731ABDF7" w14:textId="215BFF9A" w:rsidR="00067C6D" w:rsidRPr="00F86424" w:rsidDel="002739DA" w:rsidRDefault="00067C6D" w:rsidP="003228B4">
            <w:pPr>
              <w:numPr>
                <w:ilvl w:val="0"/>
                <w:numId w:val="47"/>
              </w:numPr>
              <w:spacing w:after="0" w:line="240" w:lineRule="auto"/>
              <w:jc w:val="center"/>
              <w:rPr>
                <w:del w:id="3746" w:author="anna.resch88@gmail.com" w:date="2022-01-03T16:08:00Z"/>
                <w:rFonts w:asciiTheme="majorHAnsi" w:eastAsia="Times New Roman" w:hAnsiTheme="majorHAnsi" w:cstheme="majorHAnsi"/>
                <w:color w:val="000000"/>
                <w:lang w:val="en-US" w:eastAsia="de-DE"/>
                <w:rPrChange w:id="3747" w:author="anna.resch88@gmail.com" w:date="2022-01-04T09:34:00Z">
                  <w:rPr>
                    <w:del w:id="3748" w:author="anna.resch88@gmail.com" w:date="2022-01-03T16:08:00Z"/>
                    <w:rFonts w:asciiTheme="majorHAnsi" w:eastAsia="Times New Roman" w:hAnsiTheme="majorHAnsi" w:cstheme="majorHAnsi"/>
                    <w:color w:val="000000"/>
                    <w:lang w:eastAsia="de-DE"/>
                  </w:rPr>
                </w:rPrChange>
              </w:rPr>
            </w:pPr>
            <w:del w:id="3749" w:author="anna.resch88@gmail.com" w:date="2022-01-03T16:08:00Z">
              <w:r w:rsidRPr="00F86424" w:rsidDel="002739DA">
                <w:rPr>
                  <w:rFonts w:asciiTheme="majorHAnsi" w:eastAsia="Times New Roman" w:hAnsiTheme="majorHAnsi" w:cstheme="majorHAnsi"/>
                  <w:color w:val="000000"/>
                  <w:lang w:val="en-US" w:eastAsia="de-DE"/>
                  <w:rPrChange w:id="3750" w:author="anna.resch88@gmail.com" w:date="2022-01-04T09:34:00Z">
                    <w:rPr>
                      <w:rFonts w:asciiTheme="majorHAnsi" w:eastAsia="Times New Roman" w:hAnsiTheme="majorHAnsi" w:cstheme="majorHAnsi"/>
                      <w:color w:val="000000"/>
                      <w:lang w:eastAsia="de-DE"/>
                    </w:rPr>
                  </w:rPrChange>
                </w:rPr>
                <w:delText>50.7</w:delText>
              </w:r>
              <w:bookmarkStart w:id="3751" w:name="_Toc92186864"/>
              <w:bookmarkStart w:id="3752" w:name="_Toc92187556"/>
              <w:bookmarkStart w:id="3753" w:name="_Toc92188248"/>
              <w:bookmarkStart w:id="3754" w:name="_Toc92188938"/>
              <w:bookmarkStart w:id="3755" w:name="_Toc92189593"/>
              <w:bookmarkStart w:id="3756" w:name="_Toc92190249"/>
              <w:bookmarkStart w:id="3757" w:name="_Toc92190905"/>
              <w:bookmarkEnd w:id="3751"/>
              <w:bookmarkEnd w:id="3752"/>
              <w:bookmarkEnd w:id="3753"/>
              <w:bookmarkEnd w:id="3754"/>
              <w:bookmarkEnd w:id="3755"/>
              <w:bookmarkEnd w:id="3756"/>
              <w:bookmarkEnd w:id="3757"/>
            </w:del>
          </w:p>
        </w:tc>
        <w:tc>
          <w:tcPr>
            <w:tcW w:w="1349" w:type="dxa"/>
            <w:tcBorders>
              <w:top w:val="nil"/>
              <w:left w:val="nil"/>
              <w:bottom w:val="single" w:sz="4" w:space="0" w:color="000000"/>
              <w:right w:val="single" w:sz="4" w:space="0" w:color="000000"/>
            </w:tcBorders>
            <w:shd w:val="clear" w:color="000000" w:fill="BDD7EE"/>
            <w:noWrap/>
            <w:vAlign w:val="bottom"/>
            <w:hideMark/>
          </w:tcPr>
          <w:p w14:paraId="63F6B240" w14:textId="25AE5131" w:rsidR="00067C6D" w:rsidRPr="00F86424" w:rsidDel="002739DA" w:rsidRDefault="00067C6D" w:rsidP="003228B4">
            <w:pPr>
              <w:numPr>
                <w:ilvl w:val="0"/>
                <w:numId w:val="47"/>
              </w:numPr>
              <w:spacing w:after="0" w:line="240" w:lineRule="auto"/>
              <w:jc w:val="center"/>
              <w:rPr>
                <w:del w:id="3758" w:author="anna.resch88@gmail.com" w:date="2022-01-03T16:08:00Z"/>
                <w:rFonts w:asciiTheme="majorHAnsi" w:eastAsia="Times New Roman" w:hAnsiTheme="majorHAnsi" w:cstheme="majorHAnsi"/>
                <w:color w:val="000000"/>
                <w:lang w:val="en-US" w:eastAsia="de-DE"/>
                <w:rPrChange w:id="3759" w:author="anna.resch88@gmail.com" w:date="2022-01-04T09:34:00Z">
                  <w:rPr>
                    <w:del w:id="3760" w:author="anna.resch88@gmail.com" w:date="2022-01-03T16:08:00Z"/>
                    <w:rFonts w:asciiTheme="majorHAnsi" w:eastAsia="Times New Roman" w:hAnsiTheme="majorHAnsi" w:cstheme="majorHAnsi"/>
                    <w:color w:val="000000"/>
                    <w:lang w:eastAsia="de-DE"/>
                  </w:rPr>
                </w:rPrChange>
              </w:rPr>
            </w:pPr>
            <w:del w:id="3761" w:author="anna.resch88@gmail.com" w:date="2022-01-03T16:08:00Z">
              <w:r w:rsidRPr="00F86424" w:rsidDel="002739DA">
                <w:rPr>
                  <w:rFonts w:asciiTheme="majorHAnsi" w:eastAsia="Times New Roman" w:hAnsiTheme="majorHAnsi" w:cstheme="majorHAnsi"/>
                  <w:color w:val="000000"/>
                  <w:lang w:val="en-US" w:eastAsia="de-DE"/>
                  <w:rPrChange w:id="3762" w:author="anna.resch88@gmail.com" w:date="2022-01-04T09:34:00Z">
                    <w:rPr>
                      <w:rFonts w:asciiTheme="majorHAnsi" w:eastAsia="Times New Roman" w:hAnsiTheme="majorHAnsi" w:cstheme="majorHAnsi"/>
                      <w:color w:val="000000"/>
                      <w:lang w:eastAsia="de-DE"/>
                    </w:rPr>
                  </w:rPrChange>
                </w:rPr>
                <w:delText>15</w:delText>
              </w:r>
              <w:bookmarkStart w:id="3763" w:name="_Toc92186865"/>
              <w:bookmarkStart w:id="3764" w:name="_Toc92187557"/>
              <w:bookmarkStart w:id="3765" w:name="_Toc92188249"/>
              <w:bookmarkStart w:id="3766" w:name="_Toc92188939"/>
              <w:bookmarkStart w:id="3767" w:name="_Toc92189594"/>
              <w:bookmarkStart w:id="3768" w:name="_Toc92190250"/>
              <w:bookmarkStart w:id="3769" w:name="_Toc92190906"/>
              <w:bookmarkEnd w:id="3763"/>
              <w:bookmarkEnd w:id="3764"/>
              <w:bookmarkEnd w:id="3765"/>
              <w:bookmarkEnd w:id="3766"/>
              <w:bookmarkEnd w:id="3767"/>
              <w:bookmarkEnd w:id="3768"/>
              <w:bookmarkEnd w:id="3769"/>
            </w:del>
          </w:p>
        </w:tc>
        <w:tc>
          <w:tcPr>
            <w:tcW w:w="892" w:type="dxa"/>
            <w:tcBorders>
              <w:top w:val="nil"/>
              <w:left w:val="nil"/>
              <w:bottom w:val="single" w:sz="4" w:space="0" w:color="000000"/>
              <w:right w:val="single" w:sz="4" w:space="0" w:color="000000"/>
            </w:tcBorders>
            <w:shd w:val="clear" w:color="000000" w:fill="BDD7EE"/>
            <w:noWrap/>
            <w:vAlign w:val="bottom"/>
            <w:hideMark/>
          </w:tcPr>
          <w:p w14:paraId="0A213578" w14:textId="233B9B7E" w:rsidR="00067C6D" w:rsidRPr="00F86424" w:rsidDel="002739DA" w:rsidRDefault="00067C6D" w:rsidP="003228B4">
            <w:pPr>
              <w:numPr>
                <w:ilvl w:val="0"/>
                <w:numId w:val="47"/>
              </w:numPr>
              <w:spacing w:after="0" w:line="240" w:lineRule="auto"/>
              <w:jc w:val="center"/>
              <w:rPr>
                <w:del w:id="3770" w:author="anna.resch88@gmail.com" w:date="2022-01-03T16:08:00Z"/>
                <w:rFonts w:asciiTheme="majorHAnsi" w:eastAsia="Times New Roman" w:hAnsiTheme="majorHAnsi" w:cstheme="majorHAnsi"/>
                <w:color w:val="000000"/>
                <w:lang w:val="en-US" w:eastAsia="de-DE"/>
                <w:rPrChange w:id="3771" w:author="anna.resch88@gmail.com" w:date="2022-01-04T09:34:00Z">
                  <w:rPr>
                    <w:del w:id="3772" w:author="anna.resch88@gmail.com" w:date="2022-01-03T16:08:00Z"/>
                    <w:rFonts w:asciiTheme="majorHAnsi" w:eastAsia="Times New Roman" w:hAnsiTheme="majorHAnsi" w:cstheme="majorHAnsi"/>
                    <w:color w:val="000000"/>
                    <w:lang w:eastAsia="de-DE"/>
                  </w:rPr>
                </w:rPrChange>
              </w:rPr>
            </w:pPr>
            <w:del w:id="3773" w:author="anna.resch88@gmail.com" w:date="2022-01-03T16:08:00Z">
              <w:r w:rsidRPr="00F86424" w:rsidDel="002739DA">
                <w:rPr>
                  <w:rFonts w:asciiTheme="majorHAnsi" w:eastAsia="Times New Roman" w:hAnsiTheme="majorHAnsi" w:cstheme="majorHAnsi"/>
                  <w:color w:val="000000"/>
                  <w:lang w:val="en-US" w:eastAsia="de-DE"/>
                  <w:rPrChange w:id="3774" w:author="anna.resch88@gmail.com" w:date="2022-01-04T09:34:00Z">
                    <w:rPr>
                      <w:rFonts w:asciiTheme="majorHAnsi" w:eastAsia="Times New Roman" w:hAnsiTheme="majorHAnsi" w:cstheme="majorHAnsi"/>
                      <w:color w:val="000000"/>
                      <w:lang w:eastAsia="de-DE"/>
                    </w:rPr>
                  </w:rPrChange>
                </w:rPr>
                <w:delText>97.48</w:delText>
              </w:r>
              <w:bookmarkStart w:id="3775" w:name="_Toc92186866"/>
              <w:bookmarkStart w:id="3776" w:name="_Toc92187558"/>
              <w:bookmarkStart w:id="3777" w:name="_Toc92188250"/>
              <w:bookmarkStart w:id="3778" w:name="_Toc92188940"/>
              <w:bookmarkStart w:id="3779" w:name="_Toc92189595"/>
              <w:bookmarkStart w:id="3780" w:name="_Toc92190251"/>
              <w:bookmarkStart w:id="3781" w:name="_Toc92190907"/>
              <w:bookmarkEnd w:id="3775"/>
              <w:bookmarkEnd w:id="3776"/>
              <w:bookmarkEnd w:id="3777"/>
              <w:bookmarkEnd w:id="3778"/>
              <w:bookmarkEnd w:id="3779"/>
              <w:bookmarkEnd w:id="3780"/>
              <w:bookmarkEnd w:id="3781"/>
            </w:del>
          </w:p>
        </w:tc>
        <w:tc>
          <w:tcPr>
            <w:tcW w:w="743" w:type="dxa"/>
            <w:tcBorders>
              <w:top w:val="nil"/>
              <w:left w:val="nil"/>
              <w:bottom w:val="single" w:sz="4" w:space="0" w:color="000000"/>
              <w:right w:val="nil"/>
            </w:tcBorders>
            <w:shd w:val="clear" w:color="000000" w:fill="BDD7EE"/>
            <w:noWrap/>
            <w:vAlign w:val="bottom"/>
            <w:hideMark/>
          </w:tcPr>
          <w:p w14:paraId="370CE581" w14:textId="763C992B" w:rsidR="00067C6D" w:rsidRPr="00F86424" w:rsidDel="002739DA" w:rsidRDefault="00067C6D" w:rsidP="003228B4">
            <w:pPr>
              <w:numPr>
                <w:ilvl w:val="0"/>
                <w:numId w:val="47"/>
              </w:numPr>
              <w:spacing w:after="0" w:line="240" w:lineRule="auto"/>
              <w:jc w:val="center"/>
              <w:rPr>
                <w:del w:id="3782" w:author="anna.resch88@gmail.com" w:date="2022-01-03T16:08:00Z"/>
                <w:rFonts w:asciiTheme="majorHAnsi" w:eastAsia="Times New Roman" w:hAnsiTheme="majorHAnsi" w:cstheme="majorHAnsi"/>
                <w:color w:val="000000"/>
                <w:lang w:val="en-US" w:eastAsia="de-DE"/>
                <w:rPrChange w:id="3783" w:author="anna.resch88@gmail.com" w:date="2022-01-04T09:34:00Z">
                  <w:rPr>
                    <w:del w:id="3784" w:author="anna.resch88@gmail.com" w:date="2022-01-03T16:08:00Z"/>
                    <w:rFonts w:asciiTheme="majorHAnsi" w:eastAsia="Times New Roman" w:hAnsiTheme="majorHAnsi" w:cstheme="majorHAnsi"/>
                    <w:color w:val="000000"/>
                    <w:lang w:eastAsia="de-DE"/>
                  </w:rPr>
                </w:rPrChange>
              </w:rPr>
            </w:pPr>
            <w:del w:id="3785" w:author="anna.resch88@gmail.com" w:date="2022-01-03T16:08:00Z">
              <w:r w:rsidRPr="00F86424" w:rsidDel="002739DA">
                <w:rPr>
                  <w:rFonts w:asciiTheme="majorHAnsi" w:eastAsia="Times New Roman" w:hAnsiTheme="majorHAnsi" w:cstheme="majorHAnsi"/>
                  <w:color w:val="000000"/>
                  <w:lang w:val="en-US" w:eastAsia="de-DE"/>
                  <w:rPrChange w:id="3786" w:author="anna.resch88@gmail.com" w:date="2022-01-04T09:34:00Z">
                    <w:rPr>
                      <w:rFonts w:asciiTheme="majorHAnsi" w:eastAsia="Times New Roman" w:hAnsiTheme="majorHAnsi" w:cstheme="majorHAnsi"/>
                      <w:color w:val="000000"/>
                      <w:lang w:eastAsia="de-DE"/>
                    </w:rPr>
                  </w:rPrChange>
                </w:rPr>
                <w:delText>5.10</w:delText>
              </w:r>
              <w:bookmarkStart w:id="3787" w:name="_Toc92186867"/>
              <w:bookmarkStart w:id="3788" w:name="_Toc92187559"/>
              <w:bookmarkStart w:id="3789" w:name="_Toc92188251"/>
              <w:bookmarkStart w:id="3790" w:name="_Toc92188941"/>
              <w:bookmarkStart w:id="3791" w:name="_Toc92189596"/>
              <w:bookmarkStart w:id="3792" w:name="_Toc92190252"/>
              <w:bookmarkStart w:id="3793" w:name="_Toc92190908"/>
              <w:bookmarkEnd w:id="3787"/>
              <w:bookmarkEnd w:id="3788"/>
              <w:bookmarkEnd w:id="3789"/>
              <w:bookmarkEnd w:id="3790"/>
              <w:bookmarkEnd w:id="3791"/>
              <w:bookmarkEnd w:id="3792"/>
              <w:bookmarkEnd w:id="3793"/>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04CD6673" w14:textId="0CD0C6E2" w:rsidR="00067C6D" w:rsidRPr="00F86424" w:rsidDel="002739DA" w:rsidRDefault="00067C6D" w:rsidP="003228B4">
            <w:pPr>
              <w:numPr>
                <w:ilvl w:val="0"/>
                <w:numId w:val="47"/>
              </w:numPr>
              <w:spacing w:after="0" w:line="240" w:lineRule="auto"/>
              <w:jc w:val="both"/>
              <w:rPr>
                <w:del w:id="3794" w:author="anna.resch88@gmail.com" w:date="2022-01-03T16:08:00Z"/>
                <w:rFonts w:asciiTheme="majorHAnsi" w:eastAsia="Times New Roman" w:hAnsiTheme="majorHAnsi" w:cstheme="majorHAnsi"/>
                <w:color w:val="FFFFFF"/>
                <w:lang w:val="en-US" w:eastAsia="de-DE"/>
                <w:rPrChange w:id="3795" w:author="anna.resch88@gmail.com" w:date="2022-01-04T09:34:00Z">
                  <w:rPr>
                    <w:del w:id="3796" w:author="anna.resch88@gmail.com" w:date="2022-01-03T16:08:00Z"/>
                    <w:rFonts w:asciiTheme="majorHAnsi" w:eastAsia="Times New Roman" w:hAnsiTheme="majorHAnsi" w:cstheme="majorHAnsi"/>
                    <w:color w:val="FFFFFF"/>
                    <w:lang w:eastAsia="de-DE"/>
                  </w:rPr>
                </w:rPrChange>
              </w:rPr>
            </w:pPr>
            <w:del w:id="3797" w:author="anna.resch88@gmail.com" w:date="2022-01-03T16:08:00Z">
              <w:r w:rsidRPr="00F86424" w:rsidDel="002739DA">
                <w:rPr>
                  <w:rFonts w:asciiTheme="majorHAnsi" w:eastAsia="Times New Roman" w:hAnsiTheme="majorHAnsi" w:cstheme="majorHAnsi"/>
                  <w:color w:val="FFFFFF"/>
                  <w:lang w:val="en-US" w:eastAsia="de-DE"/>
                  <w:rPrChange w:id="3798" w:author="anna.resch88@gmail.com" w:date="2022-01-04T09:34:00Z">
                    <w:rPr>
                      <w:rFonts w:asciiTheme="majorHAnsi" w:eastAsia="Times New Roman" w:hAnsiTheme="majorHAnsi" w:cstheme="majorHAnsi"/>
                      <w:color w:val="FFFFFF"/>
                      <w:lang w:eastAsia="de-DE"/>
                    </w:rPr>
                  </w:rPrChange>
                </w:rPr>
                <w:delText> </w:delText>
              </w:r>
              <w:bookmarkStart w:id="3799" w:name="_Toc92186868"/>
              <w:bookmarkStart w:id="3800" w:name="_Toc92187560"/>
              <w:bookmarkStart w:id="3801" w:name="_Toc92188252"/>
              <w:bookmarkStart w:id="3802" w:name="_Toc92188942"/>
              <w:bookmarkStart w:id="3803" w:name="_Toc92189597"/>
              <w:bookmarkStart w:id="3804" w:name="_Toc92190253"/>
              <w:bookmarkStart w:id="3805" w:name="_Toc92190909"/>
              <w:bookmarkEnd w:id="3799"/>
              <w:bookmarkEnd w:id="3800"/>
              <w:bookmarkEnd w:id="3801"/>
              <w:bookmarkEnd w:id="3802"/>
              <w:bookmarkEnd w:id="3803"/>
              <w:bookmarkEnd w:id="3804"/>
              <w:bookmarkEnd w:id="3805"/>
            </w:del>
          </w:p>
        </w:tc>
        <w:tc>
          <w:tcPr>
            <w:tcW w:w="898" w:type="dxa"/>
            <w:tcBorders>
              <w:top w:val="nil"/>
              <w:left w:val="nil"/>
              <w:bottom w:val="single" w:sz="4" w:space="0" w:color="auto"/>
              <w:right w:val="single" w:sz="4" w:space="0" w:color="auto"/>
            </w:tcBorders>
            <w:shd w:val="clear" w:color="000000" w:fill="BDD7EE"/>
            <w:noWrap/>
            <w:vAlign w:val="bottom"/>
            <w:hideMark/>
          </w:tcPr>
          <w:p w14:paraId="56E0026C" w14:textId="5298AC52" w:rsidR="00067C6D" w:rsidRPr="00F86424" w:rsidDel="002739DA" w:rsidRDefault="00067C6D" w:rsidP="003228B4">
            <w:pPr>
              <w:numPr>
                <w:ilvl w:val="0"/>
                <w:numId w:val="47"/>
              </w:numPr>
              <w:spacing w:after="0" w:line="240" w:lineRule="auto"/>
              <w:jc w:val="both"/>
              <w:rPr>
                <w:del w:id="3806" w:author="anna.resch88@gmail.com" w:date="2022-01-03T16:08:00Z"/>
                <w:rFonts w:asciiTheme="majorHAnsi" w:eastAsia="Times New Roman" w:hAnsiTheme="majorHAnsi" w:cstheme="majorHAnsi"/>
                <w:color w:val="000000"/>
                <w:lang w:val="en-US" w:eastAsia="de-DE"/>
                <w:rPrChange w:id="3807" w:author="anna.resch88@gmail.com" w:date="2022-01-04T09:34:00Z">
                  <w:rPr>
                    <w:del w:id="3808" w:author="anna.resch88@gmail.com" w:date="2022-01-03T16:08:00Z"/>
                    <w:rFonts w:asciiTheme="majorHAnsi" w:eastAsia="Times New Roman" w:hAnsiTheme="majorHAnsi" w:cstheme="majorHAnsi"/>
                    <w:color w:val="000000"/>
                    <w:lang w:eastAsia="de-DE"/>
                  </w:rPr>
                </w:rPrChange>
              </w:rPr>
            </w:pPr>
            <w:del w:id="3809" w:author="anna.resch88@gmail.com" w:date="2022-01-03T16:08:00Z">
              <w:r w:rsidRPr="00F86424" w:rsidDel="002739DA">
                <w:rPr>
                  <w:rFonts w:asciiTheme="majorHAnsi" w:eastAsia="Times New Roman" w:hAnsiTheme="majorHAnsi" w:cstheme="majorHAnsi"/>
                  <w:color w:val="000000"/>
                  <w:lang w:val="en-US" w:eastAsia="de-DE"/>
                  <w:rPrChange w:id="3810" w:author="anna.resch88@gmail.com" w:date="2022-01-04T09:34:00Z">
                    <w:rPr>
                      <w:rFonts w:asciiTheme="majorHAnsi" w:eastAsia="Times New Roman" w:hAnsiTheme="majorHAnsi" w:cstheme="majorHAnsi"/>
                      <w:color w:val="000000"/>
                      <w:lang w:eastAsia="de-DE"/>
                    </w:rPr>
                  </w:rPrChange>
                </w:rPr>
                <w:delText> </w:delText>
              </w:r>
              <w:bookmarkStart w:id="3811" w:name="_Toc92186869"/>
              <w:bookmarkStart w:id="3812" w:name="_Toc92187561"/>
              <w:bookmarkStart w:id="3813" w:name="_Toc92188253"/>
              <w:bookmarkStart w:id="3814" w:name="_Toc92188943"/>
              <w:bookmarkStart w:id="3815" w:name="_Toc92189598"/>
              <w:bookmarkStart w:id="3816" w:name="_Toc92190254"/>
              <w:bookmarkStart w:id="3817" w:name="_Toc92190910"/>
              <w:bookmarkEnd w:id="3811"/>
              <w:bookmarkEnd w:id="3812"/>
              <w:bookmarkEnd w:id="3813"/>
              <w:bookmarkEnd w:id="3814"/>
              <w:bookmarkEnd w:id="3815"/>
              <w:bookmarkEnd w:id="3816"/>
              <w:bookmarkEnd w:id="3817"/>
            </w:del>
          </w:p>
        </w:tc>
        <w:bookmarkStart w:id="3818" w:name="_Toc92186870"/>
        <w:bookmarkStart w:id="3819" w:name="_Toc92187562"/>
        <w:bookmarkStart w:id="3820" w:name="_Toc92188254"/>
        <w:bookmarkStart w:id="3821" w:name="_Toc92188944"/>
        <w:bookmarkStart w:id="3822" w:name="_Toc92189599"/>
        <w:bookmarkStart w:id="3823" w:name="_Toc92190255"/>
        <w:bookmarkStart w:id="3824" w:name="_Toc92190911"/>
        <w:bookmarkEnd w:id="3818"/>
        <w:bookmarkEnd w:id="3819"/>
        <w:bookmarkEnd w:id="3820"/>
        <w:bookmarkEnd w:id="3821"/>
        <w:bookmarkEnd w:id="3822"/>
        <w:bookmarkEnd w:id="3823"/>
        <w:bookmarkEnd w:id="3824"/>
      </w:tr>
      <w:tr w:rsidR="00067C6D" w:rsidRPr="009E3BE9" w:rsidDel="002739DA" w14:paraId="4D648F7C" w14:textId="40BF66FE" w:rsidTr="00D830B0">
        <w:trPr>
          <w:trHeight w:val="290"/>
          <w:del w:id="3825" w:author="anna.resch88@gmail.com" w:date="2022-01-03T16:08:00Z"/>
        </w:trPr>
        <w:tc>
          <w:tcPr>
            <w:tcW w:w="2620" w:type="dxa"/>
            <w:tcBorders>
              <w:top w:val="nil"/>
              <w:left w:val="nil"/>
              <w:bottom w:val="nil"/>
              <w:right w:val="nil"/>
            </w:tcBorders>
            <w:shd w:val="clear" w:color="auto" w:fill="auto"/>
            <w:noWrap/>
            <w:vAlign w:val="bottom"/>
            <w:hideMark/>
          </w:tcPr>
          <w:p w14:paraId="5B24EC5D" w14:textId="16E2EC2B" w:rsidR="00067C6D" w:rsidRPr="00F86424" w:rsidDel="002739DA" w:rsidRDefault="00067C6D" w:rsidP="003228B4">
            <w:pPr>
              <w:numPr>
                <w:ilvl w:val="0"/>
                <w:numId w:val="47"/>
              </w:numPr>
              <w:spacing w:after="0" w:line="240" w:lineRule="auto"/>
              <w:jc w:val="both"/>
              <w:rPr>
                <w:del w:id="3826" w:author="anna.resch88@gmail.com" w:date="2022-01-03T16:08:00Z"/>
                <w:rFonts w:asciiTheme="majorHAnsi" w:eastAsia="Times New Roman" w:hAnsiTheme="majorHAnsi" w:cstheme="majorHAnsi"/>
                <w:color w:val="000000"/>
                <w:lang w:val="en-US" w:eastAsia="de-DE"/>
                <w:rPrChange w:id="3827" w:author="anna.resch88@gmail.com" w:date="2022-01-04T09:34:00Z">
                  <w:rPr>
                    <w:del w:id="3828" w:author="anna.resch88@gmail.com" w:date="2022-01-03T16:08:00Z"/>
                    <w:rFonts w:asciiTheme="majorHAnsi" w:eastAsia="Times New Roman" w:hAnsiTheme="majorHAnsi" w:cstheme="majorHAnsi"/>
                    <w:color w:val="000000"/>
                    <w:lang w:eastAsia="de-DE"/>
                  </w:rPr>
                </w:rPrChange>
              </w:rPr>
            </w:pPr>
            <w:bookmarkStart w:id="3829" w:name="_Toc92186871"/>
            <w:bookmarkStart w:id="3830" w:name="_Toc92187563"/>
            <w:bookmarkStart w:id="3831" w:name="_Toc92188255"/>
            <w:bookmarkStart w:id="3832" w:name="_Toc92188945"/>
            <w:bookmarkStart w:id="3833" w:name="_Toc92189600"/>
            <w:bookmarkStart w:id="3834" w:name="_Toc92190256"/>
            <w:bookmarkStart w:id="3835" w:name="_Toc92190912"/>
            <w:bookmarkEnd w:id="3829"/>
            <w:bookmarkEnd w:id="3830"/>
            <w:bookmarkEnd w:id="3831"/>
            <w:bookmarkEnd w:id="3832"/>
            <w:bookmarkEnd w:id="3833"/>
            <w:bookmarkEnd w:id="3834"/>
            <w:bookmarkEnd w:id="3835"/>
          </w:p>
        </w:tc>
        <w:tc>
          <w:tcPr>
            <w:tcW w:w="859" w:type="dxa"/>
            <w:tcBorders>
              <w:top w:val="nil"/>
              <w:left w:val="nil"/>
              <w:bottom w:val="nil"/>
              <w:right w:val="nil"/>
            </w:tcBorders>
            <w:shd w:val="clear" w:color="auto" w:fill="auto"/>
            <w:noWrap/>
            <w:vAlign w:val="bottom"/>
            <w:hideMark/>
          </w:tcPr>
          <w:p w14:paraId="328C9403" w14:textId="1A8ADEA0" w:rsidR="00067C6D" w:rsidRPr="00F86424" w:rsidDel="002739DA" w:rsidRDefault="00067C6D" w:rsidP="003228B4">
            <w:pPr>
              <w:numPr>
                <w:ilvl w:val="0"/>
                <w:numId w:val="47"/>
              </w:numPr>
              <w:spacing w:after="0" w:line="240" w:lineRule="auto"/>
              <w:jc w:val="both"/>
              <w:rPr>
                <w:del w:id="3836" w:author="anna.resch88@gmail.com" w:date="2022-01-03T16:08:00Z"/>
                <w:rFonts w:asciiTheme="majorHAnsi" w:eastAsia="Times New Roman" w:hAnsiTheme="majorHAnsi" w:cstheme="majorHAnsi"/>
                <w:sz w:val="20"/>
                <w:szCs w:val="20"/>
                <w:lang w:val="en-US" w:eastAsia="de-DE"/>
                <w:rPrChange w:id="3837" w:author="anna.resch88@gmail.com" w:date="2022-01-04T09:34:00Z">
                  <w:rPr>
                    <w:del w:id="3838" w:author="anna.resch88@gmail.com" w:date="2022-01-03T16:08:00Z"/>
                    <w:rFonts w:asciiTheme="majorHAnsi" w:eastAsia="Times New Roman" w:hAnsiTheme="majorHAnsi" w:cstheme="majorHAnsi"/>
                    <w:sz w:val="20"/>
                    <w:szCs w:val="20"/>
                    <w:lang w:eastAsia="de-DE"/>
                  </w:rPr>
                </w:rPrChange>
              </w:rPr>
            </w:pPr>
            <w:bookmarkStart w:id="3839" w:name="_Toc92186872"/>
            <w:bookmarkStart w:id="3840" w:name="_Toc92187564"/>
            <w:bookmarkStart w:id="3841" w:name="_Toc92188256"/>
            <w:bookmarkStart w:id="3842" w:name="_Toc92188946"/>
            <w:bookmarkStart w:id="3843" w:name="_Toc92189601"/>
            <w:bookmarkStart w:id="3844" w:name="_Toc92190257"/>
            <w:bookmarkStart w:id="3845" w:name="_Toc92190913"/>
            <w:bookmarkEnd w:id="3839"/>
            <w:bookmarkEnd w:id="3840"/>
            <w:bookmarkEnd w:id="3841"/>
            <w:bookmarkEnd w:id="3842"/>
            <w:bookmarkEnd w:id="3843"/>
            <w:bookmarkEnd w:id="3844"/>
            <w:bookmarkEnd w:id="3845"/>
          </w:p>
        </w:tc>
        <w:tc>
          <w:tcPr>
            <w:tcW w:w="937" w:type="dxa"/>
            <w:tcBorders>
              <w:top w:val="nil"/>
              <w:left w:val="nil"/>
              <w:bottom w:val="nil"/>
              <w:right w:val="nil"/>
            </w:tcBorders>
            <w:shd w:val="clear" w:color="auto" w:fill="auto"/>
            <w:noWrap/>
            <w:vAlign w:val="bottom"/>
            <w:hideMark/>
          </w:tcPr>
          <w:p w14:paraId="561703F7" w14:textId="5C8B7205" w:rsidR="00067C6D" w:rsidRPr="00F86424" w:rsidDel="002739DA" w:rsidRDefault="00067C6D" w:rsidP="003228B4">
            <w:pPr>
              <w:numPr>
                <w:ilvl w:val="0"/>
                <w:numId w:val="47"/>
              </w:numPr>
              <w:spacing w:after="0" w:line="240" w:lineRule="auto"/>
              <w:jc w:val="both"/>
              <w:rPr>
                <w:del w:id="3846" w:author="anna.resch88@gmail.com" w:date="2022-01-03T16:08:00Z"/>
                <w:rFonts w:asciiTheme="majorHAnsi" w:eastAsia="Times New Roman" w:hAnsiTheme="majorHAnsi" w:cstheme="majorHAnsi"/>
                <w:sz w:val="20"/>
                <w:szCs w:val="20"/>
                <w:lang w:val="en-US" w:eastAsia="de-DE"/>
                <w:rPrChange w:id="3847" w:author="anna.resch88@gmail.com" w:date="2022-01-04T09:34:00Z">
                  <w:rPr>
                    <w:del w:id="3848" w:author="anna.resch88@gmail.com" w:date="2022-01-03T16:08:00Z"/>
                    <w:rFonts w:asciiTheme="majorHAnsi" w:eastAsia="Times New Roman" w:hAnsiTheme="majorHAnsi" w:cstheme="majorHAnsi"/>
                    <w:sz w:val="20"/>
                    <w:szCs w:val="20"/>
                    <w:lang w:eastAsia="de-DE"/>
                  </w:rPr>
                </w:rPrChange>
              </w:rPr>
            </w:pPr>
            <w:bookmarkStart w:id="3849" w:name="_Toc92186873"/>
            <w:bookmarkStart w:id="3850" w:name="_Toc92187565"/>
            <w:bookmarkStart w:id="3851" w:name="_Toc92188257"/>
            <w:bookmarkStart w:id="3852" w:name="_Toc92188947"/>
            <w:bookmarkStart w:id="3853" w:name="_Toc92189602"/>
            <w:bookmarkStart w:id="3854" w:name="_Toc92190258"/>
            <w:bookmarkStart w:id="3855" w:name="_Toc92190914"/>
            <w:bookmarkEnd w:id="3849"/>
            <w:bookmarkEnd w:id="3850"/>
            <w:bookmarkEnd w:id="3851"/>
            <w:bookmarkEnd w:id="3852"/>
            <w:bookmarkEnd w:id="3853"/>
            <w:bookmarkEnd w:id="3854"/>
            <w:bookmarkEnd w:id="3855"/>
          </w:p>
        </w:tc>
        <w:tc>
          <w:tcPr>
            <w:tcW w:w="952" w:type="dxa"/>
            <w:tcBorders>
              <w:top w:val="nil"/>
              <w:left w:val="nil"/>
              <w:bottom w:val="nil"/>
              <w:right w:val="nil"/>
            </w:tcBorders>
            <w:shd w:val="clear" w:color="auto" w:fill="auto"/>
            <w:noWrap/>
            <w:vAlign w:val="bottom"/>
            <w:hideMark/>
          </w:tcPr>
          <w:p w14:paraId="4C000281" w14:textId="6CA2181C" w:rsidR="00067C6D" w:rsidRPr="00F86424" w:rsidDel="002739DA" w:rsidRDefault="00067C6D" w:rsidP="003228B4">
            <w:pPr>
              <w:numPr>
                <w:ilvl w:val="0"/>
                <w:numId w:val="47"/>
              </w:numPr>
              <w:spacing w:after="0" w:line="240" w:lineRule="auto"/>
              <w:jc w:val="both"/>
              <w:rPr>
                <w:del w:id="3856" w:author="anna.resch88@gmail.com" w:date="2022-01-03T16:08:00Z"/>
                <w:rFonts w:asciiTheme="majorHAnsi" w:eastAsia="Times New Roman" w:hAnsiTheme="majorHAnsi" w:cstheme="majorHAnsi"/>
                <w:sz w:val="20"/>
                <w:szCs w:val="20"/>
                <w:lang w:val="en-US" w:eastAsia="de-DE"/>
                <w:rPrChange w:id="3857" w:author="anna.resch88@gmail.com" w:date="2022-01-04T09:34:00Z">
                  <w:rPr>
                    <w:del w:id="3858" w:author="anna.resch88@gmail.com" w:date="2022-01-03T16:08:00Z"/>
                    <w:rFonts w:asciiTheme="majorHAnsi" w:eastAsia="Times New Roman" w:hAnsiTheme="majorHAnsi" w:cstheme="majorHAnsi"/>
                    <w:sz w:val="20"/>
                    <w:szCs w:val="20"/>
                    <w:lang w:eastAsia="de-DE"/>
                  </w:rPr>
                </w:rPrChange>
              </w:rPr>
            </w:pPr>
            <w:bookmarkStart w:id="3859" w:name="_Toc92186874"/>
            <w:bookmarkStart w:id="3860" w:name="_Toc92187566"/>
            <w:bookmarkStart w:id="3861" w:name="_Toc92188258"/>
            <w:bookmarkStart w:id="3862" w:name="_Toc92188948"/>
            <w:bookmarkStart w:id="3863" w:name="_Toc92189603"/>
            <w:bookmarkStart w:id="3864" w:name="_Toc92190259"/>
            <w:bookmarkStart w:id="3865" w:name="_Toc92190915"/>
            <w:bookmarkEnd w:id="3859"/>
            <w:bookmarkEnd w:id="3860"/>
            <w:bookmarkEnd w:id="3861"/>
            <w:bookmarkEnd w:id="3862"/>
            <w:bookmarkEnd w:id="3863"/>
            <w:bookmarkEnd w:id="3864"/>
            <w:bookmarkEnd w:id="3865"/>
          </w:p>
        </w:tc>
        <w:tc>
          <w:tcPr>
            <w:tcW w:w="1081" w:type="dxa"/>
            <w:tcBorders>
              <w:top w:val="nil"/>
              <w:left w:val="nil"/>
              <w:bottom w:val="nil"/>
              <w:right w:val="nil"/>
            </w:tcBorders>
            <w:shd w:val="clear" w:color="auto" w:fill="auto"/>
            <w:noWrap/>
            <w:vAlign w:val="bottom"/>
            <w:hideMark/>
          </w:tcPr>
          <w:p w14:paraId="376CFEA8" w14:textId="2183D266" w:rsidR="00067C6D" w:rsidRPr="00F86424" w:rsidDel="002739DA" w:rsidRDefault="00067C6D" w:rsidP="003228B4">
            <w:pPr>
              <w:numPr>
                <w:ilvl w:val="0"/>
                <w:numId w:val="47"/>
              </w:numPr>
              <w:spacing w:after="0" w:line="240" w:lineRule="auto"/>
              <w:jc w:val="both"/>
              <w:rPr>
                <w:del w:id="3866" w:author="anna.resch88@gmail.com" w:date="2022-01-03T16:08:00Z"/>
                <w:rFonts w:asciiTheme="majorHAnsi" w:eastAsia="Times New Roman" w:hAnsiTheme="majorHAnsi" w:cstheme="majorHAnsi"/>
                <w:sz w:val="20"/>
                <w:szCs w:val="20"/>
                <w:lang w:val="en-US" w:eastAsia="de-DE"/>
                <w:rPrChange w:id="3867" w:author="anna.resch88@gmail.com" w:date="2022-01-04T09:34:00Z">
                  <w:rPr>
                    <w:del w:id="3868" w:author="anna.resch88@gmail.com" w:date="2022-01-03T16:08:00Z"/>
                    <w:rFonts w:asciiTheme="majorHAnsi" w:eastAsia="Times New Roman" w:hAnsiTheme="majorHAnsi" w:cstheme="majorHAnsi"/>
                    <w:sz w:val="20"/>
                    <w:szCs w:val="20"/>
                    <w:lang w:eastAsia="de-DE"/>
                  </w:rPr>
                </w:rPrChange>
              </w:rPr>
            </w:pPr>
            <w:bookmarkStart w:id="3869" w:name="_Toc92186875"/>
            <w:bookmarkStart w:id="3870" w:name="_Toc92187567"/>
            <w:bookmarkStart w:id="3871" w:name="_Toc92188259"/>
            <w:bookmarkStart w:id="3872" w:name="_Toc92188949"/>
            <w:bookmarkStart w:id="3873" w:name="_Toc92189604"/>
            <w:bookmarkStart w:id="3874" w:name="_Toc92190260"/>
            <w:bookmarkStart w:id="3875" w:name="_Toc92190916"/>
            <w:bookmarkEnd w:id="3869"/>
            <w:bookmarkEnd w:id="3870"/>
            <w:bookmarkEnd w:id="3871"/>
            <w:bookmarkEnd w:id="3872"/>
            <w:bookmarkEnd w:id="3873"/>
            <w:bookmarkEnd w:id="3874"/>
            <w:bookmarkEnd w:id="3875"/>
          </w:p>
        </w:tc>
        <w:tc>
          <w:tcPr>
            <w:tcW w:w="1349" w:type="dxa"/>
            <w:tcBorders>
              <w:top w:val="nil"/>
              <w:left w:val="nil"/>
              <w:bottom w:val="nil"/>
              <w:right w:val="nil"/>
            </w:tcBorders>
            <w:shd w:val="clear" w:color="auto" w:fill="auto"/>
            <w:noWrap/>
            <w:vAlign w:val="bottom"/>
            <w:hideMark/>
          </w:tcPr>
          <w:p w14:paraId="6B724D2B" w14:textId="592B6001" w:rsidR="00067C6D" w:rsidRPr="00F86424" w:rsidDel="002739DA" w:rsidRDefault="00067C6D" w:rsidP="003228B4">
            <w:pPr>
              <w:numPr>
                <w:ilvl w:val="0"/>
                <w:numId w:val="47"/>
              </w:numPr>
              <w:spacing w:after="0" w:line="240" w:lineRule="auto"/>
              <w:jc w:val="both"/>
              <w:rPr>
                <w:del w:id="3876" w:author="anna.resch88@gmail.com" w:date="2022-01-03T16:08:00Z"/>
                <w:rFonts w:asciiTheme="majorHAnsi" w:eastAsia="Times New Roman" w:hAnsiTheme="majorHAnsi" w:cstheme="majorHAnsi"/>
                <w:sz w:val="20"/>
                <w:szCs w:val="20"/>
                <w:lang w:val="en-US" w:eastAsia="de-DE"/>
                <w:rPrChange w:id="3877" w:author="anna.resch88@gmail.com" w:date="2022-01-04T09:34:00Z">
                  <w:rPr>
                    <w:del w:id="3878" w:author="anna.resch88@gmail.com" w:date="2022-01-03T16:08:00Z"/>
                    <w:rFonts w:asciiTheme="majorHAnsi" w:eastAsia="Times New Roman" w:hAnsiTheme="majorHAnsi" w:cstheme="majorHAnsi"/>
                    <w:sz w:val="20"/>
                    <w:szCs w:val="20"/>
                    <w:lang w:eastAsia="de-DE"/>
                  </w:rPr>
                </w:rPrChange>
              </w:rPr>
            </w:pPr>
            <w:bookmarkStart w:id="3879" w:name="_Toc92186876"/>
            <w:bookmarkStart w:id="3880" w:name="_Toc92187568"/>
            <w:bookmarkStart w:id="3881" w:name="_Toc92188260"/>
            <w:bookmarkStart w:id="3882" w:name="_Toc92188950"/>
            <w:bookmarkStart w:id="3883" w:name="_Toc92189605"/>
            <w:bookmarkStart w:id="3884" w:name="_Toc92190261"/>
            <w:bookmarkStart w:id="3885" w:name="_Toc92190917"/>
            <w:bookmarkEnd w:id="3879"/>
            <w:bookmarkEnd w:id="3880"/>
            <w:bookmarkEnd w:id="3881"/>
            <w:bookmarkEnd w:id="3882"/>
            <w:bookmarkEnd w:id="3883"/>
            <w:bookmarkEnd w:id="3884"/>
            <w:bookmarkEnd w:id="3885"/>
          </w:p>
        </w:tc>
        <w:tc>
          <w:tcPr>
            <w:tcW w:w="892" w:type="dxa"/>
            <w:tcBorders>
              <w:top w:val="nil"/>
              <w:left w:val="nil"/>
              <w:bottom w:val="nil"/>
              <w:right w:val="nil"/>
            </w:tcBorders>
            <w:shd w:val="clear" w:color="auto" w:fill="auto"/>
            <w:noWrap/>
            <w:vAlign w:val="bottom"/>
            <w:hideMark/>
          </w:tcPr>
          <w:p w14:paraId="1B07582B" w14:textId="700EF51B" w:rsidR="00067C6D" w:rsidRPr="00F86424" w:rsidDel="002739DA" w:rsidRDefault="00067C6D" w:rsidP="003228B4">
            <w:pPr>
              <w:numPr>
                <w:ilvl w:val="0"/>
                <w:numId w:val="47"/>
              </w:numPr>
              <w:spacing w:after="0" w:line="240" w:lineRule="auto"/>
              <w:jc w:val="both"/>
              <w:rPr>
                <w:del w:id="3886" w:author="anna.resch88@gmail.com" w:date="2022-01-03T16:08:00Z"/>
                <w:rFonts w:asciiTheme="majorHAnsi" w:eastAsia="Times New Roman" w:hAnsiTheme="majorHAnsi" w:cstheme="majorHAnsi"/>
                <w:sz w:val="20"/>
                <w:szCs w:val="20"/>
                <w:lang w:val="en-US" w:eastAsia="de-DE"/>
                <w:rPrChange w:id="3887" w:author="anna.resch88@gmail.com" w:date="2022-01-04T09:34:00Z">
                  <w:rPr>
                    <w:del w:id="3888" w:author="anna.resch88@gmail.com" w:date="2022-01-03T16:08:00Z"/>
                    <w:rFonts w:asciiTheme="majorHAnsi" w:eastAsia="Times New Roman" w:hAnsiTheme="majorHAnsi" w:cstheme="majorHAnsi"/>
                    <w:sz w:val="20"/>
                    <w:szCs w:val="20"/>
                    <w:lang w:eastAsia="de-DE"/>
                  </w:rPr>
                </w:rPrChange>
              </w:rPr>
            </w:pPr>
            <w:bookmarkStart w:id="3889" w:name="_Toc92186877"/>
            <w:bookmarkStart w:id="3890" w:name="_Toc92187569"/>
            <w:bookmarkStart w:id="3891" w:name="_Toc92188261"/>
            <w:bookmarkStart w:id="3892" w:name="_Toc92188951"/>
            <w:bookmarkStart w:id="3893" w:name="_Toc92189606"/>
            <w:bookmarkStart w:id="3894" w:name="_Toc92190262"/>
            <w:bookmarkStart w:id="3895" w:name="_Toc92190918"/>
            <w:bookmarkEnd w:id="3889"/>
            <w:bookmarkEnd w:id="3890"/>
            <w:bookmarkEnd w:id="3891"/>
            <w:bookmarkEnd w:id="3892"/>
            <w:bookmarkEnd w:id="3893"/>
            <w:bookmarkEnd w:id="3894"/>
            <w:bookmarkEnd w:id="3895"/>
          </w:p>
        </w:tc>
        <w:tc>
          <w:tcPr>
            <w:tcW w:w="743" w:type="dxa"/>
            <w:tcBorders>
              <w:top w:val="nil"/>
              <w:left w:val="nil"/>
              <w:bottom w:val="nil"/>
              <w:right w:val="nil"/>
            </w:tcBorders>
            <w:shd w:val="clear" w:color="auto" w:fill="auto"/>
            <w:noWrap/>
            <w:vAlign w:val="bottom"/>
            <w:hideMark/>
          </w:tcPr>
          <w:p w14:paraId="03CE32AE" w14:textId="08DDF87C" w:rsidR="00067C6D" w:rsidRPr="00F86424" w:rsidDel="002739DA" w:rsidRDefault="00067C6D" w:rsidP="003228B4">
            <w:pPr>
              <w:numPr>
                <w:ilvl w:val="0"/>
                <w:numId w:val="47"/>
              </w:numPr>
              <w:spacing w:after="0" w:line="240" w:lineRule="auto"/>
              <w:jc w:val="both"/>
              <w:rPr>
                <w:del w:id="3896" w:author="anna.resch88@gmail.com" w:date="2022-01-03T16:08:00Z"/>
                <w:rFonts w:asciiTheme="majorHAnsi" w:eastAsia="Times New Roman" w:hAnsiTheme="majorHAnsi" w:cstheme="majorHAnsi"/>
                <w:sz w:val="20"/>
                <w:szCs w:val="20"/>
                <w:lang w:val="en-US" w:eastAsia="de-DE"/>
                <w:rPrChange w:id="3897" w:author="anna.resch88@gmail.com" w:date="2022-01-04T09:34:00Z">
                  <w:rPr>
                    <w:del w:id="3898" w:author="anna.resch88@gmail.com" w:date="2022-01-03T16:08:00Z"/>
                    <w:rFonts w:asciiTheme="majorHAnsi" w:eastAsia="Times New Roman" w:hAnsiTheme="majorHAnsi" w:cstheme="majorHAnsi"/>
                    <w:sz w:val="20"/>
                    <w:szCs w:val="20"/>
                    <w:lang w:eastAsia="de-DE"/>
                  </w:rPr>
                </w:rPrChange>
              </w:rPr>
            </w:pPr>
            <w:bookmarkStart w:id="3899" w:name="_Toc92186878"/>
            <w:bookmarkStart w:id="3900" w:name="_Toc92187570"/>
            <w:bookmarkStart w:id="3901" w:name="_Toc92188262"/>
            <w:bookmarkStart w:id="3902" w:name="_Toc92188952"/>
            <w:bookmarkStart w:id="3903" w:name="_Toc92189607"/>
            <w:bookmarkStart w:id="3904" w:name="_Toc92190263"/>
            <w:bookmarkStart w:id="3905" w:name="_Toc92190919"/>
            <w:bookmarkEnd w:id="3899"/>
            <w:bookmarkEnd w:id="3900"/>
            <w:bookmarkEnd w:id="3901"/>
            <w:bookmarkEnd w:id="3902"/>
            <w:bookmarkEnd w:id="3903"/>
            <w:bookmarkEnd w:id="3904"/>
            <w:bookmarkEnd w:id="3905"/>
          </w:p>
        </w:tc>
        <w:tc>
          <w:tcPr>
            <w:tcW w:w="989" w:type="dxa"/>
            <w:tcBorders>
              <w:top w:val="nil"/>
              <w:left w:val="nil"/>
              <w:bottom w:val="nil"/>
              <w:right w:val="nil"/>
            </w:tcBorders>
            <w:shd w:val="clear" w:color="auto" w:fill="auto"/>
            <w:noWrap/>
            <w:vAlign w:val="bottom"/>
            <w:hideMark/>
          </w:tcPr>
          <w:p w14:paraId="187AF483" w14:textId="46926146" w:rsidR="00067C6D" w:rsidRPr="00F86424" w:rsidDel="002739DA" w:rsidRDefault="00067C6D" w:rsidP="003228B4">
            <w:pPr>
              <w:numPr>
                <w:ilvl w:val="0"/>
                <w:numId w:val="47"/>
              </w:numPr>
              <w:spacing w:after="0" w:line="240" w:lineRule="auto"/>
              <w:jc w:val="both"/>
              <w:rPr>
                <w:del w:id="3906" w:author="anna.resch88@gmail.com" w:date="2022-01-03T16:08:00Z"/>
                <w:rFonts w:asciiTheme="majorHAnsi" w:eastAsia="Times New Roman" w:hAnsiTheme="majorHAnsi" w:cstheme="majorHAnsi"/>
                <w:sz w:val="20"/>
                <w:szCs w:val="20"/>
                <w:lang w:val="en-US" w:eastAsia="de-DE"/>
                <w:rPrChange w:id="3907" w:author="anna.resch88@gmail.com" w:date="2022-01-04T09:34:00Z">
                  <w:rPr>
                    <w:del w:id="3908" w:author="anna.resch88@gmail.com" w:date="2022-01-03T16:08:00Z"/>
                    <w:rFonts w:asciiTheme="majorHAnsi" w:eastAsia="Times New Roman" w:hAnsiTheme="majorHAnsi" w:cstheme="majorHAnsi"/>
                    <w:sz w:val="20"/>
                    <w:szCs w:val="20"/>
                    <w:lang w:eastAsia="de-DE"/>
                  </w:rPr>
                </w:rPrChange>
              </w:rPr>
            </w:pPr>
            <w:bookmarkStart w:id="3909" w:name="_Toc92186879"/>
            <w:bookmarkStart w:id="3910" w:name="_Toc92187571"/>
            <w:bookmarkStart w:id="3911" w:name="_Toc92188263"/>
            <w:bookmarkStart w:id="3912" w:name="_Toc92188953"/>
            <w:bookmarkStart w:id="3913" w:name="_Toc92189608"/>
            <w:bookmarkStart w:id="3914" w:name="_Toc92190264"/>
            <w:bookmarkStart w:id="3915" w:name="_Toc92190920"/>
            <w:bookmarkEnd w:id="3909"/>
            <w:bookmarkEnd w:id="3910"/>
            <w:bookmarkEnd w:id="3911"/>
            <w:bookmarkEnd w:id="3912"/>
            <w:bookmarkEnd w:id="3913"/>
            <w:bookmarkEnd w:id="3914"/>
            <w:bookmarkEnd w:id="3915"/>
          </w:p>
        </w:tc>
        <w:tc>
          <w:tcPr>
            <w:tcW w:w="898" w:type="dxa"/>
            <w:tcBorders>
              <w:top w:val="nil"/>
              <w:left w:val="nil"/>
              <w:bottom w:val="nil"/>
              <w:right w:val="nil"/>
            </w:tcBorders>
            <w:shd w:val="clear" w:color="auto" w:fill="auto"/>
            <w:noWrap/>
            <w:vAlign w:val="bottom"/>
            <w:hideMark/>
          </w:tcPr>
          <w:p w14:paraId="4002FB04" w14:textId="78AA850E" w:rsidR="00067C6D" w:rsidRPr="00F86424" w:rsidDel="002739DA" w:rsidRDefault="00067C6D" w:rsidP="003228B4">
            <w:pPr>
              <w:numPr>
                <w:ilvl w:val="0"/>
                <w:numId w:val="47"/>
              </w:numPr>
              <w:spacing w:after="0" w:line="240" w:lineRule="auto"/>
              <w:jc w:val="both"/>
              <w:rPr>
                <w:del w:id="3916" w:author="anna.resch88@gmail.com" w:date="2022-01-03T16:08:00Z"/>
                <w:rFonts w:asciiTheme="majorHAnsi" w:eastAsia="Times New Roman" w:hAnsiTheme="majorHAnsi" w:cstheme="majorHAnsi"/>
                <w:sz w:val="20"/>
                <w:szCs w:val="20"/>
                <w:lang w:val="en-US" w:eastAsia="de-DE"/>
                <w:rPrChange w:id="3917" w:author="anna.resch88@gmail.com" w:date="2022-01-04T09:34:00Z">
                  <w:rPr>
                    <w:del w:id="3918" w:author="anna.resch88@gmail.com" w:date="2022-01-03T16:08:00Z"/>
                    <w:rFonts w:asciiTheme="majorHAnsi" w:eastAsia="Times New Roman" w:hAnsiTheme="majorHAnsi" w:cstheme="majorHAnsi"/>
                    <w:sz w:val="20"/>
                    <w:szCs w:val="20"/>
                    <w:lang w:eastAsia="de-DE"/>
                  </w:rPr>
                </w:rPrChange>
              </w:rPr>
            </w:pPr>
            <w:bookmarkStart w:id="3919" w:name="_Toc92186880"/>
            <w:bookmarkStart w:id="3920" w:name="_Toc92187572"/>
            <w:bookmarkStart w:id="3921" w:name="_Toc92188264"/>
            <w:bookmarkStart w:id="3922" w:name="_Toc92188954"/>
            <w:bookmarkStart w:id="3923" w:name="_Toc92189609"/>
            <w:bookmarkStart w:id="3924" w:name="_Toc92190265"/>
            <w:bookmarkStart w:id="3925" w:name="_Toc92190921"/>
            <w:bookmarkEnd w:id="3919"/>
            <w:bookmarkEnd w:id="3920"/>
            <w:bookmarkEnd w:id="3921"/>
            <w:bookmarkEnd w:id="3922"/>
            <w:bookmarkEnd w:id="3923"/>
            <w:bookmarkEnd w:id="3924"/>
            <w:bookmarkEnd w:id="3925"/>
          </w:p>
        </w:tc>
        <w:bookmarkStart w:id="3926" w:name="_Toc92186881"/>
        <w:bookmarkStart w:id="3927" w:name="_Toc92187573"/>
        <w:bookmarkStart w:id="3928" w:name="_Toc92188265"/>
        <w:bookmarkStart w:id="3929" w:name="_Toc92188955"/>
        <w:bookmarkStart w:id="3930" w:name="_Toc92189610"/>
        <w:bookmarkStart w:id="3931" w:name="_Toc92190266"/>
        <w:bookmarkStart w:id="3932" w:name="_Toc92190922"/>
        <w:bookmarkEnd w:id="3926"/>
        <w:bookmarkEnd w:id="3927"/>
        <w:bookmarkEnd w:id="3928"/>
        <w:bookmarkEnd w:id="3929"/>
        <w:bookmarkEnd w:id="3930"/>
        <w:bookmarkEnd w:id="3931"/>
        <w:bookmarkEnd w:id="3932"/>
      </w:tr>
      <w:tr w:rsidR="00067C6D" w:rsidRPr="009E3BE9" w:rsidDel="002739DA" w14:paraId="09D5AEB6" w14:textId="6B64DBCF" w:rsidTr="00D830B0">
        <w:trPr>
          <w:trHeight w:val="290"/>
          <w:del w:id="3933"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25E16961" w14:textId="48B64FA8" w:rsidR="00067C6D" w:rsidRPr="00F86424" w:rsidDel="002739DA" w:rsidRDefault="00067C6D" w:rsidP="003228B4">
            <w:pPr>
              <w:numPr>
                <w:ilvl w:val="0"/>
                <w:numId w:val="47"/>
              </w:numPr>
              <w:spacing w:after="0" w:line="240" w:lineRule="auto"/>
              <w:jc w:val="both"/>
              <w:rPr>
                <w:del w:id="3934" w:author="anna.resch88@gmail.com" w:date="2022-01-03T16:08:00Z"/>
                <w:rFonts w:asciiTheme="majorHAnsi" w:eastAsia="Times New Roman" w:hAnsiTheme="majorHAnsi" w:cstheme="majorHAnsi"/>
                <w:color w:val="000000"/>
                <w:lang w:val="en-US" w:eastAsia="de-DE"/>
                <w:rPrChange w:id="3935" w:author="anna.resch88@gmail.com" w:date="2022-01-04T09:34:00Z">
                  <w:rPr>
                    <w:del w:id="3936" w:author="anna.resch88@gmail.com" w:date="2022-01-03T16:08:00Z"/>
                    <w:rFonts w:asciiTheme="majorHAnsi" w:eastAsia="Times New Roman" w:hAnsiTheme="majorHAnsi" w:cstheme="majorHAnsi"/>
                    <w:color w:val="000000"/>
                    <w:lang w:eastAsia="de-DE"/>
                  </w:rPr>
                </w:rPrChange>
              </w:rPr>
            </w:pPr>
            <w:del w:id="3937" w:author="anna.resch88@gmail.com" w:date="2022-01-03T16:08:00Z">
              <w:r w:rsidRPr="00F86424" w:rsidDel="002739DA">
                <w:rPr>
                  <w:rFonts w:asciiTheme="majorHAnsi" w:eastAsia="Times New Roman" w:hAnsiTheme="majorHAnsi" w:cstheme="majorHAnsi"/>
                  <w:color w:val="000000"/>
                  <w:lang w:val="en-US" w:eastAsia="de-DE"/>
                  <w:rPrChange w:id="3938" w:author="anna.resch88@gmail.com" w:date="2022-01-04T09:34:00Z">
                    <w:rPr>
                      <w:rFonts w:asciiTheme="majorHAnsi" w:eastAsia="Times New Roman" w:hAnsiTheme="majorHAnsi" w:cstheme="majorHAnsi"/>
                      <w:color w:val="000000"/>
                      <w:lang w:eastAsia="de-DE"/>
                    </w:rPr>
                  </w:rPrChange>
                </w:rPr>
                <w:delText xml:space="preserve">ULD-V80-ULD, </w:delText>
              </w:r>
              <w:r w:rsidRPr="00F86424" w:rsidDel="002739DA">
                <w:rPr>
                  <w:rFonts w:asciiTheme="majorHAnsi" w:eastAsia="Times New Roman" w:hAnsiTheme="majorHAnsi" w:cstheme="majorHAnsi"/>
                  <w:color w:val="000000"/>
                  <w:lang w:val="en-US" w:eastAsia="de-DE"/>
                  <w:rPrChange w:id="3939" w:author="anna.resch88@gmail.com" w:date="2022-01-04T09:34:00Z">
                    <w:rPr>
                      <w:rFonts w:asciiTheme="majorHAnsi" w:eastAsia="Times New Roman" w:hAnsiTheme="majorHAnsi" w:cstheme="majorHAnsi"/>
                      <w:color w:val="000000"/>
                      <w:lang w:eastAsia="de-DE"/>
                    </w:rPr>
                  </w:rPrChange>
                </w:rPr>
                <w:lastRenderedPageBreak/>
                <w:delText>sample 1</w:delText>
              </w:r>
              <w:bookmarkStart w:id="3940" w:name="_Toc92186882"/>
              <w:bookmarkStart w:id="3941" w:name="_Toc92187574"/>
              <w:bookmarkStart w:id="3942" w:name="_Toc92188266"/>
              <w:bookmarkStart w:id="3943" w:name="_Toc92188956"/>
              <w:bookmarkStart w:id="3944" w:name="_Toc92189611"/>
              <w:bookmarkStart w:id="3945" w:name="_Toc92190267"/>
              <w:bookmarkStart w:id="3946" w:name="_Toc92190923"/>
              <w:bookmarkEnd w:id="3940"/>
              <w:bookmarkEnd w:id="3941"/>
              <w:bookmarkEnd w:id="3942"/>
              <w:bookmarkEnd w:id="3943"/>
              <w:bookmarkEnd w:id="3944"/>
              <w:bookmarkEnd w:id="3945"/>
              <w:bookmarkEnd w:id="3946"/>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53948634" w14:textId="3E452714" w:rsidR="00067C6D" w:rsidRPr="00F86424" w:rsidDel="002739DA" w:rsidRDefault="00067C6D" w:rsidP="003228B4">
            <w:pPr>
              <w:numPr>
                <w:ilvl w:val="0"/>
                <w:numId w:val="47"/>
              </w:numPr>
              <w:spacing w:after="0" w:line="240" w:lineRule="auto"/>
              <w:jc w:val="center"/>
              <w:rPr>
                <w:del w:id="3947" w:author="anna.resch88@gmail.com" w:date="2022-01-03T16:08:00Z"/>
                <w:rFonts w:asciiTheme="majorHAnsi" w:eastAsia="Times New Roman" w:hAnsiTheme="majorHAnsi" w:cstheme="majorHAnsi"/>
                <w:color w:val="000000"/>
                <w:lang w:val="en-US" w:eastAsia="de-DE"/>
                <w:rPrChange w:id="3948" w:author="anna.resch88@gmail.com" w:date="2022-01-04T09:34:00Z">
                  <w:rPr>
                    <w:del w:id="3949" w:author="anna.resch88@gmail.com" w:date="2022-01-03T16:08:00Z"/>
                    <w:rFonts w:asciiTheme="majorHAnsi" w:eastAsia="Times New Roman" w:hAnsiTheme="majorHAnsi" w:cstheme="majorHAnsi"/>
                    <w:color w:val="000000"/>
                    <w:lang w:eastAsia="de-DE"/>
                  </w:rPr>
                </w:rPrChange>
              </w:rPr>
            </w:pPr>
            <w:del w:id="3950" w:author="anna.resch88@gmail.com" w:date="2022-01-03T16:08:00Z">
              <w:r w:rsidRPr="00F86424" w:rsidDel="002739DA">
                <w:rPr>
                  <w:rFonts w:asciiTheme="majorHAnsi" w:eastAsia="Times New Roman" w:hAnsiTheme="majorHAnsi" w:cstheme="majorHAnsi"/>
                  <w:color w:val="000000"/>
                  <w:lang w:val="en-US" w:eastAsia="de-DE"/>
                  <w:rPrChange w:id="3951" w:author="anna.resch88@gmail.com" w:date="2022-01-04T09:34:00Z">
                    <w:rPr>
                      <w:rFonts w:asciiTheme="majorHAnsi" w:eastAsia="Times New Roman" w:hAnsiTheme="majorHAnsi" w:cstheme="majorHAnsi"/>
                      <w:color w:val="000000"/>
                      <w:lang w:eastAsia="de-DE"/>
                    </w:rPr>
                  </w:rPrChange>
                </w:rPr>
                <w:lastRenderedPageBreak/>
                <w:delText>20</w:delText>
              </w:r>
              <w:r w:rsidRPr="00F86424" w:rsidDel="002739DA">
                <w:rPr>
                  <w:rFonts w:asciiTheme="majorHAnsi" w:eastAsia="Times New Roman" w:hAnsiTheme="majorHAnsi" w:cstheme="majorHAnsi"/>
                  <w:color w:val="000000"/>
                  <w:lang w:val="en-US" w:eastAsia="de-DE"/>
                  <w:rPrChange w:id="3952" w:author="anna.resch88@gmail.com" w:date="2022-01-04T09:34:00Z">
                    <w:rPr>
                      <w:rFonts w:asciiTheme="majorHAnsi" w:eastAsia="Times New Roman" w:hAnsiTheme="majorHAnsi" w:cstheme="majorHAnsi"/>
                      <w:color w:val="000000"/>
                      <w:lang w:eastAsia="de-DE"/>
                    </w:rPr>
                  </w:rPrChange>
                </w:rPr>
                <w:lastRenderedPageBreak/>
                <w:delText>%</w:delText>
              </w:r>
              <w:bookmarkStart w:id="3953" w:name="_Toc92186883"/>
              <w:bookmarkStart w:id="3954" w:name="_Toc92187575"/>
              <w:bookmarkStart w:id="3955" w:name="_Toc92188267"/>
              <w:bookmarkStart w:id="3956" w:name="_Toc92188957"/>
              <w:bookmarkStart w:id="3957" w:name="_Toc92189612"/>
              <w:bookmarkStart w:id="3958" w:name="_Toc92190268"/>
              <w:bookmarkStart w:id="3959" w:name="_Toc92190924"/>
              <w:bookmarkEnd w:id="3953"/>
              <w:bookmarkEnd w:id="3954"/>
              <w:bookmarkEnd w:id="3955"/>
              <w:bookmarkEnd w:id="3956"/>
              <w:bookmarkEnd w:id="3957"/>
              <w:bookmarkEnd w:id="3958"/>
              <w:bookmarkEnd w:id="3959"/>
            </w:del>
          </w:p>
        </w:tc>
        <w:tc>
          <w:tcPr>
            <w:tcW w:w="937" w:type="dxa"/>
            <w:tcBorders>
              <w:top w:val="single" w:sz="4" w:space="0" w:color="000000"/>
              <w:left w:val="nil"/>
              <w:bottom w:val="single" w:sz="4" w:space="0" w:color="000000"/>
              <w:right w:val="single" w:sz="4" w:space="0" w:color="000000"/>
            </w:tcBorders>
            <w:shd w:val="clear" w:color="000000" w:fill="A9D08E"/>
            <w:noWrap/>
            <w:vAlign w:val="bottom"/>
            <w:hideMark/>
          </w:tcPr>
          <w:p w14:paraId="03ED5C2D" w14:textId="5627C595" w:rsidR="00067C6D" w:rsidRPr="00F86424" w:rsidDel="002739DA" w:rsidRDefault="00067C6D" w:rsidP="003228B4">
            <w:pPr>
              <w:numPr>
                <w:ilvl w:val="0"/>
                <w:numId w:val="47"/>
              </w:numPr>
              <w:spacing w:after="0" w:line="240" w:lineRule="auto"/>
              <w:jc w:val="center"/>
              <w:rPr>
                <w:del w:id="3960" w:author="anna.resch88@gmail.com" w:date="2022-01-03T16:08:00Z"/>
                <w:rFonts w:asciiTheme="majorHAnsi" w:eastAsia="Times New Roman" w:hAnsiTheme="majorHAnsi" w:cstheme="majorHAnsi"/>
                <w:color w:val="000000"/>
                <w:lang w:val="en-US" w:eastAsia="de-DE"/>
                <w:rPrChange w:id="3961" w:author="anna.resch88@gmail.com" w:date="2022-01-04T09:34:00Z">
                  <w:rPr>
                    <w:del w:id="3962" w:author="anna.resch88@gmail.com" w:date="2022-01-03T16:08:00Z"/>
                    <w:rFonts w:asciiTheme="majorHAnsi" w:eastAsia="Times New Roman" w:hAnsiTheme="majorHAnsi" w:cstheme="majorHAnsi"/>
                    <w:color w:val="000000"/>
                    <w:lang w:eastAsia="de-DE"/>
                  </w:rPr>
                </w:rPrChange>
              </w:rPr>
            </w:pPr>
            <w:del w:id="3963" w:author="anna.resch88@gmail.com" w:date="2022-01-03T16:08:00Z">
              <w:r w:rsidRPr="00F86424" w:rsidDel="002739DA">
                <w:rPr>
                  <w:rFonts w:asciiTheme="majorHAnsi" w:eastAsia="Times New Roman" w:hAnsiTheme="majorHAnsi" w:cstheme="majorHAnsi"/>
                  <w:color w:val="000000"/>
                  <w:lang w:val="en-US" w:eastAsia="de-DE"/>
                  <w:rPrChange w:id="3964"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3965" w:author="anna.resch88@gmail.com" w:date="2022-01-04T09:34:00Z">
                    <w:rPr>
                      <w:rFonts w:asciiTheme="majorHAnsi" w:eastAsia="Times New Roman" w:hAnsiTheme="majorHAnsi" w:cstheme="majorHAnsi"/>
                      <w:color w:val="000000"/>
                      <w:lang w:eastAsia="de-DE"/>
                    </w:rPr>
                  </w:rPrChange>
                </w:rPr>
                <w:lastRenderedPageBreak/>
                <w:delText>M urea</w:delText>
              </w:r>
              <w:bookmarkStart w:id="3966" w:name="_Toc92186884"/>
              <w:bookmarkStart w:id="3967" w:name="_Toc92187576"/>
              <w:bookmarkStart w:id="3968" w:name="_Toc92188268"/>
              <w:bookmarkStart w:id="3969" w:name="_Toc92188958"/>
              <w:bookmarkStart w:id="3970" w:name="_Toc92189613"/>
              <w:bookmarkStart w:id="3971" w:name="_Toc92190269"/>
              <w:bookmarkStart w:id="3972" w:name="_Toc92190925"/>
              <w:bookmarkEnd w:id="3966"/>
              <w:bookmarkEnd w:id="3967"/>
              <w:bookmarkEnd w:id="3968"/>
              <w:bookmarkEnd w:id="3969"/>
              <w:bookmarkEnd w:id="3970"/>
              <w:bookmarkEnd w:id="3971"/>
              <w:bookmarkEnd w:id="3972"/>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43F5D14F" w14:textId="2CF2FA86" w:rsidR="00067C6D" w:rsidRPr="00F86424" w:rsidDel="002739DA" w:rsidRDefault="00067C6D" w:rsidP="003228B4">
            <w:pPr>
              <w:numPr>
                <w:ilvl w:val="0"/>
                <w:numId w:val="47"/>
              </w:numPr>
              <w:spacing w:after="0" w:line="240" w:lineRule="auto"/>
              <w:jc w:val="center"/>
              <w:rPr>
                <w:del w:id="3973" w:author="anna.resch88@gmail.com" w:date="2022-01-03T16:08:00Z"/>
                <w:rFonts w:asciiTheme="majorHAnsi" w:eastAsia="Times New Roman" w:hAnsiTheme="majorHAnsi" w:cstheme="majorHAnsi"/>
                <w:color w:val="000000"/>
                <w:lang w:val="en-US" w:eastAsia="de-DE"/>
                <w:rPrChange w:id="3974" w:author="anna.resch88@gmail.com" w:date="2022-01-04T09:34:00Z">
                  <w:rPr>
                    <w:del w:id="3975" w:author="anna.resch88@gmail.com" w:date="2022-01-03T16:08:00Z"/>
                    <w:rFonts w:asciiTheme="majorHAnsi" w:eastAsia="Times New Roman" w:hAnsiTheme="majorHAnsi" w:cstheme="majorHAnsi"/>
                    <w:color w:val="000000"/>
                    <w:lang w:eastAsia="de-DE"/>
                  </w:rPr>
                </w:rPrChange>
              </w:rPr>
            </w:pPr>
            <w:del w:id="3976" w:author="anna.resch88@gmail.com" w:date="2022-01-03T16:08:00Z">
              <w:r w:rsidRPr="00F86424" w:rsidDel="002739DA">
                <w:rPr>
                  <w:rFonts w:asciiTheme="majorHAnsi" w:eastAsia="Times New Roman" w:hAnsiTheme="majorHAnsi" w:cstheme="majorHAnsi"/>
                  <w:color w:val="000000"/>
                  <w:lang w:val="en-US" w:eastAsia="de-DE"/>
                  <w:rPrChange w:id="3977" w:author="anna.resch88@gmail.com" w:date="2022-01-04T09:34:00Z">
                    <w:rPr>
                      <w:rFonts w:asciiTheme="majorHAnsi" w:eastAsia="Times New Roman" w:hAnsiTheme="majorHAnsi" w:cstheme="majorHAnsi"/>
                      <w:color w:val="000000"/>
                      <w:lang w:eastAsia="de-DE"/>
                    </w:rPr>
                  </w:rPrChange>
                </w:rPr>
                <w:lastRenderedPageBreak/>
                <w:delText>RF</w:delText>
              </w:r>
              <w:bookmarkStart w:id="3978" w:name="_Toc92186885"/>
              <w:bookmarkStart w:id="3979" w:name="_Toc92187577"/>
              <w:bookmarkStart w:id="3980" w:name="_Toc92188269"/>
              <w:bookmarkStart w:id="3981" w:name="_Toc92188959"/>
              <w:bookmarkStart w:id="3982" w:name="_Toc92189614"/>
              <w:bookmarkStart w:id="3983" w:name="_Toc92190270"/>
              <w:bookmarkStart w:id="3984" w:name="_Toc92190926"/>
              <w:bookmarkEnd w:id="3978"/>
              <w:bookmarkEnd w:id="3979"/>
              <w:bookmarkEnd w:id="3980"/>
              <w:bookmarkEnd w:id="3981"/>
              <w:bookmarkEnd w:id="3982"/>
              <w:bookmarkEnd w:id="3983"/>
              <w:bookmarkEnd w:id="3984"/>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486BAEEC" w14:textId="0C9B41CD" w:rsidR="00067C6D" w:rsidRPr="00F86424" w:rsidDel="002739DA" w:rsidRDefault="00067C6D" w:rsidP="003228B4">
            <w:pPr>
              <w:numPr>
                <w:ilvl w:val="0"/>
                <w:numId w:val="47"/>
              </w:numPr>
              <w:spacing w:after="0" w:line="240" w:lineRule="auto"/>
              <w:jc w:val="center"/>
              <w:rPr>
                <w:del w:id="3985" w:author="anna.resch88@gmail.com" w:date="2022-01-03T16:08:00Z"/>
                <w:rFonts w:asciiTheme="majorHAnsi" w:eastAsia="Times New Roman" w:hAnsiTheme="majorHAnsi" w:cstheme="majorHAnsi"/>
                <w:color w:val="000000"/>
                <w:lang w:val="en-US" w:eastAsia="de-DE"/>
                <w:rPrChange w:id="3986" w:author="anna.resch88@gmail.com" w:date="2022-01-04T09:34:00Z">
                  <w:rPr>
                    <w:del w:id="3987" w:author="anna.resch88@gmail.com" w:date="2022-01-03T16:08:00Z"/>
                    <w:rFonts w:asciiTheme="majorHAnsi" w:eastAsia="Times New Roman" w:hAnsiTheme="majorHAnsi" w:cstheme="majorHAnsi"/>
                    <w:color w:val="000000"/>
                    <w:lang w:eastAsia="de-DE"/>
                  </w:rPr>
                </w:rPrChange>
              </w:rPr>
            </w:pPr>
            <w:del w:id="3988" w:author="anna.resch88@gmail.com" w:date="2022-01-03T16:08:00Z">
              <w:r w:rsidRPr="00F86424" w:rsidDel="002739DA">
                <w:rPr>
                  <w:rFonts w:asciiTheme="majorHAnsi" w:eastAsia="Times New Roman" w:hAnsiTheme="majorHAnsi" w:cstheme="majorHAnsi"/>
                  <w:color w:val="000000"/>
                  <w:lang w:val="en-US" w:eastAsia="de-DE"/>
                  <w:rPrChange w:id="3989" w:author="anna.resch88@gmail.com" w:date="2022-01-04T09:34:00Z">
                    <w:rPr>
                      <w:rFonts w:asciiTheme="majorHAnsi" w:eastAsia="Times New Roman" w:hAnsiTheme="majorHAnsi" w:cstheme="majorHAnsi"/>
                      <w:color w:val="000000"/>
                      <w:lang w:eastAsia="de-DE"/>
                    </w:rPr>
                  </w:rPrChange>
                </w:rPr>
                <w:delText>84.6</w:delText>
              </w:r>
              <w:bookmarkStart w:id="3990" w:name="_Toc92186886"/>
              <w:bookmarkStart w:id="3991" w:name="_Toc92187578"/>
              <w:bookmarkStart w:id="3992" w:name="_Toc92188270"/>
              <w:bookmarkStart w:id="3993" w:name="_Toc92188960"/>
              <w:bookmarkStart w:id="3994" w:name="_Toc92189615"/>
              <w:bookmarkStart w:id="3995" w:name="_Toc92190271"/>
              <w:bookmarkStart w:id="3996" w:name="_Toc92190927"/>
              <w:bookmarkEnd w:id="3990"/>
              <w:bookmarkEnd w:id="3991"/>
              <w:bookmarkEnd w:id="3992"/>
              <w:bookmarkEnd w:id="3993"/>
              <w:bookmarkEnd w:id="3994"/>
              <w:bookmarkEnd w:id="3995"/>
              <w:bookmarkEnd w:id="3996"/>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6226ACD" w14:textId="72908EDC" w:rsidR="00067C6D" w:rsidRPr="00F86424" w:rsidDel="002739DA" w:rsidRDefault="00067C6D" w:rsidP="003228B4">
            <w:pPr>
              <w:numPr>
                <w:ilvl w:val="0"/>
                <w:numId w:val="47"/>
              </w:numPr>
              <w:spacing w:after="0" w:line="240" w:lineRule="auto"/>
              <w:jc w:val="center"/>
              <w:rPr>
                <w:del w:id="3997" w:author="anna.resch88@gmail.com" w:date="2022-01-03T16:08:00Z"/>
                <w:rFonts w:asciiTheme="majorHAnsi" w:eastAsia="Times New Roman" w:hAnsiTheme="majorHAnsi" w:cstheme="majorHAnsi"/>
                <w:color w:val="000000"/>
                <w:lang w:val="en-US" w:eastAsia="de-DE"/>
                <w:rPrChange w:id="3998" w:author="anna.resch88@gmail.com" w:date="2022-01-04T09:34:00Z">
                  <w:rPr>
                    <w:del w:id="3999" w:author="anna.resch88@gmail.com" w:date="2022-01-03T16:08:00Z"/>
                    <w:rFonts w:asciiTheme="majorHAnsi" w:eastAsia="Times New Roman" w:hAnsiTheme="majorHAnsi" w:cstheme="majorHAnsi"/>
                    <w:color w:val="000000"/>
                    <w:lang w:eastAsia="de-DE"/>
                  </w:rPr>
                </w:rPrChange>
              </w:rPr>
            </w:pPr>
            <w:del w:id="4000" w:author="anna.resch88@gmail.com" w:date="2022-01-03T16:08:00Z">
              <w:r w:rsidRPr="00F86424" w:rsidDel="002739DA">
                <w:rPr>
                  <w:rFonts w:asciiTheme="majorHAnsi" w:eastAsia="Times New Roman" w:hAnsiTheme="majorHAnsi" w:cstheme="majorHAnsi"/>
                  <w:color w:val="000000"/>
                  <w:lang w:val="en-US" w:eastAsia="de-DE"/>
                  <w:rPrChange w:id="4001" w:author="anna.resch88@gmail.com" w:date="2022-01-04T09:34:00Z">
                    <w:rPr>
                      <w:rFonts w:asciiTheme="majorHAnsi" w:eastAsia="Times New Roman" w:hAnsiTheme="majorHAnsi" w:cstheme="majorHAnsi"/>
                      <w:color w:val="000000"/>
                      <w:lang w:eastAsia="de-DE"/>
                    </w:rPr>
                  </w:rPrChange>
                </w:rPr>
                <w:delText>15</w:delText>
              </w:r>
              <w:bookmarkStart w:id="4002" w:name="_Toc92186887"/>
              <w:bookmarkStart w:id="4003" w:name="_Toc92187579"/>
              <w:bookmarkStart w:id="4004" w:name="_Toc92188271"/>
              <w:bookmarkStart w:id="4005" w:name="_Toc92188961"/>
              <w:bookmarkStart w:id="4006" w:name="_Toc92189616"/>
              <w:bookmarkStart w:id="4007" w:name="_Toc92190272"/>
              <w:bookmarkStart w:id="4008" w:name="_Toc92190928"/>
              <w:bookmarkEnd w:id="4002"/>
              <w:bookmarkEnd w:id="4003"/>
              <w:bookmarkEnd w:id="4004"/>
              <w:bookmarkEnd w:id="4005"/>
              <w:bookmarkEnd w:id="4006"/>
              <w:bookmarkEnd w:id="4007"/>
              <w:bookmarkEnd w:id="4008"/>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516816DC" w14:textId="67E241B9" w:rsidR="00067C6D" w:rsidRPr="00F86424" w:rsidDel="002739DA" w:rsidRDefault="00067C6D" w:rsidP="003228B4">
            <w:pPr>
              <w:numPr>
                <w:ilvl w:val="0"/>
                <w:numId w:val="47"/>
              </w:numPr>
              <w:spacing w:after="0" w:line="240" w:lineRule="auto"/>
              <w:jc w:val="center"/>
              <w:rPr>
                <w:del w:id="4009" w:author="anna.resch88@gmail.com" w:date="2022-01-03T16:08:00Z"/>
                <w:rFonts w:asciiTheme="majorHAnsi" w:eastAsia="Times New Roman" w:hAnsiTheme="majorHAnsi" w:cstheme="majorHAnsi"/>
                <w:color w:val="000000"/>
                <w:lang w:val="en-US" w:eastAsia="de-DE"/>
                <w:rPrChange w:id="4010" w:author="anna.resch88@gmail.com" w:date="2022-01-04T09:34:00Z">
                  <w:rPr>
                    <w:del w:id="4011" w:author="anna.resch88@gmail.com" w:date="2022-01-03T16:08:00Z"/>
                    <w:rFonts w:asciiTheme="majorHAnsi" w:eastAsia="Times New Roman" w:hAnsiTheme="majorHAnsi" w:cstheme="majorHAnsi"/>
                    <w:color w:val="000000"/>
                    <w:lang w:eastAsia="de-DE"/>
                  </w:rPr>
                </w:rPrChange>
              </w:rPr>
            </w:pPr>
            <w:del w:id="4012" w:author="anna.resch88@gmail.com" w:date="2022-01-03T16:08:00Z">
              <w:r w:rsidRPr="00F86424" w:rsidDel="002739DA">
                <w:rPr>
                  <w:rFonts w:asciiTheme="majorHAnsi" w:eastAsia="Times New Roman" w:hAnsiTheme="majorHAnsi" w:cstheme="majorHAnsi"/>
                  <w:color w:val="000000"/>
                  <w:lang w:val="en-US" w:eastAsia="de-DE"/>
                  <w:rPrChange w:id="4013" w:author="anna.resch88@gmail.com" w:date="2022-01-04T09:34:00Z">
                    <w:rPr>
                      <w:rFonts w:asciiTheme="majorHAnsi" w:eastAsia="Times New Roman" w:hAnsiTheme="majorHAnsi" w:cstheme="majorHAnsi"/>
                      <w:color w:val="000000"/>
                      <w:lang w:eastAsia="de-DE"/>
                    </w:rPr>
                  </w:rPrChange>
                </w:rPr>
                <w:delText>10</w:delText>
              </w:r>
              <w:r w:rsidRPr="00F86424" w:rsidDel="002739DA">
                <w:rPr>
                  <w:rFonts w:asciiTheme="majorHAnsi" w:eastAsia="Times New Roman" w:hAnsiTheme="majorHAnsi" w:cstheme="majorHAnsi"/>
                  <w:color w:val="000000"/>
                  <w:lang w:val="en-US" w:eastAsia="de-DE"/>
                  <w:rPrChange w:id="4014" w:author="anna.resch88@gmail.com" w:date="2022-01-04T09:34:00Z">
                    <w:rPr>
                      <w:rFonts w:asciiTheme="majorHAnsi" w:eastAsia="Times New Roman" w:hAnsiTheme="majorHAnsi" w:cstheme="majorHAnsi"/>
                      <w:color w:val="000000"/>
                      <w:lang w:eastAsia="de-DE"/>
                    </w:rPr>
                  </w:rPrChange>
                </w:rPr>
                <w:lastRenderedPageBreak/>
                <w:delText>7.42</w:delText>
              </w:r>
              <w:bookmarkStart w:id="4015" w:name="_Toc92186888"/>
              <w:bookmarkStart w:id="4016" w:name="_Toc92187580"/>
              <w:bookmarkStart w:id="4017" w:name="_Toc92188272"/>
              <w:bookmarkStart w:id="4018" w:name="_Toc92188962"/>
              <w:bookmarkStart w:id="4019" w:name="_Toc92189617"/>
              <w:bookmarkStart w:id="4020" w:name="_Toc92190273"/>
              <w:bookmarkStart w:id="4021" w:name="_Toc92190929"/>
              <w:bookmarkEnd w:id="4015"/>
              <w:bookmarkEnd w:id="4016"/>
              <w:bookmarkEnd w:id="4017"/>
              <w:bookmarkEnd w:id="4018"/>
              <w:bookmarkEnd w:id="4019"/>
              <w:bookmarkEnd w:id="4020"/>
              <w:bookmarkEnd w:id="4021"/>
            </w:del>
          </w:p>
        </w:tc>
        <w:tc>
          <w:tcPr>
            <w:tcW w:w="743" w:type="dxa"/>
            <w:tcBorders>
              <w:top w:val="single" w:sz="4" w:space="0" w:color="000000"/>
              <w:left w:val="nil"/>
              <w:bottom w:val="single" w:sz="4" w:space="0" w:color="000000"/>
              <w:right w:val="nil"/>
            </w:tcBorders>
            <w:shd w:val="clear" w:color="000000" w:fill="A9D08E"/>
            <w:noWrap/>
            <w:vAlign w:val="bottom"/>
            <w:hideMark/>
          </w:tcPr>
          <w:p w14:paraId="2141CE57" w14:textId="1B6D896F" w:rsidR="00067C6D" w:rsidRPr="00F86424" w:rsidDel="002739DA" w:rsidRDefault="00067C6D" w:rsidP="003228B4">
            <w:pPr>
              <w:numPr>
                <w:ilvl w:val="0"/>
                <w:numId w:val="47"/>
              </w:numPr>
              <w:spacing w:after="0" w:line="240" w:lineRule="auto"/>
              <w:jc w:val="center"/>
              <w:rPr>
                <w:del w:id="4022" w:author="anna.resch88@gmail.com" w:date="2022-01-03T16:08:00Z"/>
                <w:rFonts w:asciiTheme="majorHAnsi" w:eastAsia="Times New Roman" w:hAnsiTheme="majorHAnsi" w:cstheme="majorHAnsi"/>
                <w:color w:val="000000"/>
                <w:lang w:val="en-US" w:eastAsia="de-DE"/>
                <w:rPrChange w:id="4023" w:author="anna.resch88@gmail.com" w:date="2022-01-04T09:34:00Z">
                  <w:rPr>
                    <w:del w:id="4024" w:author="anna.resch88@gmail.com" w:date="2022-01-03T16:08:00Z"/>
                    <w:rFonts w:asciiTheme="majorHAnsi" w:eastAsia="Times New Roman" w:hAnsiTheme="majorHAnsi" w:cstheme="majorHAnsi"/>
                    <w:color w:val="000000"/>
                    <w:lang w:eastAsia="de-DE"/>
                  </w:rPr>
                </w:rPrChange>
              </w:rPr>
            </w:pPr>
            <w:del w:id="4025" w:author="anna.resch88@gmail.com" w:date="2022-01-03T16:08:00Z">
              <w:r w:rsidRPr="00F86424" w:rsidDel="002739DA">
                <w:rPr>
                  <w:rFonts w:asciiTheme="majorHAnsi" w:eastAsia="Times New Roman" w:hAnsiTheme="majorHAnsi" w:cstheme="majorHAnsi"/>
                  <w:color w:val="000000"/>
                  <w:lang w:val="en-US" w:eastAsia="de-DE"/>
                  <w:rPrChange w:id="4026"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4027" w:author="anna.resch88@gmail.com" w:date="2022-01-04T09:34:00Z">
                    <w:rPr>
                      <w:rFonts w:asciiTheme="majorHAnsi" w:eastAsia="Times New Roman" w:hAnsiTheme="majorHAnsi" w:cstheme="majorHAnsi"/>
                      <w:color w:val="000000"/>
                      <w:lang w:eastAsia="de-DE"/>
                    </w:rPr>
                  </w:rPrChange>
                </w:rPr>
                <w:lastRenderedPageBreak/>
                <w:delText>.50</w:delText>
              </w:r>
              <w:bookmarkStart w:id="4028" w:name="_Toc92186889"/>
              <w:bookmarkStart w:id="4029" w:name="_Toc92187581"/>
              <w:bookmarkStart w:id="4030" w:name="_Toc92188273"/>
              <w:bookmarkStart w:id="4031" w:name="_Toc92188963"/>
              <w:bookmarkStart w:id="4032" w:name="_Toc92189618"/>
              <w:bookmarkStart w:id="4033" w:name="_Toc92190274"/>
              <w:bookmarkStart w:id="4034" w:name="_Toc92190930"/>
              <w:bookmarkEnd w:id="4028"/>
              <w:bookmarkEnd w:id="4029"/>
              <w:bookmarkEnd w:id="4030"/>
              <w:bookmarkEnd w:id="4031"/>
              <w:bookmarkEnd w:id="4032"/>
              <w:bookmarkEnd w:id="4033"/>
              <w:bookmarkEnd w:id="4034"/>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74959FF7" w14:textId="543E316D" w:rsidR="00067C6D" w:rsidRPr="00F86424" w:rsidDel="002739DA" w:rsidRDefault="00067C6D" w:rsidP="003228B4">
            <w:pPr>
              <w:numPr>
                <w:ilvl w:val="0"/>
                <w:numId w:val="47"/>
              </w:numPr>
              <w:spacing w:after="0" w:line="240" w:lineRule="auto"/>
              <w:jc w:val="center"/>
              <w:rPr>
                <w:del w:id="4035" w:author="anna.resch88@gmail.com" w:date="2022-01-03T16:08:00Z"/>
                <w:rFonts w:asciiTheme="majorHAnsi" w:eastAsia="Times New Roman" w:hAnsiTheme="majorHAnsi" w:cstheme="majorHAnsi"/>
                <w:color w:val="000000"/>
                <w:lang w:val="en-US" w:eastAsia="de-DE"/>
                <w:rPrChange w:id="4036" w:author="anna.resch88@gmail.com" w:date="2022-01-04T09:34:00Z">
                  <w:rPr>
                    <w:del w:id="4037" w:author="anna.resch88@gmail.com" w:date="2022-01-03T16:08:00Z"/>
                    <w:rFonts w:asciiTheme="majorHAnsi" w:eastAsia="Times New Roman" w:hAnsiTheme="majorHAnsi" w:cstheme="majorHAnsi"/>
                    <w:color w:val="000000"/>
                    <w:lang w:eastAsia="de-DE"/>
                  </w:rPr>
                </w:rPrChange>
              </w:rPr>
            </w:pPr>
            <w:bookmarkStart w:id="4038" w:name="_Toc92186890"/>
            <w:bookmarkStart w:id="4039" w:name="_Toc92187582"/>
            <w:bookmarkStart w:id="4040" w:name="_Toc92188274"/>
            <w:bookmarkStart w:id="4041" w:name="_Toc92188964"/>
            <w:bookmarkStart w:id="4042" w:name="_Toc92189619"/>
            <w:bookmarkStart w:id="4043" w:name="_Toc92190275"/>
            <w:bookmarkStart w:id="4044" w:name="_Toc92190931"/>
            <w:bookmarkEnd w:id="4038"/>
            <w:bookmarkEnd w:id="4039"/>
            <w:bookmarkEnd w:id="4040"/>
            <w:bookmarkEnd w:id="4041"/>
            <w:bookmarkEnd w:id="4042"/>
            <w:bookmarkEnd w:id="4043"/>
            <w:bookmarkEnd w:id="4044"/>
          </w:p>
        </w:tc>
        <w:tc>
          <w:tcPr>
            <w:tcW w:w="898" w:type="dxa"/>
            <w:tcBorders>
              <w:top w:val="single" w:sz="4" w:space="0" w:color="auto"/>
              <w:left w:val="nil"/>
              <w:bottom w:val="nil"/>
              <w:right w:val="single" w:sz="4" w:space="0" w:color="auto"/>
            </w:tcBorders>
            <w:shd w:val="clear" w:color="000000" w:fill="A9D08E"/>
            <w:noWrap/>
            <w:vAlign w:val="bottom"/>
            <w:hideMark/>
          </w:tcPr>
          <w:p w14:paraId="2B26C80F" w14:textId="70FB1516" w:rsidR="00067C6D" w:rsidRPr="00F86424" w:rsidDel="002739DA" w:rsidRDefault="00067C6D" w:rsidP="003228B4">
            <w:pPr>
              <w:numPr>
                <w:ilvl w:val="0"/>
                <w:numId w:val="47"/>
              </w:numPr>
              <w:spacing w:after="0" w:line="240" w:lineRule="auto"/>
              <w:jc w:val="center"/>
              <w:rPr>
                <w:del w:id="4045" w:author="anna.resch88@gmail.com" w:date="2022-01-03T16:08:00Z"/>
                <w:rFonts w:asciiTheme="majorHAnsi" w:eastAsia="Times New Roman" w:hAnsiTheme="majorHAnsi" w:cstheme="majorHAnsi"/>
                <w:color w:val="000000"/>
                <w:lang w:val="en-US" w:eastAsia="de-DE"/>
                <w:rPrChange w:id="4046" w:author="anna.resch88@gmail.com" w:date="2022-01-04T09:34:00Z">
                  <w:rPr>
                    <w:del w:id="4047" w:author="anna.resch88@gmail.com" w:date="2022-01-03T16:08:00Z"/>
                    <w:rFonts w:asciiTheme="majorHAnsi" w:eastAsia="Times New Roman" w:hAnsiTheme="majorHAnsi" w:cstheme="majorHAnsi"/>
                    <w:color w:val="000000"/>
                    <w:lang w:eastAsia="de-DE"/>
                  </w:rPr>
                </w:rPrChange>
              </w:rPr>
            </w:pPr>
            <w:bookmarkStart w:id="4048" w:name="_Toc92186891"/>
            <w:bookmarkStart w:id="4049" w:name="_Toc92187583"/>
            <w:bookmarkStart w:id="4050" w:name="_Toc92188275"/>
            <w:bookmarkStart w:id="4051" w:name="_Toc92188965"/>
            <w:bookmarkStart w:id="4052" w:name="_Toc92189620"/>
            <w:bookmarkStart w:id="4053" w:name="_Toc92190276"/>
            <w:bookmarkStart w:id="4054" w:name="_Toc92190932"/>
            <w:bookmarkEnd w:id="4048"/>
            <w:bookmarkEnd w:id="4049"/>
            <w:bookmarkEnd w:id="4050"/>
            <w:bookmarkEnd w:id="4051"/>
            <w:bookmarkEnd w:id="4052"/>
            <w:bookmarkEnd w:id="4053"/>
            <w:bookmarkEnd w:id="4054"/>
          </w:p>
        </w:tc>
        <w:bookmarkStart w:id="4055" w:name="_Toc92186892"/>
        <w:bookmarkStart w:id="4056" w:name="_Toc92187584"/>
        <w:bookmarkStart w:id="4057" w:name="_Toc92188276"/>
        <w:bookmarkStart w:id="4058" w:name="_Toc92188966"/>
        <w:bookmarkStart w:id="4059" w:name="_Toc92189621"/>
        <w:bookmarkStart w:id="4060" w:name="_Toc92190277"/>
        <w:bookmarkStart w:id="4061" w:name="_Toc92190933"/>
        <w:bookmarkEnd w:id="4055"/>
        <w:bookmarkEnd w:id="4056"/>
        <w:bookmarkEnd w:id="4057"/>
        <w:bookmarkEnd w:id="4058"/>
        <w:bookmarkEnd w:id="4059"/>
        <w:bookmarkEnd w:id="4060"/>
        <w:bookmarkEnd w:id="4061"/>
      </w:tr>
      <w:tr w:rsidR="00067C6D" w:rsidRPr="009E3BE9" w:rsidDel="002739DA" w14:paraId="722C87BF" w14:textId="4601277A" w:rsidTr="00D830B0">
        <w:trPr>
          <w:trHeight w:val="290"/>
          <w:del w:id="4062"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659C25A0" w14:textId="2DB19C72" w:rsidR="00067C6D" w:rsidRPr="00F86424" w:rsidDel="002739DA" w:rsidRDefault="00067C6D" w:rsidP="003228B4">
            <w:pPr>
              <w:numPr>
                <w:ilvl w:val="0"/>
                <w:numId w:val="47"/>
              </w:numPr>
              <w:spacing w:after="0" w:line="240" w:lineRule="auto"/>
              <w:jc w:val="both"/>
              <w:rPr>
                <w:del w:id="4063" w:author="anna.resch88@gmail.com" w:date="2022-01-03T16:08:00Z"/>
                <w:rFonts w:asciiTheme="majorHAnsi" w:eastAsia="Times New Roman" w:hAnsiTheme="majorHAnsi" w:cstheme="majorHAnsi"/>
                <w:color w:val="000000"/>
                <w:lang w:val="en-US" w:eastAsia="de-DE"/>
                <w:rPrChange w:id="4064" w:author="anna.resch88@gmail.com" w:date="2022-01-04T09:34:00Z">
                  <w:rPr>
                    <w:del w:id="4065" w:author="anna.resch88@gmail.com" w:date="2022-01-03T16:08:00Z"/>
                    <w:rFonts w:asciiTheme="majorHAnsi" w:eastAsia="Times New Roman" w:hAnsiTheme="majorHAnsi" w:cstheme="majorHAnsi"/>
                    <w:color w:val="000000"/>
                    <w:lang w:eastAsia="de-DE"/>
                  </w:rPr>
                </w:rPrChange>
              </w:rPr>
            </w:pPr>
            <w:del w:id="4066" w:author="anna.resch88@gmail.com" w:date="2022-01-03T16:08:00Z">
              <w:r w:rsidRPr="00F86424" w:rsidDel="002739DA">
                <w:rPr>
                  <w:rFonts w:asciiTheme="majorHAnsi" w:eastAsia="Times New Roman" w:hAnsiTheme="majorHAnsi" w:cstheme="majorHAnsi"/>
                  <w:color w:val="000000"/>
                  <w:lang w:val="en-US" w:eastAsia="de-DE"/>
                  <w:rPrChange w:id="4067" w:author="anna.resch88@gmail.com" w:date="2022-01-04T09:34:00Z">
                    <w:rPr>
                      <w:rFonts w:asciiTheme="majorHAnsi" w:eastAsia="Times New Roman" w:hAnsiTheme="majorHAnsi" w:cstheme="majorHAnsi"/>
                      <w:color w:val="000000"/>
                      <w:lang w:eastAsia="de-DE"/>
                    </w:rPr>
                  </w:rPrChange>
                </w:rPr>
                <w:delText>ULD-V80-ULD, sample 2</w:delText>
              </w:r>
              <w:bookmarkStart w:id="4068" w:name="_Toc92186893"/>
              <w:bookmarkStart w:id="4069" w:name="_Toc92187585"/>
              <w:bookmarkStart w:id="4070" w:name="_Toc92188277"/>
              <w:bookmarkStart w:id="4071" w:name="_Toc92188967"/>
              <w:bookmarkStart w:id="4072" w:name="_Toc92189622"/>
              <w:bookmarkStart w:id="4073" w:name="_Toc92190278"/>
              <w:bookmarkStart w:id="4074" w:name="_Toc92190934"/>
              <w:bookmarkEnd w:id="4068"/>
              <w:bookmarkEnd w:id="4069"/>
              <w:bookmarkEnd w:id="4070"/>
              <w:bookmarkEnd w:id="4071"/>
              <w:bookmarkEnd w:id="4072"/>
              <w:bookmarkEnd w:id="4073"/>
              <w:bookmarkEnd w:id="4074"/>
            </w:del>
          </w:p>
        </w:tc>
        <w:tc>
          <w:tcPr>
            <w:tcW w:w="859" w:type="dxa"/>
            <w:tcBorders>
              <w:top w:val="nil"/>
              <w:left w:val="nil"/>
              <w:bottom w:val="single" w:sz="4" w:space="0" w:color="000000"/>
              <w:right w:val="single" w:sz="4" w:space="0" w:color="000000"/>
            </w:tcBorders>
            <w:shd w:val="clear" w:color="000000" w:fill="A9D08E"/>
            <w:noWrap/>
            <w:vAlign w:val="bottom"/>
            <w:hideMark/>
          </w:tcPr>
          <w:p w14:paraId="325C5D18" w14:textId="48389F01" w:rsidR="00067C6D" w:rsidRPr="00F86424" w:rsidDel="002739DA" w:rsidRDefault="00067C6D" w:rsidP="003228B4">
            <w:pPr>
              <w:numPr>
                <w:ilvl w:val="0"/>
                <w:numId w:val="47"/>
              </w:numPr>
              <w:spacing w:after="0" w:line="240" w:lineRule="auto"/>
              <w:jc w:val="center"/>
              <w:rPr>
                <w:del w:id="4075" w:author="anna.resch88@gmail.com" w:date="2022-01-03T16:08:00Z"/>
                <w:rFonts w:asciiTheme="majorHAnsi" w:eastAsia="Times New Roman" w:hAnsiTheme="majorHAnsi" w:cstheme="majorHAnsi"/>
                <w:color w:val="000000"/>
                <w:lang w:val="en-US" w:eastAsia="de-DE"/>
                <w:rPrChange w:id="4076" w:author="anna.resch88@gmail.com" w:date="2022-01-04T09:34:00Z">
                  <w:rPr>
                    <w:del w:id="4077" w:author="anna.resch88@gmail.com" w:date="2022-01-03T16:08:00Z"/>
                    <w:rFonts w:asciiTheme="majorHAnsi" w:eastAsia="Times New Roman" w:hAnsiTheme="majorHAnsi" w:cstheme="majorHAnsi"/>
                    <w:color w:val="000000"/>
                    <w:lang w:eastAsia="de-DE"/>
                  </w:rPr>
                </w:rPrChange>
              </w:rPr>
            </w:pPr>
            <w:del w:id="4078" w:author="anna.resch88@gmail.com" w:date="2022-01-03T16:08:00Z">
              <w:r w:rsidRPr="00F86424" w:rsidDel="002739DA">
                <w:rPr>
                  <w:rFonts w:asciiTheme="majorHAnsi" w:eastAsia="Times New Roman" w:hAnsiTheme="majorHAnsi" w:cstheme="majorHAnsi"/>
                  <w:color w:val="000000"/>
                  <w:lang w:val="en-US" w:eastAsia="de-DE"/>
                  <w:rPrChange w:id="4079" w:author="anna.resch88@gmail.com" w:date="2022-01-04T09:34:00Z">
                    <w:rPr>
                      <w:rFonts w:asciiTheme="majorHAnsi" w:eastAsia="Times New Roman" w:hAnsiTheme="majorHAnsi" w:cstheme="majorHAnsi"/>
                      <w:color w:val="000000"/>
                      <w:lang w:eastAsia="de-DE"/>
                    </w:rPr>
                  </w:rPrChange>
                </w:rPr>
                <w:delText>20%</w:delText>
              </w:r>
              <w:bookmarkStart w:id="4080" w:name="_Toc92186894"/>
              <w:bookmarkStart w:id="4081" w:name="_Toc92187586"/>
              <w:bookmarkStart w:id="4082" w:name="_Toc92188278"/>
              <w:bookmarkStart w:id="4083" w:name="_Toc92188968"/>
              <w:bookmarkStart w:id="4084" w:name="_Toc92189623"/>
              <w:bookmarkStart w:id="4085" w:name="_Toc92190279"/>
              <w:bookmarkStart w:id="4086" w:name="_Toc92190935"/>
              <w:bookmarkEnd w:id="4080"/>
              <w:bookmarkEnd w:id="4081"/>
              <w:bookmarkEnd w:id="4082"/>
              <w:bookmarkEnd w:id="4083"/>
              <w:bookmarkEnd w:id="4084"/>
              <w:bookmarkEnd w:id="4085"/>
              <w:bookmarkEnd w:id="4086"/>
            </w:del>
          </w:p>
        </w:tc>
        <w:tc>
          <w:tcPr>
            <w:tcW w:w="937" w:type="dxa"/>
            <w:tcBorders>
              <w:top w:val="nil"/>
              <w:left w:val="nil"/>
              <w:bottom w:val="single" w:sz="4" w:space="0" w:color="000000"/>
              <w:right w:val="single" w:sz="4" w:space="0" w:color="000000"/>
            </w:tcBorders>
            <w:shd w:val="clear" w:color="000000" w:fill="A9D08E"/>
            <w:noWrap/>
            <w:vAlign w:val="bottom"/>
            <w:hideMark/>
          </w:tcPr>
          <w:p w14:paraId="1C6C1FC3" w14:textId="0099C893" w:rsidR="00067C6D" w:rsidRPr="00F86424" w:rsidDel="002739DA" w:rsidRDefault="00067C6D" w:rsidP="003228B4">
            <w:pPr>
              <w:numPr>
                <w:ilvl w:val="0"/>
                <w:numId w:val="47"/>
              </w:numPr>
              <w:spacing w:after="0" w:line="240" w:lineRule="auto"/>
              <w:jc w:val="center"/>
              <w:rPr>
                <w:del w:id="4087" w:author="anna.resch88@gmail.com" w:date="2022-01-03T16:08:00Z"/>
                <w:rFonts w:asciiTheme="majorHAnsi" w:eastAsia="Times New Roman" w:hAnsiTheme="majorHAnsi" w:cstheme="majorHAnsi"/>
                <w:color w:val="000000"/>
                <w:lang w:val="en-US" w:eastAsia="de-DE"/>
                <w:rPrChange w:id="4088" w:author="anna.resch88@gmail.com" w:date="2022-01-04T09:34:00Z">
                  <w:rPr>
                    <w:del w:id="4089" w:author="anna.resch88@gmail.com" w:date="2022-01-03T16:08:00Z"/>
                    <w:rFonts w:asciiTheme="majorHAnsi" w:eastAsia="Times New Roman" w:hAnsiTheme="majorHAnsi" w:cstheme="majorHAnsi"/>
                    <w:color w:val="000000"/>
                    <w:lang w:eastAsia="de-DE"/>
                  </w:rPr>
                </w:rPrChange>
              </w:rPr>
            </w:pPr>
            <w:del w:id="4090" w:author="anna.resch88@gmail.com" w:date="2022-01-03T16:08:00Z">
              <w:r w:rsidRPr="00F86424" w:rsidDel="002739DA">
                <w:rPr>
                  <w:rFonts w:asciiTheme="majorHAnsi" w:eastAsia="Times New Roman" w:hAnsiTheme="majorHAnsi" w:cstheme="majorHAnsi"/>
                  <w:color w:val="000000"/>
                  <w:lang w:val="en-US" w:eastAsia="de-DE"/>
                  <w:rPrChange w:id="4091" w:author="anna.resch88@gmail.com" w:date="2022-01-04T09:34:00Z">
                    <w:rPr>
                      <w:rFonts w:asciiTheme="majorHAnsi" w:eastAsia="Times New Roman" w:hAnsiTheme="majorHAnsi" w:cstheme="majorHAnsi"/>
                      <w:color w:val="000000"/>
                      <w:lang w:eastAsia="de-DE"/>
                    </w:rPr>
                  </w:rPrChange>
                </w:rPr>
                <w:delText>4M urea</w:delText>
              </w:r>
              <w:bookmarkStart w:id="4092" w:name="_Toc92186895"/>
              <w:bookmarkStart w:id="4093" w:name="_Toc92187587"/>
              <w:bookmarkStart w:id="4094" w:name="_Toc92188279"/>
              <w:bookmarkStart w:id="4095" w:name="_Toc92188969"/>
              <w:bookmarkStart w:id="4096" w:name="_Toc92189624"/>
              <w:bookmarkStart w:id="4097" w:name="_Toc92190280"/>
              <w:bookmarkStart w:id="4098" w:name="_Toc92190936"/>
              <w:bookmarkEnd w:id="4092"/>
              <w:bookmarkEnd w:id="4093"/>
              <w:bookmarkEnd w:id="4094"/>
              <w:bookmarkEnd w:id="4095"/>
              <w:bookmarkEnd w:id="4096"/>
              <w:bookmarkEnd w:id="4097"/>
              <w:bookmarkEnd w:id="4098"/>
            </w:del>
          </w:p>
        </w:tc>
        <w:tc>
          <w:tcPr>
            <w:tcW w:w="952" w:type="dxa"/>
            <w:tcBorders>
              <w:top w:val="nil"/>
              <w:left w:val="nil"/>
              <w:bottom w:val="single" w:sz="4" w:space="0" w:color="auto"/>
              <w:right w:val="single" w:sz="4" w:space="0" w:color="auto"/>
            </w:tcBorders>
            <w:shd w:val="clear" w:color="000000" w:fill="A9D08E"/>
            <w:noWrap/>
            <w:vAlign w:val="bottom"/>
            <w:hideMark/>
          </w:tcPr>
          <w:p w14:paraId="7B0B3E99" w14:textId="56FC4CDA" w:rsidR="00067C6D" w:rsidRPr="00F86424" w:rsidDel="002739DA" w:rsidRDefault="00067C6D" w:rsidP="003228B4">
            <w:pPr>
              <w:numPr>
                <w:ilvl w:val="0"/>
                <w:numId w:val="47"/>
              </w:numPr>
              <w:spacing w:after="0" w:line="240" w:lineRule="auto"/>
              <w:jc w:val="center"/>
              <w:rPr>
                <w:del w:id="4099" w:author="anna.resch88@gmail.com" w:date="2022-01-03T16:08:00Z"/>
                <w:rFonts w:asciiTheme="majorHAnsi" w:eastAsia="Times New Roman" w:hAnsiTheme="majorHAnsi" w:cstheme="majorHAnsi"/>
                <w:color w:val="000000"/>
                <w:lang w:val="en-US" w:eastAsia="de-DE"/>
                <w:rPrChange w:id="4100" w:author="anna.resch88@gmail.com" w:date="2022-01-04T09:34:00Z">
                  <w:rPr>
                    <w:del w:id="4101" w:author="anna.resch88@gmail.com" w:date="2022-01-03T16:08:00Z"/>
                    <w:rFonts w:asciiTheme="majorHAnsi" w:eastAsia="Times New Roman" w:hAnsiTheme="majorHAnsi" w:cstheme="majorHAnsi"/>
                    <w:color w:val="000000"/>
                    <w:lang w:eastAsia="de-DE"/>
                  </w:rPr>
                </w:rPrChange>
              </w:rPr>
            </w:pPr>
            <w:del w:id="4102" w:author="anna.resch88@gmail.com" w:date="2022-01-03T16:08:00Z">
              <w:r w:rsidRPr="00F86424" w:rsidDel="002739DA">
                <w:rPr>
                  <w:rFonts w:asciiTheme="majorHAnsi" w:eastAsia="Times New Roman" w:hAnsiTheme="majorHAnsi" w:cstheme="majorHAnsi"/>
                  <w:color w:val="000000"/>
                  <w:lang w:val="en-US" w:eastAsia="de-DE"/>
                  <w:rPrChange w:id="4103" w:author="anna.resch88@gmail.com" w:date="2022-01-04T09:34:00Z">
                    <w:rPr>
                      <w:rFonts w:asciiTheme="majorHAnsi" w:eastAsia="Times New Roman" w:hAnsiTheme="majorHAnsi" w:cstheme="majorHAnsi"/>
                      <w:color w:val="000000"/>
                      <w:lang w:eastAsia="de-DE"/>
                    </w:rPr>
                  </w:rPrChange>
                </w:rPr>
                <w:delText>RF</w:delText>
              </w:r>
              <w:bookmarkStart w:id="4104" w:name="_Toc92186896"/>
              <w:bookmarkStart w:id="4105" w:name="_Toc92187588"/>
              <w:bookmarkStart w:id="4106" w:name="_Toc92188280"/>
              <w:bookmarkStart w:id="4107" w:name="_Toc92188970"/>
              <w:bookmarkStart w:id="4108" w:name="_Toc92189625"/>
              <w:bookmarkStart w:id="4109" w:name="_Toc92190281"/>
              <w:bookmarkStart w:id="4110" w:name="_Toc92190937"/>
              <w:bookmarkEnd w:id="4104"/>
              <w:bookmarkEnd w:id="4105"/>
              <w:bookmarkEnd w:id="4106"/>
              <w:bookmarkEnd w:id="4107"/>
              <w:bookmarkEnd w:id="4108"/>
              <w:bookmarkEnd w:id="4109"/>
              <w:bookmarkEnd w:id="4110"/>
            </w:del>
          </w:p>
        </w:tc>
        <w:tc>
          <w:tcPr>
            <w:tcW w:w="1081" w:type="dxa"/>
            <w:tcBorders>
              <w:top w:val="nil"/>
              <w:left w:val="nil"/>
              <w:bottom w:val="single" w:sz="4" w:space="0" w:color="000000"/>
              <w:right w:val="single" w:sz="4" w:space="0" w:color="000000"/>
            </w:tcBorders>
            <w:shd w:val="clear" w:color="000000" w:fill="A9D08E"/>
            <w:noWrap/>
            <w:vAlign w:val="bottom"/>
            <w:hideMark/>
          </w:tcPr>
          <w:p w14:paraId="796D6DB6" w14:textId="01484F4F" w:rsidR="00067C6D" w:rsidRPr="00F86424" w:rsidDel="002739DA" w:rsidRDefault="00067C6D" w:rsidP="003228B4">
            <w:pPr>
              <w:numPr>
                <w:ilvl w:val="0"/>
                <w:numId w:val="47"/>
              </w:numPr>
              <w:spacing w:after="0" w:line="240" w:lineRule="auto"/>
              <w:jc w:val="center"/>
              <w:rPr>
                <w:del w:id="4111" w:author="anna.resch88@gmail.com" w:date="2022-01-03T16:08:00Z"/>
                <w:rFonts w:asciiTheme="majorHAnsi" w:eastAsia="Times New Roman" w:hAnsiTheme="majorHAnsi" w:cstheme="majorHAnsi"/>
                <w:color w:val="000000"/>
                <w:lang w:val="en-US" w:eastAsia="de-DE"/>
                <w:rPrChange w:id="4112" w:author="anna.resch88@gmail.com" w:date="2022-01-04T09:34:00Z">
                  <w:rPr>
                    <w:del w:id="4113" w:author="anna.resch88@gmail.com" w:date="2022-01-03T16:08:00Z"/>
                    <w:rFonts w:asciiTheme="majorHAnsi" w:eastAsia="Times New Roman" w:hAnsiTheme="majorHAnsi" w:cstheme="majorHAnsi"/>
                    <w:color w:val="000000"/>
                    <w:lang w:eastAsia="de-DE"/>
                  </w:rPr>
                </w:rPrChange>
              </w:rPr>
            </w:pPr>
            <w:del w:id="4114" w:author="anna.resch88@gmail.com" w:date="2022-01-03T16:08:00Z">
              <w:r w:rsidRPr="00F86424" w:rsidDel="002739DA">
                <w:rPr>
                  <w:rFonts w:asciiTheme="majorHAnsi" w:eastAsia="Times New Roman" w:hAnsiTheme="majorHAnsi" w:cstheme="majorHAnsi"/>
                  <w:color w:val="000000"/>
                  <w:lang w:val="en-US" w:eastAsia="de-DE"/>
                  <w:rPrChange w:id="4115" w:author="anna.resch88@gmail.com" w:date="2022-01-04T09:34:00Z">
                    <w:rPr>
                      <w:rFonts w:asciiTheme="majorHAnsi" w:eastAsia="Times New Roman" w:hAnsiTheme="majorHAnsi" w:cstheme="majorHAnsi"/>
                      <w:color w:val="000000"/>
                      <w:lang w:eastAsia="de-DE"/>
                    </w:rPr>
                  </w:rPrChange>
                </w:rPr>
                <w:delText>84.6</w:delText>
              </w:r>
              <w:bookmarkStart w:id="4116" w:name="_Toc92186897"/>
              <w:bookmarkStart w:id="4117" w:name="_Toc92187589"/>
              <w:bookmarkStart w:id="4118" w:name="_Toc92188281"/>
              <w:bookmarkStart w:id="4119" w:name="_Toc92188971"/>
              <w:bookmarkStart w:id="4120" w:name="_Toc92189626"/>
              <w:bookmarkStart w:id="4121" w:name="_Toc92190282"/>
              <w:bookmarkStart w:id="4122" w:name="_Toc92190938"/>
              <w:bookmarkEnd w:id="4116"/>
              <w:bookmarkEnd w:id="4117"/>
              <w:bookmarkEnd w:id="4118"/>
              <w:bookmarkEnd w:id="4119"/>
              <w:bookmarkEnd w:id="4120"/>
              <w:bookmarkEnd w:id="4121"/>
              <w:bookmarkEnd w:id="4122"/>
            </w:del>
          </w:p>
        </w:tc>
        <w:tc>
          <w:tcPr>
            <w:tcW w:w="1349" w:type="dxa"/>
            <w:tcBorders>
              <w:top w:val="nil"/>
              <w:left w:val="nil"/>
              <w:bottom w:val="single" w:sz="4" w:space="0" w:color="000000"/>
              <w:right w:val="single" w:sz="4" w:space="0" w:color="000000"/>
            </w:tcBorders>
            <w:shd w:val="clear" w:color="000000" w:fill="A9D08E"/>
            <w:noWrap/>
            <w:vAlign w:val="bottom"/>
            <w:hideMark/>
          </w:tcPr>
          <w:p w14:paraId="7616E250" w14:textId="6B288950" w:rsidR="00067C6D" w:rsidRPr="00F86424" w:rsidDel="002739DA" w:rsidRDefault="00067C6D" w:rsidP="003228B4">
            <w:pPr>
              <w:numPr>
                <w:ilvl w:val="0"/>
                <w:numId w:val="47"/>
              </w:numPr>
              <w:spacing w:after="0" w:line="240" w:lineRule="auto"/>
              <w:jc w:val="center"/>
              <w:rPr>
                <w:del w:id="4123" w:author="anna.resch88@gmail.com" w:date="2022-01-03T16:08:00Z"/>
                <w:rFonts w:asciiTheme="majorHAnsi" w:eastAsia="Times New Roman" w:hAnsiTheme="majorHAnsi" w:cstheme="majorHAnsi"/>
                <w:color w:val="000000"/>
                <w:lang w:val="en-US" w:eastAsia="de-DE"/>
                <w:rPrChange w:id="4124" w:author="anna.resch88@gmail.com" w:date="2022-01-04T09:34:00Z">
                  <w:rPr>
                    <w:del w:id="4125" w:author="anna.resch88@gmail.com" w:date="2022-01-03T16:08:00Z"/>
                    <w:rFonts w:asciiTheme="majorHAnsi" w:eastAsia="Times New Roman" w:hAnsiTheme="majorHAnsi" w:cstheme="majorHAnsi"/>
                    <w:color w:val="000000"/>
                    <w:lang w:eastAsia="de-DE"/>
                  </w:rPr>
                </w:rPrChange>
              </w:rPr>
            </w:pPr>
            <w:del w:id="4126" w:author="anna.resch88@gmail.com" w:date="2022-01-03T16:08:00Z">
              <w:r w:rsidRPr="00F86424" w:rsidDel="002739DA">
                <w:rPr>
                  <w:rFonts w:asciiTheme="majorHAnsi" w:eastAsia="Times New Roman" w:hAnsiTheme="majorHAnsi" w:cstheme="majorHAnsi"/>
                  <w:color w:val="000000"/>
                  <w:lang w:val="en-US" w:eastAsia="de-DE"/>
                  <w:rPrChange w:id="4127" w:author="anna.resch88@gmail.com" w:date="2022-01-04T09:34:00Z">
                    <w:rPr>
                      <w:rFonts w:asciiTheme="majorHAnsi" w:eastAsia="Times New Roman" w:hAnsiTheme="majorHAnsi" w:cstheme="majorHAnsi"/>
                      <w:color w:val="000000"/>
                      <w:lang w:eastAsia="de-DE"/>
                    </w:rPr>
                  </w:rPrChange>
                </w:rPr>
                <w:delText>15</w:delText>
              </w:r>
              <w:bookmarkStart w:id="4128" w:name="_Toc92186898"/>
              <w:bookmarkStart w:id="4129" w:name="_Toc92187590"/>
              <w:bookmarkStart w:id="4130" w:name="_Toc92188282"/>
              <w:bookmarkStart w:id="4131" w:name="_Toc92188972"/>
              <w:bookmarkStart w:id="4132" w:name="_Toc92189627"/>
              <w:bookmarkStart w:id="4133" w:name="_Toc92190283"/>
              <w:bookmarkStart w:id="4134" w:name="_Toc92190939"/>
              <w:bookmarkEnd w:id="4128"/>
              <w:bookmarkEnd w:id="4129"/>
              <w:bookmarkEnd w:id="4130"/>
              <w:bookmarkEnd w:id="4131"/>
              <w:bookmarkEnd w:id="4132"/>
              <w:bookmarkEnd w:id="4133"/>
              <w:bookmarkEnd w:id="4134"/>
            </w:del>
          </w:p>
        </w:tc>
        <w:tc>
          <w:tcPr>
            <w:tcW w:w="892" w:type="dxa"/>
            <w:tcBorders>
              <w:top w:val="nil"/>
              <w:left w:val="nil"/>
              <w:bottom w:val="single" w:sz="4" w:space="0" w:color="000000"/>
              <w:right w:val="single" w:sz="4" w:space="0" w:color="000000"/>
            </w:tcBorders>
            <w:shd w:val="clear" w:color="000000" w:fill="A9D08E"/>
            <w:noWrap/>
            <w:vAlign w:val="bottom"/>
            <w:hideMark/>
          </w:tcPr>
          <w:p w14:paraId="66F5195C" w14:textId="6EABE824" w:rsidR="00067C6D" w:rsidRPr="00F86424" w:rsidDel="002739DA" w:rsidRDefault="00067C6D" w:rsidP="003228B4">
            <w:pPr>
              <w:numPr>
                <w:ilvl w:val="0"/>
                <w:numId w:val="47"/>
              </w:numPr>
              <w:spacing w:after="0" w:line="240" w:lineRule="auto"/>
              <w:jc w:val="center"/>
              <w:rPr>
                <w:del w:id="4135" w:author="anna.resch88@gmail.com" w:date="2022-01-03T16:08:00Z"/>
                <w:rFonts w:asciiTheme="majorHAnsi" w:eastAsia="Times New Roman" w:hAnsiTheme="majorHAnsi" w:cstheme="majorHAnsi"/>
                <w:color w:val="000000"/>
                <w:lang w:val="en-US" w:eastAsia="de-DE"/>
                <w:rPrChange w:id="4136" w:author="anna.resch88@gmail.com" w:date="2022-01-04T09:34:00Z">
                  <w:rPr>
                    <w:del w:id="4137" w:author="anna.resch88@gmail.com" w:date="2022-01-03T16:08:00Z"/>
                    <w:rFonts w:asciiTheme="majorHAnsi" w:eastAsia="Times New Roman" w:hAnsiTheme="majorHAnsi" w:cstheme="majorHAnsi"/>
                    <w:color w:val="000000"/>
                    <w:lang w:eastAsia="de-DE"/>
                  </w:rPr>
                </w:rPrChange>
              </w:rPr>
            </w:pPr>
            <w:del w:id="4138" w:author="anna.resch88@gmail.com" w:date="2022-01-03T16:08:00Z">
              <w:r w:rsidRPr="00F86424" w:rsidDel="002739DA">
                <w:rPr>
                  <w:rFonts w:asciiTheme="majorHAnsi" w:eastAsia="Times New Roman" w:hAnsiTheme="majorHAnsi" w:cstheme="majorHAnsi"/>
                  <w:color w:val="000000"/>
                  <w:lang w:val="en-US" w:eastAsia="de-DE"/>
                  <w:rPrChange w:id="4139" w:author="anna.resch88@gmail.com" w:date="2022-01-04T09:34:00Z">
                    <w:rPr>
                      <w:rFonts w:asciiTheme="majorHAnsi" w:eastAsia="Times New Roman" w:hAnsiTheme="majorHAnsi" w:cstheme="majorHAnsi"/>
                      <w:color w:val="000000"/>
                      <w:lang w:eastAsia="de-DE"/>
                    </w:rPr>
                  </w:rPrChange>
                </w:rPr>
                <w:delText>79.31</w:delText>
              </w:r>
              <w:bookmarkStart w:id="4140" w:name="_Toc92186899"/>
              <w:bookmarkStart w:id="4141" w:name="_Toc92187591"/>
              <w:bookmarkStart w:id="4142" w:name="_Toc92188283"/>
              <w:bookmarkStart w:id="4143" w:name="_Toc92188973"/>
              <w:bookmarkStart w:id="4144" w:name="_Toc92189628"/>
              <w:bookmarkStart w:id="4145" w:name="_Toc92190284"/>
              <w:bookmarkStart w:id="4146" w:name="_Toc92190940"/>
              <w:bookmarkEnd w:id="4140"/>
              <w:bookmarkEnd w:id="4141"/>
              <w:bookmarkEnd w:id="4142"/>
              <w:bookmarkEnd w:id="4143"/>
              <w:bookmarkEnd w:id="4144"/>
              <w:bookmarkEnd w:id="4145"/>
              <w:bookmarkEnd w:id="4146"/>
            </w:del>
          </w:p>
        </w:tc>
        <w:tc>
          <w:tcPr>
            <w:tcW w:w="743" w:type="dxa"/>
            <w:tcBorders>
              <w:top w:val="nil"/>
              <w:left w:val="nil"/>
              <w:bottom w:val="single" w:sz="4" w:space="0" w:color="000000"/>
              <w:right w:val="nil"/>
            </w:tcBorders>
            <w:shd w:val="clear" w:color="000000" w:fill="A9D08E"/>
            <w:noWrap/>
            <w:vAlign w:val="bottom"/>
            <w:hideMark/>
          </w:tcPr>
          <w:p w14:paraId="63DAD9D4" w14:textId="11A9A4A1" w:rsidR="00067C6D" w:rsidRPr="00F86424" w:rsidDel="002739DA" w:rsidRDefault="00067C6D" w:rsidP="003228B4">
            <w:pPr>
              <w:numPr>
                <w:ilvl w:val="0"/>
                <w:numId w:val="47"/>
              </w:numPr>
              <w:spacing w:after="0" w:line="240" w:lineRule="auto"/>
              <w:jc w:val="center"/>
              <w:rPr>
                <w:del w:id="4147" w:author="anna.resch88@gmail.com" w:date="2022-01-03T16:08:00Z"/>
                <w:rFonts w:asciiTheme="majorHAnsi" w:eastAsia="Times New Roman" w:hAnsiTheme="majorHAnsi" w:cstheme="majorHAnsi"/>
                <w:color w:val="000000"/>
                <w:lang w:val="en-US" w:eastAsia="de-DE"/>
                <w:rPrChange w:id="4148" w:author="anna.resch88@gmail.com" w:date="2022-01-04T09:34:00Z">
                  <w:rPr>
                    <w:del w:id="4149" w:author="anna.resch88@gmail.com" w:date="2022-01-03T16:08:00Z"/>
                    <w:rFonts w:asciiTheme="majorHAnsi" w:eastAsia="Times New Roman" w:hAnsiTheme="majorHAnsi" w:cstheme="majorHAnsi"/>
                    <w:color w:val="000000"/>
                    <w:lang w:eastAsia="de-DE"/>
                  </w:rPr>
                </w:rPrChange>
              </w:rPr>
            </w:pPr>
            <w:del w:id="4150" w:author="anna.resch88@gmail.com" w:date="2022-01-03T16:08:00Z">
              <w:r w:rsidRPr="00F86424" w:rsidDel="002739DA">
                <w:rPr>
                  <w:rFonts w:asciiTheme="majorHAnsi" w:eastAsia="Times New Roman" w:hAnsiTheme="majorHAnsi" w:cstheme="majorHAnsi"/>
                  <w:color w:val="000000"/>
                  <w:lang w:val="en-US" w:eastAsia="de-DE"/>
                  <w:rPrChange w:id="4151" w:author="anna.resch88@gmail.com" w:date="2022-01-04T09:34:00Z">
                    <w:rPr>
                      <w:rFonts w:asciiTheme="majorHAnsi" w:eastAsia="Times New Roman" w:hAnsiTheme="majorHAnsi" w:cstheme="majorHAnsi"/>
                      <w:color w:val="000000"/>
                      <w:lang w:eastAsia="de-DE"/>
                    </w:rPr>
                  </w:rPrChange>
                </w:rPr>
                <w:delText>3.88</w:delText>
              </w:r>
              <w:bookmarkStart w:id="4152" w:name="_Toc92186900"/>
              <w:bookmarkStart w:id="4153" w:name="_Toc92187592"/>
              <w:bookmarkStart w:id="4154" w:name="_Toc92188284"/>
              <w:bookmarkStart w:id="4155" w:name="_Toc92188974"/>
              <w:bookmarkStart w:id="4156" w:name="_Toc92189629"/>
              <w:bookmarkStart w:id="4157" w:name="_Toc92190285"/>
              <w:bookmarkStart w:id="4158" w:name="_Toc92190941"/>
              <w:bookmarkEnd w:id="4152"/>
              <w:bookmarkEnd w:id="4153"/>
              <w:bookmarkEnd w:id="4154"/>
              <w:bookmarkEnd w:id="4155"/>
              <w:bookmarkEnd w:id="4156"/>
              <w:bookmarkEnd w:id="4157"/>
              <w:bookmarkEnd w:id="4158"/>
            </w:del>
          </w:p>
        </w:tc>
        <w:tc>
          <w:tcPr>
            <w:tcW w:w="989" w:type="dxa"/>
            <w:tcBorders>
              <w:top w:val="nil"/>
              <w:left w:val="single" w:sz="4" w:space="0" w:color="auto"/>
              <w:bottom w:val="nil"/>
              <w:right w:val="single" w:sz="4" w:space="0" w:color="auto"/>
            </w:tcBorders>
            <w:shd w:val="clear" w:color="000000" w:fill="A9D08E"/>
            <w:noWrap/>
            <w:vAlign w:val="bottom"/>
            <w:hideMark/>
          </w:tcPr>
          <w:p w14:paraId="5DE37A12" w14:textId="692CC940" w:rsidR="00067C6D" w:rsidRPr="00F86424" w:rsidDel="002739DA" w:rsidRDefault="00067C6D" w:rsidP="003228B4">
            <w:pPr>
              <w:numPr>
                <w:ilvl w:val="0"/>
                <w:numId w:val="47"/>
              </w:numPr>
              <w:spacing w:after="0" w:line="240" w:lineRule="auto"/>
              <w:jc w:val="center"/>
              <w:rPr>
                <w:del w:id="4159" w:author="anna.resch88@gmail.com" w:date="2022-01-03T16:08:00Z"/>
                <w:rFonts w:asciiTheme="majorHAnsi" w:eastAsia="Times New Roman" w:hAnsiTheme="majorHAnsi" w:cstheme="majorHAnsi"/>
                <w:color w:val="000000"/>
                <w:lang w:val="en-US" w:eastAsia="de-DE"/>
                <w:rPrChange w:id="4160" w:author="anna.resch88@gmail.com" w:date="2022-01-04T09:34:00Z">
                  <w:rPr>
                    <w:del w:id="4161" w:author="anna.resch88@gmail.com" w:date="2022-01-03T16:08:00Z"/>
                    <w:rFonts w:asciiTheme="majorHAnsi" w:eastAsia="Times New Roman" w:hAnsiTheme="majorHAnsi" w:cstheme="majorHAnsi"/>
                    <w:color w:val="000000"/>
                    <w:lang w:eastAsia="de-DE"/>
                  </w:rPr>
                </w:rPrChange>
              </w:rPr>
            </w:pPr>
            <w:del w:id="4162" w:author="anna.resch88@gmail.com" w:date="2022-01-03T16:08:00Z">
              <w:r w:rsidRPr="00F86424" w:rsidDel="002739DA">
                <w:rPr>
                  <w:rFonts w:asciiTheme="majorHAnsi" w:eastAsia="Times New Roman" w:hAnsiTheme="majorHAnsi" w:cstheme="majorHAnsi"/>
                  <w:color w:val="000000"/>
                  <w:lang w:val="en-US" w:eastAsia="de-DE"/>
                  <w:rPrChange w:id="4163" w:author="anna.resch88@gmail.com" w:date="2022-01-04T09:34:00Z">
                    <w:rPr>
                      <w:rFonts w:asciiTheme="majorHAnsi" w:eastAsia="Times New Roman" w:hAnsiTheme="majorHAnsi" w:cstheme="majorHAnsi"/>
                      <w:color w:val="000000"/>
                      <w:lang w:eastAsia="de-DE"/>
                    </w:rPr>
                  </w:rPrChange>
                </w:rPr>
                <w:delText>70.46</w:delText>
              </w:r>
              <w:bookmarkStart w:id="4164" w:name="_Toc92186901"/>
              <w:bookmarkStart w:id="4165" w:name="_Toc92187593"/>
              <w:bookmarkStart w:id="4166" w:name="_Toc92188285"/>
              <w:bookmarkStart w:id="4167" w:name="_Toc92188975"/>
              <w:bookmarkStart w:id="4168" w:name="_Toc92189630"/>
              <w:bookmarkStart w:id="4169" w:name="_Toc92190286"/>
              <w:bookmarkStart w:id="4170" w:name="_Toc92190942"/>
              <w:bookmarkEnd w:id="4164"/>
              <w:bookmarkEnd w:id="4165"/>
              <w:bookmarkEnd w:id="4166"/>
              <w:bookmarkEnd w:id="4167"/>
              <w:bookmarkEnd w:id="4168"/>
              <w:bookmarkEnd w:id="4169"/>
              <w:bookmarkEnd w:id="4170"/>
            </w:del>
          </w:p>
        </w:tc>
        <w:tc>
          <w:tcPr>
            <w:tcW w:w="898" w:type="dxa"/>
            <w:tcBorders>
              <w:top w:val="nil"/>
              <w:left w:val="nil"/>
              <w:bottom w:val="nil"/>
              <w:right w:val="single" w:sz="4" w:space="0" w:color="auto"/>
            </w:tcBorders>
            <w:shd w:val="clear" w:color="000000" w:fill="A9D08E"/>
            <w:noWrap/>
            <w:vAlign w:val="bottom"/>
            <w:hideMark/>
          </w:tcPr>
          <w:p w14:paraId="7ACEFF7E" w14:textId="66EA4FB8" w:rsidR="00067C6D" w:rsidRPr="00F86424" w:rsidDel="002739DA" w:rsidRDefault="00067C6D" w:rsidP="003228B4">
            <w:pPr>
              <w:numPr>
                <w:ilvl w:val="0"/>
                <w:numId w:val="47"/>
              </w:numPr>
              <w:spacing w:after="0" w:line="240" w:lineRule="auto"/>
              <w:jc w:val="center"/>
              <w:rPr>
                <w:del w:id="4171" w:author="anna.resch88@gmail.com" w:date="2022-01-03T16:08:00Z"/>
                <w:rFonts w:asciiTheme="majorHAnsi" w:eastAsia="Times New Roman" w:hAnsiTheme="majorHAnsi" w:cstheme="majorHAnsi"/>
                <w:color w:val="000000"/>
                <w:lang w:val="en-US" w:eastAsia="de-DE"/>
                <w:rPrChange w:id="4172" w:author="anna.resch88@gmail.com" w:date="2022-01-04T09:34:00Z">
                  <w:rPr>
                    <w:del w:id="4173" w:author="anna.resch88@gmail.com" w:date="2022-01-03T16:08:00Z"/>
                    <w:rFonts w:asciiTheme="majorHAnsi" w:eastAsia="Times New Roman" w:hAnsiTheme="majorHAnsi" w:cstheme="majorHAnsi"/>
                    <w:color w:val="000000"/>
                    <w:lang w:eastAsia="de-DE"/>
                  </w:rPr>
                </w:rPrChange>
              </w:rPr>
            </w:pPr>
            <w:del w:id="4174" w:author="anna.resch88@gmail.com" w:date="2022-01-03T16:08:00Z">
              <w:r w:rsidRPr="00F86424" w:rsidDel="002739DA">
                <w:rPr>
                  <w:rFonts w:asciiTheme="majorHAnsi" w:eastAsia="Times New Roman" w:hAnsiTheme="majorHAnsi" w:cstheme="majorHAnsi"/>
                  <w:color w:val="000000"/>
                  <w:lang w:val="en-US" w:eastAsia="de-DE"/>
                  <w:rPrChange w:id="4175" w:author="anna.resch88@gmail.com" w:date="2022-01-04T09:34:00Z">
                    <w:rPr>
                      <w:rFonts w:asciiTheme="majorHAnsi" w:eastAsia="Times New Roman" w:hAnsiTheme="majorHAnsi" w:cstheme="majorHAnsi"/>
                      <w:color w:val="000000"/>
                      <w:lang w:eastAsia="de-DE"/>
                    </w:rPr>
                  </w:rPrChange>
                </w:rPr>
                <w:delText>42.09</w:delText>
              </w:r>
              <w:bookmarkStart w:id="4176" w:name="_Toc92186902"/>
              <w:bookmarkStart w:id="4177" w:name="_Toc92187594"/>
              <w:bookmarkStart w:id="4178" w:name="_Toc92188286"/>
              <w:bookmarkStart w:id="4179" w:name="_Toc92188976"/>
              <w:bookmarkStart w:id="4180" w:name="_Toc92189631"/>
              <w:bookmarkStart w:id="4181" w:name="_Toc92190287"/>
              <w:bookmarkStart w:id="4182" w:name="_Toc92190943"/>
              <w:bookmarkEnd w:id="4176"/>
              <w:bookmarkEnd w:id="4177"/>
              <w:bookmarkEnd w:id="4178"/>
              <w:bookmarkEnd w:id="4179"/>
              <w:bookmarkEnd w:id="4180"/>
              <w:bookmarkEnd w:id="4181"/>
              <w:bookmarkEnd w:id="4182"/>
            </w:del>
          </w:p>
        </w:tc>
        <w:bookmarkStart w:id="4183" w:name="_Toc92186903"/>
        <w:bookmarkStart w:id="4184" w:name="_Toc92187595"/>
        <w:bookmarkStart w:id="4185" w:name="_Toc92188287"/>
        <w:bookmarkStart w:id="4186" w:name="_Toc92188977"/>
        <w:bookmarkStart w:id="4187" w:name="_Toc92189632"/>
        <w:bookmarkStart w:id="4188" w:name="_Toc92190288"/>
        <w:bookmarkStart w:id="4189" w:name="_Toc92190944"/>
        <w:bookmarkEnd w:id="4183"/>
        <w:bookmarkEnd w:id="4184"/>
        <w:bookmarkEnd w:id="4185"/>
        <w:bookmarkEnd w:id="4186"/>
        <w:bookmarkEnd w:id="4187"/>
        <w:bookmarkEnd w:id="4188"/>
        <w:bookmarkEnd w:id="4189"/>
      </w:tr>
      <w:tr w:rsidR="00067C6D" w:rsidRPr="009E3BE9" w:rsidDel="002739DA" w14:paraId="272EC6C6" w14:textId="279855C6" w:rsidTr="00D830B0">
        <w:trPr>
          <w:trHeight w:val="300"/>
          <w:del w:id="4190"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316097B5" w14:textId="3D31271B" w:rsidR="00067C6D" w:rsidRPr="00F86424" w:rsidDel="002739DA" w:rsidRDefault="00067C6D" w:rsidP="003228B4">
            <w:pPr>
              <w:numPr>
                <w:ilvl w:val="0"/>
                <w:numId w:val="47"/>
              </w:numPr>
              <w:spacing w:after="0" w:line="240" w:lineRule="auto"/>
              <w:jc w:val="both"/>
              <w:rPr>
                <w:del w:id="4191" w:author="anna.resch88@gmail.com" w:date="2022-01-03T16:08:00Z"/>
                <w:rFonts w:asciiTheme="majorHAnsi" w:eastAsia="Times New Roman" w:hAnsiTheme="majorHAnsi" w:cstheme="majorHAnsi"/>
                <w:color w:val="000000"/>
                <w:lang w:val="en-US" w:eastAsia="de-DE"/>
                <w:rPrChange w:id="4192" w:author="anna.resch88@gmail.com" w:date="2022-01-04T09:34:00Z">
                  <w:rPr>
                    <w:del w:id="4193" w:author="anna.resch88@gmail.com" w:date="2022-01-03T16:08:00Z"/>
                    <w:rFonts w:asciiTheme="majorHAnsi" w:eastAsia="Times New Roman" w:hAnsiTheme="majorHAnsi" w:cstheme="majorHAnsi"/>
                    <w:color w:val="000000"/>
                    <w:lang w:eastAsia="de-DE"/>
                  </w:rPr>
                </w:rPrChange>
              </w:rPr>
            </w:pPr>
            <w:del w:id="4194" w:author="anna.resch88@gmail.com" w:date="2022-01-03T16:08:00Z">
              <w:r w:rsidRPr="00F86424" w:rsidDel="002739DA">
                <w:rPr>
                  <w:rFonts w:asciiTheme="majorHAnsi" w:eastAsia="Times New Roman" w:hAnsiTheme="majorHAnsi" w:cstheme="majorHAnsi"/>
                  <w:color w:val="000000"/>
                  <w:lang w:val="en-US" w:eastAsia="de-DE"/>
                  <w:rPrChange w:id="4195" w:author="anna.resch88@gmail.com" w:date="2022-01-04T09:34:00Z">
                    <w:rPr>
                      <w:rFonts w:asciiTheme="majorHAnsi" w:eastAsia="Times New Roman" w:hAnsiTheme="majorHAnsi" w:cstheme="majorHAnsi"/>
                      <w:color w:val="000000"/>
                      <w:lang w:eastAsia="de-DE"/>
                    </w:rPr>
                  </w:rPrChange>
                </w:rPr>
                <w:delText>ULD-V80-ULD, sample 3</w:delText>
              </w:r>
              <w:bookmarkStart w:id="4196" w:name="_Toc92186904"/>
              <w:bookmarkStart w:id="4197" w:name="_Toc92187596"/>
              <w:bookmarkStart w:id="4198" w:name="_Toc92188288"/>
              <w:bookmarkStart w:id="4199" w:name="_Toc92188978"/>
              <w:bookmarkStart w:id="4200" w:name="_Toc92189633"/>
              <w:bookmarkStart w:id="4201" w:name="_Toc92190289"/>
              <w:bookmarkStart w:id="4202" w:name="_Toc92190945"/>
              <w:bookmarkEnd w:id="4196"/>
              <w:bookmarkEnd w:id="4197"/>
              <w:bookmarkEnd w:id="4198"/>
              <w:bookmarkEnd w:id="4199"/>
              <w:bookmarkEnd w:id="4200"/>
              <w:bookmarkEnd w:id="4201"/>
              <w:bookmarkEnd w:id="4202"/>
            </w:del>
          </w:p>
        </w:tc>
        <w:tc>
          <w:tcPr>
            <w:tcW w:w="859" w:type="dxa"/>
            <w:tcBorders>
              <w:top w:val="nil"/>
              <w:left w:val="nil"/>
              <w:bottom w:val="single" w:sz="8" w:space="0" w:color="auto"/>
              <w:right w:val="single" w:sz="4" w:space="0" w:color="000000"/>
            </w:tcBorders>
            <w:shd w:val="clear" w:color="000000" w:fill="A9D08E"/>
            <w:noWrap/>
            <w:vAlign w:val="bottom"/>
            <w:hideMark/>
          </w:tcPr>
          <w:p w14:paraId="61A8D531" w14:textId="6127FC49" w:rsidR="00067C6D" w:rsidRPr="00F86424" w:rsidDel="002739DA" w:rsidRDefault="00067C6D" w:rsidP="003228B4">
            <w:pPr>
              <w:numPr>
                <w:ilvl w:val="0"/>
                <w:numId w:val="47"/>
              </w:numPr>
              <w:spacing w:after="0" w:line="240" w:lineRule="auto"/>
              <w:jc w:val="center"/>
              <w:rPr>
                <w:del w:id="4203" w:author="anna.resch88@gmail.com" w:date="2022-01-03T16:08:00Z"/>
                <w:rFonts w:asciiTheme="majorHAnsi" w:eastAsia="Times New Roman" w:hAnsiTheme="majorHAnsi" w:cstheme="majorHAnsi"/>
                <w:color w:val="000000"/>
                <w:lang w:val="en-US" w:eastAsia="de-DE"/>
                <w:rPrChange w:id="4204" w:author="anna.resch88@gmail.com" w:date="2022-01-04T09:34:00Z">
                  <w:rPr>
                    <w:del w:id="4205" w:author="anna.resch88@gmail.com" w:date="2022-01-03T16:08:00Z"/>
                    <w:rFonts w:asciiTheme="majorHAnsi" w:eastAsia="Times New Roman" w:hAnsiTheme="majorHAnsi" w:cstheme="majorHAnsi"/>
                    <w:color w:val="000000"/>
                    <w:lang w:eastAsia="de-DE"/>
                  </w:rPr>
                </w:rPrChange>
              </w:rPr>
            </w:pPr>
            <w:del w:id="4206" w:author="anna.resch88@gmail.com" w:date="2022-01-03T16:08:00Z">
              <w:r w:rsidRPr="00F86424" w:rsidDel="002739DA">
                <w:rPr>
                  <w:rFonts w:asciiTheme="majorHAnsi" w:eastAsia="Times New Roman" w:hAnsiTheme="majorHAnsi" w:cstheme="majorHAnsi"/>
                  <w:color w:val="000000"/>
                  <w:lang w:val="en-US" w:eastAsia="de-DE"/>
                  <w:rPrChange w:id="4207" w:author="anna.resch88@gmail.com" w:date="2022-01-04T09:34:00Z">
                    <w:rPr>
                      <w:rFonts w:asciiTheme="majorHAnsi" w:eastAsia="Times New Roman" w:hAnsiTheme="majorHAnsi" w:cstheme="majorHAnsi"/>
                      <w:color w:val="000000"/>
                      <w:lang w:eastAsia="de-DE"/>
                    </w:rPr>
                  </w:rPrChange>
                </w:rPr>
                <w:delText>20%</w:delText>
              </w:r>
              <w:bookmarkStart w:id="4208" w:name="_Toc92186905"/>
              <w:bookmarkStart w:id="4209" w:name="_Toc92187597"/>
              <w:bookmarkStart w:id="4210" w:name="_Toc92188289"/>
              <w:bookmarkStart w:id="4211" w:name="_Toc92188979"/>
              <w:bookmarkStart w:id="4212" w:name="_Toc92189634"/>
              <w:bookmarkStart w:id="4213" w:name="_Toc92190290"/>
              <w:bookmarkStart w:id="4214" w:name="_Toc92190946"/>
              <w:bookmarkEnd w:id="4208"/>
              <w:bookmarkEnd w:id="4209"/>
              <w:bookmarkEnd w:id="4210"/>
              <w:bookmarkEnd w:id="4211"/>
              <w:bookmarkEnd w:id="4212"/>
              <w:bookmarkEnd w:id="4213"/>
              <w:bookmarkEnd w:id="4214"/>
            </w:del>
          </w:p>
        </w:tc>
        <w:tc>
          <w:tcPr>
            <w:tcW w:w="937" w:type="dxa"/>
            <w:tcBorders>
              <w:top w:val="nil"/>
              <w:left w:val="nil"/>
              <w:bottom w:val="single" w:sz="8" w:space="0" w:color="auto"/>
              <w:right w:val="single" w:sz="4" w:space="0" w:color="000000"/>
            </w:tcBorders>
            <w:shd w:val="clear" w:color="000000" w:fill="A9D08E"/>
            <w:noWrap/>
            <w:vAlign w:val="bottom"/>
            <w:hideMark/>
          </w:tcPr>
          <w:p w14:paraId="25079BDC" w14:textId="4DAD07C3" w:rsidR="00067C6D" w:rsidRPr="00F86424" w:rsidDel="002739DA" w:rsidRDefault="00067C6D" w:rsidP="003228B4">
            <w:pPr>
              <w:numPr>
                <w:ilvl w:val="0"/>
                <w:numId w:val="47"/>
              </w:numPr>
              <w:spacing w:after="0" w:line="240" w:lineRule="auto"/>
              <w:jc w:val="center"/>
              <w:rPr>
                <w:del w:id="4215" w:author="anna.resch88@gmail.com" w:date="2022-01-03T16:08:00Z"/>
                <w:rFonts w:asciiTheme="majorHAnsi" w:eastAsia="Times New Roman" w:hAnsiTheme="majorHAnsi" w:cstheme="majorHAnsi"/>
                <w:color w:val="000000"/>
                <w:lang w:val="en-US" w:eastAsia="de-DE"/>
                <w:rPrChange w:id="4216" w:author="anna.resch88@gmail.com" w:date="2022-01-04T09:34:00Z">
                  <w:rPr>
                    <w:del w:id="4217" w:author="anna.resch88@gmail.com" w:date="2022-01-03T16:08:00Z"/>
                    <w:rFonts w:asciiTheme="majorHAnsi" w:eastAsia="Times New Roman" w:hAnsiTheme="majorHAnsi" w:cstheme="majorHAnsi"/>
                    <w:color w:val="000000"/>
                    <w:lang w:eastAsia="de-DE"/>
                  </w:rPr>
                </w:rPrChange>
              </w:rPr>
            </w:pPr>
            <w:del w:id="4218" w:author="anna.resch88@gmail.com" w:date="2022-01-03T16:08:00Z">
              <w:r w:rsidRPr="00F86424" w:rsidDel="002739DA">
                <w:rPr>
                  <w:rFonts w:asciiTheme="majorHAnsi" w:eastAsia="Times New Roman" w:hAnsiTheme="majorHAnsi" w:cstheme="majorHAnsi"/>
                  <w:color w:val="000000"/>
                  <w:lang w:val="en-US" w:eastAsia="de-DE"/>
                  <w:rPrChange w:id="4219" w:author="anna.resch88@gmail.com" w:date="2022-01-04T09:34:00Z">
                    <w:rPr>
                      <w:rFonts w:asciiTheme="majorHAnsi" w:eastAsia="Times New Roman" w:hAnsiTheme="majorHAnsi" w:cstheme="majorHAnsi"/>
                      <w:color w:val="000000"/>
                      <w:lang w:eastAsia="de-DE"/>
                    </w:rPr>
                  </w:rPrChange>
                </w:rPr>
                <w:delText>4M urea</w:delText>
              </w:r>
              <w:bookmarkStart w:id="4220" w:name="_Toc92186906"/>
              <w:bookmarkStart w:id="4221" w:name="_Toc92187598"/>
              <w:bookmarkStart w:id="4222" w:name="_Toc92188290"/>
              <w:bookmarkStart w:id="4223" w:name="_Toc92188980"/>
              <w:bookmarkStart w:id="4224" w:name="_Toc92189635"/>
              <w:bookmarkStart w:id="4225" w:name="_Toc92190291"/>
              <w:bookmarkStart w:id="4226" w:name="_Toc92190947"/>
              <w:bookmarkEnd w:id="4220"/>
              <w:bookmarkEnd w:id="4221"/>
              <w:bookmarkEnd w:id="4222"/>
              <w:bookmarkEnd w:id="4223"/>
              <w:bookmarkEnd w:id="4224"/>
              <w:bookmarkEnd w:id="4225"/>
              <w:bookmarkEnd w:id="4226"/>
            </w:del>
          </w:p>
        </w:tc>
        <w:tc>
          <w:tcPr>
            <w:tcW w:w="952" w:type="dxa"/>
            <w:tcBorders>
              <w:top w:val="nil"/>
              <w:left w:val="nil"/>
              <w:bottom w:val="single" w:sz="8" w:space="0" w:color="auto"/>
              <w:right w:val="single" w:sz="4" w:space="0" w:color="auto"/>
            </w:tcBorders>
            <w:shd w:val="clear" w:color="000000" w:fill="A9D08E"/>
            <w:noWrap/>
            <w:vAlign w:val="bottom"/>
            <w:hideMark/>
          </w:tcPr>
          <w:p w14:paraId="2FF2FF58" w14:textId="2F8AC692" w:rsidR="00067C6D" w:rsidRPr="00F86424" w:rsidDel="002739DA" w:rsidRDefault="00067C6D" w:rsidP="003228B4">
            <w:pPr>
              <w:numPr>
                <w:ilvl w:val="0"/>
                <w:numId w:val="47"/>
              </w:numPr>
              <w:spacing w:after="0" w:line="240" w:lineRule="auto"/>
              <w:jc w:val="center"/>
              <w:rPr>
                <w:del w:id="4227" w:author="anna.resch88@gmail.com" w:date="2022-01-03T16:08:00Z"/>
                <w:rFonts w:asciiTheme="majorHAnsi" w:eastAsia="Times New Roman" w:hAnsiTheme="majorHAnsi" w:cstheme="majorHAnsi"/>
                <w:color w:val="000000"/>
                <w:lang w:val="en-US" w:eastAsia="de-DE"/>
                <w:rPrChange w:id="4228" w:author="anna.resch88@gmail.com" w:date="2022-01-04T09:34:00Z">
                  <w:rPr>
                    <w:del w:id="4229" w:author="anna.resch88@gmail.com" w:date="2022-01-03T16:08:00Z"/>
                    <w:rFonts w:asciiTheme="majorHAnsi" w:eastAsia="Times New Roman" w:hAnsiTheme="majorHAnsi" w:cstheme="majorHAnsi"/>
                    <w:color w:val="000000"/>
                    <w:lang w:eastAsia="de-DE"/>
                  </w:rPr>
                </w:rPrChange>
              </w:rPr>
            </w:pPr>
            <w:del w:id="4230" w:author="anna.resch88@gmail.com" w:date="2022-01-03T16:08:00Z">
              <w:r w:rsidRPr="00F86424" w:rsidDel="002739DA">
                <w:rPr>
                  <w:rFonts w:asciiTheme="majorHAnsi" w:eastAsia="Times New Roman" w:hAnsiTheme="majorHAnsi" w:cstheme="majorHAnsi"/>
                  <w:color w:val="000000"/>
                  <w:lang w:val="en-US" w:eastAsia="de-DE"/>
                  <w:rPrChange w:id="4231" w:author="anna.resch88@gmail.com" w:date="2022-01-04T09:34:00Z">
                    <w:rPr>
                      <w:rFonts w:asciiTheme="majorHAnsi" w:eastAsia="Times New Roman" w:hAnsiTheme="majorHAnsi" w:cstheme="majorHAnsi"/>
                      <w:color w:val="000000"/>
                      <w:lang w:eastAsia="de-DE"/>
                    </w:rPr>
                  </w:rPrChange>
                </w:rPr>
                <w:delText>RF</w:delText>
              </w:r>
              <w:bookmarkStart w:id="4232" w:name="_Toc92186907"/>
              <w:bookmarkStart w:id="4233" w:name="_Toc92187599"/>
              <w:bookmarkStart w:id="4234" w:name="_Toc92188291"/>
              <w:bookmarkStart w:id="4235" w:name="_Toc92188981"/>
              <w:bookmarkStart w:id="4236" w:name="_Toc92189636"/>
              <w:bookmarkStart w:id="4237" w:name="_Toc92190292"/>
              <w:bookmarkStart w:id="4238" w:name="_Toc92190948"/>
              <w:bookmarkEnd w:id="4232"/>
              <w:bookmarkEnd w:id="4233"/>
              <w:bookmarkEnd w:id="4234"/>
              <w:bookmarkEnd w:id="4235"/>
              <w:bookmarkEnd w:id="4236"/>
              <w:bookmarkEnd w:id="4237"/>
              <w:bookmarkEnd w:id="4238"/>
            </w:del>
          </w:p>
        </w:tc>
        <w:tc>
          <w:tcPr>
            <w:tcW w:w="1081" w:type="dxa"/>
            <w:tcBorders>
              <w:top w:val="nil"/>
              <w:left w:val="nil"/>
              <w:bottom w:val="single" w:sz="4" w:space="0" w:color="000000"/>
              <w:right w:val="single" w:sz="4" w:space="0" w:color="000000"/>
            </w:tcBorders>
            <w:shd w:val="clear" w:color="000000" w:fill="A9D08E"/>
            <w:noWrap/>
            <w:vAlign w:val="bottom"/>
            <w:hideMark/>
          </w:tcPr>
          <w:p w14:paraId="183AA432" w14:textId="1CB494A5" w:rsidR="00067C6D" w:rsidRPr="00F86424" w:rsidDel="002739DA" w:rsidRDefault="00067C6D" w:rsidP="003228B4">
            <w:pPr>
              <w:numPr>
                <w:ilvl w:val="0"/>
                <w:numId w:val="47"/>
              </w:numPr>
              <w:spacing w:after="0" w:line="240" w:lineRule="auto"/>
              <w:jc w:val="center"/>
              <w:rPr>
                <w:del w:id="4239" w:author="anna.resch88@gmail.com" w:date="2022-01-03T16:08:00Z"/>
                <w:rFonts w:asciiTheme="majorHAnsi" w:eastAsia="Times New Roman" w:hAnsiTheme="majorHAnsi" w:cstheme="majorHAnsi"/>
                <w:color w:val="000000"/>
                <w:lang w:val="en-US" w:eastAsia="de-DE"/>
                <w:rPrChange w:id="4240" w:author="anna.resch88@gmail.com" w:date="2022-01-04T09:34:00Z">
                  <w:rPr>
                    <w:del w:id="4241" w:author="anna.resch88@gmail.com" w:date="2022-01-03T16:08:00Z"/>
                    <w:rFonts w:asciiTheme="majorHAnsi" w:eastAsia="Times New Roman" w:hAnsiTheme="majorHAnsi" w:cstheme="majorHAnsi"/>
                    <w:color w:val="000000"/>
                    <w:lang w:eastAsia="de-DE"/>
                  </w:rPr>
                </w:rPrChange>
              </w:rPr>
            </w:pPr>
            <w:del w:id="4242" w:author="anna.resch88@gmail.com" w:date="2022-01-03T16:08:00Z">
              <w:r w:rsidRPr="00F86424" w:rsidDel="002739DA">
                <w:rPr>
                  <w:rFonts w:asciiTheme="majorHAnsi" w:eastAsia="Times New Roman" w:hAnsiTheme="majorHAnsi" w:cstheme="majorHAnsi"/>
                  <w:color w:val="000000"/>
                  <w:lang w:val="en-US" w:eastAsia="de-DE"/>
                  <w:rPrChange w:id="4243" w:author="anna.resch88@gmail.com" w:date="2022-01-04T09:34:00Z">
                    <w:rPr>
                      <w:rFonts w:asciiTheme="majorHAnsi" w:eastAsia="Times New Roman" w:hAnsiTheme="majorHAnsi" w:cstheme="majorHAnsi"/>
                      <w:color w:val="000000"/>
                      <w:lang w:eastAsia="de-DE"/>
                    </w:rPr>
                  </w:rPrChange>
                </w:rPr>
                <w:delText>84.6</w:delText>
              </w:r>
              <w:bookmarkStart w:id="4244" w:name="_Toc92186908"/>
              <w:bookmarkStart w:id="4245" w:name="_Toc92187600"/>
              <w:bookmarkStart w:id="4246" w:name="_Toc92188292"/>
              <w:bookmarkStart w:id="4247" w:name="_Toc92188982"/>
              <w:bookmarkStart w:id="4248" w:name="_Toc92189637"/>
              <w:bookmarkStart w:id="4249" w:name="_Toc92190293"/>
              <w:bookmarkStart w:id="4250" w:name="_Toc92190949"/>
              <w:bookmarkEnd w:id="4244"/>
              <w:bookmarkEnd w:id="4245"/>
              <w:bookmarkEnd w:id="4246"/>
              <w:bookmarkEnd w:id="4247"/>
              <w:bookmarkEnd w:id="4248"/>
              <w:bookmarkEnd w:id="4249"/>
              <w:bookmarkEnd w:id="4250"/>
            </w:del>
          </w:p>
        </w:tc>
        <w:tc>
          <w:tcPr>
            <w:tcW w:w="1349" w:type="dxa"/>
            <w:tcBorders>
              <w:top w:val="nil"/>
              <w:left w:val="nil"/>
              <w:bottom w:val="single" w:sz="8" w:space="0" w:color="auto"/>
              <w:right w:val="single" w:sz="4" w:space="0" w:color="000000"/>
            </w:tcBorders>
            <w:shd w:val="clear" w:color="000000" w:fill="A9D08E"/>
            <w:noWrap/>
            <w:vAlign w:val="bottom"/>
            <w:hideMark/>
          </w:tcPr>
          <w:p w14:paraId="1CB9C1BF" w14:textId="4FC406F4" w:rsidR="00067C6D" w:rsidRPr="00F86424" w:rsidDel="002739DA" w:rsidRDefault="00067C6D" w:rsidP="003228B4">
            <w:pPr>
              <w:numPr>
                <w:ilvl w:val="0"/>
                <w:numId w:val="47"/>
              </w:numPr>
              <w:spacing w:after="0" w:line="240" w:lineRule="auto"/>
              <w:jc w:val="center"/>
              <w:rPr>
                <w:del w:id="4251" w:author="anna.resch88@gmail.com" w:date="2022-01-03T16:08:00Z"/>
                <w:rFonts w:asciiTheme="majorHAnsi" w:eastAsia="Times New Roman" w:hAnsiTheme="majorHAnsi" w:cstheme="majorHAnsi"/>
                <w:color w:val="000000"/>
                <w:lang w:val="en-US" w:eastAsia="de-DE"/>
                <w:rPrChange w:id="4252" w:author="anna.resch88@gmail.com" w:date="2022-01-04T09:34:00Z">
                  <w:rPr>
                    <w:del w:id="4253" w:author="anna.resch88@gmail.com" w:date="2022-01-03T16:08:00Z"/>
                    <w:rFonts w:asciiTheme="majorHAnsi" w:eastAsia="Times New Roman" w:hAnsiTheme="majorHAnsi" w:cstheme="majorHAnsi"/>
                    <w:color w:val="000000"/>
                    <w:lang w:eastAsia="de-DE"/>
                  </w:rPr>
                </w:rPrChange>
              </w:rPr>
            </w:pPr>
            <w:del w:id="4254" w:author="anna.resch88@gmail.com" w:date="2022-01-03T16:08:00Z">
              <w:r w:rsidRPr="00F86424" w:rsidDel="002739DA">
                <w:rPr>
                  <w:rFonts w:asciiTheme="majorHAnsi" w:eastAsia="Times New Roman" w:hAnsiTheme="majorHAnsi" w:cstheme="majorHAnsi"/>
                  <w:color w:val="000000"/>
                  <w:lang w:val="en-US" w:eastAsia="de-DE"/>
                  <w:rPrChange w:id="4255" w:author="anna.resch88@gmail.com" w:date="2022-01-04T09:34:00Z">
                    <w:rPr>
                      <w:rFonts w:asciiTheme="majorHAnsi" w:eastAsia="Times New Roman" w:hAnsiTheme="majorHAnsi" w:cstheme="majorHAnsi"/>
                      <w:color w:val="000000"/>
                      <w:lang w:eastAsia="de-DE"/>
                    </w:rPr>
                  </w:rPrChange>
                </w:rPr>
                <w:delText>15</w:delText>
              </w:r>
              <w:bookmarkStart w:id="4256" w:name="_Toc92186909"/>
              <w:bookmarkStart w:id="4257" w:name="_Toc92187601"/>
              <w:bookmarkStart w:id="4258" w:name="_Toc92188293"/>
              <w:bookmarkStart w:id="4259" w:name="_Toc92188983"/>
              <w:bookmarkStart w:id="4260" w:name="_Toc92189638"/>
              <w:bookmarkStart w:id="4261" w:name="_Toc92190294"/>
              <w:bookmarkStart w:id="4262" w:name="_Toc92190950"/>
              <w:bookmarkEnd w:id="4256"/>
              <w:bookmarkEnd w:id="4257"/>
              <w:bookmarkEnd w:id="4258"/>
              <w:bookmarkEnd w:id="4259"/>
              <w:bookmarkEnd w:id="4260"/>
              <w:bookmarkEnd w:id="4261"/>
              <w:bookmarkEnd w:id="4262"/>
            </w:del>
          </w:p>
        </w:tc>
        <w:tc>
          <w:tcPr>
            <w:tcW w:w="892" w:type="dxa"/>
            <w:tcBorders>
              <w:top w:val="nil"/>
              <w:left w:val="nil"/>
              <w:bottom w:val="single" w:sz="8" w:space="0" w:color="auto"/>
              <w:right w:val="single" w:sz="4" w:space="0" w:color="000000"/>
            </w:tcBorders>
            <w:shd w:val="clear" w:color="000000" w:fill="A9D08E"/>
            <w:noWrap/>
            <w:vAlign w:val="bottom"/>
            <w:hideMark/>
          </w:tcPr>
          <w:p w14:paraId="1D4A7CFA" w14:textId="24ACBDCA" w:rsidR="00067C6D" w:rsidRPr="00F86424" w:rsidDel="002739DA" w:rsidRDefault="00067C6D" w:rsidP="003228B4">
            <w:pPr>
              <w:numPr>
                <w:ilvl w:val="0"/>
                <w:numId w:val="47"/>
              </w:numPr>
              <w:spacing w:after="0" w:line="240" w:lineRule="auto"/>
              <w:jc w:val="center"/>
              <w:rPr>
                <w:del w:id="4263" w:author="anna.resch88@gmail.com" w:date="2022-01-03T16:08:00Z"/>
                <w:rFonts w:asciiTheme="majorHAnsi" w:eastAsia="Times New Roman" w:hAnsiTheme="majorHAnsi" w:cstheme="majorHAnsi"/>
                <w:color w:val="000000"/>
                <w:lang w:val="en-US" w:eastAsia="de-DE"/>
                <w:rPrChange w:id="4264" w:author="anna.resch88@gmail.com" w:date="2022-01-04T09:34:00Z">
                  <w:rPr>
                    <w:del w:id="4265" w:author="anna.resch88@gmail.com" w:date="2022-01-03T16:08:00Z"/>
                    <w:rFonts w:asciiTheme="majorHAnsi" w:eastAsia="Times New Roman" w:hAnsiTheme="majorHAnsi" w:cstheme="majorHAnsi"/>
                    <w:color w:val="000000"/>
                    <w:lang w:eastAsia="de-DE"/>
                  </w:rPr>
                </w:rPrChange>
              </w:rPr>
            </w:pPr>
            <w:del w:id="4266" w:author="anna.resch88@gmail.com" w:date="2022-01-03T16:08:00Z">
              <w:r w:rsidRPr="00F86424" w:rsidDel="002739DA">
                <w:rPr>
                  <w:rFonts w:asciiTheme="majorHAnsi" w:eastAsia="Times New Roman" w:hAnsiTheme="majorHAnsi" w:cstheme="majorHAnsi"/>
                  <w:color w:val="000000"/>
                  <w:lang w:val="en-US" w:eastAsia="de-DE"/>
                  <w:rPrChange w:id="4267" w:author="anna.resch88@gmail.com" w:date="2022-01-04T09:34:00Z">
                    <w:rPr>
                      <w:rFonts w:asciiTheme="majorHAnsi" w:eastAsia="Times New Roman" w:hAnsiTheme="majorHAnsi" w:cstheme="majorHAnsi"/>
                      <w:color w:val="000000"/>
                      <w:lang w:eastAsia="de-DE"/>
                    </w:rPr>
                  </w:rPrChange>
                </w:rPr>
                <w:delText>24.65</w:delText>
              </w:r>
              <w:bookmarkStart w:id="4268" w:name="_Toc92186910"/>
              <w:bookmarkStart w:id="4269" w:name="_Toc92187602"/>
              <w:bookmarkStart w:id="4270" w:name="_Toc92188294"/>
              <w:bookmarkStart w:id="4271" w:name="_Toc92188984"/>
              <w:bookmarkStart w:id="4272" w:name="_Toc92189639"/>
              <w:bookmarkStart w:id="4273" w:name="_Toc92190295"/>
              <w:bookmarkStart w:id="4274" w:name="_Toc92190951"/>
              <w:bookmarkEnd w:id="4268"/>
              <w:bookmarkEnd w:id="4269"/>
              <w:bookmarkEnd w:id="4270"/>
              <w:bookmarkEnd w:id="4271"/>
              <w:bookmarkEnd w:id="4272"/>
              <w:bookmarkEnd w:id="4273"/>
              <w:bookmarkEnd w:id="4274"/>
            </w:del>
          </w:p>
        </w:tc>
        <w:tc>
          <w:tcPr>
            <w:tcW w:w="743" w:type="dxa"/>
            <w:tcBorders>
              <w:top w:val="nil"/>
              <w:left w:val="nil"/>
              <w:bottom w:val="single" w:sz="8" w:space="0" w:color="auto"/>
              <w:right w:val="nil"/>
            </w:tcBorders>
            <w:shd w:val="clear" w:color="000000" w:fill="A9D08E"/>
            <w:noWrap/>
            <w:vAlign w:val="bottom"/>
            <w:hideMark/>
          </w:tcPr>
          <w:p w14:paraId="4DA94C53" w14:textId="33A3257D" w:rsidR="00067C6D" w:rsidRPr="00F86424" w:rsidDel="002739DA" w:rsidRDefault="00067C6D" w:rsidP="003228B4">
            <w:pPr>
              <w:numPr>
                <w:ilvl w:val="0"/>
                <w:numId w:val="47"/>
              </w:numPr>
              <w:spacing w:after="0" w:line="240" w:lineRule="auto"/>
              <w:jc w:val="center"/>
              <w:rPr>
                <w:del w:id="4275" w:author="anna.resch88@gmail.com" w:date="2022-01-03T16:08:00Z"/>
                <w:rFonts w:asciiTheme="majorHAnsi" w:eastAsia="Times New Roman" w:hAnsiTheme="majorHAnsi" w:cstheme="majorHAnsi"/>
                <w:color w:val="000000"/>
                <w:lang w:val="en-US" w:eastAsia="de-DE"/>
                <w:rPrChange w:id="4276" w:author="anna.resch88@gmail.com" w:date="2022-01-04T09:34:00Z">
                  <w:rPr>
                    <w:del w:id="4277" w:author="anna.resch88@gmail.com" w:date="2022-01-03T16:08:00Z"/>
                    <w:rFonts w:asciiTheme="majorHAnsi" w:eastAsia="Times New Roman" w:hAnsiTheme="majorHAnsi" w:cstheme="majorHAnsi"/>
                    <w:color w:val="000000"/>
                    <w:lang w:eastAsia="de-DE"/>
                  </w:rPr>
                </w:rPrChange>
              </w:rPr>
            </w:pPr>
            <w:del w:id="4278" w:author="anna.resch88@gmail.com" w:date="2022-01-03T16:08:00Z">
              <w:r w:rsidRPr="00F86424" w:rsidDel="002739DA">
                <w:rPr>
                  <w:rFonts w:asciiTheme="majorHAnsi" w:eastAsia="Times New Roman" w:hAnsiTheme="majorHAnsi" w:cstheme="majorHAnsi"/>
                  <w:color w:val="000000"/>
                  <w:lang w:val="en-US" w:eastAsia="de-DE"/>
                  <w:rPrChange w:id="4279" w:author="anna.resch88@gmail.com" w:date="2022-01-04T09:34:00Z">
                    <w:rPr>
                      <w:rFonts w:asciiTheme="majorHAnsi" w:eastAsia="Times New Roman" w:hAnsiTheme="majorHAnsi" w:cstheme="majorHAnsi"/>
                      <w:color w:val="000000"/>
                      <w:lang w:eastAsia="de-DE"/>
                    </w:rPr>
                  </w:rPrChange>
                </w:rPr>
                <w:delText>2.09</w:delText>
              </w:r>
              <w:bookmarkStart w:id="4280" w:name="_Toc92186911"/>
              <w:bookmarkStart w:id="4281" w:name="_Toc92187603"/>
              <w:bookmarkStart w:id="4282" w:name="_Toc92188295"/>
              <w:bookmarkStart w:id="4283" w:name="_Toc92188985"/>
              <w:bookmarkStart w:id="4284" w:name="_Toc92189640"/>
              <w:bookmarkStart w:id="4285" w:name="_Toc92190296"/>
              <w:bookmarkStart w:id="4286" w:name="_Toc92190952"/>
              <w:bookmarkEnd w:id="4280"/>
              <w:bookmarkEnd w:id="4281"/>
              <w:bookmarkEnd w:id="4282"/>
              <w:bookmarkEnd w:id="4283"/>
              <w:bookmarkEnd w:id="4284"/>
              <w:bookmarkEnd w:id="4285"/>
              <w:bookmarkEnd w:id="4286"/>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2E1ED42" w14:textId="14E1F29F" w:rsidR="00067C6D" w:rsidRPr="00F86424" w:rsidDel="002739DA" w:rsidRDefault="00067C6D" w:rsidP="003228B4">
            <w:pPr>
              <w:numPr>
                <w:ilvl w:val="0"/>
                <w:numId w:val="47"/>
              </w:numPr>
              <w:spacing w:after="0" w:line="240" w:lineRule="auto"/>
              <w:jc w:val="center"/>
              <w:rPr>
                <w:del w:id="4287" w:author="anna.resch88@gmail.com" w:date="2022-01-03T16:08:00Z"/>
                <w:rFonts w:asciiTheme="majorHAnsi" w:eastAsia="Times New Roman" w:hAnsiTheme="majorHAnsi" w:cstheme="majorHAnsi"/>
                <w:color w:val="FFFFFF"/>
                <w:lang w:val="en-US" w:eastAsia="de-DE"/>
                <w:rPrChange w:id="4288" w:author="anna.resch88@gmail.com" w:date="2022-01-04T09:34:00Z">
                  <w:rPr>
                    <w:del w:id="4289" w:author="anna.resch88@gmail.com" w:date="2022-01-03T16:08:00Z"/>
                    <w:rFonts w:asciiTheme="majorHAnsi" w:eastAsia="Times New Roman" w:hAnsiTheme="majorHAnsi" w:cstheme="majorHAnsi"/>
                    <w:color w:val="FFFFFF"/>
                    <w:lang w:eastAsia="de-DE"/>
                  </w:rPr>
                </w:rPrChange>
              </w:rPr>
            </w:pPr>
            <w:bookmarkStart w:id="4290" w:name="_Toc92186912"/>
            <w:bookmarkStart w:id="4291" w:name="_Toc92187604"/>
            <w:bookmarkStart w:id="4292" w:name="_Toc92188296"/>
            <w:bookmarkStart w:id="4293" w:name="_Toc92188986"/>
            <w:bookmarkStart w:id="4294" w:name="_Toc92189641"/>
            <w:bookmarkStart w:id="4295" w:name="_Toc92190297"/>
            <w:bookmarkStart w:id="4296" w:name="_Toc92190953"/>
            <w:bookmarkEnd w:id="4290"/>
            <w:bookmarkEnd w:id="4291"/>
            <w:bookmarkEnd w:id="4292"/>
            <w:bookmarkEnd w:id="4293"/>
            <w:bookmarkEnd w:id="4294"/>
            <w:bookmarkEnd w:id="4295"/>
            <w:bookmarkEnd w:id="4296"/>
          </w:p>
        </w:tc>
        <w:tc>
          <w:tcPr>
            <w:tcW w:w="898" w:type="dxa"/>
            <w:tcBorders>
              <w:top w:val="nil"/>
              <w:left w:val="nil"/>
              <w:bottom w:val="single" w:sz="8" w:space="0" w:color="auto"/>
              <w:right w:val="single" w:sz="4" w:space="0" w:color="auto"/>
            </w:tcBorders>
            <w:shd w:val="clear" w:color="000000" w:fill="A9D08E"/>
            <w:noWrap/>
            <w:vAlign w:val="bottom"/>
            <w:hideMark/>
          </w:tcPr>
          <w:p w14:paraId="6057E666" w14:textId="3B2578CE" w:rsidR="00067C6D" w:rsidRPr="00F86424" w:rsidDel="002739DA" w:rsidRDefault="00067C6D" w:rsidP="003228B4">
            <w:pPr>
              <w:numPr>
                <w:ilvl w:val="0"/>
                <w:numId w:val="47"/>
              </w:numPr>
              <w:spacing w:after="0" w:line="240" w:lineRule="auto"/>
              <w:jc w:val="center"/>
              <w:rPr>
                <w:del w:id="4297" w:author="anna.resch88@gmail.com" w:date="2022-01-03T16:08:00Z"/>
                <w:rFonts w:asciiTheme="majorHAnsi" w:eastAsia="Times New Roman" w:hAnsiTheme="majorHAnsi" w:cstheme="majorHAnsi"/>
                <w:color w:val="000000"/>
                <w:lang w:val="en-US" w:eastAsia="de-DE"/>
                <w:rPrChange w:id="4298" w:author="anna.resch88@gmail.com" w:date="2022-01-04T09:34:00Z">
                  <w:rPr>
                    <w:del w:id="4299" w:author="anna.resch88@gmail.com" w:date="2022-01-03T16:08:00Z"/>
                    <w:rFonts w:asciiTheme="majorHAnsi" w:eastAsia="Times New Roman" w:hAnsiTheme="majorHAnsi" w:cstheme="majorHAnsi"/>
                    <w:color w:val="000000"/>
                    <w:lang w:eastAsia="de-DE"/>
                  </w:rPr>
                </w:rPrChange>
              </w:rPr>
            </w:pPr>
            <w:bookmarkStart w:id="4300" w:name="_Toc92186913"/>
            <w:bookmarkStart w:id="4301" w:name="_Toc92187605"/>
            <w:bookmarkStart w:id="4302" w:name="_Toc92188297"/>
            <w:bookmarkStart w:id="4303" w:name="_Toc92188987"/>
            <w:bookmarkStart w:id="4304" w:name="_Toc92189642"/>
            <w:bookmarkStart w:id="4305" w:name="_Toc92190298"/>
            <w:bookmarkStart w:id="4306" w:name="_Toc92190954"/>
            <w:bookmarkEnd w:id="4300"/>
            <w:bookmarkEnd w:id="4301"/>
            <w:bookmarkEnd w:id="4302"/>
            <w:bookmarkEnd w:id="4303"/>
            <w:bookmarkEnd w:id="4304"/>
            <w:bookmarkEnd w:id="4305"/>
            <w:bookmarkEnd w:id="4306"/>
          </w:p>
        </w:tc>
        <w:bookmarkStart w:id="4307" w:name="_Toc92186914"/>
        <w:bookmarkStart w:id="4308" w:name="_Toc92187606"/>
        <w:bookmarkStart w:id="4309" w:name="_Toc92188298"/>
        <w:bookmarkStart w:id="4310" w:name="_Toc92188988"/>
        <w:bookmarkStart w:id="4311" w:name="_Toc92189643"/>
        <w:bookmarkStart w:id="4312" w:name="_Toc92190299"/>
        <w:bookmarkStart w:id="4313" w:name="_Toc92190955"/>
        <w:bookmarkEnd w:id="4307"/>
        <w:bookmarkEnd w:id="4308"/>
        <w:bookmarkEnd w:id="4309"/>
        <w:bookmarkEnd w:id="4310"/>
        <w:bookmarkEnd w:id="4311"/>
        <w:bookmarkEnd w:id="4312"/>
        <w:bookmarkEnd w:id="4313"/>
      </w:tr>
      <w:tr w:rsidR="00067C6D" w:rsidRPr="009E3BE9" w:rsidDel="002739DA" w14:paraId="700D59E7" w14:textId="21E04A03" w:rsidTr="00D830B0">
        <w:trPr>
          <w:trHeight w:val="290"/>
          <w:del w:id="4314"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88C6D1A" w14:textId="3CC2BE45" w:rsidR="00067C6D" w:rsidRPr="00F86424" w:rsidDel="002739DA" w:rsidRDefault="00067C6D" w:rsidP="003228B4">
            <w:pPr>
              <w:numPr>
                <w:ilvl w:val="0"/>
                <w:numId w:val="47"/>
              </w:numPr>
              <w:spacing w:after="0" w:line="240" w:lineRule="auto"/>
              <w:jc w:val="both"/>
              <w:rPr>
                <w:del w:id="4315" w:author="anna.resch88@gmail.com" w:date="2022-01-03T16:08:00Z"/>
                <w:rFonts w:asciiTheme="majorHAnsi" w:eastAsia="Times New Roman" w:hAnsiTheme="majorHAnsi" w:cstheme="majorHAnsi"/>
                <w:color w:val="000000"/>
                <w:lang w:val="en-US" w:eastAsia="de-DE"/>
                <w:rPrChange w:id="4316" w:author="anna.resch88@gmail.com" w:date="2022-01-04T09:34:00Z">
                  <w:rPr>
                    <w:del w:id="4317" w:author="anna.resch88@gmail.com" w:date="2022-01-03T16:08:00Z"/>
                    <w:rFonts w:asciiTheme="majorHAnsi" w:eastAsia="Times New Roman" w:hAnsiTheme="majorHAnsi" w:cstheme="majorHAnsi"/>
                    <w:color w:val="000000"/>
                    <w:lang w:eastAsia="de-DE"/>
                  </w:rPr>
                </w:rPrChange>
              </w:rPr>
            </w:pPr>
            <w:del w:id="4318" w:author="anna.resch88@gmail.com" w:date="2022-01-03T16:08:00Z">
              <w:r w:rsidRPr="00F86424" w:rsidDel="002739DA">
                <w:rPr>
                  <w:rFonts w:asciiTheme="majorHAnsi" w:eastAsia="Times New Roman" w:hAnsiTheme="majorHAnsi" w:cstheme="majorHAnsi"/>
                  <w:color w:val="000000"/>
                  <w:lang w:val="en-US" w:eastAsia="de-DE"/>
                  <w:rPrChange w:id="4319" w:author="anna.resch88@gmail.com" w:date="2022-01-04T09:34:00Z">
                    <w:rPr>
                      <w:rFonts w:asciiTheme="majorHAnsi" w:eastAsia="Times New Roman" w:hAnsiTheme="majorHAnsi" w:cstheme="majorHAnsi"/>
                      <w:color w:val="000000"/>
                      <w:lang w:eastAsia="de-DE"/>
                    </w:rPr>
                  </w:rPrChange>
                </w:rPr>
                <w:delText>ULD-V80-ULD, sample 1</w:delText>
              </w:r>
              <w:bookmarkStart w:id="4320" w:name="_Toc92186915"/>
              <w:bookmarkStart w:id="4321" w:name="_Toc92187607"/>
              <w:bookmarkStart w:id="4322" w:name="_Toc92188299"/>
              <w:bookmarkStart w:id="4323" w:name="_Toc92188989"/>
              <w:bookmarkStart w:id="4324" w:name="_Toc92189644"/>
              <w:bookmarkStart w:id="4325" w:name="_Toc92190300"/>
              <w:bookmarkStart w:id="4326" w:name="_Toc92190956"/>
              <w:bookmarkEnd w:id="4320"/>
              <w:bookmarkEnd w:id="4321"/>
              <w:bookmarkEnd w:id="4322"/>
              <w:bookmarkEnd w:id="4323"/>
              <w:bookmarkEnd w:id="4324"/>
              <w:bookmarkEnd w:id="4325"/>
              <w:bookmarkEnd w:id="4326"/>
            </w:del>
          </w:p>
        </w:tc>
        <w:tc>
          <w:tcPr>
            <w:tcW w:w="859" w:type="dxa"/>
            <w:tcBorders>
              <w:top w:val="nil"/>
              <w:left w:val="nil"/>
              <w:bottom w:val="single" w:sz="4" w:space="0" w:color="000000"/>
              <w:right w:val="single" w:sz="4" w:space="0" w:color="000000"/>
            </w:tcBorders>
            <w:shd w:val="clear" w:color="000000" w:fill="BDD7EE"/>
            <w:noWrap/>
            <w:vAlign w:val="bottom"/>
            <w:hideMark/>
          </w:tcPr>
          <w:p w14:paraId="4E4249BF" w14:textId="22FCFC08" w:rsidR="00067C6D" w:rsidRPr="00F86424" w:rsidDel="002739DA" w:rsidRDefault="00067C6D" w:rsidP="003228B4">
            <w:pPr>
              <w:numPr>
                <w:ilvl w:val="0"/>
                <w:numId w:val="47"/>
              </w:numPr>
              <w:spacing w:after="0" w:line="240" w:lineRule="auto"/>
              <w:jc w:val="center"/>
              <w:rPr>
                <w:del w:id="4327" w:author="anna.resch88@gmail.com" w:date="2022-01-03T16:08:00Z"/>
                <w:rFonts w:asciiTheme="majorHAnsi" w:eastAsia="Times New Roman" w:hAnsiTheme="majorHAnsi" w:cstheme="majorHAnsi"/>
                <w:color w:val="000000"/>
                <w:lang w:val="en-US" w:eastAsia="de-DE"/>
                <w:rPrChange w:id="4328" w:author="anna.resch88@gmail.com" w:date="2022-01-04T09:34:00Z">
                  <w:rPr>
                    <w:del w:id="4329" w:author="anna.resch88@gmail.com" w:date="2022-01-03T16:08:00Z"/>
                    <w:rFonts w:asciiTheme="majorHAnsi" w:eastAsia="Times New Roman" w:hAnsiTheme="majorHAnsi" w:cstheme="majorHAnsi"/>
                    <w:color w:val="000000"/>
                    <w:lang w:eastAsia="de-DE"/>
                  </w:rPr>
                </w:rPrChange>
              </w:rPr>
            </w:pPr>
            <w:del w:id="4330" w:author="anna.resch88@gmail.com" w:date="2022-01-03T16:08:00Z">
              <w:r w:rsidRPr="00F86424" w:rsidDel="002739DA">
                <w:rPr>
                  <w:rFonts w:asciiTheme="majorHAnsi" w:eastAsia="Times New Roman" w:hAnsiTheme="majorHAnsi" w:cstheme="majorHAnsi"/>
                  <w:color w:val="000000"/>
                  <w:lang w:val="en-US" w:eastAsia="de-DE"/>
                  <w:rPrChange w:id="4331" w:author="anna.resch88@gmail.com" w:date="2022-01-04T09:34:00Z">
                    <w:rPr>
                      <w:rFonts w:asciiTheme="majorHAnsi" w:eastAsia="Times New Roman" w:hAnsiTheme="majorHAnsi" w:cstheme="majorHAnsi"/>
                      <w:color w:val="000000"/>
                      <w:lang w:eastAsia="de-DE"/>
                    </w:rPr>
                  </w:rPrChange>
                </w:rPr>
                <w:delText>20%</w:delText>
              </w:r>
              <w:bookmarkStart w:id="4332" w:name="_Toc92186916"/>
              <w:bookmarkStart w:id="4333" w:name="_Toc92187608"/>
              <w:bookmarkStart w:id="4334" w:name="_Toc92188300"/>
              <w:bookmarkStart w:id="4335" w:name="_Toc92188990"/>
              <w:bookmarkStart w:id="4336" w:name="_Toc92189645"/>
              <w:bookmarkStart w:id="4337" w:name="_Toc92190301"/>
              <w:bookmarkStart w:id="4338" w:name="_Toc92190957"/>
              <w:bookmarkEnd w:id="4332"/>
              <w:bookmarkEnd w:id="4333"/>
              <w:bookmarkEnd w:id="4334"/>
              <w:bookmarkEnd w:id="4335"/>
              <w:bookmarkEnd w:id="4336"/>
              <w:bookmarkEnd w:id="4337"/>
              <w:bookmarkEnd w:id="4338"/>
            </w:del>
          </w:p>
        </w:tc>
        <w:tc>
          <w:tcPr>
            <w:tcW w:w="937" w:type="dxa"/>
            <w:tcBorders>
              <w:top w:val="nil"/>
              <w:left w:val="nil"/>
              <w:bottom w:val="single" w:sz="4" w:space="0" w:color="000000"/>
              <w:right w:val="single" w:sz="4" w:space="0" w:color="000000"/>
            </w:tcBorders>
            <w:shd w:val="clear" w:color="000000" w:fill="BDD7EE"/>
            <w:noWrap/>
            <w:vAlign w:val="bottom"/>
            <w:hideMark/>
          </w:tcPr>
          <w:p w14:paraId="60141347" w14:textId="42A383A5" w:rsidR="00067C6D" w:rsidRPr="00F86424" w:rsidDel="002739DA" w:rsidRDefault="00067C6D" w:rsidP="003228B4">
            <w:pPr>
              <w:numPr>
                <w:ilvl w:val="0"/>
                <w:numId w:val="47"/>
              </w:numPr>
              <w:spacing w:after="0" w:line="240" w:lineRule="auto"/>
              <w:jc w:val="center"/>
              <w:rPr>
                <w:del w:id="4339" w:author="anna.resch88@gmail.com" w:date="2022-01-03T16:08:00Z"/>
                <w:rFonts w:asciiTheme="majorHAnsi" w:eastAsia="Times New Roman" w:hAnsiTheme="majorHAnsi" w:cstheme="majorHAnsi"/>
                <w:color w:val="000000"/>
                <w:lang w:val="en-US" w:eastAsia="de-DE"/>
                <w:rPrChange w:id="4340" w:author="anna.resch88@gmail.com" w:date="2022-01-04T09:34:00Z">
                  <w:rPr>
                    <w:del w:id="4341" w:author="anna.resch88@gmail.com" w:date="2022-01-03T16:08:00Z"/>
                    <w:rFonts w:asciiTheme="majorHAnsi" w:eastAsia="Times New Roman" w:hAnsiTheme="majorHAnsi" w:cstheme="majorHAnsi"/>
                    <w:color w:val="000000"/>
                    <w:lang w:eastAsia="de-DE"/>
                  </w:rPr>
                </w:rPrChange>
              </w:rPr>
            </w:pPr>
            <w:del w:id="4342" w:author="anna.resch88@gmail.com" w:date="2022-01-03T16:08:00Z">
              <w:r w:rsidRPr="00F86424" w:rsidDel="002739DA">
                <w:rPr>
                  <w:rFonts w:asciiTheme="majorHAnsi" w:eastAsia="Times New Roman" w:hAnsiTheme="majorHAnsi" w:cstheme="majorHAnsi"/>
                  <w:color w:val="000000"/>
                  <w:lang w:val="en-US" w:eastAsia="de-DE"/>
                  <w:rPrChange w:id="4343" w:author="anna.resch88@gmail.com" w:date="2022-01-04T09:34:00Z">
                    <w:rPr>
                      <w:rFonts w:asciiTheme="majorHAnsi" w:eastAsia="Times New Roman" w:hAnsiTheme="majorHAnsi" w:cstheme="majorHAnsi"/>
                      <w:color w:val="000000"/>
                      <w:lang w:eastAsia="de-DE"/>
                    </w:rPr>
                  </w:rPrChange>
                </w:rPr>
                <w:delText>4M urea</w:delText>
              </w:r>
              <w:bookmarkStart w:id="4344" w:name="_Toc92186917"/>
              <w:bookmarkStart w:id="4345" w:name="_Toc92187609"/>
              <w:bookmarkStart w:id="4346" w:name="_Toc92188301"/>
              <w:bookmarkStart w:id="4347" w:name="_Toc92188991"/>
              <w:bookmarkStart w:id="4348" w:name="_Toc92189646"/>
              <w:bookmarkStart w:id="4349" w:name="_Toc92190302"/>
              <w:bookmarkStart w:id="4350" w:name="_Toc92190958"/>
              <w:bookmarkEnd w:id="4344"/>
              <w:bookmarkEnd w:id="4345"/>
              <w:bookmarkEnd w:id="4346"/>
              <w:bookmarkEnd w:id="4347"/>
              <w:bookmarkEnd w:id="4348"/>
              <w:bookmarkEnd w:id="4349"/>
              <w:bookmarkEnd w:id="4350"/>
            </w:del>
          </w:p>
        </w:tc>
        <w:tc>
          <w:tcPr>
            <w:tcW w:w="952" w:type="dxa"/>
            <w:tcBorders>
              <w:top w:val="nil"/>
              <w:left w:val="nil"/>
              <w:bottom w:val="single" w:sz="4" w:space="0" w:color="000000"/>
              <w:right w:val="single" w:sz="4" w:space="0" w:color="000000"/>
            </w:tcBorders>
            <w:shd w:val="clear" w:color="000000" w:fill="BDD7EE"/>
            <w:noWrap/>
            <w:vAlign w:val="bottom"/>
            <w:hideMark/>
          </w:tcPr>
          <w:p w14:paraId="7D348466" w14:textId="77F5C179" w:rsidR="00067C6D" w:rsidRPr="00F86424" w:rsidDel="002739DA" w:rsidRDefault="00067C6D" w:rsidP="003228B4">
            <w:pPr>
              <w:numPr>
                <w:ilvl w:val="0"/>
                <w:numId w:val="47"/>
              </w:numPr>
              <w:spacing w:after="0" w:line="240" w:lineRule="auto"/>
              <w:jc w:val="center"/>
              <w:rPr>
                <w:del w:id="4351" w:author="anna.resch88@gmail.com" w:date="2022-01-03T16:08:00Z"/>
                <w:rFonts w:asciiTheme="majorHAnsi" w:eastAsia="Times New Roman" w:hAnsiTheme="majorHAnsi" w:cstheme="majorHAnsi"/>
                <w:color w:val="000000"/>
                <w:lang w:val="en-US" w:eastAsia="de-DE"/>
                <w:rPrChange w:id="4352" w:author="anna.resch88@gmail.com" w:date="2022-01-04T09:34:00Z">
                  <w:rPr>
                    <w:del w:id="4353" w:author="anna.resch88@gmail.com" w:date="2022-01-03T16:08:00Z"/>
                    <w:rFonts w:asciiTheme="majorHAnsi" w:eastAsia="Times New Roman" w:hAnsiTheme="majorHAnsi" w:cstheme="majorHAnsi"/>
                    <w:color w:val="000000"/>
                    <w:lang w:eastAsia="de-DE"/>
                  </w:rPr>
                </w:rPrChange>
              </w:rPr>
            </w:pPr>
            <w:del w:id="4354" w:author="anna.resch88@gmail.com" w:date="2022-01-03T16:08:00Z">
              <w:r w:rsidRPr="00F86424" w:rsidDel="002739DA">
                <w:rPr>
                  <w:rFonts w:asciiTheme="majorHAnsi" w:eastAsia="Times New Roman" w:hAnsiTheme="majorHAnsi" w:cstheme="majorHAnsi"/>
                  <w:color w:val="000000"/>
                  <w:lang w:val="en-US" w:eastAsia="de-DE"/>
                  <w:rPrChange w:id="4355" w:author="anna.resch88@gmail.com" w:date="2022-01-04T09:34:00Z">
                    <w:rPr>
                      <w:rFonts w:asciiTheme="majorHAnsi" w:eastAsia="Times New Roman" w:hAnsiTheme="majorHAnsi" w:cstheme="majorHAnsi"/>
                      <w:color w:val="000000"/>
                      <w:lang w:eastAsia="de-DE"/>
                    </w:rPr>
                  </w:rPrChange>
                </w:rPr>
                <w:delText>Ru(II)bpy</w:delText>
              </w:r>
              <w:bookmarkStart w:id="4356" w:name="_Toc92186918"/>
              <w:bookmarkStart w:id="4357" w:name="_Toc92187610"/>
              <w:bookmarkStart w:id="4358" w:name="_Toc92188302"/>
              <w:bookmarkStart w:id="4359" w:name="_Toc92188992"/>
              <w:bookmarkStart w:id="4360" w:name="_Toc92189647"/>
              <w:bookmarkStart w:id="4361" w:name="_Toc92190303"/>
              <w:bookmarkStart w:id="4362" w:name="_Toc92190959"/>
              <w:bookmarkEnd w:id="4356"/>
              <w:bookmarkEnd w:id="4357"/>
              <w:bookmarkEnd w:id="4358"/>
              <w:bookmarkEnd w:id="4359"/>
              <w:bookmarkEnd w:id="4360"/>
              <w:bookmarkEnd w:id="4361"/>
              <w:bookmarkEnd w:id="4362"/>
            </w:del>
          </w:p>
        </w:tc>
        <w:tc>
          <w:tcPr>
            <w:tcW w:w="1081" w:type="dxa"/>
            <w:tcBorders>
              <w:top w:val="nil"/>
              <w:left w:val="nil"/>
              <w:bottom w:val="single" w:sz="4" w:space="0" w:color="000000"/>
              <w:right w:val="single" w:sz="4" w:space="0" w:color="000000"/>
            </w:tcBorders>
            <w:shd w:val="clear" w:color="000000" w:fill="BDD7EE"/>
            <w:noWrap/>
            <w:vAlign w:val="bottom"/>
            <w:hideMark/>
          </w:tcPr>
          <w:p w14:paraId="62C835B0" w14:textId="32951D01" w:rsidR="00067C6D" w:rsidRPr="00F86424" w:rsidDel="002739DA" w:rsidRDefault="00067C6D" w:rsidP="003228B4">
            <w:pPr>
              <w:numPr>
                <w:ilvl w:val="0"/>
                <w:numId w:val="47"/>
              </w:numPr>
              <w:spacing w:after="0" w:line="240" w:lineRule="auto"/>
              <w:jc w:val="center"/>
              <w:rPr>
                <w:del w:id="4363" w:author="anna.resch88@gmail.com" w:date="2022-01-03T16:08:00Z"/>
                <w:rFonts w:asciiTheme="majorHAnsi" w:eastAsia="Times New Roman" w:hAnsiTheme="majorHAnsi" w:cstheme="majorHAnsi"/>
                <w:color w:val="000000"/>
                <w:lang w:val="en-US" w:eastAsia="de-DE"/>
                <w:rPrChange w:id="4364" w:author="anna.resch88@gmail.com" w:date="2022-01-04T09:34:00Z">
                  <w:rPr>
                    <w:del w:id="4365" w:author="anna.resch88@gmail.com" w:date="2022-01-03T16:08:00Z"/>
                    <w:rFonts w:asciiTheme="majorHAnsi" w:eastAsia="Times New Roman" w:hAnsiTheme="majorHAnsi" w:cstheme="majorHAnsi"/>
                    <w:color w:val="000000"/>
                    <w:lang w:eastAsia="de-DE"/>
                  </w:rPr>
                </w:rPrChange>
              </w:rPr>
            </w:pPr>
            <w:del w:id="4366" w:author="anna.resch88@gmail.com" w:date="2022-01-03T16:08:00Z">
              <w:r w:rsidRPr="00F86424" w:rsidDel="002739DA">
                <w:rPr>
                  <w:rFonts w:asciiTheme="majorHAnsi" w:eastAsia="Times New Roman" w:hAnsiTheme="majorHAnsi" w:cstheme="majorHAnsi"/>
                  <w:color w:val="000000"/>
                  <w:lang w:val="en-US" w:eastAsia="de-DE"/>
                  <w:rPrChange w:id="4367" w:author="anna.resch88@gmail.com" w:date="2022-01-04T09:34:00Z">
                    <w:rPr>
                      <w:rFonts w:asciiTheme="majorHAnsi" w:eastAsia="Times New Roman" w:hAnsiTheme="majorHAnsi" w:cstheme="majorHAnsi"/>
                      <w:color w:val="000000"/>
                      <w:lang w:eastAsia="de-DE"/>
                    </w:rPr>
                  </w:rPrChange>
                </w:rPr>
                <w:delText>84.6</w:delText>
              </w:r>
              <w:bookmarkStart w:id="4368" w:name="_Toc92186919"/>
              <w:bookmarkStart w:id="4369" w:name="_Toc92187611"/>
              <w:bookmarkStart w:id="4370" w:name="_Toc92188303"/>
              <w:bookmarkStart w:id="4371" w:name="_Toc92188993"/>
              <w:bookmarkStart w:id="4372" w:name="_Toc92189648"/>
              <w:bookmarkStart w:id="4373" w:name="_Toc92190304"/>
              <w:bookmarkStart w:id="4374" w:name="_Toc92190960"/>
              <w:bookmarkEnd w:id="4368"/>
              <w:bookmarkEnd w:id="4369"/>
              <w:bookmarkEnd w:id="4370"/>
              <w:bookmarkEnd w:id="4371"/>
              <w:bookmarkEnd w:id="4372"/>
              <w:bookmarkEnd w:id="4373"/>
              <w:bookmarkEnd w:id="4374"/>
            </w:del>
          </w:p>
        </w:tc>
        <w:tc>
          <w:tcPr>
            <w:tcW w:w="1349" w:type="dxa"/>
            <w:tcBorders>
              <w:top w:val="nil"/>
              <w:left w:val="nil"/>
              <w:bottom w:val="single" w:sz="4" w:space="0" w:color="000000"/>
              <w:right w:val="single" w:sz="4" w:space="0" w:color="000000"/>
            </w:tcBorders>
            <w:shd w:val="clear" w:color="000000" w:fill="BDD7EE"/>
            <w:noWrap/>
            <w:vAlign w:val="bottom"/>
            <w:hideMark/>
          </w:tcPr>
          <w:p w14:paraId="35C08BDC" w14:textId="4D13C405" w:rsidR="00067C6D" w:rsidRPr="00F86424" w:rsidDel="002739DA" w:rsidRDefault="00067C6D" w:rsidP="003228B4">
            <w:pPr>
              <w:numPr>
                <w:ilvl w:val="0"/>
                <w:numId w:val="47"/>
              </w:numPr>
              <w:spacing w:after="0" w:line="240" w:lineRule="auto"/>
              <w:jc w:val="center"/>
              <w:rPr>
                <w:del w:id="4375" w:author="anna.resch88@gmail.com" w:date="2022-01-03T16:08:00Z"/>
                <w:rFonts w:asciiTheme="majorHAnsi" w:eastAsia="Times New Roman" w:hAnsiTheme="majorHAnsi" w:cstheme="majorHAnsi"/>
                <w:color w:val="000000"/>
                <w:lang w:val="en-US" w:eastAsia="de-DE"/>
                <w:rPrChange w:id="4376" w:author="anna.resch88@gmail.com" w:date="2022-01-04T09:34:00Z">
                  <w:rPr>
                    <w:del w:id="4377" w:author="anna.resch88@gmail.com" w:date="2022-01-03T16:08:00Z"/>
                    <w:rFonts w:asciiTheme="majorHAnsi" w:eastAsia="Times New Roman" w:hAnsiTheme="majorHAnsi" w:cstheme="majorHAnsi"/>
                    <w:color w:val="000000"/>
                    <w:lang w:eastAsia="de-DE"/>
                  </w:rPr>
                </w:rPrChange>
              </w:rPr>
            </w:pPr>
            <w:del w:id="4378" w:author="anna.resch88@gmail.com" w:date="2022-01-03T16:08:00Z">
              <w:r w:rsidRPr="00F86424" w:rsidDel="002739DA">
                <w:rPr>
                  <w:rFonts w:asciiTheme="majorHAnsi" w:eastAsia="Times New Roman" w:hAnsiTheme="majorHAnsi" w:cstheme="majorHAnsi"/>
                  <w:color w:val="000000"/>
                  <w:lang w:val="en-US" w:eastAsia="de-DE"/>
                  <w:rPrChange w:id="4379" w:author="anna.resch88@gmail.com" w:date="2022-01-04T09:34:00Z">
                    <w:rPr>
                      <w:rFonts w:asciiTheme="majorHAnsi" w:eastAsia="Times New Roman" w:hAnsiTheme="majorHAnsi" w:cstheme="majorHAnsi"/>
                      <w:color w:val="000000"/>
                      <w:lang w:eastAsia="de-DE"/>
                    </w:rPr>
                  </w:rPrChange>
                </w:rPr>
                <w:delText>15</w:delText>
              </w:r>
              <w:bookmarkStart w:id="4380" w:name="_Toc92186920"/>
              <w:bookmarkStart w:id="4381" w:name="_Toc92187612"/>
              <w:bookmarkStart w:id="4382" w:name="_Toc92188304"/>
              <w:bookmarkStart w:id="4383" w:name="_Toc92188994"/>
              <w:bookmarkStart w:id="4384" w:name="_Toc92189649"/>
              <w:bookmarkStart w:id="4385" w:name="_Toc92190305"/>
              <w:bookmarkStart w:id="4386" w:name="_Toc92190961"/>
              <w:bookmarkEnd w:id="4380"/>
              <w:bookmarkEnd w:id="4381"/>
              <w:bookmarkEnd w:id="4382"/>
              <w:bookmarkEnd w:id="4383"/>
              <w:bookmarkEnd w:id="4384"/>
              <w:bookmarkEnd w:id="4385"/>
              <w:bookmarkEnd w:id="4386"/>
            </w:del>
          </w:p>
        </w:tc>
        <w:tc>
          <w:tcPr>
            <w:tcW w:w="892" w:type="dxa"/>
            <w:tcBorders>
              <w:top w:val="nil"/>
              <w:left w:val="nil"/>
              <w:bottom w:val="single" w:sz="4" w:space="0" w:color="000000"/>
              <w:right w:val="single" w:sz="4" w:space="0" w:color="000000"/>
            </w:tcBorders>
            <w:shd w:val="clear" w:color="000000" w:fill="BDD7EE"/>
            <w:noWrap/>
            <w:vAlign w:val="bottom"/>
            <w:hideMark/>
          </w:tcPr>
          <w:p w14:paraId="36C2587B" w14:textId="4C3095C3" w:rsidR="00067C6D" w:rsidRPr="00F86424" w:rsidDel="002739DA" w:rsidRDefault="00067C6D" w:rsidP="003228B4">
            <w:pPr>
              <w:numPr>
                <w:ilvl w:val="0"/>
                <w:numId w:val="47"/>
              </w:numPr>
              <w:spacing w:after="0" w:line="240" w:lineRule="auto"/>
              <w:jc w:val="center"/>
              <w:rPr>
                <w:del w:id="4387" w:author="anna.resch88@gmail.com" w:date="2022-01-03T16:08:00Z"/>
                <w:rFonts w:asciiTheme="majorHAnsi" w:eastAsia="Times New Roman" w:hAnsiTheme="majorHAnsi" w:cstheme="majorHAnsi"/>
                <w:color w:val="000000"/>
                <w:lang w:val="en-US" w:eastAsia="de-DE"/>
                <w:rPrChange w:id="4388" w:author="anna.resch88@gmail.com" w:date="2022-01-04T09:34:00Z">
                  <w:rPr>
                    <w:del w:id="4389" w:author="anna.resch88@gmail.com" w:date="2022-01-03T16:08:00Z"/>
                    <w:rFonts w:asciiTheme="majorHAnsi" w:eastAsia="Times New Roman" w:hAnsiTheme="majorHAnsi" w:cstheme="majorHAnsi"/>
                    <w:color w:val="000000"/>
                    <w:lang w:eastAsia="de-DE"/>
                  </w:rPr>
                </w:rPrChange>
              </w:rPr>
            </w:pPr>
            <w:del w:id="4390" w:author="anna.resch88@gmail.com" w:date="2022-01-03T16:08:00Z">
              <w:r w:rsidRPr="00F86424" w:rsidDel="002739DA">
                <w:rPr>
                  <w:rFonts w:asciiTheme="majorHAnsi" w:eastAsia="Times New Roman" w:hAnsiTheme="majorHAnsi" w:cstheme="majorHAnsi"/>
                  <w:color w:val="000000"/>
                  <w:lang w:val="en-US" w:eastAsia="de-DE"/>
                  <w:rPrChange w:id="4391" w:author="anna.resch88@gmail.com" w:date="2022-01-04T09:34:00Z">
                    <w:rPr>
                      <w:rFonts w:asciiTheme="majorHAnsi" w:eastAsia="Times New Roman" w:hAnsiTheme="majorHAnsi" w:cstheme="majorHAnsi"/>
                      <w:color w:val="000000"/>
                      <w:lang w:eastAsia="de-DE"/>
                    </w:rPr>
                  </w:rPrChange>
                </w:rPr>
                <w:delText>116.21</w:delText>
              </w:r>
              <w:bookmarkStart w:id="4392" w:name="_Toc92186921"/>
              <w:bookmarkStart w:id="4393" w:name="_Toc92187613"/>
              <w:bookmarkStart w:id="4394" w:name="_Toc92188305"/>
              <w:bookmarkStart w:id="4395" w:name="_Toc92188995"/>
              <w:bookmarkStart w:id="4396" w:name="_Toc92189650"/>
              <w:bookmarkStart w:id="4397" w:name="_Toc92190306"/>
              <w:bookmarkStart w:id="4398" w:name="_Toc92190962"/>
              <w:bookmarkEnd w:id="4392"/>
              <w:bookmarkEnd w:id="4393"/>
              <w:bookmarkEnd w:id="4394"/>
              <w:bookmarkEnd w:id="4395"/>
              <w:bookmarkEnd w:id="4396"/>
              <w:bookmarkEnd w:id="4397"/>
              <w:bookmarkEnd w:id="4398"/>
            </w:del>
          </w:p>
        </w:tc>
        <w:tc>
          <w:tcPr>
            <w:tcW w:w="743" w:type="dxa"/>
            <w:tcBorders>
              <w:top w:val="nil"/>
              <w:left w:val="nil"/>
              <w:bottom w:val="single" w:sz="4" w:space="0" w:color="000000"/>
              <w:right w:val="nil"/>
            </w:tcBorders>
            <w:shd w:val="clear" w:color="000000" w:fill="BDD7EE"/>
            <w:noWrap/>
            <w:vAlign w:val="bottom"/>
            <w:hideMark/>
          </w:tcPr>
          <w:p w14:paraId="58C92D31" w14:textId="156C32ED" w:rsidR="00067C6D" w:rsidRPr="00F86424" w:rsidDel="002739DA" w:rsidRDefault="00067C6D" w:rsidP="003228B4">
            <w:pPr>
              <w:numPr>
                <w:ilvl w:val="0"/>
                <w:numId w:val="47"/>
              </w:numPr>
              <w:spacing w:after="0" w:line="240" w:lineRule="auto"/>
              <w:jc w:val="center"/>
              <w:rPr>
                <w:del w:id="4399" w:author="anna.resch88@gmail.com" w:date="2022-01-03T16:08:00Z"/>
                <w:rFonts w:asciiTheme="majorHAnsi" w:eastAsia="Times New Roman" w:hAnsiTheme="majorHAnsi" w:cstheme="majorHAnsi"/>
                <w:color w:val="000000"/>
                <w:lang w:val="en-US" w:eastAsia="de-DE"/>
                <w:rPrChange w:id="4400" w:author="anna.resch88@gmail.com" w:date="2022-01-04T09:34:00Z">
                  <w:rPr>
                    <w:del w:id="4401" w:author="anna.resch88@gmail.com" w:date="2022-01-03T16:08:00Z"/>
                    <w:rFonts w:asciiTheme="majorHAnsi" w:eastAsia="Times New Roman" w:hAnsiTheme="majorHAnsi" w:cstheme="majorHAnsi"/>
                    <w:color w:val="000000"/>
                    <w:lang w:eastAsia="de-DE"/>
                  </w:rPr>
                </w:rPrChange>
              </w:rPr>
            </w:pPr>
            <w:del w:id="4402" w:author="anna.resch88@gmail.com" w:date="2022-01-03T16:08:00Z">
              <w:r w:rsidRPr="00F86424" w:rsidDel="002739DA">
                <w:rPr>
                  <w:rFonts w:asciiTheme="majorHAnsi" w:eastAsia="Times New Roman" w:hAnsiTheme="majorHAnsi" w:cstheme="majorHAnsi"/>
                  <w:color w:val="000000"/>
                  <w:lang w:val="en-US" w:eastAsia="de-DE"/>
                  <w:rPrChange w:id="4403" w:author="anna.resch88@gmail.com" w:date="2022-01-04T09:34:00Z">
                    <w:rPr>
                      <w:rFonts w:asciiTheme="majorHAnsi" w:eastAsia="Times New Roman" w:hAnsiTheme="majorHAnsi" w:cstheme="majorHAnsi"/>
                      <w:color w:val="000000"/>
                      <w:lang w:eastAsia="de-DE"/>
                    </w:rPr>
                  </w:rPrChange>
                </w:rPr>
                <w:delText>7.66</w:delText>
              </w:r>
              <w:bookmarkStart w:id="4404" w:name="_Toc92186922"/>
              <w:bookmarkStart w:id="4405" w:name="_Toc92187614"/>
              <w:bookmarkStart w:id="4406" w:name="_Toc92188306"/>
              <w:bookmarkStart w:id="4407" w:name="_Toc92188996"/>
              <w:bookmarkStart w:id="4408" w:name="_Toc92189651"/>
              <w:bookmarkStart w:id="4409" w:name="_Toc92190307"/>
              <w:bookmarkStart w:id="4410" w:name="_Toc92190963"/>
              <w:bookmarkEnd w:id="4404"/>
              <w:bookmarkEnd w:id="4405"/>
              <w:bookmarkEnd w:id="4406"/>
              <w:bookmarkEnd w:id="4407"/>
              <w:bookmarkEnd w:id="4408"/>
              <w:bookmarkEnd w:id="4409"/>
              <w:bookmarkEnd w:id="4410"/>
            </w:del>
          </w:p>
        </w:tc>
        <w:tc>
          <w:tcPr>
            <w:tcW w:w="989" w:type="dxa"/>
            <w:tcBorders>
              <w:top w:val="nil"/>
              <w:left w:val="single" w:sz="4" w:space="0" w:color="auto"/>
              <w:bottom w:val="nil"/>
              <w:right w:val="single" w:sz="4" w:space="0" w:color="auto"/>
            </w:tcBorders>
            <w:shd w:val="clear" w:color="000000" w:fill="BDD7EE"/>
            <w:noWrap/>
            <w:vAlign w:val="bottom"/>
            <w:hideMark/>
          </w:tcPr>
          <w:p w14:paraId="38D787B8" w14:textId="72EA6B76" w:rsidR="00067C6D" w:rsidRPr="00F86424" w:rsidDel="002739DA" w:rsidRDefault="00067C6D" w:rsidP="003228B4">
            <w:pPr>
              <w:numPr>
                <w:ilvl w:val="0"/>
                <w:numId w:val="47"/>
              </w:numPr>
              <w:spacing w:after="0" w:line="240" w:lineRule="auto"/>
              <w:jc w:val="center"/>
              <w:rPr>
                <w:del w:id="4411" w:author="anna.resch88@gmail.com" w:date="2022-01-03T16:08:00Z"/>
                <w:rFonts w:asciiTheme="majorHAnsi" w:eastAsia="Times New Roman" w:hAnsiTheme="majorHAnsi" w:cstheme="majorHAnsi"/>
                <w:color w:val="000000"/>
                <w:lang w:val="en-US" w:eastAsia="de-DE"/>
                <w:rPrChange w:id="4412" w:author="anna.resch88@gmail.com" w:date="2022-01-04T09:34:00Z">
                  <w:rPr>
                    <w:del w:id="4413" w:author="anna.resch88@gmail.com" w:date="2022-01-03T16:08:00Z"/>
                    <w:rFonts w:asciiTheme="majorHAnsi" w:eastAsia="Times New Roman" w:hAnsiTheme="majorHAnsi" w:cstheme="majorHAnsi"/>
                    <w:color w:val="000000"/>
                    <w:lang w:eastAsia="de-DE"/>
                  </w:rPr>
                </w:rPrChange>
              </w:rPr>
            </w:pPr>
            <w:bookmarkStart w:id="4414" w:name="_Toc92186923"/>
            <w:bookmarkStart w:id="4415" w:name="_Toc92187615"/>
            <w:bookmarkStart w:id="4416" w:name="_Toc92188307"/>
            <w:bookmarkStart w:id="4417" w:name="_Toc92188997"/>
            <w:bookmarkStart w:id="4418" w:name="_Toc92189652"/>
            <w:bookmarkStart w:id="4419" w:name="_Toc92190308"/>
            <w:bookmarkStart w:id="4420" w:name="_Toc92190964"/>
            <w:bookmarkEnd w:id="4414"/>
            <w:bookmarkEnd w:id="4415"/>
            <w:bookmarkEnd w:id="4416"/>
            <w:bookmarkEnd w:id="4417"/>
            <w:bookmarkEnd w:id="4418"/>
            <w:bookmarkEnd w:id="4419"/>
            <w:bookmarkEnd w:id="4420"/>
          </w:p>
        </w:tc>
        <w:tc>
          <w:tcPr>
            <w:tcW w:w="898" w:type="dxa"/>
            <w:tcBorders>
              <w:top w:val="nil"/>
              <w:left w:val="nil"/>
              <w:bottom w:val="nil"/>
              <w:right w:val="single" w:sz="4" w:space="0" w:color="auto"/>
            </w:tcBorders>
            <w:shd w:val="clear" w:color="000000" w:fill="BDD7EE"/>
            <w:noWrap/>
            <w:vAlign w:val="bottom"/>
            <w:hideMark/>
          </w:tcPr>
          <w:p w14:paraId="3F7E6C4B" w14:textId="26298501" w:rsidR="00067C6D" w:rsidRPr="00F86424" w:rsidDel="002739DA" w:rsidRDefault="00067C6D" w:rsidP="003228B4">
            <w:pPr>
              <w:numPr>
                <w:ilvl w:val="0"/>
                <w:numId w:val="47"/>
              </w:numPr>
              <w:spacing w:after="0" w:line="240" w:lineRule="auto"/>
              <w:jc w:val="center"/>
              <w:rPr>
                <w:del w:id="4421" w:author="anna.resch88@gmail.com" w:date="2022-01-03T16:08:00Z"/>
                <w:rFonts w:asciiTheme="majorHAnsi" w:eastAsia="Times New Roman" w:hAnsiTheme="majorHAnsi" w:cstheme="majorHAnsi"/>
                <w:color w:val="000000"/>
                <w:lang w:val="en-US" w:eastAsia="de-DE"/>
                <w:rPrChange w:id="4422" w:author="anna.resch88@gmail.com" w:date="2022-01-04T09:34:00Z">
                  <w:rPr>
                    <w:del w:id="4423" w:author="anna.resch88@gmail.com" w:date="2022-01-03T16:08:00Z"/>
                    <w:rFonts w:asciiTheme="majorHAnsi" w:eastAsia="Times New Roman" w:hAnsiTheme="majorHAnsi" w:cstheme="majorHAnsi"/>
                    <w:color w:val="000000"/>
                    <w:lang w:eastAsia="de-DE"/>
                  </w:rPr>
                </w:rPrChange>
              </w:rPr>
            </w:pPr>
            <w:bookmarkStart w:id="4424" w:name="_Toc92186924"/>
            <w:bookmarkStart w:id="4425" w:name="_Toc92187616"/>
            <w:bookmarkStart w:id="4426" w:name="_Toc92188308"/>
            <w:bookmarkStart w:id="4427" w:name="_Toc92188998"/>
            <w:bookmarkStart w:id="4428" w:name="_Toc92189653"/>
            <w:bookmarkStart w:id="4429" w:name="_Toc92190309"/>
            <w:bookmarkStart w:id="4430" w:name="_Toc92190965"/>
            <w:bookmarkEnd w:id="4424"/>
            <w:bookmarkEnd w:id="4425"/>
            <w:bookmarkEnd w:id="4426"/>
            <w:bookmarkEnd w:id="4427"/>
            <w:bookmarkEnd w:id="4428"/>
            <w:bookmarkEnd w:id="4429"/>
            <w:bookmarkEnd w:id="4430"/>
          </w:p>
        </w:tc>
        <w:bookmarkStart w:id="4431" w:name="_Toc92186925"/>
        <w:bookmarkStart w:id="4432" w:name="_Toc92187617"/>
        <w:bookmarkStart w:id="4433" w:name="_Toc92188309"/>
        <w:bookmarkStart w:id="4434" w:name="_Toc92188999"/>
        <w:bookmarkStart w:id="4435" w:name="_Toc92189654"/>
        <w:bookmarkStart w:id="4436" w:name="_Toc92190310"/>
        <w:bookmarkStart w:id="4437" w:name="_Toc92190966"/>
        <w:bookmarkEnd w:id="4431"/>
        <w:bookmarkEnd w:id="4432"/>
        <w:bookmarkEnd w:id="4433"/>
        <w:bookmarkEnd w:id="4434"/>
        <w:bookmarkEnd w:id="4435"/>
        <w:bookmarkEnd w:id="4436"/>
        <w:bookmarkEnd w:id="4437"/>
      </w:tr>
      <w:tr w:rsidR="00067C6D" w:rsidRPr="009E3BE9" w:rsidDel="002739DA" w14:paraId="094B8BE2" w14:textId="7B22FD5D" w:rsidTr="00D830B0">
        <w:trPr>
          <w:trHeight w:val="290"/>
          <w:del w:id="4438"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B3ED8E5" w14:textId="4A4BFD33" w:rsidR="00067C6D" w:rsidRPr="00F86424" w:rsidDel="002739DA" w:rsidRDefault="00067C6D" w:rsidP="003228B4">
            <w:pPr>
              <w:numPr>
                <w:ilvl w:val="0"/>
                <w:numId w:val="47"/>
              </w:numPr>
              <w:spacing w:after="0" w:line="240" w:lineRule="auto"/>
              <w:jc w:val="both"/>
              <w:rPr>
                <w:del w:id="4439" w:author="anna.resch88@gmail.com" w:date="2022-01-03T16:08:00Z"/>
                <w:rFonts w:asciiTheme="majorHAnsi" w:eastAsia="Times New Roman" w:hAnsiTheme="majorHAnsi" w:cstheme="majorHAnsi"/>
                <w:color w:val="000000"/>
                <w:lang w:val="en-US" w:eastAsia="de-DE"/>
                <w:rPrChange w:id="4440" w:author="anna.resch88@gmail.com" w:date="2022-01-04T09:34:00Z">
                  <w:rPr>
                    <w:del w:id="4441" w:author="anna.resch88@gmail.com" w:date="2022-01-03T16:08:00Z"/>
                    <w:rFonts w:asciiTheme="majorHAnsi" w:eastAsia="Times New Roman" w:hAnsiTheme="majorHAnsi" w:cstheme="majorHAnsi"/>
                    <w:color w:val="000000"/>
                    <w:lang w:eastAsia="de-DE"/>
                  </w:rPr>
                </w:rPrChange>
              </w:rPr>
            </w:pPr>
            <w:del w:id="4442" w:author="anna.resch88@gmail.com" w:date="2022-01-03T16:08:00Z">
              <w:r w:rsidRPr="00F86424" w:rsidDel="002739DA">
                <w:rPr>
                  <w:rFonts w:asciiTheme="majorHAnsi" w:eastAsia="Times New Roman" w:hAnsiTheme="majorHAnsi" w:cstheme="majorHAnsi"/>
                  <w:color w:val="000000"/>
                  <w:lang w:val="en-US" w:eastAsia="de-DE"/>
                  <w:rPrChange w:id="4443" w:author="anna.resch88@gmail.com" w:date="2022-01-04T09:34:00Z">
                    <w:rPr>
                      <w:rFonts w:asciiTheme="majorHAnsi" w:eastAsia="Times New Roman" w:hAnsiTheme="majorHAnsi" w:cstheme="majorHAnsi"/>
                      <w:color w:val="000000"/>
                      <w:lang w:eastAsia="de-DE"/>
                    </w:rPr>
                  </w:rPrChange>
                </w:rPr>
                <w:delText>ULD-V80-ULD, sample 2</w:delText>
              </w:r>
              <w:bookmarkStart w:id="4444" w:name="_Toc92186926"/>
              <w:bookmarkStart w:id="4445" w:name="_Toc92187618"/>
              <w:bookmarkStart w:id="4446" w:name="_Toc92188310"/>
              <w:bookmarkStart w:id="4447" w:name="_Toc92189000"/>
              <w:bookmarkStart w:id="4448" w:name="_Toc92189655"/>
              <w:bookmarkStart w:id="4449" w:name="_Toc92190311"/>
              <w:bookmarkStart w:id="4450" w:name="_Toc92190967"/>
              <w:bookmarkEnd w:id="4444"/>
              <w:bookmarkEnd w:id="4445"/>
              <w:bookmarkEnd w:id="4446"/>
              <w:bookmarkEnd w:id="4447"/>
              <w:bookmarkEnd w:id="4448"/>
              <w:bookmarkEnd w:id="4449"/>
              <w:bookmarkEnd w:id="4450"/>
            </w:del>
          </w:p>
        </w:tc>
        <w:tc>
          <w:tcPr>
            <w:tcW w:w="859" w:type="dxa"/>
            <w:tcBorders>
              <w:top w:val="nil"/>
              <w:left w:val="nil"/>
              <w:bottom w:val="single" w:sz="4" w:space="0" w:color="000000"/>
              <w:right w:val="single" w:sz="4" w:space="0" w:color="000000"/>
            </w:tcBorders>
            <w:shd w:val="clear" w:color="000000" w:fill="BDD7EE"/>
            <w:noWrap/>
            <w:vAlign w:val="bottom"/>
            <w:hideMark/>
          </w:tcPr>
          <w:p w14:paraId="4513AB46" w14:textId="2D51C2BB" w:rsidR="00067C6D" w:rsidRPr="00F86424" w:rsidDel="002739DA" w:rsidRDefault="00067C6D" w:rsidP="003228B4">
            <w:pPr>
              <w:numPr>
                <w:ilvl w:val="0"/>
                <w:numId w:val="47"/>
              </w:numPr>
              <w:spacing w:after="0" w:line="240" w:lineRule="auto"/>
              <w:jc w:val="center"/>
              <w:rPr>
                <w:del w:id="4451" w:author="anna.resch88@gmail.com" w:date="2022-01-03T16:08:00Z"/>
                <w:rFonts w:asciiTheme="majorHAnsi" w:eastAsia="Times New Roman" w:hAnsiTheme="majorHAnsi" w:cstheme="majorHAnsi"/>
                <w:color w:val="000000"/>
                <w:lang w:val="en-US" w:eastAsia="de-DE"/>
                <w:rPrChange w:id="4452" w:author="anna.resch88@gmail.com" w:date="2022-01-04T09:34:00Z">
                  <w:rPr>
                    <w:del w:id="4453" w:author="anna.resch88@gmail.com" w:date="2022-01-03T16:08:00Z"/>
                    <w:rFonts w:asciiTheme="majorHAnsi" w:eastAsia="Times New Roman" w:hAnsiTheme="majorHAnsi" w:cstheme="majorHAnsi"/>
                    <w:color w:val="000000"/>
                    <w:lang w:eastAsia="de-DE"/>
                  </w:rPr>
                </w:rPrChange>
              </w:rPr>
            </w:pPr>
            <w:del w:id="4454" w:author="anna.resch88@gmail.com" w:date="2022-01-03T16:08:00Z">
              <w:r w:rsidRPr="00F86424" w:rsidDel="002739DA">
                <w:rPr>
                  <w:rFonts w:asciiTheme="majorHAnsi" w:eastAsia="Times New Roman" w:hAnsiTheme="majorHAnsi" w:cstheme="majorHAnsi"/>
                  <w:color w:val="000000"/>
                  <w:lang w:val="en-US" w:eastAsia="de-DE"/>
                  <w:rPrChange w:id="4455" w:author="anna.resch88@gmail.com" w:date="2022-01-04T09:34:00Z">
                    <w:rPr>
                      <w:rFonts w:asciiTheme="majorHAnsi" w:eastAsia="Times New Roman" w:hAnsiTheme="majorHAnsi" w:cstheme="majorHAnsi"/>
                      <w:color w:val="000000"/>
                      <w:lang w:eastAsia="de-DE"/>
                    </w:rPr>
                  </w:rPrChange>
                </w:rPr>
                <w:delText>20%</w:delText>
              </w:r>
              <w:bookmarkStart w:id="4456" w:name="_Toc92186927"/>
              <w:bookmarkStart w:id="4457" w:name="_Toc92187619"/>
              <w:bookmarkStart w:id="4458" w:name="_Toc92188311"/>
              <w:bookmarkStart w:id="4459" w:name="_Toc92189001"/>
              <w:bookmarkStart w:id="4460" w:name="_Toc92189656"/>
              <w:bookmarkStart w:id="4461" w:name="_Toc92190312"/>
              <w:bookmarkStart w:id="4462" w:name="_Toc92190968"/>
              <w:bookmarkEnd w:id="4456"/>
              <w:bookmarkEnd w:id="4457"/>
              <w:bookmarkEnd w:id="4458"/>
              <w:bookmarkEnd w:id="4459"/>
              <w:bookmarkEnd w:id="4460"/>
              <w:bookmarkEnd w:id="4461"/>
              <w:bookmarkEnd w:id="4462"/>
            </w:del>
          </w:p>
        </w:tc>
        <w:tc>
          <w:tcPr>
            <w:tcW w:w="937" w:type="dxa"/>
            <w:tcBorders>
              <w:top w:val="nil"/>
              <w:left w:val="nil"/>
              <w:bottom w:val="single" w:sz="4" w:space="0" w:color="000000"/>
              <w:right w:val="single" w:sz="4" w:space="0" w:color="000000"/>
            </w:tcBorders>
            <w:shd w:val="clear" w:color="000000" w:fill="BDD7EE"/>
            <w:noWrap/>
            <w:vAlign w:val="bottom"/>
            <w:hideMark/>
          </w:tcPr>
          <w:p w14:paraId="1E9E6D5B" w14:textId="34F1277F" w:rsidR="00067C6D" w:rsidRPr="00F86424" w:rsidDel="002739DA" w:rsidRDefault="00067C6D" w:rsidP="003228B4">
            <w:pPr>
              <w:numPr>
                <w:ilvl w:val="0"/>
                <w:numId w:val="47"/>
              </w:numPr>
              <w:spacing w:after="0" w:line="240" w:lineRule="auto"/>
              <w:jc w:val="center"/>
              <w:rPr>
                <w:del w:id="4463" w:author="anna.resch88@gmail.com" w:date="2022-01-03T16:08:00Z"/>
                <w:rFonts w:asciiTheme="majorHAnsi" w:eastAsia="Times New Roman" w:hAnsiTheme="majorHAnsi" w:cstheme="majorHAnsi"/>
                <w:color w:val="000000"/>
                <w:lang w:val="en-US" w:eastAsia="de-DE"/>
                <w:rPrChange w:id="4464" w:author="anna.resch88@gmail.com" w:date="2022-01-04T09:34:00Z">
                  <w:rPr>
                    <w:del w:id="4465" w:author="anna.resch88@gmail.com" w:date="2022-01-03T16:08:00Z"/>
                    <w:rFonts w:asciiTheme="majorHAnsi" w:eastAsia="Times New Roman" w:hAnsiTheme="majorHAnsi" w:cstheme="majorHAnsi"/>
                    <w:color w:val="000000"/>
                    <w:lang w:eastAsia="de-DE"/>
                  </w:rPr>
                </w:rPrChange>
              </w:rPr>
            </w:pPr>
            <w:del w:id="4466" w:author="anna.resch88@gmail.com" w:date="2022-01-03T16:08:00Z">
              <w:r w:rsidRPr="00F86424" w:rsidDel="002739DA">
                <w:rPr>
                  <w:rFonts w:asciiTheme="majorHAnsi" w:eastAsia="Times New Roman" w:hAnsiTheme="majorHAnsi" w:cstheme="majorHAnsi"/>
                  <w:color w:val="000000"/>
                  <w:lang w:val="en-US" w:eastAsia="de-DE"/>
                  <w:rPrChange w:id="4467" w:author="anna.resch88@gmail.com" w:date="2022-01-04T09:34:00Z">
                    <w:rPr>
                      <w:rFonts w:asciiTheme="majorHAnsi" w:eastAsia="Times New Roman" w:hAnsiTheme="majorHAnsi" w:cstheme="majorHAnsi"/>
                      <w:color w:val="000000"/>
                      <w:lang w:eastAsia="de-DE"/>
                    </w:rPr>
                  </w:rPrChange>
                </w:rPr>
                <w:delText>4M urea</w:delText>
              </w:r>
              <w:bookmarkStart w:id="4468" w:name="_Toc92186928"/>
              <w:bookmarkStart w:id="4469" w:name="_Toc92187620"/>
              <w:bookmarkStart w:id="4470" w:name="_Toc92188312"/>
              <w:bookmarkStart w:id="4471" w:name="_Toc92189002"/>
              <w:bookmarkStart w:id="4472" w:name="_Toc92189657"/>
              <w:bookmarkStart w:id="4473" w:name="_Toc92190313"/>
              <w:bookmarkStart w:id="4474" w:name="_Toc92190969"/>
              <w:bookmarkEnd w:id="4468"/>
              <w:bookmarkEnd w:id="4469"/>
              <w:bookmarkEnd w:id="4470"/>
              <w:bookmarkEnd w:id="4471"/>
              <w:bookmarkEnd w:id="4472"/>
              <w:bookmarkEnd w:id="4473"/>
              <w:bookmarkEnd w:id="4474"/>
            </w:del>
          </w:p>
        </w:tc>
        <w:tc>
          <w:tcPr>
            <w:tcW w:w="952" w:type="dxa"/>
            <w:tcBorders>
              <w:top w:val="nil"/>
              <w:left w:val="nil"/>
              <w:bottom w:val="single" w:sz="4" w:space="0" w:color="000000"/>
              <w:right w:val="single" w:sz="4" w:space="0" w:color="000000"/>
            </w:tcBorders>
            <w:shd w:val="clear" w:color="000000" w:fill="BDD7EE"/>
            <w:noWrap/>
            <w:vAlign w:val="bottom"/>
            <w:hideMark/>
          </w:tcPr>
          <w:p w14:paraId="3ED5F621" w14:textId="6EAC2D6D" w:rsidR="00067C6D" w:rsidRPr="00F86424" w:rsidDel="002739DA" w:rsidRDefault="00067C6D" w:rsidP="003228B4">
            <w:pPr>
              <w:numPr>
                <w:ilvl w:val="0"/>
                <w:numId w:val="47"/>
              </w:numPr>
              <w:spacing w:after="0" w:line="240" w:lineRule="auto"/>
              <w:jc w:val="center"/>
              <w:rPr>
                <w:del w:id="4475" w:author="anna.resch88@gmail.com" w:date="2022-01-03T16:08:00Z"/>
                <w:rFonts w:asciiTheme="majorHAnsi" w:eastAsia="Times New Roman" w:hAnsiTheme="majorHAnsi" w:cstheme="majorHAnsi"/>
                <w:color w:val="000000"/>
                <w:lang w:val="en-US" w:eastAsia="de-DE"/>
                <w:rPrChange w:id="4476" w:author="anna.resch88@gmail.com" w:date="2022-01-04T09:34:00Z">
                  <w:rPr>
                    <w:del w:id="4477" w:author="anna.resch88@gmail.com" w:date="2022-01-03T16:08:00Z"/>
                    <w:rFonts w:asciiTheme="majorHAnsi" w:eastAsia="Times New Roman" w:hAnsiTheme="majorHAnsi" w:cstheme="majorHAnsi"/>
                    <w:color w:val="000000"/>
                    <w:lang w:eastAsia="de-DE"/>
                  </w:rPr>
                </w:rPrChange>
              </w:rPr>
            </w:pPr>
            <w:del w:id="4478" w:author="anna.resch88@gmail.com" w:date="2022-01-03T16:08:00Z">
              <w:r w:rsidRPr="00F86424" w:rsidDel="002739DA">
                <w:rPr>
                  <w:rFonts w:asciiTheme="majorHAnsi" w:eastAsia="Times New Roman" w:hAnsiTheme="majorHAnsi" w:cstheme="majorHAnsi"/>
                  <w:color w:val="000000"/>
                  <w:lang w:val="en-US" w:eastAsia="de-DE"/>
                  <w:rPrChange w:id="4479" w:author="anna.resch88@gmail.com" w:date="2022-01-04T09:34:00Z">
                    <w:rPr>
                      <w:rFonts w:asciiTheme="majorHAnsi" w:eastAsia="Times New Roman" w:hAnsiTheme="majorHAnsi" w:cstheme="majorHAnsi"/>
                      <w:color w:val="000000"/>
                      <w:lang w:eastAsia="de-DE"/>
                    </w:rPr>
                  </w:rPrChange>
                </w:rPr>
                <w:delText>Ru(II)bpy</w:delText>
              </w:r>
              <w:bookmarkStart w:id="4480" w:name="_Toc92186929"/>
              <w:bookmarkStart w:id="4481" w:name="_Toc92187621"/>
              <w:bookmarkStart w:id="4482" w:name="_Toc92188313"/>
              <w:bookmarkStart w:id="4483" w:name="_Toc92189003"/>
              <w:bookmarkStart w:id="4484" w:name="_Toc92189658"/>
              <w:bookmarkStart w:id="4485" w:name="_Toc92190314"/>
              <w:bookmarkStart w:id="4486" w:name="_Toc92190970"/>
              <w:bookmarkEnd w:id="4480"/>
              <w:bookmarkEnd w:id="4481"/>
              <w:bookmarkEnd w:id="4482"/>
              <w:bookmarkEnd w:id="4483"/>
              <w:bookmarkEnd w:id="4484"/>
              <w:bookmarkEnd w:id="4485"/>
              <w:bookmarkEnd w:id="4486"/>
            </w:del>
          </w:p>
        </w:tc>
        <w:tc>
          <w:tcPr>
            <w:tcW w:w="1081" w:type="dxa"/>
            <w:tcBorders>
              <w:top w:val="nil"/>
              <w:left w:val="nil"/>
              <w:bottom w:val="single" w:sz="4" w:space="0" w:color="000000"/>
              <w:right w:val="single" w:sz="4" w:space="0" w:color="000000"/>
            </w:tcBorders>
            <w:shd w:val="clear" w:color="000000" w:fill="BDD7EE"/>
            <w:noWrap/>
            <w:vAlign w:val="bottom"/>
            <w:hideMark/>
          </w:tcPr>
          <w:p w14:paraId="31502110" w14:textId="60EBAD7B" w:rsidR="00067C6D" w:rsidRPr="00F86424" w:rsidDel="002739DA" w:rsidRDefault="00067C6D" w:rsidP="003228B4">
            <w:pPr>
              <w:numPr>
                <w:ilvl w:val="0"/>
                <w:numId w:val="47"/>
              </w:numPr>
              <w:spacing w:after="0" w:line="240" w:lineRule="auto"/>
              <w:jc w:val="center"/>
              <w:rPr>
                <w:del w:id="4487" w:author="anna.resch88@gmail.com" w:date="2022-01-03T16:08:00Z"/>
                <w:rFonts w:asciiTheme="majorHAnsi" w:eastAsia="Times New Roman" w:hAnsiTheme="majorHAnsi" w:cstheme="majorHAnsi"/>
                <w:color w:val="000000"/>
                <w:lang w:val="en-US" w:eastAsia="de-DE"/>
                <w:rPrChange w:id="4488" w:author="anna.resch88@gmail.com" w:date="2022-01-04T09:34:00Z">
                  <w:rPr>
                    <w:del w:id="4489" w:author="anna.resch88@gmail.com" w:date="2022-01-03T16:08:00Z"/>
                    <w:rFonts w:asciiTheme="majorHAnsi" w:eastAsia="Times New Roman" w:hAnsiTheme="majorHAnsi" w:cstheme="majorHAnsi"/>
                    <w:color w:val="000000"/>
                    <w:lang w:eastAsia="de-DE"/>
                  </w:rPr>
                </w:rPrChange>
              </w:rPr>
            </w:pPr>
            <w:del w:id="4490" w:author="anna.resch88@gmail.com" w:date="2022-01-03T16:08:00Z">
              <w:r w:rsidRPr="00F86424" w:rsidDel="002739DA">
                <w:rPr>
                  <w:rFonts w:asciiTheme="majorHAnsi" w:eastAsia="Times New Roman" w:hAnsiTheme="majorHAnsi" w:cstheme="majorHAnsi"/>
                  <w:color w:val="000000"/>
                  <w:lang w:val="en-US" w:eastAsia="de-DE"/>
                  <w:rPrChange w:id="4491" w:author="anna.resch88@gmail.com" w:date="2022-01-04T09:34:00Z">
                    <w:rPr>
                      <w:rFonts w:asciiTheme="majorHAnsi" w:eastAsia="Times New Roman" w:hAnsiTheme="majorHAnsi" w:cstheme="majorHAnsi"/>
                      <w:color w:val="000000"/>
                      <w:lang w:eastAsia="de-DE"/>
                    </w:rPr>
                  </w:rPrChange>
                </w:rPr>
                <w:delText>84.6</w:delText>
              </w:r>
              <w:bookmarkStart w:id="4492" w:name="_Toc92186930"/>
              <w:bookmarkStart w:id="4493" w:name="_Toc92187622"/>
              <w:bookmarkStart w:id="4494" w:name="_Toc92188314"/>
              <w:bookmarkStart w:id="4495" w:name="_Toc92189004"/>
              <w:bookmarkStart w:id="4496" w:name="_Toc92189659"/>
              <w:bookmarkStart w:id="4497" w:name="_Toc92190315"/>
              <w:bookmarkStart w:id="4498" w:name="_Toc92190971"/>
              <w:bookmarkEnd w:id="4492"/>
              <w:bookmarkEnd w:id="4493"/>
              <w:bookmarkEnd w:id="4494"/>
              <w:bookmarkEnd w:id="4495"/>
              <w:bookmarkEnd w:id="4496"/>
              <w:bookmarkEnd w:id="4497"/>
              <w:bookmarkEnd w:id="4498"/>
            </w:del>
          </w:p>
        </w:tc>
        <w:tc>
          <w:tcPr>
            <w:tcW w:w="1349" w:type="dxa"/>
            <w:tcBorders>
              <w:top w:val="nil"/>
              <w:left w:val="nil"/>
              <w:bottom w:val="single" w:sz="4" w:space="0" w:color="000000"/>
              <w:right w:val="single" w:sz="4" w:space="0" w:color="000000"/>
            </w:tcBorders>
            <w:shd w:val="clear" w:color="000000" w:fill="BDD7EE"/>
            <w:noWrap/>
            <w:vAlign w:val="bottom"/>
            <w:hideMark/>
          </w:tcPr>
          <w:p w14:paraId="6A112AD1" w14:textId="495B9087" w:rsidR="00067C6D" w:rsidRPr="00F86424" w:rsidDel="002739DA" w:rsidRDefault="00067C6D" w:rsidP="003228B4">
            <w:pPr>
              <w:numPr>
                <w:ilvl w:val="0"/>
                <w:numId w:val="47"/>
              </w:numPr>
              <w:spacing w:after="0" w:line="240" w:lineRule="auto"/>
              <w:jc w:val="center"/>
              <w:rPr>
                <w:del w:id="4499" w:author="anna.resch88@gmail.com" w:date="2022-01-03T16:08:00Z"/>
                <w:rFonts w:asciiTheme="majorHAnsi" w:eastAsia="Times New Roman" w:hAnsiTheme="majorHAnsi" w:cstheme="majorHAnsi"/>
                <w:color w:val="000000"/>
                <w:lang w:val="en-US" w:eastAsia="de-DE"/>
                <w:rPrChange w:id="4500" w:author="anna.resch88@gmail.com" w:date="2022-01-04T09:34:00Z">
                  <w:rPr>
                    <w:del w:id="4501" w:author="anna.resch88@gmail.com" w:date="2022-01-03T16:08:00Z"/>
                    <w:rFonts w:asciiTheme="majorHAnsi" w:eastAsia="Times New Roman" w:hAnsiTheme="majorHAnsi" w:cstheme="majorHAnsi"/>
                    <w:color w:val="000000"/>
                    <w:lang w:eastAsia="de-DE"/>
                  </w:rPr>
                </w:rPrChange>
              </w:rPr>
            </w:pPr>
            <w:del w:id="4502" w:author="anna.resch88@gmail.com" w:date="2022-01-03T16:08:00Z">
              <w:r w:rsidRPr="00F86424" w:rsidDel="002739DA">
                <w:rPr>
                  <w:rFonts w:asciiTheme="majorHAnsi" w:eastAsia="Times New Roman" w:hAnsiTheme="majorHAnsi" w:cstheme="majorHAnsi"/>
                  <w:color w:val="000000"/>
                  <w:lang w:val="en-US" w:eastAsia="de-DE"/>
                  <w:rPrChange w:id="4503" w:author="anna.resch88@gmail.com" w:date="2022-01-04T09:34:00Z">
                    <w:rPr>
                      <w:rFonts w:asciiTheme="majorHAnsi" w:eastAsia="Times New Roman" w:hAnsiTheme="majorHAnsi" w:cstheme="majorHAnsi"/>
                      <w:color w:val="000000"/>
                      <w:lang w:eastAsia="de-DE"/>
                    </w:rPr>
                  </w:rPrChange>
                </w:rPr>
                <w:delText>15</w:delText>
              </w:r>
              <w:bookmarkStart w:id="4504" w:name="_Toc92186931"/>
              <w:bookmarkStart w:id="4505" w:name="_Toc92187623"/>
              <w:bookmarkStart w:id="4506" w:name="_Toc92188315"/>
              <w:bookmarkStart w:id="4507" w:name="_Toc92189005"/>
              <w:bookmarkStart w:id="4508" w:name="_Toc92189660"/>
              <w:bookmarkStart w:id="4509" w:name="_Toc92190316"/>
              <w:bookmarkStart w:id="4510" w:name="_Toc92190972"/>
              <w:bookmarkEnd w:id="4504"/>
              <w:bookmarkEnd w:id="4505"/>
              <w:bookmarkEnd w:id="4506"/>
              <w:bookmarkEnd w:id="4507"/>
              <w:bookmarkEnd w:id="4508"/>
              <w:bookmarkEnd w:id="4509"/>
              <w:bookmarkEnd w:id="4510"/>
            </w:del>
          </w:p>
        </w:tc>
        <w:tc>
          <w:tcPr>
            <w:tcW w:w="892" w:type="dxa"/>
            <w:tcBorders>
              <w:top w:val="nil"/>
              <w:left w:val="nil"/>
              <w:bottom w:val="single" w:sz="4" w:space="0" w:color="000000"/>
              <w:right w:val="single" w:sz="4" w:space="0" w:color="000000"/>
            </w:tcBorders>
            <w:shd w:val="clear" w:color="000000" w:fill="BDD7EE"/>
            <w:noWrap/>
            <w:vAlign w:val="bottom"/>
            <w:hideMark/>
          </w:tcPr>
          <w:p w14:paraId="2FA4831F" w14:textId="000EB2E9" w:rsidR="00067C6D" w:rsidRPr="00F86424" w:rsidDel="002739DA" w:rsidRDefault="00067C6D" w:rsidP="003228B4">
            <w:pPr>
              <w:numPr>
                <w:ilvl w:val="0"/>
                <w:numId w:val="47"/>
              </w:numPr>
              <w:spacing w:after="0" w:line="240" w:lineRule="auto"/>
              <w:jc w:val="center"/>
              <w:rPr>
                <w:del w:id="4511" w:author="anna.resch88@gmail.com" w:date="2022-01-03T16:08:00Z"/>
                <w:rFonts w:asciiTheme="majorHAnsi" w:eastAsia="Times New Roman" w:hAnsiTheme="majorHAnsi" w:cstheme="majorHAnsi"/>
                <w:color w:val="000000"/>
                <w:lang w:val="en-US" w:eastAsia="de-DE"/>
                <w:rPrChange w:id="4512" w:author="anna.resch88@gmail.com" w:date="2022-01-04T09:34:00Z">
                  <w:rPr>
                    <w:del w:id="4513" w:author="anna.resch88@gmail.com" w:date="2022-01-03T16:08:00Z"/>
                    <w:rFonts w:asciiTheme="majorHAnsi" w:eastAsia="Times New Roman" w:hAnsiTheme="majorHAnsi" w:cstheme="majorHAnsi"/>
                    <w:color w:val="000000"/>
                    <w:lang w:eastAsia="de-DE"/>
                  </w:rPr>
                </w:rPrChange>
              </w:rPr>
            </w:pPr>
            <w:del w:id="4514" w:author="anna.resch88@gmail.com" w:date="2022-01-03T16:08:00Z">
              <w:r w:rsidRPr="00F86424" w:rsidDel="002739DA">
                <w:rPr>
                  <w:rFonts w:asciiTheme="majorHAnsi" w:eastAsia="Times New Roman" w:hAnsiTheme="majorHAnsi" w:cstheme="majorHAnsi"/>
                  <w:color w:val="000000"/>
                  <w:lang w:val="en-US" w:eastAsia="de-DE"/>
                  <w:rPrChange w:id="4515" w:author="anna.resch88@gmail.com" w:date="2022-01-04T09:34:00Z">
                    <w:rPr>
                      <w:rFonts w:asciiTheme="majorHAnsi" w:eastAsia="Times New Roman" w:hAnsiTheme="majorHAnsi" w:cstheme="majorHAnsi"/>
                      <w:color w:val="000000"/>
                      <w:lang w:eastAsia="de-DE"/>
                    </w:rPr>
                  </w:rPrChange>
                </w:rPr>
                <w:delText>122.25</w:delText>
              </w:r>
              <w:bookmarkStart w:id="4516" w:name="_Toc92186932"/>
              <w:bookmarkStart w:id="4517" w:name="_Toc92187624"/>
              <w:bookmarkStart w:id="4518" w:name="_Toc92188316"/>
              <w:bookmarkStart w:id="4519" w:name="_Toc92189006"/>
              <w:bookmarkStart w:id="4520" w:name="_Toc92189661"/>
              <w:bookmarkStart w:id="4521" w:name="_Toc92190317"/>
              <w:bookmarkStart w:id="4522" w:name="_Toc92190973"/>
              <w:bookmarkEnd w:id="4516"/>
              <w:bookmarkEnd w:id="4517"/>
              <w:bookmarkEnd w:id="4518"/>
              <w:bookmarkEnd w:id="4519"/>
              <w:bookmarkEnd w:id="4520"/>
              <w:bookmarkEnd w:id="4521"/>
              <w:bookmarkEnd w:id="4522"/>
            </w:del>
          </w:p>
        </w:tc>
        <w:tc>
          <w:tcPr>
            <w:tcW w:w="743" w:type="dxa"/>
            <w:tcBorders>
              <w:top w:val="nil"/>
              <w:left w:val="nil"/>
              <w:bottom w:val="single" w:sz="4" w:space="0" w:color="000000"/>
              <w:right w:val="nil"/>
            </w:tcBorders>
            <w:shd w:val="clear" w:color="000000" w:fill="BDD7EE"/>
            <w:noWrap/>
            <w:vAlign w:val="bottom"/>
            <w:hideMark/>
          </w:tcPr>
          <w:p w14:paraId="55470504" w14:textId="3D391C4B" w:rsidR="00067C6D" w:rsidRPr="00F86424" w:rsidDel="002739DA" w:rsidRDefault="00067C6D" w:rsidP="003228B4">
            <w:pPr>
              <w:numPr>
                <w:ilvl w:val="0"/>
                <w:numId w:val="47"/>
              </w:numPr>
              <w:spacing w:after="0" w:line="240" w:lineRule="auto"/>
              <w:jc w:val="center"/>
              <w:rPr>
                <w:del w:id="4523" w:author="anna.resch88@gmail.com" w:date="2022-01-03T16:08:00Z"/>
                <w:rFonts w:asciiTheme="majorHAnsi" w:eastAsia="Times New Roman" w:hAnsiTheme="majorHAnsi" w:cstheme="majorHAnsi"/>
                <w:color w:val="000000"/>
                <w:lang w:val="en-US" w:eastAsia="de-DE"/>
                <w:rPrChange w:id="4524" w:author="anna.resch88@gmail.com" w:date="2022-01-04T09:34:00Z">
                  <w:rPr>
                    <w:del w:id="4525" w:author="anna.resch88@gmail.com" w:date="2022-01-03T16:08:00Z"/>
                    <w:rFonts w:asciiTheme="majorHAnsi" w:eastAsia="Times New Roman" w:hAnsiTheme="majorHAnsi" w:cstheme="majorHAnsi"/>
                    <w:color w:val="000000"/>
                    <w:lang w:eastAsia="de-DE"/>
                  </w:rPr>
                </w:rPrChange>
              </w:rPr>
            </w:pPr>
            <w:del w:id="4526" w:author="anna.resch88@gmail.com" w:date="2022-01-03T16:08:00Z">
              <w:r w:rsidRPr="00F86424" w:rsidDel="002739DA">
                <w:rPr>
                  <w:rFonts w:asciiTheme="majorHAnsi" w:eastAsia="Times New Roman" w:hAnsiTheme="majorHAnsi" w:cstheme="majorHAnsi"/>
                  <w:color w:val="000000"/>
                  <w:lang w:val="en-US" w:eastAsia="de-DE"/>
                  <w:rPrChange w:id="4527" w:author="anna.resch88@gmail.com" w:date="2022-01-04T09:34:00Z">
                    <w:rPr>
                      <w:rFonts w:asciiTheme="majorHAnsi" w:eastAsia="Times New Roman" w:hAnsiTheme="majorHAnsi" w:cstheme="majorHAnsi"/>
                      <w:color w:val="000000"/>
                      <w:lang w:eastAsia="de-DE"/>
                    </w:rPr>
                  </w:rPrChange>
                </w:rPr>
                <w:delText>7.87</w:delText>
              </w:r>
              <w:bookmarkStart w:id="4528" w:name="_Toc92186933"/>
              <w:bookmarkStart w:id="4529" w:name="_Toc92187625"/>
              <w:bookmarkStart w:id="4530" w:name="_Toc92188317"/>
              <w:bookmarkStart w:id="4531" w:name="_Toc92189007"/>
              <w:bookmarkStart w:id="4532" w:name="_Toc92189662"/>
              <w:bookmarkStart w:id="4533" w:name="_Toc92190318"/>
              <w:bookmarkStart w:id="4534" w:name="_Toc92190974"/>
              <w:bookmarkEnd w:id="4528"/>
              <w:bookmarkEnd w:id="4529"/>
              <w:bookmarkEnd w:id="4530"/>
              <w:bookmarkEnd w:id="4531"/>
              <w:bookmarkEnd w:id="4532"/>
              <w:bookmarkEnd w:id="4533"/>
              <w:bookmarkEnd w:id="4534"/>
            </w:del>
          </w:p>
        </w:tc>
        <w:tc>
          <w:tcPr>
            <w:tcW w:w="989" w:type="dxa"/>
            <w:tcBorders>
              <w:top w:val="nil"/>
              <w:left w:val="single" w:sz="4" w:space="0" w:color="auto"/>
              <w:bottom w:val="nil"/>
              <w:right w:val="single" w:sz="4" w:space="0" w:color="auto"/>
            </w:tcBorders>
            <w:shd w:val="clear" w:color="000000" w:fill="BDD7EE"/>
            <w:noWrap/>
            <w:vAlign w:val="bottom"/>
            <w:hideMark/>
          </w:tcPr>
          <w:p w14:paraId="2098529B" w14:textId="242DE6A4" w:rsidR="00067C6D" w:rsidRPr="00F86424" w:rsidDel="002739DA" w:rsidRDefault="00067C6D" w:rsidP="003228B4">
            <w:pPr>
              <w:numPr>
                <w:ilvl w:val="0"/>
                <w:numId w:val="47"/>
              </w:numPr>
              <w:spacing w:after="0" w:line="240" w:lineRule="auto"/>
              <w:jc w:val="center"/>
              <w:rPr>
                <w:del w:id="4535" w:author="anna.resch88@gmail.com" w:date="2022-01-03T16:08:00Z"/>
                <w:rFonts w:asciiTheme="majorHAnsi" w:eastAsia="Times New Roman" w:hAnsiTheme="majorHAnsi" w:cstheme="majorHAnsi"/>
                <w:color w:val="000000"/>
                <w:lang w:val="en-US" w:eastAsia="de-DE"/>
                <w:rPrChange w:id="4536" w:author="anna.resch88@gmail.com" w:date="2022-01-04T09:34:00Z">
                  <w:rPr>
                    <w:del w:id="4537" w:author="anna.resch88@gmail.com" w:date="2022-01-03T16:08:00Z"/>
                    <w:rFonts w:asciiTheme="majorHAnsi" w:eastAsia="Times New Roman" w:hAnsiTheme="majorHAnsi" w:cstheme="majorHAnsi"/>
                    <w:color w:val="000000"/>
                    <w:lang w:eastAsia="de-DE"/>
                  </w:rPr>
                </w:rPrChange>
              </w:rPr>
            </w:pPr>
            <w:del w:id="4538" w:author="anna.resch88@gmail.com" w:date="2022-01-03T16:08:00Z">
              <w:r w:rsidRPr="00F86424" w:rsidDel="002739DA">
                <w:rPr>
                  <w:rFonts w:asciiTheme="majorHAnsi" w:eastAsia="Times New Roman" w:hAnsiTheme="majorHAnsi" w:cstheme="majorHAnsi"/>
                  <w:color w:val="000000"/>
                  <w:lang w:val="en-US" w:eastAsia="de-DE"/>
                  <w:rPrChange w:id="4539" w:author="anna.resch88@gmail.com" w:date="2022-01-04T09:34:00Z">
                    <w:rPr>
                      <w:rFonts w:asciiTheme="majorHAnsi" w:eastAsia="Times New Roman" w:hAnsiTheme="majorHAnsi" w:cstheme="majorHAnsi"/>
                      <w:color w:val="000000"/>
                      <w:lang w:eastAsia="de-DE"/>
                    </w:rPr>
                  </w:rPrChange>
                </w:rPr>
                <w:delText>123.37</w:delText>
              </w:r>
              <w:bookmarkStart w:id="4540" w:name="_Toc92186934"/>
              <w:bookmarkStart w:id="4541" w:name="_Toc92187626"/>
              <w:bookmarkStart w:id="4542" w:name="_Toc92188318"/>
              <w:bookmarkStart w:id="4543" w:name="_Toc92189008"/>
              <w:bookmarkStart w:id="4544" w:name="_Toc92189663"/>
              <w:bookmarkStart w:id="4545" w:name="_Toc92190319"/>
              <w:bookmarkStart w:id="4546" w:name="_Toc92190975"/>
              <w:bookmarkEnd w:id="4540"/>
              <w:bookmarkEnd w:id="4541"/>
              <w:bookmarkEnd w:id="4542"/>
              <w:bookmarkEnd w:id="4543"/>
              <w:bookmarkEnd w:id="4544"/>
              <w:bookmarkEnd w:id="4545"/>
              <w:bookmarkEnd w:id="4546"/>
            </w:del>
          </w:p>
        </w:tc>
        <w:tc>
          <w:tcPr>
            <w:tcW w:w="898" w:type="dxa"/>
            <w:tcBorders>
              <w:top w:val="nil"/>
              <w:left w:val="nil"/>
              <w:bottom w:val="nil"/>
              <w:right w:val="single" w:sz="4" w:space="0" w:color="auto"/>
            </w:tcBorders>
            <w:shd w:val="clear" w:color="000000" w:fill="BDD7EE"/>
            <w:noWrap/>
            <w:vAlign w:val="bottom"/>
            <w:hideMark/>
          </w:tcPr>
          <w:p w14:paraId="0EA5CA38" w14:textId="6A452ED8" w:rsidR="00067C6D" w:rsidRPr="00F86424" w:rsidDel="002739DA" w:rsidRDefault="00067C6D" w:rsidP="003228B4">
            <w:pPr>
              <w:numPr>
                <w:ilvl w:val="0"/>
                <w:numId w:val="47"/>
              </w:numPr>
              <w:spacing w:after="0" w:line="240" w:lineRule="auto"/>
              <w:jc w:val="center"/>
              <w:rPr>
                <w:del w:id="4547" w:author="anna.resch88@gmail.com" w:date="2022-01-03T16:08:00Z"/>
                <w:rFonts w:asciiTheme="majorHAnsi" w:eastAsia="Times New Roman" w:hAnsiTheme="majorHAnsi" w:cstheme="majorHAnsi"/>
                <w:color w:val="000000"/>
                <w:lang w:val="en-US" w:eastAsia="de-DE"/>
                <w:rPrChange w:id="4548" w:author="anna.resch88@gmail.com" w:date="2022-01-04T09:34:00Z">
                  <w:rPr>
                    <w:del w:id="4549" w:author="anna.resch88@gmail.com" w:date="2022-01-03T16:08:00Z"/>
                    <w:rFonts w:asciiTheme="majorHAnsi" w:eastAsia="Times New Roman" w:hAnsiTheme="majorHAnsi" w:cstheme="majorHAnsi"/>
                    <w:color w:val="000000"/>
                    <w:lang w:eastAsia="de-DE"/>
                  </w:rPr>
                </w:rPrChange>
              </w:rPr>
            </w:pPr>
            <w:del w:id="4550" w:author="anna.resch88@gmail.com" w:date="2022-01-03T16:08:00Z">
              <w:r w:rsidRPr="00F86424" w:rsidDel="002739DA">
                <w:rPr>
                  <w:rFonts w:asciiTheme="majorHAnsi" w:eastAsia="Times New Roman" w:hAnsiTheme="majorHAnsi" w:cstheme="majorHAnsi"/>
                  <w:color w:val="000000"/>
                  <w:lang w:val="en-US" w:eastAsia="de-DE"/>
                  <w:rPrChange w:id="4551" w:author="anna.resch88@gmail.com" w:date="2022-01-04T09:34:00Z">
                    <w:rPr>
                      <w:rFonts w:asciiTheme="majorHAnsi" w:eastAsia="Times New Roman" w:hAnsiTheme="majorHAnsi" w:cstheme="majorHAnsi"/>
                      <w:color w:val="000000"/>
                      <w:lang w:eastAsia="de-DE"/>
                    </w:rPr>
                  </w:rPrChange>
                </w:rPr>
                <w:delText>7.78</w:delText>
              </w:r>
              <w:bookmarkStart w:id="4552" w:name="_Toc92186935"/>
              <w:bookmarkStart w:id="4553" w:name="_Toc92187627"/>
              <w:bookmarkStart w:id="4554" w:name="_Toc92188319"/>
              <w:bookmarkStart w:id="4555" w:name="_Toc92189009"/>
              <w:bookmarkStart w:id="4556" w:name="_Toc92189664"/>
              <w:bookmarkStart w:id="4557" w:name="_Toc92190320"/>
              <w:bookmarkStart w:id="4558" w:name="_Toc92190976"/>
              <w:bookmarkEnd w:id="4552"/>
              <w:bookmarkEnd w:id="4553"/>
              <w:bookmarkEnd w:id="4554"/>
              <w:bookmarkEnd w:id="4555"/>
              <w:bookmarkEnd w:id="4556"/>
              <w:bookmarkEnd w:id="4557"/>
              <w:bookmarkEnd w:id="4558"/>
            </w:del>
          </w:p>
        </w:tc>
        <w:bookmarkStart w:id="4559" w:name="_Toc92186936"/>
        <w:bookmarkStart w:id="4560" w:name="_Toc92187628"/>
        <w:bookmarkStart w:id="4561" w:name="_Toc92188320"/>
        <w:bookmarkStart w:id="4562" w:name="_Toc92189010"/>
        <w:bookmarkStart w:id="4563" w:name="_Toc92189665"/>
        <w:bookmarkStart w:id="4564" w:name="_Toc92190321"/>
        <w:bookmarkStart w:id="4565" w:name="_Toc92190977"/>
        <w:bookmarkEnd w:id="4559"/>
        <w:bookmarkEnd w:id="4560"/>
        <w:bookmarkEnd w:id="4561"/>
        <w:bookmarkEnd w:id="4562"/>
        <w:bookmarkEnd w:id="4563"/>
        <w:bookmarkEnd w:id="4564"/>
        <w:bookmarkEnd w:id="4565"/>
      </w:tr>
      <w:tr w:rsidR="00067C6D" w:rsidRPr="009E3BE9" w:rsidDel="002739DA" w14:paraId="066AB22B" w14:textId="59ACB2DD" w:rsidTr="00D830B0">
        <w:trPr>
          <w:trHeight w:val="290"/>
          <w:del w:id="456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241FFCB" w14:textId="3B6C2000" w:rsidR="00067C6D" w:rsidRPr="00F86424" w:rsidDel="002739DA" w:rsidRDefault="00067C6D" w:rsidP="003228B4">
            <w:pPr>
              <w:numPr>
                <w:ilvl w:val="0"/>
                <w:numId w:val="47"/>
              </w:numPr>
              <w:spacing w:after="0" w:line="240" w:lineRule="auto"/>
              <w:jc w:val="both"/>
              <w:rPr>
                <w:del w:id="4567" w:author="anna.resch88@gmail.com" w:date="2022-01-03T16:08:00Z"/>
                <w:rFonts w:asciiTheme="majorHAnsi" w:eastAsia="Times New Roman" w:hAnsiTheme="majorHAnsi" w:cstheme="majorHAnsi"/>
                <w:color w:val="000000"/>
                <w:lang w:val="en-US" w:eastAsia="de-DE"/>
                <w:rPrChange w:id="4568" w:author="anna.resch88@gmail.com" w:date="2022-01-04T09:34:00Z">
                  <w:rPr>
                    <w:del w:id="4569" w:author="anna.resch88@gmail.com" w:date="2022-01-03T16:08:00Z"/>
                    <w:rFonts w:asciiTheme="majorHAnsi" w:eastAsia="Times New Roman" w:hAnsiTheme="majorHAnsi" w:cstheme="majorHAnsi"/>
                    <w:color w:val="000000"/>
                    <w:lang w:eastAsia="de-DE"/>
                  </w:rPr>
                </w:rPrChange>
              </w:rPr>
            </w:pPr>
            <w:del w:id="4570" w:author="anna.resch88@gmail.com" w:date="2022-01-03T16:08:00Z">
              <w:r w:rsidRPr="00F86424" w:rsidDel="002739DA">
                <w:rPr>
                  <w:rFonts w:asciiTheme="majorHAnsi" w:eastAsia="Times New Roman" w:hAnsiTheme="majorHAnsi" w:cstheme="majorHAnsi"/>
                  <w:color w:val="000000"/>
                  <w:lang w:val="en-US" w:eastAsia="de-DE"/>
                  <w:rPrChange w:id="4571" w:author="anna.resch88@gmail.com" w:date="2022-01-04T09:34:00Z">
                    <w:rPr>
                      <w:rFonts w:asciiTheme="majorHAnsi" w:eastAsia="Times New Roman" w:hAnsiTheme="majorHAnsi" w:cstheme="majorHAnsi"/>
                      <w:color w:val="000000"/>
                      <w:lang w:eastAsia="de-DE"/>
                    </w:rPr>
                  </w:rPrChange>
                </w:rPr>
                <w:delText>ULD-V80-ULD, sample 3</w:delText>
              </w:r>
              <w:bookmarkStart w:id="4572" w:name="_Toc92186937"/>
              <w:bookmarkStart w:id="4573" w:name="_Toc92187629"/>
              <w:bookmarkStart w:id="4574" w:name="_Toc92188321"/>
              <w:bookmarkStart w:id="4575" w:name="_Toc92189011"/>
              <w:bookmarkStart w:id="4576" w:name="_Toc92189666"/>
              <w:bookmarkStart w:id="4577" w:name="_Toc92190322"/>
              <w:bookmarkStart w:id="4578" w:name="_Toc92190978"/>
              <w:bookmarkEnd w:id="4572"/>
              <w:bookmarkEnd w:id="4573"/>
              <w:bookmarkEnd w:id="4574"/>
              <w:bookmarkEnd w:id="4575"/>
              <w:bookmarkEnd w:id="4576"/>
              <w:bookmarkEnd w:id="4577"/>
              <w:bookmarkEnd w:id="4578"/>
            </w:del>
          </w:p>
        </w:tc>
        <w:tc>
          <w:tcPr>
            <w:tcW w:w="859" w:type="dxa"/>
            <w:tcBorders>
              <w:top w:val="nil"/>
              <w:left w:val="nil"/>
              <w:bottom w:val="single" w:sz="4" w:space="0" w:color="000000"/>
              <w:right w:val="single" w:sz="4" w:space="0" w:color="000000"/>
            </w:tcBorders>
            <w:shd w:val="clear" w:color="000000" w:fill="BDD7EE"/>
            <w:noWrap/>
            <w:vAlign w:val="bottom"/>
            <w:hideMark/>
          </w:tcPr>
          <w:p w14:paraId="28FEEC68" w14:textId="31AA2941" w:rsidR="00067C6D" w:rsidRPr="00F86424" w:rsidDel="002739DA" w:rsidRDefault="00067C6D" w:rsidP="003228B4">
            <w:pPr>
              <w:numPr>
                <w:ilvl w:val="0"/>
                <w:numId w:val="47"/>
              </w:numPr>
              <w:spacing w:after="0" w:line="240" w:lineRule="auto"/>
              <w:jc w:val="center"/>
              <w:rPr>
                <w:del w:id="4579" w:author="anna.resch88@gmail.com" w:date="2022-01-03T16:08:00Z"/>
                <w:rFonts w:asciiTheme="majorHAnsi" w:eastAsia="Times New Roman" w:hAnsiTheme="majorHAnsi" w:cstheme="majorHAnsi"/>
                <w:color w:val="000000"/>
                <w:lang w:val="en-US" w:eastAsia="de-DE"/>
                <w:rPrChange w:id="4580" w:author="anna.resch88@gmail.com" w:date="2022-01-04T09:34:00Z">
                  <w:rPr>
                    <w:del w:id="4581" w:author="anna.resch88@gmail.com" w:date="2022-01-03T16:08:00Z"/>
                    <w:rFonts w:asciiTheme="majorHAnsi" w:eastAsia="Times New Roman" w:hAnsiTheme="majorHAnsi" w:cstheme="majorHAnsi"/>
                    <w:color w:val="000000"/>
                    <w:lang w:eastAsia="de-DE"/>
                  </w:rPr>
                </w:rPrChange>
              </w:rPr>
            </w:pPr>
            <w:del w:id="4582" w:author="anna.resch88@gmail.com" w:date="2022-01-03T16:08:00Z">
              <w:r w:rsidRPr="00F86424" w:rsidDel="002739DA">
                <w:rPr>
                  <w:rFonts w:asciiTheme="majorHAnsi" w:eastAsia="Times New Roman" w:hAnsiTheme="majorHAnsi" w:cstheme="majorHAnsi"/>
                  <w:color w:val="000000"/>
                  <w:lang w:val="en-US" w:eastAsia="de-DE"/>
                  <w:rPrChange w:id="4583" w:author="anna.resch88@gmail.com" w:date="2022-01-04T09:34:00Z">
                    <w:rPr>
                      <w:rFonts w:asciiTheme="majorHAnsi" w:eastAsia="Times New Roman" w:hAnsiTheme="majorHAnsi" w:cstheme="majorHAnsi"/>
                      <w:color w:val="000000"/>
                      <w:lang w:eastAsia="de-DE"/>
                    </w:rPr>
                  </w:rPrChange>
                </w:rPr>
                <w:delText>20%</w:delText>
              </w:r>
              <w:bookmarkStart w:id="4584" w:name="_Toc92186938"/>
              <w:bookmarkStart w:id="4585" w:name="_Toc92187630"/>
              <w:bookmarkStart w:id="4586" w:name="_Toc92188322"/>
              <w:bookmarkStart w:id="4587" w:name="_Toc92189012"/>
              <w:bookmarkStart w:id="4588" w:name="_Toc92189667"/>
              <w:bookmarkStart w:id="4589" w:name="_Toc92190323"/>
              <w:bookmarkStart w:id="4590" w:name="_Toc92190979"/>
              <w:bookmarkEnd w:id="4584"/>
              <w:bookmarkEnd w:id="4585"/>
              <w:bookmarkEnd w:id="4586"/>
              <w:bookmarkEnd w:id="4587"/>
              <w:bookmarkEnd w:id="4588"/>
              <w:bookmarkEnd w:id="4589"/>
              <w:bookmarkEnd w:id="4590"/>
            </w:del>
          </w:p>
        </w:tc>
        <w:tc>
          <w:tcPr>
            <w:tcW w:w="937" w:type="dxa"/>
            <w:tcBorders>
              <w:top w:val="nil"/>
              <w:left w:val="nil"/>
              <w:bottom w:val="single" w:sz="4" w:space="0" w:color="000000"/>
              <w:right w:val="single" w:sz="4" w:space="0" w:color="000000"/>
            </w:tcBorders>
            <w:shd w:val="clear" w:color="000000" w:fill="BDD7EE"/>
            <w:noWrap/>
            <w:vAlign w:val="bottom"/>
            <w:hideMark/>
          </w:tcPr>
          <w:p w14:paraId="56C02D91" w14:textId="00D33461" w:rsidR="00067C6D" w:rsidRPr="00F86424" w:rsidDel="002739DA" w:rsidRDefault="00067C6D" w:rsidP="003228B4">
            <w:pPr>
              <w:numPr>
                <w:ilvl w:val="0"/>
                <w:numId w:val="47"/>
              </w:numPr>
              <w:spacing w:after="0" w:line="240" w:lineRule="auto"/>
              <w:jc w:val="center"/>
              <w:rPr>
                <w:del w:id="4591" w:author="anna.resch88@gmail.com" w:date="2022-01-03T16:08:00Z"/>
                <w:rFonts w:asciiTheme="majorHAnsi" w:eastAsia="Times New Roman" w:hAnsiTheme="majorHAnsi" w:cstheme="majorHAnsi"/>
                <w:color w:val="000000"/>
                <w:lang w:val="en-US" w:eastAsia="de-DE"/>
                <w:rPrChange w:id="4592" w:author="anna.resch88@gmail.com" w:date="2022-01-04T09:34:00Z">
                  <w:rPr>
                    <w:del w:id="4593" w:author="anna.resch88@gmail.com" w:date="2022-01-03T16:08:00Z"/>
                    <w:rFonts w:asciiTheme="majorHAnsi" w:eastAsia="Times New Roman" w:hAnsiTheme="majorHAnsi" w:cstheme="majorHAnsi"/>
                    <w:color w:val="000000"/>
                    <w:lang w:eastAsia="de-DE"/>
                  </w:rPr>
                </w:rPrChange>
              </w:rPr>
            </w:pPr>
            <w:del w:id="4594" w:author="anna.resch88@gmail.com" w:date="2022-01-03T16:08:00Z">
              <w:r w:rsidRPr="00F86424" w:rsidDel="002739DA">
                <w:rPr>
                  <w:rFonts w:asciiTheme="majorHAnsi" w:eastAsia="Times New Roman" w:hAnsiTheme="majorHAnsi" w:cstheme="majorHAnsi"/>
                  <w:color w:val="000000"/>
                  <w:lang w:val="en-US" w:eastAsia="de-DE"/>
                  <w:rPrChange w:id="4595" w:author="anna.resch88@gmail.com" w:date="2022-01-04T09:34:00Z">
                    <w:rPr>
                      <w:rFonts w:asciiTheme="majorHAnsi" w:eastAsia="Times New Roman" w:hAnsiTheme="majorHAnsi" w:cstheme="majorHAnsi"/>
                      <w:color w:val="000000"/>
                      <w:lang w:eastAsia="de-DE"/>
                    </w:rPr>
                  </w:rPrChange>
                </w:rPr>
                <w:delText>4M urea</w:delText>
              </w:r>
              <w:bookmarkStart w:id="4596" w:name="_Toc92186939"/>
              <w:bookmarkStart w:id="4597" w:name="_Toc92187631"/>
              <w:bookmarkStart w:id="4598" w:name="_Toc92188323"/>
              <w:bookmarkStart w:id="4599" w:name="_Toc92189013"/>
              <w:bookmarkStart w:id="4600" w:name="_Toc92189668"/>
              <w:bookmarkStart w:id="4601" w:name="_Toc92190324"/>
              <w:bookmarkStart w:id="4602" w:name="_Toc92190980"/>
              <w:bookmarkEnd w:id="4596"/>
              <w:bookmarkEnd w:id="4597"/>
              <w:bookmarkEnd w:id="4598"/>
              <w:bookmarkEnd w:id="4599"/>
              <w:bookmarkEnd w:id="4600"/>
              <w:bookmarkEnd w:id="4601"/>
              <w:bookmarkEnd w:id="4602"/>
            </w:del>
          </w:p>
        </w:tc>
        <w:tc>
          <w:tcPr>
            <w:tcW w:w="952" w:type="dxa"/>
            <w:tcBorders>
              <w:top w:val="nil"/>
              <w:left w:val="nil"/>
              <w:bottom w:val="single" w:sz="4" w:space="0" w:color="000000"/>
              <w:right w:val="single" w:sz="4" w:space="0" w:color="000000"/>
            </w:tcBorders>
            <w:shd w:val="clear" w:color="000000" w:fill="BDD7EE"/>
            <w:noWrap/>
            <w:vAlign w:val="bottom"/>
            <w:hideMark/>
          </w:tcPr>
          <w:p w14:paraId="25A10113" w14:textId="0DF3DD33" w:rsidR="00067C6D" w:rsidRPr="00F86424" w:rsidDel="002739DA" w:rsidRDefault="00067C6D" w:rsidP="003228B4">
            <w:pPr>
              <w:numPr>
                <w:ilvl w:val="0"/>
                <w:numId w:val="47"/>
              </w:numPr>
              <w:spacing w:after="0" w:line="240" w:lineRule="auto"/>
              <w:jc w:val="center"/>
              <w:rPr>
                <w:del w:id="4603" w:author="anna.resch88@gmail.com" w:date="2022-01-03T16:08:00Z"/>
                <w:rFonts w:asciiTheme="majorHAnsi" w:eastAsia="Times New Roman" w:hAnsiTheme="majorHAnsi" w:cstheme="majorHAnsi"/>
                <w:color w:val="000000"/>
                <w:lang w:val="en-US" w:eastAsia="de-DE"/>
                <w:rPrChange w:id="4604" w:author="anna.resch88@gmail.com" w:date="2022-01-04T09:34:00Z">
                  <w:rPr>
                    <w:del w:id="4605" w:author="anna.resch88@gmail.com" w:date="2022-01-03T16:08:00Z"/>
                    <w:rFonts w:asciiTheme="majorHAnsi" w:eastAsia="Times New Roman" w:hAnsiTheme="majorHAnsi" w:cstheme="majorHAnsi"/>
                    <w:color w:val="000000"/>
                    <w:lang w:eastAsia="de-DE"/>
                  </w:rPr>
                </w:rPrChange>
              </w:rPr>
            </w:pPr>
            <w:del w:id="4606" w:author="anna.resch88@gmail.com" w:date="2022-01-03T16:08:00Z">
              <w:r w:rsidRPr="00F86424" w:rsidDel="002739DA">
                <w:rPr>
                  <w:rFonts w:asciiTheme="majorHAnsi" w:eastAsia="Times New Roman" w:hAnsiTheme="majorHAnsi" w:cstheme="majorHAnsi"/>
                  <w:color w:val="000000"/>
                  <w:lang w:val="en-US" w:eastAsia="de-DE"/>
                  <w:rPrChange w:id="4607" w:author="anna.resch88@gmail.com" w:date="2022-01-04T09:34:00Z">
                    <w:rPr>
                      <w:rFonts w:asciiTheme="majorHAnsi" w:eastAsia="Times New Roman" w:hAnsiTheme="majorHAnsi" w:cstheme="majorHAnsi"/>
                      <w:color w:val="000000"/>
                      <w:lang w:eastAsia="de-DE"/>
                    </w:rPr>
                  </w:rPrChange>
                </w:rPr>
                <w:delText>Ru(II)bpy</w:delText>
              </w:r>
              <w:bookmarkStart w:id="4608" w:name="_Toc92186940"/>
              <w:bookmarkStart w:id="4609" w:name="_Toc92187632"/>
              <w:bookmarkStart w:id="4610" w:name="_Toc92188324"/>
              <w:bookmarkStart w:id="4611" w:name="_Toc92189014"/>
              <w:bookmarkStart w:id="4612" w:name="_Toc92189669"/>
              <w:bookmarkStart w:id="4613" w:name="_Toc92190325"/>
              <w:bookmarkStart w:id="4614" w:name="_Toc92190981"/>
              <w:bookmarkEnd w:id="4608"/>
              <w:bookmarkEnd w:id="4609"/>
              <w:bookmarkEnd w:id="4610"/>
              <w:bookmarkEnd w:id="4611"/>
              <w:bookmarkEnd w:id="4612"/>
              <w:bookmarkEnd w:id="4613"/>
              <w:bookmarkEnd w:id="4614"/>
            </w:del>
          </w:p>
        </w:tc>
        <w:tc>
          <w:tcPr>
            <w:tcW w:w="1081" w:type="dxa"/>
            <w:tcBorders>
              <w:top w:val="nil"/>
              <w:left w:val="nil"/>
              <w:bottom w:val="single" w:sz="4" w:space="0" w:color="000000"/>
              <w:right w:val="single" w:sz="4" w:space="0" w:color="000000"/>
            </w:tcBorders>
            <w:shd w:val="clear" w:color="000000" w:fill="BDD7EE"/>
            <w:noWrap/>
            <w:vAlign w:val="bottom"/>
            <w:hideMark/>
          </w:tcPr>
          <w:p w14:paraId="2CB2F0DF" w14:textId="57286049" w:rsidR="00067C6D" w:rsidRPr="00F86424" w:rsidDel="002739DA" w:rsidRDefault="00067C6D" w:rsidP="003228B4">
            <w:pPr>
              <w:numPr>
                <w:ilvl w:val="0"/>
                <w:numId w:val="47"/>
              </w:numPr>
              <w:spacing w:after="0" w:line="240" w:lineRule="auto"/>
              <w:jc w:val="center"/>
              <w:rPr>
                <w:del w:id="4615" w:author="anna.resch88@gmail.com" w:date="2022-01-03T16:08:00Z"/>
                <w:rFonts w:asciiTheme="majorHAnsi" w:eastAsia="Times New Roman" w:hAnsiTheme="majorHAnsi" w:cstheme="majorHAnsi"/>
                <w:color w:val="000000"/>
                <w:lang w:val="en-US" w:eastAsia="de-DE"/>
                <w:rPrChange w:id="4616" w:author="anna.resch88@gmail.com" w:date="2022-01-04T09:34:00Z">
                  <w:rPr>
                    <w:del w:id="4617" w:author="anna.resch88@gmail.com" w:date="2022-01-03T16:08:00Z"/>
                    <w:rFonts w:asciiTheme="majorHAnsi" w:eastAsia="Times New Roman" w:hAnsiTheme="majorHAnsi" w:cstheme="majorHAnsi"/>
                    <w:color w:val="000000"/>
                    <w:lang w:eastAsia="de-DE"/>
                  </w:rPr>
                </w:rPrChange>
              </w:rPr>
            </w:pPr>
            <w:del w:id="4618" w:author="anna.resch88@gmail.com" w:date="2022-01-03T16:08:00Z">
              <w:r w:rsidRPr="00F86424" w:rsidDel="002739DA">
                <w:rPr>
                  <w:rFonts w:asciiTheme="majorHAnsi" w:eastAsia="Times New Roman" w:hAnsiTheme="majorHAnsi" w:cstheme="majorHAnsi"/>
                  <w:color w:val="000000"/>
                  <w:lang w:val="en-US" w:eastAsia="de-DE"/>
                  <w:rPrChange w:id="4619" w:author="anna.resch88@gmail.com" w:date="2022-01-04T09:34:00Z">
                    <w:rPr>
                      <w:rFonts w:asciiTheme="majorHAnsi" w:eastAsia="Times New Roman" w:hAnsiTheme="majorHAnsi" w:cstheme="majorHAnsi"/>
                      <w:color w:val="000000"/>
                      <w:lang w:eastAsia="de-DE"/>
                    </w:rPr>
                  </w:rPrChange>
                </w:rPr>
                <w:delText>84.6</w:delText>
              </w:r>
              <w:bookmarkStart w:id="4620" w:name="_Toc92186941"/>
              <w:bookmarkStart w:id="4621" w:name="_Toc92187633"/>
              <w:bookmarkStart w:id="4622" w:name="_Toc92188325"/>
              <w:bookmarkStart w:id="4623" w:name="_Toc92189015"/>
              <w:bookmarkStart w:id="4624" w:name="_Toc92189670"/>
              <w:bookmarkStart w:id="4625" w:name="_Toc92190326"/>
              <w:bookmarkStart w:id="4626" w:name="_Toc92190982"/>
              <w:bookmarkEnd w:id="4620"/>
              <w:bookmarkEnd w:id="4621"/>
              <w:bookmarkEnd w:id="4622"/>
              <w:bookmarkEnd w:id="4623"/>
              <w:bookmarkEnd w:id="4624"/>
              <w:bookmarkEnd w:id="4625"/>
              <w:bookmarkEnd w:id="4626"/>
            </w:del>
          </w:p>
        </w:tc>
        <w:tc>
          <w:tcPr>
            <w:tcW w:w="1349" w:type="dxa"/>
            <w:tcBorders>
              <w:top w:val="nil"/>
              <w:left w:val="nil"/>
              <w:bottom w:val="single" w:sz="4" w:space="0" w:color="000000"/>
              <w:right w:val="single" w:sz="4" w:space="0" w:color="000000"/>
            </w:tcBorders>
            <w:shd w:val="clear" w:color="000000" w:fill="BDD7EE"/>
            <w:noWrap/>
            <w:vAlign w:val="bottom"/>
            <w:hideMark/>
          </w:tcPr>
          <w:p w14:paraId="67CF72FA" w14:textId="5A39E6FA" w:rsidR="00067C6D" w:rsidRPr="00F86424" w:rsidDel="002739DA" w:rsidRDefault="00067C6D" w:rsidP="003228B4">
            <w:pPr>
              <w:numPr>
                <w:ilvl w:val="0"/>
                <w:numId w:val="47"/>
              </w:numPr>
              <w:spacing w:after="0" w:line="240" w:lineRule="auto"/>
              <w:jc w:val="center"/>
              <w:rPr>
                <w:del w:id="4627" w:author="anna.resch88@gmail.com" w:date="2022-01-03T16:08:00Z"/>
                <w:rFonts w:asciiTheme="majorHAnsi" w:eastAsia="Times New Roman" w:hAnsiTheme="majorHAnsi" w:cstheme="majorHAnsi"/>
                <w:color w:val="000000"/>
                <w:lang w:val="en-US" w:eastAsia="de-DE"/>
                <w:rPrChange w:id="4628" w:author="anna.resch88@gmail.com" w:date="2022-01-04T09:34:00Z">
                  <w:rPr>
                    <w:del w:id="4629" w:author="anna.resch88@gmail.com" w:date="2022-01-03T16:08:00Z"/>
                    <w:rFonts w:asciiTheme="majorHAnsi" w:eastAsia="Times New Roman" w:hAnsiTheme="majorHAnsi" w:cstheme="majorHAnsi"/>
                    <w:color w:val="000000"/>
                    <w:lang w:eastAsia="de-DE"/>
                  </w:rPr>
                </w:rPrChange>
              </w:rPr>
            </w:pPr>
            <w:del w:id="4630" w:author="anna.resch88@gmail.com" w:date="2022-01-03T16:08:00Z">
              <w:r w:rsidRPr="00F86424" w:rsidDel="002739DA">
                <w:rPr>
                  <w:rFonts w:asciiTheme="majorHAnsi" w:eastAsia="Times New Roman" w:hAnsiTheme="majorHAnsi" w:cstheme="majorHAnsi"/>
                  <w:color w:val="000000"/>
                  <w:lang w:val="en-US" w:eastAsia="de-DE"/>
                  <w:rPrChange w:id="4631" w:author="anna.resch88@gmail.com" w:date="2022-01-04T09:34:00Z">
                    <w:rPr>
                      <w:rFonts w:asciiTheme="majorHAnsi" w:eastAsia="Times New Roman" w:hAnsiTheme="majorHAnsi" w:cstheme="majorHAnsi"/>
                      <w:color w:val="000000"/>
                      <w:lang w:eastAsia="de-DE"/>
                    </w:rPr>
                  </w:rPrChange>
                </w:rPr>
                <w:delText>11</w:delText>
              </w:r>
              <w:bookmarkStart w:id="4632" w:name="_Toc92186942"/>
              <w:bookmarkStart w:id="4633" w:name="_Toc92187634"/>
              <w:bookmarkStart w:id="4634" w:name="_Toc92188326"/>
              <w:bookmarkStart w:id="4635" w:name="_Toc92189016"/>
              <w:bookmarkStart w:id="4636" w:name="_Toc92189671"/>
              <w:bookmarkStart w:id="4637" w:name="_Toc92190327"/>
              <w:bookmarkStart w:id="4638" w:name="_Toc92190983"/>
              <w:bookmarkEnd w:id="4632"/>
              <w:bookmarkEnd w:id="4633"/>
              <w:bookmarkEnd w:id="4634"/>
              <w:bookmarkEnd w:id="4635"/>
              <w:bookmarkEnd w:id="4636"/>
              <w:bookmarkEnd w:id="4637"/>
              <w:bookmarkEnd w:id="4638"/>
            </w:del>
          </w:p>
        </w:tc>
        <w:tc>
          <w:tcPr>
            <w:tcW w:w="892" w:type="dxa"/>
            <w:tcBorders>
              <w:top w:val="nil"/>
              <w:left w:val="nil"/>
              <w:bottom w:val="single" w:sz="4" w:space="0" w:color="000000"/>
              <w:right w:val="single" w:sz="4" w:space="0" w:color="000000"/>
            </w:tcBorders>
            <w:shd w:val="clear" w:color="000000" w:fill="BDD7EE"/>
            <w:noWrap/>
            <w:vAlign w:val="bottom"/>
            <w:hideMark/>
          </w:tcPr>
          <w:p w14:paraId="1C7AC41A" w14:textId="28200212" w:rsidR="00067C6D" w:rsidRPr="00F86424" w:rsidDel="002739DA" w:rsidRDefault="00067C6D" w:rsidP="003228B4">
            <w:pPr>
              <w:numPr>
                <w:ilvl w:val="0"/>
                <w:numId w:val="47"/>
              </w:numPr>
              <w:spacing w:after="0" w:line="240" w:lineRule="auto"/>
              <w:jc w:val="center"/>
              <w:rPr>
                <w:del w:id="4639" w:author="anna.resch88@gmail.com" w:date="2022-01-03T16:08:00Z"/>
                <w:rFonts w:asciiTheme="majorHAnsi" w:eastAsia="Times New Roman" w:hAnsiTheme="majorHAnsi" w:cstheme="majorHAnsi"/>
                <w:color w:val="000000"/>
                <w:lang w:val="en-US" w:eastAsia="de-DE"/>
                <w:rPrChange w:id="4640" w:author="anna.resch88@gmail.com" w:date="2022-01-04T09:34:00Z">
                  <w:rPr>
                    <w:del w:id="4641" w:author="anna.resch88@gmail.com" w:date="2022-01-03T16:08:00Z"/>
                    <w:rFonts w:asciiTheme="majorHAnsi" w:eastAsia="Times New Roman" w:hAnsiTheme="majorHAnsi" w:cstheme="majorHAnsi"/>
                    <w:color w:val="000000"/>
                    <w:lang w:eastAsia="de-DE"/>
                  </w:rPr>
                </w:rPrChange>
              </w:rPr>
            </w:pPr>
            <w:del w:id="4642" w:author="anna.resch88@gmail.com" w:date="2022-01-03T16:08:00Z">
              <w:r w:rsidRPr="00F86424" w:rsidDel="002739DA">
                <w:rPr>
                  <w:rFonts w:asciiTheme="majorHAnsi" w:eastAsia="Times New Roman" w:hAnsiTheme="majorHAnsi" w:cstheme="majorHAnsi"/>
                  <w:color w:val="000000"/>
                  <w:lang w:val="en-US" w:eastAsia="de-DE"/>
                  <w:rPrChange w:id="4643" w:author="anna.resch88@gmail.com" w:date="2022-01-04T09:34:00Z">
                    <w:rPr>
                      <w:rFonts w:asciiTheme="majorHAnsi" w:eastAsia="Times New Roman" w:hAnsiTheme="majorHAnsi" w:cstheme="majorHAnsi"/>
                      <w:color w:val="000000"/>
                      <w:lang w:eastAsia="de-DE"/>
                    </w:rPr>
                  </w:rPrChange>
                </w:rPr>
                <w:delText>131.64</w:delText>
              </w:r>
              <w:bookmarkStart w:id="4644" w:name="_Toc92186943"/>
              <w:bookmarkStart w:id="4645" w:name="_Toc92187635"/>
              <w:bookmarkStart w:id="4646" w:name="_Toc92188327"/>
              <w:bookmarkStart w:id="4647" w:name="_Toc92189017"/>
              <w:bookmarkStart w:id="4648" w:name="_Toc92189672"/>
              <w:bookmarkStart w:id="4649" w:name="_Toc92190328"/>
              <w:bookmarkStart w:id="4650" w:name="_Toc92190984"/>
              <w:bookmarkEnd w:id="4644"/>
              <w:bookmarkEnd w:id="4645"/>
              <w:bookmarkEnd w:id="4646"/>
              <w:bookmarkEnd w:id="4647"/>
              <w:bookmarkEnd w:id="4648"/>
              <w:bookmarkEnd w:id="4649"/>
              <w:bookmarkEnd w:id="4650"/>
            </w:del>
          </w:p>
        </w:tc>
        <w:tc>
          <w:tcPr>
            <w:tcW w:w="743" w:type="dxa"/>
            <w:tcBorders>
              <w:top w:val="nil"/>
              <w:left w:val="nil"/>
              <w:bottom w:val="single" w:sz="4" w:space="0" w:color="000000"/>
              <w:right w:val="nil"/>
            </w:tcBorders>
            <w:shd w:val="clear" w:color="000000" w:fill="BDD7EE"/>
            <w:noWrap/>
            <w:vAlign w:val="bottom"/>
            <w:hideMark/>
          </w:tcPr>
          <w:p w14:paraId="2CC1E6C6" w14:textId="5EC8CD0C" w:rsidR="00067C6D" w:rsidRPr="00F86424" w:rsidDel="002739DA" w:rsidRDefault="00067C6D" w:rsidP="003228B4">
            <w:pPr>
              <w:numPr>
                <w:ilvl w:val="0"/>
                <w:numId w:val="47"/>
              </w:numPr>
              <w:spacing w:after="0" w:line="240" w:lineRule="auto"/>
              <w:jc w:val="center"/>
              <w:rPr>
                <w:del w:id="4651" w:author="anna.resch88@gmail.com" w:date="2022-01-03T16:08:00Z"/>
                <w:rFonts w:asciiTheme="majorHAnsi" w:eastAsia="Times New Roman" w:hAnsiTheme="majorHAnsi" w:cstheme="majorHAnsi"/>
                <w:color w:val="000000"/>
                <w:lang w:val="en-US" w:eastAsia="de-DE"/>
                <w:rPrChange w:id="4652" w:author="anna.resch88@gmail.com" w:date="2022-01-04T09:34:00Z">
                  <w:rPr>
                    <w:del w:id="4653" w:author="anna.resch88@gmail.com" w:date="2022-01-03T16:08:00Z"/>
                    <w:rFonts w:asciiTheme="majorHAnsi" w:eastAsia="Times New Roman" w:hAnsiTheme="majorHAnsi" w:cstheme="majorHAnsi"/>
                    <w:color w:val="000000"/>
                    <w:lang w:eastAsia="de-DE"/>
                  </w:rPr>
                </w:rPrChange>
              </w:rPr>
            </w:pPr>
            <w:del w:id="4654" w:author="anna.resch88@gmail.com" w:date="2022-01-03T16:08:00Z">
              <w:r w:rsidRPr="00F86424" w:rsidDel="002739DA">
                <w:rPr>
                  <w:rFonts w:asciiTheme="majorHAnsi" w:eastAsia="Times New Roman" w:hAnsiTheme="majorHAnsi" w:cstheme="majorHAnsi"/>
                  <w:color w:val="000000"/>
                  <w:lang w:val="en-US" w:eastAsia="de-DE"/>
                  <w:rPrChange w:id="4655" w:author="anna.resch88@gmail.com" w:date="2022-01-04T09:34:00Z">
                    <w:rPr>
                      <w:rFonts w:asciiTheme="majorHAnsi" w:eastAsia="Times New Roman" w:hAnsiTheme="majorHAnsi" w:cstheme="majorHAnsi"/>
                      <w:color w:val="000000"/>
                      <w:lang w:eastAsia="de-DE"/>
                    </w:rPr>
                  </w:rPrChange>
                </w:rPr>
                <w:delText>30.91</w:delText>
              </w:r>
              <w:bookmarkStart w:id="4656" w:name="_Toc92186944"/>
              <w:bookmarkStart w:id="4657" w:name="_Toc92187636"/>
              <w:bookmarkStart w:id="4658" w:name="_Toc92188328"/>
              <w:bookmarkStart w:id="4659" w:name="_Toc92189018"/>
              <w:bookmarkStart w:id="4660" w:name="_Toc92189673"/>
              <w:bookmarkStart w:id="4661" w:name="_Toc92190329"/>
              <w:bookmarkStart w:id="4662" w:name="_Toc92190985"/>
              <w:bookmarkEnd w:id="4656"/>
              <w:bookmarkEnd w:id="4657"/>
              <w:bookmarkEnd w:id="4658"/>
              <w:bookmarkEnd w:id="4659"/>
              <w:bookmarkEnd w:id="4660"/>
              <w:bookmarkEnd w:id="4661"/>
              <w:bookmarkEnd w:id="4662"/>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25BEFECA" w14:textId="586F2FAE" w:rsidR="00067C6D" w:rsidRPr="00F86424" w:rsidDel="002739DA" w:rsidRDefault="00067C6D" w:rsidP="003228B4">
            <w:pPr>
              <w:numPr>
                <w:ilvl w:val="0"/>
                <w:numId w:val="47"/>
              </w:numPr>
              <w:spacing w:after="0" w:line="240" w:lineRule="auto"/>
              <w:jc w:val="center"/>
              <w:rPr>
                <w:del w:id="4663" w:author="anna.resch88@gmail.com" w:date="2022-01-03T16:08:00Z"/>
                <w:rFonts w:asciiTheme="majorHAnsi" w:eastAsia="Times New Roman" w:hAnsiTheme="majorHAnsi" w:cstheme="majorHAnsi"/>
                <w:color w:val="FFFFFF"/>
                <w:lang w:val="en-US" w:eastAsia="de-DE"/>
                <w:rPrChange w:id="4664" w:author="anna.resch88@gmail.com" w:date="2022-01-04T09:34:00Z">
                  <w:rPr>
                    <w:del w:id="4665" w:author="anna.resch88@gmail.com" w:date="2022-01-03T16:08:00Z"/>
                    <w:rFonts w:asciiTheme="majorHAnsi" w:eastAsia="Times New Roman" w:hAnsiTheme="majorHAnsi" w:cstheme="majorHAnsi"/>
                    <w:color w:val="FFFFFF"/>
                    <w:lang w:eastAsia="de-DE"/>
                  </w:rPr>
                </w:rPrChange>
              </w:rPr>
            </w:pPr>
            <w:bookmarkStart w:id="4666" w:name="_Toc92186945"/>
            <w:bookmarkStart w:id="4667" w:name="_Toc92187637"/>
            <w:bookmarkStart w:id="4668" w:name="_Toc92188329"/>
            <w:bookmarkStart w:id="4669" w:name="_Toc92189019"/>
            <w:bookmarkStart w:id="4670" w:name="_Toc92189674"/>
            <w:bookmarkStart w:id="4671" w:name="_Toc92190330"/>
            <w:bookmarkStart w:id="4672" w:name="_Toc92190986"/>
            <w:bookmarkEnd w:id="4666"/>
            <w:bookmarkEnd w:id="4667"/>
            <w:bookmarkEnd w:id="4668"/>
            <w:bookmarkEnd w:id="4669"/>
            <w:bookmarkEnd w:id="4670"/>
            <w:bookmarkEnd w:id="4671"/>
            <w:bookmarkEnd w:id="4672"/>
          </w:p>
        </w:tc>
        <w:tc>
          <w:tcPr>
            <w:tcW w:w="898" w:type="dxa"/>
            <w:tcBorders>
              <w:top w:val="nil"/>
              <w:left w:val="nil"/>
              <w:bottom w:val="single" w:sz="4" w:space="0" w:color="auto"/>
              <w:right w:val="single" w:sz="4" w:space="0" w:color="auto"/>
            </w:tcBorders>
            <w:shd w:val="clear" w:color="000000" w:fill="BDD7EE"/>
            <w:noWrap/>
            <w:vAlign w:val="bottom"/>
            <w:hideMark/>
          </w:tcPr>
          <w:p w14:paraId="2B416273" w14:textId="3C851CBF" w:rsidR="00067C6D" w:rsidRPr="00F86424" w:rsidDel="002739DA" w:rsidRDefault="00067C6D" w:rsidP="003228B4">
            <w:pPr>
              <w:numPr>
                <w:ilvl w:val="0"/>
                <w:numId w:val="47"/>
              </w:numPr>
              <w:spacing w:after="0" w:line="240" w:lineRule="auto"/>
              <w:jc w:val="center"/>
              <w:rPr>
                <w:del w:id="4673" w:author="anna.resch88@gmail.com" w:date="2022-01-03T16:08:00Z"/>
                <w:rFonts w:asciiTheme="majorHAnsi" w:eastAsia="Times New Roman" w:hAnsiTheme="majorHAnsi" w:cstheme="majorHAnsi"/>
                <w:color w:val="000000"/>
                <w:lang w:val="en-US" w:eastAsia="de-DE"/>
                <w:rPrChange w:id="4674" w:author="anna.resch88@gmail.com" w:date="2022-01-04T09:34:00Z">
                  <w:rPr>
                    <w:del w:id="4675" w:author="anna.resch88@gmail.com" w:date="2022-01-03T16:08:00Z"/>
                    <w:rFonts w:asciiTheme="majorHAnsi" w:eastAsia="Times New Roman" w:hAnsiTheme="majorHAnsi" w:cstheme="majorHAnsi"/>
                    <w:color w:val="000000"/>
                    <w:lang w:eastAsia="de-DE"/>
                  </w:rPr>
                </w:rPrChange>
              </w:rPr>
            </w:pPr>
            <w:bookmarkStart w:id="4676" w:name="_Toc92186946"/>
            <w:bookmarkStart w:id="4677" w:name="_Toc92187638"/>
            <w:bookmarkStart w:id="4678" w:name="_Toc92188330"/>
            <w:bookmarkStart w:id="4679" w:name="_Toc92189020"/>
            <w:bookmarkStart w:id="4680" w:name="_Toc92189675"/>
            <w:bookmarkStart w:id="4681" w:name="_Toc92190331"/>
            <w:bookmarkStart w:id="4682" w:name="_Toc92190987"/>
            <w:bookmarkEnd w:id="4676"/>
            <w:bookmarkEnd w:id="4677"/>
            <w:bookmarkEnd w:id="4678"/>
            <w:bookmarkEnd w:id="4679"/>
            <w:bookmarkEnd w:id="4680"/>
            <w:bookmarkEnd w:id="4681"/>
            <w:bookmarkEnd w:id="4682"/>
          </w:p>
        </w:tc>
        <w:bookmarkStart w:id="4683" w:name="_Toc92186947"/>
        <w:bookmarkStart w:id="4684" w:name="_Toc92187639"/>
        <w:bookmarkStart w:id="4685" w:name="_Toc92188331"/>
        <w:bookmarkStart w:id="4686" w:name="_Toc92189021"/>
        <w:bookmarkStart w:id="4687" w:name="_Toc92189676"/>
        <w:bookmarkStart w:id="4688" w:name="_Toc92190332"/>
        <w:bookmarkStart w:id="4689" w:name="_Toc92190988"/>
        <w:bookmarkEnd w:id="4683"/>
        <w:bookmarkEnd w:id="4684"/>
        <w:bookmarkEnd w:id="4685"/>
        <w:bookmarkEnd w:id="4686"/>
        <w:bookmarkEnd w:id="4687"/>
        <w:bookmarkEnd w:id="4688"/>
        <w:bookmarkEnd w:id="4689"/>
      </w:tr>
      <w:tr w:rsidR="00067C6D" w:rsidRPr="009E3BE9" w:rsidDel="002739DA" w14:paraId="18D6FC62" w14:textId="191A21E6" w:rsidTr="00D830B0">
        <w:trPr>
          <w:trHeight w:val="290"/>
          <w:del w:id="4690" w:author="anna.resch88@gmail.com" w:date="2022-01-03T16:08:00Z"/>
        </w:trPr>
        <w:tc>
          <w:tcPr>
            <w:tcW w:w="2620" w:type="dxa"/>
            <w:tcBorders>
              <w:top w:val="nil"/>
              <w:left w:val="nil"/>
              <w:bottom w:val="nil"/>
              <w:right w:val="nil"/>
            </w:tcBorders>
            <w:shd w:val="clear" w:color="auto" w:fill="auto"/>
            <w:noWrap/>
            <w:vAlign w:val="bottom"/>
            <w:hideMark/>
          </w:tcPr>
          <w:p w14:paraId="4641CDAC" w14:textId="51569C34" w:rsidR="00067C6D" w:rsidRPr="00F86424" w:rsidDel="002739DA" w:rsidRDefault="00067C6D" w:rsidP="003228B4">
            <w:pPr>
              <w:numPr>
                <w:ilvl w:val="0"/>
                <w:numId w:val="47"/>
              </w:numPr>
              <w:spacing w:after="0" w:line="240" w:lineRule="auto"/>
              <w:jc w:val="both"/>
              <w:rPr>
                <w:del w:id="4691" w:author="anna.resch88@gmail.com" w:date="2022-01-03T16:08:00Z"/>
                <w:rFonts w:asciiTheme="majorHAnsi" w:eastAsia="Times New Roman" w:hAnsiTheme="majorHAnsi" w:cstheme="majorHAnsi"/>
                <w:color w:val="000000"/>
                <w:lang w:val="en-US" w:eastAsia="de-DE"/>
                <w:rPrChange w:id="4692" w:author="anna.resch88@gmail.com" w:date="2022-01-04T09:34:00Z">
                  <w:rPr>
                    <w:del w:id="4693" w:author="anna.resch88@gmail.com" w:date="2022-01-03T16:08:00Z"/>
                    <w:rFonts w:asciiTheme="majorHAnsi" w:eastAsia="Times New Roman" w:hAnsiTheme="majorHAnsi" w:cstheme="majorHAnsi"/>
                    <w:color w:val="000000"/>
                    <w:lang w:eastAsia="de-DE"/>
                  </w:rPr>
                </w:rPrChange>
              </w:rPr>
            </w:pPr>
            <w:bookmarkStart w:id="4694" w:name="_Toc92186948"/>
            <w:bookmarkStart w:id="4695" w:name="_Toc92187640"/>
            <w:bookmarkStart w:id="4696" w:name="_Toc92188332"/>
            <w:bookmarkStart w:id="4697" w:name="_Toc92189022"/>
            <w:bookmarkStart w:id="4698" w:name="_Toc92189677"/>
            <w:bookmarkStart w:id="4699" w:name="_Toc92190333"/>
            <w:bookmarkStart w:id="4700" w:name="_Toc92190989"/>
            <w:bookmarkEnd w:id="4694"/>
            <w:bookmarkEnd w:id="4695"/>
            <w:bookmarkEnd w:id="4696"/>
            <w:bookmarkEnd w:id="4697"/>
            <w:bookmarkEnd w:id="4698"/>
            <w:bookmarkEnd w:id="4699"/>
            <w:bookmarkEnd w:id="4700"/>
          </w:p>
        </w:tc>
        <w:tc>
          <w:tcPr>
            <w:tcW w:w="859" w:type="dxa"/>
            <w:tcBorders>
              <w:top w:val="nil"/>
              <w:left w:val="nil"/>
              <w:bottom w:val="nil"/>
              <w:right w:val="nil"/>
            </w:tcBorders>
            <w:shd w:val="clear" w:color="auto" w:fill="auto"/>
            <w:noWrap/>
            <w:vAlign w:val="bottom"/>
            <w:hideMark/>
          </w:tcPr>
          <w:p w14:paraId="657C2636" w14:textId="02B36185" w:rsidR="00067C6D" w:rsidRPr="00F86424" w:rsidDel="002739DA" w:rsidRDefault="00067C6D" w:rsidP="003228B4">
            <w:pPr>
              <w:numPr>
                <w:ilvl w:val="0"/>
                <w:numId w:val="47"/>
              </w:numPr>
              <w:spacing w:after="0" w:line="240" w:lineRule="auto"/>
              <w:jc w:val="both"/>
              <w:rPr>
                <w:del w:id="4701" w:author="anna.resch88@gmail.com" w:date="2022-01-03T16:08:00Z"/>
                <w:rFonts w:asciiTheme="majorHAnsi" w:eastAsia="Times New Roman" w:hAnsiTheme="majorHAnsi" w:cstheme="majorHAnsi"/>
                <w:sz w:val="20"/>
                <w:szCs w:val="20"/>
                <w:lang w:val="en-US" w:eastAsia="de-DE"/>
                <w:rPrChange w:id="4702" w:author="anna.resch88@gmail.com" w:date="2022-01-04T09:34:00Z">
                  <w:rPr>
                    <w:del w:id="4703" w:author="anna.resch88@gmail.com" w:date="2022-01-03T16:08:00Z"/>
                    <w:rFonts w:asciiTheme="majorHAnsi" w:eastAsia="Times New Roman" w:hAnsiTheme="majorHAnsi" w:cstheme="majorHAnsi"/>
                    <w:sz w:val="20"/>
                    <w:szCs w:val="20"/>
                    <w:lang w:eastAsia="de-DE"/>
                  </w:rPr>
                </w:rPrChange>
              </w:rPr>
            </w:pPr>
            <w:bookmarkStart w:id="4704" w:name="_Toc92186949"/>
            <w:bookmarkStart w:id="4705" w:name="_Toc92187641"/>
            <w:bookmarkStart w:id="4706" w:name="_Toc92188333"/>
            <w:bookmarkStart w:id="4707" w:name="_Toc92189023"/>
            <w:bookmarkStart w:id="4708" w:name="_Toc92189678"/>
            <w:bookmarkStart w:id="4709" w:name="_Toc92190334"/>
            <w:bookmarkStart w:id="4710" w:name="_Toc92190990"/>
            <w:bookmarkEnd w:id="4704"/>
            <w:bookmarkEnd w:id="4705"/>
            <w:bookmarkEnd w:id="4706"/>
            <w:bookmarkEnd w:id="4707"/>
            <w:bookmarkEnd w:id="4708"/>
            <w:bookmarkEnd w:id="4709"/>
            <w:bookmarkEnd w:id="4710"/>
          </w:p>
        </w:tc>
        <w:tc>
          <w:tcPr>
            <w:tcW w:w="937" w:type="dxa"/>
            <w:tcBorders>
              <w:top w:val="nil"/>
              <w:left w:val="nil"/>
              <w:bottom w:val="nil"/>
              <w:right w:val="nil"/>
            </w:tcBorders>
            <w:shd w:val="clear" w:color="auto" w:fill="auto"/>
            <w:noWrap/>
            <w:vAlign w:val="bottom"/>
            <w:hideMark/>
          </w:tcPr>
          <w:p w14:paraId="66D2C094" w14:textId="36B0CAA3" w:rsidR="00067C6D" w:rsidRPr="00F86424" w:rsidDel="002739DA" w:rsidRDefault="00067C6D" w:rsidP="003228B4">
            <w:pPr>
              <w:numPr>
                <w:ilvl w:val="0"/>
                <w:numId w:val="47"/>
              </w:numPr>
              <w:spacing w:after="0" w:line="240" w:lineRule="auto"/>
              <w:jc w:val="both"/>
              <w:rPr>
                <w:del w:id="4711" w:author="anna.resch88@gmail.com" w:date="2022-01-03T16:08:00Z"/>
                <w:rFonts w:asciiTheme="majorHAnsi" w:eastAsia="Times New Roman" w:hAnsiTheme="majorHAnsi" w:cstheme="majorHAnsi"/>
                <w:sz w:val="20"/>
                <w:szCs w:val="20"/>
                <w:lang w:val="en-US" w:eastAsia="de-DE"/>
                <w:rPrChange w:id="4712" w:author="anna.resch88@gmail.com" w:date="2022-01-04T09:34:00Z">
                  <w:rPr>
                    <w:del w:id="4713" w:author="anna.resch88@gmail.com" w:date="2022-01-03T16:08:00Z"/>
                    <w:rFonts w:asciiTheme="majorHAnsi" w:eastAsia="Times New Roman" w:hAnsiTheme="majorHAnsi" w:cstheme="majorHAnsi"/>
                    <w:sz w:val="20"/>
                    <w:szCs w:val="20"/>
                    <w:lang w:eastAsia="de-DE"/>
                  </w:rPr>
                </w:rPrChange>
              </w:rPr>
            </w:pPr>
            <w:bookmarkStart w:id="4714" w:name="_Toc92186950"/>
            <w:bookmarkStart w:id="4715" w:name="_Toc92187642"/>
            <w:bookmarkStart w:id="4716" w:name="_Toc92188334"/>
            <w:bookmarkStart w:id="4717" w:name="_Toc92189024"/>
            <w:bookmarkStart w:id="4718" w:name="_Toc92189679"/>
            <w:bookmarkStart w:id="4719" w:name="_Toc92190335"/>
            <w:bookmarkStart w:id="4720" w:name="_Toc92190991"/>
            <w:bookmarkEnd w:id="4714"/>
            <w:bookmarkEnd w:id="4715"/>
            <w:bookmarkEnd w:id="4716"/>
            <w:bookmarkEnd w:id="4717"/>
            <w:bookmarkEnd w:id="4718"/>
            <w:bookmarkEnd w:id="4719"/>
            <w:bookmarkEnd w:id="4720"/>
          </w:p>
        </w:tc>
        <w:tc>
          <w:tcPr>
            <w:tcW w:w="952" w:type="dxa"/>
            <w:tcBorders>
              <w:top w:val="nil"/>
              <w:left w:val="nil"/>
              <w:bottom w:val="nil"/>
              <w:right w:val="nil"/>
            </w:tcBorders>
            <w:shd w:val="clear" w:color="auto" w:fill="auto"/>
            <w:noWrap/>
            <w:vAlign w:val="bottom"/>
            <w:hideMark/>
          </w:tcPr>
          <w:p w14:paraId="3E32DB3C" w14:textId="375AA636" w:rsidR="00067C6D" w:rsidRPr="00F86424" w:rsidDel="002739DA" w:rsidRDefault="00067C6D" w:rsidP="003228B4">
            <w:pPr>
              <w:numPr>
                <w:ilvl w:val="0"/>
                <w:numId w:val="47"/>
              </w:numPr>
              <w:spacing w:after="0" w:line="240" w:lineRule="auto"/>
              <w:jc w:val="both"/>
              <w:rPr>
                <w:del w:id="4721" w:author="anna.resch88@gmail.com" w:date="2022-01-03T16:08:00Z"/>
                <w:rFonts w:asciiTheme="majorHAnsi" w:eastAsia="Times New Roman" w:hAnsiTheme="majorHAnsi" w:cstheme="majorHAnsi"/>
                <w:sz w:val="20"/>
                <w:szCs w:val="20"/>
                <w:lang w:val="en-US" w:eastAsia="de-DE"/>
                <w:rPrChange w:id="4722" w:author="anna.resch88@gmail.com" w:date="2022-01-04T09:34:00Z">
                  <w:rPr>
                    <w:del w:id="4723" w:author="anna.resch88@gmail.com" w:date="2022-01-03T16:08:00Z"/>
                    <w:rFonts w:asciiTheme="majorHAnsi" w:eastAsia="Times New Roman" w:hAnsiTheme="majorHAnsi" w:cstheme="majorHAnsi"/>
                    <w:sz w:val="20"/>
                    <w:szCs w:val="20"/>
                    <w:lang w:eastAsia="de-DE"/>
                  </w:rPr>
                </w:rPrChange>
              </w:rPr>
            </w:pPr>
            <w:bookmarkStart w:id="4724" w:name="_Toc92186951"/>
            <w:bookmarkStart w:id="4725" w:name="_Toc92187643"/>
            <w:bookmarkStart w:id="4726" w:name="_Toc92188335"/>
            <w:bookmarkStart w:id="4727" w:name="_Toc92189025"/>
            <w:bookmarkStart w:id="4728" w:name="_Toc92189680"/>
            <w:bookmarkStart w:id="4729" w:name="_Toc92190336"/>
            <w:bookmarkStart w:id="4730" w:name="_Toc92190992"/>
            <w:bookmarkEnd w:id="4724"/>
            <w:bookmarkEnd w:id="4725"/>
            <w:bookmarkEnd w:id="4726"/>
            <w:bookmarkEnd w:id="4727"/>
            <w:bookmarkEnd w:id="4728"/>
            <w:bookmarkEnd w:id="4729"/>
            <w:bookmarkEnd w:id="4730"/>
          </w:p>
        </w:tc>
        <w:tc>
          <w:tcPr>
            <w:tcW w:w="1081" w:type="dxa"/>
            <w:tcBorders>
              <w:top w:val="nil"/>
              <w:left w:val="nil"/>
              <w:bottom w:val="nil"/>
              <w:right w:val="nil"/>
            </w:tcBorders>
            <w:shd w:val="clear" w:color="auto" w:fill="auto"/>
            <w:noWrap/>
            <w:vAlign w:val="bottom"/>
            <w:hideMark/>
          </w:tcPr>
          <w:p w14:paraId="40117519" w14:textId="2BA72BAD" w:rsidR="00067C6D" w:rsidRPr="00F86424" w:rsidDel="002739DA" w:rsidRDefault="00067C6D" w:rsidP="003228B4">
            <w:pPr>
              <w:numPr>
                <w:ilvl w:val="0"/>
                <w:numId w:val="47"/>
              </w:numPr>
              <w:spacing w:after="0" w:line="240" w:lineRule="auto"/>
              <w:jc w:val="both"/>
              <w:rPr>
                <w:del w:id="4731" w:author="anna.resch88@gmail.com" w:date="2022-01-03T16:08:00Z"/>
                <w:rFonts w:asciiTheme="majorHAnsi" w:eastAsia="Times New Roman" w:hAnsiTheme="majorHAnsi" w:cstheme="majorHAnsi"/>
                <w:sz w:val="20"/>
                <w:szCs w:val="20"/>
                <w:lang w:val="en-US" w:eastAsia="de-DE"/>
                <w:rPrChange w:id="4732" w:author="anna.resch88@gmail.com" w:date="2022-01-04T09:34:00Z">
                  <w:rPr>
                    <w:del w:id="4733" w:author="anna.resch88@gmail.com" w:date="2022-01-03T16:08:00Z"/>
                    <w:rFonts w:asciiTheme="majorHAnsi" w:eastAsia="Times New Roman" w:hAnsiTheme="majorHAnsi" w:cstheme="majorHAnsi"/>
                    <w:sz w:val="20"/>
                    <w:szCs w:val="20"/>
                    <w:lang w:eastAsia="de-DE"/>
                  </w:rPr>
                </w:rPrChange>
              </w:rPr>
            </w:pPr>
            <w:bookmarkStart w:id="4734" w:name="_Toc92186952"/>
            <w:bookmarkStart w:id="4735" w:name="_Toc92187644"/>
            <w:bookmarkStart w:id="4736" w:name="_Toc92188336"/>
            <w:bookmarkStart w:id="4737" w:name="_Toc92189026"/>
            <w:bookmarkStart w:id="4738" w:name="_Toc92189681"/>
            <w:bookmarkStart w:id="4739" w:name="_Toc92190337"/>
            <w:bookmarkStart w:id="4740" w:name="_Toc92190993"/>
            <w:bookmarkEnd w:id="4734"/>
            <w:bookmarkEnd w:id="4735"/>
            <w:bookmarkEnd w:id="4736"/>
            <w:bookmarkEnd w:id="4737"/>
            <w:bookmarkEnd w:id="4738"/>
            <w:bookmarkEnd w:id="4739"/>
            <w:bookmarkEnd w:id="4740"/>
          </w:p>
        </w:tc>
        <w:tc>
          <w:tcPr>
            <w:tcW w:w="1349" w:type="dxa"/>
            <w:tcBorders>
              <w:top w:val="nil"/>
              <w:left w:val="nil"/>
              <w:bottom w:val="nil"/>
              <w:right w:val="nil"/>
            </w:tcBorders>
            <w:shd w:val="clear" w:color="auto" w:fill="auto"/>
            <w:noWrap/>
            <w:vAlign w:val="bottom"/>
            <w:hideMark/>
          </w:tcPr>
          <w:p w14:paraId="78C613EC" w14:textId="47435F51" w:rsidR="00067C6D" w:rsidRPr="00F86424" w:rsidDel="002739DA" w:rsidRDefault="00067C6D" w:rsidP="003228B4">
            <w:pPr>
              <w:numPr>
                <w:ilvl w:val="0"/>
                <w:numId w:val="47"/>
              </w:numPr>
              <w:spacing w:after="0" w:line="240" w:lineRule="auto"/>
              <w:jc w:val="both"/>
              <w:rPr>
                <w:del w:id="4741" w:author="anna.resch88@gmail.com" w:date="2022-01-03T16:08:00Z"/>
                <w:rFonts w:asciiTheme="majorHAnsi" w:eastAsia="Times New Roman" w:hAnsiTheme="majorHAnsi" w:cstheme="majorHAnsi"/>
                <w:sz w:val="20"/>
                <w:szCs w:val="20"/>
                <w:lang w:val="en-US" w:eastAsia="de-DE"/>
                <w:rPrChange w:id="4742" w:author="anna.resch88@gmail.com" w:date="2022-01-04T09:34:00Z">
                  <w:rPr>
                    <w:del w:id="4743" w:author="anna.resch88@gmail.com" w:date="2022-01-03T16:08:00Z"/>
                    <w:rFonts w:asciiTheme="majorHAnsi" w:eastAsia="Times New Roman" w:hAnsiTheme="majorHAnsi" w:cstheme="majorHAnsi"/>
                    <w:sz w:val="20"/>
                    <w:szCs w:val="20"/>
                    <w:lang w:eastAsia="de-DE"/>
                  </w:rPr>
                </w:rPrChange>
              </w:rPr>
            </w:pPr>
            <w:bookmarkStart w:id="4744" w:name="_Toc92186953"/>
            <w:bookmarkStart w:id="4745" w:name="_Toc92187645"/>
            <w:bookmarkStart w:id="4746" w:name="_Toc92188337"/>
            <w:bookmarkStart w:id="4747" w:name="_Toc92189027"/>
            <w:bookmarkStart w:id="4748" w:name="_Toc92189682"/>
            <w:bookmarkStart w:id="4749" w:name="_Toc92190338"/>
            <w:bookmarkStart w:id="4750" w:name="_Toc92190994"/>
            <w:bookmarkEnd w:id="4744"/>
            <w:bookmarkEnd w:id="4745"/>
            <w:bookmarkEnd w:id="4746"/>
            <w:bookmarkEnd w:id="4747"/>
            <w:bookmarkEnd w:id="4748"/>
            <w:bookmarkEnd w:id="4749"/>
            <w:bookmarkEnd w:id="4750"/>
          </w:p>
        </w:tc>
        <w:tc>
          <w:tcPr>
            <w:tcW w:w="892" w:type="dxa"/>
            <w:tcBorders>
              <w:top w:val="nil"/>
              <w:left w:val="nil"/>
              <w:bottom w:val="nil"/>
              <w:right w:val="nil"/>
            </w:tcBorders>
            <w:shd w:val="clear" w:color="auto" w:fill="auto"/>
            <w:noWrap/>
            <w:vAlign w:val="bottom"/>
            <w:hideMark/>
          </w:tcPr>
          <w:p w14:paraId="61F74EC0" w14:textId="7EAC8D99" w:rsidR="00067C6D" w:rsidRPr="00F86424" w:rsidDel="002739DA" w:rsidRDefault="00067C6D" w:rsidP="003228B4">
            <w:pPr>
              <w:numPr>
                <w:ilvl w:val="0"/>
                <w:numId w:val="47"/>
              </w:numPr>
              <w:spacing w:after="0" w:line="240" w:lineRule="auto"/>
              <w:jc w:val="both"/>
              <w:rPr>
                <w:del w:id="4751" w:author="anna.resch88@gmail.com" w:date="2022-01-03T16:08:00Z"/>
                <w:rFonts w:asciiTheme="majorHAnsi" w:eastAsia="Times New Roman" w:hAnsiTheme="majorHAnsi" w:cstheme="majorHAnsi"/>
                <w:sz w:val="20"/>
                <w:szCs w:val="20"/>
                <w:lang w:val="en-US" w:eastAsia="de-DE"/>
                <w:rPrChange w:id="4752" w:author="anna.resch88@gmail.com" w:date="2022-01-04T09:34:00Z">
                  <w:rPr>
                    <w:del w:id="4753" w:author="anna.resch88@gmail.com" w:date="2022-01-03T16:08:00Z"/>
                    <w:rFonts w:asciiTheme="majorHAnsi" w:eastAsia="Times New Roman" w:hAnsiTheme="majorHAnsi" w:cstheme="majorHAnsi"/>
                    <w:sz w:val="20"/>
                    <w:szCs w:val="20"/>
                    <w:lang w:eastAsia="de-DE"/>
                  </w:rPr>
                </w:rPrChange>
              </w:rPr>
            </w:pPr>
            <w:bookmarkStart w:id="4754" w:name="_Toc92186954"/>
            <w:bookmarkStart w:id="4755" w:name="_Toc92187646"/>
            <w:bookmarkStart w:id="4756" w:name="_Toc92188338"/>
            <w:bookmarkStart w:id="4757" w:name="_Toc92189028"/>
            <w:bookmarkStart w:id="4758" w:name="_Toc92189683"/>
            <w:bookmarkStart w:id="4759" w:name="_Toc92190339"/>
            <w:bookmarkStart w:id="4760" w:name="_Toc92190995"/>
            <w:bookmarkEnd w:id="4754"/>
            <w:bookmarkEnd w:id="4755"/>
            <w:bookmarkEnd w:id="4756"/>
            <w:bookmarkEnd w:id="4757"/>
            <w:bookmarkEnd w:id="4758"/>
            <w:bookmarkEnd w:id="4759"/>
            <w:bookmarkEnd w:id="4760"/>
          </w:p>
        </w:tc>
        <w:tc>
          <w:tcPr>
            <w:tcW w:w="743" w:type="dxa"/>
            <w:tcBorders>
              <w:top w:val="nil"/>
              <w:left w:val="nil"/>
              <w:bottom w:val="nil"/>
              <w:right w:val="nil"/>
            </w:tcBorders>
            <w:shd w:val="clear" w:color="auto" w:fill="auto"/>
            <w:noWrap/>
            <w:vAlign w:val="bottom"/>
            <w:hideMark/>
          </w:tcPr>
          <w:p w14:paraId="67950C11" w14:textId="3CC12B5B" w:rsidR="00067C6D" w:rsidRPr="00F86424" w:rsidDel="002739DA" w:rsidRDefault="00067C6D" w:rsidP="003228B4">
            <w:pPr>
              <w:numPr>
                <w:ilvl w:val="0"/>
                <w:numId w:val="47"/>
              </w:numPr>
              <w:spacing w:after="0" w:line="240" w:lineRule="auto"/>
              <w:jc w:val="both"/>
              <w:rPr>
                <w:del w:id="4761" w:author="anna.resch88@gmail.com" w:date="2022-01-03T16:08:00Z"/>
                <w:rFonts w:asciiTheme="majorHAnsi" w:eastAsia="Times New Roman" w:hAnsiTheme="majorHAnsi" w:cstheme="majorHAnsi"/>
                <w:sz w:val="20"/>
                <w:szCs w:val="20"/>
                <w:lang w:val="en-US" w:eastAsia="de-DE"/>
                <w:rPrChange w:id="4762" w:author="anna.resch88@gmail.com" w:date="2022-01-04T09:34:00Z">
                  <w:rPr>
                    <w:del w:id="4763" w:author="anna.resch88@gmail.com" w:date="2022-01-03T16:08:00Z"/>
                    <w:rFonts w:asciiTheme="majorHAnsi" w:eastAsia="Times New Roman" w:hAnsiTheme="majorHAnsi" w:cstheme="majorHAnsi"/>
                    <w:sz w:val="20"/>
                    <w:szCs w:val="20"/>
                    <w:lang w:eastAsia="de-DE"/>
                  </w:rPr>
                </w:rPrChange>
              </w:rPr>
            </w:pPr>
            <w:bookmarkStart w:id="4764" w:name="_Toc92186955"/>
            <w:bookmarkStart w:id="4765" w:name="_Toc92187647"/>
            <w:bookmarkStart w:id="4766" w:name="_Toc92188339"/>
            <w:bookmarkStart w:id="4767" w:name="_Toc92189029"/>
            <w:bookmarkStart w:id="4768" w:name="_Toc92189684"/>
            <w:bookmarkStart w:id="4769" w:name="_Toc92190340"/>
            <w:bookmarkStart w:id="4770" w:name="_Toc92190996"/>
            <w:bookmarkEnd w:id="4764"/>
            <w:bookmarkEnd w:id="4765"/>
            <w:bookmarkEnd w:id="4766"/>
            <w:bookmarkEnd w:id="4767"/>
            <w:bookmarkEnd w:id="4768"/>
            <w:bookmarkEnd w:id="4769"/>
            <w:bookmarkEnd w:id="4770"/>
          </w:p>
        </w:tc>
        <w:tc>
          <w:tcPr>
            <w:tcW w:w="989" w:type="dxa"/>
            <w:tcBorders>
              <w:top w:val="nil"/>
              <w:left w:val="nil"/>
              <w:bottom w:val="nil"/>
              <w:right w:val="nil"/>
            </w:tcBorders>
            <w:shd w:val="clear" w:color="auto" w:fill="auto"/>
            <w:noWrap/>
            <w:vAlign w:val="bottom"/>
            <w:hideMark/>
          </w:tcPr>
          <w:p w14:paraId="5BFCCCBA" w14:textId="59A916CD" w:rsidR="00067C6D" w:rsidRPr="00F86424" w:rsidDel="002739DA" w:rsidRDefault="00067C6D" w:rsidP="003228B4">
            <w:pPr>
              <w:numPr>
                <w:ilvl w:val="0"/>
                <w:numId w:val="47"/>
              </w:numPr>
              <w:spacing w:after="0" w:line="240" w:lineRule="auto"/>
              <w:jc w:val="both"/>
              <w:rPr>
                <w:del w:id="4771" w:author="anna.resch88@gmail.com" w:date="2022-01-03T16:08:00Z"/>
                <w:rFonts w:asciiTheme="majorHAnsi" w:eastAsia="Times New Roman" w:hAnsiTheme="majorHAnsi" w:cstheme="majorHAnsi"/>
                <w:sz w:val="20"/>
                <w:szCs w:val="20"/>
                <w:lang w:val="en-US" w:eastAsia="de-DE"/>
                <w:rPrChange w:id="4772" w:author="anna.resch88@gmail.com" w:date="2022-01-04T09:34:00Z">
                  <w:rPr>
                    <w:del w:id="4773" w:author="anna.resch88@gmail.com" w:date="2022-01-03T16:08:00Z"/>
                    <w:rFonts w:asciiTheme="majorHAnsi" w:eastAsia="Times New Roman" w:hAnsiTheme="majorHAnsi" w:cstheme="majorHAnsi"/>
                    <w:sz w:val="20"/>
                    <w:szCs w:val="20"/>
                    <w:lang w:eastAsia="de-DE"/>
                  </w:rPr>
                </w:rPrChange>
              </w:rPr>
            </w:pPr>
            <w:bookmarkStart w:id="4774" w:name="_Toc92186956"/>
            <w:bookmarkStart w:id="4775" w:name="_Toc92187648"/>
            <w:bookmarkStart w:id="4776" w:name="_Toc92188340"/>
            <w:bookmarkStart w:id="4777" w:name="_Toc92189030"/>
            <w:bookmarkStart w:id="4778" w:name="_Toc92189685"/>
            <w:bookmarkStart w:id="4779" w:name="_Toc92190341"/>
            <w:bookmarkStart w:id="4780" w:name="_Toc92190997"/>
            <w:bookmarkEnd w:id="4774"/>
            <w:bookmarkEnd w:id="4775"/>
            <w:bookmarkEnd w:id="4776"/>
            <w:bookmarkEnd w:id="4777"/>
            <w:bookmarkEnd w:id="4778"/>
            <w:bookmarkEnd w:id="4779"/>
            <w:bookmarkEnd w:id="4780"/>
          </w:p>
        </w:tc>
        <w:tc>
          <w:tcPr>
            <w:tcW w:w="898" w:type="dxa"/>
            <w:tcBorders>
              <w:top w:val="nil"/>
              <w:left w:val="nil"/>
              <w:bottom w:val="nil"/>
              <w:right w:val="nil"/>
            </w:tcBorders>
            <w:shd w:val="clear" w:color="auto" w:fill="auto"/>
            <w:noWrap/>
            <w:vAlign w:val="bottom"/>
            <w:hideMark/>
          </w:tcPr>
          <w:p w14:paraId="0C46F2A3" w14:textId="46DCA105" w:rsidR="00067C6D" w:rsidRPr="00F86424" w:rsidDel="002739DA" w:rsidRDefault="00067C6D" w:rsidP="003228B4">
            <w:pPr>
              <w:numPr>
                <w:ilvl w:val="0"/>
                <w:numId w:val="47"/>
              </w:numPr>
              <w:spacing w:after="0" w:line="240" w:lineRule="auto"/>
              <w:jc w:val="both"/>
              <w:rPr>
                <w:del w:id="4781" w:author="anna.resch88@gmail.com" w:date="2022-01-03T16:08:00Z"/>
                <w:rFonts w:asciiTheme="majorHAnsi" w:eastAsia="Times New Roman" w:hAnsiTheme="majorHAnsi" w:cstheme="majorHAnsi"/>
                <w:sz w:val="20"/>
                <w:szCs w:val="20"/>
                <w:lang w:val="en-US" w:eastAsia="de-DE"/>
                <w:rPrChange w:id="4782" w:author="anna.resch88@gmail.com" w:date="2022-01-04T09:34:00Z">
                  <w:rPr>
                    <w:del w:id="4783" w:author="anna.resch88@gmail.com" w:date="2022-01-03T16:08:00Z"/>
                    <w:rFonts w:asciiTheme="majorHAnsi" w:eastAsia="Times New Roman" w:hAnsiTheme="majorHAnsi" w:cstheme="majorHAnsi"/>
                    <w:sz w:val="20"/>
                    <w:szCs w:val="20"/>
                    <w:lang w:eastAsia="de-DE"/>
                  </w:rPr>
                </w:rPrChange>
              </w:rPr>
            </w:pPr>
            <w:bookmarkStart w:id="4784" w:name="_Toc92186957"/>
            <w:bookmarkStart w:id="4785" w:name="_Toc92187649"/>
            <w:bookmarkStart w:id="4786" w:name="_Toc92188341"/>
            <w:bookmarkStart w:id="4787" w:name="_Toc92189031"/>
            <w:bookmarkStart w:id="4788" w:name="_Toc92189686"/>
            <w:bookmarkStart w:id="4789" w:name="_Toc92190342"/>
            <w:bookmarkStart w:id="4790" w:name="_Toc92190998"/>
            <w:bookmarkEnd w:id="4784"/>
            <w:bookmarkEnd w:id="4785"/>
            <w:bookmarkEnd w:id="4786"/>
            <w:bookmarkEnd w:id="4787"/>
            <w:bookmarkEnd w:id="4788"/>
            <w:bookmarkEnd w:id="4789"/>
            <w:bookmarkEnd w:id="4790"/>
          </w:p>
        </w:tc>
        <w:bookmarkStart w:id="4791" w:name="_Toc92186958"/>
        <w:bookmarkStart w:id="4792" w:name="_Toc92187650"/>
        <w:bookmarkStart w:id="4793" w:name="_Toc92188342"/>
        <w:bookmarkStart w:id="4794" w:name="_Toc92189032"/>
        <w:bookmarkStart w:id="4795" w:name="_Toc92189687"/>
        <w:bookmarkStart w:id="4796" w:name="_Toc92190343"/>
        <w:bookmarkStart w:id="4797" w:name="_Toc92190999"/>
        <w:bookmarkEnd w:id="4791"/>
        <w:bookmarkEnd w:id="4792"/>
        <w:bookmarkEnd w:id="4793"/>
        <w:bookmarkEnd w:id="4794"/>
        <w:bookmarkEnd w:id="4795"/>
        <w:bookmarkEnd w:id="4796"/>
        <w:bookmarkEnd w:id="4797"/>
      </w:tr>
      <w:tr w:rsidR="00067C6D" w:rsidRPr="009E3BE9" w:rsidDel="002739DA" w14:paraId="02184C74" w14:textId="3D0E3AFA" w:rsidTr="00D830B0">
        <w:trPr>
          <w:trHeight w:val="580"/>
          <w:del w:id="4798"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FFF2CC"/>
            <w:vAlign w:val="bottom"/>
            <w:hideMark/>
          </w:tcPr>
          <w:p w14:paraId="0A9CF2AD" w14:textId="1AA46A62" w:rsidR="00067C6D" w:rsidRPr="00F86424" w:rsidDel="002739DA" w:rsidRDefault="00067C6D" w:rsidP="003228B4">
            <w:pPr>
              <w:numPr>
                <w:ilvl w:val="0"/>
                <w:numId w:val="47"/>
              </w:numPr>
              <w:spacing w:after="0" w:line="240" w:lineRule="auto"/>
              <w:jc w:val="both"/>
              <w:rPr>
                <w:del w:id="4799" w:author="anna.resch88@gmail.com" w:date="2022-01-03T16:08:00Z"/>
                <w:rFonts w:asciiTheme="majorHAnsi" w:eastAsia="Times New Roman" w:hAnsiTheme="majorHAnsi" w:cstheme="majorHAnsi"/>
                <w:color w:val="000000"/>
                <w:lang w:val="en-US" w:eastAsia="de-DE"/>
                <w:rPrChange w:id="4800" w:author="anna.resch88@gmail.com" w:date="2022-01-04T09:34:00Z">
                  <w:rPr>
                    <w:del w:id="4801" w:author="anna.resch88@gmail.com" w:date="2022-01-03T16:08:00Z"/>
                    <w:rFonts w:asciiTheme="majorHAnsi" w:eastAsia="Times New Roman" w:hAnsiTheme="majorHAnsi" w:cstheme="majorHAnsi"/>
                    <w:color w:val="000000"/>
                    <w:lang w:eastAsia="de-DE"/>
                  </w:rPr>
                </w:rPrChange>
              </w:rPr>
            </w:pPr>
            <w:del w:id="4802" w:author="anna.resch88@gmail.com" w:date="2022-01-03T16:08:00Z">
              <w:r w:rsidRPr="00F86424" w:rsidDel="002739DA">
                <w:rPr>
                  <w:rFonts w:asciiTheme="majorHAnsi" w:eastAsia="Times New Roman" w:hAnsiTheme="majorHAnsi" w:cstheme="majorHAnsi"/>
                  <w:color w:val="000000"/>
                  <w:lang w:val="en-US" w:eastAsia="de-DE"/>
                  <w:rPrChange w:id="4803" w:author="anna.resch88@gmail.com" w:date="2022-01-04T09:34:00Z">
                    <w:rPr>
                      <w:rFonts w:asciiTheme="majorHAnsi" w:eastAsia="Times New Roman" w:hAnsiTheme="majorHAnsi" w:cstheme="majorHAnsi"/>
                      <w:color w:val="000000"/>
                      <w:lang w:eastAsia="de-DE"/>
                    </w:rPr>
                  </w:rPrChange>
                </w:rPr>
                <w:delText xml:space="preserve">UV20U + UV40U, </w:delText>
              </w:r>
              <w:bookmarkStart w:id="4804" w:name="_Toc92186959"/>
              <w:bookmarkStart w:id="4805" w:name="_Toc92187651"/>
              <w:bookmarkStart w:id="4806" w:name="_Toc92188343"/>
              <w:bookmarkStart w:id="4807" w:name="_Toc92189033"/>
              <w:bookmarkStart w:id="4808" w:name="_Toc92189688"/>
              <w:bookmarkStart w:id="4809" w:name="_Toc92190344"/>
              <w:bookmarkStart w:id="4810" w:name="_Toc92191000"/>
              <w:bookmarkEnd w:id="4804"/>
              <w:bookmarkEnd w:id="4805"/>
              <w:bookmarkEnd w:id="4806"/>
              <w:bookmarkEnd w:id="4807"/>
              <w:bookmarkEnd w:id="4808"/>
              <w:bookmarkEnd w:id="4809"/>
              <w:bookmarkEnd w:id="4810"/>
            </w:del>
          </w:p>
          <w:p w14:paraId="42169DBB" w14:textId="68FC9734" w:rsidR="00067C6D" w:rsidRPr="00F86424" w:rsidDel="002739DA" w:rsidRDefault="00067C6D" w:rsidP="003228B4">
            <w:pPr>
              <w:numPr>
                <w:ilvl w:val="0"/>
                <w:numId w:val="47"/>
              </w:numPr>
              <w:spacing w:after="0" w:line="240" w:lineRule="auto"/>
              <w:jc w:val="both"/>
              <w:rPr>
                <w:del w:id="4811" w:author="anna.resch88@gmail.com" w:date="2022-01-03T16:08:00Z"/>
                <w:rFonts w:asciiTheme="majorHAnsi" w:eastAsia="Times New Roman" w:hAnsiTheme="majorHAnsi" w:cstheme="majorHAnsi"/>
                <w:color w:val="000000"/>
                <w:lang w:val="en-US" w:eastAsia="de-DE"/>
                <w:rPrChange w:id="4812" w:author="anna.resch88@gmail.com" w:date="2022-01-04T09:34:00Z">
                  <w:rPr>
                    <w:del w:id="4813" w:author="anna.resch88@gmail.com" w:date="2022-01-03T16:08:00Z"/>
                    <w:rFonts w:asciiTheme="majorHAnsi" w:eastAsia="Times New Roman" w:hAnsiTheme="majorHAnsi" w:cstheme="majorHAnsi"/>
                    <w:color w:val="000000"/>
                    <w:lang w:eastAsia="de-DE"/>
                  </w:rPr>
                </w:rPrChange>
              </w:rPr>
            </w:pPr>
            <w:del w:id="4814" w:author="anna.resch88@gmail.com" w:date="2022-01-03T16:08:00Z">
              <w:r w:rsidRPr="00F86424" w:rsidDel="002739DA">
                <w:rPr>
                  <w:rFonts w:asciiTheme="majorHAnsi" w:eastAsia="Times New Roman" w:hAnsiTheme="majorHAnsi" w:cstheme="majorHAnsi"/>
                  <w:color w:val="000000"/>
                  <w:lang w:val="en-US" w:eastAsia="de-DE"/>
                  <w:rPrChange w:id="4815" w:author="anna.resch88@gmail.com" w:date="2022-01-04T09:34:00Z">
                    <w:rPr>
                      <w:rFonts w:asciiTheme="majorHAnsi" w:eastAsia="Times New Roman" w:hAnsiTheme="majorHAnsi" w:cstheme="majorHAnsi"/>
                      <w:color w:val="000000"/>
                      <w:lang w:eastAsia="de-DE"/>
                    </w:rPr>
                  </w:rPrChange>
                </w:rPr>
                <w:delText>1:1, sample 1</w:delText>
              </w:r>
              <w:bookmarkStart w:id="4816" w:name="_Toc92186960"/>
              <w:bookmarkStart w:id="4817" w:name="_Toc92187652"/>
              <w:bookmarkStart w:id="4818" w:name="_Toc92188344"/>
              <w:bookmarkStart w:id="4819" w:name="_Toc92189034"/>
              <w:bookmarkStart w:id="4820" w:name="_Toc92189689"/>
              <w:bookmarkStart w:id="4821" w:name="_Toc92190345"/>
              <w:bookmarkStart w:id="4822" w:name="_Toc92191001"/>
              <w:bookmarkEnd w:id="4816"/>
              <w:bookmarkEnd w:id="4817"/>
              <w:bookmarkEnd w:id="4818"/>
              <w:bookmarkEnd w:id="4819"/>
              <w:bookmarkEnd w:id="4820"/>
              <w:bookmarkEnd w:id="4821"/>
              <w:bookmarkEnd w:id="4822"/>
            </w:del>
          </w:p>
        </w:tc>
        <w:tc>
          <w:tcPr>
            <w:tcW w:w="859" w:type="dxa"/>
            <w:tcBorders>
              <w:top w:val="single" w:sz="4" w:space="0" w:color="000000"/>
              <w:left w:val="nil"/>
              <w:bottom w:val="single" w:sz="4" w:space="0" w:color="000000"/>
              <w:right w:val="single" w:sz="4" w:space="0" w:color="000000"/>
            </w:tcBorders>
            <w:shd w:val="clear" w:color="000000" w:fill="FFF2CC"/>
            <w:noWrap/>
            <w:vAlign w:val="bottom"/>
            <w:hideMark/>
          </w:tcPr>
          <w:p w14:paraId="78ADE253" w14:textId="153855D3" w:rsidR="00067C6D" w:rsidRPr="00F86424" w:rsidDel="002739DA" w:rsidRDefault="00067C6D" w:rsidP="003228B4">
            <w:pPr>
              <w:numPr>
                <w:ilvl w:val="0"/>
                <w:numId w:val="47"/>
              </w:numPr>
              <w:spacing w:after="0" w:line="240" w:lineRule="auto"/>
              <w:jc w:val="center"/>
              <w:rPr>
                <w:del w:id="4823" w:author="anna.resch88@gmail.com" w:date="2022-01-03T16:08:00Z"/>
                <w:rFonts w:asciiTheme="majorHAnsi" w:eastAsia="Times New Roman" w:hAnsiTheme="majorHAnsi" w:cstheme="majorHAnsi"/>
                <w:color w:val="000000"/>
                <w:lang w:val="en-US" w:eastAsia="de-DE"/>
                <w:rPrChange w:id="4824" w:author="anna.resch88@gmail.com" w:date="2022-01-04T09:34:00Z">
                  <w:rPr>
                    <w:del w:id="4825" w:author="anna.resch88@gmail.com" w:date="2022-01-03T16:08:00Z"/>
                    <w:rFonts w:asciiTheme="majorHAnsi" w:eastAsia="Times New Roman" w:hAnsiTheme="majorHAnsi" w:cstheme="majorHAnsi"/>
                    <w:color w:val="000000"/>
                    <w:lang w:eastAsia="de-DE"/>
                  </w:rPr>
                </w:rPrChange>
              </w:rPr>
            </w:pPr>
            <w:del w:id="4826" w:author="anna.resch88@gmail.com" w:date="2022-01-03T16:08:00Z">
              <w:r w:rsidRPr="00F86424" w:rsidDel="002739DA">
                <w:rPr>
                  <w:rFonts w:asciiTheme="majorHAnsi" w:eastAsia="Times New Roman" w:hAnsiTheme="majorHAnsi" w:cstheme="majorHAnsi"/>
                  <w:color w:val="000000"/>
                  <w:lang w:val="en-US" w:eastAsia="de-DE"/>
                  <w:rPrChange w:id="4827" w:author="anna.resch88@gmail.com" w:date="2022-01-04T09:34:00Z">
                    <w:rPr>
                      <w:rFonts w:asciiTheme="majorHAnsi" w:eastAsia="Times New Roman" w:hAnsiTheme="majorHAnsi" w:cstheme="majorHAnsi"/>
                      <w:color w:val="000000"/>
                      <w:lang w:eastAsia="de-DE"/>
                    </w:rPr>
                  </w:rPrChange>
                </w:rPr>
                <w:delText>20%</w:delText>
              </w:r>
              <w:bookmarkStart w:id="4828" w:name="_Toc92186961"/>
              <w:bookmarkStart w:id="4829" w:name="_Toc92187653"/>
              <w:bookmarkStart w:id="4830" w:name="_Toc92188345"/>
              <w:bookmarkStart w:id="4831" w:name="_Toc92189035"/>
              <w:bookmarkStart w:id="4832" w:name="_Toc92189690"/>
              <w:bookmarkStart w:id="4833" w:name="_Toc92190346"/>
              <w:bookmarkStart w:id="4834" w:name="_Toc92191002"/>
              <w:bookmarkEnd w:id="4828"/>
              <w:bookmarkEnd w:id="4829"/>
              <w:bookmarkEnd w:id="4830"/>
              <w:bookmarkEnd w:id="4831"/>
              <w:bookmarkEnd w:id="4832"/>
              <w:bookmarkEnd w:id="4833"/>
              <w:bookmarkEnd w:id="4834"/>
            </w:del>
          </w:p>
        </w:tc>
        <w:tc>
          <w:tcPr>
            <w:tcW w:w="937" w:type="dxa"/>
            <w:tcBorders>
              <w:top w:val="single" w:sz="4" w:space="0" w:color="000000"/>
              <w:left w:val="nil"/>
              <w:bottom w:val="single" w:sz="4" w:space="0" w:color="000000"/>
              <w:right w:val="single" w:sz="4" w:space="0" w:color="000000"/>
            </w:tcBorders>
            <w:shd w:val="clear" w:color="000000" w:fill="FFF2CC"/>
            <w:noWrap/>
            <w:vAlign w:val="bottom"/>
            <w:hideMark/>
          </w:tcPr>
          <w:p w14:paraId="41D090B9" w14:textId="396769C1" w:rsidR="00067C6D" w:rsidRPr="00F86424" w:rsidDel="002739DA" w:rsidRDefault="00067C6D" w:rsidP="003228B4">
            <w:pPr>
              <w:numPr>
                <w:ilvl w:val="0"/>
                <w:numId w:val="47"/>
              </w:numPr>
              <w:spacing w:after="0" w:line="240" w:lineRule="auto"/>
              <w:jc w:val="center"/>
              <w:rPr>
                <w:del w:id="4835" w:author="anna.resch88@gmail.com" w:date="2022-01-03T16:08:00Z"/>
                <w:rFonts w:asciiTheme="majorHAnsi" w:eastAsia="Times New Roman" w:hAnsiTheme="majorHAnsi" w:cstheme="majorHAnsi"/>
                <w:color w:val="000000"/>
                <w:lang w:val="en-US" w:eastAsia="de-DE"/>
                <w:rPrChange w:id="4836" w:author="anna.resch88@gmail.com" w:date="2022-01-04T09:34:00Z">
                  <w:rPr>
                    <w:del w:id="4837" w:author="anna.resch88@gmail.com" w:date="2022-01-03T16:08:00Z"/>
                    <w:rFonts w:asciiTheme="majorHAnsi" w:eastAsia="Times New Roman" w:hAnsiTheme="majorHAnsi" w:cstheme="majorHAnsi"/>
                    <w:color w:val="000000"/>
                    <w:lang w:eastAsia="de-DE"/>
                  </w:rPr>
                </w:rPrChange>
              </w:rPr>
            </w:pPr>
            <w:del w:id="4838" w:author="anna.resch88@gmail.com" w:date="2022-01-03T16:08:00Z">
              <w:r w:rsidRPr="00F86424" w:rsidDel="002739DA">
                <w:rPr>
                  <w:rFonts w:asciiTheme="majorHAnsi" w:eastAsia="Times New Roman" w:hAnsiTheme="majorHAnsi" w:cstheme="majorHAnsi"/>
                  <w:color w:val="000000"/>
                  <w:lang w:val="en-US" w:eastAsia="de-DE"/>
                  <w:rPrChange w:id="4839" w:author="anna.resch88@gmail.com" w:date="2022-01-04T09:34:00Z">
                    <w:rPr>
                      <w:rFonts w:asciiTheme="majorHAnsi" w:eastAsia="Times New Roman" w:hAnsiTheme="majorHAnsi" w:cstheme="majorHAnsi"/>
                      <w:color w:val="000000"/>
                      <w:lang w:eastAsia="de-DE"/>
                    </w:rPr>
                  </w:rPrChange>
                </w:rPr>
                <w:delText>water</w:delText>
              </w:r>
              <w:bookmarkStart w:id="4840" w:name="_Toc92186962"/>
              <w:bookmarkStart w:id="4841" w:name="_Toc92187654"/>
              <w:bookmarkStart w:id="4842" w:name="_Toc92188346"/>
              <w:bookmarkStart w:id="4843" w:name="_Toc92189036"/>
              <w:bookmarkStart w:id="4844" w:name="_Toc92189691"/>
              <w:bookmarkStart w:id="4845" w:name="_Toc92190347"/>
              <w:bookmarkStart w:id="4846" w:name="_Toc92191003"/>
              <w:bookmarkEnd w:id="4840"/>
              <w:bookmarkEnd w:id="4841"/>
              <w:bookmarkEnd w:id="4842"/>
              <w:bookmarkEnd w:id="4843"/>
              <w:bookmarkEnd w:id="4844"/>
              <w:bookmarkEnd w:id="4845"/>
              <w:bookmarkEnd w:id="4846"/>
            </w:del>
          </w:p>
        </w:tc>
        <w:tc>
          <w:tcPr>
            <w:tcW w:w="952" w:type="dxa"/>
            <w:tcBorders>
              <w:top w:val="single" w:sz="4" w:space="0" w:color="000000"/>
              <w:left w:val="nil"/>
              <w:bottom w:val="single" w:sz="4" w:space="0" w:color="000000"/>
              <w:right w:val="single" w:sz="4" w:space="0" w:color="000000"/>
            </w:tcBorders>
            <w:shd w:val="clear" w:color="000000" w:fill="FFF2CC"/>
            <w:noWrap/>
            <w:vAlign w:val="bottom"/>
            <w:hideMark/>
          </w:tcPr>
          <w:p w14:paraId="794CEBBC" w14:textId="6FAE34A9" w:rsidR="00067C6D" w:rsidRPr="00F86424" w:rsidDel="002739DA" w:rsidRDefault="00067C6D" w:rsidP="003228B4">
            <w:pPr>
              <w:numPr>
                <w:ilvl w:val="0"/>
                <w:numId w:val="47"/>
              </w:numPr>
              <w:spacing w:after="0" w:line="240" w:lineRule="auto"/>
              <w:jc w:val="center"/>
              <w:rPr>
                <w:del w:id="4847" w:author="anna.resch88@gmail.com" w:date="2022-01-03T16:08:00Z"/>
                <w:rFonts w:asciiTheme="majorHAnsi" w:eastAsia="Times New Roman" w:hAnsiTheme="majorHAnsi" w:cstheme="majorHAnsi"/>
                <w:color w:val="000000"/>
                <w:lang w:val="en-US" w:eastAsia="de-DE"/>
                <w:rPrChange w:id="4848" w:author="anna.resch88@gmail.com" w:date="2022-01-04T09:34:00Z">
                  <w:rPr>
                    <w:del w:id="4849" w:author="anna.resch88@gmail.com" w:date="2022-01-03T16:08:00Z"/>
                    <w:rFonts w:asciiTheme="majorHAnsi" w:eastAsia="Times New Roman" w:hAnsiTheme="majorHAnsi" w:cstheme="majorHAnsi"/>
                    <w:color w:val="000000"/>
                    <w:lang w:eastAsia="de-DE"/>
                  </w:rPr>
                </w:rPrChange>
              </w:rPr>
            </w:pPr>
            <w:del w:id="4850" w:author="anna.resch88@gmail.com" w:date="2022-01-03T16:08:00Z">
              <w:r w:rsidRPr="00F86424" w:rsidDel="002739DA">
                <w:rPr>
                  <w:rFonts w:asciiTheme="majorHAnsi" w:eastAsia="Times New Roman" w:hAnsiTheme="majorHAnsi" w:cstheme="majorHAnsi"/>
                  <w:color w:val="000000"/>
                  <w:lang w:val="en-US" w:eastAsia="de-DE"/>
                  <w:rPrChange w:id="4851" w:author="anna.resch88@gmail.com" w:date="2022-01-04T09:34:00Z">
                    <w:rPr>
                      <w:rFonts w:asciiTheme="majorHAnsi" w:eastAsia="Times New Roman" w:hAnsiTheme="majorHAnsi" w:cstheme="majorHAnsi"/>
                      <w:color w:val="000000"/>
                      <w:lang w:eastAsia="de-DE"/>
                    </w:rPr>
                  </w:rPrChange>
                </w:rPr>
                <w:delText>RF</w:delText>
              </w:r>
              <w:bookmarkStart w:id="4852" w:name="_Toc92186963"/>
              <w:bookmarkStart w:id="4853" w:name="_Toc92187655"/>
              <w:bookmarkStart w:id="4854" w:name="_Toc92188347"/>
              <w:bookmarkStart w:id="4855" w:name="_Toc92189037"/>
              <w:bookmarkStart w:id="4856" w:name="_Toc92189692"/>
              <w:bookmarkStart w:id="4857" w:name="_Toc92190348"/>
              <w:bookmarkStart w:id="4858" w:name="_Toc92191004"/>
              <w:bookmarkEnd w:id="4852"/>
              <w:bookmarkEnd w:id="4853"/>
              <w:bookmarkEnd w:id="4854"/>
              <w:bookmarkEnd w:id="4855"/>
              <w:bookmarkEnd w:id="4856"/>
              <w:bookmarkEnd w:id="4857"/>
              <w:bookmarkEnd w:id="4858"/>
            </w:del>
          </w:p>
        </w:tc>
        <w:tc>
          <w:tcPr>
            <w:tcW w:w="1081" w:type="dxa"/>
            <w:tcBorders>
              <w:top w:val="single" w:sz="4" w:space="0" w:color="000000"/>
              <w:left w:val="nil"/>
              <w:bottom w:val="single" w:sz="4" w:space="0" w:color="000000"/>
              <w:right w:val="single" w:sz="4" w:space="0" w:color="000000"/>
            </w:tcBorders>
            <w:shd w:val="clear" w:color="000000" w:fill="FFF2CC"/>
            <w:noWrap/>
            <w:vAlign w:val="bottom"/>
            <w:hideMark/>
          </w:tcPr>
          <w:p w14:paraId="16FC8608" w14:textId="407E5B0D" w:rsidR="00067C6D" w:rsidRPr="00F86424" w:rsidDel="002739DA" w:rsidRDefault="00067C6D" w:rsidP="003228B4">
            <w:pPr>
              <w:numPr>
                <w:ilvl w:val="0"/>
                <w:numId w:val="47"/>
              </w:numPr>
              <w:spacing w:after="0" w:line="240" w:lineRule="auto"/>
              <w:jc w:val="center"/>
              <w:rPr>
                <w:del w:id="4859" w:author="anna.resch88@gmail.com" w:date="2022-01-03T16:08:00Z"/>
                <w:rFonts w:asciiTheme="majorHAnsi" w:eastAsia="Times New Roman" w:hAnsiTheme="majorHAnsi" w:cstheme="majorHAnsi"/>
                <w:color w:val="000000"/>
                <w:lang w:val="en-US" w:eastAsia="de-DE"/>
                <w:rPrChange w:id="4860" w:author="anna.resch88@gmail.com" w:date="2022-01-04T09:34:00Z">
                  <w:rPr>
                    <w:del w:id="4861" w:author="anna.resch88@gmail.com" w:date="2022-01-03T16:08:00Z"/>
                    <w:rFonts w:asciiTheme="majorHAnsi" w:eastAsia="Times New Roman" w:hAnsiTheme="majorHAnsi" w:cstheme="majorHAnsi"/>
                    <w:color w:val="000000"/>
                    <w:lang w:eastAsia="de-DE"/>
                  </w:rPr>
                </w:rPrChange>
              </w:rPr>
            </w:pPr>
            <w:del w:id="4862" w:author="anna.resch88@gmail.com" w:date="2022-01-03T16:08:00Z">
              <w:r w:rsidRPr="00F86424" w:rsidDel="002739DA">
                <w:rPr>
                  <w:rFonts w:asciiTheme="majorHAnsi" w:eastAsia="Times New Roman" w:hAnsiTheme="majorHAnsi" w:cstheme="majorHAnsi"/>
                  <w:color w:val="000000"/>
                  <w:lang w:val="en-US" w:eastAsia="de-DE"/>
                  <w:rPrChange w:id="4863" w:author="anna.resch88@gmail.com" w:date="2022-01-04T09:34:00Z">
                    <w:rPr>
                      <w:rFonts w:asciiTheme="majorHAnsi" w:eastAsia="Times New Roman" w:hAnsiTheme="majorHAnsi" w:cstheme="majorHAnsi"/>
                      <w:color w:val="000000"/>
                      <w:lang w:eastAsia="de-DE"/>
                    </w:rPr>
                  </w:rPrChange>
                </w:rPr>
                <w:delText>25.4</w:delText>
              </w:r>
              <w:bookmarkStart w:id="4864" w:name="_Toc92186964"/>
              <w:bookmarkStart w:id="4865" w:name="_Toc92187656"/>
              <w:bookmarkStart w:id="4866" w:name="_Toc92188348"/>
              <w:bookmarkStart w:id="4867" w:name="_Toc92189038"/>
              <w:bookmarkStart w:id="4868" w:name="_Toc92189693"/>
              <w:bookmarkStart w:id="4869" w:name="_Toc92190349"/>
              <w:bookmarkStart w:id="4870" w:name="_Toc92191005"/>
              <w:bookmarkEnd w:id="4864"/>
              <w:bookmarkEnd w:id="4865"/>
              <w:bookmarkEnd w:id="4866"/>
              <w:bookmarkEnd w:id="4867"/>
              <w:bookmarkEnd w:id="4868"/>
              <w:bookmarkEnd w:id="4869"/>
              <w:bookmarkEnd w:id="4870"/>
            </w:del>
          </w:p>
        </w:tc>
        <w:tc>
          <w:tcPr>
            <w:tcW w:w="1349" w:type="dxa"/>
            <w:tcBorders>
              <w:top w:val="single" w:sz="4" w:space="0" w:color="000000"/>
              <w:left w:val="nil"/>
              <w:bottom w:val="single" w:sz="4" w:space="0" w:color="000000"/>
              <w:right w:val="single" w:sz="4" w:space="0" w:color="000000"/>
            </w:tcBorders>
            <w:shd w:val="clear" w:color="000000" w:fill="FFF2CC"/>
            <w:noWrap/>
            <w:vAlign w:val="bottom"/>
            <w:hideMark/>
          </w:tcPr>
          <w:p w14:paraId="70AEA8C3" w14:textId="728B1C5A" w:rsidR="00067C6D" w:rsidRPr="00F86424" w:rsidDel="002739DA" w:rsidRDefault="00067C6D" w:rsidP="003228B4">
            <w:pPr>
              <w:numPr>
                <w:ilvl w:val="0"/>
                <w:numId w:val="47"/>
              </w:numPr>
              <w:spacing w:after="0" w:line="240" w:lineRule="auto"/>
              <w:jc w:val="center"/>
              <w:rPr>
                <w:del w:id="4871" w:author="anna.resch88@gmail.com" w:date="2022-01-03T16:08:00Z"/>
                <w:rFonts w:asciiTheme="majorHAnsi" w:eastAsia="Times New Roman" w:hAnsiTheme="majorHAnsi" w:cstheme="majorHAnsi"/>
                <w:color w:val="000000"/>
                <w:lang w:val="en-US" w:eastAsia="de-DE"/>
                <w:rPrChange w:id="4872" w:author="anna.resch88@gmail.com" w:date="2022-01-04T09:34:00Z">
                  <w:rPr>
                    <w:del w:id="4873" w:author="anna.resch88@gmail.com" w:date="2022-01-03T16:08:00Z"/>
                    <w:rFonts w:asciiTheme="majorHAnsi" w:eastAsia="Times New Roman" w:hAnsiTheme="majorHAnsi" w:cstheme="majorHAnsi"/>
                    <w:color w:val="000000"/>
                    <w:lang w:eastAsia="de-DE"/>
                  </w:rPr>
                </w:rPrChange>
              </w:rPr>
            </w:pPr>
            <w:del w:id="4874" w:author="anna.resch88@gmail.com" w:date="2022-01-03T16:08:00Z">
              <w:r w:rsidRPr="00F86424" w:rsidDel="002739DA">
                <w:rPr>
                  <w:rFonts w:asciiTheme="majorHAnsi" w:eastAsia="Times New Roman" w:hAnsiTheme="majorHAnsi" w:cstheme="majorHAnsi"/>
                  <w:color w:val="000000"/>
                  <w:lang w:val="en-US" w:eastAsia="de-DE"/>
                  <w:rPrChange w:id="4875" w:author="anna.resch88@gmail.com" w:date="2022-01-04T09:34:00Z">
                    <w:rPr>
                      <w:rFonts w:asciiTheme="majorHAnsi" w:eastAsia="Times New Roman" w:hAnsiTheme="majorHAnsi" w:cstheme="majorHAnsi"/>
                      <w:color w:val="000000"/>
                      <w:lang w:eastAsia="de-DE"/>
                    </w:rPr>
                  </w:rPrChange>
                </w:rPr>
                <w:delText>15</w:delText>
              </w:r>
              <w:bookmarkStart w:id="4876" w:name="_Toc92186965"/>
              <w:bookmarkStart w:id="4877" w:name="_Toc92187657"/>
              <w:bookmarkStart w:id="4878" w:name="_Toc92188349"/>
              <w:bookmarkStart w:id="4879" w:name="_Toc92189039"/>
              <w:bookmarkStart w:id="4880" w:name="_Toc92189694"/>
              <w:bookmarkStart w:id="4881" w:name="_Toc92190350"/>
              <w:bookmarkStart w:id="4882" w:name="_Toc92191006"/>
              <w:bookmarkEnd w:id="4876"/>
              <w:bookmarkEnd w:id="4877"/>
              <w:bookmarkEnd w:id="4878"/>
              <w:bookmarkEnd w:id="4879"/>
              <w:bookmarkEnd w:id="4880"/>
              <w:bookmarkEnd w:id="4881"/>
              <w:bookmarkEnd w:id="4882"/>
            </w:del>
          </w:p>
        </w:tc>
        <w:tc>
          <w:tcPr>
            <w:tcW w:w="892" w:type="dxa"/>
            <w:tcBorders>
              <w:top w:val="single" w:sz="4" w:space="0" w:color="000000"/>
              <w:left w:val="nil"/>
              <w:bottom w:val="single" w:sz="4" w:space="0" w:color="000000"/>
              <w:right w:val="single" w:sz="4" w:space="0" w:color="000000"/>
            </w:tcBorders>
            <w:shd w:val="clear" w:color="000000" w:fill="FFF2CC"/>
            <w:noWrap/>
            <w:vAlign w:val="bottom"/>
            <w:hideMark/>
          </w:tcPr>
          <w:p w14:paraId="778D2218" w14:textId="69BF29DA" w:rsidR="00067C6D" w:rsidRPr="00F86424" w:rsidDel="002739DA" w:rsidRDefault="00067C6D" w:rsidP="003228B4">
            <w:pPr>
              <w:numPr>
                <w:ilvl w:val="0"/>
                <w:numId w:val="47"/>
              </w:numPr>
              <w:spacing w:after="0" w:line="240" w:lineRule="auto"/>
              <w:jc w:val="center"/>
              <w:rPr>
                <w:del w:id="4883" w:author="anna.resch88@gmail.com" w:date="2022-01-03T16:08:00Z"/>
                <w:rFonts w:asciiTheme="majorHAnsi" w:eastAsia="Times New Roman" w:hAnsiTheme="majorHAnsi" w:cstheme="majorHAnsi"/>
                <w:color w:val="000000"/>
                <w:lang w:val="en-US" w:eastAsia="de-DE"/>
                <w:rPrChange w:id="4884" w:author="anna.resch88@gmail.com" w:date="2022-01-04T09:34:00Z">
                  <w:rPr>
                    <w:del w:id="4885" w:author="anna.resch88@gmail.com" w:date="2022-01-03T16:08:00Z"/>
                    <w:rFonts w:asciiTheme="majorHAnsi" w:eastAsia="Times New Roman" w:hAnsiTheme="majorHAnsi" w:cstheme="majorHAnsi"/>
                    <w:color w:val="000000"/>
                    <w:lang w:eastAsia="de-DE"/>
                  </w:rPr>
                </w:rPrChange>
              </w:rPr>
            </w:pPr>
            <w:del w:id="4886" w:author="anna.resch88@gmail.com" w:date="2022-01-03T16:08:00Z">
              <w:r w:rsidRPr="00F86424" w:rsidDel="002739DA">
                <w:rPr>
                  <w:rFonts w:asciiTheme="majorHAnsi" w:eastAsia="Times New Roman" w:hAnsiTheme="majorHAnsi" w:cstheme="majorHAnsi"/>
                  <w:color w:val="000000"/>
                  <w:lang w:val="en-US" w:eastAsia="de-DE"/>
                  <w:rPrChange w:id="4887" w:author="anna.resch88@gmail.com" w:date="2022-01-04T09:34:00Z">
                    <w:rPr>
                      <w:rFonts w:asciiTheme="majorHAnsi" w:eastAsia="Times New Roman" w:hAnsiTheme="majorHAnsi" w:cstheme="majorHAnsi"/>
                      <w:color w:val="000000"/>
                      <w:lang w:eastAsia="de-DE"/>
                    </w:rPr>
                  </w:rPrChange>
                </w:rPr>
                <w:delText>98.84</w:delText>
              </w:r>
              <w:bookmarkStart w:id="4888" w:name="_Toc92186966"/>
              <w:bookmarkStart w:id="4889" w:name="_Toc92187658"/>
              <w:bookmarkStart w:id="4890" w:name="_Toc92188350"/>
              <w:bookmarkStart w:id="4891" w:name="_Toc92189040"/>
              <w:bookmarkStart w:id="4892" w:name="_Toc92189695"/>
              <w:bookmarkStart w:id="4893" w:name="_Toc92190351"/>
              <w:bookmarkStart w:id="4894" w:name="_Toc92191007"/>
              <w:bookmarkEnd w:id="4888"/>
              <w:bookmarkEnd w:id="4889"/>
              <w:bookmarkEnd w:id="4890"/>
              <w:bookmarkEnd w:id="4891"/>
              <w:bookmarkEnd w:id="4892"/>
              <w:bookmarkEnd w:id="4893"/>
              <w:bookmarkEnd w:id="4894"/>
            </w:del>
          </w:p>
        </w:tc>
        <w:tc>
          <w:tcPr>
            <w:tcW w:w="743" w:type="dxa"/>
            <w:tcBorders>
              <w:top w:val="single" w:sz="4" w:space="0" w:color="000000"/>
              <w:left w:val="nil"/>
              <w:bottom w:val="single" w:sz="4" w:space="0" w:color="000000"/>
              <w:right w:val="nil"/>
            </w:tcBorders>
            <w:shd w:val="clear" w:color="000000" w:fill="FFF2CC"/>
            <w:noWrap/>
            <w:vAlign w:val="bottom"/>
            <w:hideMark/>
          </w:tcPr>
          <w:p w14:paraId="7C61EA3A" w14:textId="00AB13A7" w:rsidR="00067C6D" w:rsidRPr="00F86424" w:rsidDel="002739DA" w:rsidRDefault="00067C6D" w:rsidP="003228B4">
            <w:pPr>
              <w:numPr>
                <w:ilvl w:val="0"/>
                <w:numId w:val="47"/>
              </w:numPr>
              <w:spacing w:after="0" w:line="240" w:lineRule="auto"/>
              <w:jc w:val="center"/>
              <w:rPr>
                <w:del w:id="4895" w:author="anna.resch88@gmail.com" w:date="2022-01-03T16:08:00Z"/>
                <w:rFonts w:asciiTheme="majorHAnsi" w:eastAsia="Times New Roman" w:hAnsiTheme="majorHAnsi" w:cstheme="majorHAnsi"/>
                <w:color w:val="000000"/>
                <w:lang w:val="en-US" w:eastAsia="de-DE"/>
                <w:rPrChange w:id="4896" w:author="anna.resch88@gmail.com" w:date="2022-01-04T09:34:00Z">
                  <w:rPr>
                    <w:del w:id="4897" w:author="anna.resch88@gmail.com" w:date="2022-01-03T16:08:00Z"/>
                    <w:rFonts w:asciiTheme="majorHAnsi" w:eastAsia="Times New Roman" w:hAnsiTheme="majorHAnsi" w:cstheme="majorHAnsi"/>
                    <w:color w:val="000000"/>
                    <w:lang w:eastAsia="de-DE"/>
                  </w:rPr>
                </w:rPrChange>
              </w:rPr>
            </w:pPr>
            <w:del w:id="4898" w:author="anna.resch88@gmail.com" w:date="2022-01-03T16:08:00Z">
              <w:r w:rsidRPr="00F86424" w:rsidDel="002739DA">
                <w:rPr>
                  <w:rFonts w:asciiTheme="majorHAnsi" w:eastAsia="Times New Roman" w:hAnsiTheme="majorHAnsi" w:cstheme="majorHAnsi"/>
                  <w:color w:val="000000"/>
                  <w:lang w:val="en-US" w:eastAsia="de-DE"/>
                  <w:rPrChange w:id="4899" w:author="anna.resch88@gmail.com" w:date="2022-01-04T09:34:00Z">
                    <w:rPr>
                      <w:rFonts w:asciiTheme="majorHAnsi" w:eastAsia="Times New Roman" w:hAnsiTheme="majorHAnsi" w:cstheme="majorHAnsi"/>
                      <w:color w:val="000000"/>
                      <w:lang w:eastAsia="de-DE"/>
                    </w:rPr>
                  </w:rPrChange>
                </w:rPr>
                <w:delText>4.00</w:delText>
              </w:r>
              <w:bookmarkStart w:id="4900" w:name="_Toc92186967"/>
              <w:bookmarkStart w:id="4901" w:name="_Toc92187659"/>
              <w:bookmarkStart w:id="4902" w:name="_Toc92188351"/>
              <w:bookmarkStart w:id="4903" w:name="_Toc92189041"/>
              <w:bookmarkStart w:id="4904" w:name="_Toc92189696"/>
              <w:bookmarkStart w:id="4905" w:name="_Toc92190352"/>
              <w:bookmarkStart w:id="4906" w:name="_Toc92191008"/>
              <w:bookmarkEnd w:id="4900"/>
              <w:bookmarkEnd w:id="4901"/>
              <w:bookmarkEnd w:id="4902"/>
              <w:bookmarkEnd w:id="4903"/>
              <w:bookmarkEnd w:id="4904"/>
              <w:bookmarkEnd w:id="4905"/>
              <w:bookmarkEnd w:id="4906"/>
            </w:del>
          </w:p>
        </w:tc>
        <w:tc>
          <w:tcPr>
            <w:tcW w:w="989" w:type="dxa"/>
            <w:tcBorders>
              <w:top w:val="single" w:sz="4" w:space="0" w:color="auto"/>
              <w:left w:val="single" w:sz="4" w:space="0" w:color="auto"/>
              <w:bottom w:val="nil"/>
              <w:right w:val="single" w:sz="4" w:space="0" w:color="auto"/>
            </w:tcBorders>
            <w:shd w:val="clear" w:color="000000" w:fill="FFF2CC"/>
            <w:noWrap/>
            <w:vAlign w:val="bottom"/>
            <w:hideMark/>
          </w:tcPr>
          <w:p w14:paraId="5363A87B" w14:textId="3E1DB081" w:rsidR="00067C6D" w:rsidRPr="00F86424" w:rsidDel="002739DA" w:rsidRDefault="00067C6D" w:rsidP="003228B4">
            <w:pPr>
              <w:numPr>
                <w:ilvl w:val="0"/>
                <w:numId w:val="47"/>
              </w:numPr>
              <w:spacing w:after="0" w:line="240" w:lineRule="auto"/>
              <w:jc w:val="center"/>
              <w:rPr>
                <w:del w:id="4907" w:author="anna.resch88@gmail.com" w:date="2022-01-03T16:08:00Z"/>
                <w:rFonts w:asciiTheme="majorHAnsi" w:eastAsia="Times New Roman" w:hAnsiTheme="majorHAnsi" w:cstheme="majorHAnsi"/>
                <w:color w:val="000000"/>
                <w:lang w:val="en-US" w:eastAsia="de-DE"/>
                <w:rPrChange w:id="4908" w:author="anna.resch88@gmail.com" w:date="2022-01-04T09:34:00Z">
                  <w:rPr>
                    <w:del w:id="4909" w:author="anna.resch88@gmail.com" w:date="2022-01-03T16:08:00Z"/>
                    <w:rFonts w:asciiTheme="majorHAnsi" w:eastAsia="Times New Roman" w:hAnsiTheme="majorHAnsi" w:cstheme="majorHAnsi"/>
                    <w:color w:val="000000"/>
                    <w:lang w:eastAsia="de-DE"/>
                  </w:rPr>
                </w:rPrChange>
              </w:rPr>
            </w:pPr>
            <w:bookmarkStart w:id="4910" w:name="_Toc92186968"/>
            <w:bookmarkStart w:id="4911" w:name="_Toc92187660"/>
            <w:bookmarkStart w:id="4912" w:name="_Toc92188352"/>
            <w:bookmarkStart w:id="4913" w:name="_Toc92189042"/>
            <w:bookmarkStart w:id="4914" w:name="_Toc92189697"/>
            <w:bookmarkStart w:id="4915" w:name="_Toc92190353"/>
            <w:bookmarkStart w:id="4916" w:name="_Toc92191009"/>
            <w:bookmarkEnd w:id="4910"/>
            <w:bookmarkEnd w:id="4911"/>
            <w:bookmarkEnd w:id="4912"/>
            <w:bookmarkEnd w:id="4913"/>
            <w:bookmarkEnd w:id="4914"/>
            <w:bookmarkEnd w:id="4915"/>
            <w:bookmarkEnd w:id="4916"/>
          </w:p>
        </w:tc>
        <w:tc>
          <w:tcPr>
            <w:tcW w:w="898" w:type="dxa"/>
            <w:tcBorders>
              <w:top w:val="single" w:sz="4" w:space="0" w:color="auto"/>
              <w:left w:val="nil"/>
              <w:bottom w:val="nil"/>
              <w:right w:val="single" w:sz="4" w:space="0" w:color="auto"/>
            </w:tcBorders>
            <w:shd w:val="clear" w:color="000000" w:fill="FFF2CC"/>
            <w:noWrap/>
            <w:vAlign w:val="bottom"/>
            <w:hideMark/>
          </w:tcPr>
          <w:p w14:paraId="314368CD" w14:textId="14091F9B" w:rsidR="00067C6D" w:rsidRPr="00F86424" w:rsidDel="002739DA" w:rsidRDefault="00067C6D" w:rsidP="003228B4">
            <w:pPr>
              <w:numPr>
                <w:ilvl w:val="0"/>
                <w:numId w:val="47"/>
              </w:numPr>
              <w:spacing w:after="0" w:line="240" w:lineRule="auto"/>
              <w:jc w:val="center"/>
              <w:rPr>
                <w:del w:id="4917" w:author="anna.resch88@gmail.com" w:date="2022-01-03T16:08:00Z"/>
                <w:rFonts w:asciiTheme="majorHAnsi" w:eastAsia="Times New Roman" w:hAnsiTheme="majorHAnsi" w:cstheme="majorHAnsi"/>
                <w:color w:val="000000"/>
                <w:lang w:val="en-US" w:eastAsia="de-DE"/>
                <w:rPrChange w:id="4918" w:author="anna.resch88@gmail.com" w:date="2022-01-04T09:34:00Z">
                  <w:rPr>
                    <w:del w:id="4919" w:author="anna.resch88@gmail.com" w:date="2022-01-03T16:08:00Z"/>
                    <w:rFonts w:asciiTheme="majorHAnsi" w:eastAsia="Times New Roman" w:hAnsiTheme="majorHAnsi" w:cstheme="majorHAnsi"/>
                    <w:color w:val="000000"/>
                    <w:lang w:eastAsia="de-DE"/>
                  </w:rPr>
                </w:rPrChange>
              </w:rPr>
            </w:pPr>
            <w:bookmarkStart w:id="4920" w:name="_Toc92186969"/>
            <w:bookmarkStart w:id="4921" w:name="_Toc92187661"/>
            <w:bookmarkStart w:id="4922" w:name="_Toc92188353"/>
            <w:bookmarkStart w:id="4923" w:name="_Toc92189043"/>
            <w:bookmarkStart w:id="4924" w:name="_Toc92189698"/>
            <w:bookmarkStart w:id="4925" w:name="_Toc92190354"/>
            <w:bookmarkStart w:id="4926" w:name="_Toc92191010"/>
            <w:bookmarkEnd w:id="4920"/>
            <w:bookmarkEnd w:id="4921"/>
            <w:bookmarkEnd w:id="4922"/>
            <w:bookmarkEnd w:id="4923"/>
            <w:bookmarkEnd w:id="4924"/>
            <w:bookmarkEnd w:id="4925"/>
            <w:bookmarkEnd w:id="4926"/>
          </w:p>
        </w:tc>
        <w:bookmarkStart w:id="4927" w:name="_Toc92186970"/>
        <w:bookmarkStart w:id="4928" w:name="_Toc92187662"/>
        <w:bookmarkStart w:id="4929" w:name="_Toc92188354"/>
        <w:bookmarkStart w:id="4930" w:name="_Toc92189044"/>
        <w:bookmarkStart w:id="4931" w:name="_Toc92189699"/>
        <w:bookmarkStart w:id="4932" w:name="_Toc92190355"/>
        <w:bookmarkStart w:id="4933" w:name="_Toc92191011"/>
        <w:bookmarkEnd w:id="4927"/>
        <w:bookmarkEnd w:id="4928"/>
        <w:bookmarkEnd w:id="4929"/>
        <w:bookmarkEnd w:id="4930"/>
        <w:bookmarkEnd w:id="4931"/>
        <w:bookmarkEnd w:id="4932"/>
        <w:bookmarkEnd w:id="4933"/>
      </w:tr>
      <w:tr w:rsidR="00067C6D" w:rsidRPr="009E3BE9" w:rsidDel="002739DA" w14:paraId="638FB76F" w14:textId="314F1ECA" w:rsidTr="00D830B0">
        <w:trPr>
          <w:trHeight w:val="580"/>
          <w:del w:id="4934"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F2CC"/>
            <w:vAlign w:val="bottom"/>
            <w:hideMark/>
          </w:tcPr>
          <w:p w14:paraId="7939B8A8" w14:textId="285C80D2" w:rsidR="00067C6D" w:rsidRPr="00F86424" w:rsidDel="002739DA" w:rsidRDefault="00067C6D" w:rsidP="003228B4">
            <w:pPr>
              <w:numPr>
                <w:ilvl w:val="0"/>
                <w:numId w:val="47"/>
              </w:numPr>
              <w:spacing w:after="0" w:line="240" w:lineRule="auto"/>
              <w:jc w:val="both"/>
              <w:rPr>
                <w:del w:id="4935" w:author="anna.resch88@gmail.com" w:date="2022-01-03T16:08:00Z"/>
                <w:rFonts w:asciiTheme="majorHAnsi" w:eastAsia="Times New Roman" w:hAnsiTheme="majorHAnsi" w:cstheme="majorHAnsi"/>
                <w:color w:val="000000"/>
                <w:lang w:val="en-US" w:eastAsia="de-DE"/>
                <w:rPrChange w:id="4936" w:author="anna.resch88@gmail.com" w:date="2022-01-04T09:34:00Z">
                  <w:rPr>
                    <w:del w:id="4937" w:author="anna.resch88@gmail.com" w:date="2022-01-03T16:08:00Z"/>
                    <w:rFonts w:asciiTheme="majorHAnsi" w:eastAsia="Times New Roman" w:hAnsiTheme="majorHAnsi" w:cstheme="majorHAnsi"/>
                    <w:color w:val="000000"/>
                    <w:lang w:eastAsia="de-DE"/>
                  </w:rPr>
                </w:rPrChange>
              </w:rPr>
            </w:pPr>
            <w:del w:id="4938" w:author="anna.resch88@gmail.com" w:date="2022-01-03T16:08:00Z">
              <w:r w:rsidRPr="00F86424" w:rsidDel="002739DA">
                <w:rPr>
                  <w:rFonts w:asciiTheme="majorHAnsi" w:eastAsia="Times New Roman" w:hAnsiTheme="majorHAnsi" w:cstheme="majorHAnsi"/>
                  <w:color w:val="000000"/>
                  <w:lang w:val="en-US" w:eastAsia="de-DE"/>
                  <w:rPrChange w:id="4939" w:author="anna.resch88@gmail.com" w:date="2022-01-04T09:34:00Z">
                    <w:rPr>
                      <w:rFonts w:asciiTheme="majorHAnsi" w:eastAsia="Times New Roman" w:hAnsiTheme="majorHAnsi" w:cstheme="majorHAnsi"/>
                      <w:color w:val="000000"/>
                      <w:lang w:eastAsia="de-DE"/>
                    </w:rPr>
                  </w:rPrChange>
                </w:rPr>
                <w:delText xml:space="preserve">UV20U + UV40U, </w:delText>
              </w:r>
              <w:bookmarkStart w:id="4940" w:name="_Toc92186971"/>
              <w:bookmarkStart w:id="4941" w:name="_Toc92187663"/>
              <w:bookmarkStart w:id="4942" w:name="_Toc92188355"/>
              <w:bookmarkStart w:id="4943" w:name="_Toc92189045"/>
              <w:bookmarkStart w:id="4944" w:name="_Toc92189700"/>
              <w:bookmarkStart w:id="4945" w:name="_Toc92190356"/>
              <w:bookmarkStart w:id="4946" w:name="_Toc92191012"/>
              <w:bookmarkEnd w:id="4940"/>
              <w:bookmarkEnd w:id="4941"/>
              <w:bookmarkEnd w:id="4942"/>
              <w:bookmarkEnd w:id="4943"/>
              <w:bookmarkEnd w:id="4944"/>
              <w:bookmarkEnd w:id="4945"/>
              <w:bookmarkEnd w:id="4946"/>
            </w:del>
          </w:p>
          <w:p w14:paraId="366DFFEB" w14:textId="099D6BFC" w:rsidR="00067C6D" w:rsidRPr="00F86424" w:rsidDel="002739DA" w:rsidRDefault="00067C6D" w:rsidP="003228B4">
            <w:pPr>
              <w:numPr>
                <w:ilvl w:val="0"/>
                <w:numId w:val="47"/>
              </w:numPr>
              <w:spacing w:after="0" w:line="240" w:lineRule="auto"/>
              <w:jc w:val="both"/>
              <w:rPr>
                <w:del w:id="4947" w:author="anna.resch88@gmail.com" w:date="2022-01-03T16:08:00Z"/>
                <w:rFonts w:asciiTheme="majorHAnsi" w:eastAsia="Times New Roman" w:hAnsiTheme="majorHAnsi" w:cstheme="majorHAnsi"/>
                <w:color w:val="000000"/>
                <w:lang w:val="en-US" w:eastAsia="de-DE"/>
                <w:rPrChange w:id="4948" w:author="anna.resch88@gmail.com" w:date="2022-01-04T09:34:00Z">
                  <w:rPr>
                    <w:del w:id="4949" w:author="anna.resch88@gmail.com" w:date="2022-01-03T16:08:00Z"/>
                    <w:rFonts w:asciiTheme="majorHAnsi" w:eastAsia="Times New Roman" w:hAnsiTheme="majorHAnsi" w:cstheme="majorHAnsi"/>
                    <w:color w:val="000000"/>
                    <w:lang w:eastAsia="de-DE"/>
                  </w:rPr>
                </w:rPrChange>
              </w:rPr>
            </w:pPr>
            <w:del w:id="4950" w:author="anna.resch88@gmail.com" w:date="2022-01-03T16:08:00Z">
              <w:r w:rsidRPr="00F86424" w:rsidDel="002739DA">
                <w:rPr>
                  <w:rFonts w:asciiTheme="majorHAnsi" w:eastAsia="Times New Roman" w:hAnsiTheme="majorHAnsi" w:cstheme="majorHAnsi"/>
                  <w:color w:val="000000"/>
                  <w:lang w:val="en-US" w:eastAsia="de-DE"/>
                  <w:rPrChange w:id="4951" w:author="anna.resch88@gmail.com" w:date="2022-01-04T09:34:00Z">
                    <w:rPr>
                      <w:rFonts w:asciiTheme="majorHAnsi" w:eastAsia="Times New Roman" w:hAnsiTheme="majorHAnsi" w:cstheme="majorHAnsi"/>
                      <w:color w:val="000000"/>
                      <w:lang w:eastAsia="de-DE"/>
                    </w:rPr>
                  </w:rPrChange>
                </w:rPr>
                <w:delText>1:1 sample 2</w:delText>
              </w:r>
              <w:bookmarkStart w:id="4952" w:name="_Toc92186972"/>
              <w:bookmarkStart w:id="4953" w:name="_Toc92187664"/>
              <w:bookmarkStart w:id="4954" w:name="_Toc92188356"/>
              <w:bookmarkStart w:id="4955" w:name="_Toc92189046"/>
              <w:bookmarkStart w:id="4956" w:name="_Toc92189701"/>
              <w:bookmarkStart w:id="4957" w:name="_Toc92190357"/>
              <w:bookmarkStart w:id="4958" w:name="_Toc92191013"/>
              <w:bookmarkEnd w:id="4952"/>
              <w:bookmarkEnd w:id="4953"/>
              <w:bookmarkEnd w:id="4954"/>
              <w:bookmarkEnd w:id="4955"/>
              <w:bookmarkEnd w:id="4956"/>
              <w:bookmarkEnd w:id="4957"/>
              <w:bookmarkEnd w:id="4958"/>
            </w:del>
          </w:p>
        </w:tc>
        <w:tc>
          <w:tcPr>
            <w:tcW w:w="859" w:type="dxa"/>
            <w:tcBorders>
              <w:top w:val="nil"/>
              <w:left w:val="nil"/>
              <w:bottom w:val="single" w:sz="4" w:space="0" w:color="000000"/>
              <w:right w:val="single" w:sz="4" w:space="0" w:color="000000"/>
            </w:tcBorders>
            <w:shd w:val="clear" w:color="000000" w:fill="FFF2CC"/>
            <w:noWrap/>
            <w:vAlign w:val="bottom"/>
            <w:hideMark/>
          </w:tcPr>
          <w:p w14:paraId="34FFA0BB" w14:textId="114F10C1" w:rsidR="00067C6D" w:rsidRPr="00F86424" w:rsidDel="002739DA" w:rsidRDefault="00067C6D" w:rsidP="003228B4">
            <w:pPr>
              <w:numPr>
                <w:ilvl w:val="0"/>
                <w:numId w:val="47"/>
              </w:numPr>
              <w:spacing w:after="0" w:line="240" w:lineRule="auto"/>
              <w:jc w:val="center"/>
              <w:rPr>
                <w:del w:id="4959" w:author="anna.resch88@gmail.com" w:date="2022-01-03T16:08:00Z"/>
                <w:rFonts w:asciiTheme="majorHAnsi" w:eastAsia="Times New Roman" w:hAnsiTheme="majorHAnsi" w:cstheme="majorHAnsi"/>
                <w:color w:val="000000"/>
                <w:lang w:val="en-US" w:eastAsia="de-DE"/>
                <w:rPrChange w:id="4960" w:author="anna.resch88@gmail.com" w:date="2022-01-04T09:34:00Z">
                  <w:rPr>
                    <w:del w:id="4961" w:author="anna.resch88@gmail.com" w:date="2022-01-03T16:08:00Z"/>
                    <w:rFonts w:asciiTheme="majorHAnsi" w:eastAsia="Times New Roman" w:hAnsiTheme="majorHAnsi" w:cstheme="majorHAnsi"/>
                    <w:color w:val="000000"/>
                    <w:lang w:eastAsia="de-DE"/>
                  </w:rPr>
                </w:rPrChange>
              </w:rPr>
            </w:pPr>
            <w:del w:id="4962" w:author="anna.resch88@gmail.com" w:date="2022-01-03T16:08:00Z">
              <w:r w:rsidRPr="00F86424" w:rsidDel="002739DA">
                <w:rPr>
                  <w:rFonts w:asciiTheme="majorHAnsi" w:eastAsia="Times New Roman" w:hAnsiTheme="majorHAnsi" w:cstheme="majorHAnsi"/>
                  <w:color w:val="000000"/>
                  <w:lang w:val="en-US" w:eastAsia="de-DE"/>
                  <w:rPrChange w:id="4963" w:author="anna.resch88@gmail.com" w:date="2022-01-04T09:34:00Z">
                    <w:rPr>
                      <w:rFonts w:asciiTheme="majorHAnsi" w:eastAsia="Times New Roman" w:hAnsiTheme="majorHAnsi" w:cstheme="majorHAnsi"/>
                      <w:color w:val="000000"/>
                      <w:lang w:eastAsia="de-DE"/>
                    </w:rPr>
                  </w:rPrChange>
                </w:rPr>
                <w:delText>20%</w:delText>
              </w:r>
              <w:bookmarkStart w:id="4964" w:name="_Toc92186973"/>
              <w:bookmarkStart w:id="4965" w:name="_Toc92187665"/>
              <w:bookmarkStart w:id="4966" w:name="_Toc92188357"/>
              <w:bookmarkStart w:id="4967" w:name="_Toc92189047"/>
              <w:bookmarkStart w:id="4968" w:name="_Toc92189702"/>
              <w:bookmarkStart w:id="4969" w:name="_Toc92190358"/>
              <w:bookmarkStart w:id="4970" w:name="_Toc92191014"/>
              <w:bookmarkEnd w:id="4964"/>
              <w:bookmarkEnd w:id="4965"/>
              <w:bookmarkEnd w:id="4966"/>
              <w:bookmarkEnd w:id="4967"/>
              <w:bookmarkEnd w:id="4968"/>
              <w:bookmarkEnd w:id="4969"/>
              <w:bookmarkEnd w:id="4970"/>
            </w:del>
          </w:p>
        </w:tc>
        <w:tc>
          <w:tcPr>
            <w:tcW w:w="937" w:type="dxa"/>
            <w:tcBorders>
              <w:top w:val="nil"/>
              <w:left w:val="nil"/>
              <w:bottom w:val="single" w:sz="4" w:space="0" w:color="000000"/>
              <w:right w:val="single" w:sz="4" w:space="0" w:color="000000"/>
            </w:tcBorders>
            <w:shd w:val="clear" w:color="000000" w:fill="FFF2CC"/>
            <w:noWrap/>
            <w:vAlign w:val="bottom"/>
            <w:hideMark/>
          </w:tcPr>
          <w:p w14:paraId="4DC5EEEA" w14:textId="0EAE2F49" w:rsidR="00067C6D" w:rsidRPr="00F86424" w:rsidDel="002739DA" w:rsidRDefault="00067C6D" w:rsidP="003228B4">
            <w:pPr>
              <w:numPr>
                <w:ilvl w:val="0"/>
                <w:numId w:val="47"/>
              </w:numPr>
              <w:spacing w:after="0" w:line="240" w:lineRule="auto"/>
              <w:jc w:val="center"/>
              <w:rPr>
                <w:del w:id="4971" w:author="anna.resch88@gmail.com" w:date="2022-01-03T16:08:00Z"/>
                <w:rFonts w:asciiTheme="majorHAnsi" w:eastAsia="Times New Roman" w:hAnsiTheme="majorHAnsi" w:cstheme="majorHAnsi"/>
                <w:color w:val="000000"/>
                <w:lang w:val="en-US" w:eastAsia="de-DE"/>
                <w:rPrChange w:id="4972" w:author="anna.resch88@gmail.com" w:date="2022-01-04T09:34:00Z">
                  <w:rPr>
                    <w:del w:id="4973" w:author="anna.resch88@gmail.com" w:date="2022-01-03T16:08:00Z"/>
                    <w:rFonts w:asciiTheme="majorHAnsi" w:eastAsia="Times New Roman" w:hAnsiTheme="majorHAnsi" w:cstheme="majorHAnsi"/>
                    <w:color w:val="000000"/>
                    <w:lang w:eastAsia="de-DE"/>
                  </w:rPr>
                </w:rPrChange>
              </w:rPr>
            </w:pPr>
            <w:del w:id="4974" w:author="anna.resch88@gmail.com" w:date="2022-01-03T16:08:00Z">
              <w:r w:rsidRPr="00F86424" w:rsidDel="002739DA">
                <w:rPr>
                  <w:rFonts w:asciiTheme="majorHAnsi" w:eastAsia="Times New Roman" w:hAnsiTheme="majorHAnsi" w:cstheme="majorHAnsi"/>
                  <w:color w:val="000000"/>
                  <w:lang w:val="en-US" w:eastAsia="de-DE"/>
                  <w:rPrChange w:id="4975" w:author="anna.resch88@gmail.com" w:date="2022-01-04T09:34:00Z">
                    <w:rPr>
                      <w:rFonts w:asciiTheme="majorHAnsi" w:eastAsia="Times New Roman" w:hAnsiTheme="majorHAnsi" w:cstheme="majorHAnsi"/>
                      <w:color w:val="000000"/>
                      <w:lang w:eastAsia="de-DE"/>
                    </w:rPr>
                  </w:rPrChange>
                </w:rPr>
                <w:delText>water</w:delText>
              </w:r>
              <w:bookmarkStart w:id="4976" w:name="_Toc92186974"/>
              <w:bookmarkStart w:id="4977" w:name="_Toc92187666"/>
              <w:bookmarkStart w:id="4978" w:name="_Toc92188358"/>
              <w:bookmarkStart w:id="4979" w:name="_Toc92189048"/>
              <w:bookmarkStart w:id="4980" w:name="_Toc92189703"/>
              <w:bookmarkStart w:id="4981" w:name="_Toc92190359"/>
              <w:bookmarkStart w:id="4982" w:name="_Toc92191015"/>
              <w:bookmarkEnd w:id="4976"/>
              <w:bookmarkEnd w:id="4977"/>
              <w:bookmarkEnd w:id="4978"/>
              <w:bookmarkEnd w:id="4979"/>
              <w:bookmarkEnd w:id="4980"/>
              <w:bookmarkEnd w:id="4981"/>
              <w:bookmarkEnd w:id="4982"/>
            </w:del>
          </w:p>
        </w:tc>
        <w:tc>
          <w:tcPr>
            <w:tcW w:w="952" w:type="dxa"/>
            <w:tcBorders>
              <w:top w:val="nil"/>
              <w:left w:val="nil"/>
              <w:bottom w:val="single" w:sz="4" w:space="0" w:color="000000"/>
              <w:right w:val="single" w:sz="4" w:space="0" w:color="000000"/>
            </w:tcBorders>
            <w:shd w:val="clear" w:color="000000" w:fill="FFF2CC"/>
            <w:noWrap/>
            <w:vAlign w:val="bottom"/>
            <w:hideMark/>
          </w:tcPr>
          <w:p w14:paraId="3D6B5DB3" w14:textId="2862446D" w:rsidR="00067C6D" w:rsidRPr="00F86424" w:rsidDel="002739DA" w:rsidRDefault="00067C6D" w:rsidP="003228B4">
            <w:pPr>
              <w:numPr>
                <w:ilvl w:val="0"/>
                <w:numId w:val="47"/>
              </w:numPr>
              <w:spacing w:after="0" w:line="240" w:lineRule="auto"/>
              <w:jc w:val="center"/>
              <w:rPr>
                <w:del w:id="4983" w:author="anna.resch88@gmail.com" w:date="2022-01-03T16:08:00Z"/>
                <w:rFonts w:asciiTheme="majorHAnsi" w:eastAsia="Times New Roman" w:hAnsiTheme="majorHAnsi" w:cstheme="majorHAnsi"/>
                <w:color w:val="000000"/>
                <w:lang w:val="en-US" w:eastAsia="de-DE"/>
                <w:rPrChange w:id="4984" w:author="anna.resch88@gmail.com" w:date="2022-01-04T09:34:00Z">
                  <w:rPr>
                    <w:del w:id="4985" w:author="anna.resch88@gmail.com" w:date="2022-01-03T16:08:00Z"/>
                    <w:rFonts w:asciiTheme="majorHAnsi" w:eastAsia="Times New Roman" w:hAnsiTheme="majorHAnsi" w:cstheme="majorHAnsi"/>
                    <w:color w:val="000000"/>
                    <w:lang w:eastAsia="de-DE"/>
                  </w:rPr>
                </w:rPrChange>
              </w:rPr>
            </w:pPr>
            <w:del w:id="4986" w:author="anna.resch88@gmail.com" w:date="2022-01-03T16:08:00Z">
              <w:r w:rsidRPr="00F86424" w:rsidDel="002739DA">
                <w:rPr>
                  <w:rFonts w:asciiTheme="majorHAnsi" w:eastAsia="Times New Roman" w:hAnsiTheme="majorHAnsi" w:cstheme="majorHAnsi"/>
                  <w:color w:val="000000"/>
                  <w:lang w:val="en-US" w:eastAsia="de-DE"/>
                  <w:rPrChange w:id="4987" w:author="anna.resch88@gmail.com" w:date="2022-01-04T09:34:00Z">
                    <w:rPr>
                      <w:rFonts w:asciiTheme="majorHAnsi" w:eastAsia="Times New Roman" w:hAnsiTheme="majorHAnsi" w:cstheme="majorHAnsi"/>
                      <w:color w:val="000000"/>
                      <w:lang w:eastAsia="de-DE"/>
                    </w:rPr>
                  </w:rPrChange>
                </w:rPr>
                <w:delText>RF</w:delText>
              </w:r>
              <w:bookmarkStart w:id="4988" w:name="_Toc92186975"/>
              <w:bookmarkStart w:id="4989" w:name="_Toc92187667"/>
              <w:bookmarkStart w:id="4990" w:name="_Toc92188359"/>
              <w:bookmarkStart w:id="4991" w:name="_Toc92189049"/>
              <w:bookmarkStart w:id="4992" w:name="_Toc92189704"/>
              <w:bookmarkStart w:id="4993" w:name="_Toc92190360"/>
              <w:bookmarkStart w:id="4994" w:name="_Toc92191016"/>
              <w:bookmarkEnd w:id="4988"/>
              <w:bookmarkEnd w:id="4989"/>
              <w:bookmarkEnd w:id="4990"/>
              <w:bookmarkEnd w:id="4991"/>
              <w:bookmarkEnd w:id="4992"/>
              <w:bookmarkEnd w:id="4993"/>
              <w:bookmarkEnd w:id="4994"/>
            </w:del>
          </w:p>
        </w:tc>
        <w:tc>
          <w:tcPr>
            <w:tcW w:w="1081" w:type="dxa"/>
            <w:tcBorders>
              <w:top w:val="nil"/>
              <w:left w:val="nil"/>
              <w:bottom w:val="single" w:sz="4" w:space="0" w:color="000000"/>
              <w:right w:val="single" w:sz="4" w:space="0" w:color="000000"/>
            </w:tcBorders>
            <w:shd w:val="clear" w:color="000000" w:fill="FFF2CC"/>
            <w:noWrap/>
            <w:vAlign w:val="bottom"/>
            <w:hideMark/>
          </w:tcPr>
          <w:p w14:paraId="5AF67BEF" w14:textId="46271BB5" w:rsidR="00067C6D" w:rsidRPr="00F86424" w:rsidDel="002739DA" w:rsidRDefault="00067C6D" w:rsidP="003228B4">
            <w:pPr>
              <w:numPr>
                <w:ilvl w:val="0"/>
                <w:numId w:val="47"/>
              </w:numPr>
              <w:spacing w:after="0" w:line="240" w:lineRule="auto"/>
              <w:jc w:val="center"/>
              <w:rPr>
                <w:del w:id="4995" w:author="anna.resch88@gmail.com" w:date="2022-01-03T16:08:00Z"/>
                <w:rFonts w:asciiTheme="majorHAnsi" w:eastAsia="Times New Roman" w:hAnsiTheme="majorHAnsi" w:cstheme="majorHAnsi"/>
                <w:color w:val="000000"/>
                <w:lang w:val="en-US" w:eastAsia="de-DE"/>
                <w:rPrChange w:id="4996" w:author="anna.resch88@gmail.com" w:date="2022-01-04T09:34:00Z">
                  <w:rPr>
                    <w:del w:id="4997" w:author="anna.resch88@gmail.com" w:date="2022-01-03T16:08:00Z"/>
                    <w:rFonts w:asciiTheme="majorHAnsi" w:eastAsia="Times New Roman" w:hAnsiTheme="majorHAnsi" w:cstheme="majorHAnsi"/>
                    <w:color w:val="000000"/>
                    <w:lang w:eastAsia="de-DE"/>
                  </w:rPr>
                </w:rPrChange>
              </w:rPr>
            </w:pPr>
            <w:del w:id="4998" w:author="anna.resch88@gmail.com" w:date="2022-01-03T16:08:00Z">
              <w:r w:rsidRPr="00F86424" w:rsidDel="002739DA">
                <w:rPr>
                  <w:rFonts w:asciiTheme="majorHAnsi" w:eastAsia="Times New Roman" w:hAnsiTheme="majorHAnsi" w:cstheme="majorHAnsi"/>
                  <w:color w:val="000000"/>
                  <w:lang w:val="en-US" w:eastAsia="de-DE"/>
                  <w:rPrChange w:id="4999" w:author="anna.resch88@gmail.com" w:date="2022-01-04T09:34:00Z">
                    <w:rPr>
                      <w:rFonts w:asciiTheme="majorHAnsi" w:eastAsia="Times New Roman" w:hAnsiTheme="majorHAnsi" w:cstheme="majorHAnsi"/>
                      <w:color w:val="000000"/>
                      <w:lang w:eastAsia="de-DE"/>
                    </w:rPr>
                  </w:rPrChange>
                </w:rPr>
                <w:delText>25.4</w:delText>
              </w:r>
              <w:bookmarkStart w:id="5000" w:name="_Toc92186976"/>
              <w:bookmarkStart w:id="5001" w:name="_Toc92187668"/>
              <w:bookmarkStart w:id="5002" w:name="_Toc92188360"/>
              <w:bookmarkStart w:id="5003" w:name="_Toc92189050"/>
              <w:bookmarkStart w:id="5004" w:name="_Toc92189705"/>
              <w:bookmarkStart w:id="5005" w:name="_Toc92190361"/>
              <w:bookmarkStart w:id="5006" w:name="_Toc92191017"/>
              <w:bookmarkEnd w:id="5000"/>
              <w:bookmarkEnd w:id="5001"/>
              <w:bookmarkEnd w:id="5002"/>
              <w:bookmarkEnd w:id="5003"/>
              <w:bookmarkEnd w:id="5004"/>
              <w:bookmarkEnd w:id="5005"/>
              <w:bookmarkEnd w:id="5006"/>
            </w:del>
          </w:p>
        </w:tc>
        <w:tc>
          <w:tcPr>
            <w:tcW w:w="1349" w:type="dxa"/>
            <w:tcBorders>
              <w:top w:val="nil"/>
              <w:left w:val="nil"/>
              <w:bottom w:val="single" w:sz="4" w:space="0" w:color="000000"/>
              <w:right w:val="single" w:sz="4" w:space="0" w:color="000000"/>
            </w:tcBorders>
            <w:shd w:val="clear" w:color="000000" w:fill="FFF2CC"/>
            <w:noWrap/>
            <w:vAlign w:val="bottom"/>
            <w:hideMark/>
          </w:tcPr>
          <w:p w14:paraId="3CFD6CD8" w14:textId="7DDB1C90" w:rsidR="00067C6D" w:rsidRPr="00F86424" w:rsidDel="002739DA" w:rsidRDefault="00067C6D" w:rsidP="003228B4">
            <w:pPr>
              <w:numPr>
                <w:ilvl w:val="0"/>
                <w:numId w:val="47"/>
              </w:numPr>
              <w:spacing w:after="0" w:line="240" w:lineRule="auto"/>
              <w:jc w:val="center"/>
              <w:rPr>
                <w:del w:id="5007" w:author="anna.resch88@gmail.com" w:date="2022-01-03T16:08:00Z"/>
                <w:rFonts w:asciiTheme="majorHAnsi" w:eastAsia="Times New Roman" w:hAnsiTheme="majorHAnsi" w:cstheme="majorHAnsi"/>
                <w:color w:val="000000"/>
                <w:lang w:val="en-US" w:eastAsia="de-DE"/>
                <w:rPrChange w:id="5008" w:author="anna.resch88@gmail.com" w:date="2022-01-04T09:34:00Z">
                  <w:rPr>
                    <w:del w:id="5009" w:author="anna.resch88@gmail.com" w:date="2022-01-03T16:08:00Z"/>
                    <w:rFonts w:asciiTheme="majorHAnsi" w:eastAsia="Times New Roman" w:hAnsiTheme="majorHAnsi" w:cstheme="majorHAnsi"/>
                    <w:color w:val="000000"/>
                    <w:lang w:eastAsia="de-DE"/>
                  </w:rPr>
                </w:rPrChange>
              </w:rPr>
            </w:pPr>
            <w:del w:id="5010" w:author="anna.resch88@gmail.com" w:date="2022-01-03T16:08:00Z">
              <w:r w:rsidRPr="00F86424" w:rsidDel="002739DA">
                <w:rPr>
                  <w:rFonts w:asciiTheme="majorHAnsi" w:eastAsia="Times New Roman" w:hAnsiTheme="majorHAnsi" w:cstheme="majorHAnsi"/>
                  <w:color w:val="000000"/>
                  <w:lang w:val="en-US" w:eastAsia="de-DE"/>
                  <w:rPrChange w:id="5011" w:author="anna.resch88@gmail.com" w:date="2022-01-04T09:34:00Z">
                    <w:rPr>
                      <w:rFonts w:asciiTheme="majorHAnsi" w:eastAsia="Times New Roman" w:hAnsiTheme="majorHAnsi" w:cstheme="majorHAnsi"/>
                      <w:color w:val="000000"/>
                      <w:lang w:eastAsia="de-DE"/>
                    </w:rPr>
                  </w:rPrChange>
                </w:rPr>
                <w:delText>15</w:delText>
              </w:r>
              <w:bookmarkStart w:id="5012" w:name="_Toc92186977"/>
              <w:bookmarkStart w:id="5013" w:name="_Toc92187669"/>
              <w:bookmarkStart w:id="5014" w:name="_Toc92188361"/>
              <w:bookmarkStart w:id="5015" w:name="_Toc92189051"/>
              <w:bookmarkStart w:id="5016" w:name="_Toc92189706"/>
              <w:bookmarkStart w:id="5017" w:name="_Toc92190362"/>
              <w:bookmarkStart w:id="5018" w:name="_Toc92191018"/>
              <w:bookmarkEnd w:id="5012"/>
              <w:bookmarkEnd w:id="5013"/>
              <w:bookmarkEnd w:id="5014"/>
              <w:bookmarkEnd w:id="5015"/>
              <w:bookmarkEnd w:id="5016"/>
              <w:bookmarkEnd w:id="5017"/>
              <w:bookmarkEnd w:id="5018"/>
            </w:del>
          </w:p>
        </w:tc>
        <w:tc>
          <w:tcPr>
            <w:tcW w:w="892" w:type="dxa"/>
            <w:tcBorders>
              <w:top w:val="nil"/>
              <w:left w:val="nil"/>
              <w:bottom w:val="single" w:sz="4" w:space="0" w:color="000000"/>
              <w:right w:val="single" w:sz="4" w:space="0" w:color="000000"/>
            </w:tcBorders>
            <w:shd w:val="clear" w:color="000000" w:fill="FFF2CC"/>
            <w:noWrap/>
            <w:vAlign w:val="bottom"/>
            <w:hideMark/>
          </w:tcPr>
          <w:p w14:paraId="61457F52" w14:textId="113ADB41" w:rsidR="00067C6D" w:rsidRPr="00F86424" w:rsidDel="002739DA" w:rsidRDefault="00067C6D" w:rsidP="003228B4">
            <w:pPr>
              <w:numPr>
                <w:ilvl w:val="0"/>
                <w:numId w:val="47"/>
              </w:numPr>
              <w:spacing w:after="0" w:line="240" w:lineRule="auto"/>
              <w:jc w:val="center"/>
              <w:rPr>
                <w:del w:id="5019" w:author="anna.resch88@gmail.com" w:date="2022-01-03T16:08:00Z"/>
                <w:rFonts w:asciiTheme="majorHAnsi" w:eastAsia="Times New Roman" w:hAnsiTheme="majorHAnsi" w:cstheme="majorHAnsi"/>
                <w:color w:val="000000"/>
                <w:lang w:val="en-US" w:eastAsia="de-DE"/>
                <w:rPrChange w:id="5020" w:author="anna.resch88@gmail.com" w:date="2022-01-04T09:34:00Z">
                  <w:rPr>
                    <w:del w:id="5021" w:author="anna.resch88@gmail.com" w:date="2022-01-03T16:08:00Z"/>
                    <w:rFonts w:asciiTheme="majorHAnsi" w:eastAsia="Times New Roman" w:hAnsiTheme="majorHAnsi" w:cstheme="majorHAnsi"/>
                    <w:color w:val="000000"/>
                    <w:lang w:eastAsia="de-DE"/>
                  </w:rPr>
                </w:rPrChange>
              </w:rPr>
            </w:pPr>
            <w:del w:id="5022" w:author="anna.resch88@gmail.com" w:date="2022-01-03T16:08:00Z">
              <w:r w:rsidRPr="00F86424" w:rsidDel="002739DA">
                <w:rPr>
                  <w:rFonts w:asciiTheme="majorHAnsi" w:eastAsia="Times New Roman" w:hAnsiTheme="majorHAnsi" w:cstheme="majorHAnsi"/>
                  <w:color w:val="000000"/>
                  <w:lang w:val="en-US" w:eastAsia="de-DE"/>
                  <w:rPrChange w:id="5023" w:author="anna.resch88@gmail.com" w:date="2022-01-04T09:34:00Z">
                    <w:rPr>
                      <w:rFonts w:asciiTheme="majorHAnsi" w:eastAsia="Times New Roman" w:hAnsiTheme="majorHAnsi" w:cstheme="majorHAnsi"/>
                      <w:color w:val="000000"/>
                      <w:lang w:eastAsia="de-DE"/>
                    </w:rPr>
                  </w:rPrChange>
                </w:rPr>
                <w:delText>87.48</w:delText>
              </w:r>
              <w:bookmarkStart w:id="5024" w:name="_Toc92186978"/>
              <w:bookmarkStart w:id="5025" w:name="_Toc92187670"/>
              <w:bookmarkStart w:id="5026" w:name="_Toc92188362"/>
              <w:bookmarkStart w:id="5027" w:name="_Toc92189052"/>
              <w:bookmarkStart w:id="5028" w:name="_Toc92189707"/>
              <w:bookmarkStart w:id="5029" w:name="_Toc92190363"/>
              <w:bookmarkStart w:id="5030" w:name="_Toc92191019"/>
              <w:bookmarkEnd w:id="5024"/>
              <w:bookmarkEnd w:id="5025"/>
              <w:bookmarkEnd w:id="5026"/>
              <w:bookmarkEnd w:id="5027"/>
              <w:bookmarkEnd w:id="5028"/>
              <w:bookmarkEnd w:id="5029"/>
              <w:bookmarkEnd w:id="5030"/>
            </w:del>
          </w:p>
        </w:tc>
        <w:tc>
          <w:tcPr>
            <w:tcW w:w="743" w:type="dxa"/>
            <w:tcBorders>
              <w:top w:val="nil"/>
              <w:left w:val="nil"/>
              <w:bottom w:val="single" w:sz="4" w:space="0" w:color="000000"/>
              <w:right w:val="nil"/>
            </w:tcBorders>
            <w:shd w:val="clear" w:color="000000" w:fill="FFF2CC"/>
            <w:noWrap/>
            <w:vAlign w:val="bottom"/>
            <w:hideMark/>
          </w:tcPr>
          <w:p w14:paraId="4232595C" w14:textId="2985C5A3" w:rsidR="00067C6D" w:rsidRPr="00F86424" w:rsidDel="002739DA" w:rsidRDefault="00067C6D" w:rsidP="003228B4">
            <w:pPr>
              <w:numPr>
                <w:ilvl w:val="0"/>
                <w:numId w:val="47"/>
              </w:numPr>
              <w:spacing w:after="0" w:line="240" w:lineRule="auto"/>
              <w:jc w:val="center"/>
              <w:rPr>
                <w:del w:id="5031" w:author="anna.resch88@gmail.com" w:date="2022-01-03T16:08:00Z"/>
                <w:rFonts w:asciiTheme="majorHAnsi" w:eastAsia="Times New Roman" w:hAnsiTheme="majorHAnsi" w:cstheme="majorHAnsi"/>
                <w:color w:val="000000"/>
                <w:lang w:val="en-US" w:eastAsia="de-DE"/>
                <w:rPrChange w:id="5032" w:author="anna.resch88@gmail.com" w:date="2022-01-04T09:34:00Z">
                  <w:rPr>
                    <w:del w:id="5033" w:author="anna.resch88@gmail.com" w:date="2022-01-03T16:08:00Z"/>
                    <w:rFonts w:asciiTheme="majorHAnsi" w:eastAsia="Times New Roman" w:hAnsiTheme="majorHAnsi" w:cstheme="majorHAnsi"/>
                    <w:color w:val="000000"/>
                    <w:lang w:eastAsia="de-DE"/>
                  </w:rPr>
                </w:rPrChange>
              </w:rPr>
            </w:pPr>
            <w:del w:id="5034" w:author="anna.resch88@gmail.com" w:date="2022-01-03T16:08:00Z">
              <w:r w:rsidRPr="00F86424" w:rsidDel="002739DA">
                <w:rPr>
                  <w:rFonts w:asciiTheme="majorHAnsi" w:eastAsia="Times New Roman" w:hAnsiTheme="majorHAnsi" w:cstheme="majorHAnsi"/>
                  <w:color w:val="000000"/>
                  <w:lang w:val="en-US" w:eastAsia="de-DE"/>
                  <w:rPrChange w:id="5035" w:author="anna.resch88@gmail.com" w:date="2022-01-04T09:34:00Z">
                    <w:rPr>
                      <w:rFonts w:asciiTheme="majorHAnsi" w:eastAsia="Times New Roman" w:hAnsiTheme="majorHAnsi" w:cstheme="majorHAnsi"/>
                      <w:color w:val="000000"/>
                      <w:lang w:eastAsia="de-DE"/>
                    </w:rPr>
                  </w:rPrChange>
                </w:rPr>
                <w:delText>5.55</w:delText>
              </w:r>
              <w:bookmarkStart w:id="5036" w:name="_Toc92186979"/>
              <w:bookmarkStart w:id="5037" w:name="_Toc92187671"/>
              <w:bookmarkStart w:id="5038" w:name="_Toc92188363"/>
              <w:bookmarkStart w:id="5039" w:name="_Toc92189053"/>
              <w:bookmarkStart w:id="5040" w:name="_Toc92189708"/>
              <w:bookmarkStart w:id="5041" w:name="_Toc92190364"/>
              <w:bookmarkStart w:id="5042" w:name="_Toc92191020"/>
              <w:bookmarkEnd w:id="5036"/>
              <w:bookmarkEnd w:id="5037"/>
              <w:bookmarkEnd w:id="5038"/>
              <w:bookmarkEnd w:id="5039"/>
              <w:bookmarkEnd w:id="5040"/>
              <w:bookmarkEnd w:id="5041"/>
              <w:bookmarkEnd w:id="5042"/>
            </w:del>
          </w:p>
        </w:tc>
        <w:tc>
          <w:tcPr>
            <w:tcW w:w="989" w:type="dxa"/>
            <w:tcBorders>
              <w:top w:val="nil"/>
              <w:left w:val="single" w:sz="4" w:space="0" w:color="auto"/>
              <w:bottom w:val="nil"/>
              <w:right w:val="single" w:sz="4" w:space="0" w:color="auto"/>
            </w:tcBorders>
            <w:shd w:val="clear" w:color="000000" w:fill="FFF2CC"/>
            <w:noWrap/>
            <w:vAlign w:val="bottom"/>
            <w:hideMark/>
          </w:tcPr>
          <w:p w14:paraId="209AFFD5" w14:textId="5623D3B3" w:rsidR="00067C6D" w:rsidRPr="00F86424" w:rsidDel="002739DA" w:rsidRDefault="00067C6D" w:rsidP="003228B4">
            <w:pPr>
              <w:numPr>
                <w:ilvl w:val="0"/>
                <w:numId w:val="47"/>
              </w:numPr>
              <w:spacing w:after="0" w:line="240" w:lineRule="auto"/>
              <w:jc w:val="center"/>
              <w:rPr>
                <w:del w:id="5043" w:author="anna.resch88@gmail.com" w:date="2022-01-03T16:08:00Z"/>
                <w:rFonts w:asciiTheme="majorHAnsi" w:eastAsia="Times New Roman" w:hAnsiTheme="majorHAnsi" w:cstheme="majorHAnsi"/>
                <w:color w:val="000000"/>
                <w:lang w:val="en-US" w:eastAsia="de-DE"/>
                <w:rPrChange w:id="5044" w:author="anna.resch88@gmail.com" w:date="2022-01-04T09:34:00Z">
                  <w:rPr>
                    <w:del w:id="5045" w:author="anna.resch88@gmail.com" w:date="2022-01-03T16:08:00Z"/>
                    <w:rFonts w:asciiTheme="majorHAnsi" w:eastAsia="Times New Roman" w:hAnsiTheme="majorHAnsi" w:cstheme="majorHAnsi"/>
                    <w:color w:val="000000"/>
                    <w:lang w:eastAsia="de-DE"/>
                  </w:rPr>
                </w:rPrChange>
              </w:rPr>
            </w:pPr>
            <w:del w:id="5046" w:author="anna.resch88@gmail.com" w:date="2022-01-03T16:08:00Z">
              <w:r w:rsidRPr="00F86424" w:rsidDel="002739DA">
                <w:rPr>
                  <w:rFonts w:asciiTheme="majorHAnsi" w:eastAsia="Times New Roman" w:hAnsiTheme="majorHAnsi" w:cstheme="majorHAnsi"/>
                  <w:color w:val="000000"/>
                  <w:lang w:val="en-US" w:eastAsia="de-DE"/>
                  <w:rPrChange w:id="5047" w:author="anna.resch88@gmail.com" w:date="2022-01-04T09:34:00Z">
                    <w:rPr>
                      <w:rFonts w:asciiTheme="majorHAnsi" w:eastAsia="Times New Roman" w:hAnsiTheme="majorHAnsi" w:cstheme="majorHAnsi"/>
                      <w:color w:val="000000"/>
                      <w:lang w:eastAsia="de-DE"/>
                    </w:rPr>
                  </w:rPrChange>
                </w:rPr>
                <w:delText>91.11</w:delText>
              </w:r>
              <w:bookmarkStart w:id="5048" w:name="_Toc92186980"/>
              <w:bookmarkStart w:id="5049" w:name="_Toc92187672"/>
              <w:bookmarkStart w:id="5050" w:name="_Toc92188364"/>
              <w:bookmarkStart w:id="5051" w:name="_Toc92189054"/>
              <w:bookmarkStart w:id="5052" w:name="_Toc92189709"/>
              <w:bookmarkStart w:id="5053" w:name="_Toc92190365"/>
              <w:bookmarkStart w:id="5054" w:name="_Toc92191021"/>
              <w:bookmarkEnd w:id="5048"/>
              <w:bookmarkEnd w:id="5049"/>
              <w:bookmarkEnd w:id="5050"/>
              <w:bookmarkEnd w:id="5051"/>
              <w:bookmarkEnd w:id="5052"/>
              <w:bookmarkEnd w:id="5053"/>
              <w:bookmarkEnd w:id="5054"/>
            </w:del>
          </w:p>
        </w:tc>
        <w:tc>
          <w:tcPr>
            <w:tcW w:w="898" w:type="dxa"/>
            <w:tcBorders>
              <w:top w:val="nil"/>
              <w:left w:val="nil"/>
              <w:bottom w:val="nil"/>
              <w:right w:val="single" w:sz="4" w:space="0" w:color="auto"/>
            </w:tcBorders>
            <w:shd w:val="clear" w:color="000000" w:fill="FFF2CC"/>
            <w:noWrap/>
            <w:vAlign w:val="bottom"/>
            <w:hideMark/>
          </w:tcPr>
          <w:p w14:paraId="755546F2" w14:textId="5E60594F" w:rsidR="00067C6D" w:rsidRPr="00F86424" w:rsidDel="002739DA" w:rsidRDefault="00067C6D" w:rsidP="003228B4">
            <w:pPr>
              <w:numPr>
                <w:ilvl w:val="0"/>
                <w:numId w:val="47"/>
              </w:numPr>
              <w:spacing w:after="0" w:line="240" w:lineRule="auto"/>
              <w:jc w:val="center"/>
              <w:rPr>
                <w:del w:id="5055" w:author="anna.resch88@gmail.com" w:date="2022-01-03T16:08:00Z"/>
                <w:rFonts w:asciiTheme="majorHAnsi" w:eastAsia="Times New Roman" w:hAnsiTheme="majorHAnsi" w:cstheme="majorHAnsi"/>
                <w:color w:val="000000"/>
                <w:lang w:val="en-US" w:eastAsia="de-DE"/>
                <w:rPrChange w:id="5056" w:author="anna.resch88@gmail.com" w:date="2022-01-04T09:34:00Z">
                  <w:rPr>
                    <w:del w:id="5057" w:author="anna.resch88@gmail.com" w:date="2022-01-03T16:08:00Z"/>
                    <w:rFonts w:asciiTheme="majorHAnsi" w:eastAsia="Times New Roman" w:hAnsiTheme="majorHAnsi" w:cstheme="majorHAnsi"/>
                    <w:color w:val="000000"/>
                    <w:lang w:eastAsia="de-DE"/>
                  </w:rPr>
                </w:rPrChange>
              </w:rPr>
            </w:pPr>
            <w:del w:id="5058" w:author="anna.resch88@gmail.com" w:date="2022-01-03T16:08:00Z">
              <w:r w:rsidRPr="00F86424" w:rsidDel="002739DA">
                <w:rPr>
                  <w:rFonts w:asciiTheme="majorHAnsi" w:eastAsia="Times New Roman" w:hAnsiTheme="majorHAnsi" w:cstheme="majorHAnsi"/>
                  <w:color w:val="000000"/>
                  <w:lang w:val="en-US" w:eastAsia="de-DE"/>
                  <w:rPrChange w:id="5059" w:author="anna.resch88@gmail.com" w:date="2022-01-04T09:34:00Z">
                    <w:rPr>
                      <w:rFonts w:asciiTheme="majorHAnsi" w:eastAsia="Times New Roman" w:hAnsiTheme="majorHAnsi" w:cstheme="majorHAnsi"/>
                      <w:color w:val="000000"/>
                      <w:lang w:eastAsia="de-DE"/>
                    </w:rPr>
                  </w:rPrChange>
                </w:rPr>
                <w:delText>6.70</w:delText>
              </w:r>
              <w:bookmarkStart w:id="5060" w:name="_Toc92186981"/>
              <w:bookmarkStart w:id="5061" w:name="_Toc92187673"/>
              <w:bookmarkStart w:id="5062" w:name="_Toc92188365"/>
              <w:bookmarkStart w:id="5063" w:name="_Toc92189055"/>
              <w:bookmarkStart w:id="5064" w:name="_Toc92189710"/>
              <w:bookmarkStart w:id="5065" w:name="_Toc92190366"/>
              <w:bookmarkStart w:id="5066" w:name="_Toc92191022"/>
              <w:bookmarkEnd w:id="5060"/>
              <w:bookmarkEnd w:id="5061"/>
              <w:bookmarkEnd w:id="5062"/>
              <w:bookmarkEnd w:id="5063"/>
              <w:bookmarkEnd w:id="5064"/>
              <w:bookmarkEnd w:id="5065"/>
              <w:bookmarkEnd w:id="5066"/>
            </w:del>
          </w:p>
        </w:tc>
        <w:bookmarkStart w:id="5067" w:name="_Toc92186982"/>
        <w:bookmarkStart w:id="5068" w:name="_Toc92187674"/>
        <w:bookmarkStart w:id="5069" w:name="_Toc92188366"/>
        <w:bookmarkStart w:id="5070" w:name="_Toc92189056"/>
        <w:bookmarkStart w:id="5071" w:name="_Toc92189711"/>
        <w:bookmarkStart w:id="5072" w:name="_Toc92190367"/>
        <w:bookmarkStart w:id="5073" w:name="_Toc92191023"/>
        <w:bookmarkEnd w:id="5067"/>
        <w:bookmarkEnd w:id="5068"/>
        <w:bookmarkEnd w:id="5069"/>
        <w:bookmarkEnd w:id="5070"/>
        <w:bookmarkEnd w:id="5071"/>
        <w:bookmarkEnd w:id="5072"/>
        <w:bookmarkEnd w:id="5073"/>
      </w:tr>
      <w:tr w:rsidR="00067C6D" w:rsidRPr="009E3BE9" w:rsidDel="002739DA" w14:paraId="5684586D" w14:textId="260AC31D" w:rsidTr="00D830B0">
        <w:trPr>
          <w:trHeight w:val="590"/>
          <w:del w:id="5074"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FFF2CC"/>
            <w:vAlign w:val="bottom"/>
            <w:hideMark/>
          </w:tcPr>
          <w:p w14:paraId="1B7D118A" w14:textId="629E2D61" w:rsidR="00067C6D" w:rsidRPr="00F86424" w:rsidDel="002739DA" w:rsidRDefault="00067C6D" w:rsidP="003228B4">
            <w:pPr>
              <w:numPr>
                <w:ilvl w:val="0"/>
                <w:numId w:val="47"/>
              </w:numPr>
              <w:spacing w:after="0" w:line="240" w:lineRule="auto"/>
              <w:jc w:val="both"/>
              <w:rPr>
                <w:del w:id="5075" w:author="anna.resch88@gmail.com" w:date="2022-01-03T16:08:00Z"/>
                <w:rFonts w:asciiTheme="majorHAnsi" w:eastAsia="Times New Roman" w:hAnsiTheme="majorHAnsi" w:cstheme="majorHAnsi"/>
                <w:color w:val="000000"/>
                <w:lang w:val="en-US" w:eastAsia="de-DE"/>
                <w:rPrChange w:id="5076" w:author="anna.resch88@gmail.com" w:date="2022-01-04T09:34:00Z">
                  <w:rPr>
                    <w:del w:id="5077" w:author="anna.resch88@gmail.com" w:date="2022-01-03T16:08:00Z"/>
                    <w:rFonts w:asciiTheme="majorHAnsi" w:eastAsia="Times New Roman" w:hAnsiTheme="majorHAnsi" w:cstheme="majorHAnsi"/>
                    <w:color w:val="000000"/>
                    <w:lang w:eastAsia="de-DE"/>
                  </w:rPr>
                </w:rPrChange>
              </w:rPr>
            </w:pPr>
            <w:del w:id="5078" w:author="anna.resch88@gmail.com" w:date="2022-01-03T16:08:00Z">
              <w:r w:rsidRPr="00F86424" w:rsidDel="002739DA">
                <w:rPr>
                  <w:rFonts w:asciiTheme="majorHAnsi" w:eastAsia="Times New Roman" w:hAnsiTheme="majorHAnsi" w:cstheme="majorHAnsi"/>
                  <w:color w:val="000000"/>
                  <w:lang w:val="en-US" w:eastAsia="de-DE"/>
                  <w:rPrChange w:id="5079" w:author="anna.resch88@gmail.com" w:date="2022-01-04T09:34:00Z">
                    <w:rPr>
                      <w:rFonts w:asciiTheme="majorHAnsi" w:eastAsia="Times New Roman" w:hAnsiTheme="majorHAnsi" w:cstheme="majorHAnsi"/>
                      <w:color w:val="000000"/>
                      <w:lang w:eastAsia="de-DE"/>
                    </w:rPr>
                  </w:rPrChange>
                </w:rPr>
                <w:delText xml:space="preserve">UV20U + UV40U, </w:delText>
              </w:r>
              <w:bookmarkStart w:id="5080" w:name="_Toc92186983"/>
              <w:bookmarkStart w:id="5081" w:name="_Toc92187675"/>
              <w:bookmarkStart w:id="5082" w:name="_Toc92188367"/>
              <w:bookmarkStart w:id="5083" w:name="_Toc92189057"/>
              <w:bookmarkStart w:id="5084" w:name="_Toc92189712"/>
              <w:bookmarkStart w:id="5085" w:name="_Toc92190368"/>
              <w:bookmarkStart w:id="5086" w:name="_Toc92191024"/>
              <w:bookmarkEnd w:id="5080"/>
              <w:bookmarkEnd w:id="5081"/>
              <w:bookmarkEnd w:id="5082"/>
              <w:bookmarkEnd w:id="5083"/>
              <w:bookmarkEnd w:id="5084"/>
              <w:bookmarkEnd w:id="5085"/>
              <w:bookmarkEnd w:id="5086"/>
            </w:del>
          </w:p>
          <w:p w14:paraId="2816AA69" w14:textId="4D0DDDB7" w:rsidR="00067C6D" w:rsidRPr="00F86424" w:rsidDel="002739DA" w:rsidRDefault="00067C6D" w:rsidP="003228B4">
            <w:pPr>
              <w:numPr>
                <w:ilvl w:val="0"/>
                <w:numId w:val="47"/>
              </w:numPr>
              <w:spacing w:after="0" w:line="240" w:lineRule="auto"/>
              <w:jc w:val="both"/>
              <w:rPr>
                <w:del w:id="5087" w:author="anna.resch88@gmail.com" w:date="2022-01-03T16:08:00Z"/>
                <w:rFonts w:asciiTheme="majorHAnsi" w:eastAsia="Times New Roman" w:hAnsiTheme="majorHAnsi" w:cstheme="majorHAnsi"/>
                <w:color w:val="000000"/>
                <w:lang w:val="en-US" w:eastAsia="de-DE"/>
                <w:rPrChange w:id="5088" w:author="anna.resch88@gmail.com" w:date="2022-01-04T09:34:00Z">
                  <w:rPr>
                    <w:del w:id="5089" w:author="anna.resch88@gmail.com" w:date="2022-01-03T16:08:00Z"/>
                    <w:rFonts w:asciiTheme="majorHAnsi" w:eastAsia="Times New Roman" w:hAnsiTheme="majorHAnsi" w:cstheme="majorHAnsi"/>
                    <w:color w:val="000000"/>
                    <w:lang w:eastAsia="de-DE"/>
                  </w:rPr>
                </w:rPrChange>
              </w:rPr>
            </w:pPr>
            <w:del w:id="5090" w:author="anna.resch88@gmail.com" w:date="2022-01-03T16:08:00Z">
              <w:r w:rsidRPr="00F86424" w:rsidDel="002739DA">
                <w:rPr>
                  <w:rFonts w:asciiTheme="majorHAnsi" w:eastAsia="Times New Roman" w:hAnsiTheme="majorHAnsi" w:cstheme="majorHAnsi"/>
                  <w:color w:val="000000"/>
                  <w:lang w:val="en-US" w:eastAsia="de-DE"/>
                  <w:rPrChange w:id="5091" w:author="anna.resch88@gmail.com" w:date="2022-01-04T09:34:00Z">
                    <w:rPr>
                      <w:rFonts w:asciiTheme="majorHAnsi" w:eastAsia="Times New Roman" w:hAnsiTheme="majorHAnsi" w:cstheme="majorHAnsi"/>
                      <w:color w:val="000000"/>
                      <w:lang w:eastAsia="de-DE"/>
                    </w:rPr>
                  </w:rPrChange>
                </w:rPr>
                <w:delText>1:1, sample 3</w:delText>
              </w:r>
              <w:bookmarkStart w:id="5092" w:name="_Toc92186984"/>
              <w:bookmarkStart w:id="5093" w:name="_Toc92187676"/>
              <w:bookmarkStart w:id="5094" w:name="_Toc92188368"/>
              <w:bookmarkStart w:id="5095" w:name="_Toc92189058"/>
              <w:bookmarkStart w:id="5096" w:name="_Toc92189713"/>
              <w:bookmarkStart w:id="5097" w:name="_Toc92190369"/>
              <w:bookmarkStart w:id="5098" w:name="_Toc92191025"/>
              <w:bookmarkEnd w:id="5092"/>
              <w:bookmarkEnd w:id="5093"/>
              <w:bookmarkEnd w:id="5094"/>
              <w:bookmarkEnd w:id="5095"/>
              <w:bookmarkEnd w:id="5096"/>
              <w:bookmarkEnd w:id="5097"/>
              <w:bookmarkEnd w:id="5098"/>
            </w:del>
          </w:p>
        </w:tc>
        <w:tc>
          <w:tcPr>
            <w:tcW w:w="859" w:type="dxa"/>
            <w:tcBorders>
              <w:top w:val="nil"/>
              <w:left w:val="nil"/>
              <w:bottom w:val="single" w:sz="8" w:space="0" w:color="auto"/>
              <w:right w:val="single" w:sz="4" w:space="0" w:color="000000"/>
            </w:tcBorders>
            <w:shd w:val="clear" w:color="000000" w:fill="FFF2CC"/>
            <w:noWrap/>
            <w:vAlign w:val="bottom"/>
            <w:hideMark/>
          </w:tcPr>
          <w:p w14:paraId="0894385E" w14:textId="100DA6C7" w:rsidR="00067C6D" w:rsidRPr="00F86424" w:rsidDel="002739DA" w:rsidRDefault="00067C6D" w:rsidP="003228B4">
            <w:pPr>
              <w:numPr>
                <w:ilvl w:val="0"/>
                <w:numId w:val="47"/>
              </w:numPr>
              <w:spacing w:after="0" w:line="240" w:lineRule="auto"/>
              <w:jc w:val="center"/>
              <w:rPr>
                <w:del w:id="5099" w:author="anna.resch88@gmail.com" w:date="2022-01-03T16:08:00Z"/>
                <w:rFonts w:asciiTheme="majorHAnsi" w:eastAsia="Times New Roman" w:hAnsiTheme="majorHAnsi" w:cstheme="majorHAnsi"/>
                <w:color w:val="000000"/>
                <w:lang w:val="en-US" w:eastAsia="de-DE"/>
                <w:rPrChange w:id="5100" w:author="anna.resch88@gmail.com" w:date="2022-01-04T09:34:00Z">
                  <w:rPr>
                    <w:del w:id="5101" w:author="anna.resch88@gmail.com" w:date="2022-01-03T16:08:00Z"/>
                    <w:rFonts w:asciiTheme="majorHAnsi" w:eastAsia="Times New Roman" w:hAnsiTheme="majorHAnsi" w:cstheme="majorHAnsi"/>
                    <w:color w:val="000000"/>
                    <w:lang w:eastAsia="de-DE"/>
                  </w:rPr>
                </w:rPrChange>
              </w:rPr>
            </w:pPr>
            <w:del w:id="5102" w:author="anna.resch88@gmail.com" w:date="2022-01-03T16:08:00Z">
              <w:r w:rsidRPr="00F86424" w:rsidDel="002739DA">
                <w:rPr>
                  <w:rFonts w:asciiTheme="majorHAnsi" w:eastAsia="Times New Roman" w:hAnsiTheme="majorHAnsi" w:cstheme="majorHAnsi"/>
                  <w:color w:val="000000"/>
                  <w:lang w:val="en-US" w:eastAsia="de-DE"/>
                  <w:rPrChange w:id="5103" w:author="anna.resch88@gmail.com" w:date="2022-01-04T09:34:00Z">
                    <w:rPr>
                      <w:rFonts w:asciiTheme="majorHAnsi" w:eastAsia="Times New Roman" w:hAnsiTheme="majorHAnsi" w:cstheme="majorHAnsi"/>
                      <w:color w:val="000000"/>
                      <w:lang w:eastAsia="de-DE"/>
                    </w:rPr>
                  </w:rPrChange>
                </w:rPr>
                <w:delText>20%</w:delText>
              </w:r>
              <w:bookmarkStart w:id="5104" w:name="_Toc92186985"/>
              <w:bookmarkStart w:id="5105" w:name="_Toc92187677"/>
              <w:bookmarkStart w:id="5106" w:name="_Toc92188369"/>
              <w:bookmarkStart w:id="5107" w:name="_Toc92189059"/>
              <w:bookmarkStart w:id="5108" w:name="_Toc92189714"/>
              <w:bookmarkStart w:id="5109" w:name="_Toc92190370"/>
              <w:bookmarkStart w:id="5110" w:name="_Toc92191026"/>
              <w:bookmarkEnd w:id="5104"/>
              <w:bookmarkEnd w:id="5105"/>
              <w:bookmarkEnd w:id="5106"/>
              <w:bookmarkEnd w:id="5107"/>
              <w:bookmarkEnd w:id="5108"/>
              <w:bookmarkEnd w:id="5109"/>
              <w:bookmarkEnd w:id="5110"/>
            </w:del>
          </w:p>
        </w:tc>
        <w:tc>
          <w:tcPr>
            <w:tcW w:w="937" w:type="dxa"/>
            <w:tcBorders>
              <w:top w:val="nil"/>
              <w:left w:val="nil"/>
              <w:bottom w:val="single" w:sz="8" w:space="0" w:color="auto"/>
              <w:right w:val="single" w:sz="4" w:space="0" w:color="000000"/>
            </w:tcBorders>
            <w:shd w:val="clear" w:color="000000" w:fill="FFF2CC"/>
            <w:noWrap/>
            <w:vAlign w:val="bottom"/>
            <w:hideMark/>
          </w:tcPr>
          <w:p w14:paraId="394326CC" w14:textId="52AE3215" w:rsidR="00067C6D" w:rsidRPr="00F86424" w:rsidDel="002739DA" w:rsidRDefault="00067C6D" w:rsidP="003228B4">
            <w:pPr>
              <w:numPr>
                <w:ilvl w:val="0"/>
                <w:numId w:val="47"/>
              </w:numPr>
              <w:spacing w:after="0" w:line="240" w:lineRule="auto"/>
              <w:jc w:val="center"/>
              <w:rPr>
                <w:del w:id="5111" w:author="anna.resch88@gmail.com" w:date="2022-01-03T16:08:00Z"/>
                <w:rFonts w:asciiTheme="majorHAnsi" w:eastAsia="Times New Roman" w:hAnsiTheme="majorHAnsi" w:cstheme="majorHAnsi"/>
                <w:color w:val="000000"/>
                <w:lang w:val="en-US" w:eastAsia="de-DE"/>
                <w:rPrChange w:id="5112" w:author="anna.resch88@gmail.com" w:date="2022-01-04T09:34:00Z">
                  <w:rPr>
                    <w:del w:id="5113" w:author="anna.resch88@gmail.com" w:date="2022-01-03T16:08:00Z"/>
                    <w:rFonts w:asciiTheme="majorHAnsi" w:eastAsia="Times New Roman" w:hAnsiTheme="majorHAnsi" w:cstheme="majorHAnsi"/>
                    <w:color w:val="000000"/>
                    <w:lang w:eastAsia="de-DE"/>
                  </w:rPr>
                </w:rPrChange>
              </w:rPr>
            </w:pPr>
            <w:del w:id="5114" w:author="anna.resch88@gmail.com" w:date="2022-01-03T16:08:00Z">
              <w:r w:rsidRPr="00F86424" w:rsidDel="002739DA">
                <w:rPr>
                  <w:rFonts w:asciiTheme="majorHAnsi" w:eastAsia="Times New Roman" w:hAnsiTheme="majorHAnsi" w:cstheme="majorHAnsi"/>
                  <w:color w:val="000000"/>
                  <w:lang w:val="en-US" w:eastAsia="de-DE"/>
                  <w:rPrChange w:id="5115" w:author="anna.resch88@gmail.com" w:date="2022-01-04T09:34:00Z">
                    <w:rPr>
                      <w:rFonts w:asciiTheme="majorHAnsi" w:eastAsia="Times New Roman" w:hAnsiTheme="majorHAnsi" w:cstheme="majorHAnsi"/>
                      <w:color w:val="000000"/>
                      <w:lang w:eastAsia="de-DE"/>
                    </w:rPr>
                  </w:rPrChange>
                </w:rPr>
                <w:delText>water</w:delText>
              </w:r>
              <w:bookmarkStart w:id="5116" w:name="_Toc92186986"/>
              <w:bookmarkStart w:id="5117" w:name="_Toc92187678"/>
              <w:bookmarkStart w:id="5118" w:name="_Toc92188370"/>
              <w:bookmarkStart w:id="5119" w:name="_Toc92189060"/>
              <w:bookmarkStart w:id="5120" w:name="_Toc92189715"/>
              <w:bookmarkStart w:id="5121" w:name="_Toc92190371"/>
              <w:bookmarkStart w:id="5122" w:name="_Toc92191027"/>
              <w:bookmarkEnd w:id="5116"/>
              <w:bookmarkEnd w:id="5117"/>
              <w:bookmarkEnd w:id="5118"/>
              <w:bookmarkEnd w:id="5119"/>
              <w:bookmarkEnd w:id="5120"/>
              <w:bookmarkEnd w:id="5121"/>
              <w:bookmarkEnd w:id="5122"/>
            </w:del>
          </w:p>
        </w:tc>
        <w:tc>
          <w:tcPr>
            <w:tcW w:w="952" w:type="dxa"/>
            <w:tcBorders>
              <w:top w:val="nil"/>
              <w:left w:val="nil"/>
              <w:bottom w:val="single" w:sz="8" w:space="0" w:color="auto"/>
              <w:right w:val="single" w:sz="4" w:space="0" w:color="000000"/>
            </w:tcBorders>
            <w:shd w:val="clear" w:color="000000" w:fill="FFF2CC"/>
            <w:noWrap/>
            <w:vAlign w:val="bottom"/>
            <w:hideMark/>
          </w:tcPr>
          <w:p w14:paraId="60341FDF" w14:textId="22D6B983" w:rsidR="00067C6D" w:rsidRPr="00F86424" w:rsidDel="002739DA" w:rsidRDefault="00067C6D" w:rsidP="003228B4">
            <w:pPr>
              <w:numPr>
                <w:ilvl w:val="0"/>
                <w:numId w:val="47"/>
              </w:numPr>
              <w:spacing w:after="0" w:line="240" w:lineRule="auto"/>
              <w:jc w:val="center"/>
              <w:rPr>
                <w:del w:id="5123" w:author="anna.resch88@gmail.com" w:date="2022-01-03T16:08:00Z"/>
                <w:rFonts w:asciiTheme="majorHAnsi" w:eastAsia="Times New Roman" w:hAnsiTheme="majorHAnsi" w:cstheme="majorHAnsi"/>
                <w:color w:val="000000"/>
                <w:lang w:val="en-US" w:eastAsia="de-DE"/>
                <w:rPrChange w:id="5124" w:author="anna.resch88@gmail.com" w:date="2022-01-04T09:34:00Z">
                  <w:rPr>
                    <w:del w:id="5125" w:author="anna.resch88@gmail.com" w:date="2022-01-03T16:08:00Z"/>
                    <w:rFonts w:asciiTheme="majorHAnsi" w:eastAsia="Times New Roman" w:hAnsiTheme="majorHAnsi" w:cstheme="majorHAnsi"/>
                    <w:color w:val="000000"/>
                    <w:lang w:eastAsia="de-DE"/>
                  </w:rPr>
                </w:rPrChange>
              </w:rPr>
            </w:pPr>
            <w:del w:id="5126" w:author="anna.resch88@gmail.com" w:date="2022-01-03T16:08:00Z">
              <w:r w:rsidRPr="00F86424" w:rsidDel="002739DA">
                <w:rPr>
                  <w:rFonts w:asciiTheme="majorHAnsi" w:eastAsia="Times New Roman" w:hAnsiTheme="majorHAnsi" w:cstheme="majorHAnsi"/>
                  <w:color w:val="000000"/>
                  <w:lang w:val="en-US" w:eastAsia="de-DE"/>
                  <w:rPrChange w:id="5127" w:author="anna.resch88@gmail.com" w:date="2022-01-04T09:34:00Z">
                    <w:rPr>
                      <w:rFonts w:asciiTheme="majorHAnsi" w:eastAsia="Times New Roman" w:hAnsiTheme="majorHAnsi" w:cstheme="majorHAnsi"/>
                      <w:color w:val="000000"/>
                      <w:lang w:eastAsia="de-DE"/>
                    </w:rPr>
                  </w:rPrChange>
                </w:rPr>
                <w:delText>RF</w:delText>
              </w:r>
              <w:bookmarkStart w:id="5128" w:name="_Toc92186987"/>
              <w:bookmarkStart w:id="5129" w:name="_Toc92187679"/>
              <w:bookmarkStart w:id="5130" w:name="_Toc92188371"/>
              <w:bookmarkStart w:id="5131" w:name="_Toc92189061"/>
              <w:bookmarkStart w:id="5132" w:name="_Toc92189716"/>
              <w:bookmarkStart w:id="5133" w:name="_Toc92190372"/>
              <w:bookmarkStart w:id="5134" w:name="_Toc92191028"/>
              <w:bookmarkEnd w:id="5128"/>
              <w:bookmarkEnd w:id="5129"/>
              <w:bookmarkEnd w:id="5130"/>
              <w:bookmarkEnd w:id="5131"/>
              <w:bookmarkEnd w:id="5132"/>
              <w:bookmarkEnd w:id="5133"/>
              <w:bookmarkEnd w:id="5134"/>
            </w:del>
          </w:p>
        </w:tc>
        <w:tc>
          <w:tcPr>
            <w:tcW w:w="1081" w:type="dxa"/>
            <w:tcBorders>
              <w:top w:val="nil"/>
              <w:left w:val="nil"/>
              <w:bottom w:val="single" w:sz="8" w:space="0" w:color="auto"/>
              <w:right w:val="single" w:sz="4" w:space="0" w:color="000000"/>
            </w:tcBorders>
            <w:shd w:val="clear" w:color="000000" w:fill="FFF2CC"/>
            <w:noWrap/>
            <w:vAlign w:val="bottom"/>
            <w:hideMark/>
          </w:tcPr>
          <w:p w14:paraId="4AB79DF4" w14:textId="2AA3FF55" w:rsidR="00067C6D" w:rsidRPr="00F86424" w:rsidDel="002739DA" w:rsidRDefault="00067C6D" w:rsidP="003228B4">
            <w:pPr>
              <w:numPr>
                <w:ilvl w:val="0"/>
                <w:numId w:val="47"/>
              </w:numPr>
              <w:spacing w:after="0" w:line="240" w:lineRule="auto"/>
              <w:jc w:val="center"/>
              <w:rPr>
                <w:del w:id="5135" w:author="anna.resch88@gmail.com" w:date="2022-01-03T16:08:00Z"/>
                <w:rFonts w:asciiTheme="majorHAnsi" w:eastAsia="Times New Roman" w:hAnsiTheme="majorHAnsi" w:cstheme="majorHAnsi"/>
                <w:color w:val="000000"/>
                <w:lang w:val="en-US" w:eastAsia="de-DE"/>
                <w:rPrChange w:id="5136" w:author="anna.resch88@gmail.com" w:date="2022-01-04T09:34:00Z">
                  <w:rPr>
                    <w:del w:id="5137" w:author="anna.resch88@gmail.com" w:date="2022-01-03T16:08:00Z"/>
                    <w:rFonts w:asciiTheme="majorHAnsi" w:eastAsia="Times New Roman" w:hAnsiTheme="majorHAnsi" w:cstheme="majorHAnsi"/>
                    <w:color w:val="000000"/>
                    <w:lang w:eastAsia="de-DE"/>
                  </w:rPr>
                </w:rPrChange>
              </w:rPr>
            </w:pPr>
            <w:del w:id="5138" w:author="anna.resch88@gmail.com" w:date="2022-01-03T16:08:00Z">
              <w:r w:rsidRPr="00F86424" w:rsidDel="002739DA">
                <w:rPr>
                  <w:rFonts w:asciiTheme="majorHAnsi" w:eastAsia="Times New Roman" w:hAnsiTheme="majorHAnsi" w:cstheme="majorHAnsi"/>
                  <w:color w:val="000000"/>
                  <w:lang w:val="en-US" w:eastAsia="de-DE"/>
                  <w:rPrChange w:id="5139" w:author="anna.resch88@gmail.com" w:date="2022-01-04T09:34:00Z">
                    <w:rPr>
                      <w:rFonts w:asciiTheme="majorHAnsi" w:eastAsia="Times New Roman" w:hAnsiTheme="majorHAnsi" w:cstheme="majorHAnsi"/>
                      <w:color w:val="000000"/>
                      <w:lang w:eastAsia="de-DE"/>
                    </w:rPr>
                  </w:rPrChange>
                </w:rPr>
                <w:delText>25.4</w:delText>
              </w:r>
              <w:bookmarkStart w:id="5140" w:name="_Toc92186988"/>
              <w:bookmarkStart w:id="5141" w:name="_Toc92187680"/>
              <w:bookmarkStart w:id="5142" w:name="_Toc92188372"/>
              <w:bookmarkStart w:id="5143" w:name="_Toc92189062"/>
              <w:bookmarkStart w:id="5144" w:name="_Toc92189717"/>
              <w:bookmarkStart w:id="5145" w:name="_Toc92190373"/>
              <w:bookmarkStart w:id="5146" w:name="_Toc92191029"/>
              <w:bookmarkEnd w:id="5140"/>
              <w:bookmarkEnd w:id="5141"/>
              <w:bookmarkEnd w:id="5142"/>
              <w:bookmarkEnd w:id="5143"/>
              <w:bookmarkEnd w:id="5144"/>
              <w:bookmarkEnd w:id="5145"/>
              <w:bookmarkEnd w:id="5146"/>
            </w:del>
          </w:p>
        </w:tc>
        <w:tc>
          <w:tcPr>
            <w:tcW w:w="1349" w:type="dxa"/>
            <w:tcBorders>
              <w:top w:val="nil"/>
              <w:left w:val="nil"/>
              <w:bottom w:val="single" w:sz="8" w:space="0" w:color="auto"/>
              <w:right w:val="single" w:sz="4" w:space="0" w:color="000000"/>
            </w:tcBorders>
            <w:shd w:val="clear" w:color="000000" w:fill="FFF2CC"/>
            <w:noWrap/>
            <w:vAlign w:val="bottom"/>
            <w:hideMark/>
          </w:tcPr>
          <w:p w14:paraId="013381B8" w14:textId="0C3476BF" w:rsidR="00067C6D" w:rsidRPr="00F86424" w:rsidDel="002739DA" w:rsidRDefault="00067C6D" w:rsidP="003228B4">
            <w:pPr>
              <w:numPr>
                <w:ilvl w:val="0"/>
                <w:numId w:val="47"/>
              </w:numPr>
              <w:spacing w:after="0" w:line="240" w:lineRule="auto"/>
              <w:jc w:val="center"/>
              <w:rPr>
                <w:del w:id="5147" w:author="anna.resch88@gmail.com" w:date="2022-01-03T16:08:00Z"/>
                <w:rFonts w:asciiTheme="majorHAnsi" w:eastAsia="Times New Roman" w:hAnsiTheme="majorHAnsi" w:cstheme="majorHAnsi"/>
                <w:color w:val="000000"/>
                <w:lang w:val="en-US" w:eastAsia="de-DE"/>
                <w:rPrChange w:id="5148" w:author="anna.resch88@gmail.com" w:date="2022-01-04T09:34:00Z">
                  <w:rPr>
                    <w:del w:id="5149" w:author="anna.resch88@gmail.com" w:date="2022-01-03T16:08:00Z"/>
                    <w:rFonts w:asciiTheme="majorHAnsi" w:eastAsia="Times New Roman" w:hAnsiTheme="majorHAnsi" w:cstheme="majorHAnsi"/>
                    <w:color w:val="000000"/>
                    <w:lang w:eastAsia="de-DE"/>
                  </w:rPr>
                </w:rPrChange>
              </w:rPr>
            </w:pPr>
            <w:del w:id="5150" w:author="anna.resch88@gmail.com" w:date="2022-01-03T16:08:00Z">
              <w:r w:rsidRPr="00F86424" w:rsidDel="002739DA">
                <w:rPr>
                  <w:rFonts w:asciiTheme="majorHAnsi" w:eastAsia="Times New Roman" w:hAnsiTheme="majorHAnsi" w:cstheme="majorHAnsi"/>
                  <w:color w:val="000000"/>
                  <w:lang w:val="en-US" w:eastAsia="de-DE"/>
                  <w:rPrChange w:id="5151" w:author="anna.resch88@gmail.com" w:date="2022-01-04T09:34:00Z">
                    <w:rPr>
                      <w:rFonts w:asciiTheme="majorHAnsi" w:eastAsia="Times New Roman" w:hAnsiTheme="majorHAnsi" w:cstheme="majorHAnsi"/>
                      <w:color w:val="000000"/>
                      <w:lang w:eastAsia="de-DE"/>
                    </w:rPr>
                  </w:rPrChange>
                </w:rPr>
                <w:delText>15</w:delText>
              </w:r>
              <w:bookmarkStart w:id="5152" w:name="_Toc92186989"/>
              <w:bookmarkStart w:id="5153" w:name="_Toc92187681"/>
              <w:bookmarkStart w:id="5154" w:name="_Toc92188373"/>
              <w:bookmarkStart w:id="5155" w:name="_Toc92189063"/>
              <w:bookmarkStart w:id="5156" w:name="_Toc92189718"/>
              <w:bookmarkStart w:id="5157" w:name="_Toc92190374"/>
              <w:bookmarkStart w:id="5158" w:name="_Toc92191030"/>
              <w:bookmarkEnd w:id="5152"/>
              <w:bookmarkEnd w:id="5153"/>
              <w:bookmarkEnd w:id="5154"/>
              <w:bookmarkEnd w:id="5155"/>
              <w:bookmarkEnd w:id="5156"/>
              <w:bookmarkEnd w:id="5157"/>
              <w:bookmarkEnd w:id="5158"/>
            </w:del>
          </w:p>
        </w:tc>
        <w:tc>
          <w:tcPr>
            <w:tcW w:w="892" w:type="dxa"/>
            <w:tcBorders>
              <w:top w:val="nil"/>
              <w:left w:val="nil"/>
              <w:bottom w:val="single" w:sz="8" w:space="0" w:color="auto"/>
              <w:right w:val="single" w:sz="4" w:space="0" w:color="000000"/>
            </w:tcBorders>
            <w:shd w:val="clear" w:color="000000" w:fill="FFF2CC"/>
            <w:noWrap/>
            <w:vAlign w:val="bottom"/>
            <w:hideMark/>
          </w:tcPr>
          <w:p w14:paraId="30042EC9" w14:textId="77324E5E" w:rsidR="00067C6D" w:rsidRPr="00F86424" w:rsidDel="002739DA" w:rsidRDefault="00067C6D" w:rsidP="003228B4">
            <w:pPr>
              <w:numPr>
                <w:ilvl w:val="0"/>
                <w:numId w:val="47"/>
              </w:numPr>
              <w:spacing w:after="0" w:line="240" w:lineRule="auto"/>
              <w:jc w:val="center"/>
              <w:rPr>
                <w:del w:id="5159" w:author="anna.resch88@gmail.com" w:date="2022-01-03T16:08:00Z"/>
                <w:rFonts w:asciiTheme="majorHAnsi" w:eastAsia="Times New Roman" w:hAnsiTheme="majorHAnsi" w:cstheme="majorHAnsi"/>
                <w:color w:val="000000"/>
                <w:lang w:val="en-US" w:eastAsia="de-DE"/>
                <w:rPrChange w:id="5160" w:author="anna.resch88@gmail.com" w:date="2022-01-04T09:34:00Z">
                  <w:rPr>
                    <w:del w:id="5161" w:author="anna.resch88@gmail.com" w:date="2022-01-03T16:08:00Z"/>
                    <w:rFonts w:asciiTheme="majorHAnsi" w:eastAsia="Times New Roman" w:hAnsiTheme="majorHAnsi" w:cstheme="majorHAnsi"/>
                    <w:color w:val="000000"/>
                    <w:lang w:eastAsia="de-DE"/>
                  </w:rPr>
                </w:rPrChange>
              </w:rPr>
            </w:pPr>
            <w:del w:id="5162" w:author="anna.resch88@gmail.com" w:date="2022-01-03T16:08:00Z">
              <w:r w:rsidRPr="00F86424" w:rsidDel="002739DA">
                <w:rPr>
                  <w:rFonts w:asciiTheme="majorHAnsi" w:eastAsia="Times New Roman" w:hAnsiTheme="majorHAnsi" w:cstheme="majorHAnsi"/>
                  <w:color w:val="000000"/>
                  <w:lang w:val="en-US" w:eastAsia="de-DE"/>
                  <w:rPrChange w:id="5163" w:author="anna.resch88@gmail.com" w:date="2022-01-04T09:34:00Z">
                    <w:rPr>
                      <w:rFonts w:asciiTheme="majorHAnsi" w:eastAsia="Times New Roman" w:hAnsiTheme="majorHAnsi" w:cstheme="majorHAnsi"/>
                      <w:color w:val="000000"/>
                      <w:lang w:eastAsia="de-DE"/>
                    </w:rPr>
                  </w:rPrChange>
                </w:rPr>
                <w:delText>87.01</w:delText>
              </w:r>
              <w:bookmarkStart w:id="5164" w:name="_Toc92186990"/>
              <w:bookmarkStart w:id="5165" w:name="_Toc92187682"/>
              <w:bookmarkStart w:id="5166" w:name="_Toc92188374"/>
              <w:bookmarkStart w:id="5167" w:name="_Toc92189064"/>
              <w:bookmarkStart w:id="5168" w:name="_Toc92189719"/>
              <w:bookmarkStart w:id="5169" w:name="_Toc92190375"/>
              <w:bookmarkStart w:id="5170" w:name="_Toc92191031"/>
              <w:bookmarkEnd w:id="5164"/>
              <w:bookmarkEnd w:id="5165"/>
              <w:bookmarkEnd w:id="5166"/>
              <w:bookmarkEnd w:id="5167"/>
              <w:bookmarkEnd w:id="5168"/>
              <w:bookmarkEnd w:id="5169"/>
              <w:bookmarkEnd w:id="5170"/>
            </w:del>
          </w:p>
        </w:tc>
        <w:tc>
          <w:tcPr>
            <w:tcW w:w="743" w:type="dxa"/>
            <w:tcBorders>
              <w:top w:val="nil"/>
              <w:left w:val="nil"/>
              <w:bottom w:val="single" w:sz="8" w:space="0" w:color="auto"/>
              <w:right w:val="nil"/>
            </w:tcBorders>
            <w:shd w:val="clear" w:color="000000" w:fill="FFF2CC"/>
            <w:noWrap/>
            <w:vAlign w:val="bottom"/>
            <w:hideMark/>
          </w:tcPr>
          <w:p w14:paraId="2B839EAD" w14:textId="61B87391" w:rsidR="00067C6D" w:rsidRPr="00F86424" w:rsidDel="002739DA" w:rsidRDefault="00067C6D" w:rsidP="003228B4">
            <w:pPr>
              <w:numPr>
                <w:ilvl w:val="0"/>
                <w:numId w:val="47"/>
              </w:numPr>
              <w:spacing w:after="0" w:line="240" w:lineRule="auto"/>
              <w:jc w:val="center"/>
              <w:rPr>
                <w:del w:id="5171" w:author="anna.resch88@gmail.com" w:date="2022-01-03T16:08:00Z"/>
                <w:rFonts w:asciiTheme="majorHAnsi" w:eastAsia="Times New Roman" w:hAnsiTheme="majorHAnsi" w:cstheme="majorHAnsi"/>
                <w:color w:val="000000"/>
                <w:lang w:val="en-US" w:eastAsia="de-DE"/>
                <w:rPrChange w:id="5172" w:author="anna.resch88@gmail.com" w:date="2022-01-04T09:34:00Z">
                  <w:rPr>
                    <w:del w:id="5173" w:author="anna.resch88@gmail.com" w:date="2022-01-03T16:08:00Z"/>
                    <w:rFonts w:asciiTheme="majorHAnsi" w:eastAsia="Times New Roman" w:hAnsiTheme="majorHAnsi" w:cstheme="majorHAnsi"/>
                    <w:color w:val="000000"/>
                    <w:lang w:eastAsia="de-DE"/>
                  </w:rPr>
                </w:rPrChange>
              </w:rPr>
            </w:pPr>
            <w:del w:id="5174" w:author="anna.resch88@gmail.com" w:date="2022-01-03T16:08:00Z">
              <w:r w:rsidRPr="00F86424" w:rsidDel="002739DA">
                <w:rPr>
                  <w:rFonts w:asciiTheme="majorHAnsi" w:eastAsia="Times New Roman" w:hAnsiTheme="majorHAnsi" w:cstheme="majorHAnsi"/>
                  <w:color w:val="000000"/>
                  <w:lang w:val="en-US" w:eastAsia="de-DE"/>
                  <w:rPrChange w:id="5175" w:author="anna.resch88@gmail.com" w:date="2022-01-04T09:34:00Z">
                    <w:rPr>
                      <w:rFonts w:asciiTheme="majorHAnsi" w:eastAsia="Times New Roman" w:hAnsiTheme="majorHAnsi" w:cstheme="majorHAnsi"/>
                      <w:color w:val="000000"/>
                      <w:lang w:eastAsia="de-DE"/>
                    </w:rPr>
                  </w:rPrChange>
                </w:rPr>
                <w:delText>5.05</w:delText>
              </w:r>
              <w:bookmarkStart w:id="5176" w:name="_Toc92186991"/>
              <w:bookmarkStart w:id="5177" w:name="_Toc92187683"/>
              <w:bookmarkStart w:id="5178" w:name="_Toc92188375"/>
              <w:bookmarkStart w:id="5179" w:name="_Toc92189065"/>
              <w:bookmarkStart w:id="5180" w:name="_Toc92189720"/>
              <w:bookmarkStart w:id="5181" w:name="_Toc92190376"/>
              <w:bookmarkStart w:id="5182" w:name="_Toc92191032"/>
              <w:bookmarkEnd w:id="5176"/>
              <w:bookmarkEnd w:id="5177"/>
              <w:bookmarkEnd w:id="5178"/>
              <w:bookmarkEnd w:id="5179"/>
              <w:bookmarkEnd w:id="5180"/>
              <w:bookmarkEnd w:id="5181"/>
              <w:bookmarkEnd w:id="5182"/>
            </w:del>
          </w:p>
        </w:tc>
        <w:tc>
          <w:tcPr>
            <w:tcW w:w="989" w:type="dxa"/>
            <w:tcBorders>
              <w:top w:val="nil"/>
              <w:left w:val="single" w:sz="4" w:space="0" w:color="auto"/>
              <w:bottom w:val="single" w:sz="8" w:space="0" w:color="auto"/>
              <w:right w:val="single" w:sz="4" w:space="0" w:color="auto"/>
            </w:tcBorders>
            <w:shd w:val="clear" w:color="000000" w:fill="FFF2CC"/>
            <w:noWrap/>
            <w:vAlign w:val="bottom"/>
            <w:hideMark/>
          </w:tcPr>
          <w:p w14:paraId="736B2707" w14:textId="7C36682D" w:rsidR="00067C6D" w:rsidRPr="00F86424" w:rsidDel="002739DA" w:rsidRDefault="00067C6D" w:rsidP="003228B4">
            <w:pPr>
              <w:numPr>
                <w:ilvl w:val="0"/>
                <w:numId w:val="47"/>
              </w:numPr>
              <w:spacing w:after="0" w:line="240" w:lineRule="auto"/>
              <w:jc w:val="center"/>
              <w:rPr>
                <w:del w:id="5183" w:author="anna.resch88@gmail.com" w:date="2022-01-03T16:08:00Z"/>
                <w:rFonts w:asciiTheme="majorHAnsi" w:eastAsia="Times New Roman" w:hAnsiTheme="majorHAnsi" w:cstheme="majorHAnsi"/>
                <w:color w:val="FFFFFF"/>
                <w:lang w:val="en-US" w:eastAsia="de-DE"/>
                <w:rPrChange w:id="5184" w:author="anna.resch88@gmail.com" w:date="2022-01-04T09:34:00Z">
                  <w:rPr>
                    <w:del w:id="5185" w:author="anna.resch88@gmail.com" w:date="2022-01-03T16:08:00Z"/>
                    <w:rFonts w:asciiTheme="majorHAnsi" w:eastAsia="Times New Roman" w:hAnsiTheme="majorHAnsi" w:cstheme="majorHAnsi"/>
                    <w:color w:val="FFFFFF"/>
                    <w:lang w:eastAsia="de-DE"/>
                  </w:rPr>
                </w:rPrChange>
              </w:rPr>
            </w:pPr>
            <w:bookmarkStart w:id="5186" w:name="_Toc92186992"/>
            <w:bookmarkStart w:id="5187" w:name="_Toc92187684"/>
            <w:bookmarkStart w:id="5188" w:name="_Toc92188376"/>
            <w:bookmarkStart w:id="5189" w:name="_Toc92189066"/>
            <w:bookmarkStart w:id="5190" w:name="_Toc92189721"/>
            <w:bookmarkStart w:id="5191" w:name="_Toc92190377"/>
            <w:bookmarkStart w:id="5192" w:name="_Toc92191033"/>
            <w:bookmarkEnd w:id="5186"/>
            <w:bookmarkEnd w:id="5187"/>
            <w:bookmarkEnd w:id="5188"/>
            <w:bookmarkEnd w:id="5189"/>
            <w:bookmarkEnd w:id="5190"/>
            <w:bookmarkEnd w:id="5191"/>
            <w:bookmarkEnd w:id="5192"/>
          </w:p>
        </w:tc>
        <w:tc>
          <w:tcPr>
            <w:tcW w:w="898" w:type="dxa"/>
            <w:tcBorders>
              <w:top w:val="nil"/>
              <w:left w:val="nil"/>
              <w:bottom w:val="single" w:sz="8" w:space="0" w:color="auto"/>
              <w:right w:val="single" w:sz="4" w:space="0" w:color="auto"/>
            </w:tcBorders>
            <w:shd w:val="clear" w:color="000000" w:fill="FFF2CC"/>
            <w:noWrap/>
            <w:vAlign w:val="bottom"/>
            <w:hideMark/>
          </w:tcPr>
          <w:p w14:paraId="70C5275F" w14:textId="4E4772C5" w:rsidR="00067C6D" w:rsidRPr="00F86424" w:rsidDel="002739DA" w:rsidRDefault="00067C6D" w:rsidP="003228B4">
            <w:pPr>
              <w:numPr>
                <w:ilvl w:val="0"/>
                <w:numId w:val="47"/>
              </w:numPr>
              <w:spacing w:after="0" w:line="240" w:lineRule="auto"/>
              <w:jc w:val="center"/>
              <w:rPr>
                <w:del w:id="5193" w:author="anna.resch88@gmail.com" w:date="2022-01-03T16:08:00Z"/>
                <w:rFonts w:asciiTheme="majorHAnsi" w:eastAsia="Times New Roman" w:hAnsiTheme="majorHAnsi" w:cstheme="majorHAnsi"/>
                <w:color w:val="000000"/>
                <w:lang w:val="en-US" w:eastAsia="de-DE"/>
                <w:rPrChange w:id="5194" w:author="anna.resch88@gmail.com" w:date="2022-01-04T09:34:00Z">
                  <w:rPr>
                    <w:del w:id="5195" w:author="anna.resch88@gmail.com" w:date="2022-01-03T16:08:00Z"/>
                    <w:rFonts w:asciiTheme="majorHAnsi" w:eastAsia="Times New Roman" w:hAnsiTheme="majorHAnsi" w:cstheme="majorHAnsi"/>
                    <w:color w:val="000000"/>
                    <w:lang w:eastAsia="de-DE"/>
                  </w:rPr>
                </w:rPrChange>
              </w:rPr>
            </w:pPr>
            <w:bookmarkStart w:id="5196" w:name="_Toc92186993"/>
            <w:bookmarkStart w:id="5197" w:name="_Toc92187685"/>
            <w:bookmarkStart w:id="5198" w:name="_Toc92188377"/>
            <w:bookmarkStart w:id="5199" w:name="_Toc92189067"/>
            <w:bookmarkStart w:id="5200" w:name="_Toc92189722"/>
            <w:bookmarkStart w:id="5201" w:name="_Toc92190378"/>
            <w:bookmarkStart w:id="5202" w:name="_Toc92191034"/>
            <w:bookmarkEnd w:id="5196"/>
            <w:bookmarkEnd w:id="5197"/>
            <w:bookmarkEnd w:id="5198"/>
            <w:bookmarkEnd w:id="5199"/>
            <w:bookmarkEnd w:id="5200"/>
            <w:bookmarkEnd w:id="5201"/>
            <w:bookmarkEnd w:id="5202"/>
          </w:p>
        </w:tc>
        <w:bookmarkStart w:id="5203" w:name="_Toc92186994"/>
        <w:bookmarkStart w:id="5204" w:name="_Toc92187686"/>
        <w:bookmarkStart w:id="5205" w:name="_Toc92188378"/>
        <w:bookmarkStart w:id="5206" w:name="_Toc92189068"/>
        <w:bookmarkStart w:id="5207" w:name="_Toc92189723"/>
        <w:bookmarkStart w:id="5208" w:name="_Toc92190379"/>
        <w:bookmarkStart w:id="5209" w:name="_Toc92191035"/>
        <w:bookmarkEnd w:id="5203"/>
        <w:bookmarkEnd w:id="5204"/>
        <w:bookmarkEnd w:id="5205"/>
        <w:bookmarkEnd w:id="5206"/>
        <w:bookmarkEnd w:id="5207"/>
        <w:bookmarkEnd w:id="5208"/>
        <w:bookmarkEnd w:id="5209"/>
      </w:tr>
      <w:tr w:rsidR="00067C6D" w:rsidRPr="009E3BE9" w:rsidDel="002739DA" w14:paraId="7475CBA4" w14:textId="5A413B3A" w:rsidTr="00D830B0">
        <w:trPr>
          <w:trHeight w:val="580"/>
          <w:del w:id="5210"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2E41439C" w14:textId="487BB8B7" w:rsidR="00067C6D" w:rsidRPr="00F86424" w:rsidDel="002739DA" w:rsidRDefault="00067C6D" w:rsidP="003228B4">
            <w:pPr>
              <w:numPr>
                <w:ilvl w:val="0"/>
                <w:numId w:val="47"/>
              </w:numPr>
              <w:spacing w:after="0" w:line="240" w:lineRule="auto"/>
              <w:jc w:val="both"/>
              <w:rPr>
                <w:del w:id="5211" w:author="anna.resch88@gmail.com" w:date="2022-01-03T16:08:00Z"/>
                <w:rFonts w:asciiTheme="majorHAnsi" w:eastAsia="Times New Roman" w:hAnsiTheme="majorHAnsi" w:cstheme="majorHAnsi"/>
                <w:color w:val="000000"/>
                <w:lang w:val="en-US" w:eastAsia="de-DE"/>
                <w:rPrChange w:id="5212" w:author="anna.resch88@gmail.com" w:date="2022-01-04T09:34:00Z">
                  <w:rPr>
                    <w:del w:id="5213" w:author="anna.resch88@gmail.com" w:date="2022-01-03T16:08:00Z"/>
                    <w:rFonts w:asciiTheme="majorHAnsi" w:eastAsia="Times New Roman" w:hAnsiTheme="majorHAnsi" w:cstheme="majorHAnsi"/>
                    <w:color w:val="000000"/>
                    <w:lang w:eastAsia="de-DE"/>
                  </w:rPr>
                </w:rPrChange>
              </w:rPr>
            </w:pPr>
            <w:del w:id="5214" w:author="anna.resch88@gmail.com" w:date="2022-01-03T16:08:00Z">
              <w:r w:rsidRPr="00F86424" w:rsidDel="002739DA">
                <w:rPr>
                  <w:rFonts w:asciiTheme="majorHAnsi" w:eastAsia="Times New Roman" w:hAnsiTheme="majorHAnsi" w:cstheme="majorHAnsi"/>
                  <w:color w:val="000000"/>
                  <w:lang w:val="en-US" w:eastAsia="de-DE"/>
                  <w:rPrChange w:id="5215" w:author="anna.resch88@gmail.com" w:date="2022-01-04T09:34:00Z">
                    <w:rPr>
                      <w:rFonts w:asciiTheme="majorHAnsi" w:eastAsia="Times New Roman" w:hAnsiTheme="majorHAnsi" w:cstheme="majorHAnsi"/>
                      <w:color w:val="000000"/>
                      <w:lang w:eastAsia="de-DE"/>
                    </w:rPr>
                  </w:rPrChange>
                </w:rPr>
                <w:delText xml:space="preserve">UV20U + UV40U, </w:delText>
              </w:r>
              <w:bookmarkStart w:id="5216" w:name="_Toc92186995"/>
              <w:bookmarkStart w:id="5217" w:name="_Toc92187687"/>
              <w:bookmarkStart w:id="5218" w:name="_Toc92188379"/>
              <w:bookmarkStart w:id="5219" w:name="_Toc92189069"/>
              <w:bookmarkStart w:id="5220" w:name="_Toc92189724"/>
              <w:bookmarkStart w:id="5221" w:name="_Toc92190380"/>
              <w:bookmarkStart w:id="5222" w:name="_Toc92191036"/>
              <w:bookmarkEnd w:id="5216"/>
              <w:bookmarkEnd w:id="5217"/>
              <w:bookmarkEnd w:id="5218"/>
              <w:bookmarkEnd w:id="5219"/>
              <w:bookmarkEnd w:id="5220"/>
              <w:bookmarkEnd w:id="5221"/>
              <w:bookmarkEnd w:id="5222"/>
            </w:del>
          </w:p>
          <w:p w14:paraId="18CB94BC" w14:textId="7A64E99B" w:rsidR="00067C6D" w:rsidRPr="00F86424" w:rsidDel="002739DA" w:rsidRDefault="00067C6D" w:rsidP="003228B4">
            <w:pPr>
              <w:numPr>
                <w:ilvl w:val="0"/>
                <w:numId w:val="47"/>
              </w:numPr>
              <w:spacing w:after="0" w:line="240" w:lineRule="auto"/>
              <w:jc w:val="both"/>
              <w:rPr>
                <w:del w:id="5223" w:author="anna.resch88@gmail.com" w:date="2022-01-03T16:08:00Z"/>
                <w:rFonts w:asciiTheme="majorHAnsi" w:eastAsia="Times New Roman" w:hAnsiTheme="majorHAnsi" w:cstheme="majorHAnsi"/>
                <w:color w:val="000000"/>
                <w:lang w:val="en-US" w:eastAsia="de-DE"/>
                <w:rPrChange w:id="5224" w:author="anna.resch88@gmail.com" w:date="2022-01-04T09:34:00Z">
                  <w:rPr>
                    <w:del w:id="5225" w:author="anna.resch88@gmail.com" w:date="2022-01-03T16:08:00Z"/>
                    <w:rFonts w:asciiTheme="majorHAnsi" w:eastAsia="Times New Roman" w:hAnsiTheme="majorHAnsi" w:cstheme="majorHAnsi"/>
                    <w:color w:val="000000"/>
                    <w:lang w:eastAsia="de-DE"/>
                  </w:rPr>
                </w:rPrChange>
              </w:rPr>
            </w:pPr>
            <w:del w:id="5226" w:author="anna.resch88@gmail.com" w:date="2022-01-03T16:08:00Z">
              <w:r w:rsidRPr="00F86424" w:rsidDel="002739DA">
                <w:rPr>
                  <w:rFonts w:asciiTheme="majorHAnsi" w:eastAsia="Times New Roman" w:hAnsiTheme="majorHAnsi" w:cstheme="majorHAnsi"/>
                  <w:color w:val="000000"/>
                  <w:lang w:val="en-US" w:eastAsia="de-DE"/>
                  <w:rPrChange w:id="5227" w:author="anna.resch88@gmail.com" w:date="2022-01-04T09:34:00Z">
                    <w:rPr>
                      <w:rFonts w:asciiTheme="majorHAnsi" w:eastAsia="Times New Roman" w:hAnsiTheme="majorHAnsi" w:cstheme="majorHAnsi"/>
                      <w:color w:val="000000"/>
                      <w:lang w:eastAsia="de-DE"/>
                    </w:rPr>
                  </w:rPrChange>
                </w:rPr>
                <w:delText>2:1, sample 1</w:delText>
              </w:r>
              <w:bookmarkStart w:id="5228" w:name="_Toc92186996"/>
              <w:bookmarkStart w:id="5229" w:name="_Toc92187688"/>
              <w:bookmarkStart w:id="5230" w:name="_Toc92188380"/>
              <w:bookmarkStart w:id="5231" w:name="_Toc92189070"/>
              <w:bookmarkStart w:id="5232" w:name="_Toc92189725"/>
              <w:bookmarkStart w:id="5233" w:name="_Toc92190381"/>
              <w:bookmarkStart w:id="5234" w:name="_Toc92191037"/>
              <w:bookmarkEnd w:id="5228"/>
              <w:bookmarkEnd w:id="5229"/>
              <w:bookmarkEnd w:id="5230"/>
              <w:bookmarkEnd w:id="5231"/>
              <w:bookmarkEnd w:id="5232"/>
              <w:bookmarkEnd w:id="5233"/>
              <w:bookmarkEnd w:id="5234"/>
            </w:del>
          </w:p>
        </w:tc>
        <w:tc>
          <w:tcPr>
            <w:tcW w:w="859" w:type="dxa"/>
            <w:tcBorders>
              <w:top w:val="nil"/>
              <w:left w:val="nil"/>
              <w:bottom w:val="single" w:sz="4" w:space="0" w:color="000000"/>
              <w:right w:val="single" w:sz="4" w:space="0" w:color="000000"/>
            </w:tcBorders>
            <w:shd w:val="clear" w:color="000000" w:fill="FFE699"/>
            <w:noWrap/>
            <w:vAlign w:val="bottom"/>
            <w:hideMark/>
          </w:tcPr>
          <w:p w14:paraId="5515BAB3" w14:textId="46BE2694" w:rsidR="00067C6D" w:rsidRPr="00F86424" w:rsidDel="002739DA" w:rsidRDefault="00067C6D" w:rsidP="003228B4">
            <w:pPr>
              <w:numPr>
                <w:ilvl w:val="0"/>
                <w:numId w:val="47"/>
              </w:numPr>
              <w:spacing w:after="0" w:line="240" w:lineRule="auto"/>
              <w:jc w:val="center"/>
              <w:rPr>
                <w:del w:id="5235" w:author="anna.resch88@gmail.com" w:date="2022-01-03T16:08:00Z"/>
                <w:rFonts w:asciiTheme="majorHAnsi" w:eastAsia="Times New Roman" w:hAnsiTheme="majorHAnsi" w:cstheme="majorHAnsi"/>
                <w:color w:val="000000"/>
                <w:lang w:val="en-US" w:eastAsia="de-DE"/>
                <w:rPrChange w:id="5236" w:author="anna.resch88@gmail.com" w:date="2022-01-04T09:34:00Z">
                  <w:rPr>
                    <w:del w:id="5237" w:author="anna.resch88@gmail.com" w:date="2022-01-03T16:08:00Z"/>
                    <w:rFonts w:asciiTheme="majorHAnsi" w:eastAsia="Times New Roman" w:hAnsiTheme="majorHAnsi" w:cstheme="majorHAnsi"/>
                    <w:color w:val="000000"/>
                    <w:lang w:eastAsia="de-DE"/>
                  </w:rPr>
                </w:rPrChange>
              </w:rPr>
            </w:pPr>
            <w:del w:id="5238" w:author="anna.resch88@gmail.com" w:date="2022-01-03T16:08:00Z">
              <w:r w:rsidRPr="00F86424" w:rsidDel="002739DA">
                <w:rPr>
                  <w:rFonts w:asciiTheme="majorHAnsi" w:eastAsia="Times New Roman" w:hAnsiTheme="majorHAnsi" w:cstheme="majorHAnsi"/>
                  <w:color w:val="000000"/>
                  <w:lang w:val="en-US" w:eastAsia="de-DE"/>
                  <w:rPrChange w:id="5239" w:author="anna.resch88@gmail.com" w:date="2022-01-04T09:34:00Z">
                    <w:rPr>
                      <w:rFonts w:asciiTheme="majorHAnsi" w:eastAsia="Times New Roman" w:hAnsiTheme="majorHAnsi" w:cstheme="majorHAnsi"/>
                      <w:color w:val="000000"/>
                      <w:lang w:eastAsia="de-DE"/>
                    </w:rPr>
                  </w:rPrChange>
                </w:rPr>
                <w:delText>20%</w:delText>
              </w:r>
              <w:bookmarkStart w:id="5240" w:name="_Toc92186997"/>
              <w:bookmarkStart w:id="5241" w:name="_Toc92187689"/>
              <w:bookmarkStart w:id="5242" w:name="_Toc92188381"/>
              <w:bookmarkStart w:id="5243" w:name="_Toc92189071"/>
              <w:bookmarkStart w:id="5244" w:name="_Toc92189726"/>
              <w:bookmarkStart w:id="5245" w:name="_Toc92190382"/>
              <w:bookmarkStart w:id="5246" w:name="_Toc92191038"/>
              <w:bookmarkEnd w:id="5240"/>
              <w:bookmarkEnd w:id="5241"/>
              <w:bookmarkEnd w:id="5242"/>
              <w:bookmarkEnd w:id="5243"/>
              <w:bookmarkEnd w:id="5244"/>
              <w:bookmarkEnd w:id="5245"/>
              <w:bookmarkEnd w:id="5246"/>
            </w:del>
          </w:p>
        </w:tc>
        <w:tc>
          <w:tcPr>
            <w:tcW w:w="937" w:type="dxa"/>
            <w:tcBorders>
              <w:top w:val="nil"/>
              <w:left w:val="nil"/>
              <w:bottom w:val="single" w:sz="4" w:space="0" w:color="000000"/>
              <w:right w:val="single" w:sz="4" w:space="0" w:color="000000"/>
            </w:tcBorders>
            <w:shd w:val="clear" w:color="000000" w:fill="FFE699"/>
            <w:noWrap/>
            <w:vAlign w:val="bottom"/>
            <w:hideMark/>
          </w:tcPr>
          <w:p w14:paraId="3DA84D07" w14:textId="6FFC9B97" w:rsidR="00067C6D" w:rsidRPr="00F86424" w:rsidDel="002739DA" w:rsidRDefault="00067C6D" w:rsidP="003228B4">
            <w:pPr>
              <w:numPr>
                <w:ilvl w:val="0"/>
                <w:numId w:val="47"/>
              </w:numPr>
              <w:spacing w:after="0" w:line="240" w:lineRule="auto"/>
              <w:jc w:val="center"/>
              <w:rPr>
                <w:del w:id="5247" w:author="anna.resch88@gmail.com" w:date="2022-01-03T16:08:00Z"/>
                <w:rFonts w:asciiTheme="majorHAnsi" w:eastAsia="Times New Roman" w:hAnsiTheme="majorHAnsi" w:cstheme="majorHAnsi"/>
                <w:color w:val="000000"/>
                <w:lang w:val="en-US" w:eastAsia="de-DE"/>
                <w:rPrChange w:id="5248" w:author="anna.resch88@gmail.com" w:date="2022-01-04T09:34:00Z">
                  <w:rPr>
                    <w:del w:id="5249" w:author="anna.resch88@gmail.com" w:date="2022-01-03T16:08:00Z"/>
                    <w:rFonts w:asciiTheme="majorHAnsi" w:eastAsia="Times New Roman" w:hAnsiTheme="majorHAnsi" w:cstheme="majorHAnsi"/>
                    <w:color w:val="000000"/>
                    <w:lang w:eastAsia="de-DE"/>
                  </w:rPr>
                </w:rPrChange>
              </w:rPr>
            </w:pPr>
            <w:del w:id="5250" w:author="anna.resch88@gmail.com" w:date="2022-01-03T16:08:00Z">
              <w:r w:rsidRPr="00F86424" w:rsidDel="002739DA">
                <w:rPr>
                  <w:rFonts w:asciiTheme="majorHAnsi" w:eastAsia="Times New Roman" w:hAnsiTheme="majorHAnsi" w:cstheme="majorHAnsi"/>
                  <w:color w:val="000000"/>
                  <w:lang w:val="en-US" w:eastAsia="de-DE"/>
                  <w:rPrChange w:id="5251" w:author="anna.resch88@gmail.com" w:date="2022-01-04T09:34:00Z">
                    <w:rPr>
                      <w:rFonts w:asciiTheme="majorHAnsi" w:eastAsia="Times New Roman" w:hAnsiTheme="majorHAnsi" w:cstheme="majorHAnsi"/>
                      <w:color w:val="000000"/>
                      <w:lang w:eastAsia="de-DE"/>
                    </w:rPr>
                  </w:rPrChange>
                </w:rPr>
                <w:delText>water</w:delText>
              </w:r>
              <w:bookmarkStart w:id="5252" w:name="_Toc92186998"/>
              <w:bookmarkStart w:id="5253" w:name="_Toc92187690"/>
              <w:bookmarkStart w:id="5254" w:name="_Toc92188382"/>
              <w:bookmarkStart w:id="5255" w:name="_Toc92189072"/>
              <w:bookmarkStart w:id="5256" w:name="_Toc92189727"/>
              <w:bookmarkStart w:id="5257" w:name="_Toc92190383"/>
              <w:bookmarkStart w:id="5258" w:name="_Toc92191039"/>
              <w:bookmarkEnd w:id="5252"/>
              <w:bookmarkEnd w:id="5253"/>
              <w:bookmarkEnd w:id="5254"/>
              <w:bookmarkEnd w:id="5255"/>
              <w:bookmarkEnd w:id="5256"/>
              <w:bookmarkEnd w:id="5257"/>
              <w:bookmarkEnd w:id="5258"/>
            </w:del>
          </w:p>
        </w:tc>
        <w:tc>
          <w:tcPr>
            <w:tcW w:w="952" w:type="dxa"/>
            <w:tcBorders>
              <w:top w:val="nil"/>
              <w:left w:val="nil"/>
              <w:bottom w:val="single" w:sz="4" w:space="0" w:color="000000"/>
              <w:right w:val="single" w:sz="4" w:space="0" w:color="000000"/>
            </w:tcBorders>
            <w:shd w:val="clear" w:color="000000" w:fill="FFE699"/>
            <w:noWrap/>
            <w:vAlign w:val="bottom"/>
            <w:hideMark/>
          </w:tcPr>
          <w:p w14:paraId="7C9FE3E0" w14:textId="526618B7" w:rsidR="00067C6D" w:rsidRPr="00F86424" w:rsidDel="002739DA" w:rsidRDefault="00067C6D" w:rsidP="003228B4">
            <w:pPr>
              <w:numPr>
                <w:ilvl w:val="0"/>
                <w:numId w:val="47"/>
              </w:numPr>
              <w:spacing w:after="0" w:line="240" w:lineRule="auto"/>
              <w:jc w:val="center"/>
              <w:rPr>
                <w:del w:id="5259" w:author="anna.resch88@gmail.com" w:date="2022-01-03T16:08:00Z"/>
                <w:rFonts w:asciiTheme="majorHAnsi" w:eastAsia="Times New Roman" w:hAnsiTheme="majorHAnsi" w:cstheme="majorHAnsi"/>
                <w:color w:val="000000"/>
                <w:lang w:val="en-US" w:eastAsia="de-DE"/>
                <w:rPrChange w:id="5260" w:author="anna.resch88@gmail.com" w:date="2022-01-04T09:34:00Z">
                  <w:rPr>
                    <w:del w:id="5261" w:author="anna.resch88@gmail.com" w:date="2022-01-03T16:08:00Z"/>
                    <w:rFonts w:asciiTheme="majorHAnsi" w:eastAsia="Times New Roman" w:hAnsiTheme="majorHAnsi" w:cstheme="majorHAnsi"/>
                    <w:color w:val="000000"/>
                    <w:lang w:eastAsia="de-DE"/>
                  </w:rPr>
                </w:rPrChange>
              </w:rPr>
            </w:pPr>
            <w:del w:id="5262" w:author="anna.resch88@gmail.com" w:date="2022-01-03T16:08:00Z">
              <w:r w:rsidRPr="00F86424" w:rsidDel="002739DA">
                <w:rPr>
                  <w:rFonts w:asciiTheme="majorHAnsi" w:eastAsia="Times New Roman" w:hAnsiTheme="majorHAnsi" w:cstheme="majorHAnsi"/>
                  <w:color w:val="000000"/>
                  <w:lang w:val="en-US" w:eastAsia="de-DE"/>
                  <w:rPrChange w:id="5263" w:author="anna.resch88@gmail.com" w:date="2022-01-04T09:34:00Z">
                    <w:rPr>
                      <w:rFonts w:asciiTheme="majorHAnsi" w:eastAsia="Times New Roman" w:hAnsiTheme="majorHAnsi" w:cstheme="majorHAnsi"/>
                      <w:color w:val="000000"/>
                      <w:lang w:eastAsia="de-DE"/>
                    </w:rPr>
                  </w:rPrChange>
                </w:rPr>
                <w:delText>RF</w:delText>
              </w:r>
              <w:bookmarkStart w:id="5264" w:name="_Toc92186999"/>
              <w:bookmarkStart w:id="5265" w:name="_Toc92187691"/>
              <w:bookmarkStart w:id="5266" w:name="_Toc92188383"/>
              <w:bookmarkStart w:id="5267" w:name="_Toc92189073"/>
              <w:bookmarkStart w:id="5268" w:name="_Toc92189728"/>
              <w:bookmarkStart w:id="5269" w:name="_Toc92190384"/>
              <w:bookmarkStart w:id="5270" w:name="_Toc92191040"/>
              <w:bookmarkEnd w:id="5264"/>
              <w:bookmarkEnd w:id="5265"/>
              <w:bookmarkEnd w:id="5266"/>
              <w:bookmarkEnd w:id="5267"/>
              <w:bookmarkEnd w:id="5268"/>
              <w:bookmarkEnd w:id="5269"/>
              <w:bookmarkEnd w:id="5270"/>
            </w:del>
          </w:p>
        </w:tc>
        <w:tc>
          <w:tcPr>
            <w:tcW w:w="1081" w:type="dxa"/>
            <w:tcBorders>
              <w:top w:val="nil"/>
              <w:left w:val="nil"/>
              <w:bottom w:val="single" w:sz="4" w:space="0" w:color="000000"/>
              <w:right w:val="single" w:sz="4" w:space="0" w:color="000000"/>
            </w:tcBorders>
            <w:shd w:val="clear" w:color="000000" w:fill="FFE699"/>
            <w:noWrap/>
            <w:vAlign w:val="bottom"/>
            <w:hideMark/>
          </w:tcPr>
          <w:p w14:paraId="1CF5FC84" w14:textId="6D080112" w:rsidR="00067C6D" w:rsidRPr="00F86424" w:rsidDel="002739DA" w:rsidRDefault="00067C6D" w:rsidP="003228B4">
            <w:pPr>
              <w:numPr>
                <w:ilvl w:val="0"/>
                <w:numId w:val="47"/>
              </w:numPr>
              <w:spacing w:after="0" w:line="240" w:lineRule="auto"/>
              <w:jc w:val="center"/>
              <w:rPr>
                <w:del w:id="5271" w:author="anna.resch88@gmail.com" w:date="2022-01-03T16:08:00Z"/>
                <w:rFonts w:asciiTheme="majorHAnsi" w:eastAsia="Times New Roman" w:hAnsiTheme="majorHAnsi" w:cstheme="majorHAnsi"/>
                <w:color w:val="000000"/>
                <w:lang w:val="en-US" w:eastAsia="de-DE"/>
                <w:rPrChange w:id="5272" w:author="anna.resch88@gmail.com" w:date="2022-01-04T09:34:00Z">
                  <w:rPr>
                    <w:del w:id="5273" w:author="anna.resch88@gmail.com" w:date="2022-01-03T16:08:00Z"/>
                    <w:rFonts w:asciiTheme="majorHAnsi" w:eastAsia="Times New Roman" w:hAnsiTheme="majorHAnsi" w:cstheme="majorHAnsi"/>
                    <w:color w:val="000000"/>
                    <w:lang w:eastAsia="de-DE"/>
                  </w:rPr>
                </w:rPrChange>
              </w:rPr>
            </w:pPr>
            <w:del w:id="5274" w:author="anna.resch88@gmail.com" w:date="2022-01-03T16:08:00Z">
              <w:r w:rsidRPr="00F86424" w:rsidDel="002739DA">
                <w:rPr>
                  <w:rFonts w:asciiTheme="majorHAnsi" w:eastAsia="Times New Roman" w:hAnsiTheme="majorHAnsi" w:cstheme="majorHAnsi"/>
                  <w:color w:val="000000"/>
                  <w:lang w:val="en-US" w:eastAsia="de-DE"/>
                  <w:rPrChange w:id="5275" w:author="anna.resch88@gmail.com" w:date="2022-01-04T09:34:00Z">
                    <w:rPr>
                      <w:rFonts w:asciiTheme="majorHAnsi" w:eastAsia="Times New Roman" w:hAnsiTheme="majorHAnsi" w:cstheme="majorHAnsi"/>
                      <w:color w:val="000000"/>
                      <w:lang w:eastAsia="de-DE"/>
                    </w:rPr>
                  </w:rPrChange>
                </w:rPr>
                <w:delText>25.4</w:delText>
              </w:r>
              <w:bookmarkStart w:id="5276" w:name="_Toc92187000"/>
              <w:bookmarkStart w:id="5277" w:name="_Toc92187692"/>
              <w:bookmarkStart w:id="5278" w:name="_Toc92188384"/>
              <w:bookmarkStart w:id="5279" w:name="_Toc92189074"/>
              <w:bookmarkStart w:id="5280" w:name="_Toc92189729"/>
              <w:bookmarkStart w:id="5281" w:name="_Toc92190385"/>
              <w:bookmarkStart w:id="5282" w:name="_Toc92191041"/>
              <w:bookmarkEnd w:id="5276"/>
              <w:bookmarkEnd w:id="5277"/>
              <w:bookmarkEnd w:id="5278"/>
              <w:bookmarkEnd w:id="5279"/>
              <w:bookmarkEnd w:id="5280"/>
              <w:bookmarkEnd w:id="5281"/>
              <w:bookmarkEnd w:id="5282"/>
            </w:del>
          </w:p>
        </w:tc>
        <w:tc>
          <w:tcPr>
            <w:tcW w:w="1349" w:type="dxa"/>
            <w:tcBorders>
              <w:top w:val="nil"/>
              <w:left w:val="nil"/>
              <w:bottom w:val="single" w:sz="4" w:space="0" w:color="000000"/>
              <w:right w:val="single" w:sz="4" w:space="0" w:color="000000"/>
            </w:tcBorders>
            <w:shd w:val="clear" w:color="000000" w:fill="FFE699"/>
            <w:noWrap/>
            <w:vAlign w:val="bottom"/>
            <w:hideMark/>
          </w:tcPr>
          <w:p w14:paraId="23E51C69" w14:textId="056333D0" w:rsidR="00067C6D" w:rsidRPr="00F86424" w:rsidDel="002739DA" w:rsidRDefault="00067C6D" w:rsidP="003228B4">
            <w:pPr>
              <w:numPr>
                <w:ilvl w:val="0"/>
                <w:numId w:val="47"/>
              </w:numPr>
              <w:spacing w:after="0" w:line="240" w:lineRule="auto"/>
              <w:jc w:val="center"/>
              <w:rPr>
                <w:del w:id="5283" w:author="anna.resch88@gmail.com" w:date="2022-01-03T16:08:00Z"/>
                <w:rFonts w:asciiTheme="majorHAnsi" w:eastAsia="Times New Roman" w:hAnsiTheme="majorHAnsi" w:cstheme="majorHAnsi"/>
                <w:color w:val="000000"/>
                <w:lang w:val="en-US" w:eastAsia="de-DE"/>
                <w:rPrChange w:id="5284" w:author="anna.resch88@gmail.com" w:date="2022-01-04T09:34:00Z">
                  <w:rPr>
                    <w:del w:id="5285" w:author="anna.resch88@gmail.com" w:date="2022-01-03T16:08:00Z"/>
                    <w:rFonts w:asciiTheme="majorHAnsi" w:eastAsia="Times New Roman" w:hAnsiTheme="majorHAnsi" w:cstheme="majorHAnsi"/>
                    <w:color w:val="000000"/>
                    <w:lang w:eastAsia="de-DE"/>
                  </w:rPr>
                </w:rPrChange>
              </w:rPr>
            </w:pPr>
            <w:del w:id="5286" w:author="anna.resch88@gmail.com" w:date="2022-01-03T16:08:00Z">
              <w:r w:rsidRPr="00F86424" w:rsidDel="002739DA">
                <w:rPr>
                  <w:rFonts w:asciiTheme="majorHAnsi" w:eastAsia="Times New Roman" w:hAnsiTheme="majorHAnsi" w:cstheme="majorHAnsi"/>
                  <w:color w:val="000000"/>
                  <w:lang w:val="en-US" w:eastAsia="de-DE"/>
                  <w:rPrChange w:id="5287" w:author="anna.resch88@gmail.com" w:date="2022-01-04T09:34:00Z">
                    <w:rPr>
                      <w:rFonts w:asciiTheme="majorHAnsi" w:eastAsia="Times New Roman" w:hAnsiTheme="majorHAnsi" w:cstheme="majorHAnsi"/>
                      <w:color w:val="000000"/>
                      <w:lang w:eastAsia="de-DE"/>
                    </w:rPr>
                  </w:rPrChange>
                </w:rPr>
                <w:delText>15</w:delText>
              </w:r>
              <w:bookmarkStart w:id="5288" w:name="_Toc92187001"/>
              <w:bookmarkStart w:id="5289" w:name="_Toc92187693"/>
              <w:bookmarkStart w:id="5290" w:name="_Toc92188385"/>
              <w:bookmarkStart w:id="5291" w:name="_Toc92189075"/>
              <w:bookmarkStart w:id="5292" w:name="_Toc92189730"/>
              <w:bookmarkStart w:id="5293" w:name="_Toc92190386"/>
              <w:bookmarkStart w:id="5294" w:name="_Toc92191042"/>
              <w:bookmarkEnd w:id="5288"/>
              <w:bookmarkEnd w:id="5289"/>
              <w:bookmarkEnd w:id="5290"/>
              <w:bookmarkEnd w:id="5291"/>
              <w:bookmarkEnd w:id="5292"/>
              <w:bookmarkEnd w:id="5293"/>
              <w:bookmarkEnd w:id="5294"/>
            </w:del>
          </w:p>
        </w:tc>
        <w:tc>
          <w:tcPr>
            <w:tcW w:w="892" w:type="dxa"/>
            <w:tcBorders>
              <w:top w:val="nil"/>
              <w:left w:val="nil"/>
              <w:bottom w:val="single" w:sz="4" w:space="0" w:color="000000"/>
              <w:right w:val="single" w:sz="4" w:space="0" w:color="000000"/>
            </w:tcBorders>
            <w:shd w:val="clear" w:color="000000" w:fill="FFE699"/>
            <w:noWrap/>
            <w:vAlign w:val="bottom"/>
            <w:hideMark/>
          </w:tcPr>
          <w:p w14:paraId="277FB46C" w14:textId="03B067A4" w:rsidR="00067C6D" w:rsidRPr="00F86424" w:rsidDel="002739DA" w:rsidRDefault="00067C6D" w:rsidP="003228B4">
            <w:pPr>
              <w:numPr>
                <w:ilvl w:val="0"/>
                <w:numId w:val="47"/>
              </w:numPr>
              <w:spacing w:after="0" w:line="240" w:lineRule="auto"/>
              <w:jc w:val="center"/>
              <w:rPr>
                <w:del w:id="5295" w:author="anna.resch88@gmail.com" w:date="2022-01-03T16:08:00Z"/>
                <w:rFonts w:asciiTheme="majorHAnsi" w:eastAsia="Times New Roman" w:hAnsiTheme="majorHAnsi" w:cstheme="majorHAnsi"/>
                <w:color w:val="000000"/>
                <w:lang w:val="en-US" w:eastAsia="de-DE"/>
                <w:rPrChange w:id="5296" w:author="anna.resch88@gmail.com" w:date="2022-01-04T09:34:00Z">
                  <w:rPr>
                    <w:del w:id="5297" w:author="anna.resch88@gmail.com" w:date="2022-01-03T16:08:00Z"/>
                    <w:rFonts w:asciiTheme="majorHAnsi" w:eastAsia="Times New Roman" w:hAnsiTheme="majorHAnsi" w:cstheme="majorHAnsi"/>
                    <w:color w:val="000000"/>
                    <w:lang w:eastAsia="de-DE"/>
                  </w:rPr>
                </w:rPrChange>
              </w:rPr>
            </w:pPr>
            <w:del w:id="5298" w:author="anna.resch88@gmail.com" w:date="2022-01-03T16:08:00Z">
              <w:r w:rsidRPr="00F86424" w:rsidDel="002739DA">
                <w:rPr>
                  <w:rFonts w:asciiTheme="majorHAnsi" w:eastAsia="Times New Roman" w:hAnsiTheme="majorHAnsi" w:cstheme="majorHAnsi"/>
                  <w:color w:val="000000"/>
                  <w:lang w:val="en-US" w:eastAsia="de-DE"/>
                  <w:rPrChange w:id="5299" w:author="anna.resch88@gmail.com" w:date="2022-01-04T09:34:00Z">
                    <w:rPr>
                      <w:rFonts w:asciiTheme="majorHAnsi" w:eastAsia="Times New Roman" w:hAnsiTheme="majorHAnsi" w:cstheme="majorHAnsi"/>
                      <w:color w:val="000000"/>
                      <w:lang w:eastAsia="de-DE"/>
                    </w:rPr>
                  </w:rPrChange>
                </w:rPr>
                <w:delText>145.81</w:delText>
              </w:r>
              <w:bookmarkStart w:id="5300" w:name="_Toc92187002"/>
              <w:bookmarkStart w:id="5301" w:name="_Toc92187694"/>
              <w:bookmarkStart w:id="5302" w:name="_Toc92188386"/>
              <w:bookmarkStart w:id="5303" w:name="_Toc92189076"/>
              <w:bookmarkStart w:id="5304" w:name="_Toc92189731"/>
              <w:bookmarkStart w:id="5305" w:name="_Toc92190387"/>
              <w:bookmarkStart w:id="5306" w:name="_Toc92191043"/>
              <w:bookmarkEnd w:id="5300"/>
              <w:bookmarkEnd w:id="5301"/>
              <w:bookmarkEnd w:id="5302"/>
              <w:bookmarkEnd w:id="5303"/>
              <w:bookmarkEnd w:id="5304"/>
              <w:bookmarkEnd w:id="5305"/>
              <w:bookmarkEnd w:id="5306"/>
            </w:del>
          </w:p>
        </w:tc>
        <w:tc>
          <w:tcPr>
            <w:tcW w:w="743" w:type="dxa"/>
            <w:tcBorders>
              <w:top w:val="nil"/>
              <w:left w:val="nil"/>
              <w:bottom w:val="single" w:sz="4" w:space="0" w:color="000000"/>
              <w:right w:val="nil"/>
            </w:tcBorders>
            <w:shd w:val="clear" w:color="000000" w:fill="FFE699"/>
            <w:noWrap/>
            <w:vAlign w:val="bottom"/>
            <w:hideMark/>
          </w:tcPr>
          <w:p w14:paraId="693969A0" w14:textId="7C955EE6" w:rsidR="00067C6D" w:rsidRPr="00F86424" w:rsidDel="002739DA" w:rsidRDefault="00067C6D" w:rsidP="003228B4">
            <w:pPr>
              <w:numPr>
                <w:ilvl w:val="0"/>
                <w:numId w:val="47"/>
              </w:numPr>
              <w:spacing w:after="0" w:line="240" w:lineRule="auto"/>
              <w:jc w:val="center"/>
              <w:rPr>
                <w:del w:id="5307" w:author="anna.resch88@gmail.com" w:date="2022-01-03T16:08:00Z"/>
                <w:rFonts w:asciiTheme="majorHAnsi" w:eastAsia="Times New Roman" w:hAnsiTheme="majorHAnsi" w:cstheme="majorHAnsi"/>
                <w:color w:val="000000"/>
                <w:lang w:val="en-US" w:eastAsia="de-DE"/>
                <w:rPrChange w:id="5308" w:author="anna.resch88@gmail.com" w:date="2022-01-04T09:34:00Z">
                  <w:rPr>
                    <w:del w:id="5309" w:author="anna.resch88@gmail.com" w:date="2022-01-03T16:08:00Z"/>
                    <w:rFonts w:asciiTheme="majorHAnsi" w:eastAsia="Times New Roman" w:hAnsiTheme="majorHAnsi" w:cstheme="majorHAnsi"/>
                    <w:color w:val="000000"/>
                    <w:lang w:eastAsia="de-DE"/>
                  </w:rPr>
                </w:rPrChange>
              </w:rPr>
            </w:pPr>
            <w:del w:id="5310" w:author="anna.resch88@gmail.com" w:date="2022-01-03T16:08:00Z">
              <w:r w:rsidRPr="00F86424" w:rsidDel="002739DA">
                <w:rPr>
                  <w:rFonts w:asciiTheme="majorHAnsi" w:eastAsia="Times New Roman" w:hAnsiTheme="majorHAnsi" w:cstheme="majorHAnsi"/>
                  <w:color w:val="000000"/>
                  <w:lang w:val="en-US" w:eastAsia="de-DE"/>
                  <w:rPrChange w:id="5311" w:author="anna.resch88@gmail.com" w:date="2022-01-04T09:34:00Z">
                    <w:rPr>
                      <w:rFonts w:asciiTheme="majorHAnsi" w:eastAsia="Times New Roman" w:hAnsiTheme="majorHAnsi" w:cstheme="majorHAnsi"/>
                      <w:color w:val="000000"/>
                      <w:lang w:eastAsia="de-DE"/>
                    </w:rPr>
                  </w:rPrChange>
                </w:rPr>
                <w:delText>8.21</w:delText>
              </w:r>
              <w:bookmarkStart w:id="5312" w:name="_Toc92187003"/>
              <w:bookmarkStart w:id="5313" w:name="_Toc92187695"/>
              <w:bookmarkStart w:id="5314" w:name="_Toc92188387"/>
              <w:bookmarkStart w:id="5315" w:name="_Toc92189077"/>
              <w:bookmarkStart w:id="5316" w:name="_Toc92189732"/>
              <w:bookmarkStart w:id="5317" w:name="_Toc92190388"/>
              <w:bookmarkStart w:id="5318" w:name="_Toc92191044"/>
              <w:bookmarkEnd w:id="5312"/>
              <w:bookmarkEnd w:id="5313"/>
              <w:bookmarkEnd w:id="5314"/>
              <w:bookmarkEnd w:id="5315"/>
              <w:bookmarkEnd w:id="5316"/>
              <w:bookmarkEnd w:id="5317"/>
              <w:bookmarkEnd w:id="5318"/>
            </w:del>
          </w:p>
        </w:tc>
        <w:tc>
          <w:tcPr>
            <w:tcW w:w="989" w:type="dxa"/>
            <w:tcBorders>
              <w:top w:val="nil"/>
              <w:left w:val="single" w:sz="4" w:space="0" w:color="auto"/>
              <w:bottom w:val="nil"/>
              <w:right w:val="single" w:sz="4" w:space="0" w:color="auto"/>
            </w:tcBorders>
            <w:shd w:val="clear" w:color="000000" w:fill="FFE699"/>
            <w:noWrap/>
            <w:vAlign w:val="bottom"/>
            <w:hideMark/>
          </w:tcPr>
          <w:p w14:paraId="5A960986" w14:textId="09669764" w:rsidR="00067C6D" w:rsidRPr="00F86424" w:rsidDel="002739DA" w:rsidRDefault="00067C6D" w:rsidP="003228B4">
            <w:pPr>
              <w:numPr>
                <w:ilvl w:val="0"/>
                <w:numId w:val="47"/>
              </w:numPr>
              <w:spacing w:after="0" w:line="240" w:lineRule="auto"/>
              <w:jc w:val="center"/>
              <w:rPr>
                <w:del w:id="5319" w:author="anna.resch88@gmail.com" w:date="2022-01-03T16:08:00Z"/>
                <w:rFonts w:asciiTheme="majorHAnsi" w:eastAsia="Times New Roman" w:hAnsiTheme="majorHAnsi" w:cstheme="majorHAnsi"/>
                <w:color w:val="000000"/>
                <w:lang w:val="en-US" w:eastAsia="de-DE"/>
                <w:rPrChange w:id="5320" w:author="anna.resch88@gmail.com" w:date="2022-01-04T09:34:00Z">
                  <w:rPr>
                    <w:del w:id="5321" w:author="anna.resch88@gmail.com" w:date="2022-01-03T16:08:00Z"/>
                    <w:rFonts w:asciiTheme="majorHAnsi" w:eastAsia="Times New Roman" w:hAnsiTheme="majorHAnsi" w:cstheme="majorHAnsi"/>
                    <w:color w:val="000000"/>
                    <w:lang w:eastAsia="de-DE"/>
                  </w:rPr>
                </w:rPrChange>
              </w:rPr>
            </w:pPr>
            <w:bookmarkStart w:id="5322" w:name="_Toc92187004"/>
            <w:bookmarkStart w:id="5323" w:name="_Toc92187696"/>
            <w:bookmarkStart w:id="5324" w:name="_Toc92188388"/>
            <w:bookmarkStart w:id="5325" w:name="_Toc92189078"/>
            <w:bookmarkStart w:id="5326" w:name="_Toc92189733"/>
            <w:bookmarkStart w:id="5327" w:name="_Toc92190389"/>
            <w:bookmarkStart w:id="5328" w:name="_Toc92191045"/>
            <w:bookmarkEnd w:id="5322"/>
            <w:bookmarkEnd w:id="5323"/>
            <w:bookmarkEnd w:id="5324"/>
            <w:bookmarkEnd w:id="5325"/>
            <w:bookmarkEnd w:id="5326"/>
            <w:bookmarkEnd w:id="5327"/>
            <w:bookmarkEnd w:id="5328"/>
          </w:p>
        </w:tc>
        <w:tc>
          <w:tcPr>
            <w:tcW w:w="898" w:type="dxa"/>
            <w:tcBorders>
              <w:top w:val="nil"/>
              <w:left w:val="nil"/>
              <w:bottom w:val="nil"/>
              <w:right w:val="single" w:sz="4" w:space="0" w:color="auto"/>
            </w:tcBorders>
            <w:shd w:val="clear" w:color="000000" w:fill="FFE699"/>
            <w:noWrap/>
            <w:vAlign w:val="bottom"/>
            <w:hideMark/>
          </w:tcPr>
          <w:p w14:paraId="48F830D2" w14:textId="3FCA984B" w:rsidR="00067C6D" w:rsidRPr="00F86424" w:rsidDel="002739DA" w:rsidRDefault="00067C6D" w:rsidP="003228B4">
            <w:pPr>
              <w:numPr>
                <w:ilvl w:val="0"/>
                <w:numId w:val="47"/>
              </w:numPr>
              <w:spacing w:after="0" w:line="240" w:lineRule="auto"/>
              <w:jc w:val="center"/>
              <w:rPr>
                <w:del w:id="5329" w:author="anna.resch88@gmail.com" w:date="2022-01-03T16:08:00Z"/>
                <w:rFonts w:asciiTheme="majorHAnsi" w:eastAsia="Times New Roman" w:hAnsiTheme="majorHAnsi" w:cstheme="majorHAnsi"/>
                <w:color w:val="000000"/>
                <w:lang w:val="en-US" w:eastAsia="de-DE"/>
                <w:rPrChange w:id="5330" w:author="anna.resch88@gmail.com" w:date="2022-01-04T09:34:00Z">
                  <w:rPr>
                    <w:del w:id="5331" w:author="anna.resch88@gmail.com" w:date="2022-01-03T16:08:00Z"/>
                    <w:rFonts w:asciiTheme="majorHAnsi" w:eastAsia="Times New Roman" w:hAnsiTheme="majorHAnsi" w:cstheme="majorHAnsi"/>
                    <w:color w:val="000000"/>
                    <w:lang w:eastAsia="de-DE"/>
                  </w:rPr>
                </w:rPrChange>
              </w:rPr>
            </w:pPr>
            <w:bookmarkStart w:id="5332" w:name="_Toc92187005"/>
            <w:bookmarkStart w:id="5333" w:name="_Toc92187697"/>
            <w:bookmarkStart w:id="5334" w:name="_Toc92188389"/>
            <w:bookmarkStart w:id="5335" w:name="_Toc92189079"/>
            <w:bookmarkStart w:id="5336" w:name="_Toc92189734"/>
            <w:bookmarkStart w:id="5337" w:name="_Toc92190390"/>
            <w:bookmarkStart w:id="5338" w:name="_Toc92191046"/>
            <w:bookmarkEnd w:id="5332"/>
            <w:bookmarkEnd w:id="5333"/>
            <w:bookmarkEnd w:id="5334"/>
            <w:bookmarkEnd w:id="5335"/>
            <w:bookmarkEnd w:id="5336"/>
            <w:bookmarkEnd w:id="5337"/>
            <w:bookmarkEnd w:id="5338"/>
          </w:p>
        </w:tc>
        <w:bookmarkStart w:id="5339" w:name="_Toc92187006"/>
        <w:bookmarkStart w:id="5340" w:name="_Toc92187698"/>
        <w:bookmarkStart w:id="5341" w:name="_Toc92188390"/>
        <w:bookmarkStart w:id="5342" w:name="_Toc92189080"/>
        <w:bookmarkStart w:id="5343" w:name="_Toc92189735"/>
        <w:bookmarkStart w:id="5344" w:name="_Toc92190391"/>
        <w:bookmarkStart w:id="5345" w:name="_Toc92191047"/>
        <w:bookmarkEnd w:id="5339"/>
        <w:bookmarkEnd w:id="5340"/>
        <w:bookmarkEnd w:id="5341"/>
        <w:bookmarkEnd w:id="5342"/>
        <w:bookmarkEnd w:id="5343"/>
        <w:bookmarkEnd w:id="5344"/>
        <w:bookmarkEnd w:id="5345"/>
      </w:tr>
      <w:tr w:rsidR="00067C6D" w:rsidRPr="009E3BE9" w:rsidDel="002739DA" w14:paraId="055079CA" w14:textId="7D7FE9F9" w:rsidTr="00D830B0">
        <w:trPr>
          <w:trHeight w:val="580"/>
          <w:del w:id="534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66124D3C" w14:textId="3305461F" w:rsidR="00067C6D" w:rsidRPr="00F86424" w:rsidDel="002739DA" w:rsidRDefault="00067C6D" w:rsidP="003228B4">
            <w:pPr>
              <w:numPr>
                <w:ilvl w:val="0"/>
                <w:numId w:val="47"/>
              </w:numPr>
              <w:spacing w:after="0" w:line="240" w:lineRule="auto"/>
              <w:jc w:val="both"/>
              <w:rPr>
                <w:del w:id="5347" w:author="anna.resch88@gmail.com" w:date="2022-01-03T16:08:00Z"/>
                <w:rFonts w:asciiTheme="majorHAnsi" w:eastAsia="Times New Roman" w:hAnsiTheme="majorHAnsi" w:cstheme="majorHAnsi"/>
                <w:color w:val="000000"/>
                <w:lang w:val="en-US" w:eastAsia="de-DE"/>
                <w:rPrChange w:id="5348" w:author="anna.resch88@gmail.com" w:date="2022-01-04T09:34:00Z">
                  <w:rPr>
                    <w:del w:id="5349" w:author="anna.resch88@gmail.com" w:date="2022-01-03T16:08:00Z"/>
                    <w:rFonts w:asciiTheme="majorHAnsi" w:eastAsia="Times New Roman" w:hAnsiTheme="majorHAnsi" w:cstheme="majorHAnsi"/>
                    <w:color w:val="000000"/>
                    <w:lang w:eastAsia="de-DE"/>
                  </w:rPr>
                </w:rPrChange>
              </w:rPr>
            </w:pPr>
            <w:del w:id="5350" w:author="anna.resch88@gmail.com" w:date="2022-01-03T16:08:00Z">
              <w:r w:rsidRPr="00F86424" w:rsidDel="002739DA">
                <w:rPr>
                  <w:rFonts w:asciiTheme="majorHAnsi" w:eastAsia="Times New Roman" w:hAnsiTheme="majorHAnsi" w:cstheme="majorHAnsi"/>
                  <w:color w:val="000000"/>
                  <w:lang w:val="en-US" w:eastAsia="de-DE"/>
                  <w:rPrChange w:id="5351" w:author="anna.resch88@gmail.com" w:date="2022-01-04T09:34:00Z">
                    <w:rPr>
                      <w:rFonts w:asciiTheme="majorHAnsi" w:eastAsia="Times New Roman" w:hAnsiTheme="majorHAnsi" w:cstheme="majorHAnsi"/>
                      <w:color w:val="000000"/>
                      <w:lang w:eastAsia="de-DE"/>
                    </w:rPr>
                  </w:rPrChange>
                </w:rPr>
                <w:delText xml:space="preserve">UV20U + UV40U, </w:delText>
              </w:r>
              <w:bookmarkStart w:id="5352" w:name="_Toc92187007"/>
              <w:bookmarkStart w:id="5353" w:name="_Toc92187699"/>
              <w:bookmarkStart w:id="5354" w:name="_Toc92188391"/>
              <w:bookmarkStart w:id="5355" w:name="_Toc92189081"/>
              <w:bookmarkStart w:id="5356" w:name="_Toc92189736"/>
              <w:bookmarkStart w:id="5357" w:name="_Toc92190392"/>
              <w:bookmarkStart w:id="5358" w:name="_Toc92191048"/>
              <w:bookmarkEnd w:id="5352"/>
              <w:bookmarkEnd w:id="5353"/>
              <w:bookmarkEnd w:id="5354"/>
              <w:bookmarkEnd w:id="5355"/>
              <w:bookmarkEnd w:id="5356"/>
              <w:bookmarkEnd w:id="5357"/>
              <w:bookmarkEnd w:id="5358"/>
            </w:del>
          </w:p>
          <w:p w14:paraId="6729DDF9" w14:textId="37B8C8E0" w:rsidR="00067C6D" w:rsidRPr="00F86424" w:rsidDel="002739DA" w:rsidRDefault="00067C6D" w:rsidP="003228B4">
            <w:pPr>
              <w:numPr>
                <w:ilvl w:val="0"/>
                <w:numId w:val="47"/>
              </w:numPr>
              <w:spacing w:after="0" w:line="240" w:lineRule="auto"/>
              <w:jc w:val="both"/>
              <w:rPr>
                <w:del w:id="5359" w:author="anna.resch88@gmail.com" w:date="2022-01-03T16:08:00Z"/>
                <w:rFonts w:asciiTheme="majorHAnsi" w:eastAsia="Times New Roman" w:hAnsiTheme="majorHAnsi" w:cstheme="majorHAnsi"/>
                <w:color w:val="000000"/>
                <w:lang w:val="en-US" w:eastAsia="de-DE"/>
                <w:rPrChange w:id="5360" w:author="anna.resch88@gmail.com" w:date="2022-01-04T09:34:00Z">
                  <w:rPr>
                    <w:del w:id="5361" w:author="anna.resch88@gmail.com" w:date="2022-01-03T16:08:00Z"/>
                    <w:rFonts w:asciiTheme="majorHAnsi" w:eastAsia="Times New Roman" w:hAnsiTheme="majorHAnsi" w:cstheme="majorHAnsi"/>
                    <w:color w:val="000000"/>
                    <w:lang w:eastAsia="de-DE"/>
                  </w:rPr>
                </w:rPrChange>
              </w:rPr>
            </w:pPr>
            <w:del w:id="5362" w:author="anna.resch88@gmail.com" w:date="2022-01-03T16:08:00Z">
              <w:r w:rsidRPr="00F86424" w:rsidDel="002739DA">
                <w:rPr>
                  <w:rFonts w:asciiTheme="majorHAnsi" w:eastAsia="Times New Roman" w:hAnsiTheme="majorHAnsi" w:cstheme="majorHAnsi"/>
                  <w:color w:val="000000"/>
                  <w:lang w:val="en-US" w:eastAsia="de-DE"/>
                  <w:rPrChange w:id="5363" w:author="anna.resch88@gmail.com" w:date="2022-01-04T09:34:00Z">
                    <w:rPr>
                      <w:rFonts w:asciiTheme="majorHAnsi" w:eastAsia="Times New Roman" w:hAnsiTheme="majorHAnsi" w:cstheme="majorHAnsi"/>
                      <w:color w:val="000000"/>
                      <w:lang w:eastAsia="de-DE"/>
                    </w:rPr>
                  </w:rPrChange>
                </w:rPr>
                <w:delText>2:1, sample 2</w:delText>
              </w:r>
              <w:bookmarkStart w:id="5364" w:name="_Toc92187008"/>
              <w:bookmarkStart w:id="5365" w:name="_Toc92187700"/>
              <w:bookmarkStart w:id="5366" w:name="_Toc92188392"/>
              <w:bookmarkStart w:id="5367" w:name="_Toc92189082"/>
              <w:bookmarkStart w:id="5368" w:name="_Toc92189737"/>
              <w:bookmarkStart w:id="5369" w:name="_Toc92190393"/>
              <w:bookmarkStart w:id="5370" w:name="_Toc92191049"/>
              <w:bookmarkEnd w:id="5364"/>
              <w:bookmarkEnd w:id="5365"/>
              <w:bookmarkEnd w:id="5366"/>
              <w:bookmarkEnd w:id="5367"/>
              <w:bookmarkEnd w:id="5368"/>
              <w:bookmarkEnd w:id="5369"/>
              <w:bookmarkEnd w:id="5370"/>
            </w:del>
          </w:p>
        </w:tc>
        <w:tc>
          <w:tcPr>
            <w:tcW w:w="859" w:type="dxa"/>
            <w:tcBorders>
              <w:top w:val="nil"/>
              <w:left w:val="nil"/>
              <w:bottom w:val="single" w:sz="4" w:space="0" w:color="000000"/>
              <w:right w:val="single" w:sz="4" w:space="0" w:color="000000"/>
            </w:tcBorders>
            <w:shd w:val="clear" w:color="000000" w:fill="FFE699"/>
            <w:noWrap/>
            <w:vAlign w:val="bottom"/>
            <w:hideMark/>
          </w:tcPr>
          <w:p w14:paraId="4C3577DE" w14:textId="426E7834" w:rsidR="00067C6D" w:rsidRPr="00F86424" w:rsidDel="002739DA" w:rsidRDefault="00067C6D" w:rsidP="003228B4">
            <w:pPr>
              <w:numPr>
                <w:ilvl w:val="0"/>
                <w:numId w:val="47"/>
              </w:numPr>
              <w:spacing w:after="0" w:line="240" w:lineRule="auto"/>
              <w:jc w:val="center"/>
              <w:rPr>
                <w:del w:id="5371" w:author="anna.resch88@gmail.com" w:date="2022-01-03T16:08:00Z"/>
                <w:rFonts w:asciiTheme="majorHAnsi" w:eastAsia="Times New Roman" w:hAnsiTheme="majorHAnsi" w:cstheme="majorHAnsi"/>
                <w:color w:val="000000"/>
                <w:lang w:val="en-US" w:eastAsia="de-DE"/>
                <w:rPrChange w:id="5372" w:author="anna.resch88@gmail.com" w:date="2022-01-04T09:34:00Z">
                  <w:rPr>
                    <w:del w:id="5373" w:author="anna.resch88@gmail.com" w:date="2022-01-03T16:08:00Z"/>
                    <w:rFonts w:asciiTheme="majorHAnsi" w:eastAsia="Times New Roman" w:hAnsiTheme="majorHAnsi" w:cstheme="majorHAnsi"/>
                    <w:color w:val="000000"/>
                    <w:lang w:eastAsia="de-DE"/>
                  </w:rPr>
                </w:rPrChange>
              </w:rPr>
            </w:pPr>
            <w:del w:id="5374" w:author="anna.resch88@gmail.com" w:date="2022-01-03T16:08:00Z">
              <w:r w:rsidRPr="00F86424" w:rsidDel="002739DA">
                <w:rPr>
                  <w:rFonts w:asciiTheme="majorHAnsi" w:eastAsia="Times New Roman" w:hAnsiTheme="majorHAnsi" w:cstheme="majorHAnsi"/>
                  <w:color w:val="000000"/>
                  <w:lang w:val="en-US" w:eastAsia="de-DE"/>
                  <w:rPrChange w:id="5375" w:author="anna.resch88@gmail.com" w:date="2022-01-04T09:34:00Z">
                    <w:rPr>
                      <w:rFonts w:asciiTheme="majorHAnsi" w:eastAsia="Times New Roman" w:hAnsiTheme="majorHAnsi" w:cstheme="majorHAnsi"/>
                      <w:color w:val="000000"/>
                      <w:lang w:eastAsia="de-DE"/>
                    </w:rPr>
                  </w:rPrChange>
                </w:rPr>
                <w:delText>20%</w:delText>
              </w:r>
              <w:bookmarkStart w:id="5376" w:name="_Toc92187009"/>
              <w:bookmarkStart w:id="5377" w:name="_Toc92187701"/>
              <w:bookmarkStart w:id="5378" w:name="_Toc92188393"/>
              <w:bookmarkStart w:id="5379" w:name="_Toc92189083"/>
              <w:bookmarkStart w:id="5380" w:name="_Toc92189738"/>
              <w:bookmarkStart w:id="5381" w:name="_Toc92190394"/>
              <w:bookmarkStart w:id="5382" w:name="_Toc92191050"/>
              <w:bookmarkEnd w:id="5376"/>
              <w:bookmarkEnd w:id="5377"/>
              <w:bookmarkEnd w:id="5378"/>
              <w:bookmarkEnd w:id="5379"/>
              <w:bookmarkEnd w:id="5380"/>
              <w:bookmarkEnd w:id="5381"/>
              <w:bookmarkEnd w:id="5382"/>
            </w:del>
          </w:p>
        </w:tc>
        <w:tc>
          <w:tcPr>
            <w:tcW w:w="937" w:type="dxa"/>
            <w:tcBorders>
              <w:top w:val="nil"/>
              <w:left w:val="nil"/>
              <w:bottom w:val="single" w:sz="4" w:space="0" w:color="000000"/>
              <w:right w:val="single" w:sz="4" w:space="0" w:color="000000"/>
            </w:tcBorders>
            <w:shd w:val="clear" w:color="000000" w:fill="FFE699"/>
            <w:noWrap/>
            <w:vAlign w:val="bottom"/>
            <w:hideMark/>
          </w:tcPr>
          <w:p w14:paraId="3A445465" w14:textId="42ECD13E" w:rsidR="00067C6D" w:rsidRPr="00F86424" w:rsidDel="002739DA" w:rsidRDefault="00067C6D" w:rsidP="003228B4">
            <w:pPr>
              <w:numPr>
                <w:ilvl w:val="0"/>
                <w:numId w:val="47"/>
              </w:numPr>
              <w:spacing w:after="0" w:line="240" w:lineRule="auto"/>
              <w:jc w:val="center"/>
              <w:rPr>
                <w:del w:id="5383" w:author="anna.resch88@gmail.com" w:date="2022-01-03T16:08:00Z"/>
                <w:rFonts w:asciiTheme="majorHAnsi" w:eastAsia="Times New Roman" w:hAnsiTheme="majorHAnsi" w:cstheme="majorHAnsi"/>
                <w:color w:val="000000"/>
                <w:lang w:val="en-US" w:eastAsia="de-DE"/>
                <w:rPrChange w:id="5384" w:author="anna.resch88@gmail.com" w:date="2022-01-04T09:34:00Z">
                  <w:rPr>
                    <w:del w:id="5385" w:author="anna.resch88@gmail.com" w:date="2022-01-03T16:08:00Z"/>
                    <w:rFonts w:asciiTheme="majorHAnsi" w:eastAsia="Times New Roman" w:hAnsiTheme="majorHAnsi" w:cstheme="majorHAnsi"/>
                    <w:color w:val="000000"/>
                    <w:lang w:eastAsia="de-DE"/>
                  </w:rPr>
                </w:rPrChange>
              </w:rPr>
            </w:pPr>
            <w:del w:id="5386" w:author="anna.resch88@gmail.com" w:date="2022-01-03T16:08:00Z">
              <w:r w:rsidRPr="00F86424" w:rsidDel="002739DA">
                <w:rPr>
                  <w:rFonts w:asciiTheme="majorHAnsi" w:eastAsia="Times New Roman" w:hAnsiTheme="majorHAnsi" w:cstheme="majorHAnsi"/>
                  <w:color w:val="000000"/>
                  <w:lang w:val="en-US" w:eastAsia="de-DE"/>
                  <w:rPrChange w:id="5387" w:author="anna.resch88@gmail.com" w:date="2022-01-04T09:34:00Z">
                    <w:rPr>
                      <w:rFonts w:asciiTheme="majorHAnsi" w:eastAsia="Times New Roman" w:hAnsiTheme="majorHAnsi" w:cstheme="majorHAnsi"/>
                      <w:color w:val="000000"/>
                      <w:lang w:eastAsia="de-DE"/>
                    </w:rPr>
                  </w:rPrChange>
                </w:rPr>
                <w:delText>water</w:delText>
              </w:r>
              <w:bookmarkStart w:id="5388" w:name="_Toc92187010"/>
              <w:bookmarkStart w:id="5389" w:name="_Toc92187702"/>
              <w:bookmarkStart w:id="5390" w:name="_Toc92188394"/>
              <w:bookmarkStart w:id="5391" w:name="_Toc92189084"/>
              <w:bookmarkStart w:id="5392" w:name="_Toc92189739"/>
              <w:bookmarkStart w:id="5393" w:name="_Toc92190395"/>
              <w:bookmarkStart w:id="5394" w:name="_Toc92191051"/>
              <w:bookmarkEnd w:id="5388"/>
              <w:bookmarkEnd w:id="5389"/>
              <w:bookmarkEnd w:id="5390"/>
              <w:bookmarkEnd w:id="5391"/>
              <w:bookmarkEnd w:id="5392"/>
              <w:bookmarkEnd w:id="5393"/>
              <w:bookmarkEnd w:id="5394"/>
            </w:del>
          </w:p>
        </w:tc>
        <w:tc>
          <w:tcPr>
            <w:tcW w:w="952" w:type="dxa"/>
            <w:tcBorders>
              <w:top w:val="nil"/>
              <w:left w:val="nil"/>
              <w:bottom w:val="single" w:sz="4" w:space="0" w:color="000000"/>
              <w:right w:val="single" w:sz="4" w:space="0" w:color="000000"/>
            </w:tcBorders>
            <w:shd w:val="clear" w:color="000000" w:fill="FFE699"/>
            <w:noWrap/>
            <w:vAlign w:val="bottom"/>
            <w:hideMark/>
          </w:tcPr>
          <w:p w14:paraId="6A666AE0" w14:textId="0B34000D" w:rsidR="00067C6D" w:rsidRPr="00F86424" w:rsidDel="002739DA" w:rsidRDefault="00067C6D" w:rsidP="003228B4">
            <w:pPr>
              <w:numPr>
                <w:ilvl w:val="0"/>
                <w:numId w:val="47"/>
              </w:numPr>
              <w:spacing w:after="0" w:line="240" w:lineRule="auto"/>
              <w:jc w:val="center"/>
              <w:rPr>
                <w:del w:id="5395" w:author="anna.resch88@gmail.com" w:date="2022-01-03T16:08:00Z"/>
                <w:rFonts w:asciiTheme="majorHAnsi" w:eastAsia="Times New Roman" w:hAnsiTheme="majorHAnsi" w:cstheme="majorHAnsi"/>
                <w:color w:val="000000"/>
                <w:lang w:val="en-US" w:eastAsia="de-DE"/>
                <w:rPrChange w:id="5396" w:author="anna.resch88@gmail.com" w:date="2022-01-04T09:34:00Z">
                  <w:rPr>
                    <w:del w:id="5397" w:author="anna.resch88@gmail.com" w:date="2022-01-03T16:08:00Z"/>
                    <w:rFonts w:asciiTheme="majorHAnsi" w:eastAsia="Times New Roman" w:hAnsiTheme="majorHAnsi" w:cstheme="majorHAnsi"/>
                    <w:color w:val="000000"/>
                    <w:lang w:eastAsia="de-DE"/>
                  </w:rPr>
                </w:rPrChange>
              </w:rPr>
            </w:pPr>
            <w:del w:id="5398" w:author="anna.resch88@gmail.com" w:date="2022-01-03T16:08:00Z">
              <w:r w:rsidRPr="00F86424" w:rsidDel="002739DA">
                <w:rPr>
                  <w:rFonts w:asciiTheme="majorHAnsi" w:eastAsia="Times New Roman" w:hAnsiTheme="majorHAnsi" w:cstheme="majorHAnsi"/>
                  <w:color w:val="000000"/>
                  <w:lang w:val="en-US" w:eastAsia="de-DE"/>
                  <w:rPrChange w:id="5399" w:author="anna.resch88@gmail.com" w:date="2022-01-04T09:34:00Z">
                    <w:rPr>
                      <w:rFonts w:asciiTheme="majorHAnsi" w:eastAsia="Times New Roman" w:hAnsiTheme="majorHAnsi" w:cstheme="majorHAnsi"/>
                      <w:color w:val="000000"/>
                      <w:lang w:eastAsia="de-DE"/>
                    </w:rPr>
                  </w:rPrChange>
                </w:rPr>
                <w:delText>RF</w:delText>
              </w:r>
              <w:bookmarkStart w:id="5400" w:name="_Toc92187011"/>
              <w:bookmarkStart w:id="5401" w:name="_Toc92187703"/>
              <w:bookmarkStart w:id="5402" w:name="_Toc92188395"/>
              <w:bookmarkStart w:id="5403" w:name="_Toc92189085"/>
              <w:bookmarkStart w:id="5404" w:name="_Toc92189740"/>
              <w:bookmarkStart w:id="5405" w:name="_Toc92190396"/>
              <w:bookmarkStart w:id="5406" w:name="_Toc92191052"/>
              <w:bookmarkEnd w:id="5400"/>
              <w:bookmarkEnd w:id="5401"/>
              <w:bookmarkEnd w:id="5402"/>
              <w:bookmarkEnd w:id="5403"/>
              <w:bookmarkEnd w:id="5404"/>
              <w:bookmarkEnd w:id="5405"/>
              <w:bookmarkEnd w:id="5406"/>
            </w:del>
          </w:p>
        </w:tc>
        <w:tc>
          <w:tcPr>
            <w:tcW w:w="1081" w:type="dxa"/>
            <w:tcBorders>
              <w:top w:val="nil"/>
              <w:left w:val="nil"/>
              <w:bottom w:val="single" w:sz="4" w:space="0" w:color="000000"/>
              <w:right w:val="single" w:sz="4" w:space="0" w:color="000000"/>
            </w:tcBorders>
            <w:shd w:val="clear" w:color="000000" w:fill="FFE699"/>
            <w:noWrap/>
            <w:vAlign w:val="bottom"/>
            <w:hideMark/>
          </w:tcPr>
          <w:p w14:paraId="761EF873" w14:textId="498E9ED7" w:rsidR="00067C6D" w:rsidRPr="00F86424" w:rsidDel="002739DA" w:rsidRDefault="00067C6D" w:rsidP="003228B4">
            <w:pPr>
              <w:numPr>
                <w:ilvl w:val="0"/>
                <w:numId w:val="47"/>
              </w:numPr>
              <w:spacing w:after="0" w:line="240" w:lineRule="auto"/>
              <w:jc w:val="center"/>
              <w:rPr>
                <w:del w:id="5407" w:author="anna.resch88@gmail.com" w:date="2022-01-03T16:08:00Z"/>
                <w:rFonts w:asciiTheme="majorHAnsi" w:eastAsia="Times New Roman" w:hAnsiTheme="majorHAnsi" w:cstheme="majorHAnsi"/>
                <w:color w:val="000000"/>
                <w:lang w:val="en-US" w:eastAsia="de-DE"/>
                <w:rPrChange w:id="5408" w:author="anna.resch88@gmail.com" w:date="2022-01-04T09:34:00Z">
                  <w:rPr>
                    <w:del w:id="5409" w:author="anna.resch88@gmail.com" w:date="2022-01-03T16:08:00Z"/>
                    <w:rFonts w:asciiTheme="majorHAnsi" w:eastAsia="Times New Roman" w:hAnsiTheme="majorHAnsi" w:cstheme="majorHAnsi"/>
                    <w:color w:val="000000"/>
                    <w:lang w:eastAsia="de-DE"/>
                  </w:rPr>
                </w:rPrChange>
              </w:rPr>
            </w:pPr>
            <w:del w:id="5410" w:author="anna.resch88@gmail.com" w:date="2022-01-03T16:08:00Z">
              <w:r w:rsidRPr="00F86424" w:rsidDel="002739DA">
                <w:rPr>
                  <w:rFonts w:asciiTheme="majorHAnsi" w:eastAsia="Times New Roman" w:hAnsiTheme="majorHAnsi" w:cstheme="majorHAnsi"/>
                  <w:color w:val="000000"/>
                  <w:lang w:val="en-US" w:eastAsia="de-DE"/>
                  <w:rPrChange w:id="5411" w:author="anna.resch88@gmail.com" w:date="2022-01-04T09:34:00Z">
                    <w:rPr>
                      <w:rFonts w:asciiTheme="majorHAnsi" w:eastAsia="Times New Roman" w:hAnsiTheme="majorHAnsi" w:cstheme="majorHAnsi"/>
                      <w:color w:val="000000"/>
                      <w:lang w:eastAsia="de-DE"/>
                    </w:rPr>
                  </w:rPrChange>
                </w:rPr>
                <w:delText>25.4</w:delText>
              </w:r>
              <w:bookmarkStart w:id="5412" w:name="_Toc92187012"/>
              <w:bookmarkStart w:id="5413" w:name="_Toc92187704"/>
              <w:bookmarkStart w:id="5414" w:name="_Toc92188396"/>
              <w:bookmarkStart w:id="5415" w:name="_Toc92189086"/>
              <w:bookmarkStart w:id="5416" w:name="_Toc92189741"/>
              <w:bookmarkStart w:id="5417" w:name="_Toc92190397"/>
              <w:bookmarkStart w:id="5418" w:name="_Toc92191053"/>
              <w:bookmarkEnd w:id="5412"/>
              <w:bookmarkEnd w:id="5413"/>
              <w:bookmarkEnd w:id="5414"/>
              <w:bookmarkEnd w:id="5415"/>
              <w:bookmarkEnd w:id="5416"/>
              <w:bookmarkEnd w:id="5417"/>
              <w:bookmarkEnd w:id="5418"/>
            </w:del>
          </w:p>
        </w:tc>
        <w:tc>
          <w:tcPr>
            <w:tcW w:w="1349" w:type="dxa"/>
            <w:tcBorders>
              <w:top w:val="nil"/>
              <w:left w:val="nil"/>
              <w:bottom w:val="single" w:sz="4" w:space="0" w:color="000000"/>
              <w:right w:val="single" w:sz="4" w:space="0" w:color="000000"/>
            </w:tcBorders>
            <w:shd w:val="clear" w:color="000000" w:fill="FFE699"/>
            <w:noWrap/>
            <w:vAlign w:val="bottom"/>
            <w:hideMark/>
          </w:tcPr>
          <w:p w14:paraId="1D2E5542" w14:textId="1962C8D4" w:rsidR="00067C6D" w:rsidRPr="00F86424" w:rsidDel="002739DA" w:rsidRDefault="00067C6D" w:rsidP="003228B4">
            <w:pPr>
              <w:numPr>
                <w:ilvl w:val="0"/>
                <w:numId w:val="47"/>
              </w:numPr>
              <w:spacing w:after="0" w:line="240" w:lineRule="auto"/>
              <w:jc w:val="center"/>
              <w:rPr>
                <w:del w:id="5419" w:author="anna.resch88@gmail.com" w:date="2022-01-03T16:08:00Z"/>
                <w:rFonts w:asciiTheme="majorHAnsi" w:eastAsia="Times New Roman" w:hAnsiTheme="majorHAnsi" w:cstheme="majorHAnsi"/>
                <w:color w:val="000000"/>
                <w:lang w:val="en-US" w:eastAsia="de-DE"/>
                <w:rPrChange w:id="5420" w:author="anna.resch88@gmail.com" w:date="2022-01-04T09:34:00Z">
                  <w:rPr>
                    <w:del w:id="5421" w:author="anna.resch88@gmail.com" w:date="2022-01-03T16:08:00Z"/>
                    <w:rFonts w:asciiTheme="majorHAnsi" w:eastAsia="Times New Roman" w:hAnsiTheme="majorHAnsi" w:cstheme="majorHAnsi"/>
                    <w:color w:val="000000"/>
                    <w:lang w:eastAsia="de-DE"/>
                  </w:rPr>
                </w:rPrChange>
              </w:rPr>
            </w:pPr>
            <w:del w:id="5422" w:author="anna.resch88@gmail.com" w:date="2022-01-03T16:08:00Z">
              <w:r w:rsidRPr="00F86424" w:rsidDel="002739DA">
                <w:rPr>
                  <w:rFonts w:asciiTheme="majorHAnsi" w:eastAsia="Times New Roman" w:hAnsiTheme="majorHAnsi" w:cstheme="majorHAnsi"/>
                  <w:color w:val="000000"/>
                  <w:lang w:val="en-US" w:eastAsia="de-DE"/>
                  <w:rPrChange w:id="5423" w:author="anna.resch88@gmail.com" w:date="2022-01-04T09:34:00Z">
                    <w:rPr>
                      <w:rFonts w:asciiTheme="majorHAnsi" w:eastAsia="Times New Roman" w:hAnsiTheme="majorHAnsi" w:cstheme="majorHAnsi"/>
                      <w:color w:val="000000"/>
                      <w:lang w:eastAsia="de-DE"/>
                    </w:rPr>
                  </w:rPrChange>
                </w:rPr>
                <w:delText>15</w:delText>
              </w:r>
              <w:bookmarkStart w:id="5424" w:name="_Toc92187013"/>
              <w:bookmarkStart w:id="5425" w:name="_Toc92187705"/>
              <w:bookmarkStart w:id="5426" w:name="_Toc92188397"/>
              <w:bookmarkStart w:id="5427" w:name="_Toc92189087"/>
              <w:bookmarkStart w:id="5428" w:name="_Toc92189742"/>
              <w:bookmarkStart w:id="5429" w:name="_Toc92190398"/>
              <w:bookmarkStart w:id="5430" w:name="_Toc92191054"/>
              <w:bookmarkEnd w:id="5424"/>
              <w:bookmarkEnd w:id="5425"/>
              <w:bookmarkEnd w:id="5426"/>
              <w:bookmarkEnd w:id="5427"/>
              <w:bookmarkEnd w:id="5428"/>
              <w:bookmarkEnd w:id="5429"/>
              <w:bookmarkEnd w:id="5430"/>
            </w:del>
          </w:p>
        </w:tc>
        <w:tc>
          <w:tcPr>
            <w:tcW w:w="892" w:type="dxa"/>
            <w:tcBorders>
              <w:top w:val="nil"/>
              <w:left w:val="nil"/>
              <w:bottom w:val="single" w:sz="4" w:space="0" w:color="000000"/>
              <w:right w:val="single" w:sz="4" w:space="0" w:color="000000"/>
            </w:tcBorders>
            <w:shd w:val="clear" w:color="000000" w:fill="FFE699"/>
            <w:noWrap/>
            <w:vAlign w:val="bottom"/>
            <w:hideMark/>
          </w:tcPr>
          <w:p w14:paraId="158973A9" w14:textId="2B732F3C" w:rsidR="00067C6D" w:rsidRPr="00F86424" w:rsidDel="002739DA" w:rsidRDefault="00067C6D" w:rsidP="003228B4">
            <w:pPr>
              <w:numPr>
                <w:ilvl w:val="0"/>
                <w:numId w:val="47"/>
              </w:numPr>
              <w:spacing w:after="0" w:line="240" w:lineRule="auto"/>
              <w:jc w:val="center"/>
              <w:rPr>
                <w:del w:id="5431" w:author="anna.resch88@gmail.com" w:date="2022-01-03T16:08:00Z"/>
                <w:rFonts w:asciiTheme="majorHAnsi" w:eastAsia="Times New Roman" w:hAnsiTheme="majorHAnsi" w:cstheme="majorHAnsi"/>
                <w:color w:val="000000"/>
                <w:lang w:val="en-US" w:eastAsia="de-DE"/>
                <w:rPrChange w:id="5432" w:author="anna.resch88@gmail.com" w:date="2022-01-04T09:34:00Z">
                  <w:rPr>
                    <w:del w:id="5433" w:author="anna.resch88@gmail.com" w:date="2022-01-03T16:08:00Z"/>
                    <w:rFonts w:asciiTheme="majorHAnsi" w:eastAsia="Times New Roman" w:hAnsiTheme="majorHAnsi" w:cstheme="majorHAnsi"/>
                    <w:color w:val="000000"/>
                    <w:lang w:eastAsia="de-DE"/>
                  </w:rPr>
                </w:rPrChange>
              </w:rPr>
            </w:pPr>
            <w:del w:id="5434" w:author="anna.resch88@gmail.com" w:date="2022-01-03T16:08:00Z">
              <w:r w:rsidRPr="00F86424" w:rsidDel="002739DA">
                <w:rPr>
                  <w:rFonts w:asciiTheme="majorHAnsi" w:eastAsia="Times New Roman" w:hAnsiTheme="majorHAnsi" w:cstheme="majorHAnsi"/>
                  <w:color w:val="000000"/>
                  <w:lang w:val="en-US" w:eastAsia="de-DE"/>
                  <w:rPrChange w:id="5435" w:author="anna.resch88@gmail.com" w:date="2022-01-04T09:34:00Z">
                    <w:rPr>
                      <w:rFonts w:asciiTheme="majorHAnsi" w:eastAsia="Times New Roman" w:hAnsiTheme="majorHAnsi" w:cstheme="majorHAnsi"/>
                      <w:color w:val="000000"/>
                      <w:lang w:eastAsia="de-DE"/>
                    </w:rPr>
                  </w:rPrChange>
                </w:rPr>
                <w:delText>149.56</w:delText>
              </w:r>
              <w:bookmarkStart w:id="5436" w:name="_Toc92187014"/>
              <w:bookmarkStart w:id="5437" w:name="_Toc92187706"/>
              <w:bookmarkStart w:id="5438" w:name="_Toc92188398"/>
              <w:bookmarkStart w:id="5439" w:name="_Toc92189088"/>
              <w:bookmarkStart w:id="5440" w:name="_Toc92189743"/>
              <w:bookmarkStart w:id="5441" w:name="_Toc92190399"/>
              <w:bookmarkStart w:id="5442" w:name="_Toc92191055"/>
              <w:bookmarkEnd w:id="5436"/>
              <w:bookmarkEnd w:id="5437"/>
              <w:bookmarkEnd w:id="5438"/>
              <w:bookmarkEnd w:id="5439"/>
              <w:bookmarkEnd w:id="5440"/>
              <w:bookmarkEnd w:id="5441"/>
              <w:bookmarkEnd w:id="5442"/>
            </w:del>
          </w:p>
        </w:tc>
        <w:tc>
          <w:tcPr>
            <w:tcW w:w="743" w:type="dxa"/>
            <w:tcBorders>
              <w:top w:val="nil"/>
              <w:left w:val="nil"/>
              <w:bottom w:val="single" w:sz="4" w:space="0" w:color="000000"/>
              <w:right w:val="nil"/>
            </w:tcBorders>
            <w:shd w:val="clear" w:color="000000" w:fill="FFE699"/>
            <w:noWrap/>
            <w:vAlign w:val="bottom"/>
            <w:hideMark/>
          </w:tcPr>
          <w:p w14:paraId="5526D417" w14:textId="67A2C693" w:rsidR="00067C6D" w:rsidRPr="00F86424" w:rsidDel="002739DA" w:rsidRDefault="00067C6D" w:rsidP="003228B4">
            <w:pPr>
              <w:numPr>
                <w:ilvl w:val="0"/>
                <w:numId w:val="47"/>
              </w:numPr>
              <w:spacing w:after="0" w:line="240" w:lineRule="auto"/>
              <w:jc w:val="center"/>
              <w:rPr>
                <w:del w:id="5443" w:author="anna.resch88@gmail.com" w:date="2022-01-03T16:08:00Z"/>
                <w:rFonts w:asciiTheme="majorHAnsi" w:eastAsia="Times New Roman" w:hAnsiTheme="majorHAnsi" w:cstheme="majorHAnsi"/>
                <w:color w:val="000000"/>
                <w:lang w:val="en-US" w:eastAsia="de-DE"/>
                <w:rPrChange w:id="5444" w:author="anna.resch88@gmail.com" w:date="2022-01-04T09:34:00Z">
                  <w:rPr>
                    <w:del w:id="5445" w:author="anna.resch88@gmail.com" w:date="2022-01-03T16:08:00Z"/>
                    <w:rFonts w:asciiTheme="majorHAnsi" w:eastAsia="Times New Roman" w:hAnsiTheme="majorHAnsi" w:cstheme="majorHAnsi"/>
                    <w:color w:val="000000"/>
                    <w:lang w:eastAsia="de-DE"/>
                  </w:rPr>
                </w:rPrChange>
              </w:rPr>
            </w:pPr>
            <w:del w:id="5446" w:author="anna.resch88@gmail.com" w:date="2022-01-03T16:08:00Z">
              <w:r w:rsidRPr="00F86424" w:rsidDel="002739DA">
                <w:rPr>
                  <w:rFonts w:asciiTheme="majorHAnsi" w:eastAsia="Times New Roman" w:hAnsiTheme="majorHAnsi" w:cstheme="majorHAnsi"/>
                  <w:color w:val="000000"/>
                  <w:lang w:val="en-US" w:eastAsia="de-DE"/>
                  <w:rPrChange w:id="5447" w:author="anna.resch88@gmail.com" w:date="2022-01-04T09:34:00Z">
                    <w:rPr>
                      <w:rFonts w:asciiTheme="majorHAnsi" w:eastAsia="Times New Roman" w:hAnsiTheme="majorHAnsi" w:cstheme="majorHAnsi"/>
                      <w:color w:val="000000"/>
                      <w:lang w:eastAsia="de-DE"/>
                    </w:rPr>
                  </w:rPrChange>
                </w:rPr>
                <w:delText>10.11</w:delText>
              </w:r>
              <w:bookmarkStart w:id="5448" w:name="_Toc92187015"/>
              <w:bookmarkStart w:id="5449" w:name="_Toc92187707"/>
              <w:bookmarkStart w:id="5450" w:name="_Toc92188399"/>
              <w:bookmarkStart w:id="5451" w:name="_Toc92189089"/>
              <w:bookmarkStart w:id="5452" w:name="_Toc92189744"/>
              <w:bookmarkStart w:id="5453" w:name="_Toc92190400"/>
              <w:bookmarkStart w:id="5454" w:name="_Toc92191056"/>
              <w:bookmarkEnd w:id="5448"/>
              <w:bookmarkEnd w:id="5449"/>
              <w:bookmarkEnd w:id="5450"/>
              <w:bookmarkEnd w:id="5451"/>
              <w:bookmarkEnd w:id="5452"/>
              <w:bookmarkEnd w:id="5453"/>
              <w:bookmarkEnd w:id="5454"/>
            </w:del>
          </w:p>
        </w:tc>
        <w:tc>
          <w:tcPr>
            <w:tcW w:w="989" w:type="dxa"/>
            <w:tcBorders>
              <w:top w:val="nil"/>
              <w:left w:val="single" w:sz="4" w:space="0" w:color="auto"/>
              <w:bottom w:val="nil"/>
              <w:right w:val="single" w:sz="4" w:space="0" w:color="auto"/>
            </w:tcBorders>
            <w:shd w:val="clear" w:color="000000" w:fill="FFE699"/>
            <w:noWrap/>
            <w:vAlign w:val="bottom"/>
            <w:hideMark/>
          </w:tcPr>
          <w:p w14:paraId="4DA34AF3" w14:textId="6D451F9A" w:rsidR="00067C6D" w:rsidRPr="00F86424" w:rsidDel="002739DA" w:rsidRDefault="00067C6D" w:rsidP="003228B4">
            <w:pPr>
              <w:numPr>
                <w:ilvl w:val="0"/>
                <w:numId w:val="47"/>
              </w:numPr>
              <w:spacing w:after="0" w:line="240" w:lineRule="auto"/>
              <w:jc w:val="center"/>
              <w:rPr>
                <w:del w:id="5455" w:author="anna.resch88@gmail.com" w:date="2022-01-03T16:08:00Z"/>
                <w:rFonts w:asciiTheme="majorHAnsi" w:eastAsia="Times New Roman" w:hAnsiTheme="majorHAnsi" w:cstheme="majorHAnsi"/>
                <w:color w:val="000000"/>
                <w:lang w:val="en-US" w:eastAsia="de-DE"/>
                <w:rPrChange w:id="5456" w:author="anna.resch88@gmail.com" w:date="2022-01-04T09:34:00Z">
                  <w:rPr>
                    <w:del w:id="5457" w:author="anna.resch88@gmail.com" w:date="2022-01-03T16:08:00Z"/>
                    <w:rFonts w:asciiTheme="majorHAnsi" w:eastAsia="Times New Roman" w:hAnsiTheme="majorHAnsi" w:cstheme="majorHAnsi"/>
                    <w:color w:val="000000"/>
                    <w:lang w:eastAsia="de-DE"/>
                  </w:rPr>
                </w:rPrChange>
              </w:rPr>
            </w:pPr>
            <w:del w:id="5458" w:author="anna.resch88@gmail.com" w:date="2022-01-03T16:08:00Z">
              <w:r w:rsidRPr="00F86424" w:rsidDel="002739DA">
                <w:rPr>
                  <w:rFonts w:asciiTheme="majorHAnsi" w:eastAsia="Times New Roman" w:hAnsiTheme="majorHAnsi" w:cstheme="majorHAnsi"/>
                  <w:color w:val="000000"/>
                  <w:lang w:val="en-US" w:eastAsia="de-DE"/>
                  <w:rPrChange w:id="5459" w:author="anna.resch88@gmail.com" w:date="2022-01-04T09:34:00Z">
                    <w:rPr>
                      <w:rFonts w:asciiTheme="majorHAnsi" w:eastAsia="Times New Roman" w:hAnsiTheme="majorHAnsi" w:cstheme="majorHAnsi"/>
                      <w:color w:val="000000"/>
                      <w:lang w:eastAsia="de-DE"/>
                    </w:rPr>
                  </w:rPrChange>
                </w:rPr>
                <w:delText>136.72</w:delText>
              </w:r>
              <w:bookmarkStart w:id="5460" w:name="_Toc92187016"/>
              <w:bookmarkStart w:id="5461" w:name="_Toc92187708"/>
              <w:bookmarkStart w:id="5462" w:name="_Toc92188400"/>
              <w:bookmarkStart w:id="5463" w:name="_Toc92189090"/>
              <w:bookmarkStart w:id="5464" w:name="_Toc92189745"/>
              <w:bookmarkStart w:id="5465" w:name="_Toc92190401"/>
              <w:bookmarkStart w:id="5466" w:name="_Toc92191057"/>
              <w:bookmarkEnd w:id="5460"/>
              <w:bookmarkEnd w:id="5461"/>
              <w:bookmarkEnd w:id="5462"/>
              <w:bookmarkEnd w:id="5463"/>
              <w:bookmarkEnd w:id="5464"/>
              <w:bookmarkEnd w:id="5465"/>
              <w:bookmarkEnd w:id="5466"/>
            </w:del>
          </w:p>
        </w:tc>
        <w:tc>
          <w:tcPr>
            <w:tcW w:w="898" w:type="dxa"/>
            <w:tcBorders>
              <w:top w:val="nil"/>
              <w:left w:val="nil"/>
              <w:bottom w:val="nil"/>
              <w:right w:val="single" w:sz="4" w:space="0" w:color="auto"/>
            </w:tcBorders>
            <w:shd w:val="clear" w:color="000000" w:fill="FFE699"/>
            <w:noWrap/>
            <w:vAlign w:val="bottom"/>
            <w:hideMark/>
          </w:tcPr>
          <w:p w14:paraId="0C7F28E4" w14:textId="432F0281" w:rsidR="00067C6D" w:rsidRPr="00F86424" w:rsidDel="002739DA" w:rsidRDefault="00067C6D" w:rsidP="003228B4">
            <w:pPr>
              <w:numPr>
                <w:ilvl w:val="0"/>
                <w:numId w:val="47"/>
              </w:numPr>
              <w:spacing w:after="0" w:line="240" w:lineRule="auto"/>
              <w:jc w:val="center"/>
              <w:rPr>
                <w:del w:id="5467" w:author="anna.resch88@gmail.com" w:date="2022-01-03T16:08:00Z"/>
                <w:rFonts w:asciiTheme="majorHAnsi" w:eastAsia="Times New Roman" w:hAnsiTheme="majorHAnsi" w:cstheme="majorHAnsi"/>
                <w:color w:val="000000"/>
                <w:lang w:val="en-US" w:eastAsia="de-DE"/>
                <w:rPrChange w:id="5468" w:author="anna.resch88@gmail.com" w:date="2022-01-04T09:34:00Z">
                  <w:rPr>
                    <w:del w:id="5469" w:author="anna.resch88@gmail.com" w:date="2022-01-03T16:08:00Z"/>
                    <w:rFonts w:asciiTheme="majorHAnsi" w:eastAsia="Times New Roman" w:hAnsiTheme="majorHAnsi" w:cstheme="majorHAnsi"/>
                    <w:color w:val="000000"/>
                    <w:lang w:eastAsia="de-DE"/>
                  </w:rPr>
                </w:rPrChange>
              </w:rPr>
            </w:pPr>
            <w:del w:id="5470" w:author="anna.resch88@gmail.com" w:date="2022-01-03T16:08:00Z">
              <w:r w:rsidRPr="00F86424" w:rsidDel="002739DA">
                <w:rPr>
                  <w:rFonts w:asciiTheme="majorHAnsi" w:eastAsia="Times New Roman" w:hAnsiTheme="majorHAnsi" w:cstheme="majorHAnsi"/>
                  <w:color w:val="000000"/>
                  <w:lang w:val="en-US" w:eastAsia="de-DE"/>
                  <w:rPrChange w:id="5471" w:author="anna.resch88@gmail.com" w:date="2022-01-04T09:34:00Z">
                    <w:rPr>
                      <w:rFonts w:asciiTheme="majorHAnsi" w:eastAsia="Times New Roman" w:hAnsiTheme="majorHAnsi" w:cstheme="majorHAnsi"/>
                      <w:color w:val="000000"/>
                      <w:lang w:eastAsia="de-DE"/>
                    </w:rPr>
                  </w:rPrChange>
                </w:rPr>
                <w:delText>19.09</w:delText>
              </w:r>
              <w:bookmarkStart w:id="5472" w:name="_Toc92187017"/>
              <w:bookmarkStart w:id="5473" w:name="_Toc92187709"/>
              <w:bookmarkStart w:id="5474" w:name="_Toc92188401"/>
              <w:bookmarkStart w:id="5475" w:name="_Toc92189091"/>
              <w:bookmarkStart w:id="5476" w:name="_Toc92189746"/>
              <w:bookmarkStart w:id="5477" w:name="_Toc92190402"/>
              <w:bookmarkStart w:id="5478" w:name="_Toc92191058"/>
              <w:bookmarkEnd w:id="5472"/>
              <w:bookmarkEnd w:id="5473"/>
              <w:bookmarkEnd w:id="5474"/>
              <w:bookmarkEnd w:id="5475"/>
              <w:bookmarkEnd w:id="5476"/>
              <w:bookmarkEnd w:id="5477"/>
              <w:bookmarkEnd w:id="5478"/>
            </w:del>
          </w:p>
        </w:tc>
        <w:bookmarkStart w:id="5479" w:name="_Toc92187018"/>
        <w:bookmarkStart w:id="5480" w:name="_Toc92187710"/>
        <w:bookmarkStart w:id="5481" w:name="_Toc92188402"/>
        <w:bookmarkStart w:id="5482" w:name="_Toc92189092"/>
        <w:bookmarkStart w:id="5483" w:name="_Toc92189747"/>
        <w:bookmarkStart w:id="5484" w:name="_Toc92190403"/>
        <w:bookmarkStart w:id="5485" w:name="_Toc92191059"/>
        <w:bookmarkEnd w:id="5479"/>
        <w:bookmarkEnd w:id="5480"/>
        <w:bookmarkEnd w:id="5481"/>
        <w:bookmarkEnd w:id="5482"/>
        <w:bookmarkEnd w:id="5483"/>
        <w:bookmarkEnd w:id="5484"/>
        <w:bookmarkEnd w:id="5485"/>
      </w:tr>
      <w:tr w:rsidR="00067C6D" w:rsidRPr="009E3BE9" w:rsidDel="002739DA" w14:paraId="42CC9C20" w14:textId="42D93129" w:rsidTr="00D830B0">
        <w:trPr>
          <w:trHeight w:val="580"/>
          <w:del w:id="548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7B5CEE61" w14:textId="43082E6B" w:rsidR="00067C6D" w:rsidRPr="00F86424" w:rsidDel="002739DA" w:rsidRDefault="00067C6D" w:rsidP="003228B4">
            <w:pPr>
              <w:numPr>
                <w:ilvl w:val="0"/>
                <w:numId w:val="47"/>
              </w:numPr>
              <w:spacing w:after="0" w:line="240" w:lineRule="auto"/>
              <w:jc w:val="both"/>
              <w:rPr>
                <w:del w:id="5487" w:author="anna.resch88@gmail.com" w:date="2022-01-03T16:08:00Z"/>
                <w:rFonts w:asciiTheme="majorHAnsi" w:eastAsia="Times New Roman" w:hAnsiTheme="majorHAnsi" w:cstheme="majorHAnsi"/>
                <w:color w:val="000000"/>
                <w:lang w:val="en-US" w:eastAsia="de-DE"/>
                <w:rPrChange w:id="5488" w:author="anna.resch88@gmail.com" w:date="2022-01-04T09:34:00Z">
                  <w:rPr>
                    <w:del w:id="5489" w:author="anna.resch88@gmail.com" w:date="2022-01-03T16:08:00Z"/>
                    <w:rFonts w:asciiTheme="majorHAnsi" w:eastAsia="Times New Roman" w:hAnsiTheme="majorHAnsi" w:cstheme="majorHAnsi"/>
                    <w:color w:val="000000"/>
                    <w:lang w:eastAsia="de-DE"/>
                  </w:rPr>
                </w:rPrChange>
              </w:rPr>
            </w:pPr>
            <w:del w:id="5490" w:author="anna.resch88@gmail.com" w:date="2022-01-03T16:08:00Z">
              <w:r w:rsidRPr="00F86424" w:rsidDel="002739DA">
                <w:rPr>
                  <w:rFonts w:asciiTheme="majorHAnsi" w:eastAsia="Times New Roman" w:hAnsiTheme="majorHAnsi" w:cstheme="majorHAnsi"/>
                  <w:color w:val="000000"/>
                  <w:lang w:val="en-US" w:eastAsia="de-DE"/>
                  <w:rPrChange w:id="5491" w:author="anna.resch88@gmail.com" w:date="2022-01-04T09:34:00Z">
                    <w:rPr>
                      <w:rFonts w:asciiTheme="majorHAnsi" w:eastAsia="Times New Roman" w:hAnsiTheme="majorHAnsi" w:cstheme="majorHAnsi"/>
                      <w:color w:val="000000"/>
                      <w:lang w:eastAsia="de-DE"/>
                    </w:rPr>
                  </w:rPrChange>
                </w:rPr>
                <w:delText xml:space="preserve">UV20U + UV40U, </w:delText>
              </w:r>
              <w:bookmarkStart w:id="5492" w:name="_Toc92187019"/>
              <w:bookmarkStart w:id="5493" w:name="_Toc92187711"/>
              <w:bookmarkStart w:id="5494" w:name="_Toc92188403"/>
              <w:bookmarkStart w:id="5495" w:name="_Toc92189093"/>
              <w:bookmarkStart w:id="5496" w:name="_Toc92189748"/>
              <w:bookmarkStart w:id="5497" w:name="_Toc92190404"/>
              <w:bookmarkStart w:id="5498" w:name="_Toc92191060"/>
              <w:bookmarkEnd w:id="5492"/>
              <w:bookmarkEnd w:id="5493"/>
              <w:bookmarkEnd w:id="5494"/>
              <w:bookmarkEnd w:id="5495"/>
              <w:bookmarkEnd w:id="5496"/>
              <w:bookmarkEnd w:id="5497"/>
              <w:bookmarkEnd w:id="5498"/>
            </w:del>
          </w:p>
          <w:p w14:paraId="373201B0" w14:textId="3BD66CD1" w:rsidR="00067C6D" w:rsidRPr="00F86424" w:rsidDel="002739DA" w:rsidRDefault="00067C6D" w:rsidP="003228B4">
            <w:pPr>
              <w:numPr>
                <w:ilvl w:val="0"/>
                <w:numId w:val="47"/>
              </w:numPr>
              <w:spacing w:after="0" w:line="240" w:lineRule="auto"/>
              <w:jc w:val="both"/>
              <w:rPr>
                <w:del w:id="5499" w:author="anna.resch88@gmail.com" w:date="2022-01-03T16:08:00Z"/>
                <w:rFonts w:asciiTheme="majorHAnsi" w:eastAsia="Times New Roman" w:hAnsiTheme="majorHAnsi" w:cstheme="majorHAnsi"/>
                <w:color w:val="000000"/>
                <w:lang w:val="en-US" w:eastAsia="de-DE"/>
                <w:rPrChange w:id="5500" w:author="anna.resch88@gmail.com" w:date="2022-01-04T09:34:00Z">
                  <w:rPr>
                    <w:del w:id="5501" w:author="anna.resch88@gmail.com" w:date="2022-01-03T16:08:00Z"/>
                    <w:rFonts w:asciiTheme="majorHAnsi" w:eastAsia="Times New Roman" w:hAnsiTheme="majorHAnsi" w:cstheme="majorHAnsi"/>
                    <w:color w:val="000000"/>
                    <w:lang w:eastAsia="de-DE"/>
                  </w:rPr>
                </w:rPrChange>
              </w:rPr>
            </w:pPr>
            <w:del w:id="5502" w:author="anna.resch88@gmail.com" w:date="2022-01-03T16:08:00Z">
              <w:r w:rsidRPr="00F86424" w:rsidDel="002739DA">
                <w:rPr>
                  <w:rFonts w:asciiTheme="majorHAnsi" w:eastAsia="Times New Roman" w:hAnsiTheme="majorHAnsi" w:cstheme="majorHAnsi"/>
                  <w:color w:val="000000"/>
                  <w:lang w:val="en-US" w:eastAsia="de-DE"/>
                  <w:rPrChange w:id="5503" w:author="anna.resch88@gmail.com" w:date="2022-01-04T09:34:00Z">
                    <w:rPr>
                      <w:rFonts w:asciiTheme="majorHAnsi" w:eastAsia="Times New Roman" w:hAnsiTheme="majorHAnsi" w:cstheme="majorHAnsi"/>
                      <w:color w:val="000000"/>
                      <w:lang w:eastAsia="de-DE"/>
                    </w:rPr>
                  </w:rPrChange>
                </w:rPr>
                <w:delText>2:1, sample 3</w:delText>
              </w:r>
              <w:bookmarkStart w:id="5504" w:name="_Toc92187020"/>
              <w:bookmarkStart w:id="5505" w:name="_Toc92187712"/>
              <w:bookmarkStart w:id="5506" w:name="_Toc92188404"/>
              <w:bookmarkStart w:id="5507" w:name="_Toc92189094"/>
              <w:bookmarkStart w:id="5508" w:name="_Toc92189749"/>
              <w:bookmarkStart w:id="5509" w:name="_Toc92190405"/>
              <w:bookmarkStart w:id="5510" w:name="_Toc92191061"/>
              <w:bookmarkEnd w:id="5504"/>
              <w:bookmarkEnd w:id="5505"/>
              <w:bookmarkEnd w:id="5506"/>
              <w:bookmarkEnd w:id="5507"/>
              <w:bookmarkEnd w:id="5508"/>
              <w:bookmarkEnd w:id="5509"/>
              <w:bookmarkEnd w:id="5510"/>
            </w:del>
          </w:p>
        </w:tc>
        <w:tc>
          <w:tcPr>
            <w:tcW w:w="859" w:type="dxa"/>
            <w:tcBorders>
              <w:top w:val="nil"/>
              <w:left w:val="nil"/>
              <w:bottom w:val="single" w:sz="4" w:space="0" w:color="000000"/>
              <w:right w:val="single" w:sz="4" w:space="0" w:color="000000"/>
            </w:tcBorders>
            <w:shd w:val="clear" w:color="000000" w:fill="FFE699"/>
            <w:noWrap/>
            <w:vAlign w:val="bottom"/>
            <w:hideMark/>
          </w:tcPr>
          <w:p w14:paraId="14779FEC" w14:textId="62E89BD1" w:rsidR="00067C6D" w:rsidRPr="00F86424" w:rsidDel="002739DA" w:rsidRDefault="00067C6D" w:rsidP="003228B4">
            <w:pPr>
              <w:numPr>
                <w:ilvl w:val="0"/>
                <w:numId w:val="47"/>
              </w:numPr>
              <w:spacing w:after="0" w:line="240" w:lineRule="auto"/>
              <w:jc w:val="center"/>
              <w:rPr>
                <w:del w:id="5511" w:author="anna.resch88@gmail.com" w:date="2022-01-03T16:08:00Z"/>
                <w:rFonts w:asciiTheme="majorHAnsi" w:eastAsia="Times New Roman" w:hAnsiTheme="majorHAnsi" w:cstheme="majorHAnsi"/>
                <w:color w:val="000000"/>
                <w:lang w:val="en-US" w:eastAsia="de-DE"/>
                <w:rPrChange w:id="5512" w:author="anna.resch88@gmail.com" w:date="2022-01-04T09:34:00Z">
                  <w:rPr>
                    <w:del w:id="5513" w:author="anna.resch88@gmail.com" w:date="2022-01-03T16:08:00Z"/>
                    <w:rFonts w:asciiTheme="majorHAnsi" w:eastAsia="Times New Roman" w:hAnsiTheme="majorHAnsi" w:cstheme="majorHAnsi"/>
                    <w:color w:val="000000"/>
                    <w:lang w:eastAsia="de-DE"/>
                  </w:rPr>
                </w:rPrChange>
              </w:rPr>
            </w:pPr>
            <w:del w:id="5514" w:author="anna.resch88@gmail.com" w:date="2022-01-03T16:08:00Z">
              <w:r w:rsidRPr="00F86424" w:rsidDel="002739DA">
                <w:rPr>
                  <w:rFonts w:asciiTheme="majorHAnsi" w:eastAsia="Times New Roman" w:hAnsiTheme="majorHAnsi" w:cstheme="majorHAnsi"/>
                  <w:color w:val="000000"/>
                  <w:lang w:val="en-US" w:eastAsia="de-DE"/>
                  <w:rPrChange w:id="5515" w:author="anna.resch88@gmail.com" w:date="2022-01-04T09:34:00Z">
                    <w:rPr>
                      <w:rFonts w:asciiTheme="majorHAnsi" w:eastAsia="Times New Roman" w:hAnsiTheme="majorHAnsi" w:cstheme="majorHAnsi"/>
                      <w:color w:val="000000"/>
                      <w:lang w:eastAsia="de-DE"/>
                    </w:rPr>
                  </w:rPrChange>
                </w:rPr>
                <w:delText>20%</w:delText>
              </w:r>
              <w:bookmarkStart w:id="5516" w:name="_Toc92187021"/>
              <w:bookmarkStart w:id="5517" w:name="_Toc92187713"/>
              <w:bookmarkStart w:id="5518" w:name="_Toc92188405"/>
              <w:bookmarkStart w:id="5519" w:name="_Toc92189095"/>
              <w:bookmarkStart w:id="5520" w:name="_Toc92189750"/>
              <w:bookmarkStart w:id="5521" w:name="_Toc92190406"/>
              <w:bookmarkStart w:id="5522" w:name="_Toc92191062"/>
              <w:bookmarkEnd w:id="5516"/>
              <w:bookmarkEnd w:id="5517"/>
              <w:bookmarkEnd w:id="5518"/>
              <w:bookmarkEnd w:id="5519"/>
              <w:bookmarkEnd w:id="5520"/>
              <w:bookmarkEnd w:id="5521"/>
              <w:bookmarkEnd w:id="5522"/>
            </w:del>
          </w:p>
        </w:tc>
        <w:tc>
          <w:tcPr>
            <w:tcW w:w="937" w:type="dxa"/>
            <w:tcBorders>
              <w:top w:val="nil"/>
              <w:left w:val="nil"/>
              <w:bottom w:val="single" w:sz="4" w:space="0" w:color="000000"/>
              <w:right w:val="single" w:sz="4" w:space="0" w:color="000000"/>
            </w:tcBorders>
            <w:shd w:val="clear" w:color="000000" w:fill="FFE699"/>
            <w:noWrap/>
            <w:vAlign w:val="bottom"/>
            <w:hideMark/>
          </w:tcPr>
          <w:p w14:paraId="4C3ED230" w14:textId="13A80059" w:rsidR="00067C6D" w:rsidRPr="00F86424" w:rsidDel="002739DA" w:rsidRDefault="00067C6D" w:rsidP="003228B4">
            <w:pPr>
              <w:numPr>
                <w:ilvl w:val="0"/>
                <w:numId w:val="47"/>
              </w:numPr>
              <w:spacing w:after="0" w:line="240" w:lineRule="auto"/>
              <w:jc w:val="center"/>
              <w:rPr>
                <w:del w:id="5523" w:author="anna.resch88@gmail.com" w:date="2022-01-03T16:08:00Z"/>
                <w:rFonts w:asciiTheme="majorHAnsi" w:eastAsia="Times New Roman" w:hAnsiTheme="majorHAnsi" w:cstheme="majorHAnsi"/>
                <w:color w:val="000000"/>
                <w:lang w:val="en-US" w:eastAsia="de-DE"/>
                <w:rPrChange w:id="5524" w:author="anna.resch88@gmail.com" w:date="2022-01-04T09:34:00Z">
                  <w:rPr>
                    <w:del w:id="5525" w:author="anna.resch88@gmail.com" w:date="2022-01-03T16:08:00Z"/>
                    <w:rFonts w:asciiTheme="majorHAnsi" w:eastAsia="Times New Roman" w:hAnsiTheme="majorHAnsi" w:cstheme="majorHAnsi"/>
                    <w:color w:val="000000"/>
                    <w:lang w:eastAsia="de-DE"/>
                  </w:rPr>
                </w:rPrChange>
              </w:rPr>
            </w:pPr>
            <w:del w:id="5526" w:author="anna.resch88@gmail.com" w:date="2022-01-03T16:08:00Z">
              <w:r w:rsidRPr="00F86424" w:rsidDel="002739DA">
                <w:rPr>
                  <w:rFonts w:asciiTheme="majorHAnsi" w:eastAsia="Times New Roman" w:hAnsiTheme="majorHAnsi" w:cstheme="majorHAnsi"/>
                  <w:color w:val="000000"/>
                  <w:lang w:val="en-US" w:eastAsia="de-DE"/>
                  <w:rPrChange w:id="5527" w:author="anna.resch88@gmail.com" w:date="2022-01-04T09:34:00Z">
                    <w:rPr>
                      <w:rFonts w:asciiTheme="majorHAnsi" w:eastAsia="Times New Roman" w:hAnsiTheme="majorHAnsi" w:cstheme="majorHAnsi"/>
                      <w:color w:val="000000"/>
                      <w:lang w:eastAsia="de-DE"/>
                    </w:rPr>
                  </w:rPrChange>
                </w:rPr>
                <w:delText>water</w:delText>
              </w:r>
              <w:bookmarkStart w:id="5528" w:name="_Toc92187022"/>
              <w:bookmarkStart w:id="5529" w:name="_Toc92187714"/>
              <w:bookmarkStart w:id="5530" w:name="_Toc92188406"/>
              <w:bookmarkStart w:id="5531" w:name="_Toc92189096"/>
              <w:bookmarkStart w:id="5532" w:name="_Toc92189751"/>
              <w:bookmarkStart w:id="5533" w:name="_Toc92190407"/>
              <w:bookmarkStart w:id="5534" w:name="_Toc92191063"/>
              <w:bookmarkEnd w:id="5528"/>
              <w:bookmarkEnd w:id="5529"/>
              <w:bookmarkEnd w:id="5530"/>
              <w:bookmarkEnd w:id="5531"/>
              <w:bookmarkEnd w:id="5532"/>
              <w:bookmarkEnd w:id="5533"/>
              <w:bookmarkEnd w:id="5534"/>
            </w:del>
          </w:p>
        </w:tc>
        <w:tc>
          <w:tcPr>
            <w:tcW w:w="952" w:type="dxa"/>
            <w:tcBorders>
              <w:top w:val="nil"/>
              <w:left w:val="nil"/>
              <w:bottom w:val="single" w:sz="4" w:space="0" w:color="000000"/>
              <w:right w:val="single" w:sz="4" w:space="0" w:color="000000"/>
            </w:tcBorders>
            <w:shd w:val="clear" w:color="000000" w:fill="FFE699"/>
            <w:noWrap/>
            <w:vAlign w:val="bottom"/>
            <w:hideMark/>
          </w:tcPr>
          <w:p w14:paraId="211250C8" w14:textId="49A26791" w:rsidR="00067C6D" w:rsidRPr="00F86424" w:rsidDel="002739DA" w:rsidRDefault="00067C6D" w:rsidP="003228B4">
            <w:pPr>
              <w:numPr>
                <w:ilvl w:val="0"/>
                <w:numId w:val="47"/>
              </w:numPr>
              <w:spacing w:after="0" w:line="240" w:lineRule="auto"/>
              <w:jc w:val="center"/>
              <w:rPr>
                <w:del w:id="5535" w:author="anna.resch88@gmail.com" w:date="2022-01-03T16:08:00Z"/>
                <w:rFonts w:asciiTheme="majorHAnsi" w:eastAsia="Times New Roman" w:hAnsiTheme="majorHAnsi" w:cstheme="majorHAnsi"/>
                <w:color w:val="000000"/>
                <w:lang w:val="en-US" w:eastAsia="de-DE"/>
                <w:rPrChange w:id="5536" w:author="anna.resch88@gmail.com" w:date="2022-01-04T09:34:00Z">
                  <w:rPr>
                    <w:del w:id="5537" w:author="anna.resch88@gmail.com" w:date="2022-01-03T16:08:00Z"/>
                    <w:rFonts w:asciiTheme="majorHAnsi" w:eastAsia="Times New Roman" w:hAnsiTheme="majorHAnsi" w:cstheme="majorHAnsi"/>
                    <w:color w:val="000000"/>
                    <w:lang w:eastAsia="de-DE"/>
                  </w:rPr>
                </w:rPrChange>
              </w:rPr>
            </w:pPr>
            <w:del w:id="5538" w:author="anna.resch88@gmail.com" w:date="2022-01-03T16:08:00Z">
              <w:r w:rsidRPr="00F86424" w:rsidDel="002739DA">
                <w:rPr>
                  <w:rFonts w:asciiTheme="majorHAnsi" w:eastAsia="Times New Roman" w:hAnsiTheme="majorHAnsi" w:cstheme="majorHAnsi"/>
                  <w:color w:val="000000"/>
                  <w:lang w:val="en-US" w:eastAsia="de-DE"/>
                  <w:rPrChange w:id="5539" w:author="anna.resch88@gmail.com" w:date="2022-01-04T09:34:00Z">
                    <w:rPr>
                      <w:rFonts w:asciiTheme="majorHAnsi" w:eastAsia="Times New Roman" w:hAnsiTheme="majorHAnsi" w:cstheme="majorHAnsi"/>
                      <w:color w:val="000000"/>
                      <w:lang w:eastAsia="de-DE"/>
                    </w:rPr>
                  </w:rPrChange>
                </w:rPr>
                <w:delText>RF</w:delText>
              </w:r>
              <w:bookmarkStart w:id="5540" w:name="_Toc92187023"/>
              <w:bookmarkStart w:id="5541" w:name="_Toc92187715"/>
              <w:bookmarkStart w:id="5542" w:name="_Toc92188407"/>
              <w:bookmarkStart w:id="5543" w:name="_Toc92189097"/>
              <w:bookmarkStart w:id="5544" w:name="_Toc92189752"/>
              <w:bookmarkStart w:id="5545" w:name="_Toc92190408"/>
              <w:bookmarkStart w:id="5546" w:name="_Toc92191064"/>
              <w:bookmarkEnd w:id="5540"/>
              <w:bookmarkEnd w:id="5541"/>
              <w:bookmarkEnd w:id="5542"/>
              <w:bookmarkEnd w:id="5543"/>
              <w:bookmarkEnd w:id="5544"/>
              <w:bookmarkEnd w:id="5545"/>
              <w:bookmarkEnd w:id="5546"/>
            </w:del>
          </w:p>
        </w:tc>
        <w:tc>
          <w:tcPr>
            <w:tcW w:w="1081" w:type="dxa"/>
            <w:tcBorders>
              <w:top w:val="nil"/>
              <w:left w:val="nil"/>
              <w:bottom w:val="single" w:sz="4" w:space="0" w:color="000000"/>
              <w:right w:val="single" w:sz="4" w:space="0" w:color="000000"/>
            </w:tcBorders>
            <w:shd w:val="clear" w:color="000000" w:fill="FFE699"/>
            <w:noWrap/>
            <w:vAlign w:val="bottom"/>
            <w:hideMark/>
          </w:tcPr>
          <w:p w14:paraId="56B1DE39" w14:textId="28EB547B" w:rsidR="00067C6D" w:rsidRPr="00F86424" w:rsidDel="002739DA" w:rsidRDefault="00067C6D" w:rsidP="003228B4">
            <w:pPr>
              <w:numPr>
                <w:ilvl w:val="0"/>
                <w:numId w:val="47"/>
              </w:numPr>
              <w:spacing w:after="0" w:line="240" w:lineRule="auto"/>
              <w:jc w:val="center"/>
              <w:rPr>
                <w:del w:id="5547" w:author="anna.resch88@gmail.com" w:date="2022-01-03T16:08:00Z"/>
                <w:rFonts w:asciiTheme="majorHAnsi" w:eastAsia="Times New Roman" w:hAnsiTheme="majorHAnsi" w:cstheme="majorHAnsi"/>
                <w:color w:val="000000"/>
                <w:lang w:val="en-US" w:eastAsia="de-DE"/>
                <w:rPrChange w:id="5548" w:author="anna.resch88@gmail.com" w:date="2022-01-04T09:34:00Z">
                  <w:rPr>
                    <w:del w:id="5549" w:author="anna.resch88@gmail.com" w:date="2022-01-03T16:08:00Z"/>
                    <w:rFonts w:asciiTheme="majorHAnsi" w:eastAsia="Times New Roman" w:hAnsiTheme="majorHAnsi" w:cstheme="majorHAnsi"/>
                    <w:color w:val="000000"/>
                    <w:lang w:eastAsia="de-DE"/>
                  </w:rPr>
                </w:rPrChange>
              </w:rPr>
            </w:pPr>
            <w:del w:id="5550" w:author="anna.resch88@gmail.com" w:date="2022-01-03T16:08:00Z">
              <w:r w:rsidRPr="00F86424" w:rsidDel="002739DA">
                <w:rPr>
                  <w:rFonts w:asciiTheme="majorHAnsi" w:eastAsia="Times New Roman" w:hAnsiTheme="majorHAnsi" w:cstheme="majorHAnsi"/>
                  <w:color w:val="000000"/>
                  <w:lang w:val="en-US" w:eastAsia="de-DE"/>
                  <w:rPrChange w:id="5551" w:author="anna.resch88@gmail.com" w:date="2022-01-04T09:34:00Z">
                    <w:rPr>
                      <w:rFonts w:asciiTheme="majorHAnsi" w:eastAsia="Times New Roman" w:hAnsiTheme="majorHAnsi" w:cstheme="majorHAnsi"/>
                      <w:color w:val="000000"/>
                      <w:lang w:eastAsia="de-DE"/>
                    </w:rPr>
                  </w:rPrChange>
                </w:rPr>
                <w:delText>25.4</w:delText>
              </w:r>
              <w:bookmarkStart w:id="5552" w:name="_Toc92187024"/>
              <w:bookmarkStart w:id="5553" w:name="_Toc92187716"/>
              <w:bookmarkStart w:id="5554" w:name="_Toc92188408"/>
              <w:bookmarkStart w:id="5555" w:name="_Toc92189098"/>
              <w:bookmarkStart w:id="5556" w:name="_Toc92189753"/>
              <w:bookmarkStart w:id="5557" w:name="_Toc92190409"/>
              <w:bookmarkStart w:id="5558" w:name="_Toc92191065"/>
              <w:bookmarkEnd w:id="5552"/>
              <w:bookmarkEnd w:id="5553"/>
              <w:bookmarkEnd w:id="5554"/>
              <w:bookmarkEnd w:id="5555"/>
              <w:bookmarkEnd w:id="5556"/>
              <w:bookmarkEnd w:id="5557"/>
              <w:bookmarkEnd w:id="5558"/>
            </w:del>
          </w:p>
        </w:tc>
        <w:tc>
          <w:tcPr>
            <w:tcW w:w="1349" w:type="dxa"/>
            <w:tcBorders>
              <w:top w:val="nil"/>
              <w:left w:val="nil"/>
              <w:bottom w:val="single" w:sz="4" w:space="0" w:color="000000"/>
              <w:right w:val="single" w:sz="4" w:space="0" w:color="000000"/>
            </w:tcBorders>
            <w:shd w:val="clear" w:color="000000" w:fill="FFE699"/>
            <w:noWrap/>
            <w:vAlign w:val="bottom"/>
            <w:hideMark/>
          </w:tcPr>
          <w:p w14:paraId="00A71B2F" w14:textId="1F7EF5D3" w:rsidR="00067C6D" w:rsidRPr="00F86424" w:rsidDel="002739DA" w:rsidRDefault="00067C6D" w:rsidP="003228B4">
            <w:pPr>
              <w:numPr>
                <w:ilvl w:val="0"/>
                <w:numId w:val="47"/>
              </w:numPr>
              <w:spacing w:after="0" w:line="240" w:lineRule="auto"/>
              <w:jc w:val="center"/>
              <w:rPr>
                <w:del w:id="5559" w:author="anna.resch88@gmail.com" w:date="2022-01-03T16:08:00Z"/>
                <w:rFonts w:asciiTheme="majorHAnsi" w:eastAsia="Times New Roman" w:hAnsiTheme="majorHAnsi" w:cstheme="majorHAnsi"/>
                <w:color w:val="000000"/>
                <w:lang w:val="en-US" w:eastAsia="de-DE"/>
                <w:rPrChange w:id="5560" w:author="anna.resch88@gmail.com" w:date="2022-01-04T09:34:00Z">
                  <w:rPr>
                    <w:del w:id="5561" w:author="anna.resch88@gmail.com" w:date="2022-01-03T16:08:00Z"/>
                    <w:rFonts w:asciiTheme="majorHAnsi" w:eastAsia="Times New Roman" w:hAnsiTheme="majorHAnsi" w:cstheme="majorHAnsi"/>
                    <w:color w:val="000000"/>
                    <w:lang w:eastAsia="de-DE"/>
                  </w:rPr>
                </w:rPrChange>
              </w:rPr>
            </w:pPr>
            <w:del w:id="5562" w:author="anna.resch88@gmail.com" w:date="2022-01-03T16:08:00Z">
              <w:r w:rsidRPr="00F86424" w:rsidDel="002739DA">
                <w:rPr>
                  <w:rFonts w:asciiTheme="majorHAnsi" w:eastAsia="Times New Roman" w:hAnsiTheme="majorHAnsi" w:cstheme="majorHAnsi"/>
                  <w:color w:val="000000"/>
                  <w:lang w:val="en-US" w:eastAsia="de-DE"/>
                  <w:rPrChange w:id="5563" w:author="anna.resch88@gmail.com" w:date="2022-01-04T09:34:00Z">
                    <w:rPr>
                      <w:rFonts w:asciiTheme="majorHAnsi" w:eastAsia="Times New Roman" w:hAnsiTheme="majorHAnsi" w:cstheme="majorHAnsi"/>
                      <w:color w:val="000000"/>
                      <w:lang w:eastAsia="de-DE"/>
                    </w:rPr>
                  </w:rPrChange>
                </w:rPr>
                <w:delText>15</w:delText>
              </w:r>
              <w:bookmarkStart w:id="5564" w:name="_Toc92187025"/>
              <w:bookmarkStart w:id="5565" w:name="_Toc92187717"/>
              <w:bookmarkStart w:id="5566" w:name="_Toc92188409"/>
              <w:bookmarkStart w:id="5567" w:name="_Toc92189099"/>
              <w:bookmarkStart w:id="5568" w:name="_Toc92189754"/>
              <w:bookmarkStart w:id="5569" w:name="_Toc92190410"/>
              <w:bookmarkStart w:id="5570" w:name="_Toc92191066"/>
              <w:bookmarkEnd w:id="5564"/>
              <w:bookmarkEnd w:id="5565"/>
              <w:bookmarkEnd w:id="5566"/>
              <w:bookmarkEnd w:id="5567"/>
              <w:bookmarkEnd w:id="5568"/>
              <w:bookmarkEnd w:id="5569"/>
              <w:bookmarkEnd w:id="5570"/>
            </w:del>
          </w:p>
        </w:tc>
        <w:tc>
          <w:tcPr>
            <w:tcW w:w="892" w:type="dxa"/>
            <w:tcBorders>
              <w:top w:val="nil"/>
              <w:left w:val="nil"/>
              <w:bottom w:val="single" w:sz="4" w:space="0" w:color="000000"/>
              <w:right w:val="single" w:sz="4" w:space="0" w:color="000000"/>
            </w:tcBorders>
            <w:shd w:val="clear" w:color="000000" w:fill="FFE699"/>
            <w:noWrap/>
            <w:vAlign w:val="bottom"/>
            <w:hideMark/>
          </w:tcPr>
          <w:p w14:paraId="25CA91D3" w14:textId="532B3984" w:rsidR="00067C6D" w:rsidRPr="00F86424" w:rsidDel="002739DA" w:rsidRDefault="00067C6D" w:rsidP="003228B4">
            <w:pPr>
              <w:numPr>
                <w:ilvl w:val="0"/>
                <w:numId w:val="47"/>
              </w:numPr>
              <w:spacing w:after="0" w:line="240" w:lineRule="auto"/>
              <w:jc w:val="center"/>
              <w:rPr>
                <w:del w:id="5571" w:author="anna.resch88@gmail.com" w:date="2022-01-03T16:08:00Z"/>
                <w:rFonts w:asciiTheme="majorHAnsi" w:eastAsia="Times New Roman" w:hAnsiTheme="majorHAnsi" w:cstheme="majorHAnsi"/>
                <w:color w:val="000000"/>
                <w:lang w:val="en-US" w:eastAsia="de-DE"/>
                <w:rPrChange w:id="5572" w:author="anna.resch88@gmail.com" w:date="2022-01-04T09:34:00Z">
                  <w:rPr>
                    <w:del w:id="5573" w:author="anna.resch88@gmail.com" w:date="2022-01-03T16:08:00Z"/>
                    <w:rFonts w:asciiTheme="majorHAnsi" w:eastAsia="Times New Roman" w:hAnsiTheme="majorHAnsi" w:cstheme="majorHAnsi"/>
                    <w:color w:val="000000"/>
                    <w:lang w:eastAsia="de-DE"/>
                  </w:rPr>
                </w:rPrChange>
              </w:rPr>
            </w:pPr>
            <w:del w:id="5574" w:author="anna.resch88@gmail.com" w:date="2022-01-03T16:08:00Z">
              <w:r w:rsidRPr="00F86424" w:rsidDel="002739DA">
                <w:rPr>
                  <w:rFonts w:asciiTheme="majorHAnsi" w:eastAsia="Times New Roman" w:hAnsiTheme="majorHAnsi" w:cstheme="majorHAnsi"/>
                  <w:color w:val="000000"/>
                  <w:lang w:val="en-US" w:eastAsia="de-DE"/>
                  <w:rPrChange w:id="5575" w:author="anna.resch88@gmail.com" w:date="2022-01-04T09:34:00Z">
                    <w:rPr>
                      <w:rFonts w:asciiTheme="majorHAnsi" w:eastAsia="Times New Roman" w:hAnsiTheme="majorHAnsi" w:cstheme="majorHAnsi"/>
                      <w:color w:val="000000"/>
                      <w:lang w:eastAsia="de-DE"/>
                    </w:rPr>
                  </w:rPrChange>
                </w:rPr>
                <w:delText>114.78</w:delText>
              </w:r>
              <w:bookmarkStart w:id="5576" w:name="_Toc92187026"/>
              <w:bookmarkStart w:id="5577" w:name="_Toc92187718"/>
              <w:bookmarkStart w:id="5578" w:name="_Toc92188410"/>
              <w:bookmarkStart w:id="5579" w:name="_Toc92189100"/>
              <w:bookmarkStart w:id="5580" w:name="_Toc92189755"/>
              <w:bookmarkStart w:id="5581" w:name="_Toc92190411"/>
              <w:bookmarkStart w:id="5582" w:name="_Toc92191067"/>
              <w:bookmarkEnd w:id="5576"/>
              <w:bookmarkEnd w:id="5577"/>
              <w:bookmarkEnd w:id="5578"/>
              <w:bookmarkEnd w:id="5579"/>
              <w:bookmarkEnd w:id="5580"/>
              <w:bookmarkEnd w:id="5581"/>
              <w:bookmarkEnd w:id="5582"/>
            </w:del>
          </w:p>
        </w:tc>
        <w:tc>
          <w:tcPr>
            <w:tcW w:w="743" w:type="dxa"/>
            <w:tcBorders>
              <w:top w:val="nil"/>
              <w:left w:val="nil"/>
              <w:bottom w:val="single" w:sz="4" w:space="0" w:color="000000"/>
              <w:right w:val="nil"/>
            </w:tcBorders>
            <w:shd w:val="clear" w:color="000000" w:fill="FFE699"/>
            <w:noWrap/>
            <w:vAlign w:val="bottom"/>
            <w:hideMark/>
          </w:tcPr>
          <w:p w14:paraId="67490486" w14:textId="0BE7B04D" w:rsidR="00067C6D" w:rsidRPr="00F86424" w:rsidDel="002739DA" w:rsidRDefault="00067C6D" w:rsidP="003228B4">
            <w:pPr>
              <w:numPr>
                <w:ilvl w:val="0"/>
                <w:numId w:val="47"/>
              </w:numPr>
              <w:spacing w:after="0" w:line="240" w:lineRule="auto"/>
              <w:jc w:val="center"/>
              <w:rPr>
                <w:del w:id="5583" w:author="anna.resch88@gmail.com" w:date="2022-01-03T16:08:00Z"/>
                <w:rFonts w:asciiTheme="majorHAnsi" w:eastAsia="Times New Roman" w:hAnsiTheme="majorHAnsi" w:cstheme="majorHAnsi"/>
                <w:color w:val="000000"/>
                <w:lang w:val="en-US" w:eastAsia="de-DE"/>
                <w:rPrChange w:id="5584" w:author="anna.resch88@gmail.com" w:date="2022-01-04T09:34:00Z">
                  <w:rPr>
                    <w:del w:id="5585" w:author="anna.resch88@gmail.com" w:date="2022-01-03T16:08:00Z"/>
                    <w:rFonts w:asciiTheme="majorHAnsi" w:eastAsia="Times New Roman" w:hAnsiTheme="majorHAnsi" w:cstheme="majorHAnsi"/>
                    <w:color w:val="000000"/>
                    <w:lang w:eastAsia="de-DE"/>
                  </w:rPr>
                </w:rPrChange>
              </w:rPr>
            </w:pPr>
            <w:del w:id="5586" w:author="anna.resch88@gmail.com" w:date="2022-01-03T16:08:00Z">
              <w:r w:rsidRPr="00F86424" w:rsidDel="002739DA">
                <w:rPr>
                  <w:rFonts w:asciiTheme="majorHAnsi" w:eastAsia="Times New Roman" w:hAnsiTheme="majorHAnsi" w:cstheme="majorHAnsi"/>
                  <w:color w:val="000000"/>
                  <w:lang w:val="en-US" w:eastAsia="de-DE"/>
                  <w:rPrChange w:id="5587" w:author="anna.resch88@gmail.com" w:date="2022-01-04T09:34:00Z">
                    <w:rPr>
                      <w:rFonts w:asciiTheme="majorHAnsi" w:eastAsia="Times New Roman" w:hAnsiTheme="majorHAnsi" w:cstheme="majorHAnsi"/>
                      <w:color w:val="000000"/>
                      <w:lang w:eastAsia="de-DE"/>
                    </w:rPr>
                  </w:rPrChange>
                </w:rPr>
                <w:delText>26.96</w:delText>
              </w:r>
              <w:bookmarkStart w:id="5588" w:name="_Toc92187027"/>
              <w:bookmarkStart w:id="5589" w:name="_Toc92187719"/>
              <w:bookmarkStart w:id="5590" w:name="_Toc92188411"/>
              <w:bookmarkStart w:id="5591" w:name="_Toc92189101"/>
              <w:bookmarkStart w:id="5592" w:name="_Toc92189756"/>
              <w:bookmarkStart w:id="5593" w:name="_Toc92190412"/>
              <w:bookmarkStart w:id="5594" w:name="_Toc92191068"/>
              <w:bookmarkEnd w:id="5588"/>
              <w:bookmarkEnd w:id="5589"/>
              <w:bookmarkEnd w:id="5590"/>
              <w:bookmarkEnd w:id="5591"/>
              <w:bookmarkEnd w:id="5592"/>
              <w:bookmarkEnd w:id="5593"/>
              <w:bookmarkEnd w:id="5594"/>
            </w:del>
          </w:p>
        </w:tc>
        <w:tc>
          <w:tcPr>
            <w:tcW w:w="989" w:type="dxa"/>
            <w:tcBorders>
              <w:top w:val="nil"/>
              <w:left w:val="single" w:sz="4" w:space="0" w:color="auto"/>
              <w:bottom w:val="single" w:sz="4" w:space="0" w:color="auto"/>
              <w:right w:val="single" w:sz="4" w:space="0" w:color="auto"/>
            </w:tcBorders>
            <w:shd w:val="clear" w:color="000000" w:fill="FFE699"/>
            <w:noWrap/>
            <w:vAlign w:val="bottom"/>
            <w:hideMark/>
          </w:tcPr>
          <w:p w14:paraId="773F68D9" w14:textId="526323DB" w:rsidR="00067C6D" w:rsidRPr="00F86424" w:rsidDel="002739DA" w:rsidRDefault="00067C6D" w:rsidP="003228B4">
            <w:pPr>
              <w:numPr>
                <w:ilvl w:val="0"/>
                <w:numId w:val="47"/>
              </w:numPr>
              <w:spacing w:after="0" w:line="240" w:lineRule="auto"/>
              <w:jc w:val="center"/>
              <w:rPr>
                <w:del w:id="5595" w:author="anna.resch88@gmail.com" w:date="2022-01-03T16:08:00Z"/>
                <w:rFonts w:asciiTheme="majorHAnsi" w:eastAsia="Times New Roman" w:hAnsiTheme="majorHAnsi" w:cstheme="majorHAnsi"/>
                <w:color w:val="FFFFFF"/>
                <w:lang w:val="en-US" w:eastAsia="de-DE"/>
                <w:rPrChange w:id="5596" w:author="anna.resch88@gmail.com" w:date="2022-01-04T09:34:00Z">
                  <w:rPr>
                    <w:del w:id="5597" w:author="anna.resch88@gmail.com" w:date="2022-01-03T16:08:00Z"/>
                    <w:rFonts w:asciiTheme="majorHAnsi" w:eastAsia="Times New Roman" w:hAnsiTheme="majorHAnsi" w:cstheme="majorHAnsi"/>
                    <w:color w:val="FFFFFF"/>
                    <w:lang w:eastAsia="de-DE"/>
                  </w:rPr>
                </w:rPrChange>
              </w:rPr>
            </w:pPr>
            <w:bookmarkStart w:id="5598" w:name="_Toc92187028"/>
            <w:bookmarkStart w:id="5599" w:name="_Toc92187720"/>
            <w:bookmarkStart w:id="5600" w:name="_Toc92188412"/>
            <w:bookmarkStart w:id="5601" w:name="_Toc92189102"/>
            <w:bookmarkStart w:id="5602" w:name="_Toc92189757"/>
            <w:bookmarkStart w:id="5603" w:name="_Toc92190413"/>
            <w:bookmarkStart w:id="5604" w:name="_Toc92191069"/>
            <w:bookmarkEnd w:id="5598"/>
            <w:bookmarkEnd w:id="5599"/>
            <w:bookmarkEnd w:id="5600"/>
            <w:bookmarkEnd w:id="5601"/>
            <w:bookmarkEnd w:id="5602"/>
            <w:bookmarkEnd w:id="5603"/>
            <w:bookmarkEnd w:id="5604"/>
          </w:p>
        </w:tc>
        <w:tc>
          <w:tcPr>
            <w:tcW w:w="898" w:type="dxa"/>
            <w:tcBorders>
              <w:top w:val="nil"/>
              <w:left w:val="nil"/>
              <w:bottom w:val="single" w:sz="4" w:space="0" w:color="auto"/>
              <w:right w:val="single" w:sz="4" w:space="0" w:color="auto"/>
            </w:tcBorders>
            <w:shd w:val="clear" w:color="000000" w:fill="FFE699"/>
            <w:noWrap/>
            <w:vAlign w:val="bottom"/>
            <w:hideMark/>
          </w:tcPr>
          <w:p w14:paraId="56A63F06" w14:textId="40637701" w:rsidR="00067C6D" w:rsidRPr="00F86424" w:rsidDel="002739DA" w:rsidRDefault="00067C6D" w:rsidP="003228B4">
            <w:pPr>
              <w:numPr>
                <w:ilvl w:val="0"/>
                <w:numId w:val="47"/>
              </w:numPr>
              <w:spacing w:after="0" w:line="240" w:lineRule="auto"/>
              <w:jc w:val="center"/>
              <w:rPr>
                <w:del w:id="5605" w:author="anna.resch88@gmail.com" w:date="2022-01-03T16:08:00Z"/>
                <w:rFonts w:asciiTheme="majorHAnsi" w:eastAsia="Times New Roman" w:hAnsiTheme="majorHAnsi" w:cstheme="majorHAnsi"/>
                <w:color w:val="000000"/>
                <w:lang w:val="en-US" w:eastAsia="de-DE"/>
                <w:rPrChange w:id="5606" w:author="anna.resch88@gmail.com" w:date="2022-01-04T09:34:00Z">
                  <w:rPr>
                    <w:del w:id="5607" w:author="anna.resch88@gmail.com" w:date="2022-01-03T16:08:00Z"/>
                    <w:rFonts w:asciiTheme="majorHAnsi" w:eastAsia="Times New Roman" w:hAnsiTheme="majorHAnsi" w:cstheme="majorHAnsi"/>
                    <w:color w:val="000000"/>
                    <w:lang w:eastAsia="de-DE"/>
                  </w:rPr>
                </w:rPrChange>
              </w:rPr>
            </w:pPr>
            <w:bookmarkStart w:id="5608" w:name="_Toc92187029"/>
            <w:bookmarkStart w:id="5609" w:name="_Toc92187721"/>
            <w:bookmarkStart w:id="5610" w:name="_Toc92188413"/>
            <w:bookmarkStart w:id="5611" w:name="_Toc92189103"/>
            <w:bookmarkStart w:id="5612" w:name="_Toc92189758"/>
            <w:bookmarkStart w:id="5613" w:name="_Toc92190414"/>
            <w:bookmarkStart w:id="5614" w:name="_Toc92191070"/>
            <w:bookmarkEnd w:id="5608"/>
            <w:bookmarkEnd w:id="5609"/>
            <w:bookmarkEnd w:id="5610"/>
            <w:bookmarkEnd w:id="5611"/>
            <w:bookmarkEnd w:id="5612"/>
            <w:bookmarkEnd w:id="5613"/>
            <w:bookmarkEnd w:id="5614"/>
          </w:p>
        </w:tc>
        <w:bookmarkStart w:id="5615" w:name="_Toc92187030"/>
        <w:bookmarkStart w:id="5616" w:name="_Toc92187722"/>
        <w:bookmarkStart w:id="5617" w:name="_Toc92188414"/>
        <w:bookmarkStart w:id="5618" w:name="_Toc92189104"/>
        <w:bookmarkStart w:id="5619" w:name="_Toc92189759"/>
        <w:bookmarkStart w:id="5620" w:name="_Toc92190415"/>
        <w:bookmarkStart w:id="5621" w:name="_Toc92191071"/>
        <w:bookmarkEnd w:id="5615"/>
        <w:bookmarkEnd w:id="5616"/>
        <w:bookmarkEnd w:id="5617"/>
        <w:bookmarkEnd w:id="5618"/>
        <w:bookmarkEnd w:id="5619"/>
        <w:bookmarkEnd w:id="5620"/>
        <w:bookmarkEnd w:id="5621"/>
      </w:tr>
    </w:tbl>
    <w:p w14:paraId="3E8E5463" w14:textId="158ECC77" w:rsidR="00067C6D" w:rsidDel="009862E1" w:rsidRDefault="00067C6D" w:rsidP="003228B4">
      <w:pPr>
        <w:numPr>
          <w:ilvl w:val="0"/>
          <w:numId w:val="47"/>
        </w:numPr>
        <w:jc w:val="both"/>
        <w:rPr>
          <w:del w:id="5622" w:author="anna.resch88@gmail.com" w:date="2022-01-04T10:54:00Z"/>
          <w:rFonts w:asciiTheme="majorHAnsi" w:hAnsiTheme="majorHAnsi" w:cstheme="majorHAnsi"/>
          <w:lang w:val="en-US"/>
        </w:rPr>
      </w:pPr>
      <w:bookmarkStart w:id="5623" w:name="_Toc92187031"/>
      <w:bookmarkStart w:id="5624" w:name="_Toc92187723"/>
      <w:bookmarkStart w:id="5625" w:name="_Toc92188415"/>
      <w:bookmarkStart w:id="5626" w:name="_Toc92189105"/>
      <w:bookmarkStart w:id="5627" w:name="_Toc92189760"/>
      <w:bookmarkStart w:id="5628" w:name="_Toc92190416"/>
      <w:bookmarkStart w:id="5629" w:name="_Toc92191072"/>
      <w:bookmarkEnd w:id="5623"/>
      <w:bookmarkEnd w:id="5624"/>
      <w:bookmarkEnd w:id="5625"/>
      <w:bookmarkEnd w:id="5626"/>
      <w:bookmarkEnd w:id="5627"/>
      <w:bookmarkEnd w:id="5628"/>
      <w:bookmarkEnd w:id="5629"/>
    </w:p>
    <w:p w14:paraId="75482EDB" w14:textId="16160AEC" w:rsidR="00067C6D" w:rsidRPr="00F07AB2" w:rsidDel="009862E1" w:rsidRDefault="00067C6D" w:rsidP="003228B4">
      <w:pPr>
        <w:numPr>
          <w:ilvl w:val="0"/>
          <w:numId w:val="47"/>
        </w:numPr>
        <w:jc w:val="both"/>
        <w:rPr>
          <w:del w:id="5630" w:author="anna.resch88@gmail.com" w:date="2022-01-04T10:54:00Z"/>
          <w:rFonts w:asciiTheme="majorHAnsi" w:hAnsiTheme="majorHAnsi" w:cstheme="majorHAnsi"/>
          <w:lang w:val="en-US"/>
        </w:rPr>
      </w:pPr>
      <w:del w:id="5631" w:author="anna.resch88@gmail.com" w:date="2022-01-04T10:54:00Z">
        <w:r w:rsidDel="009862E1">
          <w:rPr>
            <w:rFonts w:asciiTheme="majorHAnsi" w:hAnsiTheme="majorHAnsi" w:cstheme="majorHAnsi"/>
            <w:lang w:val="en-US"/>
          </w:rPr>
          <w:br w:type="column"/>
        </w:r>
        <w:bookmarkStart w:id="5632" w:name="_Toc92187032"/>
        <w:bookmarkStart w:id="5633" w:name="_Toc92187724"/>
        <w:bookmarkStart w:id="5634" w:name="_Toc92188416"/>
        <w:bookmarkStart w:id="5635" w:name="_Toc92189106"/>
        <w:bookmarkStart w:id="5636" w:name="_Toc92189761"/>
        <w:bookmarkStart w:id="5637" w:name="_Toc92190417"/>
        <w:bookmarkStart w:id="5638" w:name="_Toc92191073"/>
        <w:bookmarkEnd w:id="5632"/>
        <w:bookmarkEnd w:id="5633"/>
        <w:bookmarkEnd w:id="5634"/>
        <w:bookmarkEnd w:id="5635"/>
        <w:bookmarkEnd w:id="5636"/>
        <w:bookmarkEnd w:id="5637"/>
        <w:bookmarkEnd w:id="5638"/>
      </w:del>
    </w:p>
    <w:p w14:paraId="6D3A800A" w14:textId="397AB1A0" w:rsidR="00067C6D" w:rsidRPr="00D22AC5" w:rsidDel="00A32DE8" w:rsidRDefault="00067C6D" w:rsidP="003228B4">
      <w:pPr>
        <w:pStyle w:val="berschrift4"/>
        <w:numPr>
          <w:ilvl w:val="1"/>
          <w:numId w:val="47"/>
        </w:numPr>
        <w:jc w:val="both"/>
        <w:rPr>
          <w:del w:id="5639" w:author="anna.resch88@gmail.com" w:date="2022-01-04T10:37:00Z"/>
          <w:rFonts w:cstheme="majorHAnsi"/>
          <w:lang w:val="en-US"/>
        </w:rPr>
      </w:pPr>
      <w:bookmarkStart w:id="5640" w:name="_Toc92273427"/>
      <w:bookmarkStart w:id="5641" w:name="_Toc92273482"/>
      <w:del w:id="5642" w:author="anna.resch88@gmail.com" w:date="2022-01-04T10:37:00Z">
        <w:r w:rsidRPr="00F07AB2" w:rsidDel="00A32DE8">
          <w:rPr>
            <w:rFonts w:cstheme="majorHAnsi"/>
            <w:lang w:val="en-US"/>
          </w:rPr>
          <w:delText xml:space="preserve">Dynamic </w:delText>
        </w:r>
        <w:r w:rsidDel="00A32DE8">
          <w:rPr>
            <w:rFonts w:cstheme="majorHAnsi"/>
            <w:lang w:val="en-US"/>
          </w:rPr>
          <w:delText>mechanical analysis (DMA)</w:delText>
        </w:r>
        <w:bookmarkStart w:id="5643" w:name="_Toc92187033"/>
        <w:bookmarkStart w:id="5644" w:name="_Toc92187725"/>
        <w:bookmarkStart w:id="5645" w:name="_Toc92188417"/>
        <w:bookmarkStart w:id="5646" w:name="_Toc92189107"/>
        <w:bookmarkStart w:id="5647" w:name="_Toc92189762"/>
        <w:bookmarkStart w:id="5648" w:name="_Toc92190418"/>
        <w:bookmarkStart w:id="5649" w:name="_Toc92191074"/>
        <w:bookmarkEnd w:id="5640"/>
        <w:bookmarkEnd w:id="5641"/>
        <w:bookmarkEnd w:id="5643"/>
        <w:bookmarkEnd w:id="5644"/>
        <w:bookmarkEnd w:id="5645"/>
        <w:bookmarkEnd w:id="5646"/>
        <w:bookmarkEnd w:id="5647"/>
        <w:bookmarkEnd w:id="5648"/>
        <w:bookmarkEnd w:id="5649"/>
      </w:del>
    </w:p>
    <w:p w14:paraId="784F02D4" w14:textId="275E6E9C" w:rsidR="00067C6D" w:rsidRPr="00F07AB2" w:rsidDel="009862E1" w:rsidRDefault="00067C6D" w:rsidP="003228B4">
      <w:pPr>
        <w:numPr>
          <w:ilvl w:val="0"/>
          <w:numId w:val="47"/>
        </w:numPr>
        <w:jc w:val="both"/>
        <w:rPr>
          <w:del w:id="5650" w:author="anna.resch88@gmail.com" w:date="2022-01-04T10:54:00Z"/>
          <w:rFonts w:asciiTheme="majorHAnsi" w:hAnsiTheme="majorHAnsi" w:cstheme="majorHAnsi"/>
          <w:lang w:val="en-US"/>
        </w:rPr>
      </w:pPr>
      <w:del w:id="5651" w:author="anna.resch88@gmail.com" w:date="2022-01-04T10:37:00Z">
        <w:r w:rsidRPr="00F07AB2" w:rsidDel="00A32DE8">
          <w:rPr>
            <w:rFonts w:asciiTheme="majorHAnsi" w:hAnsiTheme="majorHAnsi" w:cstheme="majorHAnsi"/>
            <w:lang w:val="en-US"/>
          </w:rPr>
          <w:delText>At the set frequency of 1 Hz, no phase lag could be determined between the sinusoidal functions of force and displacement (</w:delText>
        </w:r>
      </w:del>
      <m:oMath>
        <m:r>
          <w:del w:id="5652" w:author="anna.resch88@gmail.com" w:date="2022-01-04T10:37:00Z">
            <m:rPr>
              <m:sty m:val="p"/>
            </m:rPr>
            <w:rPr>
              <w:rFonts w:ascii="Cambria Math" w:hAnsi="Cambria Math" w:cstheme="majorHAnsi"/>
              <w:lang w:val="en-US"/>
            </w:rPr>
            <m:t>ΔΨ≈0 °</m:t>
          </w:del>
        </m:r>
      </m:oMath>
      <w:del w:id="5653" w:author="anna.resch88@gmail.com" w:date="2022-01-04T10:37:00Z">
        <w:r w:rsidRPr="00F07AB2" w:rsidDel="00A32DE8">
          <w:rPr>
            <w:rFonts w:asciiTheme="majorHAnsi" w:hAnsiTheme="majorHAnsi" w:cstheme="majorHAnsi"/>
            <w:lang w:val="en-US"/>
          </w:rPr>
          <w:delText xml:space="preserve">). This finding indicates an excellent gel compliance at a physiologically relevant frequency. </w:delText>
        </w:r>
      </w:del>
      <w:moveFromRangeStart w:id="5654" w:author="anna.resch88@gmail.com" w:date="2022-01-04T10:36:00Z" w:name="move92185020"/>
      <w:moveFrom w:id="5655" w:author="anna.resch88@gmail.com" w:date="2022-01-04T10:36:00Z">
        <w:r w:rsidRPr="00F07AB2" w:rsidDel="00A32DE8">
          <w:rPr>
            <w:rFonts w:asciiTheme="majorHAnsi" w:hAnsiTheme="majorHAnsi" w:cstheme="majorHAnsi"/>
            <w:lang w:val="en-US"/>
          </w:rPr>
          <w:t xml:space="preserve">After 200 stretch cycles, only slight deviations in the Young’s modulus were observed. Proceeding in time, both deviations to higher and to lower Young’s moduli have been observed, giving rise to the assumption that it’s not physical fatigue being shown, but rather external effects. </w:t>
        </w:r>
      </w:moveFrom>
      <w:bookmarkStart w:id="5656" w:name="_Toc92187034"/>
      <w:bookmarkStart w:id="5657" w:name="_Toc92187726"/>
      <w:bookmarkStart w:id="5658" w:name="_Toc92188418"/>
      <w:bookmarkStart w:id="5659" w:name="_Toc92189108"/>
      <w:bookmarkStart w:id="5660" w:name="_Toc92189763"/>
      <w:bookmarkStart w:id="5661" w:name="_Toc92190419"/>
      <w:bookmarkStart w:id="5662" w:name="_Toc92191075"/>
      <w:bookmarkEnd w:id="5656"/>
      <w:bookmarkEnd w:id="5657"/>
      <w:bookmarkEnd w:id="5658"/>
      <w:bookmarkEnd w:id="5659"/>
      <w:bookmarkEnd w:id="5660"/>
      <w:bookmarkEnd w:id="5661"/>
      <w:bookmarkEnd w:id="5662"/>
      <w:moveFromRangeEnd w:id="5654"/>
    </w:p>
    <w:p w14:paraId="0A2C8152" w14:textId="5612E0B6" w:rsidR="00067C6D" w:rsidRPr="00F07AB2" w:rsidDel="00791D66" w:rsidRDefault="00067C6D" w:rsidP="003228B4">
      <w:pPr>
        <w:numPr>
          <w:ilvl w:val="0"/>
          <w:numId w:val="47"/>
        </w:numPr>
        <w:jc w:val="both"/>
        <w:rPr>
          <w:del w:id="5663" w:author="anna.resch88@gmail.com" w:date="2022-01-03T10:25:00Z"/>
          <w:rFonts w:asciiTheme="majorHAnsi" w:hAnsiTheme="majorHAnsi" w:cstheme="majorHAnsi"/>
          <w:lang w:val="en-US"/>
        </w:rPr>
      </w:pPr>
      <w:del w:id="5664" w:author="anna.resch88@gmail.com" w:date="2022-01-03T10:25:00Z">
        <w:r w:rsidDel="00791D66">
          <w:rPr>
            <w:rFonts w:asciiTheme="majorHAnsi" w:hAnsiTheme="majorHAnsi" w:cstheme="majorHAnsi"/>
            <w:b/>
            <w:bCs/>
            <w:i/>
            <w:lang w:val="en-US"/>
          </w:rPr>
          <w:delText>Table S-4</w:delText>
        </w:r>
        <w:r w:rsidRPr="00CA34EE" w:rsidDel="00791D66">
          <w:rPr>
            <w:rFonts w:asciiTheme="majorHAnsi" w:hAnsiTheme="majorHAnsi" w:cstheme="majorHAnsi"/>
            <w:b/>
            <w:bCs/>
            <w:i/>
            <w:lang w:val="en-US"/>
          </w:rPr>
          <w:delText>: Fabrication parameters of ULD-ELP-ULD hydrogels measured via dynamic mechanical analysis (DMA) and DMA results</w:delText>
        </w:r>
        <w:r w:rsidRPr="00F07AB2" w:rsidDel="00791D66">
          <w:rPr>
            <w:rFonts w:asciiTheme="majorHAnsi" w:hAnsiTheme="majorHAnsi" w:cstheme="majorHAnsi"/>
            <w:b/>
            <w:bCs/>
            <w:lang w:val="en-US"/>
          </w:rPr>
          <w:delText xml:space="preserve">. </w:delText>
        </w:r>
        <w:bookmarkStart w:id="5665" w:name="_Toc92187035"/>
        <w:bookmarkStart w:id="5666" w:name="_Toc92187727"/>
        <w:bookmarkStart w:id="5667" w:name="_Toc92188419"/>
        <w:bookmarkStart w:id="5668" w:name="_Toc92189109"/>
        <w:bookmarkStart w:id="5669" w:name="_Toc92189764"/>
        <w:bookmarkStart w:id="5670" w:name="_Toc92190420"/>
        <w:bookmarkStart w:id="5671" w:name="_Toc92191076"/>
        <w:bookmarkEnd w:id="5665"/>
        <w:bookmarkEnd w:id="5666"/>
        <w:bookmarkEnd w:id="5667"/>
        <w:bookmarkEnd w:id="5668"/>
        <w:bookmarkEnd w:id="5669"/>
        <w:bookmarkEnd w:id="5670"/>
        <w:bookmarkEnd w:id="5671"/>
      </w:del>
    </w:p>
    <w:tbl>
      <w:tblPr>
        <w:tblW w:w="12251" w:type="dxa"/>
        <w:tblInd w:w="-547" w:type="dxa"/>
        <w:tblLayout w:type="fixed"/>
        <w:tblCellMar>
          <w:left w:w="70" w:type="dxa"/>
          <w:right w:w="70" w:type="dxa"/>
        </w:tblCellMar>
        <w:tblLook w:val="04A0" w:firstRow="1" w:lastRow="0" w:firstColumn="1" w:lastColumn="0" w:noHBand="0" w:noVBand="1"/>
      </w:tblPr>
      <w:tblGrid>
        <w:gridCol w:w="2480"/>
        <w:gridCol w:w="689"/>
        <w:gridCol w:w="1008"/>
        <w:gridCol w:w="865"/>
        <w:gridCol w:w="1008"/>
        <w:gridCol w:w="946"/>
        <w:gridCol w:w="967"/>
        <w:gridCol w:w="1367"/>
        <w:gridCol w:w="646"/>
        <w:gridCol w:w="1131"/>
        <w:gridCol w:w="1144"/>
      </w:tblGrid>
      <w:tr w:rsidR="00067C6D" w:rsidRPr="009E3BE9" w:rsidDel="00791D66" w14:paraId="783F969D" w14:textId="43F7CDF0" w:rsidTr="00D830B0">
        <w:trPr>
          <w:cantSplit/>
          <w:trHeight w:val="2490"/>
          <w:del w:id="5672" w:author="anna.resch88@gmail.com" w:date="2022-01-03T10:25:00Z"/>
        </w:trPr>
        <w:tc>
          <w:tcPr>
            <w:tcW w:w="2480" w:type="dxa"/>
            <w:tcBorders>
              <w:top w:val="nil"/>
              <w:left w:val="nil"/>
              <w:bottom w:val="nil"/>
              <w:right w:val="nil"/>
            </w:tcBorders>
            <w:shd w:val="clear" w:color="auto" w:fill="auto"/>
            <w:noWrap/>
            <w:vAlign w:val="bottom"/>
            <w:hideMark/>
          </w:tcPr>
          <w:p w14:paraId="6869D578" w14:textId="2D4382E1" w:rsidR="00067C6D" w:rsidRPr="00F07AB2" w:rsidDel="00791D66" w:rsidRDefault="00067C6D" w:rsidP="003228B4">
            <w:pPr>
              <w:numPr>
                <w:ilvl w:val="0"/>
                <w:numId w:val="47"/>
              </w:numPr>
              <w:spacing w:after="0" w:line="240" w:lineRule="auto"/>
              <w:jc w:val="both"/>
              <w:rPr>
                <w:del w:id="5673" w:author="anna.resch88@gmail.com" w:date="2022-01-03T10:25:00Z"/>
                <w:rFonts w:asciiTheme="majorHAnsi" w:eastAsia="Times New Roman" w:hAnsiTheme="majorHAnsi" w:cstheme="majorHAnsi"/>
                <w:sz w:val="24"/>
                <w:szCs w:val="24"/>
                <w:lang w:val="en-US" w:eastAsia="de-DE"/>
              </w:rPr>
            </w:pPr>
            <w:bookmarkStart w:id="5674" w:name="_Toc92187036"/>
            <w:bookmarkStart w:id="5675" w:name="_Toc92187728"/>
            <w:bookmarkStart w:id="5676" w:name="_Toc92188420"/>
            <w:bookmarkStart w:id="5677" w:name="_Toc92189110"/>
            <w:bookmarkStart w:id="5678" w:name="_Toc92189765"/>
            <w:bookmarkStart w:id="5679" w:name="_Toc92190421"/>
            <w:bookmarkStart w:id="5680" w:name="_Toc92191077"/>
            <w:bookmarkEnd w:id="5674"/>
            <w:bookmarkEnd w:id="5675"/>
            <w:bookmarkEnd w:id="5676"/>
            <w:bookmarkEnd w:id="5677"/>
            <w:bookmarkEnd w:id="5678"/>
            <w:bookmarkEnd w:id="5679"/>
            <w:bookmarkEnd w:id="5680"/>
          </w:p>
        </w:tc>
        <w:tc>
          <w:tcPr>
            <w:tcW w:w="689" w:type="dxa"/>
            <w:tcBorders>
              <w:top w:val="single" w:sz="4" w:space="0" w:color="auto"/>
              <w:left w:val="single" w:sz="4" w:space="0" w:color="auto"/>
              <w:bottom w:val="single" w:sz="4" w:space="0" w:color="auto"/>
              <w:right w:val="single" w:sz="4" w:space="0" w:color="auto"/>
            </w:tcBorders>
            <w:textDirection w:val="btLr"/>
          </w:tcPr>
          <w:p w14:paraId="3F2F3CA7" w14:textId="308C281C" w:rsidR="00067C6D" w:rsidRPr="00F86424" w:rsidDel="00791D66" w:rsidRDefault="00067C6D" w:rsidP="003228B4">
            <w:pPr>
              <w:numPr>
                <w:ilvl w:val="0"/>
                <w:numId w:val="47"/>
              </w:numPr>
              <w:spacing w:after="0" w:line="240" w:lineRule="auto"/>
              <w:ind w:right="113"/>
              <w:rPr>
                <w:del w:id="5681" w:author="anna.resch88@gmail.com" w:date="2022-01-03T10:25:00Z"/>
                <w:rFonts w:asciiTheme="majorHAnsi" w:eastAsia="Times New Roman" w:hAnsiTheme="majorHAnsi" w:cstheme="majorHAnsi"/>
                <w:color w:val="000000"/>
                <w:lang w:val="en-US" w:eastAsia="de-DE"/>
                <w:rPrChange w:id="5682" w:author="anna.resch88@gmail.com" w:date="2022-01-04T09:35:00Z">
                  <w:rPr>
                    <w:del w:id="5683" w:author="anna.resch88@gmail.com" w:date="2022-01-03T10:25:00Z"/>
                    <w:rFonts w:asciiTheme="majorHAnsi" w:eastAsia="Times New Roman" w:hAnsiTheme="majorHAnsi" w:cstheme="majorHAnsi"/>
                    <w:color w:val="000000"/>
                    <w:lang w:eastAsia="de-DE"/>
                  </w:rPr>
                </w:rPrChange>
              </w:rPr>
            </w:pPr>
            <w:del w:id="5684" w:author="anna.resch88@gmail.com" w:date="2022-01-03T10:25:00Z">
              <w:r w:rsidRPr="00F86424" w:rsidDel="00791D66">
                <w:rPr>
                  <w:rFonts w:asciiTheme="majorHAnsi" w:eastAsia="Times New Roman" w:hAnsiTheme="majorHAnsi" w:cstheme="majorHAnsi"/>
                  <w:color w:val="000000"/>
                  <w:lang w:val="en-US" w:eastAsia="de-DE"/>
                  <w:rPrChange w:id="5685" w:author="anna.resch88@gmail.com" w:date="2022-01-04T09:35:00Z">
                    <w:rPr>
                      <w:rFonts w:asciiTheme="majorHAnsi" w:eastAsia="Times New Roman" w:hAnsiTheme="majorHAnsi" w:cstheme="majorHAnsi"/>
                      <w:color w:val="000000"/>
                      <w:lang w:eastAsia="de-DE"/>
                    </w:rPr>
                  </w:rPrChange>
                </w:rPr>
                <w:delText>Protein concentration (%)</w:delText>
              </w:r>
              <w:bookmarkStart w:id="5686" w:name="_Toc92187037"/>
              <w:bookmarkStart w:id="5687" w:name="_Toc92187729"/>
              <w:bookmarkStart w:id="5688" w:name="_Toc92188421"/>
              <w:bookmarkStart w:id="5689" w:name="_Toc92189111"/>
              <w:bookmarkStart w:id="5690" w:name="_Toc92189766"/>
              <w:bookmarkStart w:id="5691" w:name="_Toc92190422"/>
              <w:bookmarkStart w:id="5692" w:name="_Toc92191078"/>
              <w:bookmarkEnd w:id="5686"/>
              <w:bookmarkEnd w:id="5687"/>
              <w:bookmarkEnd w:id="5688"/>
              <w:bookmarkEnd w:id="5689"/>
              <w:bookmarkEnd w:id="5690"/>
              <w:bookmarkEnd w:id="5691"/>
              <w:bookmarkEnd w:id="5692"/>
            </w:del>
          </w:p>
        </w:tc>
        <w:tc>
          <w:tcPr>
            <w:tcW w:w="1008"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36A744" w14:textId="0BD99F82" w:rsidR="00067C6D" w:rsidRPr="00F86424" w:rsidDel="00791D66" w:rsidRDefault="00067C6D" w:rsidP="003228B4">
            <w:pPr>
              <w:numPr>
                <w:ilvl w:val="0"/>
                <w:numId w:val="47"/>
              </w:numPr>
              <w:spacing w:after="0" w:line="240" w:lineRule="auto"/>
              <w:ind w:right="113"/>
              <w:rPr>
                <w:del w:id="5693" w:author="anna.resch88@gmail.com" w:date="2022-01-03T10:25:00Z"/>
                <w:rFonts w:asciiTheme="majorHAnsi" w:eastAsia="Times New Roman" w:hAnsiTheme="majorHAnsi" w:cstheme="majorHAnsi"/>
                <w:color w:val="000000"/>
                <w:lang w:val="en-US" w:eastAsia="de-DE"/>
                <w:rPrChange w:id="5694" w:author="anna.resch88@gmail.com" w:date="2022-01-04T09:35:00Z">
                  <w:rPr>
                    <w:del w:id="5695" w:author="anna.resch88@gmail.com" w:date="2022-01-03T10:25:00Z"/>
                    <w:rFonts w:asciiTheme="majorHAnsi" w:eastAsia="Times New Roman" w:hAnsiTheme="majorHAnsi" w:cstheme="majorHAnsi"/>
                    <w:color w:val="000000"/>
                    <w:lang w:eastAsia="de-DE"/>
                  </w:rPr>
                </w:rPrChange>
              </w:rPr>
            </w:pPr>
            <w:del w:id="5696" w:author="anna.resch88@gmail.com" w:date="2022-01-03T10:25:00Z">
              <w:r w:rsidRPr="00F86424" w:rsidDel="00791D66">
                <w:rPr>
                  <w:rFonts w:asciiTheme="majorHAnsi" w:eastAsia="Times New Roman" w:hAnsiTheme="majorHAnsi" w:cstheme="majorHAnsi"/>
                  <w:color w:val="000000"/>
                  <w:lang w:val="en-US" w:eastAsia="de-DE"/>
                  <w:rPrChange w:id="5697" w:author="anna.resch88@gmail.com" w:date="2022-01-04T09:35:00Z">
                    <w:rPr>
                      <w:rFonts w:asciiTheme="majorHAnsi" w:eastAsia="Times New Roman" w:hAnsiTheme="majorHAnsi" w:cstheme="majorHAnsi"/>
                      <w:color w:val="000000"/>
                      <w:lang w:eastAsia="de-DE"/>
                    </w:rPr>
                  </w:rPrChange>
                </w:rPr>
                <w:delText>prepared in solvent:</w:delText>
              </w:r>
              <w:bookmarkStart w:id="5698" w:name="_Toc92187038"/>
              <w:bookmarkStart w:id="5699" w:name="_Toc92187730"/>
              <w:bookmarkStart w:id="5700" w:name="_Toc92188422"/>
              <w:bookmarkStart w:id="5701" w:name="_Toc92189112"/>
              <w:bookmarkStart w:id="5702" w:name="_Toc92189767"/>
              <w:bookmarkStart w:id="5703" w:name="_Toc92190423"/>
              <w:bookmarkStart w:id="5704" w:name="_Toc92191079"/>
              <w:bookmarkEnd w:id="5698"/>
              <w:bookmarkEnd w:id="5699"/>
              <w:bookmarkEnd w:id="5700"/>
              <w:bookmarkEnd w:id="5701"/>
              <w:bookmarkEnd w:id="5702"/>
              <w:bookmarkEnd w:id="5703"/>
              <w:bookmarkEnd w:id="5704"/>
            </w:del>
          </w:p>
        </w:tc>
        <w:tc>
          <w:tcPr>
            <w:tcW w:w="865" w:type="dxa"/>
            <w:tcBorders>
              <w:top w:val="single" w:sz="4" w:space="0" w:color="auto"/>
              <w:left w:val="nil"/>
              <w:bottom w:val="single" w:sz="4" w:space="0" w:color="auto"/>
              <w:right w:val="single" w:sz="4" w:space="0" w:color="auto"/>
            </w:tcBorders>
            <w:shd w:val="clear" w:color="auto" w:fill="auto"/>
            <w:textDirection w:val="btLr"/>
            <w:vAlign w:val="center"/>
            <w:hideMark/>
          </w:tcPr>
          <w:p w14:paraId="55BB91F3" w14:textId="56D06DD8" w:rsidR="00067C6D" w:rsidRPr="00F86424" w:rsidDel="00791D66" w:rsidRDefault="00067C6D" w:rsidP="003228B4">
            <w:pPr>
              <w:numPr>
                <w:ilvl w:val="0"/>
                <w:numId w:val="47"/>
              </w:numPr>
              <w:spacing w:after="0" w:line="240" w:lineRule="auto"/>
              <w:ind w:right="113"/>
              <w:rPr>
                <w:del w:id="5705" w:author="anna.resch88@gmail.com" w:date="2022-01-03T10:25:00Z"/>
                <w:rFonts w:asciiTheme="majorHAnsi" w:eastAsia="Times New Roman" w:hAnsiTheme="majorHAnsi" w:cstheme="majorHAnsi"/>
                <w:color w:val="000000"/>
                <w:lang w:val="en-US" w:eastAsia="de-DE"/>
                <w:rPrChange w:id="5706" w:author="anna.resch88@gmail.com" w:date="2022-01-04T09:35:00Z">
                  <w:rPr>
                    <w:del w:id="5707" w:author="anna.resch88@gmail.com" w:date="2022-01-03T10:25:00Z"/>
                    <w:rFonts w:asciiTheme="majorHAnsi" w:eastAsia="Times New Roman" w:hAnsiTheme="majorHAnsi" w:cstheme="majorHAnsi"/>
                    <w:color w:val="000000"/>
                    <w:lang w:eastAsia="de-DE"/>
                  </w:rPr>
                </w:rPrChange>
              </w:rPr>
            </w:pPr>
            <w:del w:id="5708" w:author="anna.resch88@gmail.com" w:date="2022-01-03T10:25:00Z">
              <w:r w:rsidRPr="00F86424" w:rsidDel="00791D66">
                <w:rPr>
                  <w:rFonts w:asciiTheme="majorHAnsi" w:eastAsia="Times New Roman" w:hAnsiTheme="majorHAnsi" w:cstheme="majorHAnsi"/>
                  <w:color w:val="000000"/>
                  <w:lang w:val="en-US" w:eastAsia="de-DE"/>
                  <w:rPrChange w:id="5709" w:author="anna.resch88@gmail.com" w:date="2022-01-04T09:35:00Z">
                    <w:rPr>
                      <w:rFonts w:asciiTheme="majorHAnsi" w:eastAsia="Times New Roman" w:hAnsiTheme="majorHAnsi" w:cstheme="majorHAnsi"/>
                      <w:color w:val="000000"/>
                      <w:lang w:eastAsia="de-DE"/>
                    </w:rPr>
                  </w:rPrChange>
                </w:rPr>
                <w:delText>Illumination energy (J/cm²)</w:delText>
              </w:r>
              <w:bookmarkStart w:id="5710" w:name="_Toc92187039"/>
              <w:bookmarkStart w:id="5711" w:name="_Toc92187731"/>
              <w:bookmarkStart w:id="5712" w:name="_Toc92188423"/>
              <w:bookmarkStart w:id="5713" w:name="_Toc92189113"/>
              <w:bookmarkStart w:id="5714" w:name="_Toc92189768"/>
              <w:bookmarkStart w:id="5715" w:name="_Toc92190424"/>
              <w:bookmarkStart w:id="5716" w:name="_Toc92191080"/>
              <w:bookmarkEnd w:id="5710"/>
              <w:bookmarkEnd w:id="5711"/>
              <w:bookmarkEnd w:id="5712"/>
              <w:bookmarkEnd w:id="5713"/>
              <w:bookmarkEnd w:id="5714"/>
              <w:bookmarkEnd w:id="5715"/>
              <w:bookmarkEnd w:id="5716"/>
            </w:del>
          </w:p>
        </w:tc>
        <w:tc>
          <w:tcPr>
            <w:tcW w:w="1008" w:type="dxa"/>
            <w:tcBorders>
              <w:top w:val="single" w:sz="4" w:space="0" w:color="auto"/>
              <w:left w:val="nil"/>
              <w:bottom w:val="single" w:sz="4" w:space="0" w:color="auto"/>
              <w:right w:val="single" w:sz="4" w:space="0" w:color="auto"/>
            </w:tcBorders>
            <w:shd w:val="clear" w:color="auto" w:fill="auto"/>
            <w:textDirection w:val="btLr"/>
            <w:vAlign w:val="center"/>
            <w:hideMark/>
          </w:tcPr>
          <w:p w14:paraId="17DB049A" w14:textId="10D75423" w:rsidR="00067C6D" w:rsidRPr="00F86424" w:rsidDel="00791D66" w:rsidRDefault="00067C6D" w:rsidP="003228B4">
            <w:pPr>
              <w:numPr>
                <w:ilvl w:val="0"/>
                <w:numId w:val="47"/>
              </w:numPr>
              <w:spacing w:after="0" w:line="240" w:lineRule="auto"/>
              <w:ind w:right="113"/>
              <w:rPr>
                <w:del w:id="5717" w:author="anna.resch88@gmail.com" w:date="2022-01-03T10:25:00Z"/>
                <w:rFonts w:asciiTheme="majorHAnsi" w:eastAsia="Times New Roman" w:hAnsiTheme="majorHAnsi" w:cstheme="majorHAnsi"/>
                <w:color w:val="000000"/>
                <w:lang w:val="en-US" w:eastAsia="de-DE"/>
                <w:rPrChange w:id="5718" w:author="anna.resch88@gmail.com" w:date="2022-01-04T09:35:00Z">
                  <w:rPr>
                    <w:del w:id="5719" w:author="anna.resch88@gmail.com" w:date="2022-01-03T10:25:00Z"/>
                    <w:rFonts w:asciiTheme="majorHAnsi" w:eastAsia="Times New Roman" w:hAnsiTheme="majorHAnsi" w:cstheme="majorHAnsi"/>
                    <w:color w:val="000000"/>
                    <w:lang w:eastAsia="de-DE"/>
                  </w:rPr>
                </w:rPrChange>
              </w:rPr>
            </w:pPr>
            <w:del w:id="5720" w:author="anna.resch88@gmail.com" w:date="2022-01-03T10:25:00Z">
              <w:r w:rsidRPr="00F86424" w:rsidDel="00791D66">
                <w:rPr>
                  <w:rFonts w:asciiTheme="majorHAnsi" w:eastAsia="Times New Roman" w:hAnsiTheme="majorHAnsi" w:cstheme="majorHAnsi"/>
                  <w:color w:val="000000"/>
                  <w:lang w:val="en-US" w:eastAsia="de-DE"/>
                  <w:rPrChange w:id="5721" w:author="anna.resch88@gmail.com" w:date="2022-01-04T09:35:00Z">
                    <w:rPr>
                      <w:rFonts w:asciiTheme="majorHAnsi" w:eastAsia="Times New Roman" w:hAnsiTheme="majorHAnsi" w:cstheme="majorHAnsi"/>
                      <w:color w:val="000000"/>
                      <w:lang w:eastAsia="de-DE"/>
                    </w:rPr>
                  </w:rPrChange>
                </w:rPr>
                <w:delText>gel dimensions* (mm x mm)</w:delText>
              </w:r>
              <w:bookmarkStart w:id="5722" w:name="_Toc92187040"/>
              <w:bookmarkStart w:id="5723" w:name="_Toc92187732"/>
              <w:bookmarkStart w:id="5724" w:name="_Toc92188424"/>
              <w:bookmarkStart w:id="5725" w:name="_Toc92189114"/>
              <w:bookmarkStart w:id="5726" w:name="_Toc92189769"/>
              <w:bookmarkStart w:id="5727" w:name="_Toc92190425"/>
              <w:bookmarkStart w:id="5728" w:name="_Toc92191081"/>
              <w:bookmarkEnd w:id="5722"/>
              <w:bookmarkEnd w:id="5723"/>
              <w:bookmarkEnd w:id="5724"/>
              <w:bookmarkEnd w:id="5725"/>
              <w:bookmarkEnd w:id="5726"/>
              <w:bookmarkEnd w:id="5727"/>
              <w:bookmarkEnd w:id="5728"/>
            </w:del>
          </w:p>
        </w:tc>
        <w:tc>
          <w:tcPr>
            <w:tcW w:w="946" w:type="dxa"/>
            <w:tcBorders>
              <w:top w:val="single" w:sz="4" w:space="0" w:color="auto"/>
              <w:left w:val="nil"/>
              <w:bottom w:val="single" w:sz="4" w:space="0" w:color="auto"/>
              <w:right w:val="single" w:sz="4" w:space="0" w:color="auto"/>
            </w:tcBorders>
            <w:shd w:val="clear" w:color="auto" w:fill="auto"/>
            <w:textDirection w:val="btLr"/>
            <w:vAlign w:val="center"/>
            <w:hideMark/>
          </w:tcPr>
          <w:p w14:paraId="484C3BF2" w14:textId="7ACA8E40" w:rsidR="00067C6D" w:rsidRPr="00F86424" w:rsidDel="00791D66" w:rsidRDefault="00067C6D" w:rsidP="003228B4">
            <w:pPr>
              <w:numPr>
                <w:ilvl w:val="0"/>
                <w:numId w:val="47"/>
              </w:numPr>
              <w:spacing w:after="0" w:line="240" w:lineRule="auto"/>
              <w:ind w:right="113"/>
              <w:rPr>
                <w:del w:id="5729" w:author="anna.resch88@gmail.com" w:date="2022-01-03T10:25:00Z"/>
                <w:rFonts w:asciiTheme="majorHAnsi" w:eastAsia="Times New Roman" w:hAnsiTheme="majorHAnsi" w:cstheme="majorHAnsi"/>
                <w:color w:val="000000"/>
                <w:lang w:val="en-US" w:eastAsia="de-DE"/>
                <w:rPrChange w:id="5730" w:author="anna.resch88@gmail.com" w:date="2022-01-04T09:35:00Z">
                  <w:rPr>
                    <w:del w:id="5731" w:author="anna.resch88@gmail.com" w:date="2022-01-03T10:25:00Z"/>
                    <w:rFonts w:asciiTheme="majorHAnsi" w:eastAsia="Times New Roman" w:hAnsiTheme="majorHAnsi" w:cstheme="majorHAnsi"/>
                    <w:color w:val="000000"/>
                    <w:lang w:eastAsia="de-DE"/>
                  </w:rPr>
                </w:rPrChange>
              </w:rPr>
            </w:pPr>
            <w:del w:id="5732" w:author="anna.resch88@gmail.com" w:date="2022-01-03T10:25:00Z">
              <w:r w:rsidRPr="00F86424" w:rsidDel="00791D66">
                <w:rPr>
                  <w:rFonts w:asciiTheme="majorHAnsi" w:eastAsia="Times New Roman" w:hAnsiTheme="majorHAnsi" w:cstheme="majorHAnsi"/>
                  <w:color w:val="000000"/>
                  <w:lang w:val="en-US" w:eastAsia="de-DE"/>
                  <w:rPrChange w:id="5733" w:author="anna.resch88@gmail.com" w:date="2022-01-04T09:35:00Z">
                    <w:rPr>
                      <w:rFonts w:asciiTheme="majorHAnsi" w:eastAsia="Times New Roman" w:hAnsiTheme="majorHAnsi" w:cstheme="majorHAnsi"/>
                      <w:color w:val="000000"/>
                      <w:lang w:eastAsia="de-DE"/>
                    </w:rPr>
                  </w:rPrChange>
                </w:rPr>
                <w:delText>Ultimate tensile strength kPa)</w:delText>
              </w:r>
              <w:bookmarkStart w:id="5734" w:name="_Toc92187041"/>
              <w:bookmarkStart w:id="5735" w:name="_Toc92187733"/>
              <w:bookmarkStart w:id="5736" w:name="_Toc92188425"/>
              <w:bookmarkStart w:id="5737" w:name="_Toc92189115"/>
              <w:bookmarkStart w:id="5738" w:name="_Toc92189770"/>
              <w:bookmarkStart w:id="5739" w:name="_Toc92190426"/>
              <w:bookmarkStart w:id="5740" w:name="_Toc92191082"/>
              <w:bookmarkEnd w:id="5734"/>
              <w:bookmarkEnd w:id="5735"/>
              <w:bookmarkEnd w:id="5736"/>
              <w:bookmarkEnd w:id="5737"/>
              <w:bookmarkEnd w:id="5738"/>
              <w:bookmarkEnd w:id="5739"/>
              <w:bookmarkEnd w:id="5740"/>
            </w:del>
          </w:p>
        </w:tc>
        <w:tc>
          <w:tcPr>
            <w:tcW w:w="9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2FA48F01" w14:textId="32D8EA19" w:rsidR="00067C6D" w:rsidRPr="00F86424" w:rsidDel="00791D66" w:rsidRDefault="00067C6D" w:rsidP="003228B4">
            <w:pPr>
              <w:numPr>
                <w:ilvl w:val="0"/>
                <w:numId w:val="47"/>
              </w:numPr>
              <w:spacing w:after="0" w:line="240" w:lineRule="auto"/>
              <w:ind w:right="113"/>
              <w:rPr>
                <w:del w:id="5741" w:author="anna.resch88@gmail.com" w:date="2022-01-03T10:25:00Z"/>
                <w:rFonts w:asciiTheme="majorHAnsi" w:eastAsia="Times New Roman" w:hAnsiTheme="majorHAnsi" w:cstheme="majorHAnsi"/>
                <w:color w:val="000000"/>
                <w:lang w:val="en-US" w:eastAsia="de-DE"/>
                <w:rPrChange w:id="5742" w:author="anna.resch88@gmail.com" w:date="2022-01-04T09:35:00Z">
                  <w:rPr>
                    <w:del w:id="5743" w:author="anna.resch88@gmail.com" w:date="2022-01-03T10:25:00Z"/>
                    <w:rFonts w:asciiTheme="majorHAnsi" w:eastAsia="Times New Roman" w:hAnsiTheme="majorHAnsi" w:cstheme="majorHAnsi"/>
                    <w:color w:val="000000"/>
                    <w:lang w:eastAsia="de-DE"/>
                  </w:rPr>
                </w:rPrChange>
              </w:rPr>
            </w:pPr>
            <w:del w:id="5744" w:author="anna.resch88@gmail.com" w:date="2022-01-03T10:25:00Z">
              <w:r w:rsidRPr="00F86424" w:rsidDel="00791D66">
                <w:rPr>
                  <w:rFonts w:asciiTheme="majorHAnsi" w:eastAsia="Times New Roman" w:hAnsiTheme="majorHAnsi" w:cstheme="majorHAnsi"/>
                  <w:color w:val="000000"/>
                  <w:lang w:val="en-US" w:eastAsia="de-DE"/>
                  <w:rPrChange w:id="5745" w:author="anna.resch88@gmail.com" w:date="2022-01-04T09:35:00Z">
                    <w:rPr>
                      <w:rFonts w:asciiTheme="majorHAnsi" w:eastAsia="Times New Roman" w:hAnsiTheme="majorHAnsi" w:cstheme="majorHAnsi"/>
                      <w:color w:val="000000"/>
                      <w:lang w:eastAsia="de-DE"/>
                    </w:rPr>
                  </w:rPrChange>
                </w:rPr>
                <w:delText>Extension to break</w:delText>
              </w:r>
              <w:bookmarkStart w:id="5746" w:name="_Toc92187042"/>
              <w:bookmarkStart w:id="5747" w:name="_Toc92187734"/>
              <w:bookmarkStart w:id="5748" w:name="_Toc92188426"/>
              <w:bookmarkStart w:id="5749" w:name="_Toc92189116"/>
              <w:bookmarkStart w:id="5750" w:name="_Toc92189771"/>
              <w:bookmarkStart w:id="5751" w:name="_Toc92190427"/>
              <w:bookmarkStart w:id="5752" w:name="_Toc92191083"/>
              <w:bookmarkEnd w:id="5746"/>
              <w:bookmarkEnd w:id="5747"/>
              <w:bookmarkEnd w:id="5748"/>
              <w:bookmarkEnd w:id="5749"/>
              <w:bookmarkEnd w:id="5750"/>
              <w:bookmarkEnd w:id="5751"/>
              <w:bookmarkEnd w:id="5752"/>
            </w:del>
          </w:p>
        </w:tc>
        <w:tc>
          <w:tcPr>
            <w:tcW w:w="13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570ED5E7" w14:textId="0C4F5321" w:rsidR="00067C6D" w:rsidRPr="00F86424" w:rsidDel="00791D66" w:rsidRDefault="00067C6D" w:rsidP="003228B4">
            <w:pPr>
              <w:numPr>
                <w:ilvl w:val="0"/>
                <w:numId w:val="47"/>
              </w:numPr>
              <w:spacing w:after="0" w:line="240" w:lineRule="auto"/>
              <w:ind w:right="113"/>
              <w:rPr>
                <w:del w:id="5753" w:author="anna.resch88@gmail.com" w:date="2022-01-03T10:25:00Z"/>
                <w:rFonts w:asciiTheme="majorHAnsi" w:eastAsia="Times New Roman" w:hAnsiTheme="majorHAnsi" w:cstheme="majorHAnsi"/>
                <w:color w:val="000000"/>
                <w:lang w:val="en-US" w:eastAsia="de-DE"/>
                <w:rPrChange w:id="5754" w:author="anna.resch88@gmail.com" w:date="2022-01-04T09:35:00Z">
                  <w:rPr>
                    <w:del w:id="5755" w:author="anna.resch88@gmail.com" w:date="2022-01-03T10:25:00Z"/>
                    <w:rFonts w:asciiTheme="majorHAnsi" w:eastAsia="Times New Roman" w:hAnsiTheme="majorHAnsi" w:cstheme="majorHAnsi"/>
                    <w:color w:val="000000"/>
                    <w:lang w:eastAsia="de-DE"/>
                  </w:rPr>
                </w:rPrChange>
              </w:rPr>
            </w:pPr>
            <w:del w:id="5756" w:author="anna.resch88@gmail.com" w:date="2022-01-03T10:25:00Z">
              <w:r w:rsidRPr="00F86424" w:rsidDel="00791D66">
                <w:rPr>
                  <w:rFonts w:asciiTheme="majorHAnsi" w:eastAsia="Times New Roman" w:hAnsiTheme="majorHAnsi" w:cstheme="majorHAnsi"/>
                  <w:color w:val="000000"/>
                  <w:lang w:val="en-US" w:eastAsia="de-DE"/>
                  <w:rPrChange w:id="5757" w:author="anna.resch88@gmail.com" w:date="2022-01-04T09:35:00Z">
                    <w:rPr>
                      <w:rFonts w:asciiTheme="majorHAnsi" w:eastAsia="Times New Roman" w:hAnsiTheme="majorHAnsi" w:cstheme="majorHAnsi"/>
                      <w:color w:val="000000"/>
                      <w:lang w:eastAsia="de-DE"/>
                    </w:rPr>
                  </w:rPrChange>
                </w:rPr>
                <w:delText>Young's modulus** (kPa)</w:delText>
              </w:r>
              <w:bookmarkStart w:id="5758" w:name="_Toc92187043"/>
              <w:bookmarkStart w:id="5759" w:name="_Toc92187735"/>
              <w:bookmarkStart w:id="5760" w:name="_Toc92188427"/>
              <w:bookmarkStart w:id="5761" w:name="_Toc92189117"/>
              <w:bookmarkStart w:id="5762" w:name="_Toc92189772"/>
              <w:bookmarkStart w:id="5763" w:name="_Toc92190428"/>
              <w:bookmarkStart w:id="5764" w:name="_Toc92191084"/>
              <w:bookmarkEnd w:id="5758"/>
              <w:bookmarkEnd w:id="5759"/>
              <w:bookmarkEnd w:id="5760"/>
              <w:bookmarkEnd w:id="5761"/>
              <w:bookmarkEnd w:id="5762"/>
              <w:bookmarkEnd w:id="5763"/>
              <w:bookmarkEnd w:id="5764"/>
            </w:del>
          </w:p>
        </w:tc>
        <w:tc>
          <w:tcPr>
            <w:tcW w:w="646" w:type="dxa"/>
            <w:tcBorders>
              <w:top w:val="single" w:sz="4" w:space="0" w:color="auto"/>
              <w:left w:val="nil"/>
              <w:bottom w:val="single" w:sz="4" w:space="0" w:color="auto"/>
              <w:right w:val="single" w:sz="4" w:space="0" w:color="auto"/>
            </w:tcBorders>
            <w:textDirection w:val="btLr"/>
          </w:tcPr>
          <w:p w14:paraId="6F30F620" w14:textId="34E2B66E" w:rsidR="00067C6D" w:rsidRPr="00F07AB2" w:rsidDel="00791D66" w:rsidRDefault="00067C6D" w:rsidP="003228B4">
            <w:pPr>
              <w:numPr>
                <w:ilvl w:val="0"/>
                <w:numId w:val="47"/>
              </w:numPr>
              <w:spacing w:after="0" w:line="240" w:lineRule="auto"/>
              <w:ind w:right="113"/>
              <w:rPr>
                <w:del w:id="5765" w:author="anna.resch88@gmail.com" w:date="2022-01-03T10:25:00Z"/>
                <w:rFonts w:asciiTheme="majorHAnsi" w:eastAsia="Times New Roman" w:hAnsiTheme="majorHAnsi" w:cstheme="majorHAnsi"/>
                <w:color w:val="000000"/>
                <w:lang w:val="en-US" w:eastAsia="de-DE"/>
              </w:rPr>
            </w:pPr>
            <w:del w:id="5766" w:author="anna.resch88@gmail.com" w:date="2022-01-03T10:25:00Z">
              <w:r w:rsidRPr="00F07AB2" w:rsidDel="00791D66">
                <w:rPr>
                  <w:rFonts w:asciiTheme="majorHAnsi" w:eastAsia="Times New Roman" w:hAnsiTheme="majorHAnsi" w:cstheme="majorHAnsi"/>
                  <w:color w:val="000000"/>
                  <w:lang w:val="en-US" w:eastAsia="de-DE"/>
                </w:rPr>
                <w:delText xml:space="preserve">StD for Young's moduli (kPa) </w:delText>
              </w:r>
              <w:bookmarkStart w:id="5767" w:name="_Toc92187044"/>
              <w:bookmarkStart w:id="5768" w:name="_Toc92187736"/>
              <w:bookmarkStart w:id="5769" w:name="_Toc92188428"/>
              <w:bookmarkStart w:id="5770" w:name="_Toc92189118"/>
              <w:bookmarkStart w:id="5771" w:name="_Toc92189773"/>
              <w:bookmarkStart w:id="5772" w:name="_Toc92190429"/>
              <w:bookmarkStart w:id="5773" w:name="_Toc92191085"/>
              <w:bookmarkEnd w:id="5767"/>
              <w:bookmarkEnd w:id="5768"/>
              <w:bookmarkEnd w:id="5769"/>
              <w:bookmarkEnd w:id="5770"/>
              <w:bookmarkEnd w:id="5771"/>
              <w:bookmarkEnd w:id="5772"/>
              <w:bookmarkEnd w:id="5773"/>
            </w:del>
          </w:p>
        </w:tc>
        <w:tc>
          <w:tcPr>
            <w:tcW w:w="1131"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45F2974" w14:textId="0103E350" w:rsidR="00067C6D" w:rsidRPr="00F07AB2" w:rsidDel="00791D66" w:rsidRDefault="00067C6D" w:rsidP="003228B4">
            <w:pPr>
              <w:numPr>
                <w:ilvl w:val="0"/>
                <w:numId w:val="47"/>
              </w:numPr>
              <w:spacing w:after="0" w:line="240" w:lineRule="auto"/>
              <w:ind w:right="113"/>
              <w:rPr>
                <w:del w:id="5774" w:author="anna.resch88@gmail.com" w:date="2022-01-03T10:25:00Z"/>
                <w:rFonts w:asciiTheme="majorHAnsi" w:eastAsia="Times New Roman" w:hAnsiTheme="majorHAnsi" w:cstheme="majorHAnsi"/>
                <w:color w:val="000000"/>
                <w:lang w:val="en-US" w:eastAsia="de-DE"/>
              </w:rPr>
            </w:pPr>
            <w:del w:id="5775"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5776" w:name="_Toc92187045"/>
              <w:bookmarkStart w:id="5777" w:name="_Toc92187737"/>
              <w:bookmarkStart w:id="5778" w:name="_Toc92188429"/>
              <w:bookmarkStart w:id="5779" w:name="_Toc92189119"/>
              <w:bookmarkStart w:id="5780" w:name="_Toc92189774"/>
              <w:bookmarkStart w:id="5781" w:name="_Toc92190430"/>
              <w:bookmarkStart w:id="5782" w:name="_Toc92191086"/>
              <w:bookmarkEnd w:id="5776"/>
              <w:bookmarkEnd w:id="5777"/>
              <w:bookmarkEnd w:id="5778"/>
              <w:bookmarkEnd w:id="5779"/>
              <w:bookmarkEnd w:id="5780"/>
              <w:bookmarkEnd w:id="5781"/>
              <w:bookmarkEnd w:id="5782"/>
            </w:del>
          </w:p>
        </w:tc>
        <w:tc>
          <w:tcPr>
            <w:tcW w:w="1144" w:type="dxa"/>
            <w:tcBorders>
              <w:top w:val="single" w:sz="4" w:space="0" w:color="auto"/>
              <w:left w:val="nil"/>
              <w:bottom w:val="single" w:sz="4" w:space="0" w:color="auto"/>
              <w:right w:val="single" w:sz="4" w:space="0" w:color="auto"/>
            </w:tcBorders>
            <w:shd w:val="clear" w:color="auto" w:fill="auto"/>
            <w:textDirection w:val="btLr"/>
            <w:vAlign w:val="center"/>
            <w:hideMark/>
          </w:tcPr>
          <w:p w14:paraId="11C61C7D" w14:textId="21F80C2D" w:rsidR="00067C6D" w:rsidRPr="00F07AB2" w:rsidDel="00791D66" w:rsidRDefault="00067C6D" w:rsidP="003228B4">
            <w:pPr>
              <w:numPr>
                <w:ilvl w:val="0"/>
                <w:numId w:val="47"/>
              </w:numPr>
              <w:spacing w:after="0" w:line="240" w:lineRule="auto"/>
              <w:ind w:right="113"/>
              <w:rPr>
                <w:del w:id="5783" w:author="anna.resch88@gmail.com" w:date="2022-01-03T10:25:00Z"/>
                <w:rFonts w:asciiTheme="majorHAnsi" w:eastAsia="Times New Roman" w:hAnsiTheme="majorHAnsi" w:cstheme="majorHAnsi"/>
                <w:color w:val="000000"/>
                <w:lang w:val="en-US" w:eastAsia="de-DE"/>
              </w:rPr>
            </w:pPr>
            <w:del w:id="5784"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5785" w:name="_Toc92187046"/>
              <w:bookmarkStart w:id="5786" w:name="_Toc92187738"/>
              <w:bookmarkStart w:id="5787" w:name="_Toc92188430"/>
              <w:bookmarkStart w:id="5788" w:name="_Toc92189120"/>
              <w:bookmarkStart w:id="5789" w:name="_Toc92189775"/>
              <w:bookmarkStart w:id="5790" w:name="_Toc92190431"/>
              <w:bookmarkStart w:id="5791" w:name="_Toc92191087"/>
              <w:bookmarkEnd w:id="5785"/>
              <w:bookmarkEnd w:id="5786"/>
              <w:bookmarkEnd w:id="5787"/>
              <w:bookmarkEnd w:id="5788"/>
              <w:bookmarkEnd w:id="5789"/>
              <w:bookmarkEnd w:id="5790"/>
              <w:bookmarkEnd w:id="5791"/>
            </w:del>
          </w:p>
        </w:tc>
        <w:bookmarkStart w:id="5792" w:name="_Toc92187047"/>
        <w:bookmarkStart w:id="5793" w:name="_Toc92187739"/>
        <w:bookmarkStart w:id="5794" w:name="_Toc92188431"/>
        <w:bookmarkStart w:id="5795" w:name="_Toc92189121"/>
        <w:bookmarkStart w:id="5796" w:name="_Toc92189776"/>
        <w:bookmarkStart w:id="5797" w:name="_Toc92190432"/>
        <w:bookmarkStart w:id="5798" w:name="_Toc92191088"/>
        <w:bookmarkEnd w:id="5792"/>
        <w:bookmarkEnd w:id="5793"/>
        <w:bookmarkEnd w:id="5794"/>
        <w:bookmarkEnd w:id="5795"/>
        <w:bookmarkEnd w:id="5796"/>
        <w:bookmarkEnd w:id="5797"/>
        <w:bookmarkEnd w:id="5798"/>
      </w:tr>
      <w:tr w:rsidR="00067C6D" w:rsidRPr="009E3BE9" w:rsidDel="00791D66" w14:paraId="27187465" w14:textId="508E01A9" w:rsidTr="00D830B0">
        <w:trPr>
          <w:trHeight w:val="300"/>
          <w:del w:id="5799" w:author="anna.resch88@gmail.com" w:date="2022-01-03T10:25:00Z"/>
        </w:trPr>
        <w:tc>
          <w:tcPr>
            <w:tcW w:w="248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3A81EF82" w14:textId="7B308D56" w:rsidR="00067C6D" w:rsidRPr="00F86424" w:rsidDel="00791D66" w:rsidRDefault="00067C6D" w:rsidP="003228B4">
            <w:pPr>
              <w:numPr>
                <w:ilvl w:val="0"/>
                <w:numId w:val="47"/>
              </w:numPr>
              <w:spacing w:after="0" w:line="240" w:lineRule="auto"/>
              <w:jc w:val="both"/>
              <w:rPr>
                <w:del w:id="5800" w:author="anna.resch88@gmail.com" w:date="2022-01-03T10:25:00Z"/>
                <w:rFonts w:asciiTheme="majorHAnsi" w:eastAsia="Times New Roman" w:hAnsiTheme="majorHAnsi" w:cstheme="majorHAnsi"/>
                <w:color w:val="000000"/>
                <w:lang w:val="en-US" w:eastAsia="de-DE"/>
                <w:rPrChange w:id="5801" w:author="anna.resch88@gmail.com" w:date="2022-01-04T09:35:00Z">
                  <w:rPr>
                    <w:del w:id="5802" w:author="anna.resch88@gmail.com" w:date="2022-01-03T10:25:00Z"/>
                    <w:rFonts w:asciiTheme="majorHAnsi" w:eastAsia="Times New Roman" w:hAnsiTheme="majorHAnsi" w:cstheme="majorHAnsi"/>
                    <w:color w:val="000000"/>
                    <w:lang w:eastAsia="de-DE"/>
                  </w:rPr>
                </w:rPrChange>
              </w:rPr>
            </w:pPr>
            <w:del w:id="5803" w:author="anna.resch88@gmail.com" w:date="2022-01-03T10:25:00Z">
              <w:r w:rsidRPr="00F86424" w:rsidDel="00791D66">
                <w:rPr>
                  <w:rFonts w:asciiTheme="majorHAnsi" w:eastAsia="Times New Roman" w:hAnsiTheme="majorHAnsi" w:cstheme="majorHAnsi"/>
                  <w:color w:val="000000"/>
                  <w:lang w:val="en-US" w:eastAsia="de-DE"/>
                  <w:rPrChange w:id="5804" w:author="anna.resch88@gmail.com" w:date="2022-01-04T09:35:00Z">
                    <w:rPr>
                      <w:rFonts w:asciiTheme="majorHAnsi" w:eastAsia="Times New Roman" w:hAnsiTheme="majorHAnsi" w:cstheme="majorHAnsi"/>
                      <w:color w:val="000000"/>
                      <w:lang w:eastAsia="de-DE"/>
                    </w:rPr>
                  </w:rPrChange>
                </w:rPr>
                <w:delText>ULD-V20-ULD, sample 1</w:delText>
              </w:r>
              <w:bookmarkStart w:id="5805" w:name="_Toc92187048"/>
              <w:bookmarkStart w:id="5806" w:name="_Toc92187740"/>
              <w:bookmarkStart w:id="5807" w:name="_Toc92188432"/>
              <w:bookmarkStart w:id="5808" w:name="_Toc92189122"/>
              <w:bookmarkStart w:id="5809" w:name="_Toc92189777"/>
              <w:bookmarkStart w:id="5810" w:name="_Toc92190433"/>
              <w:bookmarkStart w:id="5811" w:name="_Toc92191089"/>
              <w:bookmarkEnd w:id="5805"/>
              <w:bookmarkEnd w:id="5806"/>
              <w:bookmarkEnd w:id="5807"/>
              <w:bookmarkEnd w:id="5808"/>
              <w:bookmarkEnd w:id="5809"/>
              <w:bookmarkEnd w:id="5810"/>
              <w:bookmarkEnd w:id="5811"/>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25CE2C6A" w14:textId="10214B25" w:rsidR="00067C6D" w:rsidRPr="00F86424" w:rsidDel="00791D66" w:rsidRDefault="00067C6D" w:rsidP="003228B4">
            <w:pPr>
              <w:numPr>
                <w:ilvl w:val="0"/>
                <w:numId w:val="47"/>
              </w:numPr>
              <w:spacing w:after="0" w:line="240" w:lineRule="auto"/>
              <w:jc w:val="center"/>
              <w:rPr>
                <w:del w:id="5812" w:author="anna.resch88@gmail.com" w:date="2022-01-03T10:25:00Z"/>
                <w:rFonts w:asciiTheme="majorHAnsi" w:eastAsia="Times New Roman" w:hAnsiTheme="majorHAnsi" w:cstheme="majorHAnsi"/>
                <w:color w:val="000000"/>
                <w:lang w:val="en-US" w:eastAsia="de-DE"/>
                <w:rPrChange w:id="5813" w:author="anna.resch88@gmail.com" w:date="2022-01-04T09:35:00Z">
                  <w:rPr>
                    <w:del w:id="5814" w:author="anna.resch88@gmail.com" w:date="2022-01-03T10:25:00Z"/>
                    <w:rFonts w:asciiTheme="majorHAnsi" w:eastAsia="Times New Roman" w:hAnsiTheme="majorHAnsi" w:cstheme="majorHAnsi"/>
                    <w:color w:val="000000"/>
                    <w:lang w:eastAsia="de-DE"/>
                  </w:rPr>
                </w:rPrChange>
              </w:rPr>
            </w:pPr>
            <w:del w:id="5815" w:author="anna.resch88@gmail.com" w:date="2022-01-03T10:25:00Z">
              <w:r w:rsidRPr="00F86424" w:rsidDel="00791D66">
                <w:rPr>
                  <w:rFonts w:asciiTheme="majorHAnsi" w:eastAsia="Times New Roman" w:hAnsiTheme="majorHAnsi" w:cstheme="majorHAnsi"/>
                  <w:color w:val="000000"/>
                  <w:lang w:val="en-US" w:eastAsia="de-DE"/>
                  <w:rPrChange w:id="5816" w:author="anna.resch88@gmail.com" w:date="2022-01-04T09:35:00Z">
                    <w:rPr>
                      <w:rFonts w:asciiTheme="majorHAnsi" w:eastAsia="Times New Roman" w:hAnsiTheme="majorHAnsi" w:cstheme="majorHAnsi"/>
                      <w:color w:val="000000"/>
                      <w:lang w:eastAsia="de-DE"/>
                    </w:rPr>
                  </w:rPrChange>
                </w:rPr>
                <w:delText>10</w:delText>
              </w:r>
              <w:bookmarkStart w:id="5817" w:name="_Toc92187049"/>
              <w:bookmarkStart w:id="5818" w:name="_Toc92187741"/>
              <w:bookmarkStart w:id="5819" w:name="_Toc92188433"/>
              <w:bookmarkStart w:id="5820" w:name="_Toc92189123"/>
              <w:bookmarkStart w:id="5821" w:name="_Toc92189778"/>
              <w:bookmarkStart w:id="5822" w:name="_Toc92190434"/>
              <w:bookmarkStart w:id="5823" w:name="_Toc92191090"/>
              <w:bookmarkEnd w:id="5817"/>
              <w:bookmarkEnd w:id="5818"/>
              <w:bookmarkEnd w:id="5819"/>
              <w:bookmarkEnd w:id="5820"/>
              <w:bookmarkEnd w:id="5821"/>
              <w:bookmarkEnd w:id="5822"/>
              <w:bookmarkEnd w:id="5823"/>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18A9E58" w14:textId="5C75B04A" w:rsidR="00067C6D" w:rsidRPr="00F86424" w:rsidDel="00791D66" w:rsidRDefault="00067C6D" w:rsidP="003228B4">
            <w:pPr>
              <w:numPr>
                <w:ilvl w:val="0"/>
                <w:numId w:val="47"/>
              </w:numPr>
              <w:spacing w:after="0" w:line="240" w:lineRule="auto"/>
              <w:jc w:val="center"/>
              <w:rPr>
                <w:del w:id="5824" w:author="anna.resch88@gmail.com" w:date="2022-01-03T10:25:00Z"/>
                <w:rFonts w:asciiTheme="majorHAnsi" w:eastAsia="Times New Roman" w:hAnsiTheme="majorHAnsi" w:cstheme="majorHAnsi"/>
                <w:color w:val="000000"/>
                <w:lang w:val="en-US" w:eastAsia="de-DE"/>
                <w:rPrChange w:id="5825" w:author="anna.resch88@gmail.com" w:date="2022-01-04T09:35:00Z">
                  <w:rPr>
                    <w:del w:id="5826" w:author="anna.resch88@gmail.com" w:date="2022-01-03T10:25:00Z"/>
                    <w:rFonts w:asciiTheme="majorHAnsi" w:eastAsia="Times New Roman" w:hAnsiTheme="majorHAnsi" w:cstheme="majorHAnsi"/>
                    <w:color w:val="000000"/>
                    <w:lang w:eastAsia="de-DE"/>
                  </w:rPr>
                </w:rPrChange>
              </w:rPr>
            </w:pPr>
            <w:del w:id="5827" w:author="anna.resch88@gmail.com" w:date="2022-01-03T10:25:00Z">
              <w:r w:rsidRPr="00F86424" w:rsidDel="00791D66">
                <w:rPr>
                  <w:rFonts w:asciiTheme="majorHAnsi" w:eastAsia="Times New Roman" w:hAnsiTheme="majorHAnsi" w:cstheme="majorHAnsi"/>
                  <w:color w:val="000000"/>
                  <w:lang w:val="en-US" w:eastAsia="de-DE"/>
                  <w:rPrChange w:id="5828" w:author="anna.resch88@gmail.com" w:date="2022-01-04T09:35:00Z">
                    <w:rPr>
                      <w:rFonts w:asciiTheme="majorHAnsi" w:eastAsia="Times New Roman" w:hAnsiTheme="majorHAnsi" w:cstheme="majorHAnsi"/>
                      <w:color w:val="000000"/>
                      <w:lang w:eastAsia="de-DE"/>
                    </w:rPr>
                  </w:rPrChange>
                </w:rPr>
                <w:delText>4M urea</w:delText>
              </w:r>
              <w:bookmarkStart w:id="5829" w:name="_Toc92187050"/>
              <w:bookmarkStart w:id="5830" w:name="_Toc92187742"/>
              <w:bookmarkStart w:id="5831" w:name="_Toc92188434"/>
              <w:bookmarkStart w:id="5832" w:name="_Toc92189124"/>
              <w:bookmarkStart w:id="5833" w:name="_Toc92189779"/>
              <w:bookmarkStart w:id="5834" w:name="_Toc92190435"/>
              <w:bookmarkStart w:id="5835" w:name="_Toc92191091"/>
              <w:bookmarkEnd w:id="5829"/>
              <w:bookmarkEnd w:id="5830"/>
              <w:bookmarkEnd w:id="5831"/>
              <w:bookmarkEnd w:id="5832"/>
              <w:bookmarkEnd w:id="5833"/>
              <w:bookmarkEnd w:id="5834"/>
              <w:bookmarkEnd w:id="5835"/>
            </w:del>
          </w:p>
        </w:tc>
        <w:tc>
          <w:tcPr>
            <w:tcW w:w="865" w:type="dxa"/>
            <w:tcBorders>
              <w:top w:val="nil"/>
              <w:left w:val="nil"/>
              <w:bottom w:val="single" w:sz="4" w:space="0" w:color="auto"/>
              <w:right w:val="single" w:sz="4" w:space="0" w:color="auto"/>
            </w:tcBorders>
            <w:shd w:val="clear" w:color="auto" w:fill="E2EFD9" w:themeFill="accent6" w:themeFillTint="33"/>
            <w:noWrap/>
            <w:vAlign w:val="bottom"/>
            <w:hideMark/>
          </w:tcPr>
          <w:p w14:paraId="6DE98CE1" w14:textId="4B8A0E1D" w:rsidR="00067C6D" w:rsidRPr="00F86424" w:rsidDel="00791D66" w:rsidRDefault="00067C6D" w:rsidP="003228B4">
            <w:pPr>
              <w:numPr>
                <w:ilvl w:val="0"/>
                <w:numId w:val="47"/>
              </w:numPr>
              <w:spacing w:after="0" w:line="240" w:lineRule="auto"/>
              <w:jc w:val="center"/>
              <w:rPr>
                <w:del w:id="5836" w:author="anna.resch88@gmail.com" w:date="2022-01-03T10:25:00Z"/>
                <w:rFonts w:asciiTheme="majorHAnsi" w:eastAsia="Times New Roman" w:hAnsiTheme="majorHAnsi" w:cstheme="majorHAnsi"/>
                <w:color w:val="000000"/>
                <w:lang w:val="en-US" w:eastAsia="de-DE"/>
                <w:rPrChange w:id="5837" w:author="anna.resch88@gmail.com" w:date="2022-01-04T09:35:00Z">
                  <w:rPr>
                    <w:del w:id="5838" w:author="anna.resch88@gmail.com" w:date="2022-01-03T10:25:00Z"/>
                    <w:rFonts w:asciiTheme="majorHAnsi" w:eastAsia="Times New Roman" w:hAnsiTheme="majorHAnsi" w:cstheme="majorHAnsi"/>
                    <w:color w:val="000000"/>
                    <w:lang w:eastAsia="de-DE"/>
                  </w:rPr>
                </w:rPrChange>
              </w:rPr>
            </w:pPr>
            <w:del w:id="5839" w:author="anna.resch88@gmail.com" w:date="2022-01-03T10:25:00Z">
              <w:r w:rsidRPr="00F86424" w:rsidDel="00791D66">
                <w:rPr>
                  <w:rFonts w:asciiTheme="majorHAnsi" w:eastAsia="Times New Roman" w:hAnsiTheme="majorHAnsi" w:cstheme="majorHAnsi"/>
                  <w:color w:val="000000"/>
                  <w:lang w:val="en-US" w:eastAsia="de-DE"/>
                  <w:rPrChange w:id="5840" w:author="anna.resch88@gmail.com" w:date="2022-01-04T09:35:00Z">
                    <w:rPr>
                      <w:rFonts w:asciiTheme="majorHAnsi" w:eastAsia="Times New Roman" w:hAnsiTheme="majorHAnsi" w:cstheme="majorHAnsi"/>
                      <w:color w:val="000000"/>
                      <w:lang w:eastAsia="de-DE"/>
                    </w:rPr>
                  </w:rPrChange>
                </w:rPr>
                <w:delText>67.7</w:delText>
              </w:r>
              <w:bookmarkStart w:id="5841" w:name="_Toc92187051"/>
              <w:bookmarkStart w:id="5842" w:name="_Toc92187743"/>
              <w:bookmarkStart w:id="5843" w:name="_Toc92188435"/>
              <w:bookmarkStart w:id="5844" w:name="_Toc92189125"/>
              <w:bookmarkStart w:id="5845" w:name="_Toc92189780"/>
              <w:bookmarkStart w:id="5846" w:name="_Toc92190436"/>
              <w:bookmarkStart w:id="5847" w:name="_Toc92191092"/>
              <w:bookmarkEnd w:id="5841"/>
              <w:bookmarkEnd w:id="5842"/>
              <w:bookmarkEnd w:id="5843"/>
              <w:bookmarkEnd w:id="5844"/>
              <w:bookmarkEnd w:id="5845"/>
              <w:bookmarkEnd w:id="5846"/>
              <w:bookmarkEnd w:id="5847"/>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33CE77C5" w14:textId="29A15225" w:rsidR="00067C6D" w:rsidRPr="00F86424" w:rsidDel="00791D66" w:rsidRDefault="00067C6D" w:rsidP="003228B4">
            <w:pPr>
              <w:numPr>
                <w:ilvl w:val="0"/>
                <w:numId w:val="47"/>
              </w:numPr>
              <w:spacing w:after="0" w:line="240" w:lineRule="auto"/>
              <w:jc w:val="center"/>
              <w:rPr>
                <w:del w:id="5848" w:author="anna.resch88@gmail.com" w:date="2022-01-03T10:25:00Z"/>
                <w:rFonts w:asciiTheme="majorHAnsi" w:eastAsia="Times New Roman" w:hAnsiTheme="majorHAnsi" w:cstheme="majorHAnsi"/>
                <w:color w:val="000000"/>
                <w:lang w:val="en-US" w:eastAsia="de-DE"/>
                <w:rPrChange w:id="5849" w:author="anna.resch88@gmail.com" w:date="2022-01-04T09:35:00Z">
                  <w:rPr>
                    <w:del w:id="5850" w:author="anna.resch88@gmail.com" w:date="2022-01-03T10:25:00Z"/>
                    <w:rFonts w:asciiTheme="majorHAnsi" w:eastAsia="Times New Roman" w:hAnsiTheme="majorHAnsi" w:cstheme="majorHAnsi"/>
                    <w:color w:val="000000"/>
                    <w:lang w:eastAsia="de-DE"/>
                  </w:rPr>
                </w:rPrChange>
              </w:rPr>
            </w:pPr>
            <w:del w:id="5851" w:author="anna.resch88@gmail.com" w:date="2022-01-03T10:25:00Z">
              <w:r w:rsidRPr="00F86424" w:rsidDel="00791D66">
                <w:rPr>
                  <w:rFonts w:asciiTheme="majorHAnsi" w:eastAsia="Times New Roman" w:hAnsiTheme="majorHAnsi" w:cstheme="majorHAnsi"/>
                  <w:color w:val="000000"/>
                  <w:lang w:val="en-US" w:eastAsia="de-DE"/>
                  <w:rPrChange w:id="5852" w:author="anna.resch88@gmail.com" w:date="2022-01-04T09:35:00Z">
                    <w:rPr>
                      <w:rFonts w:asciiTheme="majorHAnsi" w:eastAsia="Times New Roman" w:hAnsiTheme="majorHAnsi" w:cstheme="majorHAnsi"/>
                      <w:color w:val="000000"/>
                      <w:lang w:eastAsia="de-DE"/>
                    </w:rPr>
                  </w:rPrChange>
                </w:rPr>
                <w:delText>2 x 5</w:delText>
              </w:r>
              <w:bookmarkStart w:id="5853" w:name="_Toc92187052"/>
              <w:bookmarkStart w:id="5854" w:name="_Toc92187744"/>
              <w:bookmarkStart w:id="5855" w:name="_Toc92188436"/>
              <w:bookmarkStart w:id="5856" w:name="_Toc92189126"/>
              <w:bookmarkStart w:id="5857" w:name="_Toc92189781"/>
              <w:bookmarkStart w:id="5858" w:name="_Toc92190437"/>
              <w:bookmarkStart w:id="5859" w:name="_Toc92191093"/>
              <w:bookmarkEnd w:id="5853"/>
              <w:bookmarkEnd w:id="5854"/>
              <w:bookmarkEnd w:id="5855"/>
              <w:bookmarkEnd w:id="5856"/>
              <w:bookmarkEnd w:id="5857"/>
              <w:bookmarkEnd w:id="5858"/>
              <w:bookmarkEnd w:id="5859"/>
            </w:del>
          </w:p>
        </w:tc>
        <w:tc>
          <w:tcPr>
            <w:tcW w:w="946" w:type="dxa"/>
            <w:tcBorders>
              <w:top w:val="nil"/>
              <w:left w:val="nil"/>
              <w:bottom w:val="single" w:sz="4" w:space="0" w:color="auto"/>
              <w:right w:val="single" w:sz="4" w:space="0" w:color="auto"/>
            </w:tcBorders>
            <w:shd w:val="clear" w:color="auto" w:fill="E2EFD9" w:themeFill="accent6" w:themeFillTint="33"/>
            <w:noWrap/>
            <w:vAlign w:val="bottom"/>
            <w:hideMark/>
          </w:tcPr>
          <w:p w14:paraId="12D586ED" w14:textId="2CD92C82" w:rsidR="00067C6D" w:rsidRPr="00F86424" w:rsidDel="00791D66" w:rsidRDefault="00067C6D" w:rsidP="003228B4">
            <w:pPr>
              <w:numPr>
                <w:ilvl w:val="0"/>
                <w:numId w:val="47"/>
              </w:numPr>
              <w:spacing w:after="0" w:line="240" w:lineRule="auto"/>
              <w:jc w:val="center"/>
              <w:rPr>
                <w:del w:id="5860" w:author="anna.resch88@gmail.com" w:date="2022-01-03T10:25:00Z"/>
                <w:rFonts w:asciiTheme="majorHAnsi" w:eastAsia="Times New Roman" w:hAnsiTheme="majorHAnsi" w:cstheme="majorHAnsi"/>
                <w:color w:val="000000"/>
                <w:lang w:val="en-US" w:eastAsia="de-DE"/>
                <w:rPrChange w:id="5861" w:author="anna.resch88@gmail.com" w:date="2022-01-04T09:35:00Z">
                  <w:rPr>
                    <w:del w:id="5862" w:author="anna.resch88@gmail.com" w:date="2022-01-03T10:25:00Z"/>
                    <w:rFonts w:asciiTheme="majorHAnsi" w:eastAsia="Times New Roman" w:hAnsiTheme="majorHAnsi" w:cstheme="majorHAnsi"/>
                    <w:color w:val="000000"/>
                    <w:lang w:eastAsia="de-DE"/>
                  </w:rPr>
                </w:rPrChange>
              </w:rPr>
            </w:pPr>
            <w:bookmarkStart w:id="5863" w:name="_Toc92187053"/>
            <w:bookmarkStart w:id="5864" w:name="_Toc92187745"/>
            <w:bookmarkStart w:id="5865" w:name="_Toc92188437"/>
            <w:bookmarkStart w:id="5866" w:name="_Toc92189127"/>
            <w:bookmarkStart w:id="5867" w:name="_Toc92189782"/>
            <w:bookmarkStart w:id="5868" w:name="_Toc92190438"/>
            <w:bookmarkStart w:id="5869" w:name="_Toc92191094"/>
            <w:bookmarkEnd w:id="5863"/>
            <w:bookmarkEnd w:id="5864"/>
            <w:bookmarkEnd w:id="5865"/>
            <w:bookmarkEnd w:id="5866"/>
            <w:bookmarkEnd w:id="5867"/>
            <w:bookmarkEnd w:id="5868"/>
            <w:bookmarkEnd w:id="5869"/>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24A5FB14" w14:textId="228D539E" w:rsidR="00067C6D" w:rsidRPr="00F86424" w:rsidDel="00791D66" w:rsidRDefault="00067C6D" w:rsidP="003228B4">
            <w:pPr>
              <w:numPr>
                <w:ilvl w:val="0"/>
                <w:numId w:val="47"/>
              </w:numPr>
              <w:spacing w:after="0" w:line="240" w:lineRule="auto"/>
              <w:jc w:val="center"/>
              <w:rPr>
                <w:del w:id="5870" w:author="anna.resch88@gmail.com" w:date="2022-01-03T10:25:00Z"/>
                <w:rFonts w:asciiTheme="majorHAnsi" w:eastAsia="Times New Roman" w:hAnsiTheme="majorHAnsi" w:cstheme="majorHAnsi"/>
                <w:color w:val="000000"/>
                <w:lang w:val="en-US" w:eastAsia="de-DE"/>
                <w:rPrChange w:id="5871" w:author="anna.resch88@gmail.com" w:date="2022-01-04T09:35:00Z">
                  <w:rPr>
                    <w:del w:id="5872" w:author="anna.resch88@gmail.com" w:date="2022-01-03T10:25:00Z"/>
                    <w:rFonts w:asciiTheme="majorHAnsi" w:eastAsia="Times New Roman" w:hAnsiTheme="majorHAnsi" w:cstheme="majorHAnsi"/>
                    <w:color w:val="000000"/>
                    <w:lang w:eastAsia="de-DE"/>
                  </w:rPr>
                </w:rPrChange>
              </w:rPr>
            </w:pPr>
            <w:bookmarkStart w:id="5873" w:name="_Toc92187054"/>
            <w:bookmarkStart w:id="5874" w:name="_Toc92187746"/>
            <w:bookmarkStart w:id="5875" w:name="_Toc92188438"/>
            <w:bookmarkStart w:id="5876" w:name="_Toc92189128"/>
            <w:bookmarkStart w:id="5877" w:name="_Toc92189783"/>
            <w:bookmarkStart w:id="5878" w:name="_Toc92190439"/>
            <w:bookmarkStart w:id="5879" w:name="_Toc92191095"/>
            <w:bookmarkEnd w:id="5873"/>
            <w:bookmarkEnd w:id="5874"/>
            <w:bookmarkEnd w:id="5875"/>
            <w:bookmarkEnd w:id="5876"/>
            <w:bookmarkEnd w:id="5877"/>
            <w:bookmarkEnd w:id="5878"/>
            <w:bookmarkEnd w:id="5879"/>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0E9E04F6" w14:textId="41ABD081" w:rsidR="00067C6D" w:rsidRPr="00F86424" w:rsidDel="00791D66" w:rsidRDefault="00067C6D" w:rsidP="003228B4">
            <w:pPr>
              <w:numPr>
                <w:ilvl w:val="0"/>
                <w:numId w:val="47"/>
              </w:numPr>
              <w:spacing w:after="0" w:line="240" w:lineRule="auto"/>
              <w:jc w:val="center"/>
              <w:rPr>
                <w:del w:id="5880" w:author="anna.resch88@gmail.com" w:date="2022-01-03T10:25:00Z"/>
                <w:rFonts w:asciiTheme="majorHAnsi" w:eastAsia="Times New Roman" w:hAnsiTheme="majorHAnsi" w:cstheme="majorHAnsi"/>
                <w:color w:val="000000"/>
                <w:lang w:val="en-US" w:eastAsia="de-DE"/>
                <w:rPrChange w:id="5881" w:author="anna.resch88@gmail.com" w:date="2022-01-04T09:35:00Z">
                  <w:rPr>
                    <w:del w:id="5882" w:author="anna.resch88@gmail.com" w:date="2022-01-03T10:25:00Z"/>
                    <w:rFonts w:asciiTheme="majorHAnsi" w:eastAsia="Times New Roman" w:hAnsiTheme="majorHAnsi" w:cstheme="majorHAnsi"/>
                    <w:color w:val="000000"/>
                    <w:lang w:eastAsia="de-DE"/>
                  </w:rPr>
                </w:rPrChange>
              </w:rPr>
            </w:pPr>
            <w:del w:id="5883" w:author="anna.resch88@gmail.com" w:date="2022-01-03T10:25:00Z">
              <w:r w:rsidRPr="00F86424" w:rsidDel="00791D66">
                <w:rPr>
                  <w:rFonts w:asciiTheme="majorHAnsi" w:hAnsiTheme="majorHAnsi" w:cstheme="majorHAnsi"/>
                  <w:color w:val="000000"/>
                  <w:lang w:val="en-US"/>
                  <w:rPrChange w:id="5884" w:author="anna.resch88@gmail.com" w:date="2022-01-04T09:35:00Z">
                    <w:rPr>
                      <w:rFonts w:asciiTheme="majorHAnsi" w:hAnsiTheme="majorHAnsi" w:cstheme="majorHAnsi"/>
                      <w:color w:val="000000"/>
                    </w:rPr>
                  </w:rPrChange>
                </w:rPr>
                <w:delText>76.23</w:delText>
              </w:r>
              <w:bookmarkStart w:id="5885" w:name="_Toc92187055"/>
              <w:bookmarkStart w:id="5886" w:name="_Toc92187747"/>
              <w:bookmarkStart w:id="5887" w:name="_Toc92188439"/>
              <w:bookmarkStart w:id="5888" w:name="_Toc92189129"/>
              <w:bookmarkStart w:id="5889" w:name="_Toc92189784"/>
              <w:bookmarkStart w:id="5890" w:name="_Toc92190440"/>
              <w:bookmarkStart w:id="5891" w:name="_Toc92191096"/>
              <w:bookmarkEnd w:id="5885"/>
              <w:bookmarkEnd w:id="5886"/>
              <w:bookmarkEnd w:id="5887"/>
              <w:bookmarkEnd w:id="5888"/>
              <w:bookmarkEnd w:id="5889"/>
              <w:bookmarkEnd w:id="5890"/>
              <w:bookmarkEnd w:id="5891"/>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5F310AE9" w14:textId="554DEF1F" w:rsidR="00067C6D" w:rsidRPr="00F86424" w:rsidDel="00791D66" w:rsidRDefault="00067C6D" w:rsidP="003228B4">
            <w:pPr>
              <w:numPr>
                <w:ilvl w:val="0"/>
                <w:numId w:val="47"/>
              </w:numPr>
              <w:spacing w:after="0" w:line="240" w:lineRule="auto"/>
              <w:jc w:val="center"/>
              <w:rPr>
                <w:del w:id="5892" w:author="anna.resch88@gmail.com" w:date="2022-01-03T10:25:00Z"/>
                <w:rFonts w:asciiTheme="majorHAnsi" w:hAnsiTheme="majorHAnsi" w:cstheme="majorHAnsi"/>
                <w:color w:val="000000"/>
                <w:lang w:val="en-US"/>
                <w:rPrChange w:id="5893" w:author="anna.resch88@gmail.com" w:date="2022-01-04T09:35:00Z">
                  <w:rPr>
                    <w:del w:id="5894" w:author="anna.resch88@gmail.com" w:date="2022-01-03T10:25:00Z"/>
                    <w:rFonts w:asciiTheme="majorHAnsi" w:hAnsiTheme="majorHAnsi" w:cstheme="majorHAnsi"/>
                    <w:color w:val="000000"/>
                  </w:rPr>
                </w:rPrChange>
              </w:rPr>
            </w:pPr>
            <w:del w:id="5895" w:author="anna.resch88@gmail.com" w:date="2022-01-03T10:25:00Z">
              <w:r w:rsidRPr="00F86424" w:rsidDel="00791D66">
                <w:rPr>
                  <w:rFonts w:asciiTheme="majorHAnsi" w:hAnsiTheme="majorHAnsi" w:cstheme="majorHAnsi"/>
                  <w:color w:val="000000"/>
                  <w:lang w:val="en-US"/>
                  <w:rPrChange w:id="5896" w:author="anna.resch88@gmail.com" w:date="2022-01-04T09:35:00Z">
                    <w:rPr>
                      <w:rFonts w:asciiTheme="majorHAnsi" w:hAnsiTheme="majorHAnsi" w:cstheme="majorHAnsi"/>
                      <w:color w:val="000000"/>
                    </w:rPr>
                  </w:rPrChange>
                </w:rPr>
                <w:delText>4.15</w:delText>
              </w:r>
              <w:bookmarkStart w:id="5897" w:name="_Toc92187056"/>
              <w:bookmarkStart w:id="5898" w:name="_Toc92187748"/>
              <w:bookmarkStart w:id="5899" w:name="_Toc92188440"/>
              <w:bookmarkStart w:id="5900" w:name="_Toc92189130"/>
              <w:bookmarkStart w:id="5901" w:name="_Toc92189785"/>
              <w:bookmarkStart w:id="5902" w:name="_Toc92190441"/>
              <w:bookmarkStart w:id="5903" w:name="_Toc92191097"/>
              <w:bookmarkEnd w:id="5897"/>
              <w:bookmarkEnd w:id="5898"/>
              <w:bookmarkEnd w:id="5899"/>
              <w:bookmarkEnd w:id="5900"/>
              <w:bookmarkEnd w:id="5901"/>
              <w:bookmarkEnd w:id="5902"/>
              <w:bookmarkEnd w:id="5903"/>
            </w:del>
          </w:p>
        </w:tc>
        <w:tc>
          <w:tcPr>
            <w:tcW w:w="1131"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77C79AA" w14:textId="60172807" w:rsidR="00067C6D" w:rsidRPr="00F86424" w:rsidDel="00791D66" w:rsidRDefault="00067C6D" w:rsidP="003228B4">
            <w:pPr>
              <w:numPr>
                <w:ilvl w:val="0"/>
                <w:numId w:val="47"/>
              </w:numPr>
              <w:spacing w:after="0" w:line="240" w:lineRule="auto"/>
              <w:jc w:val="center"/>
              <w:rPr>
                <w:del w:id="5904" w:author="anna.resch88@gmail.com" w:date="2022-01-03T10:25:00Z"/>
                <w:rFonts w:asciiTheme="majorHAnsi" w:eastAsia="Times New Roman" w:hAnsiTheme="majorHAnsi" w:cstheme="majorHAnsi"/>
                <w:color w:val="000000"/>
                <w:lang w:val="en-US" w:eastAsia="de-DE"/>
                <w:rPrChange w:id="5905" w:author="anna.resch88@gmail.com" w:date="2022-01-04T09:35:00Z">
                  <w:rPr>
                    <w:del w:id="5906" w:author="anna.resch88@gmail.com" w:date="2022-01-03T10:25:00Z"/>
                    <w:rFonts w:asciiTheme="majorHAnsi" w:eastAsia="Times New Roman" w:hAnsiTheme="majorHAnsi" w:cstheme="majorHAnsi"/>
                    <w:color w:val="000000"/>
                    <w:lang w:eastAsia="de-DE"/>
                  </w:rPr>
                </w:rPrChange>
              </w:rPr>
            </w:pPr>
            <w:del w:id="5907" w:author="anna.resch88@gmail.com" w:date="2022-01-03T10:25:00Z">
              <w:r w:rsidRPr="00F86424" w:rsidDel="00791D66">
                <w:rPr>
                  <w:rFonts w:asciiTheme="majorHAnsi" w:hAnsiTheme="majorHAnsi" w:cstheme="majorHAnsi"/>
                  <w:color w:val="000000"/>
                  <w:lang w:val="en-US"/>
                  <w:rPrChange w:id="5908" w:author="anna.resch88@gmail.com" w:date="2022-01-04T09:35:00Z">
                    <w:rPr>
                      <w:rFonts w:asciiTheme="majorHAnsi" w:hAnsiTheme="majorHAnsi" w:cstheme="majorHAnsi"/>
                      <w:color w:val="000000"/>
                    </w:rPr>
                  </w:rPrChange>
                </w:rPr>
                <w:delText>132.08</w:delText>
              </w:r>
              <w:bookmarkStart w:id="5909" w:name="_Toc92187057"/>
              <w:bookmarkStart w:id="5910" w:name="_Toc92187749"/>
              <w:bookmarkStart w:id="5911" w:name="_Toc92188441"/>
              <w:bookmarkStart w:id="5912" w:name="_Toc92189131"/>
              <w:bookmarkStart w:id="5913" w:name="_Toc92189786"/>
              <w:bookmarkStart w:id="5914" w:name="_Toc92190442"/>
              <w:bookmarkStart w:id="5915" w:name="_Toc92191098"/>
              <w:bookmarkEnd w:id="5909"/>
              <w:bookmarkEnd w:id="5910"/>
              <w:bookmarkEnd w:id="5911"/>
              <w:bookmarkEnd w:id="5912"/>
              <w:bookmarkEnd w:id="5913"/>
              <w:bookmarkEnd w:id="5914"/>
              <w:bookmarkEnd w:id="5915"/>
            </w:del>
          </w:p>
        </w:tc>
        <w:tc>
          <w:tcPr>
            <w:tcW w:w="1144"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D54539C" w14:textId="62DCED71" w:rsidR="00067C6D" w:rsidRPr="00F86424" w:rsidDel="00791D66" w:rsidRDefault="00067C6D" w:rsidP="003228B4">
            <w:pPr>
              <w:numPr>
                <w:ilvl w:val="0"/>
                <w:numId w:val="47"/>
              </w:numPr>
              <w:spacing w:after="0" w:line="240" w:lineRule="auto"/>
              <w:jc w:val="center"/>
              <w:rPr>
                <w:del w:id="5916" w:author="anna.resch88@gmail.com" w:date="2022-01-03T10:25:00Z"/>
                <w:rFonts w:asciiTheme="majorHAnsi" w:eastAsia="Times New Roman" w:hAnsiTheme="majorHAnsi" w:cstheme="majorHAnsi"/>
                <w:color w:val="000000"/>
                <w:lang w:val="en-US" w:eastAsia="de-DE"/>
                <w:rPrChange w:id="5917" w:author="anna.resch88@gmail.com" w:date="2022-01-04T09:35:00Z">
                  <w:rPr>
                    <w:del w:id="5918" w:author="anna.resch88@gmail.com" w:date="2022-01-03T10:25:00Z"/>
                    <w:rFonts w:asciiTheme="majorHAnsi" w:eastAsia="Times New Roman" w:hAnsiTheme="majorHAnsi" w:cstheme="majorHAnsi"/>
                    <w:color w:val="000000"/>
                    <w:lang w:eastAsia="de-DE"/>
                  </w:rPr>
                </w:rPrChange>
              </w:rPr>
            </w:pPr>
            <w:del w:id="5919" w:author="anna.resch88@gmail.com" w:date="2022-01-03T10:25:00Z">
              <w:r w:rsidRPr="00F86424" w:rsidDel="00791D66">
                <w:rPr>
                  <w:rFonts w:asciiTheme="majorHAnsi" w:hAnsiTheme="majorHAnsi" w:cstheme="majorHAnsi"/>
                  <w:color w:val="000000"/>
                  <w:lang w:val="en-US"/>
                  <w:rPrChange w:id="5920" w:author="anna.resch88@gmail.com" w:date="2022-01-04T09:35:00Z">
                    <w:rPr>
                      <w:rFonts w:asciiTheme="majorHAnsi" w:hAnsiTheme="majorHAnsi" w:cstheme="majorHAnsi"/>
                      <w:color w:val="000000"/>
                    </w:rPr>
                  </w:rPrChange>
                </w:rPr>
                <w:delText>53.86</w:delText>
              </w:r>
              <w:bookmarkStart w:id="5921" w:name="_Toc92187058"/>
              <w:bookmarkStart w:id="5922" w:name="_Toc92187750"/>
              <w:bookmarkStart w:id="5923" w:name="_Toc92188442"/>
              <w:bookmarkStart w:id="5924" w:name="_Toc92189132"/>
              <w:bookmarkStart w:id="5925" w:name="_Toc92189787"/>
              <w:bookmarkStart w:id="5926" w:name="_Toc92190443"/>
              <w:bookmarkStart w:id="5927" w:name="_Toc92191099"/>
              <w:bookmarkEnd w:id="5921"/>
              <w:bookmarkEnd w:id="5922"/>
              <w:bookmarkEnd w:id="5923"/>
              <w:bookmarkEnd w:id="5924"/>
              <w:bookmarkEnd w:id="5925"/>
              <w:bookmarkEnd w:id="5926"/>
              <w:bookmarkEnd w:id="5927"/>
            </w:del>
          </w:p>
        </w:tc>
        <w:bookmarkStart w:id="5928" w:name="_Toc92187059"/>
        <w:bookmarkStart w:id="5929" w:name="_Toc92187751"/>
        <w:bookmarkStart w:id="5930" w:name="_Toc92188443"/>
        <w:bookmarkStart w:id="5931" w:name="_Toc92189133"/>
        <w:bookmarkStart w:id="5932" w:name="_Toc92189788"/>
        <w:bookmarkStart w:id="5933" w:name="_Toc92190444"/>
        <w:bookmarkStart w:id="5934" w:name="_Toc92191100"/>
        <w:bookmarkEnd w:id="5928"/>
        <w:bookmarkEnd w:id="5929"/>
        <w:bookmarkEnd w:id="5930"/>
        <w:bookmarkEnd w:id="5931"/>
        <w:bookmarkEnd w:id="5932"/>
        <w:bookmarkEnd w:id="5933"/>
        <w:bookmarkEnd w:id="5934"/>
      </w:tr>
      <w:tr w:rsidR="00067C6D" w:rsidRPr="009E3BE9" w:rsidDel="00791D66" w14:paraId="2E1790E4" w14:textId="35490AAE" w:rsidTr="00D830B0">
        <w:trPr>
          <w:trHeight w:val="300"/>
          <w:del w:id="5935"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0360FBE" w14:textId="76BB9E87" w:rsidR="00067C6D" w:rsidRPr="00F86424" w:rsidDel="00791D66" w:rsidRDefault="00067C6D" w:rsidP="003228B4">
            <w:pPr>
              <w:numPr>
                <w:ilvl w:val="0"/>
                <w:numId w:val="47"/>
              </w:numPr>
              <w:spacing w:after="0" w:line="240" w:lineRule="auto"/>
              <w:jc w:val="both"/>
              <w:rPr>
                <w:del w:id="5936" w:author="anna.resch88@gmail.com" w:date="2022-01-03T10:25:00Z"/>
                <w:rFonts w:asciiTheme="majorHAnsi" w:eastAsia="Times New Roman" w:hAnsiTheme="majorHAnsi" w:cstheme="majorHAnsi"/>
                <w:color w:val="000000"/>
                <w:lang w:val="en-US" w:eastAsia="de-DE"/>
                <w:rPrChange w:id="5937" w:author="anna.resch88@gmail.com" w:date="2022-01-04T09:35:00Z">
                  <w:rPr>
                    <w:del w:id="5938" w:author="anna.resch88@gmail.com" w:date="2022-01-03T10:25:00Z"/>
                    <w:rFonts w:asciiTheme="majorHAnsi" w:eastAsia="Times New Roman" w:hAnsiTheme="majorHAnsi" w:cstheme="majorHAnsi"/>
                    <w:color w:val="000000"/>
                    <w:lang w:eastAsia="de-DE"/>
                  </w:rPr>
                </w:rPrChange>
              </w:rPr>
            </w:pPr>
            <w:del w:id="5939" w:author="anna.resch88@gmail.com" w:date="2022-01-03T10:25:00Z">
              <w:r w:rsidRPr="00F86424" w:rsidDel="00791D66">
                <w:rPr>
                  <w:rFonts w:asciiTheme="majorHAnsi" w:eastAsia="Times New Roman" w:hAnsiTheme="majorHAnsi" w:cstheme="majorHAnsi"/>
                  <w:color w:val="000000"/>
                  <w:lang w:val="en-US" w:eastAsia="de-DE"/>
                  <w:rPrChange w:id="5940" w:author="anna.resch88@gmail.com" w:date="2022-01-04T09:35:00Z">
                    <w:rPr>
                      <w:rFonts w:asciiTheme="majorHAnsi" w:eastAsia="Times New Roman" w:hAnsiTheme="majorHAnsi" w:cstheme="majorHAnsi"/>
                      <w:color w:val="000000"/>
                      <w:lang w:eastAsia="de-DE"/>
                    </w:rPr>
                  </w:rPrChange>
                </w:rPr>
                <w:delText>ULD-V20-ULD, sample 2</w:delText>
              </w:r>
              <w:bookmarkStart w:id="5941" w:name="_Toc92187060"/>
              <w:bookmarkStart w:id="5942" w:name="_Toc92187752"/>
              <w:bookmarkStart w:id="5943" w:name="_Toc92188444"/>
              <w:bookmarkStart w:id="5944" w:name="_Toc92189134"/>
              <w:bookmarkStart w:id="5945" w:name="_Toc92189789"/>
              <w:bookmarkStart w:id="5946" w:name="_Toc92190445"/>
              <w:bookmarkStart w:id="5947" w:name="_Toc92191101"/>
              <w:bookmarkEnd w:id="5941"/>
              <w:bookmarkEnd w:id="5942"/>
              <w:bookmarkEnd w:id="5943"/>
              <w:bookmarkEnd w:id="5944"/>
              <w:bookmarkEnd w:id="5945"/>
              <w:bookmarkEnd w:id="5946"/>
              <w:bookmarkEnd w:id="5947"/>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6506F00C" w14:textId="02F40A3E" w:rsidR="00067C6D" w:rsidRPr="00F86424" w:rsidDel="00791D66" w:rsidRDefault="00067C6D" w:rsidP="003228B4">
            <w:pPr>
              <w:numPr>
                <w:ilvl w:val="0"/>
                <w:numId w:val="47"/>
              </w:numPr>
              <w:spacing w:after="0" w:line="240" w:lineRule="auto"/>
              <w:jc w:val="center"/>
              <w:rPr>
                <w:del w:id="5948" w:author="anna.resch88@gmail.com" w:date="2022-01-03T10:25:00Z"/>
                <w:rFonts w:asciiTheme="majorHAnsi" w:eastAsia="Times New Roman" w:hAnsiTheme="majorHAnsi" w:cstheme="majorHAnsi"/>
                <w:color w:val="000000"/>
                <w:lang w:val="en-US" w:eastAsia="de-DE"/>
                <w:rPrChange w:id="5949" w:author="anna.resch88@gmail.com" w:date="2022-01-04T09:35:00Z">
                  <w:rPr>
                    <w:del w:id="5950" w:author="anna.resch88@gmail.com" w:date="2022-01-03T10:25:00Z"/>
                    <w:rFonts w:asciiTheme="majorHAnsi" w:eastAsia="Times New Roman" w:hAnsiTheme="majorHAnsi" w:cstheme="majorHAnsi"/>
                    <w:color w:val="000000"/>
                    <w:lang w:eastAsia="de-DE"/>
                  </w:rPr>
                </w:rPrChange>
              </w:rPr>
            </w:pPr>
            <w:del w:id="5951" w:author="anna.resch88@gmail.com" w:date="2022-01-03T10:25:00Z">
              <w:r w:rsidRPr="00F86424" w:rsidDel="00791D66">
                <w:rPr>
                  <w:rFonts w:asciiTheme="majorHAnsi" w:eastAsia="Times New Roman" w:hAnsiTheme="majorHAnsi" w:cstheme="majorHAnsi"/>
                  <w:color w:val="000000"/>
                  <w:lang w:val="en-US" w:eastAsia="de-DE"/>
                  <w:rPrChange w:id="5952" w:author="anna.resch88@gmail.com" w:date="2022-01-04T09:35:00Z">
                    <w:rPr>
                      <w:rFonts w:asciiTheme="majorHAnsi" w:eastAsia="Times New Roman" w:hAnsiTheme="majorHAnsi" w:cstheme="majorHAnsi"/>
                      <w:color w:val="000000"/>
                      <w:lang w:eastAsia="de-DE"/>
                    </w:rPr>
                  </w:rPrChange>
                </w:rPr>
                <w:delText>10</w:delText>
              </w:r>
              <w:bookmarkStart w:id="5953" w:name="_Toc92187061"/>
              <w:bookmarkStart w:id="5954" w:name="_Toc92187753"/>
              <w:bookmarkStart w:id="5955" w:name="_Toc92188445"/>
              <w:bookmarkStart w:id="5956" w:name="_Toc92189135"/>
              <w:bookmarkStart w:id="5957" w:name="_Toc92189790"/>
              <w:bookmarkStart w:id="5958" w:name="_Toc92190446"/>
              <w:bookmarkStart w:id="5959" w:name="_Toc92191102"/>
              <w:bookmarkEnd w:id="5953"/>
              <w:bookmarkEnd w:id="5954"/>
              <w:bookmarkEnd w:id="5955"/>
              <w:bookmarkEnd w:id="5956"/>
              <w:bookmarkEnd w:id="5957"/>
              <w:bookmarkEnd w:id="5958"/>
              <w:bookmarkEnd w:id="5959"/>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633D84C" w14:textId="289C5319" w:rsidR="00067C6D" w:rsidRPr="00F86424" w:rsidDel="00791D66" w:rsidRDefault="00067C6D" w:rsidP="003228B4">
            <w:pPr>
              <w:numPr>
                <w:ilvl w:val="0"/>
                <w:numId w:val="47"/>
              </w:numPr>
              <w:spacing w:after="0" w:line="240" w:lineRule="auto"/>
              <w:jc w:val="center"/>
              <w:rPr>
                <w:del w:id="5960" w:author="anna.resch88@gmail.com" w:date="2022-01-03T10:25:00Z"/>
                <w:rFonts w:asciiTheme="majorHAnsi" w:eastAsia="Times New Roman" w:hAnsiTheme="majorHAnsi" w:cstheme="majorHAnsi"/>
                <w:color w:val="000000"/>
                <w:lang w:val="en-US" w:eastAsia="de-DE"/>
                <w:rPrChange w:id="5961" w:author="anna.resch88@gmail.com" w:date="2022-01-04T09:35:00Z">
                  <w:rPr>
                    <w:del w:id="5962" w:author="anna.resch88@gmail.com" w:date="2022-01-03T10:25:00Z"/>
                    <w:rFonts w:asciiTheme="majorHAnsi" w:eastAsia="Times New Roman" w:hAnsiTheme="majorHAnsi" w:cstheme="majorHAnsi"/>
                    <w:color w:val="000000"/>
                    <w:lang w:eastAsia="de-DE"/>
                  </w:rPr>
                </w:rPrChange>
              </w:rPr>
            </w:pPr>
            <w:del w:id="5963" w:author="anna.resch88@gmail.com" w:date="2022-01-03T10:25:00Z">
              <w:r w:rsidRPr="00F86424" w:rsidDel="00791D66">
                <w:rPr>
                  <w:rFonts w:asciiTheme="majorHAnsi" w:eastAsia="Times New Roman" w:hAnsiTheme="majorHAnsi" w:cstheme="majorHAnsi"/>
                  <w:color w:val="000000"/>
                  <w:lang w:val="en-US" w:eastAsia="de-DE"/>
                  <w:rPrChange w:id="5964" w:author="anna.resch88@gmail.com" w:date="2022-01-04T09:35:00Z">
                    <w:rPr>
                      <w:rFonts w:asciiTheme="majorHAnsi" w:eastAsia="Times New Roman" w:hAnsiTheme="majorHAnsi" w:cstheme="majorHAnsi"/>
                      <w:color w:val="000000"/>
                      <w:lang w:eastAsia="de-DE"/>
                    </w:rPr>
                  </w:rPrChange>
                </w:rPr>
                <w:delText>4M urea</w:delText>
              </w:r>
              <w:bookmarkStart w:id="5965" w:name="_Toc92187062"/>
              <w:bookmarkStart w:id="5966" w:name="_Toc92187754"/>
              <w:bookmarkStart w:id="5967" w:name="_Toc92188446"/>
              <w:bookmarkStart w:id="5968" w:name="_Toc92189136"/>
              <w:bookmarkStart w:id="5969" w:name="_Toc92189791"/>
              <w:bookmarkStart w:id="5970" w:name="_Toc92190447"/>
              <w:bookmarkStart w:id="5971" w:name="_Toc92191103"/>
              <w:bookmarkEnd w:id="5965"/>
              <w:bookmarkEnd w:id="5966"/>
              <w:bookmarkEnd w:id="5967"/>
              <w:bookmarkEnd w:id="5968"/>
              <w:bookmarkEnd w:id="5969"/>
              <w:bookmarkEnd w:id="5970"/>
              <w:bookmarkEnd w:id="5971"/>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1DFDB095" w14:textId="1E7861AB" w:rsidR="00067C6D" w:rsidRPr="00F86424" w:rsidDel="00791D66" w:rsidRDefault="00067C6D" w:rsidP="003228B4">
            <w:pPr>
              <w:numPr>
                <w:ilvl w:val="0"/>
                <w:numId w:val="47"/>
              </w:numPr>
              <w:spacing w:after="0" w:line="240" w:lineRule="auto"/>
              <w:jc w:val="center"/>
              <w:rPr>
                <w:del w:id="5972" w:author="anna.resch88@gmail.com" w:date="2022-01-03T10:25:00Z"/>
                <w:rFonts w:asciiTheme="majorHAnsi" w:eastAsia="Times New Roman" w:hAnsiTheme="majorHAnsi" w:cstheme="majorHAnsi"/>
                <w:color w:val="000000"/>
                <w:lang w:val="en-US" w:eastAsia="de-DE"/>
                <w:rPrChange w:id="5973" w:author="anna.resch88@gmail.com" w:date="2022-01-04T09:35:00Z">
                  <w:rPr>
                    <w:del w:id="5974" w:author="anna.resch88@gmail.com" w:date="2022-01-03T10:25:00Z"/>
                    <w:rFonts w:asciiTheme="majorHAnsi" w:eastAsia="Times New Roman" w:hAnsiTheme="majorHAnsi" w:cstheme="majorHAnsi"/>
                    <w:color w:val="000000"/>
                    <w:lang w:eastAsia="de-DE"/>
                  </w:rPr>
                </w:rPrChange>
              </w:rPr>
            </w:pPr>
            <w:del w:id="5975" w:author="anna.resch88@gmail.com" w:date="2022-01-03T10:25:00Z">
              <w:r w:rsidRPr="00F86424" w:rsidDel="00791D66">
                <w:rPr>
                  <w:rFonts w:asciiTheme="majorHAnsi" w:eastAsia="Times New Roman" w:hAnsiTheme="majorHAnsi" w:cstheme="majorHAnsi"/>
                  <w:color w:val="000000"/>
                  <w:lang w:val="en-US" w:eastAsia="de-DE"/>
                  <w:rPrChange w:id="5976" w:author="anna.resch88@gmail.com" w:date="2022-01-04T09:35:00Z">
                    <w:rPr>
                      <w:rFonts w:asciiTheme="majorHAnsi" w:eastAsia="Times New Roman" w:hAnsiTheme="majorHAnsi" w:cstheme="majorHAnsi"/>
                      <w:color w:val="000000"/>
                      <w:lang w:eastAsia="de-DE"/>
                    </w:rPr>
                  </w:rPrChange>
                </w:rPr>
                <w:delText>67.7</w:delText>
              </w:r>
              <w:bookmarkStart w:id="5977" w:name="_Toc92187063"/>
              <w:bookmarkStart w:id="5978" w:name="_Toc92187755"/>
              <w:bookmarkStart w:id="5979" w:name="_Toc92188447"/>
              <w:bookmarkStart w:id="5980" w:name="_Toc92189137"/>
              <w:bookmarkStart w:id="5981" w:name="_Toc92189792"/>
              <w:bookmarkStart w:id="5982" w:name="_Toc92190448"/>
              <w:bookmarkStart w:id="5983" w:name="_Toc92191104"/>
              <w:bookmarkEnd w:id="5977"/>
              <w:bookmarkEnd w:id="5978"/>
              <w:bookmarkEnd w:id="5979"/>
              <w:bookmarkEnd w:id="5980"/>
              <w:bookmarkEnd w:id="5981"/>
              <w:bookmarkEnd w:id="5982"/>
              <w:bookmarkEnd w:id="5983"/>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86BF6DB" w14:textId="57546348" w:rsidR="00067C6D" w:rsidRPr="00F86424" w:rsidDel="00791D66" w:rsidRDefault="00067C6D" w:rsidP="003228B4">
            <w:pPr>
              <w:numPr>
                <w:ilvl w:val="0"/>
                <w:numId w:val="47"/>
              </w:numPr>
              <w:spacing w:after="0" w:line="240" w:lineRule="auto"/>
              <w:jc w:val="center"/>
              <w:rPr>
                <w:del w:id="5984" w:author="anna.resch88@gmail.com" w:date="2022-01-03T10:25:00Z"/>
                <w:rFonts w:asciiTheme="majorHAnsi" w:eastAsia="Times New Roman" w:hAnsiTheme="majorHAnsi" w:cstheme="majorHAnsi"/>
                <w:color w:val="000000"/>
                <w:lang w:val="en-US" w:eastAsia="de-DE"/>
                <w:rPrChange w:id="5985" w:author="anna.resch88@gmail.com" w:date="2022-01-04T09:35:00Z">
                  <w:rPr>
                    <w:del w:id="5986" w:author="anna.resch88@gmail.com" w:date="2022-01-03T10:25:00Z"/>
                    <w:rFonts w:asciiTheme="majorHAnsi" w:eastAsia="Times New Roman" w:hAnsiTheme="majorHAnsi" w:cstheme="majorHAnsi"/>
                    <w:color w:val="000000"/>
                    <w:lang w:eastAsia="de-DE"/>
                  </w:rPr>
                </w:rPrChange>
              </w:rPr>
            </w:pPr>
            <w:del w:id="5987" w:author="anna.resch88@gmail.com" w:date="2022-01-03T10:25:00Z">
              <w:r w:rsidRPr="00F86424" w:rsidDel="00791D66">
                <w:rPr>
                  <w:rFonts w:asciiTheme="majorHAnsi" w:eastAsia="Times New Roman" w:hAnsiTheme="majorHAnsi" w:cstheme="majorHAnsi"/>
                  <w:color w:val="000000"/>
                  <w:lang w:val="en-US" w:eastAsia="de-DE"/>
                  <w:rPrChange w:id="5988" w:author="anna.resch88@gmail.com" w:date="2022-01-04T09:35:00Z">
                    <w:rPr>
                      <w:rFonts w:asciiTheme="majorHAnsi" w:eastAsia="Times New Roman" w:hAnsiTheme="majorHAnsi" w:cstheme="majorHAnsi"/>
                      <w:color w:val="000000"/>
                      <w:lang w:eastAsia="de-DE"/>
                    </w:rPr>
                  </w:rPrChange>
                </w:rPr>
                <w:delText>2 x 5</w:delText>
              </w:r>
              <w:bookmarkStart w:id="5989" w:name="_Toc92187064"/>
              <w:bookmarkStart w:id="5990" w:name="_Toc92187756"/>
              <w:bookmarkStart w:id="5991" w:name="_Toc92188448"/>
              <w:bookmarkStart w:id="5992" w:name="_Toc92189138"/>
              <w:bookmarkStart w:id="5993" w:name="_Toc92189793"/>
              <w:bookmarkStart w:id="5994" w:name="_Toc92190449"/>
              <w:bookmarkStart w:id="5995" w:name="_Toc92191105"/>
              <w:bookmarkEnd w:id="5989"/>
              <w:bookmarkEnd w:id="5990"/>
              <w:bookmarkEnd w:id="5991"/>
              <w:bookmarkEnd w:id="5992"/>
              <w:bookmarkEnd w:id="5993"/>
              <w:bookmarkEnd w:id="5994"/>
              <w:bookmarkEnd w:id="5995"/>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50EA0846" w14:textId="5B71ACD4" w:rsidR="00067C6D" w:rsidRPr="00F86424" w:rsidDel="00791D66" w:rsidRDefault="00067C6D" w:rsidP="003228B4">
            <w:pPr>
              <w:numPr>
                <w:ilvl w:val="0"/>
                <w:numId w:val="47"/>
              </w:numPr>
              <w:spacing w:after="0" w:line="240" w:lineRule="auto"/>
              <w:jc w:val="center"/>
              <w:rPr>
                <w:del w:id="5996" w:author="anna.resch88@gmail.com" w:date="2022-01-03T10:25:00Z"/>
                <w:rFonts w:asciiTheme="majorHAnsi" w:eastAsia="Times New Roman" w:hAnsiTheme="majorHAnsi" w:cstheme="majorHAnsi"/>
                <w:color w:val="000000"/>
                <w:lang w:val="en-US" w:eastAsia="de-DE"/>
                <w:rPrChange w:id="5997" w:author="anna.resch88@gmail.com" w:date="2022-01-04T09:35:00Z">
                  <w:rPr>
                    <w:del w:id="5998" w:author="anna.resch88@gmail.com" w:date="2022-01-03T10:25:00Z"/>
                    <w:rFonts w:asciiTheme="majorHAnsi" w:eastAsia="Times New Roman" w:hAnsiTheme="majorHAnsi" w:cstheme="majorHAnsi"/>
                    <w:color w:val="000000"/>
                    <w:lang w:eastAsia="de-DE"/>
                  </w:rPr>
                </w:rPrChange>
              </w:rPr>
            </w:pPr>
            <w:bookmarkStart w:id="5999" w:name="_Toc92187065"/>
            <w:bookmarkStart w:id="6000" w:name="_Toc92187757"/>
            <w:bookmarkStart w:id="6001" w:name="_Toc92188449"/>
            <w:bookmarkStart w:id="6002" w:name="_Toc92189139"/>
            <w:bookmarkStart w:id="6003" w:name="_Toc92189794"/>
            <w:bookmarkStart w:id="6004" w:name="_Toc92190450"/>
            <w:bookmarkStart w:id="6005" w:name="_Toc92191106"/>
            <w:bookmarkEnd w:id="5999"/>
            <w:bookmarkEnd w:id="6000"/>
            <w:bookmarkEnd w:id="6001"/>
            <w:bookmarkEnd w:id="6002"/>
            <w:bookmarkEnd w:id="6003"/>
            <w:bookmarkEnd w:id="6004"/>
            <w:bookmarkEnd w:id="6005"/>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3D4C41AB" w14:textId="33001B88" w:rsidR="00067C6D" w:rsidRPr="00F86424" w:rsidDel="00791D66" w:rsidRDefault="00067C6D" w:rsidP="003228B4">
            <w:pPr>
              <w:numPr>
                <w:ilvl w:val="0"/>
                <w:numId w:val="47"/>
              </w:numPr>
              <w:spacing w:after="0" w:line="240" w:lineRule="auto"/>
              <w:jc w:val="center"/>
              <w:rPr>
                <w:del w:id="6006" w:author="anna.resch88@gmail.com" w:date="2022-01-03T10:25:00Z"/>
                <w:rFonts w:asciiTheme="majorHAnsi" w:eastAsia="Times New Roman" w:hAnsiTheme="majorHAnsi" w:cstheme="majorHAnsi"/>
                <w:color w:val="000000"/>
                <w:lang w:val="en-US" w:eastAsia="de-DE"/>
                <w:rPrChange w:id="6007" w:author="anna.resch88@gmail.com" w:date="2022-01-04T09:35:00Z">
                  <w:rPr>
                    <w:del w:id="6008" w:author="anna.resch88@gmail.com" w:date="2022-01-03T10:25:00Z"/>
                    <w:rFonts w:asciiTheme="majorHAnsi" w:eastAsia="Times New Roman" w:hAnsiTheme="majorHAnsi" w:cstheme="majorHAnsi"/>
                    <w:color w:val="000000"/>
                    <w:lang w:eastAsia="de-DE"/>
                  </w:rPr>
                </w:rPrChange>
              </w:rPr>
            </w:pPr>
            <w:bookmarkStart w:id="6009" w:name="_Toc92187066"/>
            <w:bookmarkStart w:id="6010" w:name="_Toc92187758"/>
            <w:bookmarkStart w:id="6011" w:name="_Toc92188450"/>
            <w:bookmarkStart w:id="6012" w:name="_Toc92189140"/>
            <w:bookmarkStart w:id="6013" w:name="_Toc92189795"/>
            <w:bookmarkStart w:id="6014" w:name="_Toc92190451"/>
            <w:bookmarkStart w:id="6015" w:name="_Toc92191107"/>
            <w:bookmarkEnd w:id="6009"/>
            <w:bookmarkEnd w:id="6010"/>
            <w:bookmarkEnd w:id="6011"/>
            <w:bookmarkEnd w:id="6012"/>
            <w:bookmarkEnd w:id="6013"/>
            <w:bookmarkEnd w:id="6014"/>
            <w:bookmarkEnd w:id="6015"/>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3180079A" w14:textId="259C0AD7" w:rsidR="00067C6D" w:rsidRPr="00F86424" w:rsidDel="00791D66" w:rsidRDefault="00067C6D" w:rsidP="003228B4">
            <w:pPr>
              <w:numPr>
                <w:ilvl w:val="0"/>
                <w:numId w:val="47"/>
              </w:numPr>
              <w:spacing w:after="0" w:line="240" w:lineRule="auto"/>
              <w:jc w:val="center"/>
              <w:rPr>
                <w:del w:id="6016" w:author="anna.resch88@gmail.com" w:date="2022-01-03T10:25:00Z"/>
                <w:rFonts w:asciiTheme="majorHAnsi" w:eastAsia="Times New Roman" w:hAnsiTheme="majorHAnsi" w:cstheme="majorHAnsi"/>
                <w:color w:val="000000"/>
                <w:lang w:val="en-US" w:eastAsia="de-DE"/>
                <w:rPrChange w:id="6017" w:author="anna.resch88@gmail.com" w:date="2022-01-04T09:35:00Z">
                  <w:rPr>
                    <w:del w:id="6018" w:author="anna.resch88@gmail.com" w:date="2022-01-03T10:25:00Z"/>
                    <w:rFonts w:asciiTheme="majorHAnsi" w:eastAsia="Times New Roman" w:hAnsiTheme="majorHAnsi" w:cstheme="majorHAnsi"/>
                    <w:color w:val="000000"/>
                    <w:lang w:eastAsia="de-DE"/>
                  </w:rPr>
                </w:rPrChange>
              </w:rPr>
            </w:pPr>
            <w:del w:id="6019" w:author="anna.resch88@gmail.com" w:date="2022-01-03T10:25:00Z">
              <w:r w:rsidRPr="00F86424" w:rsidDel="00791D66">
                <w:rPr>
                  <w:rFonts w:asciiTheme="majorHAnsi" w:hAnsiTheme="majorHAnsi" w:cstheme="majorHAnsi"/>
                  <w:color w:val="000000"/>
                  <w:lang w:val="en-US"/>
                  <w:rPrChange w:id="6020" w:author="anna.resch88@gmail.com" w:date="2022-01-04T09:35:00Z">
                    <w:rPr>
                      <w:rFonts w:asciiTheme="majorHAnsi" w:hAnsiTheme="majorHAnsi" w:cstheme="majorHAnsi"/>
                      <w:color w:val="000000"/>
                    </w:rPr>
                  </w:rPrChange>
                </w:rPr>
                <w:delText>136.32</w:delText>
              </w:r>
              <w:bookmarkStart w:id="6021" w:name="_Toc92187067"/>
              <w:bookmarkStart w:id="6022" w:name="_Toc92187759"/>
              <w:bookmarkStart w:id="6023" w:name="_Toc92188451"/>
              <w:bookmarkStart w:id="6024" w:name="_Toc92189141"/>
              <w:bookmarkStart w:id="6025" w:name="_Toc92189796"/>
              <w:bookmarkStart w:id="6026" w:name="_Toc92190452"/>
              <w:bookmarkStart w:id="6027" w:name="_Toc92191108"/>
              <w:bookmarkEnd w:id="6021"/>
              <w:bookmarkEnd w:id="6022"/>
              <w:bookmarkEnd w:id="6023"/>
              <w:bookmarkEnd w:id="6024"/>
              <w:bookmarkEnd w:id="6025"/>
              <w:bookmarkEnd w:id="6026"/>
              <w:bookmarkEnd w:id="6027"/>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7B0678E" w14:textId="5ABFEACF" w:rsidR="00067C6D" w:rsidRPr="00F86424" w:rsidDel="00791D66" w:rsidRDefault="00067C6D" w:rsidP="003228B4">
            <w:pPr>
              <w:numPr>
                <w:ilvl w:val="0"/>
                <w:numId w:val="47"/>
              </w:numPr>
              <w:spacing w:after="0" w:line="240" w:lineRule="auto"/>
              <w:jc w:val="center"/>
              <w:rPr>
                <w:del w:id="6028" w:author="anna.resch88@gmail.com" w:date="2022-01-03T10:25:00Z"/>
                <w:rFonts w:asciiTheme="majorHAnsi" w:eastAsia="Times New Roman" w:hAnsiTheme="majorHAnsi" w:cstheme="majorHAnsi"/>
                <w:color w:val="000000"/>
                <w:lang w:val="en-US" w:eastAsia="de-DE"/>
                <w:rPrChange w:id="6029" w:author="anna.resch88@gmail.com" w:date="2022-01-04T09:35:00Z">
                  <w:rPr>
                    <w:del w:id="6030" w:author="anna.resch88@gmail.com" w:date="2022-01-03T10:25:00Z"/>
                    <w:rFonts w:asciiTheme="majorHAnsi" w:eastAsia="Times New Roman" w:hAnsiTheme="majorHAnsi" w:cstheme="majorHAnsi"/>
                    <w:color w:val="000000"/>
                    <w:lang w:eastAsia="de-DE"/>
                  </w:rPr>
                </w:rPrChange>
              </w:rPr>
            </w:pPr>
            <w:del w:id="6031" w:author="anna.resch88@gmail.com" w:date="2022-01-03T10:25:00Z">
              <w:r w:rsidRPr="00F86424" w:rsidDel="00791D66">
                <w:rPr>
                  <w:rFonts w:asciiTheme="majorHAnsi" w:hAnsiTheme="majorHAnsi" w:cstheme="majorHAnsi"/>
                  <w:color w:val="000000"/>
                  <w:lang w:val="en-US"/>
                  <w:rPrChange w:id="6032" w:author="anna.resch88@gmail.com" w:date="2022-01-04T09:35:00Z">
                    <w:rPr>
                      <w:rFonts w:asciiTheme="majorHAnsi" w:hAnsiTheme="majorHAnsi" w:cstheme="majorHAnsi"/>
                      <w:color w:val="000000"/>
                    </w:rPr>
                  </w:rPrChange>
                </w:rPr>
                <w:delText>3.50</w:delText>
              </w:r>
              <w:bookmarkStart w:id="6033" w:name="_Toc92187068"/>
              <w:bookmarkStart w:id="6034" w:name="_Toc92187760"/>
              <w:bookmarkStart w:id="6035" w:name="_Toc92188452"/>
              <w:bookmarkStart w:id="6036" w:name="_Toc92189142"/>
              <w:bookmarkStart w:id="6037" w:name="_Toc92189797"/>
              <w:bookmarkStart w:id="6038" w:name="_Toc92190453"/>
              <w:bookmarkStart w:id="6039" w:name="_Toc92191109"/>
              <w:bookmarkEnd w:id="6033"/>
              <w:bookmarkEnd w:id="6034"/>
              <w:bookmarkEnd w:id="6035"/>
              <w:bookmarkEnd w:id="6036"/>
              <w:bookmarkEnd w:id="6037"/>
              <w:bookmarkEnd w:id="6038"/>
              <w:bookmarkEnd w:id="6039"/>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6581666F" w14:textId="0F9FFFE9" w:rsidR="00067C6D" w:rsidRPr="00F86424" w:rsidDel="00791D66" w:rsidRDefault="00067C6D" w:rsidP="003228B4">
            <w:pPr>
              <w:numPr>
                <w:ilvl w:val="0"/>
                <w:numId w:val="47"/>
              </w:numPr>
              <w:spacing w:after="0" w:line="240" w:lineRule="auto"/>
              <w:jc w:val="center"/>
              <w:rPr>
                <w:del w:id="6040" w:author="anna.resch88@gmail.com" w:date="2022-01-03T10:25:00Z"/>
                <w:rFonts w:asciiTheme="majorHAnsi" w:eastAsia="Times New Roman" w:hAnsiTheme="majorHAnsi" w:cstheme="majorHAnsi"/>
                <w:color w:val="000000"/>
                <w:lang w:val="en-US" w:eastAsia="de-DE"/>
                <w:rPrChange w:id="6041" w:author="anna.resch88@gmail.com" w:date="2022-01-04T09:35:00Z">
                  <w:rPr>
                    <w:del w:id="6042"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A4D7" w14:textId="08295907" w:rsidR="00067C6D" w:rsidRPr="00F86424" w:rsidDel="00791D66" w:rsidRDefault="00067C6D" w:rsidP="003228B4">
            <w:pPr>
              <w:numPr>
                <w:ilvl w:val="0"/>
                <w:numId w:val="47"/>
              </w:numPr>
              <w:spacing w:after="0" w:line="240" w:lineRule="auto"/>
              <w:jc w:val="center"/>
              <w:rPr>
                <w:del w:id="6043" w:author="anna.resch88@gmail.com" w:date="2022-01-03T10:25:00Z"/>
                <w:rFonts w:asciiTheme="majorHAnsi" w:eastAsia="Times New Roman" w:hAnsiTheme="majorHAnsi" w:cstheme="majorHAnsi"/>
                <w:color w:val="000000"/>
                <w:lang w:val="en-US" w:eastAsia="de-DE"/>
                <w:rPrChange w:id="6044" w:author="anna.resch88@gmail.com" w:date="2022-01-04T09:35:00Z">
                  <w:rPr>
                    <w:del w:id="6045" w:author="anna.resch88@gmail.com" w:date="2022-01-03T10:25:00Z"/>
                    <w:rFonts w:asciiTheme="majorHAnsi" w:eastAsia="Times New Roman" w:hAnsiTheme="majorHAnsi" w:cstheme="majorHAnsi"/>
                    <w:color w:val="000000"/>
                    <w:lang w:eastAsia="de-DE"/>
                  </w:rPr>
                </w:rPrChange>
              </w:rPr>
            </w:pPr>
          </w:p>
        </w:tc>
        <w:bookmarkStart w:id="6046" w:name="_Toc92187069"/>
        <w:bookmarkStart w:id="6047" w:name="_Toc92187761"/>
        <w:bookmarkStart w:id="6048" w:name="_Toc92188453"/>
        <w:bookmarkStart w:id="6049" w:name="_Toc92189143"/>
        <w:bookmarkStart w:id="6050" w:name="_Toc92189798"/>
        <w:bookmarkStart w:id="6051" w:name="_Toc92190454"/>
        <w:bookmarkStart w:id="6052" w:name="_Toc92191110"/>
        <w:bookmarkEnd w:id="6046"/>
        <w:bookmarkEnd w:id="6047"/>
        <w:bookmarkEnd w:id="6048"/>
        <w:bookmarkEnd w:id="6049"/>
        <w:bookmarkEnd w:id="6050"/>
        <w:bookmarkEnd w:id="6051"/>
        <w:bookmarkEnd w:id="6052"/>
      </w:tr>
      <w:tr w:rsidR="00067C6D" w:rsidRPr="009E3BE9" w:rsidDel="00791D66" w14:paraId="2C9A2B9F" w14:textId="2CAD1B70" w:rsidTr="00D830B0">
        <w:trPr>
          <w:trHeight w:val="300"/>
          <w:del w:id="6053"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91E4AED" w14:textId="7680A9E3" w:rsidR="00067C6D" w:rsidRPr="00F86424" w:rsidDel="00791D66" w:rsidRDefault="00067C6D" w:rsidP="003228B4">
            <w:pPr>
              <w:numPr>
                <w:ilvl w:val="0"/>
                <w:numId w:val="47"/>
              </w:numPr>
              <w:spacing w:after="0" w:line="240" w:lineRule="auto"/>
              <w:jc w:val="both"/>
              <w:rPr>
                <w:del w:id="6054" w:author="anna.resch88@gmail.com" w:date="2022-01-03T10:25:00Z"/>
                <w:rFonts w:asciiTheme="majorHAnsi" w:eastAsia="Times New Roman" w:hAnsiTheme="majorHAnsi" w:cstheme="majorHAnsi"/>
                <w:color w:val="000000"/>
                <w:lang w:val="en-US" w:eastAsia="de-DE"/>
                <w:rPrChange w:id="6055" w:author="anna.resch88@gmail.com" w:date="2022-01-04T09:35:00Z">
                  <w:rPr>
                    <w:del w:id="6056" w:author="anna.resch88@gmail.com" w:date="2022-01-03T10:25:00Z"/>
                    <w:rFonts w:asciiTheme="majorHAnsi" w:eastAsia="Times New Roman" w:hAnsiTheme="majorHAnsi" w:cstheme="majorHAnsi"/>
                    <w:color w:val="000000"/>
                    <w:lang w:eastAsia="de-DE"/>
                  </w:rPr>
                </w:rPrChange>
              </w:rPr>
            </w:pPr>
            <w:del w:id="6057" w:author="anna.resch88@gmail.com" w:date="2022-01-03T10:25:00Z">
              <w:r w:rsidRPr="00F86424" w:rsidDel="00791D66">
                <w:rPr>
                  <w:rFonts w:asciiTheme="majorHAnsi" w:eastAsia="Times New Roman" w:hAnsiTheme="majorHAnsi" w:cstheme="majorHAnsi"/>
                  <w:color w:val="000000"/>
                  <w:lang w:val="en-US" w:eastAsia="de-DE"/>
                  <w:rPrChange w:id="6058" w:author="anna.resch88@gmail.com" w:date="2022-01-04T09:35:00Z">
                    <w:rPr>
                      <w:rFonts w:asciiTheme="majorHAnsi" w:eastAsia="Times New Roman" w:hAnsiTheme="majorHAnsi" w:cstheme="majorHAnsi"/>
                      <w:color w:val="000000"/>
                      <w:lang w:eastAsia="de-DE"/>
                    </w:rPr>
                  </w:rPrChange>
                </w:rPr>
                <w:delText>ULD-V20-ULD, sample 3</w:delText>
              </w:r>
              <w:bookmarkStart w:id="6059" w:name="_Toc92187070"/>
              <w:bookmarkStart w:id="6060" w:name="_Toc92187762"/>
              <w:bookmarkStart w:id="6061" w:name="_Toc92188454"/>
              <w:bookmarkStart w:id="6062" w:name="_Toc92189144"/>
              <w:bookmarkStart w:id="6063" w:name="_Toc92189799"/>
              <w:bookmarkStart w:id="6064" w:name="_Toc92190455"/>
              <w:bookmarkStart w:id="6065" w:name="_Toc92191111"/>
              <w:bookmarkEnd w:id="6059"/>
              <w:bookmarkEnd w:id="6060"/>
              <w:bookmarkEnd w:id="6061"/>
              <w:bookmarkEnd w:id="6062"/>
              <w:bookmarkEnd w:id="6063"/>
              <w:bookmarkEnd w:id="6064"/>
              <w:bookmarkEnd w:id="6065"/>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7A2D469A" w14:textId="10DF6203" w:rsidR="00067C6D" w:rsidRPr="00F86424" w:rsidDel="00791D66" w:rsidRDefault="00067C6D" w:rsidP="003228B4">
            <w:pPr>
              <w:numPr>
                <w:ilvl w:val="0"/>
                <w:numId w:val="47"/>
              </w:numPr>
              <w:spacing w:after="0" w:line="240" w:lineRule="auto"/>
              <w:jc w:val="center"/>
              <w:rPr>
                <w:del w:id="6066" w:author="anna.resch88@gmail.com" w:date="2022-01-03T10:25:00Z"/>
                <w:rFonts w:asciiTheme="majorHAnsi" w:eastAsia="Times New Roman" w:hAnsiTheme="majorHAnsi" w:cstheme="majorHAnsi"/>
                <w:color w:val="000000"/>
                <w:lang w:val="en-US" w:eastAsia="de-DE"/>
                <w:rPrChange w:id="6067" w:author="anna.resch88@gmail.com" w:date="2022-01-04T09:35:00Z">
                  <w:rPr>
                    <w:del w:id="6068" w:author="anna.resch88@gmail.com" w:date="2022-01-03T10:25:00Z"/>
                    <w:rFonts w:asciiTheme="majorHAnsi" w:eastAsia="Times New Roman" w:hAnsiTheme="majorHAnsi" w:cstheme="majorHAnsi"/>
                    <w:color w:val="000000"/>
                    <w:lang w:eastAsia="de-DE"/>
                  </w:rPr>
                </w:rPrChange>
              </w:rPr>
            </w:pPr>
            <w:del w:id="6069" w:author="anna.resch88@gmail.com" w:date="2022-01-03T10:25:00Z">
              <w:r w:rsidRPr="00F86424" w:rsidDel="00791D66">
                <w:rPr>
                  <w:rFonts w:asciiTheme="majorHAnsi" w:eastAsia="Times New Roman" w:hAnsiTheme="majorHAnsi" w:cstheme="majorHAnsi"/>
                  <w:color w:val="000000"/>
                  <w:lang w:val="en-US" w:eastAsia="de-DE"/>
                  <w:rPrChange w:id="6070" w:author="anna.resch88@gmail.com" w:date="2022-01-04T09:35:00Z">
                    <w:rPr>
                      <w:rFonts w:asciiTheme="majorHAnsi" w:eastAsia="Times New Roman" w:hAnsiTheme="majorHAnsi" w:cstheme="majorHAnsi"/>
                      <w:color w:val="000000"/>
                      <w:lang w:eastAsia="de-DE"/>
                    </w:rPr>
                  </w:rPrChange>
                </w:rPr>
                <w:delText>10</w:delText>
              </w:r>
              <w:bookmarkStart w:id="6071" w:name="_Toc92187071"/>
              <w:bookmarkStart w:id="6072" w:name="_Toc92187763"/>
              <w:bookmarkStart w:id="6073" w:name="_Toc92188455"/>
              <w:bookmarkStart w:id="6074" w:name="_Toc92189145"/>
              <w:bookmarkStart w:id="6075" w:name="_Toc92189800"/>
              <w:bookmarkStart w:id="6076" w:name="_Toc92190456"/>
              <w:bookmarkStart w:id="6077" w:name="_Toc92191112"/>
              <w:bookmarkEnd w:id="6071"/>
              <w:bookmarkEnd w:id="6072"/>
              <w:bookmarkEnd w:id="6073"/>
              <w:bookmarkEnd w:id="6074"/>
              <w:bookmarkEnd w:id="6075"/>
              <w:bookmarkEnd w:id="6076"/>
              <w:bookmarkEnd w:id="6077"/>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5FA805A" w14:textId="2C006434" w:rsidR="00067C6D" w:rsidRPr="00F86424" w:rsidDel="00791D66" w:rsidRDefault="00067C6D" w:rsidP="003228B4">
            <w:pPr>
              <w:numPr>
                <w:ilvl w:val="0"/>
                <w:numId w:val="47"/>
              </w:numPr>
              <w:spacing w:after="0" w:line="240" w:lineRule="auto"/>
              <w:jc w:val="center"/>
              <w:rPr>
                <w:del w:id="6078" w:author="anna.resch88@gmail.com" w:date="2022-01-03T10:25:00Z"/>
                <w:rFonts w:asciiTheme="majorHAnsi" w:eastAsia="Times New Roman" w:hAnsiTheme="majorHAnsi" w:cstheme="majorHAnsi"/>
                <w:color w:val="000000"/>
                <w:lang w:val="en-US" w:eastAsia="de-DE"/>
                <w:rPrChange w:id="6079" w:author="anna.resch88@gmail.com" w:date="2022-01-04T09:35:00Z">
                  <w:rPr>
                    <w:del w:id="6080" w:author="anna.resch88@gmail.com" w:date="2022-01-03T10:25:00Z"/>
                    <w:rFonts w:asciiTheme="majorHAnsi" w:eastAsia="Times New Roman" w:hAnsiTheme="majorHAnsi" w:cstheme="majorHAnsi"/>
                    <w:color w:val="000000"/>
                    <w:lang w:eastAsia="de-DE"/>
                  </w:rPr>
                </w:rPrChange>
              </w:rPr>
            </w:pPr>
            <w:del w:id="6081" w:author="anna.resch88@gmail.com" w:date="2022-01-03T10:25:00Z">
              <w:r w:rsidRPr="00F86424" w:rsidDel="00791D66">
                <w:rPr>
                  <w:rFonts w:asciiTheme="majorHAnsi" w:eastAsia="Times New Roman" w:hAnsiTheme="majorHAnsi" w:cstheme="majorHAnsi"/>
                  <w:color w:val="000000"/>
                  <w:lang w:val="en-US" w:eastAsia="de-DE"/>
                  <w:rPrChange w:id="6082" w:author="anna.resch88@gmail.com" w:date="2022-01-04T09:35:00Z">
                    <w:rPr>
                      <w:rFonts w:asciiTheme="majorHAnsi" w:eastAsia="Times New Roman" w:hAnsiTheme="majorHAnsi" w:cstheme="majorHAnsi"/>
                      <w:color w:val="000000"/>
                      <w:lang w:eastAsia="de-DE"/>
                    </w:rPr>
                  </w:rPrChange>
                </w:rPr>
                <w:delText>4M urea</w:delText>
              </w:r>
              <w:bookmarkStart w:id="6083" w:name="_Toc92187072"/>
              <w:bookmarkStart w:id="6084" w:name="_Toc92187764"/>
              <w:bookmarkStart w:id="6085" w:name="_Toc92188456"/>
              <w:bookmarkStart w:id="6086" w:name="_Toc92189146"/>
              <w:bookmarkStart w:id="6087" w:name="_Toc92189801"/>
              <w:bookmarkStart w:id="6088" w:name="_Toc92190457"/>
              <w:bookmarkStart w:id="6089" w:name="_Toc92191113"/>
              <w:bookmarkEnd w:id="6083"/>
              <w:bookmarkEnd w:id="6084"/>
              <w:bookmarkEnd w:id="6085"/>
              <w:bookmarkEnd w:id="6086"/>
              <w:bookmarkEnd w:id="6087"/>
              <w:bookmarkEnd w:id="6088"/>
              <w:bookmarkEnd w:id="6089"/>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661AC0A7" w14:textId="6FA80334" w:rsidR="00067C6D" w:rsidRPr="00F86424" w:rsidDel="00791D66" w:rsidRDefault="00067C6D" w:rsidP="003228B4">
            <w:pPr>
              <w:numPr>
                <w:ilvl w:val="0"/>
                <w:numId w:val="47"/>
              </w:numPr>
              <w:spacing w:after="0" w:line="240" w:lineRule="auto"/>
              <w:jc w:val="center"/>
              <w:rPr>
                <w:del w:id="6090" w:author="anna.resch88@gmail.com" w:date="2022-01-03T10:25:00Z"/>
                <w:rFonts w:asciiTheme="majorHAnsi" w:eastAsia="Times New Roman" w:hAnsiTheme="majorHAnsi" w:cstheme="majorHAnsi"/>
                <w:color w:val="000000"/>
                <w:lang w:val="en-US" w:eastAsia="de-DE"/>
                <w:rPrChange w:id="6091" w:author="anna.resch88@gmail.com" w:date="2022-01-04T09:35:00Z">
                  <w:rPr>
                    <w:del w:id="6092" w:author="anna.resch88@gmail.com" w:date="2022-01-03T10:25:00Z"/>
                    <w:rFonts w:asciiTheme="majorHAnsi" w:eastAsia="Times New Roman" w:hAnsiTheme="majorHAnsi" w:cstheme="majorHAnsi"/>
                    <w:color w:val="000000"/>
                    <w:lang w:eastAsia="de-DE"/>
                  </w:rPr>
                </w:rPrChange>
              </w:rPr>
            </w:pPr>
            <w:del w:id="6093" w:author="anna.resch88@gmail.com" w:date="2022-01-03T10:25:00Z">
              <w:r w:rsidRPr="00F86424" w:rsidDel="00791D66">
                <w:rPr>
                  <w:rFonts w:asciiTheme="majorHAnsi" w:eastAsia="Times New Roman" w:hAnsiTheme="majorHAnsi" w:cstheme="majorHAnsi"/>
                  <w:color w:val="000000"/>
                  <w:lang w:val="en-US" w:eastAsia="de-DE"/>
                  <w:rPrChange w:id="6094" w:author="anna.resch88@gmail.com" w:date="2022-01-04T09:35:00Z">
                    <w:rPr>
                      <w:rFonts w:asciiTheme="majorHAnsi" w:eastAsia="Times New Roman" w:hAnsiTheme="majorHAnsi" w:cstheme="majorHAnsi"/>
                      <w:color w:val="000000"/>
                      <w:lang w:eastAsia="de-DE"/>
                    </w:rPr>
                  </w:rPrChange>
                </w:rPr>
                <w:delText>67.7</w:delText>
              </w:r>
              <w:bookmarkStart w:id="6095" w:name="_Toc92187073"/>
              <w:bookmarkStart w:id="6096" w:name="_Toc92187765"/>
              <w:bookmarkStart w:id="6097" w:name="_Toc92188457"/>
              <w:bookmarkStart w:id="6098" w:name="_Toc92189147"/>
              <w:bookmarkStart w:id="6099" w:name="_Toc92189802"/>
              <w:bookmarkStart w:id="6100" w:name="_Toc92190458"/>
              <w:bookmarkStart w:id="6101" w:name="_Toc92191114"/>
              <w:bookmarkEnd w:id="6095"/>
              <w:bookmarkEnd w:id="6096"/>
              <w:bookmarkEnd w:id="6097"/>
              <w:bookmarkEnd w:id="6098"/>
              <w:bookmarkEnd w:id="6099"/>
              <w:bookmarkEnd w:id="6100"/>
              <w:bookmarkEnd w:id="6101"/>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B5DBD35" w14:textId="79042E7F" w:rsidR="00067C6D" w:rsidRPr="00F86424" w:rsidDel="00791D66" w:rsidRDefault="00067C6D" w:rsidP="003228B4">
            <w:pPr>
              <w:numPr>
                <w:ilvl w:val="0"/>
                <w:numId w:val="47"/>
              </w:numPr>
              <w:spacing w:after="0" w:line="240" w:lineRule="auto"/>
              <w:jc w:val="center"/>
              <w:rPr>
                <w:del w:id="6102" w:author="anna.resch88@gmail.com" w:date="2022-01-03T10:25:00Z"/>
                <w:rFonts w:asciiTheme="majorHAnsi" w:eastAsia="Times New Roman" w:hAnsiTheme="majorHAnsi" w:cstheme="majorHAnsi"/>
                <w:color w:val="000000"/>
                <w:lang w:val="en-US" w:eastAsia="de-DE"/>
                <w:rPrChange w:id="6103" w:author="anna.resch88@gmail.com" w:date="2022-01-04T09:35:00Z">
                  <w:rPr>
                    <w:del w:id="6104" w:author="anna.resch88@gmail.com" w:date="2022-01-03T10:25:00Z"/>
                    <w:rFonts w:asciiTheme="majorHAnsi" w:eastAsia="Times New Roman" w:hAnsiTheme="majorHAnsi" w:cstheme="majorHAnsi"/>
                    <w:color w:val="000000"/>
                    <w:lang w:eastAsia="de-DE"/>
                  </w:rPr>
                </w:rPrChange>
              </w:rPr>
            </w:pPr>
            <w:del w:id="6105" w:author="anna.resch88@gmail.com" w:date="2022-01-03T10:25:00Z">
              <w:r w:rsidRPr="00F86424" w:rsidDel="00791D66">
                <w:rPr>
                  <w:rFonts w:asciiTheme="majorHAnsi" w:eastAsia="Times New Roman" w:hAnsiTheme="majorHAnsi" w:cstheme="majorHAnsi"/>
                  <w:color w:val="000000"/>
                  <w:lang w:val="en-US" w:eastAsia="de-DE"/>
                  <w:rPrChange w:id="6106" w:author="anna.resch88@gmail.com" w:date="2022-01-04T09:35:00Z">
                    <w:rPr>
                      <w:rFonts w:asciiTheme="majorHAnsi" w:eastAsia="Times New Roman" w:hAnsiTheme="majorHAnsi" w:cstheme="majorHAnsi"/>
                      <w:color w:val="000000"/>
                      <w:lang w:eastAsia="de-DE"/>
                    </w:rPr>
                  </w:rPrChange>
                </w:rPr>
                <w:delText>1,5 x 5</w:delText>
              </w:r>
              <w:bookmarkStart w:id="6107" w:name="_Toc92187074"/>
              <w:bookmarkStart w:id="6108" w:name="_Toc92187766"/>
              <w:bookmarkStart w:id="6109" w:name="_Toc92188458"/>
              <w:bookmarkStart w:id="6110" w:name="_Toc92189148"/>
              <w:bookmarkStart w:id="6111" w:name="_Toc92189803"/>
              <w:bookmarkStart w:id="6112" w:name="_Toc92190459"/>
              <w:bookmarkStart w:id="6113" w:name="_Toc92191115"/>
              <w:bookmarkEnd w:id="6107"/>
              <w:bookmarkEnd w:id="6108"/>
              <w:bookmarkEnd w:id="6109"/>
              <w:bookmarkEnd w:id="6110"/>
              <w:bookmarkEnd w:id="6111"/>
              <w:bookmarkEnd w:id="6112"/>
              <w:bookmarkEnd w:id="6113"/>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46305B5E" w14:textId="21001A64" w:rsidR="00067C6D" w:rsidRPr="00F86424" w:rsidDel="00791D66" w:rsidRDefault="00067C6D" w:rsidP="003228B4">
            <w:pPr>
              <w:numPr>
                <w:ilvl w:val="0"/>
                <w:numId w:val="47"/>
              </w:numPr>
              <w:spacing w:after="0" w:line="240" w:lineRule="auto"/>
              <w:jc w:val="center"/>
              <w:rPr>
                <w:del w:id="6114" w:author="anna.resch88@gmail.com" w:date="2022-01-03T10:25:00Z"/>
                <w:rFonts w:asciiTheme="majorHAnsi" w:eastAsia="Times New Roman" w:hAnsiTheme="majorHAnsi" w:cstheme="majorHAnsi"/>
                <w:color w:val="000000"/>
                <w:lang w:val="en-US" w:eastAsia="de-DE"/>
                <w:rPrChange w:id="6115" w:author="anna.resch88@gmail.com" w:date="2022-01-04T09:35:00Z">
                  <w:rPr>
                    <w:del w:id="6116" w:author="anna.resch88@gmail.com" w:date="2022-01-03T10:25:00Z"/>
                    <w:rFonts w:asciiTheme="majorHAnsi" w:eastAsia="Times New Roman" w:hAnsiTheme="majorHAnsi" w:cstheme="majorHAnsi"/>
                    <w:color w:val="000000"/>
                    <w:lang w:eastAsia="de-DE"/>
                  </w:rPr>
                </w:rPrChange>
              </w:rPr>
            </w:pPr>
            <w:del w:id="6117" w:author="anna.resch88@gmail.com" w:date="2022-01-03T10:25:00Z">
              <w:r w:rsidRPr="00F86424" w:rsidDel="00791D66">
                <w:rPr>
                  <w:rFonts w:asciiTheme="majorHAnsi" w:eastAsia="Times New Roman" w:hAnsiTheme="majorHAnsi" w:cstheme="majorHAnsi"/>
                  <w:color w:val="000000"/>
                  <w:lang w:val="en-US" w:eastAsia="de-DE"/>
                  <w:rPrChange w:id="6118" w:author="anna.resch88@gmail.com" w:date="2022-01-04T09:35:00Z">
                    <w:rPr>
                      <w:rFonts w:asciiTheme="majorHAnsi" w:eastAsia="Times New Roman" w:hAnsiTheme="majorHAnsi" w:cstheme="majorHAnsi"/>
                      <w:color w:val="000000"/>
                      <w:lang w:eastAsia="de-DE"/>
                    </w:rPr>
                  </w:rPrChange>
                </w:rPr>
                <w:delText>38.16</w:delText>
              </w:r>
              <w:bookmarkStart w:id="6119" w:name="_Toc92187075"/>
              <w:bookmarkStart w:id="6120" w:name="_Toc92187767"/>
              <w:bookmarkStart w:id="6121" w:name="_Toc92188459"/>
              <w:bookmarkStart w:id="6122" w:name="_Toc92189149"/>
              <w:bookmarkStart w:id="6123" w:name="_Toc92189804"/>
              <w:bookmarkStart w:id="6124" w:name="_Toc92190460"/>
              <w:bookmarkStart w:id="6125" w:name="_Toc92191116"/>
              <w:bookmarkEnd w:id="6119"/>
              <w:bookmarkEnd w:id="6120"/>
              <w:bookmarkEnd w:id="6121"/>
              <w:bookmarkEnd w:id="6122"/>
              <w:bookmarkEnd w:id="6123"/>
              <w:bookmarkEnd w:id="6124"/>
              <w:bookmarkEnd w:id="6125"/>
            </w:del>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482DF911" w14:textId="72F647F2" w:rsidR="00067C6D" w:rsidRPr="00F86424" w:rsidDel="00791D66" w:rsidRDefault="00067C6D" w:rsidP="003228B4">
            <w:pPr>
              <w:numPr>
                <w:ilvl w:val="0"/>
                <w:numId w:val="47"/>
              </w:numPr>
              <w:spacing w:after="0" w:line="240" w:lineRule="auto"/>
              <w:jc w:val="center"/>
              <w:rPr>
                <w:del w:id="6126" w:author="anna.resch88@gmail.com" w:date="2022-01-03T10:25:00Z"/>
                <w:rFonts w:asciiTheme="majorHAnsi" w:eastAsia="Times New Roman" w:hAnsiTheme="majorHAnsi" w:cstheme="majorHAnsi"/>
                <w:color w:val="000000"/>
                <w:lang w:val="en-US" w:eastAsia="de-DE"/>
                <w:rPrChange w:id="6127" w:author="anna.resch88@gmail.com" w:date="2022-01-04T09:35:00Z">
                  <w:rPr>
                    <w:del w:id="6128" w:author="anna.resch88@gmail.com" w:date="2022-01-03T10:25:00Z"/>
                    <w:rFonts w:asciiTheme="majorHAnsi" w:eastAsia="Times New Roman" w:hAnsiTheme="majorHAnsi" w:cstheme="majorHAnsi"/>
                    <w:color w:val="000000"/>
                    <w:lang w:eastAsia="de-DE"/>
                  </w:rPr>
                </w:rPrChange>
              </w:rPr>
            </w:pPr>
            <w:del w:id="6129" w:author="anna.resch88@gmail.com" w:date="2022-01-03T10:25:00Z">
              <w:r w:rsidRPr="00F86424" w:rsidDel="00791D66">
                <w:rPr>
                  <w:rFonts w:asciiTheme="majorHAnsi" w:eastAsia="Times New Roman" w:hAnsiTheme="majorHAnsi" w:cstheme="majorHAnsi"/>
                  <w:color w:val="000000"/>
                  <w:lang w:val="en-US" w:eastAsia="de-DE"/>
                  <w:rPrChange w:id="6130" w:author="anna.resch88@gmail.com" w:date="2022-01-04T09:35:00Z">
                    <w:rPr>
                      <w:rFonts w:asciiTheme="majorHAnsi" w:eastAsia="Times New Roman" w:hAnsiTheme="majorHAnsi" w:cstheme="majorHAnsi"/>
                      <w:color w:val="000000"/>
                      <w:lang w:eastAsia="de-DE"/>
                    </w:rPr>
                  </w:rPrChange>
                </w:rPr>
                <w:delText>251%</w:delText>
              </w:r>
              <w:bookmarkStart w:id="6131" w:name="_Toc92187076"/>
              <w:bookmarkStart w:id="6132" w:name="_Toc92187768"/>
              <w:bookmarkStart w:id="6133" w:name="_Toc92188460"/>
              <w:bookmarkStart w:id="6134" w:name="_Toc92189150"/>
              <w:bookmarkStart w:id="6135" w:name="_Toc92189805"/>
              <w:bookmarkStart w:id="6136" w:name="_Toc92190461"/>
              <w:bookmarkStart w:id="6137" w:name="_Toc92191117"/>
              <w:bookmarkEnd w:id="6131"/>
              <w:bookmarkEnd w:id="6132"/>
              <w:bookmarkEnd w:id="6133"/>
              <w:bookmarkEnd w:id="6134"/>
              <w:bookmarkEnd w:id="6135"/>
              <w:bookmarkEnd w:id="6136"/>
              <w:bookmarkEnd w:id="6137"/>
            </w:del>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26B8EBCD" w14:textId="57374D57" w:rsidR="00067C6D" w:rsidRPr="00F86424" w:rsidDel="00791D66" w:rsidRDefault="00067C6D" w:rsidP="003228B4">
            <w:pPr>
              <w:numPr>
                <w:ilvl w:val="0"/>
                <w:numId w:val="47"/>
              </w:numPr>
              <w:spacing w:after="0" w:line="240" w:lineRule="auto"/>
              <w:jc w:val="center"/>
              <w:rPr>
                <w:del w:id="6138" w:author="anna.resch88@gmail.com" w:date="2022-01-03T10:25:00Z"/>
                <w:rFonts w:asciiTheme="majorHAnsi" w:eastAsia="Times New Roman" w:hAnsiTheme="majorHAnsi" w:cstheme="majorHAnsi"/>
                <w:color w:val="000000"/>
                <w:lang w:val="en-US" w:eastAsia="de-DE"/>
                <w:rPrChange w:id="6139" w:author="anna.resch88@gmail.com" w:date="2022-01-04T09:35:00Z">
                  <w:rPr>
                    <w:del w:id="6140" w:author="anna.resch88@gmail.com" w:date="2022-01-03T10:25:00Z"/>
                    <w:rFonts w:asciiTheme="majorHAnsi" w:eastAsia="Times New Roman" w:hAnsiTheme="majorHAnsi" w:cstheme="majorHAnsi"/>
                    <w:color w:val="000000"/>
                    <w:lang w:eastAsia="de-DE"/>
                  </w:rPr>
                </w:rPrChange>
              </w:rPr>
            </w:pPr>
            <w:del w:id="6141" w:author="anna.resch88@gmail.com" w:date="2022-01-03T10:25:00Z">
              <w:r w:rsidRPr="00F86424" w:rsidDel="00791D66">
                <w:rPr>
                  <w:rFonts w:asciiTheme="majorHAnsi" w:hAnsiTheme="majorHAnsi" w:cstheme="majorHAnsi"/>
                  <w:color w:val="000000"/>
                  <w:lang w:val="en-US"/>
                  <w:rPrChange w:id="6142" w:author="anna.resch88@gmail.com" w:date="2022-01-04T09:35:00Z">
                    <w:rPr>
                      <w:rFonts w:asciiTheme="majorHAnsi" w:hAnsiTheme="majorHAnsi" w:cstheme="majorHAnsi"/>
                      <w:color w:val="000000"/>
                    </w:rPr>
                  </w:rPrChange>
                </w:rPr>
                <w:delText>183.70</w:delText>
              </w:r>
              <w:bookmarkStart w:id="6143" w:name="_Toc92187077"/>
              <w:bookmarkStart w:id="6144" w:name="_Toc92187769"/>
              <w:bookmarkStart w:id="6145" w:name="_Toc92188461"/>
              <w:bookmarkStart w:id="6146" w:name="_Toc92189151"/>
              <w:bookmarkStart w:id="6147" w:name="_Toc92189806"/>
              <w:bookmarkStart w:id="6148" w:name="_Toc92190462"/>
              <w:bookmarkStart w:id="6149" w:name="_Toc92191118"/>
              <w:bookmarkEnd w:id="6143"/>
              <w:bookmarkEnd w:id="6144"/>
              <w:bookmarkEnd w:id="6145"/>
              <w:bookmarkEnd w:id="6146"/>
              <w:bookmarkEnd w:id="6147"/>
              <w:bookmarkEnd w:id="6148"/>
              <w:bookmarkEnd w:id="6149"/>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F3ADD29" w14:textId="106FA591" w:rsidR="00067C6D" w:rsidRPr="00F86424" w:rsidDel="00791D66" w:rsidRDefault="00067C6D" w:rsidP="003228B4">
            <w:pPr>
              <w:numPr>
                <w:ilvl w:val="0"/>
                <w:numId w:val="47"/>
              </w:numPr>
              <w:spacing w:after="0" w:line="240" w:lineRule="auto"/>
              <w:jc w:val="center"/>
              <w:rPr>
                <w:del w:id="6150" w:author="anna.resch88@gmail.com" w:date="2022-01-03T10:25:00Z"/>
                <w:rFonts w:asciiTheme="majorHAnsi" w:eastAsia="Times New Roman" w:hAnsiTheme="majorHAnsi" w:cstheme="majorHAnsi"/>
                <w:color w:val="000000"/>
                <w:lang w:val="en-US" w:eastAsia="de-DE"/>
                <w:rPrChange w:id="6151" w:author="anna.resch88@gmail.com" w:date="2022-01-04T09:35:00Z">
                  <w:rPr>
                    <w:del w:id="6152" w:author="anna.resch88@gmail.com" w:date="2022-01-03T10:25:00Z"/>
                    <w:rFonts w:asciiTheme="majorHAnsi" w:eastAsia="Times New Roman" w:hAnsiTheme="majorHAnsi" w:cstheme="majorHAnsi"/>
                    <w:color w:val="000000"/>
                    <w:lang w:eastAsia="de-DE"/>
                  </w:rPr>
                </w:rPrChange>
              </w:rPr>
            </w:pPr>
            <w:del w:id="6153" w:author="anna.resch88@gmail.com" w:date="2022-01-03T10:25:00Z">
              <w:r w:rsidRPr="00F86424" w:rsidDel="00791D66">
                <w:rPr>
                  <w:rFonts w:asciiTheme="majorHAnsi" w:hAnsiTheme="majorHAnsi" w:cstheme="majorHAnsi"/>
                  <w:color w:val="000000"/>
                  <w:lang w:val="en-US"/>
                  <w:rPrChange w:id="6154" w:author="anna.resch88@gmail.com" w:date="2022-01-04T09:35:00Z">
                    <w:rPr>
                      <w:rFonts w:asciiTheme="majorHAnsi" w:hAnsiTheme="majorHAnsi" w:cstheme="majorHAnsi"/>
                      <w:color w:val="000000"/>
                    </w:rPr>
                  </w:rPrChange>
                </w:rPr>
                <w:delText>3.32</w:delText>
              </w:r>
              <w:bookmarkStart w:id="6155" w:name="_Toc92187078"/>
              <w:bookmarkStart w:id="6156" w:name="_Toc92187770"/>
              <w:bookmarkStart w:id="6157" w:name="_Toc92188462"/>
              <w:bookmarkStart w:id="6158" w:name="_Toc92189152"/>
              <w:bookmarkStart w:id="6159" w:name="_Toc92189807"/>
              <w:bookmarkStart w:id="6160" w:name="_Toc92190463"/>
              <w:bookmarkStart w:id="6161" w:name="_Toc92191119"/>
              <w:bookmarkEnd w:id="6155"/>
              <w:bookmarkEnd w:id="6156"/>
              <w:bookmarkEnd w:id="6157"/>
              <w:bookmarkEnd w:id="6158"/>
              <w:bookmarkEnd w:id="6159"/>
              <w:bookmarkEnd w:id="6160"/>
              <w:bookmarkEnd w:id="6161"/>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1E86" w14:textId="262F660C" w:rsidR="00067C6D" w:rsidRPr="00F86424" w:rsidDel="00791D66" w:rsidRDefault="00067C6D" w:rsidP="003228B4">
            <w:pPr>
              <w:numPr>
                <w:ilvl w:val="0"/>
                <w:numId w:val="47"/>
              </w:numPr>
              <w:spacing w:after="0" w:line="240" w:lineRule="auto"/>
              <w:jc w:val="center"/>
              <w:rPr>
                <w:del w:id="6162" w:author="anna.resch88@gmail.com" w:date="2022-01-03T10:25:00Z"/>
                <w:rFonts w:asciiTheme="majorHAnsi" w:eastAsia="Times New Roman" w:hAnsiTheme="majorHAnsi" w:cstheme="majorHAnsi"/>
                <w:color w:val="000000"/>
                <w:lang w:val="en-US" w:eastAsia="de-DE"/>
                <w:rPrChange w:id="6163" w:author="anna.resch88@gmail.com" w:date="2022-01-04T09:35:00Z">
                  <w:rPr>
                    <w:del w:id="6164"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19F6D01A" w14:textId="036AA0F2" w:rsidR="00067C6D" w:rsidRPr="00F86424" w:rsidDel="00791D66" w:rsidRDefault="00067C6D" w:rsidP="003228B4">
            <w:pPr>
              <w:numPr>
                <w:ilvl w:val="0"/>
                <w:numId w:val="47"/>
              </w:numPr>
              <w:spacing w:after="0" w:line="240" w:lineRule="auto"/>
              <w:jc w:val="center"/>
              <w:rPr>
                <w:del w:id="6165" w:author="anna.resch88@gmail.com" w:date="2022-01-03T10:25:00Z"/>
                <w:rFonts w:asciiTheme="majorHAnsi" w:eastAsia="Times New Roman" w:hAnsiTheme="majorHAnsi" w:cstheme="majorHAnsi"/>
                <w:color w:val="000000"/>
                <w:lang w:val="en-US" w:eastAsia="de-DE"/>
                <w:rPrChange w:id="6166" w:author="anna.resch88@gmail.com" w:date="2022-01-04T09:35:00Z">
                  <w:rPr>
                    <w:del w:id="6167" w:author="anna.resch88@gmail.com" w:date="2022-01-03T10:25:00Z"/>
                    <w:rFonts w:asciiTheme="majorHAnsi" w:eastAsia="Times New Roman" w:hAnsiTheme="majorHAnsi" w:cstheme="majorHAnsi"/>
                    <w:color w:val="000000"/>
                    <w:lang w:eastAsia="de-DE"/>
                  </w:rPr>
                </w:rPrChange>
              </w:rPr>
            </w:pPr>
          </w:p>
        </w:tc>
        <w:bookmarkStart w:id="6168" w:name="_Toc92187079"/>
        <w:bookmarkStart w:id="6169" w:name="_Toc92187771"/>
        <w:bookmarkStart w:id="6170" w:name="_Toc92188463"/>
        <w:bookmarkStart w:id="6171" w:name="_Toc92189153"/>
        <w:bookmarkStart w:id="6172" w:name="_Toc92189808"/>
        <w:bookmarkStart w:id="6173" w:name="_Toc92190464"/>
        <w:bookmarkStart w:id="6174" w:name="_Toc92191120"/>
        <w:bookmarkEnd w:id="6168"/>
        <w:bookmarkEnd w:id="6169"/>
        <w:bookmarkEnd w:id="6170"/>
        <w:bookmarkEnd w:id="6171"/>
        <w:bookmarkEnd w:id="6172"/>
        <w:bookmarkEnd w:id="6173"/>
        <w:bookmarkEnd w:id="6174"/>
      </w:tr>
      <w:tr w:rsidR="00067C6D" w:rsidRPr="009E3BE9" w:rsidDel="00791D66" w14:paraId="398EDD27" w14:textId="7C30D1AD" w:rsidTr="00D830B0">
        <w:trPr>
          <w:trHeight w:val="300"/>
          <w:del w:id="6175"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18832C0" w14:textId="5E77147C" w:rsidR="00067C6D" w:rsidRPr="00F86424" w:rsidDel="00791D66" w:rsidRDefault="00067C6D" w:rsidP="003228B4">
            <w:pPr>
              <w:numPr>
                <w:ilvl w:val="0"/>
                <w:numId w:val="47"/>
              </w:numPr>
              <w:spacing w:after="0" w:line="240" w:lineRule="auto"/>
              <w:jc w:val="both"/>
              <w:rPr>
                <w:del w:id="6176" w:author="anna.resch88@gmail.com" w:date="2022-01-03T10:25:00Z"/>
                <w:rFonts w:asciiTheme="majorHAnsi" w:eastAsia="Times New Roman" w:hAnsiTheme="majorHAnsi" w:cstheme="majorHAnsi"/>
                <w:color w:val="000000"/>
                <w:lang w:val="en-US" w:eastAsia="de-DE"/>
                <w:rPrChange w:id="6177" w:author="anna.resch88@gmail.com" w:date="2022-01-04T09:35:00Z">
                  <w:rPr>
                    <w:del w:id="6178" w:author="anna.resch88@gmail.com" w:date="2022-01-03T10:25:00Z"/>
                    <w:rFonts w:asciiTheme="majorHAnsi" w:eastAsia="Times New Roman" w:hAnsiTheme="majorHAnsi" w:cstheme="majorHAnsi"/>
                    <w:color w:val="000000"/>
                    <w:lang w:eastAsia="de-DE"/>
                  </w:rPr>
                </w:rPrChange>
              </w:rPr>
            </w:pPr>
            <w:del w:id="6179" w:author="anna.resch88@gmail.com" w:date="2022-01-03T10:25:00Z">
              <w:r w:rsidRPr="00F86424" w:rsidDel="00791D66">
                <w:rPr>
                  <w:rFonts w:asciiTheme="majorHAnsi" w:eastAsia="Times New Roman" w:hAnsiTheme="majorHAnsi" w:cstheme="majorHAnsi"/>
                  <w:color w:val="000000"/>
                  <w:lang w:val="en-US" w:eastAsia="de-DE"/>
                  <w:rPrChange w:id="6180" w:author="anna.resch88@gmail.com" w:date="2022-01-04T09:35:00Z">
                    <w:rPr>
                      <w:rFonts w:asciiTheme="majorHAnsi" w:eastAsia="Times New Roman" w:hAnsiTheme="majorHAnsi" w:cstheme="majorHAnsi"/>
                      <w:color w:val="000000"/>
                      <w:lang w:eastAsia="de-DE"/>
                    </w:rPr>
                  </w:rPrChange>
                </w:rPr>
                <w:delText>ULD-V20-ULD, sample 1</w:delText>
              </w:r>
              <w:bookmarkStart w:id="6181" w:name="_Toc92187080"/>
              <w:bookmarkStart w:id="6182" w:name="_Toc92187772"/>
              <w:bookmarkStart w:id="6183" w:name="_Toc92188464"/>
              <w:bookmarkStart w:id="6184" w:name="_Toc92189154"/>
              <w:bookmarkStart w:id="6185" w:name="_Toc92189809"/>
              <w:bookmarkStart w:id="6186" w:name="_Toc92190465"/>
              <w:bookmarkStart w:id="6187" w:name="_Toc92191121"/>
              <w:bookmarkEnd w:id="6181"/>
              <w:bookmarkEnd w:id="6182"/>
              <w:bookmarkEnd w:id="6183"/>
              <w:bookmarkEnd w:id="6184"/>
              <w:bookmarkEnd w:id="6185"/>
              <w:bookmarkEnd w:id="6186"/>
              <w:bookmarkEnd w:id="6187"/>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510FCE3C" w14:textId="227B1144" w:rsidR="00067C6D" w:rsidRPr="00F86424" w:rsidDel="00791D66" w:rsidRDefault="00067C6D" w:rsidP="003228B4">
            <w:pPr>
              <w:numPr>
                <w:ilvl w:val="0"/>
                <w:numId w:val="47"/>
              </w:numPr>
              <w:spacing w:after="0" w:line="240" w:lineRule="auto"/>
              <w:jc w:val="center"/>
              <w:rPr>
                <w:del w:id="6188" w:author="anna.resch88@gmail.com" w:date="2022-01-03T10:25:00Z"/>
                <w:rFonts w:asciiTheme="majorHAnsi" w:eastAsia="Times New Roman" w:hAnsiTheme="majorHAnsi" w:cstheme="majorHAnsi"/>
                <w:color w:val="000000"/>
                <w:lang w:val="en-US" w:eastAsia="de-DE"/>
                <w:rPrChange w:id="6189" w:author="anna.resch88@gmail.com" w:date="2022-01-04T09:35:00Z">
                  <w:rPr>
                    <w:del w:id="6190" w:author="anna.resch88@gmail.com" w:date="2022-01-03T10:25:00Z"/>
                    <w:rFonts w:asciiTheme="majorHAnsi" w:eastAsia="Times New Roman" w:hAnsiTheme="majorHAnsi" w:cstheme="majorHAnsi"/>
                    <w:color w:val="000000"/>
                    <w:lang w:eastAsia="de-DE"/>
                  </w:rPr>
                </w:rPrChange>
              </w:rPr>
            </w:pPr>
            <w:del w:id="6191" w:author="anna.resch88@gmail.com" w:date="2022-01-03T10:25:00Z">
              <w:r w:rsidRPr="00F86424" w:rsidDel="00791D66">
                <w:rPr>
                  <w:rFonts w:asciiTheme="majorHAnsi" w:eastAsia="Times New Roman" w:hAnsiTheme="majorHAnsi" w:cstheme="majorHAnsi"/>
                  <w:color w:val="000000"/>
                  <w:lang w:val="en-US" w:eastAsia="de-DE"/>
                  <w:rPrChange w:id="6192" w:author="anna.resch88@gmail.com" w:date="2022-01-04T09:35:00Z">
                    <w:rPr>
                      <w:rFonts w:asciiTheme="majorHAnsi" w:eastAsia="Times New Roman" w:hAnsiTheme="majorHAnsi" w:cstheme="majorHAnsi"/>
                      <w:color w:val="000000"/>
                      <w:lang w:eastAsia="de-DE"/>
                    </w:rPr>
                  </w:rPrChange>
                </w:rPr>
                <w:delText>20</w:delText>
              </w:r>
              <w:bookmarkStart w:id="6193" w:name="_Toc92187081"/>
              <w:bookmarkStart w:id="6194" w:name="_Toc92187773"/>
              <w:bookmarkStart w:id="6195" w:name="_Toc92188465"/>
              <w:bookmarkStart w:id="6196" w:name="_Toc92189155"/>
              <w:bookmarkStart w:id="6197" w:name="_Toc92189810"/>
              <w:bookmarkStart w:id="6198" w:name="_Toc92190466"/>
              <w:bookmarkStart w:id="6199" w:name="_Toc92191122"/>
              <w:bookmarkEnd w:id="6193"/>
              <w:bookmarkEnd w:id="6194"/>
              <w:bookmarkEnd w:id="6195"/>
              <w:bookmarkEnd w:id="6196"/>
              <w:bookmarkEnd w:id="6197"/>
              <w:bookmarkEnd w:id="6198"/>
              <w:bookmarkEnd w:id="6199"/>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6667AF82" w14:textId="79101959" w:rsidR="00067C6D" w:rsidRPr="00F86424" w:rsidDel="00791D66" w:rsidRDefault="00067C6D" w:rsidP="003228B4">
            <w:pPr>
              <w:numPr>
                <w:ilvl w:val="0"/>
                <w:numId w:val="47"/>
              </w:numPr>
              <w:spacing w:after="0" w:line="240" w:lineRule="auto"/>
              <w:jc w:val="center"/>
              <w:rPr>
                <w:del w:id="6200" w:author="anna.resch88@gmail.com" w:date="2022-01-03T10:25:00Z"/>
                <w:rFonts w:asciiTheme="majorHAnsi" w:eastAsia="Times New Roman" w:hAnsiTheme="majorHAnsi" w:cstheme="majorHAnsi"/>
                <w:color w:val="000000"/>
                <w:lang w:val="en-US" w:eastAsia="de-DE"/>
                <w:rPrChange w:id="6201" w:author="anna.resch88@gmail.com" w:date="2022-01-04T09:35:00Z">
                  <w:rPr>
                    <w:del w:id="6202" w:author="anna.resch88@gmail.com" w:date="2022-01-03T10:25:00Z"/>
                    <w:rFonts w:asciiTheme="majorHAnsi" w:eastAsia="Times New Roman" w:hAnsiTheme="majorHAnsi" w:cstheme="majorHAnsi"/>
                    <w:color w:val="000000"/>
                    <w:lang w:eastAsia="de-DE"/>
                  </w:rPr>
                </w:rPrChange>
              </w:rPr>
            </w:pPr>
            <w:del w:id="6203" w:author="anna.resch88@gmail.com" w:date="2022-01-03T10:25:00Z">
              <w:r w:rsidRPr="00F86424" w:rsidDel="00791D66">
                <w:rPr>
                  <w:rFonts w:asciiTheme="majorHAnsi" w:eastAsia="Times New Roman" w:hAnsiTheme="majorHAnsi" w:cstheme="majorHAnsi"/>
                  <w:color w:val="000000"/>
                  <w:lang w:val="en-US" w:eastAsia="de-DE"/>
                  <w:rPrChange w:id="6204" w:author="anna.resch88@gmail.com" w:date="2022-01-04T09:35:00Z">
                    <w:rPr>
                      <w:rFonts w:asciiTheme="majorHAnsi" w:eastAsia="Times New Roman" w:hAnsiTheme="majorHAnsi" w:cstheme="majorHAnsi"/>
                      <w:color w:val="000000"/>
                      <w:lang w:eastAsia="de-DE"/>
                    </w:rPr>
                  </w:rPrChange>
                </w:rPr>
                <w:delText>4M urea</w:delText>
              </w:r>
              <w:bookmarkStart w:id="6205" w:name="_Toc92187082"/>
              <w:bookmarkStart w:id="6206" w:name="_Toc92187774"/>
              <w:bookmarkStart w:id="6207" w:name="_Toc92188466"/>
              <w:bookmarkStart w:id="6208" w:name="_Toc92189156"/>
              <w:bookmarkStart w:id="6209" w:name="_Toc92189811"/>
              <w:bookmarkStart w:id="6210" w:name="_Toc92190467"/>
              <w:bookmarkStart w:id="6211" w:name="_Toc92191123"/>
              <w:bookmarkEnd w:id="6205"/>
              <w:bookmarkEnd w:id="6206"/>
              <w:bookmarkEnd w:id="6207"/>
              <w:bookmarkEnd w:id="6208"/>
              <w:bookmarkEnd w:id="6209"/>
              <w:bookmarkEnd w:id="6210"/>
              <w:bookmarkEnd w:id="6211"/>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32C4F4A8" w14:textId="73FF538B" w:rsidR="00067C6D" w:rsidRPr="00F86424" w:rsidDel="00791D66" w:rsidRDefault="00067C6D" w:rsidP="003228B4">
            <w:pPr>
              <w:numPr>
                <w:ilvl w:val="0"/>
                <w:numId w:val="47"/>
              </w:numPr>
              <w:spacing w:after="0" w:line="240" w:lineRule="auto"/>
              <w:jc w:val="center"/>
              <w:rPr>
                <w:del w:id="6212" w:author="anna.resch88@gmail.com" w:date="2022-01-03T10:25:00Z"/>
                <w:rFonts w:asciiTheme="majorHAnsi" w:eastAsia="Times New Roman" w:hAnsiTheme="majorHAnsi" w:cstheme="majorHAnsi"/>
                <w:color w:val="000000"/>
                <w:lang w:val="en-US" w:eastAsia="de-DE"/>
                <w:rPrChange w:id="6213" w:author="anna.resch88@gmail.com" w:date="2022-01-04T09:35:00Z">
                  <w:rPr>
                    <w:del w:id="6214" w:author="anna.resch88@gmail.com" w:date="2022-01-03T10:25:00Z"/>
                    <w:rFonts w:asciiTheme="majorHAnsi" w:eastAsia="Times New Roman" w:hAnsiTheme="majorHAnsi" w:cstheme="majorHAnsi"/>
                    <w:color w:val="000000"/>
                    <w:lang w:eastAsia="de-DE"/>
                  </w:rPr>
                </w:rPrChange>
              </w:rPr>
            </w:pPr>
            <w:del w:id="6215" w:author="anna.resch88@gmail.com" w:date="2022-01-03T10:25:00Z">
              <w:r w:rsidRPr="00F86424" w:rsidDel="00791D66">
                <w:rPr>
                  <w:rFonts w:asciiTheme="majorHAnsi" w:eastAsia="Times New Roman" w:hAnsiTheme="majorHAnsi" w:cstheme="majorHAnsi"/>
                  <w:color w:val="000000"/>
                  <w:lang w:val="en-US" w:eastAsia="de-DE"/>
                  <w:rPrChange w:id="6216" w:author="anna.resch88@gmail.com" w:date="2022-01-04T09:35:00Z">
                    <w:rPr>
                      <w:rFonts w:asciiTheme="majorHAnsi" w:eastAsia="Times New Roman" w:hAnsiTheme="majorHAnsi" w:cstheme="majorHAnsi"/>
                      <w:color w:val="000000"/>
                      <w:lang w:eastAsia="de-DE"/>
                    </w:rPr>
                  </w:rPrChange>
                </w:rPr>
                <w:delText>67.7</w:delText>
              </w:r>
              <w:bookmarkStart w:id="6217" w:name="_Toc92187083"/>
              <w:bookmarkStart w:id="6218" w:name="_Toc92187775"/>
              <w:bookmarkStart w:id="6219" w:name="_Toc92188467"/>
              <w:bookmarkStart w:id="6220" w:name="_Toc92189157"/>
              <w:bookmarkStart w:id="6221" w:name="_Toc92189812"/>
              <w:bookmarkStart w:id="6222" w:name="_Toc92190468"/>
              <w:bookmarkStart w:id="6223" w:name="_Toc92191124"/>
              <w:bookmarkEnd w:id="6217"/>
              <w:bookmarkEnd w:id="6218"/>
              <w:bookmarkEnd w:id="6219"/>
              <w:bookmarkEnd w:id="6220"/>
              <w:bookmarkEnd w:id="6221"/>
              <w:bookmarkEnd w:id="6222"/>
              <w:bookmarkEnd w:id="6223"/>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48EA901F" w14:textId="7D9A48E8" w:rsidR="00067C6D" w:rsidRPr="00F86424" w:rsidDel="00791D66" w:rsidRDefault="00067C6D" w:rsidP="003228B4">
            <w:pPr>
              <w:numPr>
                <w:ilvl w:val="0"/>
                <w:numId w:val="47"/>
              </w:numPr>
              <w:spacing w:after="0" w:line="240" w:lineRule="auto"/>
              <w:jc w:val="center"/>
              <w:rPr>
                <w:del w:id="6224" w:author="anna.resch88@gmail.com" w:date="2022-01-03T10:25:00Z"/>
                <w:rFonts w:asciiTheme="majorHAnsi" w:eastAsia="Times New Roman" w:hAnsiTheme="majorHAnsi" w:cstheme="majorHAnsi"/>
                <w:color w:val="000000"/>
                <w:lang w:val="en-US" w:eastAsia="de-DE"/>
                <w:rPrChange w:id="6225" w:author="anna.resch88@gmail.com" w:date="2022-01-04T09:35:00Z">
                  <w:rPr>
                    <w:del w:id="6226" w:author="anna.resch88@gmail.com" w:date="2022-01-03T10:25:00Z"/>
                    <w:rFonts w:asciiTheme="majorHAnsi" w:eastAsia="Times New Roman" w:hAnsiTheme="majorHAnsi" w:cstheme="majorHAnsi"/>
                    <w:color w:val="000000"/>
                    <w:lang w:eastAsia="de-DE"/>
                  </w:rPr>
                </w:rPrChange>
              </w:rPr>
            </w:pPr>
            <w:del w:id="6227" w:author="anna.resch88@gmail.com" w:date="2022-01-03T10:25:00Z">
              <w:r w:rsidRPr="00F86424" w:rsidDel="00791D66">
                <w:rPr>
                  <w:rFonts w:asciiTheme="majorHAnsi" w:eastAsia="Times New Roman" w:hAnsiTheme="majorHAnsi" w:cstheme="majorHAnsi"/>
                  <w:color w:val="000000"/>
                  <w:lang w:val="en-US" w:eastAsia="de-DE"/>
                  <w:rPrChange w:id="6228" w:author="anna.resch88@gmail.com" w:date="2022-01-04T09:35:00Z">
                    <w:rPr>
                      <w:rFonts w:asciiTheme="majorHAnsi" w:eastAsia="Times New Roman" w:hAnsiTheme="majorHAnsi" w:cstheme="majorHAnsi"/>
                      <w:color w:val="000000"/>
                      <w:lang w:eastAsia="de-DE"/>
                    </w:rPr>
                  </w:rPrChange>
                </w:rPr>
                <w:delText>1,5 x 4,5</w:delText>
              </w:r>
              <w:bookmarkStart w:id="6229" w:name="_Toc92187084"/>
              <w:bookmarkStart w:id="6230" w:name="_Toc92187776"/>
              <w:bookmarkStart w:id="6231" w:name="_Toc92188468"/>
              <w:bookmarkStart w:id="6232" w:name="_Toc92189158"/>
              <w:bookmarkStart w:id="6233" w:name="_Toc92189813"/>
              <w:bookmarkStart w:id="6234" w:name="_Toc92190469"/>
              <w:bookmarkStart w:id="6235" w:name="_Toc92191125"/>
              <w:bookmarkEnd w:id="6229"/>
              <w:bookmarkEnd w:id="6230"/>
              <w:bookmarkEnd w:id="6231"/>
              <w:bookmarkEnd w:id="6232"/>
              <w:bookmarkEnd w:id="6233"/>
              <w:bookmarkEnd w:id="6234"/>
              <w:bookmarkEnd w:id="6235"/>
            </w:del>
          </w:p>
        </w:tc>
        <w:tc>
          <w:tcPr>
            <w:tcW w:w="946" w:type="dxa"/>
            <w:tcBorders>
              <w:top w:val="nil"/>
              <w:left w:val="nil"/>
              <w:bottom w:val="single" w:sz="4" w:space="0" w:color="auto"/>
              <w:right w:val="single" w:sz="4" w:space="0" w:color="auto"/>
            </w:tcBorders>
            <w:shd w:val="clear" w:color="auto" w:fill="A8D08D" w:themeFill="accent6" w:themeFillTint="99"/>
            <w:noWrap/>
            <w:vAlign w:val="bottom"/>
            <w:hideMark/>
          </w:tcPr>
          <w:p w14:paraId="69A7CCDA" w14:textId="22EBF21B" w:rsidR="00067C6D" w:rsidRPr="00F86424" w:rsidDel="00791D66" w:rsidRDefault="00067C6D" w:rsidP="003228B4">
            <w:pPr>
              <w:numPr>
                <w:ilvl w:val="0"/>
                <w:numId w:val="47"/>
              </w:numPr>
              <w:spacing w:after="0" w:line="240" w:lineRule="auto"/>
              <w:jc w:val="center"/>
              <w:rPr>
                <w:del w:id="6236" w:author="anna.resch88@gmail.com" w:date="2022-01-03T10:25:00Z"/>
                <w:rFonts w:asciiTheme="majorHAnsi" w:eastAsia="Times New Roman" w:hAnsiTheme="majorHAnsi" w:cstheme="majorHAnsi"/>
                <w:color w:val="000000"/>
                <w:lang w:val="en-US" w:eastAsia="de-DE"/>
                <w:rPrChange w:id="6237" w:author="anna.resch88@gmail.com" w:date="2022-01-04T09:35:00Z">
                  <w:rPr>
                    <w:del w:id="6238" w:author="anna.resch88@gmail.com" w:date="2022-01-03T10:25:00Z"/>
                    <w:rFonts w:asciiTheme="majorHAnsi" w:eastAsia="Times New Roman" w:hAnsiTheme="majorHAnsi" w:cstheme="majorHAnsi"/>
                    <w:color w:val="000000"/>
                    <w:lang w:eastAsia="de-DE"/>
                  </w:rPr>
                </w:rPrChange>
              </w:rPr>
            </w:pPr>
            <w:bookmarkStart w:id="6239" w:name="_Toc92187085"/>
            <w:bookmarkStart w:id="6240" w:name="_Toc92187777"/>
            <w:bookmarkStart w:id="6241" w:name="_Toc92188469"/>
            <w:bookmarkStart w:id="6242" w:name="_Toc92189159"/>
            <w:bookmarkStart w:id="6243" w:name="_Toc92189814"/>
            <w:bookmarkStart w:id="6244" w:name="_Toc92190470"/>
            <w:bookmarkStart w:id="6245" w:name="_Toc92191126"/>
            <w:bookmarkEnd w:id="6239"/>
            <w:bookmarkEnd w:id="6240"/>
            <w:bookmarkEnd w:id="6241"/>
            <w:bookmarkEnd w:id="6242"/>
            <w:bookmarkEnd w:id="6243"/>
            <w:bookmarkEnd w:id="6244"/>
            <w:bookmarkEnd w:id="6245"/>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656AADFF" w14:textId="50B3B92B" w:rsidR="00067C6D" w:rsidRPr="00F86424" w:rsidDel="00791D66" w:rsidRDefault="00067C6D" w:rsidP="003228B4">
            <w:pPr>
              <w:numPr>
                <w:ilvl w:val="0"/>
                <w:numId w:val="47"/>
              </w:numPr>
              <w:spacing w:after="0" w:line="240" w:lineRule="auto"/>
              <w:jc w:val="center"/>
              <w:rPr>
                <w:del w:id="6246" w:author="anna.resch88@gmail.com" w:date="2022-01-03T10:25:00Z"/>
                <w:rFonts w:asciiTheme="majorHAnsi" w:eastAsia="Times New Roman" w:hAnsiTheme="majorHAnsi" w:cstheme="majorHAnsi"/>
                <w:color w:val="000000"/>
                <w:lang w:val="en-US" w:eastAsia="de-DE"/>
                <w:rPrChange w:id="6247" w:author="anna.resch88@gmail.com" w:date="2022-01-04T09:35:00Z">
                  <w:rPr>
                    <w:del w:id="6248" w:author="anna.resch88@gmail.com" w:date="2022-01-03T10:25:00Z"/>
                    <w:rFonts w:asciiTheme="majorHAnsi" w:eastAsia="Times New Roman" w:hAnsiTheme="majorHAnsi" w:cstheme="majorHAnsi"/>
                    <w:color w:val="000000"/>
                    <w:lang w:eastAsia="de-DE"/>
                  </w:rPr>
                </w:rPrChange>
              </w:rPr>
            </w:pPr>
            <w:bookmarkStart w:id="6249" w:name="_Toc92187086"/>
            <w:bookmarkStart w:id="6250" w:name="_Toc92187778"/>
            <w:bookmarkStart w:id="6251" w:name="_Toc92188470"/>
            <w:bookmarkStart w:id="6252" w:name="_Toc92189160"/>
            <w:bookmarkStart w:id="6253" w:name="_Toc92189815"/>
            <w:bookmarkStart w:id="6254" w:name="_Toc92190471"/>
            <w:bookmarkStart w:id="6255" w:name="_Toc92191127"/>
            <w:bookmarkEnd w:id="6249"/>
            <w:bookmarkEnd w:id="6250"/>
            <w:bookmarkEnd w:id="6251"/>
            <w:bookmarkEnd w:id="6252"/>
            <w:bookmarkEnd w:id="6253"/>
            <w:bookmarkEnd w:id="6254"/>
            <w:bookmarkEnd w:id="6255"/>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48A1F191" w14:textId="63A60D02" w:rsidR="00067C6D" w:rsidRPr="00F86424" w:rsidDel="00791D66" w:rsidRDefault="00067C6D" w:rsidP="003228B4">
            <w:pPr>
              <w:numPr>
                <w:ilvl w:val="0"/>
                <w:numId w:val="47"/>
              </w:numPr>
              <w:spacing w:after="0" w:line="240" w:lineRule="auto"/>
              <w:jc w:val="center"/>
              <w:rPr>
                <w:del w:id="6256" w:author="anna.resch88@gmail.com" w:date="2022-01-03T10:25:00Z"/>
                <w:rFonts w:asciiTheme="majorHAnsi" w:eastAsia="Times New Roman" w:hAnsiTheme="majorHAnsi" w:cstheme="majorHAnsi"/>
                <w:color w:val="000000"/>
                <w:lang w:val="en-US" w:eastAsia="de-DE"/>
                <w:rPrChange w:id="6257" w:author="anna.resch88@gmail.com" w:date="2022-01-04T09:35:00Z">
                  <w:rPr>
                    <w:del w:id="6258" w:author="anna.resch88@gmail.com" w:date="2022-01-03T10:25:00Z"/>
                    <w:rFonts w:asciiTheme="majorHAnsi" w:eastAsia="Times New Roman" w:hAnsiTheme="majorHAnsi" w:cstheme="majorHAnsi"/>
                    <w:color w:val="000000"/>
                    <w:lang w:eastAsia="de-DE"/>
                  </w:rPr>
                </w:rPrChange>
              </w:rPr>
            </w:pPr>
            <w:del w:id="6259" w:author="anna.resch88@gmail.com" w:date="2022-01-03T10:25:00Z">
              <w:r w:rsidRPr="00F86424" w:rsidDel="00791D66">
                <w:rPr>
                  <w:rFonts w:asciiTheme="majorHAnsi" w:hAnsiTheme="majorHAnsi" w:cstheme="majorHAnsi"/>
                  <w:color w:val="000000"/>
                  <w:lang w:val="en-US"/>
                  <w:rPrChange w:id="6260" w:author="anna.resch88@gmail.com" w:date="2022-01-04T09:35:00Z">
                    <w:rPr>
                      <w:rFonts w:asciiTheme="majorHAnsi" w:hAnsiTheme="majorHAnsi" w:cstheme="majorHAnsi"/>
                      <w:color w:val="000000"/>
                    </w:rPr>
                  </w:rPrChange>
                </w:rPr>
                <w:delText>99.68</w:delText>
              </w:r>
              <w:bookmarkStart w:id="6261" w:name="_Toc92187087"/>
              <w:bookmarkStart w:id="6262" w:name="_Toc92187779"/>
              <w:bookmarkStart w:id="6263" w:name="_Toc92188471"/>
              <w:bookmarkStart w:id="6264" w:name="_Toc92189161"/>
              <w:bookmarkStart w:id="6265" w:name="_Toc92189816"/>
              <w:bookmarkStart w:id="6266" w:name="_Toc92190472"/>
              <w:bookmarkStart w:id="6267" w:name="_Toc92191128"/>
              <w:bookmarkEnd w:id="6261"/>
              <w:bookmarkEnd w:id="6262"/>
              <w:bookmarkEnd w:id="6263"/>
              <w:bookmarkEnd w:id="6264"/>
              <w:bookmarkEnd w:id="6265"/>
              <w:bookmarkEnd w:id="6266"/>
              <w:bookmarkEnd w:id="6267"/>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07BD3107" w14:textId="6EF03C85" w:rsidR="00067C6D" w:rsidRPr="00F86424" w:rsidDel="00791D66" w:rsidRDefault="00067C6D" w:rsidP="003228B4">
            <w:pPr>
              <w:numPr>
                <w:ilvl w:val="0"/>
                <w:numId w:val="47"/>
              </w:numPr>
              <w:spacing w:after="0" w:line="240" w:lineRule="auto"/>
              <w:jc w:val="center"/>
              <w:rPr>
                <w:del w:id="6268" w:author="anna.resch88@gmail.com" w:date="2022-01-03T10:25:00Z"/>
                <w:rFonts w:asciiTheme="majorHAnsi" w:hAnsiTheme="majorHAnsi" w:cstheme="majorHAnsi"/>
                <w:color w:val="000000"/>
                <w:lang w:val="en-US"/>
                <w:rPrChange w:id="6269" w:author="anna.resch88@gmail.com" w:date="2022-01-04T09:35:00Z">
                  <w:rPr>
                    <w:del w:id="6270" w:author="anna.resch88@gmail.com" w:date="2022-01-03T10:25:00Z"/>
                    <w:rFonts w:asciiTheme="majorHAnsi" w:hAnsiTheme="majorHAnsi" w:cstheme="majorHAnsi"/>
                    <w:color w:val="000000"/>
                  </w:rPr>
                </w:rPrChange>
              </w:rPr>
            </w:pPr>
            <w:del w:id="6271" w:author="anna.resch88@gmail.com" w:date="2022-01-03T10:25:00Z">
              <w:r w:rsidRPr="00F86424" w:rsidDel="00791D66">
                <w:rPr>
                  <w:rFonts w:asciiTheme="majorHAnsi" w:hAnsiTheme="majorHAnsi" w:cstheme="majorHAnsi"/>
                  <w:color w:val="000000"/>
                  <w:lang w:val="en-US"/>
                  <w:rPrChange w:id="6272" w:author="anna.resch88@gmail.com" w:date="2022-01-04T09:35:00Z">
                    <w:rPr>
                      <w:rFonts w:asciiTheme="majorHAnsi" w:hAnsiTheme="majorHAnsi" w:cstheme="majorHAnsi"/>
                      <w:color w:val="000000"/>
                    </w:rPr>
                  </w:rPrChange>
                </w:rPr>
                <w:delText>1.30</w:delText>
              </w:r>
              <w:bookmarkStart w:id="6273" w:name="_Toc92187088"/>
              <w:bookmarkStart w:id="6274" w:name="_Toc92187780"/>
              <w:bookmarkStart w:id="6275" w:name="_Toc92188472"/>
              <w:bookmarkStart w:id="6276" w:name="_Toc92189162"/>
              <w:bookmarkStart w:id="6277" w:name="_Toc92189817"/>
              <w:bookmarkStart w:id="6278" w:name="_Toc92190473"/>
              <w:bookmarkStart w:id="6279" w:name="_Toc92191129"/>
              <w:bookmarkEnd w:id="6273"/>
              <w:bookmarkEnd w:id="6274"/>
              <w:bookmarkEnd w:id="6275"/>
              <w:bookmarkEnd w:id="6276"/>
              <w:bookmarkEnd w:id="6277"/>
              <w:bookmarkEnd w:id="6278"/>
              <w:bookmarkEnd w:id="6279"/>
            </w:del>
          </w:p>
        </w:tc>
        <w:tc>
          <w:tcPr>
            <w:tcW w:w="1131"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000E9BDC" w14:textId="1308E111" w:rsidR="00067C6D" w:rsidRPr="00F86424" w:rsidDel="00791D66" w:rsidRDefault="00067C6D" w:rsidP="003228B4">
            <w:pPr>
              <w:numPr>
                <w:ilvl w:val="0"/>
                <w:numId w:val="47"/>
              </w:numPr>
              <w:spacing w:after="0" w:line="240" w:lineRule="auto"/>
              <w:jc w:val="center"/>
              <w:rPr>
                <w:del w:id="6280" w:author="anna.resch88@gmail.com" w:date="2022-01-03T10:25:00Z"/>
                <w:rFonts w:asciiTheme="majorHAnsi" w:eastAsia="Times New Roman" w:hAnsiTheme="majorHAnsi" w:cstheme="majorHAnsi"/>
                <w:color w:val="000000"/>
                <w:lang w:val="en-US" w:eastAsia="de-DE"/>
                <w:rPrChange w:id="6281" w:author="anna.resch88@gmail.com" w:date="2022-01-04T09:35:00Z">
                  <w:rPr>
                    <w:del w:id="6282" w:author="anna.resch88@gmail.com" w:date="2022-01-03T10:25:00Z"/>
                    <w:rFonts w:asciiTheme="majorHAnsi" w:eastAsia="Times New Roman" w:hAnsiTheme="majorHAnsi" w:cstheme="majorHAnsi"/>
                    <w:color w:val="000000"/>
                    <w:lang w:eastAsia="de-DE"/>
                  </w:rPr>
                </w:rPrChange>
              </w:rPr>
            </w:pPr>
            <w:del w:id="6283" w:author="anna.resch88@gmail.com" w:date="2022-01-03T10:25:00Z">
              <w:r w:rsidRPr="00F86424" w:rsidDel="00791D66">
                <w:rPr>
                  <w:rFonts w:asciiTheme="majorHAnsi" w:hAnsiTheme="majorHAnsi" w:cstheme="majorHAnsi"/>
                  <w:color w:val="000000"/>
                  <w:lang w:val="en-US"/>
                  <w:rPrChange w:id="6284" w:author="anna.resch88@gmail.com" w:date="2022-01-04T09:35:00Z">
                    <w:rPr>
                      <w:rFonts w:asciiTheme="majorHAnsi" w:hAnsiTheme="majorHAnsi" w:cstheme="majorHAnsi"/>
                      <w:color w:val="000000"/>
                    </w:rPr>
                  </w:rPrChange>
                </w:rPr>
                <w:delText>136.92</w:delText>
              </w:r>
              <w:bookmarkStart w:id="6285" w:name="_Toc92187089"/>
              <w:bookmarkStart w:id="6286" w:name="_Toc92187781"/>
              <w:bookmarkStart w:id="6287" w:name="_Toc92188473"/>
              <w:bookmarkStart w:id="6288" w:name="_Toc92189163"/>
              <w:bookmarkStart w:id="6289" w:name="_Toc92189818"/>
              <w:bookmarkStart w:id="6290" w:name="_Toc92190474"/>
              <w:bookmarkStart w:id="6291" w:name="_Toc92191130"/>
              <w:bookmarkEnd w:id="6285"/>
              <w:bookmarkEnd w:id="6286"/>
              <w:bookmarkEnd w:id="6287"/>
              <w:bookmarkEnd w:id="6288"/>
              <w:bookmarkEnd w:id="6289"/>
              <w:bookmarkEnd w:id="6290"/>
              <w:bookmarkEnd w:id="6291"/>
            </w:del>
          </w:p>
        </w:tc>
        <w:tc>
          <w:tcPr>
            <w:tcW w:w="1144"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4B7DF0E2" w14:textId="15BFDA92" w:rsidR="00067C6D" w:rsidRPr="00F86424" w:rsidDel="00791D66" w:rsidRDefault="00067C6D" w:rsidP="003228B4">
            <w:pPr>
              <w:numPr>
                <w:ilvl w:val="0"/>
                <w:numId w:val="47"/>
              </w:numPr>
              <w:spacing w:after="0" w:line="240" w:lineRule="auto"/>
              <w:jc w:val="center"/>
              <w:rPr>
                <w:del w:id="6292" w:author="anna.resch88@gmail.com" w:date="2022-01-03T10:25:00Z"/>
                <w:rFonts w:asciiTheme="majorHAnsi" w:eastAsia="Times New Roman" w:hAnsiTheme="majorHAnsi" w:cstheme="majorHAnsi"/>
                <w:color w:val="000000"/>
                <w:lang w:val="en-US" w:eastAsia="de-DE"/>
                <w:rPrChange w:id="6293" w:author="anna.resch88@gmail.com" w:date="2022-01-04T09:35:00Z">
                  <w:rPr>
                    <w:del w:id="6294" w:author="anna.resch88@gmail.com" w:date="2022-01-03T10:25:00Z"/>
                    <w:rFonts w:asciiTheme="majorHAnsi" w:eastAsia="Times New Roman" w:hAnsiTheme="majorHAnsi" w:cstheme="majorHAnsi"/>
                    <w:color w:val="000000"/>
                    <w:lang w:eastAsia="de-DE"/>
                  </w:rPr>
                </w:rPrChange>
              </w:rPr>
            </w:pPr>
            <w:del w:id="6295" w:author="anna.resch88@gmail.com" w:date="2022-01-03T10:25:00Z">
              <w:r w:rsidRPr="00F86424" w:rsidDel="00791D66">
                <w:rPr>
                  <w:rFonts w:asciiTheme="majorHAnsi" w:hAnsiTheme="majorHAnsi" w:cstheme="majorHAnsi"/>
                  <w:color w:val="000000"/>
                  <w:lang w:val="en-US"/>
                  <w:rPrChange w:id="6296" w:author="anna.resch88@gmail.com" w:date="2022-01-04T09:35:00Z">
                    <w:rPr>
                      <w:rFonts w:asciiTheme="majorHAnsi" w:hAnsiTheme="majorHAnsi" w:cstheme="majorHAnsi"/>
                      <w:color w:val="000000"/>
                    </w:rPr>
                  </w:rPrChange>
                </w:rPr>
                <w:delText>32.96</w:delText>
              </w:r>
              <w:bookmarkStart w:id="6297" w:name="_Toc92187090"/>
              <w:bookmarkStart w:id="6298" w:name="_Toc92187782"/>
              <w:bookmarkStart w:id="6299" w:name="_Toc92188474"/>
              <w:bookmarkStart w:id="6300" w:name="_Toc92189164"/>
              <w:bookmarkStart w:id="6301" w:name="_Toc92189819"/>
              <w:bookmarkStart w:id="6302" w:name="_Toc92190475"/>
              <w:bookmarkStart w:id="6303" w:name="_Toc92191131"/>
              <w:bookmarkEnd w:id="6297"/>
              <w:bookmarkEnd w:id="6298"/>
              <w:bookmarkEnd w:id="6299"/>
              <w:bookmarkEnd w:id="6300"/>
              <w:bookmarkEnd w:id="6301"/>
              <w:bookmarkEnd w:id="6302"/>
              <w:bookmarkEnd w:id="6303"/>
            </w:del>
          </w:p>
        </w:tc>
        <w:bookmarkStart w:id="6304" w:name="_Toc92187091"/>
        <w:bookmarkStart w:id="6305" w:name="_Toc92187783"/>
        <w:bookmarkStart w:id="6306" w:name="_Toc92188475"/>
        <w:bookmarkStart w:id="6307" w:name="_Toc92189165"/>
        <w:bookmarkStart w:id="6308" w:name="_Toc92189820"/>
        <w:bookmarkStart w:id="6309" w:name="_Toc92190476"/>
        <w:bookmarkStart w:id="6310" w:name="_Toc92191132"/>
        <w:bookmarkEnd w:id="6304"/>
        <w:bookmarkEnd w:id="6305"/>
        <w:bookmarkEnd w:id="6306"/>
        <w:bookmarkEnd w:id="6307"/>
        <w:bookmarkEnd w:id="6308"/>
        <w:bookmarkEnd w:id="6309"/>
        <w:bookmarkEnd w:id="6310"/>
      </w:tr>
      <w:tr w:rsidR="00067C6D" w:rsidRPr="009E3BE9" w:rsidDel="00791D66" w14:paraId="1AE96A54" w14:textId="692DABE0" w:rsidTr="00D830B0">
        <w:trPr>
          <w:trHeight w:val="300"/>
          <w:del w:id="6311"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8C6FA7C" w14:textId="3A27804D" w:rsidR="00067C6D" w:rsidRPr="00F86424" w:rsidDel="00791D66" w:rsidRDefault="00067C6D" w:rsidP="003228B4">
            <w:pPr>
              <w:numPr>
                <w:ilvl w:val="0"/>
                <w:numId w:val="47"/>
              </w:numPr>
              <w:spacing w:after="0" w:line="240" w:lineRule="auto"/>
              <w:jc w:val="both"/>
              <w:rPr>
                <w:del w:id="6312" w:author="anna.resch88@gmail.com" w:date="2022-01-03T10:25:00Z"/>
                <w:rFonts w:asciiTheme="majorHAnsi" w:eastAsia="Times New Roman" w:hAnsiTheme="majorHAnsi" w:cstheme="majorHAnsi"/>
                <w:color w:val="000000"/>
                <w:lang w:val="en-US" w:eastAsia="de-DE"/>
                <w:rPrChange w:id="6313" w:author="anna.resch88@gmail.com" w:date="2022-01-04T09:35:00Z">
                  <w:rPr>
                    <w:del w:id="6314" w:author="anna.resch88@gmail.com" w:date="2022-01-03T10:25:00Z"/>
                    <w:rFonts w:asciiTheme="majorHAnsi" w:eastAsia="Times New Roman" w:hAnsiTheme="majorHAnsi" w:cstheme="majorHAnsi"/>
                    <w:color w:val="000000"/>
                    <w:lang w:eastAsia="de-DE"/>
                  </w:rPr>
                </w:rPrChange>
              </w:rPr>
            </w:pPr>
            <w:del w:id="6315" w:author="anna.resch88@gmail.com" w:date="2022-01-03T10:25:00Z">
              <w:r w:rsidRPr="00F86424" w:rsidDel="00791D66">
                <w:rPr>
                  <w:rFonts w:asciiTheme="majorHAnsi" w:eastAsia="Times New Roman" w:hAnsiTheme="majorHAnsi" w:cstheme="majorHAnsi"/>
                  <w:color w:val="000000"/>
                  <w:lang w:val="en-US" w:eastAsia="de-DE"/>
                  <w:rPrChange w:id="6316" w:author="anna.resch88@gmail.com" w:date="2022-01-04T09:35:00Z">
                    <w:rPr>
                      <w:rFonts w:asciiTheme="majorHAnsi" w:eastAsia="Times New Roman" w:hAnsiTheme="majorHAnsi" w:cstheme="majorHAnsi"/>
                      <w:color w:val="000000"/>
                      <w:lang w:eastAsia="de-DE"/>
                    </w:rPr>
                  </w:rPrChange>
                </w:rPr>
                <w:delText>ULD-V20-ULD, sample 2</w:delText>
              </w:r>
              <w:bookmarkStart w:id="6317" w:name="_Toc92187092"/>
              <w:bookmarkStart w:id="6318" w:name="_Toc92187784"/>
              <w:bookmarkStart w:id="6319" w:name="_Toc92188476"/>
              <w:bookmarkStart w:id="6320" w:name="_Toc92189166"/>
              <w:bookmarkStart w:id="6321" w:name="_Toc92189821"/>
              <w:bookmarkStart w:id="6322" w:name="_Toc92190477"/>
              <w:bookmarkStart w:id="6323" w:name="_Toc92191133"/>
              <w:bookmarkEnd w:id="6317"/>
              <w:bookmarkEnd w:id="6318"/>
              <w:bookmarkEnd w:id="6319"/>
              <w:bookmarkEnd w:id="6320"/>
              <w:bookmarkEnd w:id="6321"/>
              <w:bookmarkEnd w:id="6322"/>
              <w:bookmarkEnd w:id="6323"/>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4842E4E" w14:textId="606C2034" w:rsidR="00067C6D" w:rsidRPr="00F86424" w:rsidDel="00791D66" w:rsidRDefault="00067C6D" w:rsidP="003228B4">
            <w:pPr>
              <w:numPr>
                <w:ilvl w:val="0"/>
                <w:numId w:val="47"/>
              </w:numPr>
              <w:spacing w:after="0" w:line="240" w:lineRule="auto"/>
              <w:jc w:val="center"/>
              <w:rPr>
                <w:del w:id="6324" w:author="anna.resch88@gmail.com" w:date="2022-01-03T10:25:00Z"/>
                <w:rFonts w:asciiTheme="majorHAnsi" w:eastAsia="Times New Roman" w:hAnsiTheme="majorHAnsi" w:cstheme="majorHAnsi"/>
                <w:color w:val="000000"/>
                <w:lang w:val="en-US" w:eastAsia="de-DE"/>
                <w:rPrChange w:id="6325" w:author="anna.resch88@gmail.com" w:date="2022-01-04T09:35:00Z">
                  <w:rPr>
                    <w:del w:id="6326" w:author="anna.resch88@gmail.com" w:date="2022-01-03T10:25:00Z"/>
                    <w:rFonts w:asciiTheme="majorHAnsi" w:eastAsia="Times New Roman" w:hAnsiTheme="majorHAnsi" w:cstheme="majorHAnsi"/>
                    <w:color w:val="000000"/>
                    <w:lang w:eastAsia="de-DE"/>
                  </w:rPr>
                </w:rPrChange>
              </w:rPr>
            </w:pPr>
            <w:del w:id="6327" w:author="anna.resch88@gmail.com" w:date="2022-01-03T10:25:00Z">
              <w:r w:rsidRPr="00F86424" w:rsidDel="00791D66">
                <w:rPr>
                  <w:rFonts w:asciiTheme="majorHAnsi" w:eastAsia="Times New Roman" w:hAnsiTheme="majorHAnsi" w:cstheme="majorHAnsi"/>
                  <w:color w:val="000000"/>
                  <w:lang w:val="en-US" w:eastAsia="de-DE"/>
                  <w:rPrChange w:id="6328" w:author="anna.resch88@gmail.com" w:date="2022-01-04T09:35:00Z">
                    <w:rPr>
                      <w:rFonts w:asciiTheme="majorHAnsi" w:eastAsia="Times New Roman" w:hAnsiTheme="majorHAnsi" w:cstheme="majorHAnsi"/>
                      <w:color w:val="000000"/>
                      <w:lang w:eastAsia="de-DE"/>
                    </w:rPr>
                  </w:rPrChange>
                </w:rPr>
                <w:delText>20</w:delText>
              </w:r>
              <w:bookmarkStart w:id="6329" w:name="_Toc92187093"/>
              <w:bookmarkStart w:id="6330" w:name="_Toc92187785"/>
              <w:bookmarkStart w:id="6331" w:name="_Toc92188477"/>
              <w:bookmarkStart w:id="6332" w:name="_Toc92189167"/>
              <w:bookmarkStart w:id="6333" w:name="_Toc92189822"/>
              <w:bookmarkStart w:id="6334" w:name="_Toc92190478"/>
              <w:bookmarkStart w:id="6335" w:name="_Toc92191134"/>
              <w:bookmarkEnd w:id="6329"/>
              <w:bookmarkEnd w:id="6330"/>
              <w:bookmarkEnd w:id="6331"/>
              <w:bookmarkEnd w:id="6332"/>
              <w:bookmarkEnd w:id="6333"/>
              <w:bookmarkEnd w:id="6334"/>
              <w:bookmarkEnd w:id="6335"/>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1DF13636" w14:textId="6D76A9B8" w:rsidR="00067C6D" w:rsidRPr="00F86424" w:rsidDel="00791D66" w:rsidRDefault="00067C6D" w:rsidP="003228B4">
            <w:pPr>
              <w:numPr>
                <w:ilvl w:val="0"/>
                <w:numId w:val="47"/>
              </w:numPr>
              <w:spacing w:after="0" w:line="240" w:lineRule="auto"/>
              <w:jc w:val="center"/>
              <w:rPr>
                <w:del w:id="6336" w:author="anna.resch88@gmail.com" w:date="2022-01-03T10:25:00Z"/>
                <w:rFonts w:asciiTheme="majorHAnsi" w:eastAsia="Times New Roman" w:hAnsiTheme="majorHAnsi" w:cstheme="majorHAnsi"/>
                <w:color w:val="000000"/>
                <w:lang w:val="en-US" w:eastAsia="de-DE"/>
                <w:rPrChange w:id="6337" w:author="anna.resch88@gmail.com" w:date="2022-01-04T09:35:00Z">
                  <w:rPr>
                    <w:del w:id="6338" w:author="anna.resch88@gmail.com" w:date="2022-01-03T10:25:00Z"/>
                    <w:rFonts w:asciiTheme="majorHAnsi" w:eastAsia="Times New Roman" w:hAnsiTheme="majorHAnsi" w:cstheme="majorHAnsi"/>
                    <w:color w:val="000000"/>
                    <w:lang w:eastAsia="de-DE"/>
                  </w:rPr>
                </w:rPrChange>
              </w:rPr>
            </w:pPr>
            <w:del w:id="6339" w:author="anna.resch88@gmail.com" w:date="2022-01-03T10:25:00Z">
              <w:r w:rsidRPr="00F86424" w:rsidDel="00791D66">
                <w:rPr>
                  <w:rFonts w:asciiTheme="majorHAnsi" w:eastAsia="Times New Roman" w:hAnsiTheme="majorHAnsi" w:cstheme="majorHAnsi"/>
                  <w:color w:val="000000"/>
                  <w:lang w:val="en-US" w:eastAsia="de-DE"/>
                  <w:rPrChange w:id="6340" w:author="anna.resch88@gmail.com" w:date="2022-01-04T09:35:00Z">
                    <w:rPr>
                      <w:rFonts w:asciiTheme="majorHAnsi" w:eastAsia="Times New Roman" w:hAnsiTheme="majorHAnsi" w:cstheme="majorHAnsi"/>
                      <w:color w:val="000000"/>
                      <w:lang w:eastAsia="de-DE"/>
                    </w:rPr>
                  </w:rPrChange>
                </w:rPr>
                <w:delText>4M urea</w:delText>
              </w:r>
              <w:bookmarkStart w:id="6341" w:name="_Toc92187094"/>
              <w:bookmarkStart w:id="6342" w:name="_Toc92187786"/>
              <w:bookmarkStart w:id="6343" w:name="_Toc92188478"/>
              <w:bookmarkStart w:id="6344" w:name="_Toc92189168"/>
              <w:bookmarkStart w:id="6345" w:name="_Toc92189823"/>
              <w:bookmarkStart w:id="6346" w:name="_Toc92190479"/>
              <w:bookmarkStart w:id="6347" w:name="_Toc92191135"/>
              <w:bookmarkEnd w:id="6341"/>
              <w:bookmarkEnd w:id="6342"/>
              <w:bookmarkEnd w:id="6343"/>
              <w:bookmarkEnd w:id="6344"/>
              <w:bookmarkEnd w:id="6345"/>
              <w:bookmarkEnd w:id="6346"/>
              <w:bookmarkEnd w:id="6347"/>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49B98138" w14:textId="21A7C074" w:rsidR="00067C6D" w:rsidRPr="00F86424" w:rsidDel="00791D66" w:rsidRDefault="00067C6D" w:rsidP="003228B4">
            <w:pPr>
              <w:numPr>
                <w:ilvl w:val="0"/>
                <w:numId w:val="47"/>
              </w:numPr>
              <w:spacing w:after="0" w:line="240" w:lineRule="auto"/>
              <w:jc w:val="center"/>
              <w:rPr>
                <w:del w:id="6348" w:author="anna.resch88@gmail.com" w:date="2022-01-03T10:25:00Z"/>
                <w:rFonts w:asciiTheme="majorHAnsi" w:eastAsia="Times New Roman" w:hAnsiTheme="majorHAnsi" w:cstheme="majorHAnsi"/>
                <w:color w:val="000000"/>
                <w:lang w:val="en-US" w:eastAsia="de-DE"/>
                <w:rPrChange w:id="6349" w:author="anna.resch88@gmail.com" w:date="2022-01-04T09:35:00Z">
                  <w:rPr>
                    <w:del w:id="6350" w:author="anna.resch88@gmail.com" w:date="2022-01-03T10:25:00Z"/>
                    <w:rFonts w:asciiTheme="majorHAnsi" w:eastAsia="Times New Roman" w:hAnsiTheme="majorHAnsi" w:cstheme="majorHAnsi"/>
                    <w:color w:val="000000"/>
                    <w:lang w:eastAsia="de-DE"/>
                  </w:rPr>
                </w:rPrChange>
              </w:rPr>
            </w:pPr>
            <w:del w:id="6351" w:author="anna.resch88@gmail.com" w:date="2022-01-03T10:25:00Z">
              <w:r w:rsidRPr="00F86424" w:rsidDel="00791D66">
                <w:rPr>
                  <w:rFonts w:asciiTheme="majorHAnsi" w:eastAsia="Times New Roman" w:hAnsiTheme="majorHAnsi" w:cstheme="majorHAnsi"/>
                  <w:color w:val="000000"/>
                  <w:lang w:val="en-US" w:eastAsia="de-DE"/>
                  <w:rPrChange w:id="6352" w:author="anna.resch88@gmail.com" w:date="2022-01-04T09:35:00Z">
                    <w:rPr>
                      <w:rFonts w:asciiTheme="majorHAnsi" w:eastAsia="Times New Roman" w:hAnsiTheme="majorHAnsi" w:cstheme="majorHAnsi"/>
                      <w:color w:val="000000"/>
                      <w:lang w:eastAsia="de-DE"/>
                    </w:rPr>
                  </w:rPrChange>
                </w:rPr>
                <w:delText>67.7</w:delText>
              </w:r>
              <w:bookmarkStart w:id="6353" w:name="_Toc92187095"/>
              <w:bookmarkStart w:id="6354" w:name="_Toc92187787"/>
              <w:bookmarkStart w:id="6355" w:name="_Toc92188479"/>
              <w:bookmarkStart w:id="6356" w:name="_Toc92189169"/>
              <w:bookmarkStart w:id="6357" w:name="_Toc92189824"/>
              <w:bookmarkStart w:id="6358" w:name="_Toc92190480"/>
              <w:bookmarkStart w:id="6359" w:name="_Toc92191136"/>
              <w:bookmarkEnd w:id="6353"/>
              <w:bookmarkEnd w:id="6354"/>
              <w:bookmarkEnd w:id="6355"/>
              <w:bookmarkEnd w:id="6356"/>
              <w:bookmarkEnd w:id="6357"/>
              <w:bookmarkEnd w:id="6358"/>
              <w:bookmarkEnd w:id="6359"/>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6C9F25BF" w14:textId="760CAD5F" w:rsidR="00067C6D" w:rsidRPr="00F86424" w:rsidDel="00791D66" w:rsidRDefault="00067C6D" w:rsidP="003228B4">
            <w:pPr>
              <w:numPr>
                <w:ilvl w:val="0"/>
                <w:numId w:val="47"/>
              </w:numPr>
              <w:spacing w:after="0" w:line="240" w:lineRule="auto"/>
              <w:jc w:val="center"/>
              <w:rPr>
                <w:del w:id="6360" w:author="anna.resch88@gmail.com" w:date="2022-01-03T10:25:00Z"/>
                <w:rFonts w:asciiTheme="majorHAnsi" w:eastAsia="Times New Roman" w:hAnsiTheme="majorHAnsi" w:cstheme="majorHAnsi"/>
                <w:color w:val="000000"/>
                <w:lang w:val="en-US" w:eastAsia="de-DE"/>
                <w:rPrChange w:id="6361" w:author="anna.resch88@gmail.com" w:date="2022-01-04T09:35:00Z">
                  <w:rPr>
                    <w:del w:id="6362" w:author="anna.resch88@gmail.com" w:date="2022-01-03T10:25:00Z"/>
                    <w:rFonts w:asciiTheme="majorHAnsi" w:eastAsia="Times New Roman" w:hAnsiTheme="majorHAnsi" w:cstheme="majorHAnsi"/>
                    <w:color w:val="000000"/>
                    <w:lang w:eastAsia="de-DE"/>
                  </w:rPr>
                </w:rPrChange>
              </w:rPr>
            </w:pPr>
            <w:del w:id="6363" w:author="anna.resch88@gmail.com" w:date="2022-01-03T10:25:00Z">
              <w:r w:rsidRPr="00F86424" w:rsidDel="00791D66">
                <w:rPr>
                  <w:rFonts w:asciiTheme="majorHAnsi" w:eastAsia="Times New Roman" w:hAnsiTheme="majorHAnsi" w:cstheme="majorHAnsi"/>
                  <w:color w:val="000000"/>
                  <w:lang w:val="en-US" w:eastAsia="de-DE"/>
                  <w:rPrChange w:id="6364" w:author="anna.resch88@gmail.com" w:date="2022-01-04T09:35:00Z">
                    <w:rPr>
                      <w:rFonts w:asciiTheme="majorHAnsi" w:eastAsia="Times New Roman" w:hAnsiTheme="majorHAnsi" w:cstheme="majorHAnsi"/>
                      <w:color w:val="000000"/>
                      <w:lang w:eastAsia="de-DE"/>
                    </w:rPr>
                  </w:rPrChange>
                </w:rPr>
                <w:delText>1,5 x 5</w:delText>
              </w:r>
              <w:bookmarkStart w:id="6365" w:name="_Toc92187096"/>
              <w:bookmarkStart w:id="6366" w:name="_Toc92187788"/>
              <w:bookmarkStart w:id="6367" w:name="_Toc92188480"/>
              <w:bookmarkStart w:id="6368" w:name="_Toc92189170"/>
              <w:bookmarkStart w:id="6369" w:name="_Toc92189825"/>
              <w:bookmarkStart w:id="6370" w:name="_Toc92190481"/>
              <w:bookmarkStart w:id="6371" w:name="_Toc92191137"/>
              <w:bookmarkEnd w:id="6365"/>
              <w:bookmarkEnd w:id="6366"/>
              <w:bookmarkEnd w:id="6367"/>
              <w:bookmarkEnd w:id="6368"/>
              <w:bookmarkEnd w:id="6369"/>
              <w:bookmarkEnd w:id="6370"/>
              <w:bookmarkEnd w:id="6371"/>
            </w:del>
          </w:p>
        </w:tc>
        <w:tc>
          <w:tcPr>
            <w:tcW w:w="946" w:type="dxa"/>
            <w:tcBorders>
              <w:top w:val="nil"/>
              <w:left w:val="nil"/>
              <w:bottom w:val="single" w:sz="4" w:space="0" w:color="auto"/>
              <w:right w:val="single" w:sz="4" w:space="0" w:color="auto"/>
            </w:tcBorders>
            <w:shd w:val="clear" w:color="auto" w:fill="A8D08D" w:themeFill="accent6" w:themeFillTint="99"/>
            <w:noWrap/>
            <w:vAlign w:val="center"/>
            <w:hideMark/>
          </w:tcPr>
          <w:p w14:paraId="3077F983" w14:textId="1CEFA73F" w:rsidR="00067C6D" w:rsidRPr="00F86424" w:rsidDel="00791D66" w:rsidRDefault="00067C6D" w:rsidP="003228B4">
            <w:pPr>
              <w:numPr>
                <w:ilvl w:val="0"/>
                <w:numId w:val="47"/>
              </w:numPr>
              <w:spacing w:after="0" w:line="240" w:lineRule="auto"/>
              <w:jc w:val="center"/>
              <w:rPr>
                <w:del w:id="6372" w:author="anna.resch88@gmail.com" w:date="2022-01-03T10:25:00Z"/>
                <w:rFonts w:asciiTheme="majorHAnsi" w:eastAsia="Times New Roman" w:hAnsiTheme="majorHAnsi" w:cstheme="majorHAnsi"/>
                <w:color w:val="000000"/>
                <w:lang w:val="en-US" w:eastAsia="de-DE"/>
                <w:rPrChange w:id="6373" w:author="anna.resch88@gmail.com" w:date="2022-01-04T09:35:00Z">
                  <w:rPr>
                    <w:del w:id="6374" w:author="anna.resch88@gmail.com" w:date="2022-01-03T10:25:00Z"/>
                    <w:rFonts w:asciiTheme="majorHAnsi" w:eastAsia="Times New Roman" w:hAnsiTheme="majorHAnsi" w:cstheme="majorHAnsi"/>
                    <w:color w:val="000000"/>
                    <w:lang w:eastAsia="de-DE"/>
                  </w:rPr>
                </w:rPrChange>
              </w:rPr>
            </w:pPr>
            <w:del w:id="6375" w:author="anna.resch88@gmail.com" w:date="2022-01-03T10:25:00Z">
              <w:r w:rsidRPr="00F86424" w:rsidDel="00791D66">
                <w:rPr>
                  <w:rFonts w:asciiTheme="majorHAnsi" w:eastAsia="Times New Roman" w:hAnsiTheme="majorHAnsi" w:cstheme="majorHAnsi"/>
                  <w:color w:val="000000"/>
                  <w:lang w:val="en-US" w:eastAsia="de-DE"/>
                  <w:rPrChange w:id="6376" w:author="anna.resch88@gmail.com" w:date="2022-01-04T09:35:00Z">
                    <w:rPr>
                      <w:rFonts w:asciiTheme="majorHAnsi" w:eastAsia="Times New Roman" w:hAnsiTheme="majorHAnsi" w:cstheme="majorHAnsi"/>
                      <w:color w:val="000000"/>
                      <w:lang w:eastAsia="de-DE"/>
                    </w:rPr>
                  </w:rPrChange>
                </w:rPr>
                <w:delText>85.52</w:delText>
              </w:r>
              <w:bookmarkStart w:id="6377" w:name="_Toc92187097"/>
              <w:bookmarkStart w:id="6378" w:name="_Toc92187789"/>
              <w:bookmarkStart w:id="6379" w:name="_Toc92188481"/>
              <w:bookmarkStart w:id="6380" w:name="_Toc92189171"/>
              <w:bookmarkStart w:id="6381" w:name="_Toc92189826"/>
              <w:bookmarkStart w:id="6382" w:name="_Toc92190482"/>
              <w:bookmarkStart w:id="6383" w:name="_Toc92191138"/>
              <w:bookmarkEnd w:id="6377"/>
              <w:bookmarkEnd w:id="6378"/>
              <w:bookmarkEnd w:id="6379"/>
              <w:bookmarkEnd w:id="6380"/>
              <w:bookmarkEnd w:id="6381"/>
              <w:bookmarkEnd w:id="6382"/>
              <w:bookmarkEnd w:id="6383"/>
            </w:del>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05ABEA70" w14:textId="7FB89D7D" w:rsidR="00067C6D" w:rsidRPr="00F86424" w:rsidDel="00791D66" w:rsidRDefault="00067C6D" w:rsidP="003228B4">
            <w:pPr>
              <w:numPr>
                <w:ilvl w:val="0"/>
                <w:numId w:val="47"/>
              </w:numPr>
              <w:spacing w:after="0" w:line="240" w:lineRule="auto"/>
              <w:jc w:val="center"/>
              <w:rPr>
                <w:del w:id="6384" w:author="anna.resch88@gmail.com" w:date="2022-01-03T10:25:00Z"/>
                <w:rFonts w:asciiTheme="majorHAnsi" w:eastAsia="Times New Roman" w:hAnsiTheme="majorHAnsi" w:cstheme="majorHAnsi"/>
                <w:color w:val="000000"/>
                <w:lang w:val="en-US" w:eastAsia="de-DE"/>
                <w:rPrChange w:id="6385" w:author="anna.resch88@gmail.com" w:date="2022-01-04T09:35:00Z">
                  <w:rPr>
                    <w:del w:id="6386" w:author="anna.resch88@gmail.com" w:date="2022-01-03T10:25:00Z"/>
                    <w:rFonts w:asciiTheme="majorHAnsi" w:eastAsia="Times New Roman" w:hAnsiTheme="majorHAnsi" w:cstheme="majorHAnsi"/>
                    <w:color w:val="000000"/>
                    <w:lang w:eastAsia="de-DE"/>
                  </w:rPr>
                </w:rPrChange>
              </w:rPr>
            </w:pPr>
            <w:del w:id="6387" w:author="anna.resch88@gmail.com" w:date="2022-01-03T10:25:00Z">
              <w:r w:rsidRPr="00F86424" w:rsidDel="00791D66">
                <w:rPr>
                  <w:rFonts w:asciiTheme="majorHAnsi" w:eastAsia="Times New Roman" w:hAnsiTheme="majorHAnsi" w:cstheme="majorHAnsi"/>
                  <w:color w:val="000000"/>
                  <w:lang w:val="en-US" w:eastAsia="de-DE"/>
                  <w:rPrChange w:id="6388" w:author="anna.resch88@gmail.com" w:date="2022-01-04T09:35:00Z">
                    <w:rPr>
                      <w:rFonts w:asciiTheme="majorHAnsi" w:eastAsia="Times New Roman" w:hAnsiTheme="majorHAnsi" w:cstheme="majorHAnsi"/>
                      <w:color w:val="000000"/>
                      <w:lang w:eastAsia="de-DE"/>
                    </w:rPr>
                  </w:rPrChange>
                </w:rPr>
                <w:delText>185%</w:delText>
              </w:r>
              <w:bookmarkStart w:id="6389" w:name="_Toc92187098"/>
              <w:bookmarkStart w:id="6390" w:name="_Toc92187790"/>
              <w:bookmarkStart w:id="6391" w:name="_Toc92188482"/>
              <w:bookmarkStart w:id="6392" w:name="_Toc92189172"/>
              <w:bookmarkStart w:id="6393" w:name="_Toc92189827"/>
              <w:bookmarkStart w:id="6394" w:name="_Toc92190483"/>
              <w:bookmarkStart w:id="6395" w:name="_Toc92191139"/>
              <w:bookmarkEnd w:id="6389"/>
              <w:bookmarkEnd w:id="6390"/>
              <w:bookmarkEnd w:id="6391"/>
              <w:bookmarkEnd w:id="6392"/>
              <w:bookmarkEnd w:id="6393"/>
              <w:bookmarkEnd w:id="6394"/>
              <w:bookmarkEnd w:id="6395"/>
            </w:del>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2F4D87FB" w14:textId="643516BE" w:rsidR="00067C6D" w:rsidRPr="00F86424" w:rsidDel="00791D66" w:rsidRDefault="00067C6D" w:rsidP="003228B4">
            <w:pPr>
              <w:numPr>
                <w:ilvl w:val="0"/>
                <w:numId w:val="47"/>
              </w:numPr>
              <w:spacing w:after="0" w:line="240" w:lineRule="auto"/>
              <w:jc w:val="center"/>
              <w:rPr>
                <w:del w:id="6396" w:author="anna.resch88@gmail.com" w:date="2022-01-03T10:25:00Z"/>
                <w:rFonts w:asciiTheme="majorHAnsi" w:eastAsia="Times New Roman" w:hAnsiTheme="majorHAnsi" w:cstheme="majorHAnsi"/>
                <w:color w:val="000000"/>
                <w:lang w:val="en-US" w:eastAsia="de-DE"/>
                <w:rPrChange w:id="6397" w:author="anna.resch88@gmail.com" w:date="2022-01-04T09:35:00Z">
                  <w:rPr>
                    <w:del w:id="6398" w:author="anna.resch88@gmail.com" w:date="2022-01-03T10:25:00Z"/>
                    <w:rFonts w:asciiTheme="majorHAnsi" w:eastAsia="Times New Roman" w:hAnsiTheme="majorHAnsi" w:cstheme="majorHAnsi"/>
                    <w:color w:val="000000"/>
                    <w:lang w:eastAsia="de-DE"/>
                  </w:rPr>
                </w:rPrChange>
              </w:rPr>
            </w:pPr>
            <w:del w:id="6399" w:author="anna.resch88@gmail.com" w:date="2022-01-03T10:25:00Z">
              <w:r w:rsidRPr="00F86424" w:rsidDel="00791D66">
                <w:rPr>
                  <w:rFonts w:asciiTheme="majorHAnsi" w:hAnsiTheme="majorHAnsi" w:cstheme="majorHAnsi"/>
                  <w:color w:val="000000"/>
                  <w:lang w:val="en-US"/>
                  <w:rPrChange w:id="6400" w:author="anna.resch88@gmail.com" w:date="2022-01-04T09:35:00Z">
                    <w:rPr>
                      <w:rFonts w:asciiTheme="majorHAnsi" w:hAnsiTheme="majorHAnsi" w:cstheme="majorHAnsi"/>
                      <w:color w:val="000000"/>
                    </w:rPr>
                  </w:rPrChange>
                </w:rPr>
                <w:delText>148.76</w:delText>
              </w:r>
              <w:bookmarkStart w:id="6401" w:name="_Toc92187099"/>
              <w:bookmarkStart w:id="6402" w:name="_Toc92187791"/>
              <w:bookmarkStart w:id="6403" w:name="_Toc92188483"/>
              <w:bookmarkStart w:id="6404" w:name="_Toc92189173"/>
              <w:bookmarkStart w:id="6405" w:name="_Toc92189828"/>
              <w:bookmarkStart w:id="6406" w:name="_Toc92190484"/>
              <w:bookmarkStart w:id="6407" w:name="_Toc92191140"/>
              <w:bookmarkEnd w:id="6401"/>
              <w:bookmarkEnd w:id="6402"/>
              <w:bookmarkEnd w:id="6403"/>
              <w:bookmarkEnd w:id="6404"/>
              <w:bookmarkEnd w:id="6405"/>
              <w:bookmarkEnd w:id="6406"/>
              <w:bookmarkEnd w:id="6407"/>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4C6671FD" w14:textId="642F211E" w:rsidR="00067C6D" w:rsidRPr="00F86424" w:rsidDel="00791D66" w:rsidRDefault="00067C6D" w:rsidP="003228B4">
            <w:pPr>
              <w:numPr>
                <w:ilvl w:val="0"/>
                <w:numId w:val="47"/>
              </w:numPr>
              <w:spacing w:after="0" w:line="240" w:lineRule="auto"/>
              <w:jc w:val="center"/>
              <w:rPr>
                <w:del w:id="6408" w:author="anna.resch88@gmail.com" w:date="2022-01-03T10:25:00Z"/>
                <w:rFonts w:asciiTheme="majorHAnsi" w:eastAsia="Times New Roman" w:hAnsiTheme="majorHAnsi" w:cstheme="majorHAnsi"/>
                <w:color w:val="000000"/>
                <w:lang w:val="en-US" w:eastAsia="de-DE"/>
                <w:rPrChange w:id="6409" w:author="anna.resch88@gmail.com" w:date="2022-01-04T09:35:00Z">
                  <w:rPr>
                    <w:del w:id="6410" w:author="anna.resch88@gmail.com" w:date="2022-01-03T10:25:00Z"/>
                    <w:rFonts w:asciiTheme="majorHAnsi" w:eastAsia="Times New Roman" w:hAnsiTheme="majorHAnsi" w:cstheme="majorHAnsi"/>
                    <w:color w:val="000000"/>
                    <w:lang w:eastAsia="de-DE"/>
                  </w:rPr>
                </w:rPrChange>
              </w:rPr>
            </w:pPr>
            <w:del w:id="6411" w:author="anna.resch88@gmail.com" w:date="2022-01-03T10:25:00Z">
              <w:r w:rsidRPr="00F86424" w:rsidDel="00791D66">
                <w:rPr>
                  <w:rFonts w:asciiTheme="majorHAnsi" w:hAnsiTheme="majorHAnsi" w:cstheme="majorHAnsi"/>
                  <w:color w:val="000000"/>
                  <w:lang w:val="en-US"/>
                  <w:rPrChange w:id="6412" w:author="anna.resch88@gmail.com" w:date="2022-01-04T09:35:00Z">
                    <w:rPr>
                      <w:rFonts w:asciiTheme="majorHAnsi" w:hAnsiTheme="majorHAnsi" w:cstheme="majorHAnsi"/>
                      <w:color w:val="000000"/>
                    </w:rPr>
                  </w:rPrChange>
                </w:rPr>
                <w:delText>8.49</w:delText>
              </w:r>
              <w:bookmarkStart w:id="6413" w:name="_Toc92187100"/>
              <w:bookmarkStart w:id="6414" w:name="_Toc92187792"/>
              <w:bookmarkStart w:id="6415" w:name="_Toc92188484"/>
              <w:bookmarkStart w:id="6416" w:name="_Toc92189174"/>
              <w:bookmarkStart w:id="6417" w:name="_Toc92189829"/>
              <w:bookmarkStart w:id="6418" w:name="_Toc92190485"/>
              <w:bookmarkStart w:id="6419" w:name="_Toc92191141"/>
              <w:bookmarkEnd w:id="6413"/>
              <w:bookmarkEnd w:id="6414"/>
              <w:bookmarkEnd w:id="6415"/>
              <w:bookmarkEnd w:id="6416"/>
              <w:bookmarkEnd w:id="6417"/>
              <w:bookmarkEnd w:id="6418"/>
              <w:bookmarkEnd w:id="6419"/>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12FCD88" w14:textId="7F167A60" w:rsidR="00067C6D" w:rsidRPr="00F86424" w:rsidDel="00791D66" w:rsidRDefault="00067C6D" w:rsidP="003228B4">
            <w:pPr>
              <w:numPr>
                <w:ilvl w:val="0"/>
                <w:numId w:val="47"/>
              </w:numPr>
              <w:spacing w:after="0" w:line="240" w:lineRule="auto"/>
              <w:jc w:val="center"/>
              <w:rPr>
                <w:del w:id="6420" w:author="anna.resch88@gmail.com" w:date="2022-01-03T10:25:00Z"/>
                <w:rFonts w:asciiTheme="majorHAnsi" w:eastAsia="Times New Roman" w:hAnsiTheme="majorHAnsi" w:cstheme="majorHAnsi"/>
                <w:color w:val="000000"/>
                <w:lang w:val="en-US" w:eastAsia="de-DE"/>
                <w:rPrChange w:id="6421" w:author="anna.resch88@gmail.com" w:date="2022-01-04T09:35:00Z">
                  <w:rPr>
                    <w:del w:id="6422"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71EC8CFB" w14:textId="1C61A618" w:rsidR="00067C6D" w:rsidRPr="00F86424" w:rsidDel="00791D66" w:rsidRDefault="00067C6D" w:rsidP="003228B4">
            <w:pPr>
              <w:numPr>
                <w:ilvl w:val="0"/>
                <w:numId w:val="47"/>
              </w:numPr>
              <w:spacing w:after="0" w:line="240" w:lineRule="auto"/>
              <w:jc w:val="center"/>
              <w:rPr>
                <w:del w:id="6423" w:author="anna.resch88@gmail.com" w:date="2022-01-03T10:25:00Z"/>
                <w:rFonts w:asciiTheme="majorHAnsi" w:eastAsia="Times New Roman" w:hAnsiTheme="majorHAnsi" w:cstheme="majorHAnsi"/>
                <w:color w:val="000000"/>
                <w:lang w:val="en-US" w:eastAsia="de-DE"/>
                <w:rPrChange w:id="6424" w:author="anna.resch88@gmail.com" w:date="2022-01-04T09:35:00Z">
                  <w:rPr>
                    <w:del w:id="6425" w:author="anna.resch88@gmail.com" w:date="2022-01-03T10:25:00Z"/>
                    <w:rFonts w:asciiTheme="majorHAnsi" w:eastAsia="Times New Roman" w:hAnsiTheme="majorHAnsi" w:cstheme="majorHAnsi"/>
                    <w:color w:val="000000"/>
                    <w:lang w:eastAsia="de-DE"/>
                  </w:rPr>
                </w:rPrChange>
              </w:rPr>
            </w:pPr>
          </w:p>
        </w:tc>
        <w:bookmarkStart w:id="6426" w:name="_Toc92187101"/>
        <w:bookmarkStart w:id="6427" w:name="_Toc92187793"/>
        <w:bookmarkStart w:id="6428" w:name="_Toc92188485"/>
        <w:bookmarkStart w:id="6429" w:name="_Toc92189175"/>
        <w:bookmarkStart w:id="6430" w:name="_Toc92189830"/>
        <w:bookmarkStart w:id="6431" w:name="_Toc92190486"/>
        <w:bookmarkStart w:id="6432" w:name="_Toc92191142"/>
        <w:bookmarkEnd w:id="6426"/>
        <w:bookmarkEnd w:id="6427"/>
        <w:bookmarkEnd w:id="6428"/>
        <w:bookmarkEnd w:id="6429"/>
        <w:bookmarkEnd w:id="6430"/>
        <w:bookmarkEnd w:id="6431"/>
        <w:bookmarkEnd w:id="6432"/>
      </w:tr>
      <w:tr w:rsidR="00067C6D" w:rsidRPr="009E3BE9" w:rsidDel="00791D66" w14:paraId="31B35CC9" w14:textId="05224491" w:rsidTr="00D830B0">
        <w:trPr>
          <w:trHeight w:val="315"/>
          <w:del w:id="6433" w:author="anna.resch88@gmail.com" w:date="2022-01-03T10:25:00Z"/>
        </w:trPr>
        <w:tc>
          <w:tcPr>
            <w:tcW w:w="2480"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07A0D6C9" w14:textId="43B12654" w:rsidR="00067C6D" w:rsidRPr="00F86424" w:rsidDel="00791D66" w:rsidRDefault="00067C6D" w:rsidP="003228B4">
            <w:pPr>
              <w:numPr>
                <w:ilvl w:val="0"/>
                <w:numId w:val="47"/>
              </w:numPr>
              <w:spacing w:after="0" w:line="240" w:lineRule="auto"/>
              <w:jc w:val="both"/>
              <w:rPr>
                <w:del w:id="6434" w:author="anna.resch88@gmail.com" w:date="2022-01-03T10:25:00Z"/>
                <w:rFonts w:asciiTheme="majorHAnsi" w:eastAsia="Times New Roman" w:hAnsiTheme="majorHAnsi" w:cstheme="majorHAnsi"/>
                <w:color w:val="000000"/>
                <w:lang w:val="en-US" w:eastAsia="de-DE"/>
                <w:rPrChange w:id="6435" w:author="anna.resch88@gmail.com" w:date="2022-01-04T09:35:00Z">
                  <w:rPr>
                    <w:del w:id="6436" w:author="anna.resch88@gmail.com" w:date="2022-01-03T10:25:00Z"/>
                    <w:rFonts w:asciiTheme="majorHAnsi" w:eastAsia="Times New Roman" w:hAnsiTheme="majorHAnsi" w:cstheme="majorHAnsi"/>
                    <w:color w:val="000000"/>
                    <w:lang w:eastAsia="de-DE"/>
                  </w:rPr>
                </w:rPrChange>
              </w:rPr>
            </w:pPr>
            <w:del w:id="6437" w:author="anna.resch88@gmail.com" w:date="2022-01-03T10:25:00Z">
              <w:r w:rsidRPr="00F86424" w:rsidDel="00791D66">
                <w:rPr>
                  <w:rFonts w:asciiTheme="majorHAnsi" w:eastAsia="Times New Roman" w:hAnsiTheme="majorHAnsi" w:cstheme="majorHAnsi"/>
                  <w:color w:val="000000"/>
                  <w:lang w:val="en-US" w:eastAsia="de-DE"/>
                  <w:rPrChange w:id="6438" w:author="anna.resch88@gmail.com" w:date="2022-01-04T09:35:00Z">
                    <w:rPr>
                      <w:rFonts w:asciiTheme="majorHAnsi" w:eastAsia="Times New Roman" w:hAnsiTheme="majorHAnsi" w:cstheme="majorHAnsi"/>
                      <w:color w:val="000000"/>
                      <w:lang w:eastAsia="de-DE"/>
                    </w:rPr>
                  </w:rPrChange>
                </w:rPr>
                <w:delText>ULD-V20-ULD, sample 3</w:delText>
              </w:r>
              <w:bookmarkStart w:id="6439" w:name="_Toc92187102"/>
              <w:bookmarkStart w:id="6440" w:name="_Toc92187794"/>
              <w:bookmarkStart w:id="6441" w:name="_Toc92188486"/>
              <w:bookmarkStart w:id="6442" w:name="_Toc92189176"/>
              <w:bookmarkStart w:id="6443" w:name="_Toc92189831"/>
              <w:bookmarkStart w:id="6444" w:name="_Toc92190487"/>
              <w:bookmarkStart w:id="6445" w:name="_Toc92191143"/>
              <w:bookmarkEnd w:id="6439"/>
              <w:bookmarkEnd w:id="6440"/>
              <w:bookmarkEnd w:id="6441"/>
              <w:bookmarkEnd w:id="6442"/>
              <w:bookmarkEnd w:id="6443"/>
              <w:bookmarkEnd w:id="6444"/>
              <w:bookmarkEnd w:id="6445"/>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05C8E53" w14:textId="031FDA9B" w:rsidR="00067C6D" w:rsidRPr="00F86424" w:rsidDel="00791D66" w:rsidRDefault="00067C6D" w:rsidP="003228B4">
            <w:pPr>
              <w:numPr>
                <w:ilvl w:val="0"/>
                <w:numId w:val="47"/>
              </w:numPr>
              <w:spacing w:after="0" w:line="240" w:lineRule="auto"/>
              <w:jc w:val="center"/>
              <w:rPr>
                <w:del w:id="6446" w:author="anna.resch88@gmail.com" w:date="2022-01-03T10:25:00Z"/>
                <w:rFonts w:asciiTheme="majorHAnsi" w:eastAsia="Times New Roman" w:hAnsiTheme="majorHAnsi" w:cstheme="majorHAnsi"/>
                <w:color w:val="000000"/>
                <w:lang w:val="en-US" w:eastAsia="de-DE"/>
                <w:rPrChange w:id="6447" w:author="anna.resch88@gmail.com" w:date="2022-01-04T09:35:00Z">
                  <w:rPr>
                    <w:del w:id="6448" w:author="anna.resch88@gmail.com" w:date="2022-01-03T10:25:00Z"/>
                    <w:rFonts w:asciiTheme="majorHAnsi" w:eastAsia="Times New Roman" w:hAnsiTheme="majorHAnsi" w:cstheme="majorHAnsi"/>
                    <w:color w:val="000000"/>
                    <w:lang w:eastAsia="de-DE"/>
                  </w:rPr>
                </w:rPrChange>
              </w:rPr>
            </w:pPr>
            <w:del w:id="6449" w:author="anna.resch88@gmail.com" w:date="2022-01-03T10:25:00Z">
              <w:r w:rsidRPr="00F86424" w:rsidDel="00791D66">
                <w:rPr>
                  <w:rFonts w:asciiTheme="majorHAnsi" w:eastAsia="Times New Roman" w:hAnsiTheme="majorHAnsi" w:cstheme="majorHAnsi"/>
                  <w:color w:val="000000"/>
                  <w:lang w:val="en-US" w:eastAsia="de-DE"/>
                  <w:rPrChange w:id="6450" w:author="anna.resch88@gmail.com" w:date="2022-01-04T09:35:00Z">
                    <w:rPr>
                      <w:rFonts w:asciiTheme="majorHAnsi" w:eastAsia="Times New Roman" w:hAnsiTheme="majorHAnsi" w:cstheme="majorHAnsi"/>
                      <w:color w:val="000000"/>
                      <w:lang w:eastAsia="de-DE"/>
                    </w:rPr>
                  </w:rPrChange>
                </w:rPr>
                <w:delText>20</w:delText>
              </w:r>
              <w:bookmarkStart w:id="6451" w:name="_Toc92187103"/>
              <w:bookmarkStart w:id="6452" w:name="_Toc92187795"/>
              <w:bookmarkStart w:id="6453" w:name="_Toc92188487"/>
              <w:bookmarkStart w:id="6454" w:name="_Toc92189177"/>
              <w:bookmarkStart w:id="6455" w:name="_Toc92189832"/>
              <w:bookmarkStart w:id="6456" w:name="_Toc92190488"/>
              <w:bookmarkStart w:id="6457" w:name="_Toc92191144"/>
              <w:bookmarkEnd w:id="6451"/>
              <w:bookmarkEnd w:id="6452"/>
              <w:bookmarkEnd w:id="6453"/>
              <w:bookmarkEnd w:id="6454"/>
              <w:bookmarkEnd w:id="6455"/>
              <w:bookmarkEnd w:id="6456"/>
              <w:bookmarkEnd w:id="6457"/>
            </w:del>
          </w:p>
        </w:tc>
        <w:tc>
          <w:tcPr>
            <w:tcW w:w="1008"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39CCCD8F" w14:textId="69ADBB73" w:rsidR="00067C6D" w:rsidRPr="00F86424" w:rsidDel="00791D66" w:rsidRDefault="00067C6D" w:rsidP="003228B4">
            <w:pPr>
              <w:numPr>
                <w:ilvl w:val="0"/>
                <w:numId w:val="47"/>
              </w:numPr>
              <w:spacing w:after="0" w:line="240" w:lineRule="auto"/>
              <w:jc w:val="center"/>
              <w:rPr>
                <w:del w:id="6458" w:author="anna.resch88@gmail.com" w:date="2022-01-03T10:25:00Z"/>
                <w:rFonts w:asciiTheme="majorHAnsi" w:eastAsia="Times New Roman" w:hAnsiTheme="majorHAnsi" w:cstheme="majorHAnsi"/>
                <w:color w:val="000000"/>
                <w:lang w:val="en-US" w:eastAsia="de-DE"/>
                <w:rPrChange w:id="6459" w:author="anna.resch88@gmail.com" w:date="2022-01-04T09:35:00Z">
                  <w:rPr>
                    <w:del w:id="6460" w:author="anna.resch88@gmail.com" w:date="2022-01-03T10:25:00Z"/>
                    <w:rFonts w:asciiTheme="majorHAnsi" w:eastAsia="Times New Roman" w:hAnsiTheme="majorHAnsi" w:cstheme="majorHAnsi"/>
                    <w:color w:val="000000"/>
                    <w:lang w:eastAsia="de-DE"/>
                  </w:rPr>
                </w:rPrChange>
              </w:rPr>
            </w:pPr>
            <w:del w:id="6461" w:author="anna.resch88@gmail.com" w:date="2022-01-03T10:25:00Z">
              <w:r w:rsidRPr="00F86424" w:rsidDel="00791D66">
                <w:rPr>
                  <w:rFonts w:asciiTheme="majorHAnsi" w:eastAsia="Times New Roman" w:hAnsiTheme="majorHAnsi" w:cstheme="majorHAnsi"/>
                  <w:color w:val="000000"/>
                  <w:lang w:val="en-US" w:eastAsia="de-DE"/>
                  <w:rPrChange w:id="6462" w:author="anna.resch88@gmail.com" w:date="2022-01-04T09:35:00Z">
                    <w:rPr>
                      <w:rFonts w:asciiTheme="majorHAnsi" w:eastAsia="Times New Roman" w:hAnsiTheme="majorHAnsi" w:cstheme="majorHAnsi"/>
                      <w:color w:val="000000"/>
                      <w:lang w:eastAsia="de-DE"/>
                    </w:rPr>
                  </w:rPrChange>
                </w:rPr>
                <w:delText>4M urea</w:delText>
              </w:r>
              <w:bookmarkStart w:id="6463" w:name="_Toc92187104"/>
              <w:bookmarkStart w:id="6464" w:name="_Toc92187796"/>
              <w:bookmarkStart w:id="6465" w:name="_Toc92188488"/>
              <w:bookmarkStart w:id="6466" w:name="_Toc92189178"/>
              <w:bookmarkStart w:id="6467" w:name="_Toc92189833"/>
              <w:bookmarkStart w:id="6468" w:name="_Toc92190489"/>
              <w:bookmarkStart w:id="6469" w:name="_Toc92191145"/>
              <w:bookmarkEnd w:id="6463"/>
              <w:bookmarkEnd w:id="6464"/>
              <w:bookmarkEnd w:id="6465"/>
              <w:bookmarkEnd w:id="6466"/>
              <w:bookmarkEnd w:id="6467"/>
              <w:bookmarkEnd w:id="6468"/>
              <w:bookmarkEnd w:id="6469"/>
            </w:del>
          </w:p>
        </w:tc>
        <w:tc>
          <w:tcPr>
            <w:tcW w:w="865" w:type="dxa"/>
            <w:tcBorders>
              <w:top w:val="nil"/>
              <w:left w:val="nil"/>
              <w:bottom w:val="single" w:sz="8" w:space="0" w:color="auto"/>
              <w:right w:val="single" w:sz="4" w:space="0" w:color="auto"/>
            </w:tcBorders>
            <w:shd w:val="clear" w:color="auto" w:fill="A8D08D" w:themeFill="accent6" w:themeFillTint="99"/>
            <w:noWrap/>
            <w:hideMark/>
          </w:tcPr>
          <w:p w14:paraId="00F6C4C3" w14:textId="339A6E87" w:rsidR="00067C6D" w:rsidRPr="00F86424" w:rsidDel="00791D66" w:rsidRDefault="00067C6D" w:rsidP="003228B4">
            <w:pPr>
              <w:numPr>
                <w:ilvl w:val="0"/>
                <w:numId w:val="47"/>
              </w:numPr>
              <w:spacing w:after="0" w:line="240" w:lineRule="auto"/>
              <w:jc w:val="center"/>
              <w:rPr>
                <w:del w:id="6470" w:author="anna.resch88@gmail.com" w:date="2022-01-03T10:25:00Z"/>
                <w:rFonts w:asciiTheme="majorHAnsi" w:eastAsia="Times New Roman" w:hAnsiTheme="majorHAnsi" w:cstheme="majorHAnsi"/>
                <w:color w:val="000000"/>
                <w:lang w:val="en-US" w:eastAsia="de-DE"/>
                <w:rPrChange w:id="6471" w:author="anna.resch88@gmail.com" w:date="2022-01-04T09:35:00Z">
                  <w:rPr>
                    <w:del w:id="6472" w:author="anna.resch88@gmail.com" w:date="2022-01-03T10:25:00Z"/>
                    <w:rFonts w:asciiTheme="majorHAnsi" w:eastAsia="Times New Roman" w:hAnsiTheme="majorHAnsi" w:cstheme="majorHAnsi"/>
                    <w:color w:val="000000"/>
                    <w:lang w:eastAsia="de-DE"/>
                  </w:rPr>
                </w:rPrChange>
              </w:rPr>
            </w:pPr>
            <w:del w:id="6473" w:author="anna.resch88@gmail.com" w:date="2022-01-03T10:25:00Z">
              <w:r w:rsidRPr="00F86424" w:rsidDel="00791D66">
                <w:rPr>
                  <w:rFonts w:asciiTheme="majorHAnsi" w:eastAsia="Times New Roman" w:hAnsiTheme="majorHAnsi" w:cstheme="majorHAnsi"/>
                  <w:color w:val="000000"/>
                  <w:lang w:val="en-US" w:eastAsia="de-DE"/>
                  <w:rPrChange w:id="6474" w:author="anna.resch88@gmail.com" w:date="2022-01-04T09:35:00Z">
                    <w:rPr>
                      <w:rFonts w:asciiTheme="majorHAnsi" w:eastAsia="Times New Roman" w:hAnsiTheme="majorHAnsi" w:cstheme="majorHAnsi"/>
                      <w:color w:val="000000"/>
                      <w:lang w:eastAsia="de-DE"/>
                    </w:rPr>
                  </w:rPrChange>
                </w:rPr>
                <w:delText>67.7</w:delText>
              </w:r>
              <w:bookmarkStart w:id="6475" w:name="_Toc92187105"/>
              <w:bookmarkStart w:id="6476" w:name="_Toc92187797"/>
              <w:bookmarkStart w:id="6477" w:name="_Toc92188489"/>
              <w:bookmarkStart w:id="6478" w:name="_Toc92189179"/>
              <w:bookmarkStart w:id="6479" w:name="_Toc92189834"/>
              <w:bookmarkStart w:id="6480" w:name="_Toc92190490"/>
              <w:bookmarkStart w:id="6481" w:name="_Toc92191146"/>
              <w:bookmarkEnd w:id="6475"/>
              <w:bookmarkEnd w:id="6476"/>
              <w:bookmarkEnd w:id="6477"/>
              <w:bookmarkEnd w:id="6478"/>
              <w:bookmarkEnd w:id="6479"/>
              <w:bookmarkEnd w:id="6480"/>
              <w:bookmarkEnd w:id="6481"/>
            </w:del>
          </w:p>
        </w:tc>
        <w:tc>
          <w:tcPr>
            <w:tcW w:w="1008" w:type="dxa"/>
            <w:tcBorders>
              <w:top w:val="nil"/>
              <w:left w:val="nil"/>
              <w:bottom w:val="single" w:sz="8" w:space="0" w:color="auto"/>
              <w:right w:val="single" w:sz="4" w:space="0" w:color="auto"/>
            </w:tcBorders>
            <w:shd w:val="clear" w:color="auto" w:fill="A8D08D" w:themeFill="accent6" w:themeFillTint="99"/>
            <w:noWrap/>
            <w:vAlign w:val="bottom"/>
            <w:hideMark/>
          </w:tcPr>
          <w:p w14:paraId="15E73034" w14:textId="78F1CE26" w:rsidR="00067C6D" w:rsidRPr="00F86424" w:rsidDel="00791D66" w:rsidRDefault="00067C6D" w:rsidP="003228B4">
            <w:pPr>
              <w:numPr>
                <w:ilvl w:val="0"/>
                <w:numId w:val="47"/>
              </w:numPr>
              <w:spacing w:after="0" w:line="240" w:lineRule="auto"/>
              <w:jc w:val="center"/>
              <w:rPr>
                <w:del w:id="6482" w:author="anna.resch88@gmail.com" w:date="2022-01-03T10:25:00Z"/>
                <w:rFonts w:asciiTheme="majorHAnsi" w:eastAsia="Times New Roman" w:hAnsiTheme="majorHAnsi" w:cstheme="majorHAnsi"/>
                <w:color w:val="000000"/>
                <w:lang w:val="en-US" w:eastAsia="de-DE"/>
                <w:rPrChange w:id="6483" w:author="anna.resch88@gmail.com" w:date="2022-01-04T09:35:00Z">
                  <w:rPr>
                    <w:del w:id="6484" w:author="anna.resch88@gmail.com" w:date="2022-01-03T10:25:00Z"/>
                    <w:rFonts w:asciiTheme="majorHAnsi" w:eastAsia="Times New Roman" w:hAnsiTheme="majorHAnsi" w:cstheme="majorHAnsi"/>
                    <w:color w:val="000000"/>
                    <w:lang w:eastAsia="de-DE"/>
                  </w:rPr>
                </w:rPrChange>
              </w:rPr>
            </w:pPr>
            <w:del w:id="6485" w:author="anna.resch88@gmail.com" w:date="2022-01-03T10:25:00Z">
              <w:r w:rsidRPr="00F86424" w:rsidDel="00791D66">
                <w:rPr>
                  <w:rFonts w:asciiTheme="majorHAnsi" w:eastAsia="Times New Roman" w:hAnsiTheme="majorHAnsi" w:cstheme="majorHAnsi"/>
                  <w:color w:val="000000"/>
                  <w:lang w:val="en-US" w:eastAsia="de-DE"/>
                  <w:rPrChange w:id="6486" w:author="anna.resch88@gmail.com" w:date="2022-01-04T09:35:00Z">
                    <w:rPr>
                      <w:rFonts w:asciiTheme="majorHAnsi" w:eastAsia="Times New Roman" w:hAnsiTheme="majorHAnsi" w:cstheme="majorHAnsi"/>
                      <w:color w:val="000000"/>
                      <w:lang w:eastAsia="de-DE"/>
                    </w:rPr>
                  </w:rPrChange>
                </w:rPr>
                <w:delText>2 x 5</w:delText>
              </w:r>
              <w:bookmarkStart w:id="6487" w:name="_Toc92187106"/>
              <w:bookmarkStart w:id="6488" w:name="_Toc92187798"/>
              <w:bookmarkStart w:id="6489" w:name="_Toc92188490"/>
              <w:bookmarkStart w:id="6490" w:name="_Toc92189180"/>
              <w:bookmarkStart w:id="6491" w:name="_Toc92189835"/>
              <w:bookmarkStart w:id="6492" w:name="_Toc92190491"/>
              <w:bookmarkStart w:id="6493" w:name="_Toc92191147"/>
              <w:bookmarkEnd w:id="6487"/>
              <w:bookmarkEnd w:id="6488"/>
              <w:bookmarkEnd w:id="6489"/>
              <w:bookmarkEnd w:id="6490"/>
              <w:bookmarkEnd w:id="6491"/>
              <w:bookmarkEnd w:id="6492"/>
              <w:bookmarkEnd w:id="6493"/>
            </w:del>
          </w:p>
        </w:tc>
        <w:tc>
          <w:tcPr>
            <w:tcW w:w="946" w:type="dxa"/>
            <w:tcBorders>
              <w:top w:val="nil"/>
              <w:left w:val="nil"/>
              <w:bottom w:val="single" w:sz="8" w:space="0" w:color="auto"/>
              <w:right w:val="single" w:sz="4" w:space="0" w:color="auto"/>
            </w:tcBorders>
            <w:shd w:val="clear" w:color="auto" w:fill="A8D08D" w:themeFill="accent6" w:themeFillTint="99"/>
            <w:noWrap/>
            <w:vAlign w:val="center"/>
            <w:hideMark/>
          </w:tcPr>
          <w:p w14:paraId="6130F9AE" w14:textId="6F7E8741" w:rsidR="00067C6D" w:rsidRPr="00F86424" w:rsidDel="00791D66" w:rsidRDefault="00067C6D" w:rsidP="003228B4">
            <w:pPr>
              <w:numPr>
                <w:ilvl w:val="0"/>
                <w:numId w:val="47"/>
              </w:numPr>
              <w:spacing w:after="0" w:line="240" w:lineRule="auto"/>
              <w:jc w:val="center"/>
              <w:rPr>
                <w:del w:id="6494" w:author="anna.resch88@gmail.com" w:date="2022-01-03T10:25:00Z"/>
                <w:rFonts w:asciiTheme="majorHAnsi" w:eastAsia="Times New Roman" w:hAnsiTheme="majorHAnsi" w:cstheme="majorHAnsi"/>
                <w:color w:val="000000"/>
                <w:lang w:val="en-US" w:eastAsia="de-DE"/>
                <w:rPrChange w:id="6495" w:author="anna.resch88@gmail.com" w:date="2022-01-04T09:35:00Z">
                  <w:rPr>
                    <w:del w:id="6496" w:author="anna.resch88@gmail.com" w:date="2022-01-03T10:25:00Z"/>
                    <w:rFonts w:asciiTheme="majorHAnsi" w:eastAsia="Times New Roman" w:hAnsiTheme="majorHAnsi" w:cstheme="majorHAnsi"/>
                    <w:color w:val="000000"/>
                    <w:lang w:eastAsia="de-DE"/>
                  </w:rPr>
                </w:rPrChange>
              </w:rPr>
            </w:pPr>
            <w:bookmarkStart w:id="6497" w:name="_Toc92187107"/>
            <w:bookmarkStart w:id="6498" w:name="_Toc92187799"/>
            <w:bookmarkStart w:id="6499" w:name="_Toc92188491"/>
            <w:bookmarkStart w:id="6500" w:name="_Toc92189181"/>
            <w:bookmarkStart w:id="6501" w:name="_Toc92189836"/>
            <w:bookmarkStart w:id="6502" w:name="_Toc92190492"/>
            <w:bookmarkStart w:id="6503" w:name="_Toc92191148"/>
            <w:bookmarkEnd w:id="6497"/>
            <w:bookmarkEnd w:id="6498"/>
            <w:bookmarkEnd w:id="6499"/>
            <w:bookmarkEnd w:id="6500"/>
            <w:bookmarkEnd w:id="6501"/>
            <w:bookmarkEnd w:id="6502"/>
            <w:bookmarkEnd w:id="6503"/>
          </w:p>
        </w:tc>
        <w:tc>
          <w:tcPr>
            <w:tcW w:w="967" w:type="dxa"/>
            <w:tcBorders>
              <w:top w:val="nil"/>
              <w:left w:val="nil"/>
              <w:bottom w:val="single" w:sz="8" w:space="0" w:color="auto"/>
              <w:right w:val="single" w:sz="4" w:space="0" w:color="auto"/>
            </w:tcBorders>
            <w:shd w:val="clear" w:color="auto" w:fill="A8D08D" w:themeFill="accent6" w:themeFillTint="99"/>
            <w:noWrap/>
            <w:vAlign w:val="bottom"/>
            <w:hideMark/>
          </w:tcPr>
          <w:p w14:paraId="2EE775CC" w14:textId="6417C7C4" w:rsidR="00067C6D" w:rsidRPr="00F86424" w:rsidDel="00791D66" w:rsidRDefault="00067C6D" w:rsidP="003228B4">
            <w:pPr>
              <w:numPr>
                <w:ilvl w:val="0"/>
                <w:numId w:val="47"/>
              </w:numPr>
              <w:spacing w:after="0" w:line="240" w:lineRule="auto"/>
              <w:jc w:val="center"/>
              <w:rPr>
                <w:del w:id="6504" w:author="anna.resch88@gmail.com" w:date="2022-01-03T10:25:00Z"/>
                <w:rFonts w:asciiTheme="majorHAnsi" w:eastAsia="Times New Roman" w:hAnsiTheme="majorHAnsi" w:cstheme="majorHAnsi"/>
                <w:color w:val="000000"/>
                <w:lang w:val="en-US" w:eastAsia="de-DE"/>
                <w:rPrChange w:id="6505" w:author="anna.resch88@gmail.com" w:date="2022-01-04T09:35:00Z">
                  <w:rPr>
                    <w:del w:id="6506" w:author="anna.resch88@gmail.com" w:date="2022-01-03T10:25:00Z"/>
                    <w:rFonts w:asciiTheme="majorHAnsi" w:eastAsia="Times New Roman" w:hAnsiTheme="majorHAnsi" w:cstheme="majorHAnsi"/>
                    <w:color w:val="000000"/>
                    <w:lang w:eastAsia="de-DE"/>
                  </w:rPr>
                </w:rPrChange>
              </w:rPr>
            </w:pPr>
            <w:bookmarkStart w:id="6507" w:name="_Toc92187108"/>
            <w:bookmarkStart w:id="6508" w:name="_Toc92187800"/>
            <w:bookmarkStart w:id="6509" w:name="_Toc92188492"/>
            <w:bookmarkStart w:id="6510" w:name="_Toc92189182"/>
            <w:bookmarkStart w:id="6511" w:name="_Toc92189837"/>
            <w:bookmarkStart w:id="6512" w:name="_Toc92190493"/>
            <w:bookmarkStart w:id="6513" w:name="_Toc92191149"/>
            <w:bookmarkEnd w:id="6507"/>
            <w:bookmarkEnd w:id="6508"/>
            <w:bookmarkEnd w:id="6509"/>
            <w:bookmarkEnd w:id="6510"/>
            <w:bookmarkEnd w:id="6511"/>
            <w:bookmarkEnd w:id="6512"/>
            <w:bookmarkEnd w:id="6513"/>
          </w:p>
        </w:tc>
        <w:tc>
          <w:tcPr>
            <w:tcW w:w="1367" w:type="dxa"/>
            <w:tcBorders>
              <w:top w:val="nil"/>
              <w:left w:val="nil"/>
              <w:bottom w:val="single" w:sz="8" w:space="0" w:color="auto"/>
              <w:right w:val="single" w:sz="4" w:space="0" w:color="auto"/>
            </w:tcBorders>
            <w:shd w:val="clear" w:color="auto" w:fill="A8D08D" w:themeFill="accent6" w:themeFillTint="99"/>
            <w:noWrap/>
            <w:vAlign w:val="bottom"/>
            <w:hideMark/>
          </w:tcPr>
          <w:p w14:paraId="009ECC5C" w14:textId="5CDB9B5F" w:rsidR="00067C6D" w:rsidRPr="00F86424" w:rsidDel="00791D66" w:rsidRDefault="00067C6D" w:rsidP="003228B4">
            <w:pPr>
              <w:numPr>
                <w:ilvl w:val="0"/>
                <w:numId w:val="47"/>
              </w:numPr>
              <w:spacing w:after="0" w:line="240" w:lineRule="auto"/>
              <w:jc w:val="center"/>
              <w:rPr>
                <w:del w:id="6514" w:author="anna.resch88@gmail.com" w:date="2022-01-03T10:25:00Z"/>
                <w:rFonts w:asciiTheme="majorHAnsi" w:eastAsia="Times New Roman" w:hAnsiTheme="majorHAnsi" w:cstheme="majorHAnsi"/>
                <w:color w:val="000000"/>
                <w:lang w:val="en-US" w:eastAsia="de-DE"/>
                <w:rPrChange w:id="6515" w:author="anna.resch88@gmail.com" w:date="2022-01-04T09:35:00Z">
                  <w:rPr>
                    <w:del w:id="6516" w:author="anna.resch88@gmail.com" w:date="2022-01-03T10:25:00Z"/>
                    <w:rFonts w:asciiTheme="majorHAnsi" w:eastAsia="Times New Roman" w:hAnsiTheme="majorHAnsi" w:cstheme="majorHAnsi"/>
                    <w:color w:val="000000"/>
                    <w:lang w:eastAsia="de-DE"/>
                  </w:rPr>
                </w:rPrChange>
              </w:rPr>
            </w:pPr>
            <w:del w:id="6517" w:author="anna.resch88@gmail.com" w:date="2022-01-03T10:25:00Z">
              <w:r w:rsidRPr="00F86424" w:rsidDel="00791D66">
                <w:rPr>
                  <w:rFonts w:asciiTheme="majorHAnsi" w:hAnsiTheme="majorHAnsi" w:cstheme="majorHAnsi"/>
                  <w:color w:val="000000"/>
                  <w:lang w:val="en-US"/>
                  <w:rPrChange w:id="6518" w:author="anna.resch88@gmail.com" w:date="2022-01-04T09:35:00Z">
                    <w:rPr>
                      <w:rFonts w:asciiTheme="majorHAnsi" w:hAnsiTheme="majorHAnsi" w:cstheme="majorHAnsi"/>
                      <w:color w:val="000000"/>
                    </w:rPr>
                  </w:rPrChange>
                </w:rPr>
                <w:delText>162.33</w:delText>
              </w:r>
              <w:bookmarkStart w:id="6519" w:name="_Toc92187109"/>
              <w:bookmarkStart w:id="6520" w:name="_Toc92187801"/>
              <w:bookmarkStart w:id="6521" w:name="_Toc92188493"/>
              <w:bookmarkStart w:id="6522" w:name="_Toc92189183"/>
              <w:bookmarkStart w:id="6523" w:name="_Toc92189838"/>
              <w:bookmarkStart w:id="6524" w:name="_Toc92190494"/>
              <w:bookmarkStart w:id="6525" w:name="_Toc92191150"/>
              <w:bookmarkEnd w:id="6519"/>
              <w:bookmarkEnd w:id="6520"/>
              <w:bookmarkEnd w:id="6521"/>
              <w:bookmarkEnd w:id="6522"/>
              <w:bookmarkEnd w:id="6523"/>
              <w:bookmarkEnd w:id="6524"/>
              <w:bookmarkEnd w:id="6525"/>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67129034" w14:textId="2AABE15D" w:rsidR="00067C6D" w:rsidRPr="00F86424" w:rsidDel="00791D66" w:rsidRDefault="00067C6D" w:rsidP="003228B4">
            <w:pPr>
              <w:numPr>
                <w:ilvl w:val="0"/>
                <w:numId w:val="47"/>
              </w:numPr>
              <w:spacing w:after="0" w:line="240" w:lineRule="auto"/>
              <w:jc w:val="center"/>
              <w:rPr>
                <w:del w:id="6526" w:author="anna.resch88@gmail.com" w:date="2022-01-03T10:25:00Z"/>
                <w:rFonts w:asciiTheme="majorHAnsi" w:eastAsia="Times New Roman" w:hAnsiTheme="majorHAnsi" w:cstheme="majorHAnsi"/>
                <w:color w:val="000000"/>
                <w:lang w:val="en-US" w:eastAsia="de-DE"/>
                <w:rPrChange w:id="6527" w:author="anna.resch88@gmail.com" w:date="2022-01-04T09:35:00Z">
                  <w:rPr>
                    <w:del w:id="6528" w:author="anna.resch88@gmail.com" w:date="2022-01-03T10:25:00Z"/>
                    <w:rFonts w:asciiTheme="majorHAnsi" w:eastAsia="Times New Roman" w:hAnsiTheme="majorHAnsi" w:cstheme="majorHAnsi"/>
                    <w:color w:val="000000"/>
                    <w:lang w:eastAsia="de-DE"/>
                  </w:rPr>
                </w:rPrChange>
              </w:rPr>
            </w:pPr>
            <w:del w:id="6529" w:author="anna.resch88@gmail.com" w:date="2022-01-03T10:25:00Z">
              <w:r w:rsidRPr="00F86424" w:rsidDel="00791D66">
                <w:rPr>
                  <w:rFonts w:asciiTheme="majorHAnsi" w:hAnsiTheme="majorHAnsi" w:cstheme="majorHAnsi"/>
                  <w:color w:val="000000"/>
                  <w:lang w:val="en-US"/>
                  <w:rPrChange w:id="6530" w:author="anna.resch88@gmail.com" w:date="2022-01-04T09:35:00Z">
                    <w:rPr>
                      <w:rFonts w:asciiTheme="majorHAnsi" w:hAnsiTheme="majorHAnsi" w:cstheme="majorHAnsi"/>
                      <w:color w:val="000000"/>
                    </w:rPr>
                  </w:rPrChange>
                </w:rPr>
                <w:delText>8.93</w:delText>
              </w:r>
              <w:bookmarkStart w:id="6531" w:name="_Toc92187110"/>
              <w:bookmarkStart w:id="6532" w:name="_Toc92187802"/>
              <w:bookmarkStart w:id="6533" w:name="_Toc92188494"/>
              <w:bookmarkStart w:id="6534" w:name="_Toc92189184"/>
              <w:bookmarkStart w:id="6535" w:name="_Toc92189839"/>
              <w:bookmarkStart w:id="6536" w:name="_Toc92190495"/>
              <w:bookmarkStart w:id="6537" w:name="_Toc92191151"/>
              <w:bookmarkEnd w:id="6531"/>
              <w:bookmarkEnd w:id="6532"/>
              <w:bookmarkEnd w:id="6533"/>
              <w:bookmarkEnd w:id="6534"/>
              <w:bookmarkEnd w:id="6535"/>
              <w:bookmarkEnd w:id="6536"/>
              <w:bookmarkEnd w:id="6537"/>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4E33103B" w14:textId="1EF18953" w:rsidR="00067C6D" w:rsidRPr="00F86424" w:rsidDel="00791D66" w:rsidRDefault="00067C6D" w:rsidP="003228B4">
            <w:pPr>
              <w:numPr>
                <w:ilvl w:val="0"/>
                <w:numId w:val="47"/>
              </w:numPr>
              <w:spacing w:after="0" w:line="240" w:lineRule="auto"/>
              <w:jc w:val="center"/>
              <w:rPr>
                <w:del w:id="6538" w:author="anna.resch88@gmail.com" w:date="2022-01-03T10:25:00Z"/>
                <w:rFonts w:asciiTheme="majorHAnsi" w:eastAsia="Times New Roman" w:hAnsiTheme="majorHAnsi" w:cstheme="majorHAnsi"/>
                <w:color w:val="000000"/>
                <w:lang w:val="en-US" w:eastAsia="de-DE"/>
                <w:rPrChange w:id="6539" w:author="anna.resch88@gmail.com" w:date="2022-01-04T09:35:00Z">
                  <w:rPr>
                    <w:del w:id="6540"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802779C" w14:textId="332DF524" w:rsidR="00067C6D" w:rsidRPr="00F86424" w:rsidDel="00791D66" w:rsidRDefault="00067C6D" w:rsidP="003228B4">
            <w:pPr>
              <w:numPr>
                <w:ilvl w:val="0"/>
                <w:numId w:val="47"/>
              </w:numPr>
              <w:spacing w:after="0" w:line="240" w:lineRule="auto"/>
              <w:jc w:val="center"/>
              <w:rPr>
                <w:del w:id="6541" w:author="anna.resch88@gmail.com" w:date="2022-01-03T10:25:00Z"/>
                <w:rFonts w:asciiTheme="majorHAnsi" w:eastAsia="Times New Roman" w:hAnsiTheme="majorHAnsi" w:cstheme="majorHAnsi"/>
                <w:color w:val="000000"/>
                <w:lang w:val="en-US" w:eastAsia="de-DE"/>
                <w:rPrChange w:id="6542" w:author="anna.resch88@gmail.com" w:date="2022-01-04T09:35:00Z">
                  <w:rPr>
                    <w:del w:id="6543" w:author="anna.resch88@gmail.com" w:date="2022-01-03T10:25:00Z"/>
                    <w:rFonts w:asciiTheme="majorHAnsi" w:eastAsia="Times New Roman" w:hAnsiTheme="majorHAnsi" w:cstheme="majorHAnsi"/>
                    <w:color w:val="000000"/>
                    <w:lang w:eastAsia="de-DE"/>
                  </w:rPr>
                </w:rPrChange>
              </w:rPr>
            </w:pPr>
          </w:p>
        </w:tc>
        <w:bookmarkStart w:id="6544" w:name="_Toc92187111"/>
        <w:bookmarkStart w:id="6545" w:name="_Toc92187803"/>
        <w:bookmarkStart w:id="6546" w:name="_Toc92188495"/>
        <w:bookmarkStart w:id="6547" w:name="_Toc92189185"/>
        <w:bookmarkStart w:id="6548" w:name="_Toc92189840"/>
        <w:bookmarkStart w:id="6549" w:name="_Toc92190496"/>
        <w:bookmarkStart w:id="6550" w:name="_Toc92191152"/>
        <w:bookmarkEnd w:id="6544"/>
        <w:bookmarkEnd w:id="6545"/>
        <w:bookmarkEnd w:id="6546"/>
        <w:bookmarkEnd w:id="6547"/>
        <w:bookmarkEnd w:id="6548"/>
        <w:bookmarkEnd w:id="6549"/>
        <w:bookmarkEnd w:id="6550"/>
      </w:tr>
      <w:tr w:rsidR="00067C6D" w:rsidRPr="009E3BE9" w:rsidDel="00791D66" w14:paraId="1E5808F5" w14:textId="2104870C" w:rsidTr="00D830B0">
        <w:trPr>
          <w:trHeight w:val="300"/>
          <w:del w:id="6551"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48FB5EF0" w14:textId="234BE09C" w:rsidR="00067C6D" w:rsidRPr="00F86424" w:rsidDel="00791D66" w:rsidRDefault="00067C6D" w:rsidP="003228B4">
            <w:pPr>
              <w:numPr>
                <w:ilvl w:val="0"/>
                <w:numId w:val="47"/>
              </w:numPr>
              <w:spacing w:after="0" w:line="240" w:lineRule="auto"/>
              <w:jc w:val="both"/>
              <w:rPr>
                <w:del w:id="6552" w:author="anna.resch88@gmail.com" w:date="2022-01-03T10:25:00Z"/>
                <w:rFonts w:asciiTheme="majorHAnsi" w:eastAsia="Times New Roman" w:hAnsiTheme="majorHAnsi" w:cstheme="majorHAnsi"/>
                <w:color w:val="000000"/>
                <w:lang w:val="en-US" w:eastAsia="de-DE"/>
                <w:rPrChange w:id="6553" w:author="anna.resch88@gmail.com" w:date="2022-01-04T09:35:00Z">
                  <w:rPr>
                    <w:del w:id="6554" w:author="anna.resch88@gmail.com" w:date="2022-01-03T10:25:00Z"/>
                    <w:rFonts w:asciiTheme="majorHAnsi" w:eastAsia="Times New Roman" w:hAnsiTheme="majorHAnsi" w:cstheme="majorHAnsi"/>
                    <w:color w:val="000000"/>
                    <w:lang w:eastAsia="de-DE"/>
                  </w:rPr>
                </w:rPrChange>
              </w:rPr>
            </w:pPr>
            <w:del w:id="6555" w:author="anna.resch88@gmail.com" w:date="2022-01-03T10:25:00Z">
              <w:r w:rsidRPr="00F86424" w:rsidDel="00791D66">
                <w:rPr>
                  <w:rFonts w:asciiTheme="majorHAnsi" w:eastAsia="Times New Roman" w:hAnsiTheme="majorHAnsi" w:cstheme="majorHAnsi"/>
                  <w:color w:val="000000"/>
                  <w:lang w:val="en-US" w:eastAsia="de-DE"/>
                  <w:rPrChange w:id="6556" w:author="anna.resch88@gmail.com" w:date="2022-01-04T09:35:00Z">
                    <w:rPr>
                      <w:rFonts w:asciiTheme="majorHAnsi" w:eastAsia="Times New Roman" w:hAnsiTheme="majorHAnsi" w:cstheme="majorHAnsi"/>
                      <w:color w:val="000000"/>
                      <w:lang w:eastAsia="de-DE"/>
                    </w:rPr>
                  </w:rPrChange>
                </w:rPr>
                <w:delText>ULD-V40-ULD, sample 1</w:delText>
              </w:r>
              <w:bookmarkStart w:id="6557" w:name="_Toc92187112"/>
              <w:bookmarkStart w:id="6558" w:name="_Toc92187804"/>
              <w:bookmarkStart w:id="6559" w:name="_Toc92188496"/>
              <w:bookmarkStart w:id="6560" w:name="_Toc92189186"/>
              <w:bookmarkStart w:id="6561" w:name="_Toc92189841"/>
              <w:bookmarkStart w:id="6562" w:name="_Toc92190497"/>
              <w:bookmarkStart w:id="6563" w:name="_Toc92191153"/>
              <w:bookmarkEnd w:id="6557"/>
              <w:bookmarkEnd w:id="6558"/>
              <w:bookmarkEnd w:id="6559"/>
              <w:bookmarkEnd w:id="6560"/>
              <w:bookmarkEnd w:id="6561"/>
              <w:bookmarkEnd w:id="6562"/>
              <w:bookmarkEnd w:id="6563"/>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E7607CF" w14:textId="2ED6336F" w:rsidR="00067C6D" w:rsidRPr="00F86424" w:rsidDel="00791D66" w:rsidRDefault="00067C6D" w:rsidP="003228B4">
            <w:pPr>
              <w:numPr>
                <w:ilvl w:val="0"/>
                <w:numId w:val="47"/>
              </w:numPr>
              <w:spacing w:after="0" w:line="240" w:lineRule="auto"/>
              <w:jc w:val="center"/>
              <w:rPr>
                <w:del w:id="6564" w:author="anna.resch88@gmail.com" w:date="2022-01-03T10:25:00Z"/>
                <w:rFonts w:asciiTheme="majorHAnsi" w:eastAsia="Times New Roman" w:hAnsiTheme="majorHAnsi" w:cstheme="majorHAnsi"/>
                <w:color w:val="000000"/>
                <w:lang w:val="en-US" w:eastAsia="de-DE"/>
                <w:rPrChange w:id="6565" w:author="anna.resch88@gmail.com" w:date="2022-01-04T09:35:00Z">
                  <w:rPr>
                    <w:del w:id="6566" w:author="anna.resch88@gmail.com" w:date="2022-01-03T10:25:00Z"/>
                    <w:rFonts w:asciiTheme="majorHAnsi" w:eastAsia="Times New Roman" w:hAnsiTheme="majorHAnsi" w:cstheme="majorHAnsi"/>
                    <w:color w:val="000000"/>
                    <w:lang w:eastAsia="de-DE"/>
                  </w:rPr>
                </w:rPrChange>
              </w:rPr>
            </w:pPr>
            <w:del w:id="6567" w:author="anna.resch88@gmail.com" w:date="2022-01-03T10:25:00Z">
              <w:r w:rsidRPr="00F86424" w:rsidDel="00791D66">
                <w:rPr>
                  <w:rFonts w:asciiTheme="majorHAnsi" w:eastAsia="Times New Roman" w:hAnsiTheme="majorHAnsi" w:cstheme="majorHAnsi"/>
                  <w:color w:val="000000"/>
                  <w:lang w:val="en-US" w:eastAsia="de-DE"/>
                  <w:rPrChange w:id="6568" w:author="anna.resch88@gmail.com" w:date="2022-01-04T09:35:00Z">
                    <w:rPr>
                      <w:rFonts w:asciiTheme="majorHAnsi" w:eastAsia="Times New Roman" w:hAnsiTheme="majorHAnsi" w:cstheme="majorHAnsi"/>
                      <w:color w:val="000000"/>
                      <w:lang w:eastAsia="de-DE"/>
                    </w:rPr>
                  </w:rPrChange>
                </w:rPr>
                <w:delText>20</w:delText>
              </w:r>
              <w:bookmarkStart w:id="6569" w:name="_Toc92187113"/>
              <w:bookmarkStart w:id="6570" w:name="_Toc92187805"/>
              <w:bookmarkStart w:id="6571" w:name="_Toc92188497"/>
              <w:bookmarkStart w:id="6572" w:name="_Toc92189187"/>
              <w:bookmarkStart w:id="6573" w:name="_Toc92189842"/>
              <w:bookmarkStart w:id="6574" w:name="_Toc92190498"/>
              <w:bookmarkStart w:id="6575" w:name="_Toc92191154"/>
              <w:bookmarkEnd w:id="6569"/>
              <w:bookmarkEnd w:id="6570"/>
              <w:bookmarkEnd w:id="6571"/>
              <w:bookmarkEnd w:id="6572"/>
              <w:bookmarkEnd w:id="6573"/>
              <w:bookmarkEnd w:id="6574"/>
              <w:bookmarkEnd w:id="6575"/>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41167C3F" w14:textId="4837BFC5" w:rsidR="00067C6D" w:rsidRPr="00F86424" w:rsidDel="00791D66" w:rsidRDefault="00067C6D" w:rsidP="003228B4">
            <w:pPr>
              <w:numPr>
                <w:ilvl w:val="0"/>
                <w:numId w:val="47"/>
              </w:numPr>
              <w:spacing w:after="0" w:line="240" w:lineRule="auto"/>
              <w:jc w:val="center"/>
              <w:rPr>
                <w:del w:id="6576" w:author="anna.resch88@gmail.com" w:date="2022-01-03T10:25:00Z"/>
                <w:rFonts w:asciiTheme="majorHAnsi" w:eastAsia="Times New Roman" w:hAnsiTheme="majorHAnsi" w:cstheme="majorHAnsi"/>
                <w:color w:val="000000"/>
                <w:lang w:val="en-US" w:eastAsia="de-DE"/>
                <w:rPrChange w:id="6577" w:author="anna.resch88@gmail.com" w:date="2022-01-04T09:35:00Z">
                  <w:rPr>
                    <w:del w:id="6578" w:author="anna.resch88@gmail.com" w:date="2022-01-03T10:25:00Z"/>
                    <w:rFonts w:asciiTheme="majorHAnsi" w:eastAsia="Times New Roman" w:hAnsiTheme="majorHAnsi" w:cstheme="majorHAnsi"/>
                    <w:color w:val="000000"/>
                    <w:lang w:eastAsia="de-DE"/>
                  </w:rPr>
                </w:rPrChange>
              </w:rPr>
            </w:pPr>
            <w:del w:id="6579" w:author="anna.resch88@gmail.com" w:date="2022-01-03T10:25:00Z">
              <w:r w:rsidRPr="00F86424" w:rsidDel="00791D66">
                <w:rPr>
                  <w:rFonts w:asciiTheme="majorHAnsi" w:eastAsia="Times New Roman" w:hAnsiTheme="majorHAnsi" w:cstheme="majorHAnsi"/>
                  <w:color w:val="000000"/>
                  <w:lang w:val="en-US" w:eastAsia="de-DE"/>
                  <w:rPrChange w:id="6580" w:author="anna.resch88@gmail.com" w:date="2022-01-04T09:35:00Z">
                    <w:rPr>
                      <w:rFonts w:asciiTheme="majorHAnsi" w:eastAsia="Times New Roman" w:hAnsiTheme="majorHAnsi" w:cstheme="majorHAnsi"/>
                      <w:color w:val="000000"/>
                      <w:lang w:eastAsia="de-DE"/>
                    </w:rPr>
                  </w:rPrChange>
                </w:rPr>
                <w:delText>4M urea</w:delText>
              </w:r>
              <w:bookmarkStart w:id="6581" w:name="_Toc92187114"/>
              <w:bookmarkStart w:id="6582" w:name="_Toc92187806"/>
              <w:bookmarkStart w:id="6583" w:name="_Toc92188498"/>
              <w:bookmarkStart w:id="6584" w:name="_Toc92189188"/>
              <w:bookmarkStart w:id="6585" w:name="_Toc92189843"/>
              <w:bookmarkStart w:id="6586" w:name="_Toc92190499"/>
              <w:bookmarkStart w:id="6587" w:name="_Toc92191155"/>
              <w:bookmarkEnd w:id="6581"/>
              <w:bookmarkEnd w:id="6582"/>
              <w:bookmarkEnd w:id="6583"/>
              <w:bookmarkEnd w:id="6584"/>
              <w:bookmarkEnd w:id="6585"/>
              <w:bookmarkEnd w:id="6586"/>
              <w:bookmarkEnd w:id="6587"/>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16A95408" w14:textId="22B5E6AF" w:rsidR="00067C6D" w:rsidRPr="00F86424" w:rsidDel="00791D66" w:rsidRDefault="00067C6D" w:rsidP="003228B4">
            <w:pPr>
              <w:numPr>
                <w:ilvl w:val="0"/>
                <w:numId w:val="47"/>
              </w:numPr>
              <w:spacing w:after="0" w:line="240" w:lineRule="auto"/>
              <w:jc w:val="center"/>
              <w:rPr>
                <w:del w:id="6588" w:author="anna.resch88@gmail.com" w:date="2022-01-03T10:25:00Z"/>
                <w:rFonts w:asciiTheme="majorHAnsi" w:eastAsia="Times New Roman" w:hAnsiTheme="majorHAnsi" w:cstheme="majorHAnsi"/>
                <w:color w:val="000000"/>
                <w:lang w:val="en-US" w:eastAsia="de-DE"/>
                <w:rPrChange w:id="6589" w:author="anna.resch88@gmail.com" w:date="2022-01-04T09:35:00Z">
                  <w:rPr>
                    <w:del w:id="6590" w:author="anna.resch88@gmail.com" w:date="2022-01-03T10:25:00Z"/>
                    <w:rFonts w:asciiTheme="majorHAnsi" w:eastAsia="Times New Roman" w:hAnsiTheme="majorHAnsi" w:cstheme="majorHAnsi"/>
                    <w:color w:val="000000"/>
                    <w:lang w:eastAsia="de-DE"/>
                  </w:rPr>
                </w:rPrChange>
              </w:rPr>
            </w:pPr>
            <w:del w:id="6591" w:author="anna.resch88@gmail.com" w:date="2022-01-03T10:25:00Z">
              <w:r w:rsidRPr="00F86424" w:rsidDel="00791D66">
                <w:rPr>
                  <w:rFonts w:asciiTheme="majorHAnsi" w:eastAsia="Times New Roman" w:hAnsiTheme="majorHAnsi" w:cstheme="majorHAnsi"/>
                  <w:color w:val="000000"/>
                  <w:lang w:val="en-US" w:eastAsia="de-DE"/>
                  <w:rPrChange w:id="6592" w:author="anna.resch88@gmail.com" w:date="2022-01-04T09:35:00Z">
                    <w:rPr>
                      <w:rFonts w:asciiTheme="majorHAnsi" w:eastAsia="Times New Roman" w:hAnsiTheme="majorHAnsi" w:cstheme="majorHAnsi"/>
                      <w:color w:val="000000"/>
                      <w:lang w:eastAsia="de-DE"/>
                    </w:rPr>
                  </w:rPrChange>
                </w:rPr>
                <w:delText>67.7</w:delText>
              </w:r>
              <w:bookmarkStart w:id="6593" w:name="_Toc92187115"/>
              <w:bookmarkStart w:id="6594" w:name="_Toc92187807"/>
              <w:bookmarkStart w:id="6595" w:name="_Toc92188499"/>
              <w:bookmarkStart w:id="6596" w:name="_Toc92189189"/>
              <w:bookmarkStart w:id="6597" w:name="_Toc92189844"/>
              <w:bookmarkStart w:id="6598" w:name="_Toc92190500"/>
              <w:bookmarkStart w:id="6599" w:name="_Toc92191156"/>
              <w:bookmarkEnd w:id="6593"/>
              <w:bookmarkEnd w:id="6594"/>
              <w:bookmarkEnd w:id="6595"/>
              <w:bookmarkEnd w:id="6596"/>
              <w:bookmarkEnd w:id="6597"/>
              <w:bookmarkEnd w:id="6598"/>
              <w:bookmarkEnd w:id="6599"/>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90973E5" w14:textId="6953219A" w:rsidR="00067C6D" w:rsidRPr="00F86424" w:rsidDel="00791D66" w:rsidRDefault="00067C6D" w:rsidP="003228B4">
            <w:pPr>
              <w:numPr>
                <w:ilvl w:val="0"/>
                <w:numId w:val="47"/>
              </w:numPr>
              <w:spacing w:after="0" w:line="240" w:lineRule="auto"/>
              <w:jc w:val="center"/>
              <w:rPr>
                <w:del w:id="6600" w:author="anna.resch88@gmail.com" w:date="2022-01-03T10:25:00Z"/>
                <w:rFonts w:asciiTheme="majorHAnsi" w:eastAsia="Times New Roman" w:hAnsiTheme="majorHAnsi" w:cstheme="majorHAnsi"/>
                <w:color w:val="000000"/>
                <w:lang w:val="en-US" w:eastAsia="de-DE"/>
                <w:rPrChange w:id="6601" w:author="anna.resch88@gmail.com" w:date="2022-01-04T09:35:00Z">
                  <w:rPr>
                    <w:del w:id="6602" w:author="anna.resch88@gmail.com" w:date="2022-01-03T10:25:00Z"/>
                    <w:rFonts w:asciiTheme="majorHAnsi" w:eastAsia="Times New Roman" w:hAnsiTheme="majorHAnsi" w:cstheme="majorHAnsi"/>
                    <w:color w:val="000000"/>
                    <w:lang w:eastAsia="de-DE"/>
                  </w:rPr>
                </w:rPrChange>
              </w:rPr>
            </w:pPr>
            <w:del w:id="6603" w:author="anna.resch88@gmail.com" w:date="2022-01-03T10:25:00Z">
              <w:r w:rsidRPr="00F86424" w:rsidDel="00791D66">
                <w:rPr>
                  <w:rFonts w:asciiTheme="majorHAnsi" w:eastAsia="Times New Roman" w:hAnsiTheme="majorHAnsi" w:cstheme="majorHAnsi"/>
                  <w:color w:val="000000"/>
                  <w:lang w:val="en-US" w:eastAsia="de-DE"/>
                  <w:rPrChange w:id="6604" w:author="anna.resch88@gmail.com" w:date="2022-01-04T09:35:00Z">
                    <w:rPr>
                      <w:rFonts w:asciiTheme="majorHAnsi" w:eastAsia="Times New Roman" w:hAnsiTheme="majorHAnsi" w:cstheme="majorHAnsi"/>
                      <w:color w:val="000000"/>
                      <w:lang w:eastAsia="de-DE"/>
                    </w:rPr>
                  </w:rPrChange>
                </w:rPr>
                <w:delText>1 x 4</w:delText>
              </w:r>
              <w:bookmarkStart w:id="6605" w:name="_Toc92187116"/>
              <w:bookmarkStart w:id="6606" w:name="_Toc92187808"/>
              <w:bookmarkStart w:id="6607" w:name="_Toc92188500"/>
              <w:bookmarkStart w:id="6608" w:name="_Toc92189190"/>
              <w:bookmarkStart w:id="6609" w:name="_Toc92189845"/>
              <w:bookmarkStart w:id="6610" w:name="_Toc92190501"/>
              <w:bookmarkStart w:id="6611" w:name="_Toc92191157"/>
              <w:bookmarkEnd w:id="6605"/>
              <w:bookmarkEnd w:id="6606"/>
              <w:bookmarkEnd w:id="6607"/>
              <w:bookmarkEnd w:id="6608"/>
              <w:bookmarkEnd w:id="6609"/>
              <w:bookmarkEnd w:id="6610"/>
              <w:bookmarkEnd w:id="6611"/>
            </w:del>
          </w:p>
        </w:tc>
        <w:tc>
          <w:tcPr>
            <w:tcW w:w="946" w:type="dxa"/>
            <w:tcBorders>
              <w:top w:val="nil"/>
              <w:left w:val="nil"/>
              <w:bottom w:val="single" w:sz="4" w:space="0" w:color="auto"/>
              <w:right w:val="single" w:sz="4" w:space="0" w:color="auto"/>
            </w:tcBorders>
            <w:shd w:val="clear" w:color="auto" w:fill="BDD6EE" w:themeFill="accent1" w:themeFillTint="66"/>
            <w:noWrap/>
            <w:vAlign w:val="bottom"/>
            <w:hideMark/>
          </w:tcPr>
          <w:p w14:paraId="7AB012D9" w14:textId="353D02FD" w:rsidR="00067C6D" w:rsidRPr="00F86424" w:rsidDel="00791D66" w:rsidRDefault="00067C6D" w:rsidP="003228B4">
            <w:pPr>
              <w:numPr>
                <w:ilvl w:val="0"/>
                <w:numId w:val="47"/>
              </w:numPr>
              <w:spacing w:after="0" w:line="240" w:lineRule="auto"/>
              <w:jc w:val="center"/>
              <w:rPr>
                <w:del w:id="6612" w:author="anna.resch88@gmail.com" w:date="2022-01-03T10:25:00Z"/>
                <w:rFonts w:asciiTheme="majorHAnsi" w:eastAsia="Times New Roman" w:hAnsiTheme="majorHAnsi" w:cstheme="majorHAnsi"/>
                <w:color w:val="000000"/>
                <w:lang w:val="en-US" w:eastAsia="de-DE"/>
                <w:rPrChange w:id="6613" w:author="anna.resch88@gmail.com" w:date="2022-01-04T09:35:00Z">
                  <w:rPr>
                    <w:del w:id="6614" w:author="anna.resch88@gmail.com" w:date="2022-01-03T10:25:00Z"/>
                    <w:rFonts w:asciiTheme="majorHAnsi" w:eastAsia="Times New Roman" w:hAnsiTheme="majorHAnsi" w:cstheme="majorHAnsi"/>
                    <w:color w:val="000000"/>
                    <w:lang w:eastAsia="de-DE"/>
                  </w:rPr>
                </w:rPrChange>
              </w:rPr>
            </w:pPr>
            <w:bookmarkStart w:id="6615" w:name="_Toc92187117"/>
            <w:bookmarkStart w:id="6616" w:name="_Toc92187809"/>
            <w:bookmarkStart w:id="6617" w:name="_Toc92188501"/>
            <w:bookmarkStart w:id="6618" w:name="_Toc92189191"/>
            <w:bookmarkStart w:id="6619" w:name="_Toc92189846"/>
            <w:bookmarkStart w:id="6620" w:name="_Toc92190502"/>
            <w:bookmarkStart w:id="6621" w:name="_Toc92191158"/>
            <w:bookmarkEnd w:id="6615"/>
            <w:bookmarkEnd w:id="6616"/>
            <w:bookmarkEnd w:id="6617"/>
            <w:bookmarkEnd w:id="6618"/>
            <w:bookmarkEnd w:id="6619"/>
            <w:bookmarkEnd w:id="6620"/>
            <w:bookmarkEnd w:id="6621"/>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4FCFF602" w14:textId="00A868EC" w:rsidR="00067C6D" w:rsidRPr="00F86424" w:rsidDel="00791D66" w:rsidRDefault="00067C6D" w:rsidP="003228B4">
            <w:pPr>
              <w:numPr>
                <w:ilvl w:val="0"/>
                <w:numId w:val="47"/>
              </w:numPr>
              <w:spacing w:after="0" w:line="240" w:lineRule="auto"/>
              <w:jc w:val="center"/>
              <w:rPr>
                <w:del w:id="6622" w:author="anna.resch88@gmail.com" w:date="2022-01-03T10:25:00Z"/>
                <w:rFonts w:asciiTheme="majorHAnsi" w:eastAsia="Times New Roman" w:hAnsiTheme="majorHAnsi" w:cstheme="majorHAnsi"/>
                <w:color w:val="000000"/>
                <w:lang w:val="en-US" w:eastAsia="de-DE"/>
                <w:rPrChange w:id="6623" w:author="anna.resch88@gmail.com" w:date="2022-01-04T09:35:00Z">
                  <w:rPr>
                    <w:del w:id="6624" w:author="anna.resch88@gmail.com" w:date="2022-01-03T10:25:00Z"/>
                    <w:rFonts w:asciiTheme="majorHAnsi" w:eastAsia="Times New Roman" w:hAnsiTheme="majorHAnsi" w:cstheme="majorHAnsi"/>
                    <w:color w:val="000000"/>
                    <w:lang w:eastAsia="de-DE"/>
                  </w:rPr>
                </w:rPrChange>
              </w:rPr>
            </w:pPr>
            <w:bookmarkStart w:id="6625" w:name="_Toc92187118"/>
            <w:bookmarkStart w:id="6626" w:name="_Toc92187810"/>
            <w:bookmarkStart w:id="6627" w:name="_Toc92188502"/>
            <w:bookmarkStart w:id="6628" w:name="_Toc92189192"/>
            <w:bookmarkStart w:id="6629" w:name="_Toc92189847"/>
            <w:bookmarkStart w:id="6630" w:name="_Toc92190503"/>
            <w:bookmarkStart w:id="6631" w:name="_Toc92191159"/>
            <w:bookmarkEnd w:id="6625"/>
            <w:bookmarkEnd w:id="6626"/>
            <w:bookmarkEnd w:id="6627"/>
            <w:bookmarkEnd w:id="6628"/>
            <w:bookmarkEnd w:id="6629"/>
            <w:bookmarkEnd w:id="6630"/>
            <w:bookmarkEnd w:id="6631"/>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781D8935" w14:textId="10BF0B06" w:rsidR="00067C6D" w:rsidRPr="00F86424" w:rsidDel="00791D66" w:rsidRDefault="00067C6D" w:rsidP="003228B4">
            <w:pPr>
              <w:numPr>
                <w:ilvl w:val="0"/>
                <w:numId w:val="47"/>
              </w:numPr>
              <w:spacing w:after="0" w:line="240" w:lineRule="auto"/>
              <w:jc w:val="center"/>
              <w:rPr>
                <w:del w:id="6632" w:author="anna.resch88@gmail.com" w:date="2022-01-03T10:25:00Z"/>
                <w:rFonts w:asciiTheme="majorHAnsi" w:eastAsia="Times New Roman" w:hAnsiTheme="majorHAnsi" w:cstheme="majorHAnsi"/>
                <w:color w:val="000000"/>
                <w:lang w:val="en-US" w:eastAsia="de-DE"/>
                <w:rPrChange w:id="6633" w:author="anna.resch88@gmail.com" w:date="2022-01-04T09:35:00Z">
                  <w:rPr>
                    <w:del w:id="6634" w:author="anna.resch88@gmail.com" w:date="2022-01-03T10:25:00Z"/>
                    <w:rFonts w:asciiTheme="majorHAnsi" w:eastAsia="Times New Roman" w:hAnsiTheme="majorHAnsi" w:cstheme="majorHAnsi"/>
                    <w:color w:val="000000"/>
                    <w:lang w:eastAsia="de-DE"/>
                  </w:rPr>
                </w:rPrChange>
              </w:rPr>
            </w:pPr>
            <w:del w:id="6635" w:author="anna.resch88@gmail.com" w:date="2022-01-03T10:25:00Z">
              <w:r w:rsidRPr="00F86424" w:rsidDel="00791D66">
                <w:rPr>
                  <w:rFonts w:asciiTheme="majorHAnsi" w:hAnsiTheme="majorHAnsi" w:cstheme="majorHAnsi"/>
                  <w:color w:val="000000"/>
                  <w:lang w:val="en-US"/>
                  <w:rPrChange w:id="6636" w:author="anna.resch88@gmail.com" w:date="2022-01-04T09:35:00Z">
                    <w:rPr>
                      <w:rFonts w:asciiTheme="majorHAnsi" w:hAnsiTheme="majorHAnsi" w:cstheme="majorHAnsi"/>
                      <w:color w:val="000000"/>
                    </w:rPr>
                  </w:rPrChange>
                </w:rPr>
                <w:delText>125.35</w:delText>
              </w:r>
              <w:bookmarkStart w:id="6637" w:name="_Toc92187119"/>
              <w:bookmarkStart w:id="6638" w:name="_Toc92187811"/>
              <w:bookmarkStart w:id="6639" w:name="_Toc92188503"/>
              <w:bookmarkStart w:id="6640" w:name="_Toc92189193"/>
              <w:bookmarkStart w:id="6641" w:name="_Toc92189848"/>
              <w:bookmarkStart w:id="6642" w:name="_Toc92190504"/>
              <w:bookmarkStart w:id="6643" w:name="_Toc92191160"/>
              <w:bookmarkEnd w:id="6637"/>
              <w:bookmarkEnd w:id="6638"/>
              <w:bookmarkEnd w:id="6639"/>
              <w:bookmarkEnd w:id="6640"/>
              <w:bookmarkEnd w:id="6641"/>
              <w:bookmarkEnd w:id="6642"/>
              <w:bookmarkEnd w:id="6643"/>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2025B855" w14:textId="5B892414" w:rsidR="00067C6D" w:rsidRPr="00F86424" w:rsidDel="00791D66" w:rsidRDefault="00067C6D" w:rsidP="003228B4">
            <w:pPr>
              <w:numPr>
                <w:ilvl w:val="0"/>
                <w:numId w:val="47"/>
              </w:numPr>
              <w:spacing w:after="0" w:line="240" w:lineRule="auto"/>
              <w:jc w:val="center"/>
              <w:rPr>
                <w:del w:id="6644" w:author="anna.resch88@gmail.com" w:date="2022-01-03T10:25:00Z"/>
                <w:rFonts w:asciiTheme="majorHAnsi" w:hAnsiTheme="majorHAnsi" w:cstheme="majorHAnsi"/>
                <w:color w:val="000000"/>
                <w:lang w:val="en-US"/>
                <w:rPrChange w:id="6645" w:author="anna.resch88@gmail.com" w:date="2022-01-04T09:35:00Z">
                  <w:rPr>
                    <w:del w:id="6646" w:author="anna.resch88@gmail.com" w:date="2022-01-03T10:25:00Z"/>
                    <w:rFonts w:asciiTheme="majorHAnsi" w:hAnsiTheme="majorHAnsi" w:cstheme="majorHAnsi"/>
                    <w:color w:val="000000"/>
                  </w:rPr>
                </w:rPrChange>
              </w:rPr>
            </w:pPr>
            <w:del w:id="6647" w:author="anna.resch88@gmail.com" w:date="2022-01-03T10:25:00Z">
              <w:r w:rsidRPr="00F86424" w:rsidDel="00791D66">
                <w:rPr>
                  <w:rFonts w:asciiTheme="majorHAnsi" w:hAnsiTheme="majorHAnsi" w:cstheme="majorHAnsi"/>
                  <w:color w:val="000000"/>
                  <w:lang w:val="en-US"/>
                  <w:rPrChange w:id="6648" w:author="anna.resch88@gmail.com" w:date="2022-01-04T09:35:00Z">
                    <w:rPr>
                      <w:rFonts w:asciiTheme="majorHAnsi" w:hAnsiTheme="majorHAnsi" w:cstheme="majorHAnsi"/>
                      <w:color w:val="000000"/>
                    </w:rPr>
                  </w:rPrChange>
                </w:rPr>
                <w:delText>4.84</w:delText>
              </w:r>
              <w:bookmarkStart w:id="6649" w:name="_Toc92187120"/>
              <w:bookmarkStart w:id="6650" w:name="_Toc92187812"/>
              <w:bookmarkStart w:id="6651" w:name="_Toc92188504"/>
              <w:bookmarkStart w:id="6652" w:name="_Toc92189194"/>
              <w:bookmarkStart w:id="6653" w:name="_Toc92189849"/>
              <w:bookmarkStart w:id="6654" w:name="_Toc92190505"/>
              <w:bookmarkStart w:id="6655" w:name="_Toc92191161"/>
              <w:bookmarkEnd w:id="6649"/>
              <w:bookmarkEnd w:id="6650"/>
              <w:bookmarkEnd w:id="6651"/>
              <w:bookmarkEnd w:id="6652"/>
              <w:bookmarkEnd w:id="6653"/>
              <w:bookmarkEnd w:id="6654"/>
              <w:bookmarkEnd w:id="6655"/>
            </w:del>
          </w:p>
        </w:tc>
        <w:tc>
          <w:tcPr>
            <w:tcW w:w="1131"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621D54F1" w14:textId="47469414" w:rsidR="00067C6D" w:rsidRPr="00F86424" w:rsidDel="00791D66" w:rsidRDefault="00067C6D" w:rsidP="003228B4">
            <w:pPr>
              <w:numPr>
                <w:ilvl w:val="0"/>
                <w:numId w:val="47"/>
              </w:numPr>
              <w:spacing w:after="0" w:line="240" w:lineRule="auto"/>
              <w:jc w:val="center"/>
              <w:rPr>
                <w:del w:id="6656" w:author="anna.resch88@gmail.com" w:date="2022-01-03T10:25:00Z"/>
                <w:rFonts w:asciiTheme="majorHAnsi" w:eastAsia="Times New Roman" w:hAnsiTheme="majorHAnsi" w:cstheme="majorHAnsi"/>
                <w:color w:val="000000"/>
                <w:lang w:val="en-US" w:eastAsia="de-DE"/>
                <w:rPrChange w:id="6657" w:author="anna.resch88@gmail.com" w:date="2022-01-04T09:35:00Z">
                  <w:rPr>
                    <w:del w:id="6658" w:author="anna.resch88@gmail.com" w:date="2022-01-03T10:25:00Z"/>
                    <w:rFonts w:asciiTheme="majorHAnsi" w:eastAsia="Times New Roman" w:hAnsiTheme="majorHAnsi" w:cstheme="majorHAnsi"/>
                    <w:color w:val="000000"/>
                    <w:lang w:eastAsia="de-DE"/>
                  </w:rPr>
                </w:rPrChange>
              </w:rPr>
            </w:pPr>
            <w:del w:id="6659" w:author="anna.resch88@gmail.com" w:date="2022-01-03T10:25:00Z">
              <w:r w:rsidRPr="00F86424" w:rsidDel="00791D66">
                <w:rPr>
                  <w:rFonts w:asciiTheme="majorHAnsi" w:hAnsiTheme="majorHAnsi" w:cstheme="majorHAnsi"/>
                  <w:color w:val="000000"/>
                  <w:lang w:val="en-US"/>
                  <w:rPrChange w:id="6660" w:author="anna.resch88@gmail.com" w:date="2022-01-04T09:35:00Z">
                    <w:rPr>
                      <w:rFonts w:asciiTheme="majorHAnsi" w:hAnsiTheme="majorHAnsi" w:cstheme="majorHAnsi"/>
                      <w:color w:val="000000"/>
                    </w:rPr>
                  </w:rPrChange>
                </w:rPr>
                <w:delText>119.87</w:delText>
              </w:r>
              <w:bookmarkStart w:id="6661" w:name="_Toc92187121"/>
              <w:bookmarkStart w:id="6662" w:name="_Toc92187813"/>
              <w:bookmarkStart w:id="6663" w:name="_Toc92188505"/>
              <w:bookmarkStart w:id="6664" w:name="_Toc92189195"/>
              <w:bookmarkStart w:id="6665" w:name="_Toc92189850"/>
              <w:bookmarkStart w:id="6666" w:name="_Toc92190506"/>
              <w:bookmarkStart w:id="6667" w:name="_Toc92191162"/>
              <w:bookmarkEnd w:id="6661"/>
              <w:bookmarkEnd w:id="6662"/>
              <w:bookmarkEnd w:id="6663"/>
              <w:bookmarkEnd w:id="6664"/>
              <w:bookmarkEnd w:id="6665"/>
              <w:bookmarkEnd w:id="6666"/>
              <w:bookmarkEnd w:id="6667"/>
            </w:del>
          </w:p>
        </w:tc>
        <w:tc>
          <w:tcPr>
            <w:tcW w:w="1144"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1A508702" w14:textId="4A184B10" w:rsidR="00067C6D" w:rsidRPr="00F86424" w:rsidDel="00791D66" w:rsidRDefault="00067C6D" w:rsidP="003228B4">
            <w:pPr>
              <w:numPr>
                <w:ilvl w:val="0"/>
                <w:numId w:val="47"/>
              </w:numPr>
              <w:spacing w:after="0" w:line="240" w:lineRule="auto"/>
              <w:jc w:val="center"/>
              <w:rPr>
                <w:del w:id="6668" w:author="anna.resch88@gmail.com" w:date="2022-01-03T10:25:00Z"/>
                <w:rFonts w:asciiTheme="majorHAnsi" w:eastAsia="Times New Roman" w:hAnsiTheme="majorHAnsi" w:cstheme="majorHAnsi"/>
                <w:color w:val="000000"/>
                <w:lang w:val="en-US" w:eastAsia="de-DE"/>
                <w:rPrChange w:id="6669" w:author="anna.resch88@gmail.com" w:date="2022-01-04T09:35:00Z">
                  <w:rPr>
                    <w:del w:id="6670" w:author="anna.resch88@gmail.com" w:date="2022-01-03T10:25:00Z"/>
                    <w:rFonts w:asciiTheme="majorHAnsi" w:eastAsia="Times New Roman" w:hAnsiTheme="majorHAnsi" w:cstheme="majorHAnsi"/>
                    <w:color w:val="000000"/>
                    <w:lang w:eastAsia="de-DE"/>
                  </w:rPr>
                </w:rPrChange>
              </w:rPr>
            </w:pPr>
            <w:del w:id="6671" w:author="anna.resch88@gmail.com" w:date="2022-01-03T10:25:00Z">
              <w:r w:rsidRPr="00F86424" w:rsidDel="00791D66">
                <w:rPr>
                  <w:rFonts w:asciiTheme="majorHAnsi" w:hAnsiTheme="majorHAnsi" w:cstheme="majorHAnsi"/>
                  <w:color w:val="000000"/>
                  <w:lang w:val="en-US"/>
                  <w:rPrChange w:id="6672" w:author="anna.resch88@gmail.com" w:date="2022-01-04T09:35:00Z">
                    <w:rPr>
                      <w:rFonts w:asciiTheme="majorHAnsi" w:hAnsiTheme="majorHAnsi" w:cstheme="majorHAnsi"/>
                      <w:color w:val="000000"/>
                    </w:rPr>
                  </w:rPrChange>
                </w:rPr>
                <w:delText>14.85</w:delText>
              </w:r>
              <w:bookmarkStart w:id="6673" w:name="_Toc92187122"/>
              <w:bookmarkStart w:id="6674" w:name="_Toc92187814"/>
              <w:bookmarkStart w:id="6675" w:name="_Toc92188506"/>
              <w:bookmarkStart w:id="6676" w:name="_Toc92189196"/>
              <w:bookmarkStart w:id="6677" w:name="_Toc92189851"/>
              <w:bookmarkStart w:id="6678" w:name="_Toc92190507"/>
              <w:bookmarkStart w:id="6679" w:name="_Toc92191163"/>
              <w:bookmarkEnd w:id="6673"/>
              <w:bookmarkEnd w:id="6674"/>
              <w:bookmarkEnd w:id="6675"/>
              <w:bookmarkEnd w:id="6676"/>
              <w:bookmarkEnd w:id="6677"/>
              <w:bookmarkEnd w:id="6678"/>
              <w:bookmarkEnd w:id="6679"/>
            </w:del>
          </w:p>
        </w:tc>
        <w:bookmarkStart w:id="6680" w:name="_Toc92187123"/>
        <w:bookmarkStart w:id="6681" w:name="_Toc92187815"/>
        <w:bookmarkStart w:id="6682" w:name="_Toc92188507"/>
        <w:bookmarkStart w:id="6683" w:name="_Toc92189197"/>
        <w:bookmarkStart w:id="6684" w:name="_Toc92189852"/>
        <w:bookmarkStart w:id="6685" w:name="_Toc92190508"/>
        <w:bookmarkStart w:id="6686" w:name="_Toc92191164"/>
        <w:bookmarkEnd w:id="6680"/>
        <w:bookmarkEnd w:id="6681"/>
        <w:bookmarkEnd w:id="6682"/>
        <w:bookmarkEnd w:id="6683"/>
        <w:bookmarkEnd w:id="6684"/>
        <w:bookmarkEnd w:id="6685"/>
        <w:bookmarkEnd w:id="6686"/>
      </w:tr>
      <w:tr w:rsidR="00067C6D" w:rsidRPr="009E3BE9" w:rsidDel="00791D66" w14:paraId="41D836A0" w14:textId="0DF13484" w:rsidTr="00D830B0">
        <w:trPr>
          <w:trHeight w:val="300"/>
          <w:del w:id="6687"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325C5F72" w14:textId="14449CC1" w:rsidR="00067C6D" w:rsidRPr="00F86424" w:rsidDel="00791D66" w:rsidRDefault="00067C6D" w:rsidP="003228B4">
            <w:pPr>
              <w:numPr>
                <w:ilvl w:val="0"/>
                <w:numId w:val="47"/>
              </w:numPr>
              <w:spacing w:after="0" w:line="240" w:lineRule="auto"/>
              <w:jc w:val="both"/>
              <w:rPr>
                <w:del w:id="6688" w:author="anna.resch88@gmail.com" w:date="2022-01-03T10:25:00Z"/>
                <w:rFonts w:asciiTheme="majorHAnsi" w:eastAsia="Times New Roman" w:hAnsiTheme="majorHAnsi" w:cstheme="majorHAnsi"/>
                <w:color w:val="000000"/>
                <w:lang w:val="en-US" w:eastAsia="de-DE"/>
                <w:rPrChange w:id="6689" w:author="anna.resch88@gmail.com" w:date="2022-01-04T09:35:00Z">
                  <w:rPr>
                    <w:del w:id="6690" w:author="anna.resch88@gmail.com" w:date="2022-01-03T10:25:00Z"/>
                    <w:rFonts w:asciiTheme="majorHAnsi" w:eastAsia="Times New Roman" w:hAnsiTheme="majorHAnsi" w:cstheme="majorHAnsi"/>
                    <w:color w:val="000000"/>
                    <w:lang w:eastAsia="de-DE"/>
                  </w:rPr>
                </w:rPrChange>
              </w:rPr>
            </w:pPr>
            <w:del w:id="6691" w:author="anna.resch88@gmail.com" w:date="2022-01-03T10:25:00Z">
              <w:r w:rsidRPr="00F86424" w:rsidDel="00791D66">
                <w:rPr>
                  <w:rFonts w:asciiTheme="majorHAnsi" w:eastAsia="Times New Roman" w:hAnsiTheme="majorHAnsi" w:cstheme="majorHAnsi"/>
                  <w:color w:val="000000"/>
                  <w:lang w:val="en-US" w:eastAsia="de-DE"/>
                  <w:rPrChange w:id="6692" w:author="anna.resch88@gmail.com" w:date="2022-01-04T09:35:00Z">
                    <w:rPr>
                      <w:rFonts w:asciiTheme="majorHAnsi" w:eastAsia="Times New Roman" w:hAnsiTheme="majorHAnsi" w:cstheme="majorHAnsi"/>
                      <w:color w:val="000000"/>
                      <w:lang w:eastAsia="de-DE"/>
                    </w:rPr>
                  </w:rPrChange>
                </w:rPr>
                <w:delText>ULD-V40-ULD, sample 2</w:delText>
              </w:r>
              <w:bookmarkStart w:id="6693" w:name="_Toc92187124"/>
              <w:bookmarkStart w:id="6694" w:name="_Toc92187816"/>
              <w:bookmarkStart w:id="6695" w:name="_Toc92188508"/>
              <w:bookmarkStart w:id="6696" w:name="_Toc92189198"/>
              <w:bookmarkStart w:id="6697" w:name="_Toc92189853"/>
              <w:bookmarkStart w:id="6698" w:name="_Toc92190509"/>
              <w:bookmarkStart w:id="6699" w:name="_Toc92191165"/>
              <w:bookmarkEnd w:id="6693"/>
              <w:bookmarkEnd w:id="6694"/>
              <w:bookmarkEnd w:id="6695"/>
              <w:bookmarkEnd w:id="6696"/>
              <w:bookmarkEnd w:id="6697"/>
              <w:bookmarkEnd w:id="6698"/>
              <w:bookmarkEnd w:id="6699"/>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C653FC" w14:textId="1AB31F5E" w:rsidR="00067C6D" w:rsidRPr="00F86424" w:rsidDel="00791D66" w:rsidRDefault="00067C6D" w:rsidP="003228B4">
            <w:pPr>
              <w:numPr>
                <w:ilvl w:val="0"/>
                <w:numId w:val="47"/>
              </w:numPr>
              <w:spacing w:after="0" w:line="240" w:lineRule="auto"/>
              <w:jc w:val="center"/>
              <w:rPr>
                <w:del w:id="6700" w:author="anna.resch88@gmail.com" w:date="2022-01-03T10:25:00Z"/>
                <w:rFonts w:asciiTheme="majorHAnsi" w:eastAsia="Times New Roman" w:hAnsiTheme="majorHAnsi" w:cstheme="majorHAnsi"/>
                <w:color w:val="000000"/>
                <w:lang w:val="en-US" w:eastAsia="de-DE"/>
                <w:rPrChange w:id="6701" w:author="anna.resch88@gmail.com" w:date="2022-01-04T09:35:00Z">
                  <w:rPr>
                    <w:del w:id="6702" w:author="anna.resch88@gmail.com" w:date="2022-01-03T10:25:00Z"/>
                    <w:rFonts w:asciiTheme="majorHAnsi" w:eastAsia="Times New Roman" w:hAnsiTheme="majorHAnsi" w:cstheme="majorHAnsi"/>
                    <w:color w:val="000000"/>
                    <w:lang w:eastAsia="de-DE"/>
                  </w:rPr>
                </w:rPrChange>
              </w:rPr>
            </w:pPr>
            <w:del w:id="6703" w:author="anna.resch88@gmail.com" w:date="2022-01-03T10:25:00Z">
              <w:r w:rsidRPr="00F86424" w:rsidDel="00791D66">
                <w:rPr>
                  <w:rFonts w:asciiTheme="majorHAnsi" w:eastAsia="Times New Roman" w:hAnsiTheme="majorHAnsi" w:cstheme="majorHAnsi"/>
                  <w:color w:val="000000"/>
                  <w:lang w:val="en-US" w:eastAsia="de-DE"/>
                  <w:rPrChange w:id="6704" w:author="anna.resch88@gmail.com" w:date="2022-01-04T09:35:00Z">
                    <w:rPr>
                      <w:rFonts w:asciiTheme="majorHAnsi" w:eastAsia="Times New Roman" w:hAnsiTheme="majorHAnsi" w:cstheme="majorHAnsi"/>
                      <w:color w:val="000000"/>
                      <w:lang w:eastAsia="de-DE"/>
                    </w:rPr>
                  </w:rPrChange>
                </w:rPr>
                <w:delText>20</w:delText>
              </w:r>
              <w:bookmarkStart w:id="6705" w:name="_Toc92187125"/>
              <w:bookmarkStart w:id="6706" w:name="_Toc92187817"/>
              <w:bookmarkStart w:id="6707" w:name="_Toc92188509"/>
              <w:bookmarkStart w:id="6708" w:name="_Toc92189199"/>
              <w:bookmarkStart w:id="6709" w:name="_Toc92189854"/>
              <w:bookmarkStart w:id="6710" w:name="_Toc92190510"/>
              <w:bookmarkStart w:id="6711" w:name="_Toc92191166"/>
              <w:bookmarkEnd w:id="6705"/>
              <w:bookmarkEnd w:id="6706"/>
              <w:bookmarkEnd w:id="6707"/>
              <w:bookmarkEnd w:id="6708"/>
              <w:bookmarkEnd w:id="6709"/>
              <w:bookmarkEnd w:id="6710"/>
              <w:bookmarkEnd w:id="6711"/>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7F90AD87" w14:textId="460227DA" w:rsidR="00067C6D" w:rsidRPr="00F86424" w:rsidDel="00791D66" w:rsidRDefault="00067C6D" w:rsidP="003228B4">
            <w:pPr>
              <w:numPr>
                <w:ilvl w:val="0"/>
                <w:numId w:val="47"/>
              </w:numPr>
              <w:spacing w:after="0" w:line="240" w:lineRule="auto"/>
              <w:jc w:val="center"/>
              <w:rPr>
                <w:del w:id="6712" w:author="anna.resch88@gmail.com" w:date="2022-01-03T10:25:00Z"/>
                <w:rFonts w:asciiTheme="majorHAnsi" w:eastAsia="Times New Roman" w:hAnsiTheme="majorHAnsi" w:cstheme="majorHAnsi"/>
                <w:color w:val="000000"/>
                <w:lang w:val="en-US" w:eastAsia="de-DE"/>
                <w:rPrChange w:id="6713" w:author="anna.resch88@gmail.com" w:date="2022-01-04T09:35:00Z">
                  <w:rPr>
                    <w:del w:id="6714" w:author="anna.resch88@gmail.com" w:date="2022-01-03T10:25:00Z"/>
                    <w:rFonts w:asciiTheme="majorHAnsi" w:eastAsia="Times New Roman" w:hAnsiTheme="majorHAnsi" w:cstheme="majorHAnsi"/>
                    <w:color w:val="000000"/>
                    <w:lang w:eastAsia="de-DE"/>
                  </w:rPr>
                </w:rPrChange>
              </w:rPr>
            </w:pPr>
            <w:del w:id="6715" w:author="anna.resch88@gmail.com" w:date="2022-01-03T10:25:00Z">
              <w:r w:rsidRPr="00F86424" w:rsidDel="00791D66">
                <w:rPr>
                  <w:rFonts w:asciiTheme="majorHAnsi" w:eastAsia="Times New Roman" w:hAnsiTheme="majorHAnsi" w:cstheme="majorHAnsi"/>
                  <w:color w:val="000000"/>
                  <w:lang w:val="en-US" w:eastAsia="de-DE"/>
                  <w:rPrChange w:id="6716" w:author="anna.resch88@gmail.com" w:date="2022-01-04T09:35:00Z">
                    <w:rPr>
                      <w:rFonts w:asciiTheme="majorHAnsi" w:eastAsia="Times New Roman" w:hAnsiTheme="majorHAnsi" w:cstheme="majorHAnsi"/>
                      <w:color w:val="000000"/>
                      <w:lang w:eastAsia="de-DE"/>
                    </w:rPr>
                  </w:rPrChange>
                </w:rPr>
                <w:delText xml:space="preserve">4M </w:delText>
              </w:r>
              <w:r w:rsidRPr="00F86424" w:rsidDel="00791D66">
                <w:rPr>
                  <w:rFonts w:asciiTheme="majorHAnsi" w:eastAsia="Times New Roman" w:hAnsiTheme="majorHAnsi" w:cstheme="majorHAnsi"/>
                  <w:color w:val="000000"/>
                  <w:lang w:val="en-US" w:eastAsia="de-DE"/>
                  <w:rPrChange w:id="6717" w:author="anna.resch88@gmail.com" w:date="2022-01-04T09:35:00Z">
                    <w:rPr>
                      <w:rFonts w:asciiTheme="majorHAnsi" w:eastAsia="Times New Roman" w:hAnsiTheme="majorHAnsi" w:cstheme="majorHAnsi"/>
                      <w:color w:val="000000"/>
                      <w:lang w:eastAsia="de-DE"/>
                    </w:rPr>
                  </w:rPrChange>
                </w:rPr>
                <w:lastRenderedPageBreak/>
                <w:delText>urea</w:delText>
              </w:r>
              <w:bookmarkStart w:id="6718" w:name="_Toc92187126"/>
              <w:bookmarkStart w:id="6719" w:name="_Toc92187818"/>
              <w:bookmarkStart w:id="6720" w:name="_Toc92188510"/>
              <w:bookmarkStart w:id="6721" w:name="_Toc92189200"/>
              <w:bookmarkStart w:id="6722" w:name="_Toc92189855"/>
              <w:bookmarkStart w:id="6723" w:name="_Toc92190511"/>
              <w:bookmarkStart w:id="6724" w:name="_Toc92191167"/>
              <w:bookmarkEnd w:id="6718"/>
              <w:bookmarkEnd w:id="6719"/>
              <w:bookmarkEnd w:id="6720"/>
              <w:bookmarkEnd w:id="6721"/>
              <w:bookmarkEnd w:id="6722"/>
              <w:bookmarkEnd w:id="6723"/>
              <w:bookmarkEnd w:id="6724"/>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5E2314" w14:textId="666EDCCE" w:rsidR="00067C6D" w:rsidRPr="00F86424" w:rsidDel="00791D66" w:rsidRDefault="00067C6D" w:rsidP="003228B4">
            <w:pPr>
              <w:numPr>
                <w:ilvl w:val="0"/>
                <w:numId w:val="47"/>
              </w:numPr>
              <w:spacing w:after="0" w:line="240" w:lineRule="auto"/>
              <w:jc w:val="center"/>
              <w:rPr>
                <w:del w:id="6725" w:author="anna.resch88@gmail.com" w:date="2022-01-03T10:25:00Z"/>
                <w:rFonts w:asciiTheme="majorHAnsi" w:eastAsia="Times New Roman" w:hAnsiTheme="majorHAnsi" w:cstheme="majorHAnsi"/>
                <w:color w:val="000000"/>
                <w:lang w:val="en-US" w:eastAsia="de-DE"/>
                <w:rPrChange w:id="6726" w:author="anna.resch88@gmail.com" w:date="2022-01-04T09:35:00Z">
                  <w:rPr>
                    <w:del w:id="6727" w:author="anna.resch88@gmail.com" w:date="2022-01-03T10:25:00Z"/>
                    <w:rFonts w:asciiTheme="majorHAnsi" w:eastAsia="Times New Roman" w:hAnsiTheme="majorHAnsi" w:cstheme="majorHAnsi"/>
                    <w:color w:val="000000"/>
                    <w:lang w:eastAsia="de-DE"/>
                  </w:rPr>
                </w:rPrChange>
              </w:rPr>
            </w:pPr>
            <w:del w:id="6728" w:author="anna.resch88@gmail.com" w:date="2022-01-03T10:25:00Z">
              <w:r w:rsidRPr="00F86424" w:rsidDel="00791D66">
                <w:rPr>
                  <w:rFonts w:asciiTheme="majorHAnsi" w:eastAsia="Times New Roman" w:hAnsiTheme="majorHAnsi" w:cstheme="majorHAnsi"/>
                  <w:color w:val="000000"/>
                  <w:lang w:val="en-US" w:eastAsia="de-DE"/>
                  <w:rPrChange w:id="6729" w:author="anna.resch88@gmail.com" w:date="2022-01-04T09:35:00Z">
                    <w:rPr>
                      <w:rFonts w:asciiTheme="majorHAnsi" w:eastAsia="Times New Roman" w:hAnsiTheme="majorHAnsi" w:cstheme="majorHAnsi"/>
                      <w:color w:val="000000"/>
                      <w:lang w:eastAsia="de-DE"/>
                    </w:rPr>
                  </w:rPrChange>
                </w:rPr>
                <w:lastRenderedPageBreak/>
                <w:delText>67.7</w:delText>
              </w:r>
              <w:bookmarkStart w:id="6730" w:name="_Toc92187127"/>
              <w:bookmarkStart w:id="6731" w:name="_Toc92187819"/>
              <w:bookmarkStart w:id="6732" w:name="_Toc92188511"/>
              <w:bookmarkStart w:id="6733" w:name="_Toc92189201"/>
              <w:bookmarkStart w:id="6734" w:name="_Toc92189856"/>
              <w:bookmarkStart w:id="6735" w:name="_Toc92190512"/>
              <w:bookmarkStart w:id="6736" w:name="_Toc92191168"/>
              <w:bookmarkEnd w:id="6730"/>
              <w:bookmarkEnd w:id="6731"/>
              <w:bookmarkEnd w:id="6732"/>
              <w:bookmarkEnd w:id="6733"/>
              <w:bookmarkEnd w:id="6734"/>
              <w:bookmarkEnd w:id="6735"/>
              <w:bookmarkEnd w:id="6736"/>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274AD06" w14:textId="6652B305" w:rsidR="00067C6D" w:rsidRPr="00F86424" w:rsidDel="00791D66" w:rsidRDefault="00067C6D" w:rsidP="003228B4">
            <w:pPr>
              <w:numPr>
                <w:ilvl w:val="0"/>
                <w:numId w:val="47"/>
              </w:numPr>
              <w:spacing w:after="0" w:line="240" w:lineRule="auto"/>
              <w:jc w:val="center"/>
              <w:rPr>
                <w:del w:id="6737" w:author="anna.resch88@gmail.com" w:date="2022-01-03T10:25:00Z"/>
                <w:rFonts w:asciiTheme="majorHAnsi" w:eastAsia="Times New Roman" w:hAnsiTheme="majorHAnsi" w:cstheme="majorHAnsi"/>
                <w:color w:val="000000"/>
                <w:lang w:val="en-US" w:eastAsia="de-DE"/>
                <w:rPrChange w:id="6738" w:author="anna.resch88@gmail.com" w:date="2022-01-04T09:35:00Z">
                  <w:rPr>
                    <w:del w:id="6739" w:author="anna.resch88@gmail.com" w:date="2022-01-03T10:25:00Z"/>
                    <w:rFonts w:asciiTheme="majorHAnsi" w:eastAsia="Times New Roman" w:hAnsiTheme="majorHAnsi" w:cstheme="majorHAnsi"/>
                    <w:color w:val="000000"/>
                    <w:lang w:eastAsia="de-DE"/>
                  </w:rPr>
                </w:rPrChange>
              </w:rPr>
            </w:pPr>
            <w:del w:id="6740" w:author="anna.resch88@gmail.com" w:date="2022-01-03T10:25:00Z">
              <w:r w:rsidRPr="00F86424" w:rsidDel="00791D66">
                <w:rPr>
                  <w:rFonts w:asciiTheme="majorHAnsi" w:eastAsia="Times New Roman" w:hAnsiTheme="majorHAnsi" w:cstheme="majorHAnsi"/>
                  <w:color w:val="000000"/>
                  <w:lang w:val="en-US" w:eastAsia="de-DE"/>
                  <w:rPrChange w:id="6741" w:author="anna.resch88@gmail.com" w:date="2022-01-04T09:35:00Z">
                    <w:rPr>
                      <w:rFonts w:asciiTheme="majorHAnsi" w:eastAsia="Times New Roman" w:hAnsiTheme="majorHAnsi" w:cstheme="majorHAnsi"/>
                      <w:color w:val="000000"/>
                      <w:lang w:eastAsia="de-DE"/>
                    </w:rPr>
                  </w:rPrChange>
                </w:rPr>
                <w:delText>1 x 5</w:delText>
              </w:r>
              <w:bookmarkStart w:id="6742" w:name="_Toc92187128"/>
              <w:bookmarkStart w:id="6743" w:name="_Toc92187820"/>
              <w:bookmarkStart w:id="6744" w:name="_Toc92188512"/>
              <w:bookmarkStart w:id="6745" w:name="_Toc92189202"/>
              <w:bookmarkStart w:id="6746" w:name="_Toc92189857"/>
              <w:bookmarkStart w:id="6747" w:name="_Toc92190513"/>
              <w:bookmarkStart w:id="6748" w:name="_Toc92191169"/>
              <w:bookmarkEnd w:id="6742"/>
              <w:bookmarkEnd w:id="6743"/>
              <w:bookmarkEnd w:id="6744"/>
              <w:bookmarkEnd w:id="6745"/>
              <w:bookmarkEnd w:id="6746"/>
              <w:bookmarkEnd w:id="6747"/>
              <w:bookmarkEnd w:id="6748"/>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11EBBA4" w14:textId="67496E89" w:rsidR="00067C6D" w:rsidRPr="00F86424" w:rsidDel="00791D66" w:rsidRDefault="00067C6D" w:rsidP="003228B4">
            <w:pPr>
              <w:numPr>
                <w:ilvl w:val="0"/>
                <w:numId w:val="47"/>
              </w:numPr>
              <w:spacing w:after="0" w:line="240" w:lineRule="auto"/>
              <w:jc w:val="center"/>
              <w:rPr>
                <w:del w:id="6749" w:author="anna.resch88@gmail.com" w:date="2022-01-03T10:25:00Z"/>
                <w:rFonts w:asciiTheme="majorHAnsi" w:eastAsia="Times New Roman" w:hAnsiTheme="majorHAnsi" w:cstheme="majorHAnsi"/>
                <w:color w:val="000000"/>
                <w:lang w:val="en-US" w:eastAsia="de-DE"/>
                <w:rPrChange w:id="6750" w:author="anna.resch88@gmail.com" w:date="2022-01-04T09:35:00Z">
                  <w:rPr>
                    <w:del w:id="6751" w:author="anna.resch88@gmail.com" w:date="2022-01-03T10:25:00Z"/>
                    <w:rFonts w:asciiTheme="majorHAnsi" w:eastAsia="Times New Roman" w:hAnsiTheme="majorHAnsi" w:cstheme="majorHAnsi"/>
                    <w:color w:val="000000"/>
                    <w:lang w:eastAsia="de-DE"/>
                  </w:rPr>
                </w:rPrChange>
              </w:rPr>
            </w:pPr>
            <w:del w:id="6752" w:author="anna.resch88@gmail.com" w:date="2022-01-03T10:25:00Z">
              <w:r w:rsidRPr="00F86424" w:rsidDel="00791D66">
                <w:rPr>
                  <w:rFonts w:asciiTheme="majorHAnsi" w:eastAsia="Times New Roman" w:hAnsiTheme="majorHAnsi" w:cstheme="majorHAnsi"/>
                  <w:color w:val="000000"/>
                  <w:lang w:val="en-US" w:eastAsia="de-DE"/>
                  <w:rPrChange w:id="6753" w:author="anna.resch88@gmail.com" w:date="2022-01-04T09:35:00Z">
                    <w:rPr>
                      <w:rFonts w:asciiTheme="majorHAnsi" w:eastAsia="Times New Roman" w:hAnsiTheme="majorHAnsi" w:cstheme="majorHAnsi"/>
                      <w:color w:val="000000"/>
                      <w:lang w:eastAsia="de-DE"/>
                    </w:rPr>
                  </w:rPrChange>
                </w:rPr>
                <w:delText>70.57</w:delText>
              </w:r>
              <w:bookmarkStart w:id="6754" w:name="_Toc92187129"/>
              <w:bookmarkStart w:id="6755" w:name="_Toc92187821"/>
              <w:bookmarkStart w:id="6756" w:name="_Toc92188513"/>
              <w:bookmarkStart w:id="6757" w:name="_Toc92189203"/>
              <w:bookmarkStart w:id="6758" w:name="_Toc92189858"/>
              <w:bookmarkStart w:id="6759" w:name="_Toc92190514"/>
              <w:bookmarkStart w:id="6760" w:name="_Toc92191170"/>
              <w:bookmarkEnd w:id="6754"/>
              <w:bookmarkEnd w:id="6755"/>
              <w:bookmarkEnd w:id="6756"/>
              <w:bookmarkEnd w:id="6757"/>
              <w:bookmarkEnd w:id="6758"/>
              <w:bookmarkEnd w:id="6759"/>
              <w:bookmarkEnd w:id="6760"/>
            </w:del>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13112AD1" w14:textId="4EC0C83A" w:rsidR="00067C6D" w:rsidRPr="00F86424" w:rsidDel="00791D66" w:rsidRDefault="00067C6D" w:rsidP="003228B4">
            <w:pPr>
              <w:numPr>
                <w:ilvl w:val="0"/>
                <w:numId w:val="47"/>
              </w:numPr>
              <w:spacing w:after="0" w:line="240" w:lineRule="auto"/>
              <w:jc w:val="center"/>
              <w:rPr>
                <w:del w:id="6761" w:author="anna.resch88@gmail.com" w:date="2022-01-03T10:25:00Z"/>
                <w:rFonts w:asciiTheme="majorHAnsi" w:eastAsia="Times New Roman" w:hAnsiTheme="majorHAnsi" w:cstheme="majorHAnsi"/>
                <w:color w:val="000000"/>
                <w:lang w:val="en-US" w:eastAsia="de-DE"/>
                <w:rPrChange w:id="6762" w:author="anna.resch88@gmail.com" w:date="2022-01-04T09:35:00Z">
                  <w:rPr>
                    <w:del w:id="6763" w:author="anna.resch88@gmail.com" w:date="2022-01-03T10:25:00Z"/>
                    <w:rFonts w:asciiTheme="majorHAnsi" w:eastAsia="Times New Roman" w:hAnsiTheme="majorHAnsi" w:cstheme="majorHAnsi"/>
                    <w:color w:val="000000"/>
                    <w:lang w:eastAsia="de-DE"/>
                  </w:rPr>
                </w:rPrChange>
              </w:rPr>
            </w:pPr>
            <w:del w:id="6764" w:author="anna.resch88@gmail.com" w:date="2022-01-03T10:25:00Z">
              <w:r w:rsidRPr="00F86424" w:rsidDel="00791D66">
                <w:rPr>
                  <w:rFonts w:asciiTheme="majorHAnsi" w:eastAsia="Times New Roman" w:hAnsiTheme="majorHAnsi" w:cstheme="majorHAnsi"/>
                  <w:color w:val="000000"/>
                  <w:lang w:val="en-US" w:eastAsia="de-DE"/>
                  <w:rPrChange w:id="6765" w:author="anna.resch88@gmail.com" w:date="2022-01-04T09:35:00Z">
                    <w:rPr>
                      <w:rFonts w:asciiTheme="majorHAnsi" w:eastAsia="Times New Roman" w:hAnsiTheme="majorHAnsi" w:cstheme="majorHAnsi"/>
                      <w:color w:val="000000"/>
                      <w:lang w:eastAsia="de-DE"/>
                    </w:rPr>
                  </w:rPrChange>
                </w:rPr>
                <w:delText>256%</w:delText>
              </w:r>
              <w:bookmarkStart w:id="6766" w:name="_Toc92187130"/>
              <w:bookmarkStart w:id="6767" w:name="_Toc92187822"/>
              <w:bookmarkStart w:id="6768" w:name="_Toc92188514"/>
              <w:bookmarkStart w:id="6769" w:name="_Toc92189204"/>
              <w:bookmarkStart w:id="6770" w:name="_Toc92189859"/>
              <w:bookmarkStart w:id="6771" w:name="_Toc92190515"/>
              <w:bookmarkStart w:id="6772" w:name="_Toc92191171"/>
              <w:bookmarkEnd w:id="6766"/>
              <w:bookmarkEnd w:id="6767"/>
              <w:bookmarkEnd w:id="6768"/>
              <w:bookmarkEnd w:id="6769"/>
              <w:bookmarkEnd w:id="6770"/>
              <w:bookmarkEnd w:id="6771"/>
              <w:bookmarkEnd w:id="6772"/>
            </w:del>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14A45C29" w14:textId="066CBBD8" w:rsidR="00067C6D" w:rsidRPr="00F86424" w:rsidDel="00791D66" w:rsidRDefault="00067C6D" w:rsidP="003228B4">
            <w:pPr>
              <w:numPr>
                <w:ilvl w:val="0"/>
                <w:numId w:val="47"/>
              </w:numPr>
              <w:spacing w:after="0" w:line="240" w:lineRule="auto"/>
              <w:jc w:val="center"/>
              <w:rPr>
                <w:del w:id="6773" w:author="anna.resch88@gmail.com" w:date="2022-01-03T10:25:00Z"/>
                <w:rFonts w:asciiTheme="majorHAnsi" w:eastAsia="Times New Roman" w:hAnsiTheme="majorHAnsi" w:cstheme="majorHAnsi"/>
                <w:color w:val="000000"/>
                <w:lang w:val="en-US" w:eastAsia="de-DE"/>
                <w:rPrChange w:id="6774" w:author="anna.resch88@gmail.com" w:date="2022-01-04T09:35:00Z">
                  <w:rPr>
                    <w:del w:id="6775" w:author="anna.resch88@gmail.com" w:date="2022-01-03T10:25:00Z"/>
                    <w:rFonts w:asciiTheme="majorHAnsi" w:eastAsia="Times New Roman" w:hAnsiTheme="majorHAnsi" w:cstheme="majorHAnsi"/>
                    <w:color w:val="000000"/>
                    <w:lang w:eastAsia="de-DE"/>
                  </w:rPr>
                </w:rPrChange>
              </w:rPr>
            </w:pPr>
            <w:del w:id="6776" w:author="anna.resch88@gmail.com" w:date="2022-01-03T10:25:00Z">
              <w:r w:rsidRPr="00F86424" w:rsidDel="00791D66">
                <w:rPr>
                  <w:rFonts w:asciiTheme="majorHAnsi" w:hAnsiTheme="majorHAnsi" w:cstheme="majorHAnsi"/>
                  <w:color w:val="000000"/>
                  <w:lang w:val="en-US"/>
                  <w:rPrChange w:id="6777" w:author="anna.resch88@gmail.com" w:date="2022-01-04T09:35:00Z">
                    <w:rPr>
                      <w:rFonts w:asciiTheme="majorHAnsi" w:hAnsiTheme="majorHAnsi" w:cstheme="majorHAnsi"/>
                      <w:color w:val="000000"/>
                    </w:rPr>
                  </w:rPrChange>
                </w:rPr>
                <w:delText>103.06</w:delText>
              </w:r>
              <w:bookmarkStart w:id="6778" w:name="_Toc92187131"/>
              <w:bookmarkStart w:id="6779" w:name="_Toc92187823"/>
              <w:bookmarkStart w:id="6780" w:name="_Toc92188515"/>
              <w:bookmarkStart w:id="6781" w:name="_Toc92189205"/>
              <w:bookmarkStart w:id="6782" w:name="_Toc92189860"/>
              <w:bookmarkStart w:id="6783" w:name="_Toc92190516"/>
              <w:bookmarkStart w:id="6784" w:name="_Toc92191172"/>
              <w:bookmarkEnd w:id="6778"/>
              <w:bookmarkEnd w:id="6779"/>
              <w:bookmarkEnd w:id="6780"/>
              <w:bookmarkEnd w:id="6781"/>
              <w:bookmarkEnd w:id="6782"/>
              <w:bookmarkEnd w:id="6783"/>
              <w:bookmarkEnd w:id="6784"/>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007053C6" w14:textId="032AA294" w:rsidR="00067C6D" w:rsidRPr="00F86424" w:rsidDel="00791D66" w:rsidRDefault="00067C6D" w:rsidP="003228B4">
            <w:pPr>
              <w:numPr>
                <w:ilvl w:val="0"/>
                <w:numId w:val="47"/>
              </w:numPr>
              <w:spacing w:after="0" w:line="240" w:lineRule="auto"/>
              <w:jc w:val="center"/>
              <w:rPr>
                <w:del w:id="6785" w:author="anna.resch88@gmail.com" w:date="2022-01-03T10:25:00Z"/>
                <w:rFonts w:asciiTheme="majorHAnsi" w:eastAsia="Times New Roman" w:hAnsiTheme="majorHAnsi" w:cstheme="majorHAnsi"/>
                <w:color w:val="000000"/>
                <w:lang w:val="en-US" w:eastAsia="de-DE"/>
                <w:rPrChange w:id="6786" w:author="anna.resch88@gmail.com" w:date="2022-01-04T09:35:00Z">
                  <w:rPr>
                    <w:del w:id="6787" w:author="anna.resch88@gmail.com" w:date="2022-01-03T10:25:00Z"/>
                    <w:rFonts w:asciiTheme="majorHAnsi" w:eastAsia="Times New Roman" w:hAnsiTheme="majorHAnsi" w:cstheme="majorHAnsi"/>
                    <w:color w:val="000000"/>
                    <w:lang w:eastAsia="de-DE"/>
                  </w:rPr>
                </w:rPrChange>
              </w:rPr>
            </w:pPr>
            <w:del w:id="6788" w:author="anna.resch88@gmail.com" w:date="2022-01-03T10:25:00Z">
              <w:r w:rsidRPr="00F86424" w:rsidDel="00791D66">
                <w:rPr>
                  <w:rFonts w:asciiTheme="majorHAnsi" w:hAnsiTheme="majorHAnsi" w:cstheme="majorHAnsi"/>
                  <w:color w:val="000000"/>
                  <w:lang w:val="en-US"/>
                  <w:rPrChange w:id="6789" w:author="anna.resch88@gmail.com" w:date="2022-01-04T09:35:00Z">
                    <w:rPr>
                      <w:rFonts w:asciiTheme="majorHAnsi" w:hAnsiTheme="majorHAnsi" w:cstheme="majorHAnsi"/>
                      <w:color w:val="000000"/>
                    </w:rPr>
                  </w:rPrChange>
                </w:rPr>
                <w:delText>8.</w:delText>
              </w:r>
              <w:r w:rsidRPr="00F86424" w:rsidDel="00791D66">
                <w:rPr>
                  <w:rFonts w:asciiTheme="majorHAnsi" w:hAnsiTheme="majorHAnsi" w:cstheme="majorHAnsi"/>
                  <w:color w:val="000000"/>
                  <w:lang w:val="en-US"/>
                  <w:rPrChange w:id="6790" w:author="anna.resch88@gmail.com" w:date="2022-01-04T09:35:00Z">
                    <w:rPr>
                      <w:rFonts w:asciiTheme="majorHAnsi" w:hAnsiTheme="majorHAnsi" w:cstheme="majorHAnsi"/>
                      <w:color w:val="000000"/>
                    </w:rPr>
                  </w:rPrChange>
                </w:rPr>
                <w:lastRenderedPageBreak/>
                <w:delText>71</w:delText>
              </w:r>
              <w:bookmarkStart w:id="6791" w:name="_Toc92187132"/>
              <w:bookmarkStart w:id="6792" w:name="_Toc92187824"/>
              <w:bookmarkStart w:id="6793" w:name="_Toc92188516"/>
              <w:bookmarkStart w:id="6794" w:name="_Toc92189206"/>
              <w:bookmarkStart w:id="6795" w:name="_Toc92189861"/>
              <w:bookmarkStart w:id="6796" w:name="_Toc92190517"/>
              <w:bookmarkStart w:id="6797" w:name="_Toc92191173"/>
              <w:bookmarkEnd w:id="6791"/>
              <w:bookmarkEnd w:id="6792"/>
              <w:bookmarkEnd w:id="6793"/>
              <w:bookmarkEnd w:id="6794"/>
              <w:bookmarkEnd w:id="6795"/>
              <w:bookmarkEnd w:id="6796"/>
              <w:bookmarkEnd w:id="6797"/>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04A779B" w14:textId="15ABC2D0" w:rsidR="00067C6D" w:rsidRPr="00F86424" w:rsidDel="00791D66" w:rsidRDefault="00067C6D" w:rsidP="003228B4">
            <w:pPr>
              <w:numPr>
                <w:ilvl w:val="0"/>
                <w:numId w:val="47"/>
              </w:numPr>
              <w:spacing w:after="0" w:line="240" w:lineRule="auto"/>
              <w:jc w:val="both"/>
              <w:rPr>
                <w:del w:id="6798" w:author="anna.resch88@gmail.com" w:date="2022-01-03T10:25:00Z"/>
                <w:rFonts w:asciiTheme="majorHAnsi" w:eastAsia="Times New Roman" w:hAnsiTheme="majorHAnsi" w:cstheme="majorHAnsi"/>
                <w:color w:val="000000"/>
                <w:lang w:val="en-US" w:eastAsia="de-DE"/>
                <w:rPrChange w:id="6799" w:author="anna.resch88@gmail.com" w:date="2022-01-04T09:35:00Z">
                  <w:rPr>
                    <w:del w:id="6800"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3DB5EFE" w14:textId="795D5E22" w:rsidR="00067C6D" w:rsidRPr="00F86424" w:rsidDel="00791D66" w:rsidRDefault="00067C6D" w:rsidP="003228B4">
            <w:pPr>
              <w:numPr>
                <w:ilvl w:val="0"/>
                <w:numId w:val="47"/>
              </w:numPr>
              <w:spacing w:after="0" w:line="240" w:lineRule="auto"/>
              <w:jc w:val="both"/>
              <w:rPr>
                <w:del w:id="6801" w:author="anna.resch88@gmail.com" w:date="2022-01-03T10:25:00Z"/>
                <w:rFonts w:asciiTheme="majorHAnsi" w:eastAsia="Times New Roman" w:hAnsiTheme="majorHAnsi" w:cstheme="majorHAnsi"/>
                <w:color w:val="000000"/>
                <w:lang w:val="en-US" w:eastAsia="de-DE"/>
                <w:rPrChange w:id="6802" w:author="anna.resch88@gmail.com" w:date="2022-01-04T09:35:00Z">
                  <w:rPr>
                    <w:del w:id="6803" w:author="anna.resch88@gmail.com" w:date="2022-01-03T10:25:00Z"/>
                    <w:rFonts w:asciiTheme="majorHAnsi" w:eastAsia="Times New Roman" w:hAnsiTheme="majorHAnsi" w:cstheme="majorHAnsi"/>
                    <w:color w:val="000000"/>
                    <w:lang w:eastAsia="de-DE"/>
                  </w:rPr>
                </w:rPrChange>
              </w:rPr>
            </w:pPr>
          </w:p>
        </w:tc>
        <w:bookmarkStart w:id="6804" w:name="_Toc92187133"/>
        <w:bookmarkStart w:id="6805" w:name="_Toc92187825"/>
        <w:bookmarkStart w:id="6806" w:name="_Toc92188517"/>
        <w:bookmarkStart w:id="6807" w:name="_Toc92189207"/>
        <w:bookmarkStart w:id="6808" w:name="_Toc92189862"/>
        <w:bookmarkStart w:id="6809" w:name="_Toc92190518"/>
        <w:bookmarkStart w:id="6810" w:name="_Toc92191174"/>
        <w:bookmarkEnd w:id="6804"/>
        <w:bookmarkEnd w:id="6805"/>
        <w:bookmarkEnd w:id="6806"/>
        <w:bookmarkEnd w:id="6807"/>
        <w:bookmarkEnd w:id="6808"/>
        <w:bookmarkEnd w:id="6809"/>
        <w:bookmarkEnd w:id="6810"/>
      </w:tr>
      <w:tr w:rsidR="00067C6D" w:rsidRPr="009E3BE9" w:rsidDel="00791D66" w14:paraId="7B3D17D2" w14:textId="4E135EF3" w:rsidTr="00D830B0">
        <w:trPr>
          <w:trHeight w:val="300"/>
          <w:del w:id="6811" w:author="anna.resch88@gmail.com" w:date="2022-01-03T10:25:00Z"/>
        </w:trPr>
        <w:tc>
          <w:tcPr>
            <w:tcW w:w="2480" w:type="dxa"/>
            <w:tcBorders>
              <w:top w:val="nil"/>
              <w:left w:val="single" w:sz="4" w:space="0" w:color="000000"/>
              <w:bottom w:val="single" w:sz="4" w:space="0" w:color="auto"/>
              <w:right w:val="single" w:sz="4" w:space="0" w:color="auto"/>
            </w:tcBorders>
            <w:shd w:val="clear" w:color="auto" w:fill="BDD6EE" w:themeFill="accent1" w:themeFillTint="66"/>
            <w:vAlign w:val="bottom"/>
            <w:hideMark/>
          </w:tcPr>
          <w:p w14:paraId="1EB477D0" w14:textId="1C86F2E4" w:rsidR="00067C6D" w:rsidRPr="00F86424" w:rsidDel="00791D66" w:rsidRDefault="00067C6D" w:rsidP="003228B4">
            <w:pPr>
              <w:numPr>
                <w:ilvl w:val="0"/>
                <w:numId w:val="47"/>
              </w:numPr>
              <w:spacing w:after="0" w:line="240" w:lineRule="auto"/>
              <w:jc w:val="both"/>
              <w:rPr>
                <w:del w:id="6812" w:author="anna.resch88@gmail.com" w:date="2022-01-03T10:25:00Z"/>
                <w:rFonts w:asciiTheme="majorHAnsi" w:eastAsia="Times New Roman" w:hAnsiTheme="majorHAnsi" w:cstheme="majorHAnsi"/>
                <w:color w:val="000000"/>
                <w:lang w:val="en-US" w:eastAsia="de-DE"/>
                <w:rPrChange w:id="6813" w:author="anna.resch88@gmail.com" w:date="2022-01-04T09:35:00Z">
                  <w:rPr>
                    <w:del w:id="6814" w:author="anna.resch88@gmail.com" w:date="2022-01-03T10:25:00Z"/>
                    <w:rFonts w:asciiTheme="majorHAnsi" w:eastAsia="Times New Roman" w:hAnsiTheme="majorHAnsi" w:cstheme="majorHAnsi"/>
                    <w:color w:val="000000"/>
                    <w:lang w:eastAsia="de-DE"/>
                  </w:rPr>
                </w:rPrChange>
              </w:rPr>
            </w:pPr>
            <w:del w:id="6815" w:author="anna.resch88@gmail.com" w:date="2022-01-03T10:25:00Z">
              <w:r w:rsidRPr="00F86424" w:rsidDel="00791D66">
                <w:rPr>
                  <w:rFonts w:asciiTheme="majorHAnsi" w:eastAsia="Times New Roman" w:hAnsiTheme="majorHAnsi" w:cstheme="majorHAnsi"/>
                  <w:color w:val="000000"/>
                  <w:lang w:val="en-US" w:eastAsia="de-DE"/>
                  <w:rPrChange w:id="6816" w:author="anna.resch88@gmail.com" w:date="2022-01-04T09:35:00Z">
                    <w:rPr>
                      <w:rFonts w:asciiTheme="majorHAnsi" w:eastAsia="Times New Roman" w:hAnsiTheme="majorHAnsi" w:cstheme="majorHAnsi"/>
                      <w:color w:val="000000"/>
                      <w:lang w:eastAsia="de-DE"/>
                    </w:rPr>
                  </w:rPrChange>
                </w:rPr>
                <w:delText>ULD-V40-ULD, sample 3</w:delText>
              </w:r>
              <w:bookmarkStart w:id="6817" w:name="_Toc92187134"/>
              <w:bookmarkStart w:id="6818" w:name="_Toc92187826"/>
              <w:bookmarkStart w:id="6819" w:name="_Toc92188518"/>
              <w:bookmarkStart w:id="6820" w:name="_Toc92189208"/>
              <w:bookmarkStart w:id="6821" w:name="_Toc92189863"/>
              <w:bookmarkStart w:id="6822" w:name="_Toc92190519"/>
              <w:bookmarkStart w:id="6823" w:name="_Toc92191175"/>
              <w:bookmarkEnd w:id="6817"/>
              <w:bookmarkEnd w:id="6818"/>
              <w:bookmarkEnd w:id="6819"/>
              <w:bookmarkEnd w:id="6820"/>
              <w:bookmarkEnd w:id="6821"/>
              <w:bookmarkEnd w:id="6822"/>
              <w:bookmarkEnd w:id="6823"/>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651852" w14:textId="064F1764" w:rsidR="00067C6D" w:rsidRPr="00F86424" w:rsidDel="00791D66" w:rsidRDefault="00067C6D" w:rsidP="003228B4">
            <w:pPr>
              <w:numPr>
                <w:ilvl w:val="0"/>
                <w:numId w:val="47"/>
              </w:numPr>
              <w:spacing w:after="0" w:line="240" w:lineRule="auto"/>
              <w:jc w:val="center"/>
              <w:rPr>
                <w:del w:id="6824" w:author="anna.resch88@gmail.com" w:date="2022-01-03T10:25:00Z"/>
                <w:rFonts w:asciiTheme="majorHAnsi" w:eastAsia="Times New Roman" w:hAnsiTheme="majorHAnsi" w:cstheme="majorHAnsi"/>
                <w:color w:val="000000"/>
                <w:lang w:val="en-US" w:eastAsia="de-DE"/>
                <w:rPrChange w:id="6825" w:author="anna.resch88@gmail.com" w:date="2022-01-04T09:35:00Z">
                  <w:rPr>
                    <w:del w:id="6826" w:author="anna.resch88@gmail.com" w:date="2022-01-03T10:25:00Z"/>
                    <w:rFonts w:asciiTheme="majorHAnsi" w:eastAsia="Times New Roman" w:hAnsiTheme="majorHAnsi" w:cstheme="majorHAnsi"/>
                    <w:color w:val="000000"/>
                    <w:lang w:eastAsia="de-DE"/>
                  </w:rPr>
                </w:rPrChange>
              </w:rPr>
            </w:pPr>
            <w:del w:id="6827" w:author="anna.resch88@gmail.com" w:date="2022-01-03T10:25:00Z">
              <w:r w:rsidRPr="00F86424" w:rsidDel="00791D66">
                <w:rPr>
                  <w:rFonts w:asciiTheme="majorHAnsi" w:eastAsia="Times New Roman" w:hAnsiTheme="majorHAnsi" w:cstheme="majorHAnsi"/>
                  <w:color w:val="000000"/>
                  <w:lang w:val="en-US" w:eastAsia="de-DE"/>
                  <w:rPrChange w:id="6828" w:author="anna.resch88@gmail.com" w:date="2022-01-04T09:35:00Z">
                    <w:rPr>
                      <w:rFonts w:asciiTheme="majorHAnsi" w:eastAsia="Times New Roman" w:hAnsiTheme="majorHAnsi" w:cstheme="majorHAnsi"/>
                      <w:color w:val="000000"/>
                      <w:lang w:eastAsia="de-DE"/>
                    </w:rPr>
                  </w:rPrChange>
                </w:rPr>
                <w:delText>20</w:delText>
              </w:r>
              <w:bookmarkStart w:id="6829" w:name="_Toc92187135"/>
              <w:bookmarkStart w:id="6830" w:name="_Toc92187827"/>
              <w:bookmarkStart w:id="6831" w:name="_Toc92188519"/>
              <w:bookmarkStart w:id="6832" w:name="_Toc92189209"/>
              <w:bookmarkStart w:id="6833" w:name="_Toc92189864"/>
              <w:bookmarkStart w:id="6834" w:name="_Toc92190520"/>
              <w:bookmarkStart w:id="6835" w:name="_Toc92191176"/>
              <w:bookmarkEnd w:id="6829"/>
              <w:bookmarkEnd w:id="6830"/>
              <w:bookmarkEnd w:id="6831"/>
              <w:bookmarkEnd w:id="6832"/>
              <w:bookmarkEnd w:id="6833"/>
              <w:bookmarkEnd w:id="6834"/>
              <w:bookmarkEnd w:id="6835"/>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1D62A648" w14:textId="0E8540B3" w:rsidR="00067C6D" w:rsidRPr="00F86424" w:rsidDel="00791D66" w:rsidRDefault="00067C6D" w:rsidP="003228B4">
            <w:pPr>
              <w:numPr>
                <w:ilvl w:val="0"/>
                <w:numId w:val="47"/>
              </w:numPr>
              <w:spacing w:after="0" w:line="240" w:lineRule="auto"/>
              <w:jc w:val="center"/>
              <w:rPr>
                <w:del w:id="6836" w:author="anna.resch88@gmail.com" w:date="2022-01-03T10:25:00Z"/>
                <w:rFonts w:asciiTheme="majorHAnsi" w:eastAsia="Times New Roman" w:hAnsiTheme="majorHAnsi" w:cstheme="majorHAnsi"/>
                <w:color w:val="000000"/>
                <w:lang w:val="en-US" w:eastAsia="de-DE"/>
                <w:rPrChange w:id="6837" w:author="anna.resch88@gmail.com" w:date="2022-01-04T09:35:00Z">
                  <w:rPr>
                    <w:del w:id="6838" w:author="anna.resch88@gmail.com" w:date="2022-01-03T10:25:00Z"/>
                    <w:rFonts w:asciiTheme="majorHAnsi" w:eastAsia="Times New Roman" w:hAnsiTheme="majorHAnsi" w:cstheme="majorHAnsi"/>
                    <w:color w:val="000000"/>
                    <w:lang w:eastAsia="de-DE"/>
                  </w:rPr>
                </w:rPrChange>
              </w:rPr>
            </w:pPr>
            <w:del w:id="6839" w:author="anna.resch88@gmail.com" w:date="2022-01-03T10:25:00Z">
              <w:r w:rsidRPr="00F86424" w:rsidDel="00791D66">
                <w:rPr>
                  <w:rFonts w:asciiTheme="majorHAnsi" w:eastAsia="Times New Roman" w:hAnsiTheme="majorHAnsi" w:cstheme="majorHAnsi"/>
                  <w:color w:val="000000"/>
                  <w:lang w:val="en-US" w:eastAsia="de-DE"/>
                  <w:rPrChange w:id="6840" w:author="anna.resch88@gmail.com" w:date="2022-01-04T09:35:00Z">
                    <w:rPr>
                      <w:rFonts w:asciiTheme="majorHAnsi" w:eastAsia="Times New Roman" w:hAnsiTheme="majorHAnsi" w:cstheme="majorHAnsi"/>
                      <w:color w:val="000000"/>
                      <w:lang w:eastAsia="de-DE"/>
                    </w:rPr>
                  </w:rPrChange>
                </w:rPr>
                <w:delText>4M urea</w:delText>
              </w:r>
              <w:bookmarkStart w:id="6841" w:name="_Toc92187136"/>
              <w:bookmarkStart w:id="6842" w:name="_Toc92187828"/>
              <w:bookmarkStart w:id="6843" w:name="_Toc92188520"/>
              <w:bookmarkStart w:id="6844" w:name="_Toc92189210"/>
              <w:bookmarkStart w:id="6845" w:name="_Toc92189865"/>
              <w:bookmarkStart w:id="6846" w:name="_Toc92190521"/>
              <w:bookmarkStart w:id="6847" w:name="_Toc92191177"/>
              <w:bookmarkEnd w:id="6841"/>
              <w:bookmarkEnd w:id="6842"/>
              <w:bookmarkEnd w:id="6843"/>
              <w:bookmarkEnd w:id="6844"/>
              <w:bookmarkEnd w:id="6845"/>
              <w:bookmarkEnd w:id="6846"/>
              <w:bookmarkEnd w:id="6847"/>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91DD3D" w14:textId="5B7A58E7" w:rsidR="00067C6D" w:rsidRPr="00F86424" w:rsidDel="00791D66" w:rsidRDefault="00067C6D" w:rsidP="003228B4">
            <w:pPr>
              <w:numPr>
                <w:ilvl w:val="0"/>
                <w:numId w:val="47"/>
              </w:numPr>
              <w:spacing w:after="0" w:line="240" w:lineRule="auto"/>
              <w:jc w:val="center"/>
              <w:rPr>
                <w:del w:id="6848" w:author="anna.resch88@gmail.com" w:date="2022-01-03T10:25:00Z"/>
                <w:rFonts w:asciiTheme="majorHAnsi" w:eastAsia="Times New Roman" w:hAnsiTheme="majorHAnsi" w:cstheme="majorHAnsi"/>
                <w:color w:val="000000"/>
                <w:lang w:val="en-US" w:eastAsia="de-DE"/>
                <w:rPrChange w:id="6849" w:author="anna.resch88@gmail.com" w:date="2022-01-04T09:35:00Z">
                  <w:rPr>
                    <w:del w:id="6850" w:author="anna.resch88@gmail.com" w:date="2022-01-03T10:25:00Z"/>
                    <w:rFonts w:asciiTheme="majorHAnsi" w:eastAsia="Times New Roman" w:hAnsiTheme="majorHAnsi" w:cstheme="majorHAnsi"/>
                    <w:color w:val="000000"/>
                    <w:lang w:eastAsia="de-DE"/>
                  </w:rPr>
                </w:rPrChange>
              </w:rPr>
            </w:pPr>
            <w:del w:id="6851" w:author="anna.resch88@gmail.com" w:date="2022-01-03T10:25:00Z">
              <w:r w:rsidRPr="00F86424" w:rsidDel="00791D66">
                <w:rPr>
                  <w:rFonts w:asciiTheme="majorHAnsi" w:eastAsia="Times New Roman" w:hAnsiTheme="majorHAnsi" w:cstheme="majorHAnsi"/>
                  <w:color w:val="000000"/>
                  <w:lang w:val="en-US" w:eastAsia="de-DE"/>
                  <w:rPrChange w:id="6852" w:author="anna.resch88@gmail.com" w:date="2022-01-04T09:35:00Z">
                    <w:rPr>
                      <w:rFonts w:asciiTheme="majorHAnsi" w:eastAsia="Times New Roman" w:hAnsiTheme="majorHAnsi" w:cstheme="majorHAnsi"/>
                      <w:color w:val="000000"/>
                      <w:lang w:eastAsia="de-DE"/>
                    </w:rPr>
                  </w:rPrChange>
                </w:rPr>
                <w:delText>67.7</w:delText>
              </w:r>
              <w:bookmarkStart w:id="6853" w:name="_Toc92187137"/>
              <w:bookmarkStart w:id="6854" w:name="_Toc92187829"/>
              <w:bookmarkStart w:id="6855" w:name="_Toc92188521"/>
              <w:bookmarkStart w:id="6856" w:name="_Toc92189211"/>
              <w:bookmarkStart w:id="6857" w:name="_Toc92189866"/>
              <w:bookmarkStart w:id="6858" w:name="_Toc92190522"/>
              <w:bookmarkStart w:id="6859" w:name="_Toc92191178"/>
              <w:bookmarkEnd w:id="6853"/>
              <w:bookmarkEnd w:id="6854"/>
              <w:bookmarkEnd w:id="6855"/>
              <w:bookmarkEnd w:id="6856"/>
              <w:bookmarkEnd w:id="6857"/>
              <w:bookmarkEnd w:id="6858"/>
              <w:bookmarkEnd w:id="6859"/>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32E15922" w14:textId="57708C25" w:rsidR="00067C6D" w:rsidRPr="00F86424" w:rsidDel="00791D66" w:rsidRDefault="00067C6D" w:rsidP="003228B4">
            <w:pPr>
              <w:numPr>
                <w:ilvl w:val="0"/>
                <w:numId w:val="47"/>
              </w:numPr>
              <w:spacing w:after="0" w:line="240" w:lineRule="auto"/>
              <w:jc w:val="center"/>
              <w:rPr>
                <w:del w:id="6860" w:author="anna.resch88@gmail.com" w:date="2022-01-03T10:25:00Z"/>
                <w:rFonts w:asciiTheme="majorHAnsi" w:eastAsia="Times New Roman" w:hAnsiTheme="majorHAnsi" w:cstheme="majorHAnsi"/>
                <w:color w:val="000000"/>
                <w:lang w:val="en-US" w:eastAsia="de-DE"/>
                <w:rPrChange w:id="6861" w:author="anna.resch88@gmail.com" w:date="2022-01-04T09:35:00Z">
                  <w:rPr>
                    <w:del w:id="6862" w:author="anna.resch88@gmail.com" w:date="2022-01-03T10:25:00Z"/>
                    <w:rFonts w:asciiTheme="majorHAnsi" w:eastAsia="Times New Roman" w:hAnsiTheme="majorHAnsi" w:cstheme="majorHAnsi"/>
                    <w:color w:val="000000"/>
                    <w:lang w:eastAsia="de-DE"/>
                  </w:rPr>
                </w:rPrChange>
              </w:rPr>
            </w:pPr>
            <w:del w:id="6863" w:author="anna.resch88@gmail.com" w:date="2022-01-03T10:25:00Z">
              <w:r w:rsidRPr="00F86424" w:rsidDel="00791D66">
                <w:rPr>
                  <w:rFonts w:asciiTheme="majorHAnsi" w:eastAsia="Times New Roman" w:hAnsiTheme="majorHAnsi" w:cstheme="majorHAnsi"/>
                  <w:color w:val="000000"/>
                  <w:lang w:val="en-US" w:eastAsia="de-DE"/>
                  <w:rPrChange w:id="6864" w:author="anna.resch88@gmail.com" w:date="2022-01-04T09:35:00Z">
                    <w:rPr>
                      <w:rFonts w:asciiTheme="majorHAnsi" w:eastAsia="Times New Roman" w:hAnsiTheme="majorHAnsi" w:cstheme="majorHAnsi"/>
                      <w:color w:val="000000"/>
                      <w:lang w:eastAsia="de-DE"/>
                    </w:rPr>
                  </w:rPrChange>
                </w:rPr>
                <w:delText>1 x 3,5</w:delText>
              </w:r>
              <w:bookmarkStart w:id="6865" w:name="_Toc92187138"/>
              <w:bookmarkStart w:id="6866" w:name="_Toc92187830"/>
              <w:bookmarkStart w:id="6867" w:name="_Toc92188522"/>
              <w:bookmarkStart w:id="6868" w:name="_Toc92189212"/>
              <w:bookmarkStart w:id="6869" w:name="_Toc92189867"/>
              <w:bookmarkStart w:id="6870" w:name="_Toc92190523"/>
              <w:bookmarkStart w:id="6871" w:name="_Toc92191179"/>
              <w:bookmarkEnd w:id="6865"/>
              <w:bookmarkEnd w:id="6866"/>
              <w:bookmarkEnd w:id="6867"/>
              <w:bookmarkEnd w:id="6868"/>
              <w:bookmarkEnd w:id="6869"/>
              <w:bookmarkEnd w:id="6870"/>
              <w:bookmarkEnd w:id="6871"/>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A253D74" w14:textId="13BD5477" w:rsidR="00067C6D" w:rsidRPr="00F86424" w:rsidDel="00791D66" w:rsidRDefault="00067C6D" w:rsidP="003228B4">
            <w:pPr>
              <w:numPr>
                <w:ilvl w:val="0"/>
                <w:numId w:val="47"/>
              </w:numPr>
              <w:spacing w:after="0" w:line="240" w:lineRule="auto"/>
              <w:jc w:val="center"/>
              <w:rPr>
                <w:del w:id="6872" w:author="anna.resch88@gmail.com" w:date="2022-01-03T10:25:00Z"/>
                <w:rFonts w:asciiTheme="majorHAnsi" w:eastAsia="Times New Roman" w:hAnsiTheme="majorHAnsi" w:cstheme="majorHAnsi"/>
                <w:color w:val="000000"/>
                <w:lang w:val="en-US" w:eastAsia="de-DE"/>
                <w:rPrChange w:id="6873" w:author="anna.resch88@gmail.com" w:date="2022-01-04T09:35:00Z">
                  <w:rPr>
                    <w:del w:id="6874" w:author="anna.resch88@gmail.com" w:date="2022-01-03T10:25:00Z"/>
                    <w:rFonts w:asciiTheme="majorHAnsi" w:eastAsia="Times New Roman" w:hAnsiTheme="majorHAnsi" w:cstheme="majorHAnsi"/>
                    <w:color w:val="000000"/>
                    <w:lang w:eastAsia="de-DE"/>
                  </w:rPr>
                </w:rPrChange>
              </w:rPr>
            </w:pPr>
            <w:bookmarkStart w:id="6875" w:name="_Toc92187139"/>
            <w:bookmarkStart w:id="6876" w:name="_Toc92187831"/>
            <w:bookmarkStart w:id="6877" w:name="_Toc92188523"/>
            <w:bookmarkStart w:id="6878" w:name="_Toc92189213"/>
            <w:bookmarkStart w:id="6879" w:name="_Toc92189868"/>
            <w:bookmarkStart w:id="6880" w:name="_Toc92190524"/>
            <w:bookmarkStart w:id="6881" w:name="_Toc92191180"/>
            <w:bookmarkEnd w:id="6875"/>
            <w:bookmarkEnd w:id="6876"/>
            <w:bookmarkEnd w:id="6877"/>
            <w:bookmarkEnd w:id="6878"/>
            <w:bookmarkEnd w:id="6879"/>
            <w:bookmarkEnd w:id="6880"/>
            <w:bookmarkEnd w:id="6881"/>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51B34549" w14:textId="615E17B8" w:rsidR="00067C6D" w:rsidRPr="00F86424" w:rsidDel="00791D66" w:rsidRDefault="00067C6D" w:rsidP="003228B4">
            <w:pPr>
              <w:numPr>
                <w:ilvl w:val="0"/>
                <w:numId w:val="47"/>
              </w:numPr>
              <w:spacing w:after="0" w:line="240" w:lineRule="auto"/>
              <w:jc w:val="center"/>
              <w:rPr>
                <w:del w:id="6882" w:author="anna.resch88@gmail.com" w:date="2022-01-03T10:25:00Z"/>
                <w:rFonts w:asciiTheme="majorHAnsi" w:eastAsia="Times New Roman" w:hAnsiTheme="majorHAnsi" w:cstheme="majorHAnsi"/>
                <w:color w:val="000000"/>
                <w:lang w:val="en-US" w:eastAsia="de-DE"/>
                <w:rPrChange w:id="6883" w:author="anna.resch88@gmail.com" w:date="2022-01-04T09:35:00Z">
                  <w:rPr>
                    <w:del w:id="6884" w:author="anna.resch88@gmail.com" w:date="2022-01-03T10:25:00Z"/>
                    <w:rFonts w:asciiTheme="majorHAnsi" w:eastAsia="Times New Roman" w:hAnsiTheme="majorHAnsi" w:cstheme="majorHAnsi"/>
                    <w:color w:val="000000"/>
                    <w:lang w:eastAsia="de-DE"/>
                  </w:rPr>
                </w:rPrChange>
              </w:rPr>
            </w:pPr>
            <w:bookmarkStart w:id="6885" w:name="_Toc92187140"/>
            <w:bookmarkStart w:id="6886" w:name="_Toc92187832"/>
            <w:bookmarkStart w:id="6887" w:name="_Toc92188524"/>
            <w:bookmarkStart w:id="6888" w:name="_Toc92189214"/>
            <w:bookmarkStart w:id="6889" w:name="_Toc92189869"/>
            <w:bookmarkStart w:id="6890" w:name="_Toc92190525"/>
            <w:bookmarkStart w:id="6891" w:name="_Toc92191181"/>
            <w:bookmarkEnd w:id="6885"/>
            <w:bookmarkEnd w:id="6886"/>
            <w:bookmarkEnd w:id="6887"/>
            <w:bookmarkEnd w:id="6888"/>
            <w:bookmarkEnd w:id="6889"/>
            <w:bookmarkEnd w:id="6890"/>
            <w:bookmarkEnd w:id="6891"/>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6575D98F" w14:textId="0E87F5EB" w:rsidR="00067C6D" w:rsidRPr="00F86424" w:rsidDel="00791D66" w:rsidRDefault="00067C6D" w:rsidP="003228B4">
            <w:pPr>
              <w:numPr>
                <w:ilvl w:val="0"/>
                <w:numId w:val="47"/>
              </w:numPr>
              <w:spacing w:after="0" w:line="240" w:lineRule="auto"/>
              <w:jc w:val="center"/>
              <w:rPr>
                <w:del w:id="6892" w:author="anna.resch88@gmail.com" w:date="2022-01-03T10:25:00Z"/>
                <w:rFonts w:asciiTheme="majorHAnsi" w:eastAsia="Times New Roman" w:hAnsiTheme="majorHAnsi" w:cstheme="majorHAnsi"/>
                <w:color w:val="000000"/>
                <w:lang w:val="en-US" w:eastAsia="de-DE"/>
                <w:rPrChange w:id="6893" w:author="anna.resch88@gmail.com" w:date="2022-01-04T09:35:00Z">
                  <w:rPr>
                    <w:del w:id="6894" w:author="anna.resch88@gmail.com" w:date="2022-01-03T10:25:00Z"/>
                    <w:rFonts w:asciiTheme="majorHAnsi" w:eastAsia="Times New Roman" w:hAnsiTheme="majorHAnsi" w:cstheme="majorHAnsi"/>
                    <w:color w:val="000000"/>
                    <w:lang w:eastAsia="de-DE"/>
                  </w:rPr>
                </w:rPrChange>
              </w:rPr>
            </w:pPr>
            <w:del w:id="6895" w:author="anna.resch88@gmail.com" w:date="2022-01-03T10:25:00Z">
              <w:r w:rsidRPr="00F86424" w:rsidDel="00791D66">
                <w:rPr>
                  <w:rFonts w:asciiTheme="majorHAnsi" w:hAnsiTheme="majorHAnsi" w:cstheme="majorHAnsi"/>
                  <w:color w:val="000000"/>
                  <w:lang w:val="en-US"/>
                  <w:rPrChange w:id="6896" w:author="anna.resch88@gmail.com" w:date="2022-01-04T09:35:00Z">
                    <w:rPr>
                      <w:rFonts w:asciiTheme="majorHAnsi" w:hAnsiTheme="majorHAnsi" w:cstheme="majorHAnsi"/>
                      <w:color w:val="000000"/>
                    </w:rPr>
                  </w:rPrChange>
                </w:rPr>
                <w:delText>131.21</w:delText>
              </w:r>
              <w:bookmarkStart w:id="6897" w:name="_Toc92187141"/>
              <w:bookmarkStart w:id="6898" w:name="_Toc92187833"/>
              <w:bookmarkStart w:id="6899" w:name="_Toc92188525"/>
              <w:bookmarkStart w:id="6900" w:name="_Toc92189215"/>
              <w:bookmarkStart w:id="6901" w:name="_Toc92189870"/>
              <w:bookmarkStart w:id="6902" w:name="_Toc92190526"/>
              <w:bookmarkStart w:id="6903" w:name="_Toc92191182"/>
              <w:bookmarkEnd w:id="6897"/>
              <w:bookmarkEnd w:id="6898"/>
              <w:bookmarkEnd w:id="6899"/>
              <w:bookmarkEnd w:id="6900"/>
              <w:bookmarkEnd w:id="6901"/>
              <w:bookmarkEnd w:id="6902"/>
              <w:bookmarkEnd w:id="6903"/>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75282D32" w14:textId="2CB52CB6" w:rsidR="00067C6D" w:rsidRPr="00F86424" w:rsidDel="00791D66" w:rsidRDefault="00067C6D" w:rsidP="003228B4">
            <w:pPr>
              <w:numPr>
                <w:ilvl w:val="0"/>
                <w:numId w:val="47"/>
              </w:numPr>
              <w:spacing w:after="0" w:line="240" w:lineRule="auto"/>
              <w:jc w:val="center"/>
              <w:rPr>
                <w:del w:id="6904" w:author="anna.resch88@gmail.com" w:date="2022-01-03T10:25:00Z"/>
                <w:rFonts w:asciiTheme="majorHAnsi" w:eastAsia="Times New Roman" w:hAnsiTheme="majorHAnsi" w:cstheme="majorHAnsi"/>
                <w:color w:val="000000"/>
                <w:lang w:val="en-US" w:eastAsia="de-DE"/>
                <w:rPrChange w:id="6905" w:author="anna.resch88@gmail.com" w:date="2022-01-04T09:35:00Z">
                  <w:rPr>
                    <w:del w:id="6906" w:author="anna.resch88@gmail.com" w:date="2022-01-03T10:25:00Z"/>
                    <w:rFonts w:asciiTheme="majorHAnsi" w:eastAsia="Times New Roman" w:hAnsiTheme="majorHAnsi" w:cstheme="majorHAnsi"/>
                    <w:color w:val="000000"/>
                    <w:lang w:eastAsia="de-DE"/>
                  </w:rPr>
                </w:rPrChange>
              </w:rPr>
            </w:pPr>
            <w:del w:id="6907" w:author="anna.resch88@gmail.com" w:date="2022-01-03T10:25:00Z">
              <w:r w:rsidRPr="00F86424" w:rsidDel="00791D66">
                <w:rPr>
                  <w:rFonts w:asciiTheme="majorHAnsi" w:hAnsiTheme="majorHAnsi" w:cstheme="majorHAnsi"/>
                  <w:color w:val="000000"/>
                  <w:lang w:val="en-US"/>
                  <w:rPrChange w:id="6908" w:author="anna.resch88@gmail.com" w:date="2022-01-04T09:35:00Z">
                    <w:rPr>
                      <w:rFonts w:asciiTheme="majorHAnsi" w:hAnsiTheme="majorHAnsi" w:cstheme="majorHAnsi"/>
                      <w:color w:val="000000"/>
                    </w:rPr>
                  </w:rPrChange>
                </w:rPr>
                <w:delText>2.37</w:delText>
              </w:r>
              <w:bookmarkStart w:id="6909" w:name="_Toc92187142"/>
              <w:bookmarkStart w:id="6910" w:name="_Toc92187834"/>
              <w:bookmarkStart w:id="6911" w:name="_Toc92188526"/>
              <w:bookmarkStart w:id="6912" w:name="_Toc92189216"/>
              <w:bookmarkStart w:id="6913" w:name="_Toc92189871"/>
              <w:bookmarkStart w:id="6914" w:name="_Toc92190527"/>
              <w:bookmarkStart w:id="6915" w:name="_Toc92191183"/>
              <w:bookmarkEnd w:id="6909"/>
              <w:bookmarkEnd w:id="6910"/>
              <w:bookmarkEnd w:id="6911"/>
              <w:bookmarkEnd w:id="6912"/>
              <w:bookmarkEnd w:id="6913"/>
              <w:bookmarkEnd w:id="6914"/>
              <w:bookmarkEnd w:id="6915"/>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215AC6BC" w14:textId="3D810FD1" w:rsidR="00067C6D" w:rsidRPr="00F86424" w:rsidDel="00791D66" w:rsidRDefault="00067C6D" w:rsidP="003228B4">
            <w:pPr>
              <w:numPr>
                <w:ilvl w:val="0"/>
                <w:numId w:val="47"/>
              </w:numPr>
              <w:spacing w:after="0" w:line="240" w:lineRule="auto"/>
              <w:jc w:val="both"/>
              <w:rPr>
                <w:del w:id="6916" w:author="anna.resch88@gmail.com" w:date="2022-01-03T10:25:00Z"/>
                <w:rFonts w:asciiTheme="majorHAnsi" w:eastAsia="Times New Roman" w:hAnsiTheme="majorHAnsi" w:cstheme="majorHAnsi"/>
                <w:color w:val="000000"/>
                <w:lang w:val="en-US" w:eastAsia="de-DE"/>
                <w:rPrChange w:id="6917" w:author="anna.resch88@gmail.com" w:date="2022-01-04T09:35:00Z">
                  <w:rPr>
                    <w:del w:id="6918"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3286DF9B" w14:textId="1B48ACA1" w:rsidR="00067C6D" w:rsidRPr="00F86424" w:rsidDel="00791D66" w:rsidRDefault="00067C6D" w:rsidP="003228B4">
            <w:pPr>
              <w:numPr>
                <w:ilvl w:val="0"/>
                <w:numId w:val="47"/>
              </w:numPr>
              <w:spacing w:after="0" w:line="240" w:lineRule="auto"/>
              <w:jc w:val="both"/>
              <w:rPr>
                <w:del w:id="6919" w:author="anna.resch88@gmail.com" w:date="2022-01-03T10:25:00Z"/>
                <w:rFonts w:asciiTheme="majorHAnsi" w:eastAsia="Times New Roman" w:hAnsiTheme="majorHAnsi" w:cstheme="majorHAnsi"/>
                <w:color w:val="000000"/>
                <w:lang w:val="en-US" w:eastAsia="de-DE"/>
                <w:rPrChange w:id="6920" w:author="anna.resch88@gmail.com" w:date="2022-01-04T09:35:00Z">
                  <w:rPr>
                    <w:del w:id="6921" w:author="anna.resch88@gmail.com" w:date="2022-01-03T10:25:00Z"/>
                    <w:rFonts w:asciiTheme="majorHAnsi" w:eastAsia="Times New Roman" w:hAnsiTheme="majorHAnsi" w:cstheme="majorHAnsi"/>
                    <w:color w:val="000000"/>
                    <w:lang w:eastAsia="de-DE"/>
                  </w:rPr>
                </w:rPrChange>
              </w:rPr>
            </w:pPr>
          </w:p>
        </w:tc>
        <w:bookmarkStart w:id="6922" w:name="_Toc92187143"/>
        <w:bookmarkStart w:id="6923" w:name="_Toc92187835"/>
        <w:bookmarkStart w:id="6924" w:name="_Toc92188527"/>
        <w:bookmarkStart w:id="6925" w:name="_Toc92189217"/>
        <w:bookmarkStart w:id="6926" w:name="_Toc92189872"/>
        <w:bookmarkStart w:id="6927" w:name="_Toc92190528"/>
        <w:bookmarkStart w:id="6928" w:name="_Toc92191184"/>
        <w:bookmarkEnd w:id="6922"/>
        <w:bookmarkEnd w:id="6923"/>
        <w:bookmarkEnd w:id="6924"/>
        <w:bookmarkEnd w:id="6925"/>
        <w:bookmarkEnd w:id="6926"/>
        <w:bookmarkEnd w:id="6927"/>
        <w:bookmarkEnd w:id="6928"/>
      </w:tr>
    </w:tbl>
    <w:p w14:paraId="71C7BD4F" w14:textId="08536AF2" w:rsidR="00067C6D" w:rsidRPr="00F07AB2" w:rsidDel="00791D66" w:rsidRDefault="00067C6D" w:rsidP="003228B4">
      <w:pPr>
        <w:numPr>
          <w:ilvl w:val="0"/>
          <w:numId w:val="47"/>
        </w:numPr>
        <w:jc w:val="both"/>
        <w:rPr>
          <w:del w:id="6929" w:author="anna.resch88@gmail.com" w:date="2022-01-03T10:25:00Z"/>
          <w:rFonts w:asciiTheme="majorHAnsi" w:hAnsiTheme="majorHAnsi" w:cstheme="majorHAnsi"/>
          <w:lang w:val="en-US"/>
        </w:rPr>
      </w:pPr>
      <w:del w:id="6930" w:author="anna.resch88@gmail.com" w:date="2022-01-03T10:25:00Z">
        <w:r w:rsidRPr="00F07AB2" w:rsidDel="00791D66">
          <w:rPr>
            <w:rFonts w:asciiTheme="majorHAnsi" w:hAnsiTheme="majorHAnsi" w:cstheme="majorHAnsi"/>
            <w:lang w:val="en-US"/>
          </w:rPr>
          <w:delText>*space between the clamps x width of gel strip</w:delText>
        </w:r>
        <w:bookmarkStart w:id="6931" w:name="_Toc92187144"/>
        <w:bookmarkStart w:id="6932" w:name="_Toc92187836"/>
        <w:bookmarkStart w:id="6933" w:name="_Toc92188528"/>
        <w:bookmarkStart w:id="6934" w:name="_Toc92189218"/>
        <w:bookmarkStart w:id="6935" w:name="_Toc92189873"/>
        <w:bookmarkStart w:id="6936" w:name="_Toc92190529"/>
        <w:bookmarkStart w:id="6937" w:name="_Toc92191185"/>
        <w:bookmarkEnd w:id="6931"/>
        <w:bookmarkEnd w:id="6932"/>
        <w:bookmarkEnd w:id="6933"/>
        <w:bookmarkEnd w:id="6934"/>
        <w:bookmarkEnd w:id="6935"/>
        <w:bookmarkEnd w:id="6936"/>
        <w:bookmarkEnd w:id="6937"/>
      </w:del>
    </w:p>
    <w:p w14:paraId="16B680CE" w14:textId="74BCA5F6" w:rsidR="00067C6D" w:rsidRPr="00F07AB2" w:rsidDel="00791D66" w:rsidRDefault="00067C6D" w:rsidP="003228B4">
      <w:pPr>
        <w:numPr>
          <w:ilvl w:val="0"/>
          <w:numId w:val="47"/>
        </w:numPr>
        <w:jc w:val="both"/>
        <w:rPr>
          <w:del w:id="6938" w:author="anna.resch88@gmail.com" w:date="2022-01-03T10:25:00Z"/>
          <w:rFonts w:asciiTheme="majorHAnsi" w:hAnsiTheme="majorHAnsi" w:cstheme="majorHAnsi"/>
          <w:lang w:val="en-US"/>
        </w:rPr>
      </w:pPr>
      <w:del w:id="6939" w:author="anna.resch88@gmail.com" w:date="2022-01-03T10:25:00Z">
        <w:r w:rsidRPr="00F07AB2" w:rsidDel="00791D66">
          <w:rPr>
            <w:rFonts w:asciiTheme="majorHAnsi" w:hAnsiTheme="majorHAnsi" w:cstheme="majorHAnsi"/>
            <w:lang w:val="en-US"/>
          </w:rPr>
          <w:delText>** Mean Young’s modulus for each hydrogel sample was calculated as the average mean of Young’s moduli of each subgroup of 50 cycles for the respective sample.</w:delText>
        </w:r>
        <w:bookmarkStart w:id="6940" w:name="_Toc92187145"/>
        <w:bookmarkStart w:id="6941" w:name="_Toc92187837"/>
        <w:bookmarkStart w:id="6942" w:name="_Toc92188529"/>
        <w:bookmarkStart w:id="6943" w:name="_Toc92189219"/>
        <w:bookmarkStart w:id="6944" w:name="_Toc92189874"/>
        <w:bookmarkStart w:id="6945" w:name="_Toc92190530"/>
        <w:bookmarkStart w:id="6946" w:name="_Toc92191186"/>
        <w:bookmarkEnd w:id="6940"/>
        <w:bookmarkEnd w:id="6941"/>
        <w:bookmarkEnd w:id="6942"/>
        <w:bookmarkEnd w:id="6943"/>
        <w:bookmarkEnd w:id="6944"/>
        <w:bookmarkEnd w:id="6945"/>
        <w:bookmarkEnd w:id="6946"/>
      </w:del>
    </w:p>
    <w:p w14:paraId="7278111C" w14:textId="6CC6165C" w:rsidR="00067C6D" w:rsidRPr="00F07AB2" w:rsidDel="009862E1" w:rsidRDefault="00067C6D" w:rsidP="003228B4">
      <w:pPr>
        <w:numPr>
          <w:ilvl w:val="0"/>
          <w:numId w:val="47"/>
        </w:numPr>
        <w:jc w:val="both"/>
        <w:rPr>
          <w:del w:id="6947" w:author="anna.resch88@gmail.com" w:date="2022-01-04T10:54:00Z"/>
          <w:rFonts w:asciiTheme="majorHAnsi" w:hAnsiTheme="majorHAnsi" w:cstheme="majorHAnsi"/>
          <w:lang w:val="en-US"/>
        </w:rPr>
      </w:pPr>
      <w:bookmarkStart w:id="6948" w:name="_Toc92187146"/>
      <w:bookmarkStart w:id="6949" w:name="_Toc92187838"/>
      <w:bookmarkStart w:id="6950" w:name="_Toc92188530"/>
      <w:bookmarkStart w:id="6951" w:name="_Toc92189220"/>
      <w:bookmarkStart w:id="6952" w:name="_Toc92189875"/>
      <w:bookmarkStart w:id="6953" w:name="_Toc92190531"/>
      <w:bookmarkStart w:id="6954" w:name="_Toc92191187"/>
      <w:bookmarkEnd w:id="6948"/>
      <w:bookmarkEnd w:id="6949"/>
      <w:bookmarkEnd w:id="6950"/>
      <w:bookmarkEnd w:id="6951"/>
      <w:bookmarkEnd w:id="6952"/>
      <w:bookmarkEnd w:id="6953"/>
      <w:bookmarkEnd w:id="6954"/>
    </w:p>
    <w:p w14:paraId="03355ACF" w14:textId="0654B066" w:rsidR="00067C6D" w:rsidRPr="00F07AB2" w:rsidDel="009862E1" w:rsidRDefault="00067C6D" w:rsidP="003228B4">
      <w:pPr>
        <w:numPr>
          <w:ilvl w:val="0"/>
          <w:numId w:val="47"/>
        </w:numPr>
        <w:jc w:val="both"/>
        <w:rPr>
          <w:del w:id="6955" w:author="anna.resch88@gmail.com" w:date="2022-01-04T10:54:00Z"/>
          <w:rFonts w:asciiTheme="majorHAnsi" w:hAnsiTheme="majorHAnsi" w:cstheme="majorHAnsi"/>
          <w:lang w:val="en-US"/>
        </w:rPr>
      </w:pPr>
      <w:bookmarkStart w:id="6956" w:name="_Toc92187147"/>
      <w:bookmarkStart w:id="6957" w:name="_Toc92187839"/>
      <w:bookmarkStart w:id="6958" w:name="_Toc92188531"/>
      <w:bookmarkStart w:id="6959" w:name="_Toc92189221"/>
      <w:bookmarkStart w:id="6960" w:name="_Toc92189876"/>
      <w:bookmarkStart w:id="6961" w:name="_Toc92190532"/>
      <w:bookmarkStart w:id="6962" w:name="_Toc92191188"/>
      <w:bookmarkEnd w:id="6956"/>
      <w:bookmarkEnd w:id="6957"/>
      <w:bookmarkEnd w:id="6958"/>
      <w:bookmarkEnd w:id="6959"/>
      <w:bookmarkEnd w:id="6960"/>
      <w:bookmarkEnd w:id="6961"/>
      <w:bookmarkEnd w:id="6962"/>
    </w:p>
    <w:p w14:paraId="30E95F96" w14:textId="73479B20" w:rsidR="00067C6D" w:rsidDel="009862E1" w:rsidRDefault="00067C6D" w:rsidP="003228B4">
      <w:pPr>
        <w:numPr>
          <w:ilvl w:val="0"/>
          <w:numId w:val="47"/>
        </w:numPr>
        <w:jc w:val="both"/>
        <w:rPr>
          <w:del w:id="6963" w:author="anna.resch88@gmail.com" w:date="2022-01-04T10:54:00Z"/>
          <w:rFonts w:asciiTheme="majorHAnsi" w:hAnsiTheme="majorHAnsi" w:cstheme="majorHAnsi"/>
          <w:b/>
          <w:bCs/>
          <w:lang w:val="en-US"/>
        </w:rPr>
      </w:pPr>
      <w:bookmarkStart w:id="6964" w:name="_Toc92187148"/>
      <w:bookmarkStart w:id="6965" w:name="_Toc92187840"/>
      <w:bookmarkStart w:id="6966" w:name="_Toc92188532"/>
      <w:bookmarkStart w:id="6967" w:name="_Toc92189222"/>
      <w:bookmarkStart w:id="6968" w:name="_Toc92189877"/>
      <w:bookmarkStart w:id="6969" w:name="_Toc92190533"/>
      <w:bookmarkStart w:id="6970" w:name="_Toc92191189"/>
      <w:bookmarkEnd w:id="6964"/>
      <w:bookmarkEnd w:id="6965"/>
      <w:bookmarkEnd w:id="6966"/>
      <w:bookmarkEnd w:id="6967"/>
      <w:bookmarkEnd w:id="6968"/>
      <w:bookmarkEnd w:id="6969"/>
      <w:bookmarkEnd w:id="6970"/>
    </w:p>
    <w:p w14:paraId="0404D3AB" w14:textId="2152797C" w:rsidR="00067C6D" w:rsidRPr="00F07AB2" w:rsidDel="00791D66" w:rsidRDefault="00067C6D" w:rsidP="003228B4">
      <w:pPr>
        <w:numPr>
          <w:ilvl w:val="0"/>
          <w:numId w:val="47"/>
        </w:numPr>
        <w:jc w:val="both"/>
        <w:rPr>
          <w:del w:id="6971" w:author="anna.resch88@gmail.com" w:date="2022-01-03T10:25:00Z"/>
          <w:rFonts w:asciiTheme="majorHAnsi" w:hAnsiTheme="majorHAnsi" w:cstheme="majorHAnsi"/>
          <w:lang w:val="en-US"/>
        </w:rPr>
      </w:pPr>
      <w:del w:id="6972" w:author="anna.resch88@gmail.com" w:date="2022-01-03T10:25:00Z">
        <w:r w:rsidDel="00791D66">
          <w:rPr>
            <w:rFonts w:asciiTheme="majorHAnsi" w:hAnsiTheme="majorHAnsi" w:cstheme="majorHAnsi"/>
            <w:b/>
            <w:bCs/>
            <w:i/>
            <w:lang w:val="en-US"/>
          </w:rPr>
          <w:delText>Table S-5</w:delText>
        </w:r>
        <w:r w:rsidRPr="00CA34EE" w:rsidDel="00791D66">
          <w:rPr>
            <w:rFonts w:asciiTheme="majorHAnsi" w:hAnsiTheme="majorHAnsi" w:cstheme="majorHAnsi"/>
            <w:b/>
            <w:bCs/>
            <w:i/>
            <w:lang w:val="en-US"/>
          </w:rPr>
          <w:delText>.</w:delText>
        </w:r>
        <w:r w:rsidRPr="00CA34EE" w:rsidDel="00791D66">
          <w:rPr>
            <w:rFonts w:asciiTheme="majorHAnsi" w:hAnsiTheme="majorHAnsi" w:cstheme="majorHAnsi"/>
            <w:i/>
            <w:lang w:val="en-US"/>
          </w:rPr>
          <w:delText xml:space="preserve"> Mechanical characteristics of hydrogels exposed to 5.8 J/cm², as determined via nanoindentation</w:delText>
        </w:r>
        <w:r w:rsidRPr="00F07AB2" w:rsidDel="00791D66">
          <w:rPr>
            <w:rFonts w:asciiTheme="majorHAnsi" w:hAnsiTheme="majorHAnsi" w:cstheme="majorHAnsi"/>
            <w:lang w:val="en-US"/>
          </w:rPr>
          <w:delText>.</w:delText>
        </w:r>
        <w:bookmarkStart w:id="6973" w:name="_Toc92187149"/>
        <w:bookmarkStart w:id="6974" w:name="_Toc92187841"/>
        <w:bookmarkStart w:id="6975" w:name="_Toc92188533"/>
        <w:bookmarkStart w:id="6976" w:name="_Toc92189223"/>
        <w:bookmarkStart w:id="6977" w:name="_Toc92189878"/>
        <w:bookmarkStart w:id="6978" w:name="_Toc92190534"/>
        <w:bookmarkStart w:id="6979" w:name="_Toc92191190"/>
        <w:bookmarkEnd w:id="6973"/>
        <w:bookmarkEnd w:id="6974"/>
        <w:bookmarkEnd w:id="6975"/>
        <w:bookmarkEnd w:id="6976"/>
        <w:bookmarkEnd w:id="6977"/>
        <w:bookmarkEnd w:id="6978"/>
        <w:bookmarkEnd w:id="6979"/>
      </w:del>
    </w:p>
    <w:tbl>
      <w:tblPr>
        <w:tblW w:w="8209" w:type="dxa"/>
        <w:tblLayout w:type="fixed"/>
        <w:tblCellMar>
          <w:left w:w="70" w:type="dxa"/>
          <w:right w:w="70" w:type="dxa"/>
        </w:tblCellMar>
        <w:tblLook w:val="04A0" w:firstRow="1" w:lastRow="0" w:firstColumn="1" w:lastColumn="0" w:noHBand="0" w:noVBand="1"/>
      </w:tblPr>
      <w:tblGrid>
        <w:gridCol w:w="2338"/>
        <w:gridCol w:w="584"/>
        <w:gridCol w:w="475"/>
        <w:gridCol w:w="422"/>
        <w:gridCol w:w="422"/>
        <w:gridCol w:w="422"/>
        <w:gridCol w:w="422"/>
        <w:gridCol w:w="754"/>
        <w:gridCol w:w="642"/>
        <w:gridCol w:w="864"/>
        <w:gridCol w:w="864"/>
      </w:tblGrid>
      <w:tr w:rsidR="00067C6D" w:rsidRPr="009E3BE9" w:rsidDel="00791D66" w14:paraId="67688C05" w14:textId="19E8C911" w:rsidTr="00D830B0">
        <w:trPr>
          <w:cantSplit/>
          <w:trHeight w:val="2265"/>
          <w:del w:id="6980" w:author="anna.resch88@gmail.com" w:date="2022-01-03T10:25:00Z"/>
        </w:trPr>
        <w:tc>
          <w:tcPr>
            <w:tcW w:w="2338" w:type="dxa"/>
            <w:tcBorders>
              <w:top w:val="nil"/>
              <w:left w:val="nil"/>
              <w:bottom w:val="nil"/>
              <w:right w:val="nil"/>
            </w:tcBorders>
            <w:shd w:val="clear" w:color="auto" w:fill="auto"/>
            <w:noWrap/>
            <w:vAlign w:val="bottom"/>
            <w:hideMark/>
          </w:tcPr>
          <w:p w14:paraId="4838E6E4" w14:textId="740B4769" w:rsidR="00067C6D" w:rsidRPr="00F07AB2" w:rsidDel="00791D66" w:rsidRDefault="00067C6D" w:rsidP="003228B4">
            <w:pPr>
              <w:numPr>
                <w:ilvl w:val="0"/>
                <w:numId w:val="47"/>
              </w:numPr>
              <w:spacing w:after="0" w:line="240" w:lineRule="auto"/>
              <w:jc w:val="both"/>
              <w:rPr>
                <w:del w:id="6981" w:author="anna.resch88@gmail.com" w:date="2022-01-03T10:25:00Z"/>
                <w:rFonts w:asciiTheme="majorHAnsi" w:eastAsia="Times New Roman" w:hAnsiTheme="majorHAnsi" w:cstheme="majorHAnsi"/>
                <w:sz w:val="24"/>
                <w:szCs w:val="24"/>
                <w:lang w:val="en-US" w:eastAsia="de-DE"/>
              </w:rPr>
            </w:pPr>
            <w:bookmarkStart w:id="6982" w:name="_Toc92187150"/>
            <w:bookmarkStart w:id="6983" w:name="_Toc92187842"/>
            <w:bookmarkStart w:id="6984" w:name="_Toc92188534"/>
            <w:bookmarkStart w:id="6985" w:name="_Toc92189224"/>
            <w:bookmarkStart w:id="6986" w:name="_Toc92189879"/>
            <w:bookmarkStart w:id="6987" w:name="_Toc92190535"/>
            <w:bookmarkStart w:id="6988" w:name="_Toc92191191"/>
            <w:bookmarkEnd w:id="6982"/>
            <w:bookmarkEnd w:id="6983"/>
            <w:bookmarkEnd w:id="6984"/>
            <w:bookmarkEnd w:id="6985"/>
            <w:bookmarkEnd w:id="6986"/>
            <w:bookmarkEnd w:id="6987"/>
            <w:bookmarkEnd w:id="6988"/>
          </w:p>
        </w:tc>
        <w:tc>
          <w:tcPr>
            <w:tcW w:w="584"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14:paraId="49FE9344" w14:textId="205C62CE" w:rsidR="00067C6D" w:rsidRPr="00F86424" w:rsidDel="00791D66" w:rsidRDefault="00067C6D" w:rsidP="003228B4">
            <w:pPr>
              <w:numPr>
                <w:ilvl w:val="0"/>
                <w:numId w:val="47"/>
              </w:numPr>
              <w:spacing w:after="0" w:line="240" w:lineRule="auto"/>
              <w:ind w:right="113"/>
              <w:jc w:val="both"/>
              <w:rPr>
                <w:del w:id="6989" w:author="anna.resch88@gmail.com" w:date="2022-01-03T10:25:00Z"/>
                <w:rFonts w:asciiTheme="majorHAnsi" w:eastAsia="Times New Roman" w:hAnsiTheme="majorHAnsi" w:cstheme="majorHAnsi"/>
                <w:color w:val="000000"/>
                <w:lang w:val="en-US" w:eastAsia="de-DE"/>
                <w:rPrChange w:id="6990" w:author="anna.resch88@gmail.com" w:date="2022-01-04T09:35:00Z">
                  <w:rPr>
                    <w:del w:id="6991" w:author="anna.resch88@gmail.com" w:date="2022-01-03T10:25:00Z"/>
                    <w:rFonts w:asciiTheme="majorHAnsi" w:eastAsia="Times New Roman" w:hAnsiTheme="majorHAnsi" w:cstheme="majorHAnsi"/>
                    <w:color w:val="000000"/>
                    <w:lang w:eastAsia="de-DE"/>
                  </w:rPr>
                </w:rPrChange>
              </w:rPr>
            </w:pPr>
            <w:del w:id="6992" w:author="anna.resch88@gmail.com" w:date="2022-01-03T10:25:00Z">
              <w:r w:rsidRPr="00F86424" w:rsidDel="00791D66">
                <w:rPr>
                  <w:rFonts w:asciiTheme="majorHAnsi" w:eastAsia="Times New Roman" w:hAnsiTheme="majorHAnsi" w:cstheme="majorHAnsi"/>
                  <w:color w:val="000000"/>
                  <w:lang w:val="en-US" w:eastAsia="de-DE"/>
                  <w:rPrChange w:id="6993" w:author="anna.resch88@gmail.com" w:date="2022-01-04T09:35:00Z">
                    <w:rPr>
                      <w:rFonts w:asciiTheme="majorHAnsi" w:eastAsia="Times New Roman" w:hAnsiTheme="majorHAnsi" w:cstheme="majorHAnsi"/>
                      <w:color w:val="000000"/>
                      <w:lang w:eastAsia="de-DE"/>
                    </w:rPr>
                  </w:rPrChange>
                </w:rPr>
                <w:delText>protein concentr. (w/V %)</w:delText>
              </w:r>
              <w:bookmarkStart w:id="6994" w:name="_Toc92187151"/>
              <w:bookmarkStart w:id="6995" w:name="_Toc92187843"/>
              <w:bookmarkStart w:id="6996" w:name="_Toc92188535"/>
              <w:bookmarkStart w:id="6997" w:name="_Toc92189225"/>
              <w:bookmarkStart w:id="6998" w:name="_Toc92189880"/>
              <w:bookmarkStart w:id="6999" w:name="_Toc92190536"/>
              <w:bookmarkStart w:id="7000" w:name="_Toc92191192"/>
              <w:bookmarkEnd w:id="6994"/>
              <w:bookmarkEnd w:id="6995"/>
              <w:bookmarkEnd w:id="6996"/>
              <w:bookmarkEnd w:id="6997"/>
              <w:bookmarkEnd w:id="6998"/>
              <w:bookmarkEnd w:id="6999"/>
              <w:bookmarkEnd w:id="7000"/>
            </w:del>
          </w:p>
        </w:tc>
        <w:tc>
          <w:tcPr>
            <w:tcW w:w="475" w:type="dxa"/>
            <w:tcBorders>
              <w:top w:val="single" w:sz="4" w:space="0" w:color="auto"/>
              <w:left w:val="nil"/>
              <w:bottom w:val="single" w:sz="4" w:space="0" w:color="auto"/>
              <w:right w:val="single" w:sz="4" w:space="0" w:color="auto"/>
            </w:tcBorders>
            <w:shd w:val="clear" w:color="auto" w:fill="auto"/>
            <w:textDirection w:val="btLr"/>
            <w:vAlign w:val="bottom"/>
            <w:hideMark/>
          </w:tcPr>
          <w:p w14:paraId="46647AC2" w14:textId="2E813375" w:rsidR="00067C6D" w:rsidRPr="00F86424" w:rsidDel="00791D66" w:rsidRDefault="00067C6D" w:rsidP="003228B4">
            <w:pPr>
              <w:numPr>
                <w:ilvl w:val="0"/>
                <w:numId w:val="47"/>
              </w:numPr>
              <w:spacing w:after="0" w:line="240" w:lineRule="auto"/>
              <w:ind w:right="113"/>
              <w:jc w:val="both"/>
              <w:rPr>
                <w:del w:id="7001" w:author="anna.resch88@gmail.com" w:date="2022-01-03T10:25:00Z"/>
                <w:rFonts w:asciiTheme="majorHAnsi" w:eastAsia="Times New Roman" w:hAnsiTheme="majorHAnsi" w:cstheme="majorHAnsi"/>
                <w:color w:val="000000"/>
                <w:lang w:val="en-US" w:eastAsia="de-DE"/>
                <w:rPrChange w:id="7002" w:author="anna.resch88@gmail.com" w:date="2022-01-04T09:35:00Z">
                  <w:rPr>
                    <w:del w:id="7003" w:author="anna.resch88@gmail.com" w:date="2022-01-03T10:25:00Z"/>
                    <w:rFonts w:asciiTheme="majorHAnsi" w:eastAsia="Times New Roman" w:hAnsiTheme="majorHAnsi" w:cstheme="majorHAnsi"/>
                    <w:color w:val="000000"/>
                    <w:lang w:eastAsia="de-DE"/>
                  </w:rPr>
                </w:rPrChange>
              </w:rPr>
            </w:pPr>
            <w:del w:id="7004" w:author="anna.resch88@gmail.com" w:date="2022-01-03T10:25:00Z">
              <w:r w:rsidRPr="00F86424" w:rsidDel="00791D66">
                <w:rPr>
                  <w:rFonts w:asciiTheme="majorHAnsi" w:eastAsia="Times New Roman" w:hAnsiTheme="majorHAnsi" w:cstheme="majorHAnsi"/>
                  <w:color w:val="000000"/>
                  <w:lang w:val="en-US" w:eastAsia="de-DE"/>
                  <w:rPrChange w:id="7005" w:author="anna.resch88@gmail.com" w:date="2022-01-04T09:35:00Z">
                    <w:rPr>
                      <w:rFonts w:asciiTheme="majorHAnsi" w:eastAsia="Times New Roman" w:hAnsiTheme="majorHAnsi" w:cstheme="majorHAnsi"/>
                      <w:color w:val="000000"/>
                      <w:lang w:eastAsia="de-DE"/>
                    </w:rPr>
                  </w:rPrChange>
                </w:rPr>
                <w:delText xml:space="preserve">solvent </w:delText>
              </w:r>
              <w:bookmarkStart w:id="7006" w:name="_Toc92187152"/>
              <w:bookmarkStart w:id="7007" w:name="_Toc92187844"/>
              <w:bookmarkStart w:id="7008" w:name="_Toc92188536"/>
              <w:bookmarkStart w:id="7009" w:name="_Toc92189226"/>
              <w:bookmarkStart w:id="7010" w:name="_Toc92189881"/>
              <w:bookmarkStart w:id="7011" w:name="_Toc92190537"/>
              <w:bookmarkStart w:id="7012" w:name="_Toc92191193"/>
              <w:bookmarkEnd w:id="7006"/>
              <w:bookmarkEnd w:id="7007"/>
              <w:bookmarkEnd w:id="7008"/>
              <w:bookmarkEnd w:id="7009"/>
              <w:bookmarkEnd w:id="7010"/>
              <w:bookmarkEnd w:id="7011"/>
              <w:bookmarkEnd w:id="7012"/>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17C64343" w14:textId="68C7FDA9" w:rsidR="00067C6D" w:rsidRPr="00F86424" w:rsidDel="00791D66" w:rsidRDefault="00067C6D" w:rsidP="003228B4">
            <w:pPr>
              <w:numPr>
                <w:ilvl w:val="0"/>
                <w:numId w:val="47"/>
              </w:numPr>
              <w:spacing w:after="0" w:line="240" w:lineRule="auto"/>
              <w:ind w:right="113"/>
              <w:jc w:val="both"/>
              <w:rPr>
                <w:del w:id="7013" w:author="anna.resch88@gmail.com" w:date="2022-01-03T10:25:00Z"/>
                <w:rFonts w:asciiTheme="majorHAnsi" w:eastAsia="Times New Roman" w:hAnsiTheme="majorHAnsi" w:cstheme="majorHAnsi"/>
                <w:color w:val="000000"/>
                <w:lang w:val="en-US" w:eastAsia="de-DE"/>
                <w:rPrChange w:id="7014" w:author="anna.resch88@gmail.com" w:date="2022-01-04T09:35:00Z">
                  <w:rPr>
                    <w:del w:id="7015" w:author="anna.resch88@gmail.com" w:date="2022-01-03T10:25:00Z"/>
                    <w:rFonts w:asciiTheme="majorHAnsi" w:eastAsia="Times New Roman" w:hAnsiTheme="majorHAnsi" w:cstheme="majorHAnsi"/>
                    <w:color w:val="000000"/>
                    <w:lang w:eastAsia="de-DE"/>
                  </w:rPr>
                </w:rPrChange>
              </w:rPr>
            </w:pPr>
            <w:del w:id="7016" w:author="anna.resch88@gmail.com" w:date="2022-01-03T10:25:00Z">
              <w:r w:rsidRPr="00F86424" w:rsidDel="00791D66">
                <w:rPr>
                  <w:rFonts w:asciiTheme="majorHAnsi" w:eastAsia="Times New Roman" w:hAnsiTheme="majorHAnsi" w:cstheme="majorHAnsi"/>
                  <w:color w:val="000000"/>
                  <w:lang w:val="en-US" w:eastAsia="de-DE"/>
                  <w:rPrChange w:id="7017" w:author="anna.resch88@gmail.com" w:date="2022-01-04T09:35:00Z">
                    <w:rPr>
                      <w:rFonts w:asciiTheme="majorHAnsi" w:eastAsia="Times New Roman" w:hAnsiTheme="majorHAnsi" w:cstheme="majorHAnsi"/>
                      <w:color w:val="000000"/>
                      <w:lang w:eastAsia="de-DE"/>
                    </w:rPr>
                  </w:rPrChange>
                </w:rPr>
                <w:delText>illumination time (sec)</w:delText>
              </w:r>
              <w:bookmarkStart w:id="7018" w:name="_Toc92187153"/>
              <w:bookmarkStart w:id="7019" w:name="_Toc92187845"/>
              <w:bookmarkStart w:id="7020" w:name="_Toc92188537"/>
              <w:bookmarkStart w:id="7021" w:name="_Toc92189227"/>
              <w:bookmarkStart w:id="7022" w:name="_Toc92189882"/>
              <w:bookmarkStart w:id="7023" w:name="_Toc92190538"/>
              <w:bookmarkStart w:id="7024" w:name="_Toc92191194"/>
              <w:bookmarkEnd w:id="7018"/>
              <w:bookmarkEnd w:id="7019"/>
              <w:bookmarkEnd w:id="7020"/>
              <w:bookmarkEnd w:id="7021"/>
              <w:bookmarkEnd w:id="7022"/>
              <w:bookmarkEnd w:id="7023"/>
              <w:bookmarkEnd w:id="7024"/>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2C0F3290" w14:textId="5111C63A" w:rsidR="00067C6D" w:rsidRPr="00F86424" w:rsidDel="00791D66" w:rsidRDefault="00067C6D" w:rsidP="003228B4">
            <w:pPr>
              <w:numPr>
                <w:ilvl w:val="0"/>
                <w:numId w:val="47"/>
              </w:numPr>
              <w:spacing w:after="0" w:line="240" w:lineRule="auto"/>
              <w:ind w:right="113"/>
              <w:jc w:val="both"/>
              <w:rPr>
                <w:del w:id="7025" w:author="anna.resch88@gmail.com" w:date="2022-01-03T10:25:00Z"/>
                <w:rFonts w:asciiTheme="majorHAnsi" w:eastAsia="Times New Roman" w:hAnsiTheme="majorHAnsi" w:cstheme="majorHAnsi"/>
                <w:color w:val="000000"/>
                <w:lang w:val="en-US" w:eastAsia="de-DE"/>
                <w:rPrChange w:id="7026" w:author="anna.resch88@gmail.com" w:date="2022-01-04T09:35:00Z">
                  <w:rPr>
                    <w:del w:id="7027" w:author="anna.resch88@gmail.com" w:date="2022-01-03T10:25:00Z"/>
                    <w:rFonts w:asciiTheme="majorHAnsi" w:eastAsia="Times New Roman" w:hAnsiTheme="majorHAnsi" w:cstheme="majorHAnsi"/>
                    <w:color w:val="000000"/>
                    <w:lang w:eastAsia="de-DE"/>
                  </w:rPr>
                </w:rPrChange>
              </w:rPr>
            </w:pPr>
            <w:del w:id="7028" w:author="anna.resch88@gmail.com" w:date="2022-01-03T10:25:00Z">
              <w:r w:rsidRPr="00F86424" w:rsidDel="00791D66">
                <w:rPr>
                  <w:rFonts w:asciiTheme="majorHAnsi" w:eastAsia="Times New Roman" w:hAnsiTheme="majorHAnsi" w:cstheme="majorHAnsi"/>
                  <w:color w:val="000000"/>
                  <w:lang w:val="en-US" w:eastAsia="de-DE"/>
                  <w:rPrChange w:id="7029" w:author="anna.resch88@gmail.com" w:date="2022-01-04T09:35:00Z">
                    <w:rPr>
                      <w:rFonts w:asciiTheme="majorHAnsi" w:eastAsia="Times New Roman" w:hAnsiTheme="majorHAnsi" w:cstheme="majorHAnsi"/>
                      <w:color w:val="000000"/>
                      <w:lang w:eastAsia="de-DE"/>
                    </w:rPr>
                  </w:rPrChange>
                </w:rPr>
                <w:delText xml:space="preserve">illumination intensity </w:delText>
              </w:r>
              <w:bookmarkStart w:id="7030" w:name="_Toc92187154"/>
              <w:bookmarkStart w:id="7031" w:name="_Toc92187846"/>
              <w:bookmarkStart w:id="7032" w:name="_Toc92188538"/>
              <w:bookmarkStart w:id="7033" w:name="_Toc92189228"/>
              <w:bookmarkStart w:id="7034" w:name="_Toc92189883"/>
              <w:bookmarkStart w:id="7035" w:name="_Toc92190539"/>
              <w:bookmarkStart w:id="7036" w:name="_Toc92191195"/>
              <w:bookmarkEnd w:id="7030"/>
              <w:bookmarkEnd w:id="7031"/>
              <w:bookmarkEnd w:id="7032"/>
              <w:bookmarkEnd w:id="7033"/>
              <w:bookmarkEnd w:id="7034"/>
              <w:bookmarkEnd w:id="7035"/>
              <w:bookmarkEnd w:id="7036"/>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5E139441" w14:textId="24791621" w:rsidR="00067C6D" w:rsidRPr="00F86424" w:rsidDel="00791D66" w:rsidRDefault="00067C6D" w:rsidP="003228B4">
            <w:pPr>
              <w:numPr>
                <w:ilvl w:val="0"/>
                <w:numId w:val="47"/>
              </w:numPr>
              <w:spacing w:after="0" w:line="240" w:lineRule="auto"/>
              <w:ind w:right="113"/>
              <w:jc w:val="both"/>
              <w:rPr>
                <w:del w:id="7037" w:author="anna.resch88@gmail.com" w:date="2022-01-03T10:25:00Z"/>
                <w:rFonts w:asciiTheme="majorHAnsi" w:eastAsia="Times New Roman" w:hAnsiTheme="majorHAnsi" w:cstheme="majorHAnsi"/>
                <w:color w:val="000000"/>
                <w:lang w:val="en-US" w:eastAsia="de-DE"/>
                <w:rPrChange w:id="7038" w:author="anna.resch88@gmail.com" w:date="2022-01-04T09:35:00Z">
                  <w:rPr>
                    <w:del w:id="7039" w:author="anna.resch88@gmail.com" w:date="2022-01-03T10:25:00Z"/>
                    <w:rFonts w:asciiTheme="majorHAnsi" w:eastAsia="Times New Roman" w:hAnsiTheme="majorHAnsi" w:cstheme="majorHAnsi"/>
                    <w:color w:val="000000"/>
                    <w:lang w:eastAsia="de-DE"/>
                  </w:rPr>
                </w:rPrChange>
              </w:rPr>
            </w:pPr>
            <w:del w:id="7040" w:author="anna.resch88@gmail.com" w:date="2022-01-03T10:25:00Z">
              <w:r w:rsidRPr="00F86424" w:rsidDel="00791D66">
                <w:rPr>
                  <w:rFonts w:asciiTheme="majorHAnsi" w:eastAsia="Times New Roman" w:hAnsiTheme="majorHAnsi" w:cstheme="majorHAnsi"/>
                  <w:color w:val="000000"/>
                  <w:lang w:val="en-US" w:eastAsia="de-DE"/>
                  <w:rPrChange w:id="7041" w:author="anna.resch88@gmail.com" w:date="2022-01-04T09:35:00Z">
                    <w:rPr>
                      <w:rFonts w:asciiTheme="majorHAnsi" w:eastAsia="Times New Roman" w:hAnsiTheme="majorHAnsi" w:cstheme="majorHAnsi"/>
                      <w:color w:val="000000"/>
                      <w:lang w:eastAsia="de-DE"/>
                    </w:rPr>
                  </w:rPrChange>
                </w:rPr>
                <w:delText>distance to lamp (cm)</w:delText>
              </w:r>
              <w:bookmarkStart w:id="7042" w:name="_Toc92187155"/>
              <w:bookmarkStart w:id="7043" w:name="_Toc92187847"/>
              <w:bookmarkStart w:id="7044" w:name="_Toc92188539"/>
              <w:bookmarkStart w:id="7045" w:name="_Toc92189229"/>
              <w:bookmarkStart w:id="7046" w:name="_Toc92189884"/>
              <w:bookmarkStart w:id="7047" w:name="_Toc92190540"/>
              <w:bookmarkStart w:id="7048" w:name="_Toc92191196"/>
              <w:bookmarkEnd w:id="7042"/>
              <w:bookmarkEnd w:id="7043"/>
              <w:bookmarkEnd w:id="7044"/>
              <w:bookmarkEnd w:id="7045"/>
              <w:bookmarkEnd w:id="7046"/>
              <w:bookmarkEnd w:id="7047"/>
              <w:bookmarkEnd w:id="7048"/>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302B6891" w14:textId="042A3D51" w:rsidR="00067C6D" w:rsidRPr="00F86424" w:rsidDel="00791D66" w:rsidRDefault="00067C6D" w:rsidP="003228B4">
            <w:pPr>
              <w:numPr>
                <w:ilvl w:val="0"/>
                <w:numId w:val="47"/>
              </w:numPr>
              <w:spacing w:after="0" w:line="240" w:lineRule="auto"/>
              <w:ind w:right="113"/>
              <w:jc w:val="both"/>
              <w:rPr>
                <w:del w:id="7049" w:author="anna.resch88@gmail.com" w:date="2022-01-03T10:25:00Z"/>
                <w:rFonts w:asciiTheme="majorHAnsi" w:eastAsia="Times New Roman" w:hAnsiTheme="majorHAnsi" w:cstheme="majorHAnsi"/>
                <w:color w:val="000000"/>
                <w:lang w:val="en-US" w:eastAsia="de-DE"/>
                <w:rPrChange w:id="7050" w:author="anna.resch88@gmail.com" w:date="2022-01-04T09:35:00Z">
                  <w:rPr>
                    <w:del w:id="7051" w:author="anna.resch88@gmail.com" w:date="2022-01-03T10:25:00Z"/>
                    <w:rFonts w:asciiTheme="majorHAnsi" w:eastAsia="Times New Roman" w:hAnsiTheme="majorHAnsi" w:cstheme="majorHAnsi"/>
                    <w:color w:val="000000"/>
                    <w:lang w:eastAsia="de-DE"/>
                  </w:rPr>
                </w:rPrChange>
              </w:rPr>
            </w:pPr>
            <w:del w:id="7052" w:author="anna.resch88@gmail.com" w:date="2022-01-03T10:25:00Z">
              <w:r w:rsidRPr="00F86424" w:rsidDel="00791D66">
                <w:rPr>
                  <w:rFonts w:asciiTheme="majorHAnsi" w:eastAsia="Times New Roman" w:hAnsiTheme="majorHAnsi" w:cstheme="majorHAnsi"/>
                  <w:color w:val="000000"/>
                  <w:lang w:val="en-US" w:eastAsia="de-DE"/>
                  <w:rPrChange w:id="7053" w:author="anna.resch88@gmail.com" w:date="2022-01-04T09:35:00Z">
                    <w:rPr>
                      <w:rFonts w:asciiTheme="majorHAnsi" w:eastAsia="Times New Roman" w:hAnsiTheme="majorHAnsi" w:cstheme="majorHAnsi"/>
                      <w:color w:val="000000"/>
                      <w:lang w:eastAsia="de-DE"/>
                    </w:rPr>
                  </w:rPrChange>
                </w:rPr>
                <w:delText>no. of measurements</w:delText>
              </w:r>
              <w:bookmarkStart w:id="7054" w:name="_Toc92187156"/>
              <w:bookmarkStart w:id="7055" w:name="_Toc92187848"/>
              <w:bookmarkStart w:id="7056" w:name="_Toc92188540"/>
              <w:bookmarkStart w:id="7057" w:name="_Toc92189230"/>
              <w:bookmarkStart w:id="7058" w:name="_Toc92189885"/>
              <w:bookmarkStart w:id="7059" w:name="_Toc92190541"/>
              <w:bookmarkStart w:id="7060" w:name="_Toc92191197"/>
              <w:bookmarkEnd w:id="7054"/>
              <w:bookmarkEnd w:id="7055"/>
              <w:bookmarkEnd w:id="7056"/>
              <w:bookmarkEnd w:id="7057"/>
              <w:bookmarkEnd w:id="7058"/>
              <w:bookmarkEnd w:id="7059"/>
              <w:bookmarkEnd w:id="7060"/>
            </w:del>
          </w:p>
        </w:tc>
        <w:tc>
          <w:tcPr>
            <w:tcW w:w="754"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574C2F" w14:textId="19B35806" w:rsidR="00067C6D" w:rsidRPr="00F86424" w:rsidDel="00791D66" w:rsidRDefault="00067C6D" w:rsidP="003228B4">
            <w:pPr>
              <w:numPr>
                <w:ilvl w:val="0"/>
                <w:numId w:val="47"/>
              </w:numPr>
              <w:spacing w:after="0" w:line="240" w:lineRule="auto"/>
              <w:ind w:right="113"/>
              <w:jc w:val="both"/>
              <w:rPr>
                <w:del w:id="7061" w:author="anna.resch88@gmail.com" w:date="2022-01-03T10:25:00Z"/>
                <w:rFonts w:asciiTheme="majorHAnsi" w:eastAsia="Times New Roman" w:hAnsiTheme="majorHAnsi" w:cstheme="majorHAnsi"/>
                <w:color w:val="000000"/>
                <w:lang w:val="en-US" w:eastAsia="de-DE"/>
                <w:rPrChange w:id="7062" w:author="anna.resch88@gmail.com" w:date="2022-01-04T09:35:00Z">
                  <w:rPr>
                    <w:del w:id="7063" w:author="anna.resch88@gmail.com" w:date="2022-01-03T10:25:00Z"/>
                    <w:rFonts w:asciiTheme="majorHAnsi" w:eastAsia="Times New Roman" w:hAnsiTheme="majorHAnsi" w:cstheme="majorHAnsi"/>
                    <w:color w:val="000000"/>
                    <w:lang w:eastAsia="de-DE"/>
                  </w:rPr>
                </w:rPrChange>
              </w:rPr>
            </w:pPr>
            <w:del w:id="7064" w:author="anna.resch88@gmail.com" w:date="2022-01-03T10:25:00Z">
              <w:r w:rsidRPr="00F86424" w:rsidDel="00791D66">
                <w:rPr>
                  <w:rFonts w:asciiTheme="majorHAnsi" w:eastAsia="Times New Roman" w:hAnsiTheme="majorHAnsi" w:cstheme="majorHAnsi"/>
                  <w:color w:val="000000"/>
                  <w:lang w:val="en-US" w:eastAsia="de-DE"/>
                  <w:rPrChange w:id="7065" w:author="anna.resch88@gmail.com" w:date="2022-01-04T09:35:00Z">
                    <w:rPr>
                      <w:rFonts w:asciiTheme="majorHAnsi" w:eastAsia="Times New Roman" w:hAnsiTheme="majorHAnsi" w:cstheme="majorHAnsi"/>
                      <w:color w:val="000000"/>
                      <w:lang w:eastAsia="de-DE"/>
                    </w:rPr>
                  </w:rPrChange>
                </w:rPr>
                <w:delText>Young's modulus (kPa)</w:delText>
              </w:r>
              <w:bookmarkStart w:id="7066" w:name="_Toc92187157"/>
              <w:bookmarkStart w:id="7067" w:name="_Toc92187849"/>
              <w:bookmarkStart w:id="7068" w:name="_Toc92188541"/>
              <w:bookmarkStart w:id="7069" w:name="_Toc92189231"/>
              <w:bookmarkStart w:id="7070" w:name="_Toc92189886"/>
              <w:bookmarkStart w:id="7071" w:name="_Toc92190542"/>
              <w:bookmarkStart w:id="7072" w:name="_Toc92191198"/>
              <w:bookmarkEnd w:id="7066"/>
              <w:bookmarkEnd w:id="7067"/>
              <w:bookmarkEnd w:id="7068"/>
              <w:bookmarkEnd w:id="7069"/>
              <w:bookmarkEnd w:id="7070"/>
              <w:bookmarkEnd w:id="7071"/>
              <w:bookmarkEnd w:id="7072"/>
            </w:del>
          </w:p>
        </w:tc>
        <w:tc>
          <w:tcPr>
            <w:tcW w:w="642"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1261D2" w14:textId="34748A99" w:rsidR="00067C6D" w:rsidRPr="00F86424" w:rsidDel="00791D66" w:rsidRDefault="00067C6D" w:rsidP="003228B4">
            <w:pPr>
              <w:numPr>
                <w:ilvl w:val="0"/>
                <w:numId w:val="47"/>
              </w:numPr>
              <w:spacing w:after="0" w:line="240" w:lineRule="auto"/>
              <w:ind w:right="113"/>
              <w:jc w:val="both"/>
              <w:rPr>
                <w:del w:id="7073" w:author="anna.resch88@gmail.com" w:date="2022-01-03T10:25:00Z"/>
                <w:rFonts w:asciiTheme="majorHAnsi" w:eastAsia="Times New Roman" w:hAnsiTheme="majorHAnsi" w:cstheme="majorHAnsi"/>
                <w:color w:val="000000"/>
                <w:lang w:val="en-US" w:eastAsia="de-DE"/>
                <w:rPrChange w:id="7074" w:author="anna.resch88@gmail.com" w:date="2022-01-04T09:35:00Z">
                  <w:rPr>
                    <w:del w:id="7075" w:author="anna.resch88@gmail.com" w:date="2022-01-03T10:25:00Z"/>
                    <w:rFonts w:asciiTheme="majorHAnsi" w:eastAsia="Times New Roman" w:hAnsiTheme="majorHAnsi" w:cstheme="majorHAnsi"/>
                    <w:color w:val="000000"/>
                    <w:lang w:eastAsia="de-DE"/>
                  </w:rPr>
                </w:rPrChange>
              </w:rPr>
            </w:pPr>
            <w:del w:id="7076" w:author="anna.resch88@gmail.com" w:date="2022-01-03T10:25:00Z">
              <w:r w:rsidRPr="00F86424" w:rsidDel="00791D66">
                <w:rPr>
                  <w:rFonts w:asciiTheme="majorHAnsi" w:eastAsia="Times New Roman" w:hAnsiTheme="majorHAnsi" w:cstheme="majorHAnsi"/>
                  <w:color w:val="000000"/>
                  <w:lang w:val="en-US" w:eastAsia="de-DE"/>
                  <w:rPrChange w:id="7077" w:author="anna.resch88@gmail.com" w:date="2022-01-04T09:35:00Z">
                    <w:rPr>
                      <w:rFonts w:asciiTheme="majorHAnsi" w:eastAsia="Times New Roman" w:hAnsiTheme="majorHAnsi" w:cstheme="majorHAnsi"/>
                      <w:color w:val="000000"/>
                      <w:lang w:eastAsia="de-DE"/>
                    </w:rPr>
                  </w:rPrChange>
                </w:rPr>
                <w:delText>StD (kPa)</w:delText>
              </w:r>
              <w:bookmarkStart w:id="7078" w:name="_Toc92187158"/>
              <w:bookmarkStart w:id="7079" w:name="_Toc92187850"/>
              <w:bookmarkStart w:id="7080" w:name="_Toc92188542"/>
              <w:bookmarkStart w:id="7081" w:name="_Toc92189232"/>
              <w:bookmarkStart w:id="7082" w:name="_Toc92189887"/>
              <w:bookmarkStart w:id="7083" w:name="_Toc92190543"/>
              <w:bookmarkStart w:id="7084" w:name="_Toc92191199"/>
              <w:bookmarkEnd w:id="7078"/>
              <w:bookmarkEnd w:id="7079"/>
              <w:bookmarkEnd w:id="7080"/>
              <w:bookmarkEnd w:id="7081"/>
              <w:bookmarkEnd w:id="7082"/>
              <w:bookmarkEnd w:id="7083"/>
              <w:bookmarkEnd w:id="7084"/>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383F785A" w14:textId="731787C9" w:rsidR="00067C6D" w:rsidRPr="00F07AB2" w:rsidDel="00791D66" w:rsidRDefault="00067C6D" w:rsidP="003228B4">
            <w:pPr>
              <w:numPr>
                <w:ilvl w:val="0"/>
                <w:numId w:val="47"/>
              </w:numPr>
              <w:spacing w:after="0" w:line="240" w:lineRule="auto"/>
              <w:ind w:right="113"/>
              <w:jc w:val="both"/>
              <w:rPr>
                <w:del w:id="7085" w:author="anna.resch88@gmail.com" w:date="2022-01-03T10:25:00Z"/>
                <w:rFonts w:asciiTheme="majorHAnsi" w:eastAsia="Times New Roman" w:hAnsiTheme="majorHAnsi" w:cstheme="majorHAnsi"/>
                <w:color w:val="000000"/>
                <w:lang w:val="en-US" w:eastAsia="de-DE"/>
              </w:rPr>
            </w:pPr>
            <w:del w:id="7086"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7087" w:name="_Toc92187159"/>
              <w:bookmarkStart w:id="7088" w:name="_Toc92187851"/>
              <w:bookmarkStart w:id="7089" w:name="_Toc92188543"/>
              <w:bookmarkStart w:id="7090" w:name="_Toc92189233"/>
              <w:bookmarkStart w:id="7091" w:name="_Toc92189888"/>
              <w:bookmarkStart w:id="7092" w:name="_Toc92190544"/>
              <w:bookmarkStart w:id="7093" w:name="_Toc92191200"/>
              <w:bookmarkEnd w:id="7087"/>
              <w:bookmarkEnd w:id="7088"/>
              <w:bookmarkEnd w:id="7089"/>
              <w:bookmarkEnd w:id="7090"/>
              <w:bookmarkEnd w:id="7091"/>
              <w:bookmarkEnd w:id="7092"/>
              <w:bookmarkEnd w:id="7093"/>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75F8DDF9" w14:textId="564115A9" w:rsidR="00067C6D" w:rsidRPr="00F07AB2" w:rsidDel="00791D66" w:rsidRDefault="00067C6D" w:rsidP="003228B4">
            <w:pPr>
              <w:numPr>
                <w:ilvl w:val="0"/>
                <w:numId w:val="47"/>
              </w:numPr>
              <w:spacing w:after="0" w:line="240" w:lineRule="auto"/>
              <w:ind w:right="113"/>
              <w:jc w:val="both"/>
              <w:rPr>
                <w:del w:id="7094" w:author="anna.resch88@gmail.com" w:date="2022-01-03T10:25:00Z"/>
                <w:rFonts w:asciiTheme="majorHAnsi" w:eastAsia="Times New Roman" w:hAnsiTheme="majorHAnsi" w:cstheme="majorHAnsi"/>
                <w:color w:val="000000"/>
                <w:lang w:val="en-US" w:eastAsia="de-DE"/>
              </w:rPr>
            </w:pPr>
            <w:del w:id="7095"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7096" w:name="_Toc92187160"/>
              <w:bookmarkStart w:id="7097" w:name="_Toc92187852"/>
              <w:bookmarkStart w:id="7098" w:name="_Toc92188544"/>
              <w:bookmarkStart w:id="7099" w:name="_Toc92189234"/>
              <w:bookmarkStart w:id="7100" w:name="_Toc92189889"/>
              <w:bookmarkStart w:id="7101" w:name="_Toc92190545"/>
              <w:bookmarkStart w:id="7102" w:name="_Toc92191201"/>
              <w:bookmarkEnd w:id="7096"/>
              <w:bookmarkEnd w:id="7097"/>
              <w:bookmarkEnd w:id="7098"/>
              <w:bookmarkEnd w:id="7099"/>
              <w:bookmarkEnd w:id="7100"/>
              <w:bookmarkEnd w:id="7101"/>
              <w:bookmarkEnd w:id="7102"/>
            </w:del>
          </w:p>
        </w:tc>
        <w:bookmarkStart w:id="7103" w:name="_Toc92187161"/>
        <w:bookmarkStart w:id="7104" w:name="_Toc92187853"/>
        <w:bookmarkStart w:id="7105" w:name="_Toc92188545"/>
        <w:bookmarkStart w:id="7106" w:name="_Toc92189235"/>
        <w:bookmarkStart w:id="7107" w:name="_Toc92189890"/>
        <w:bookmarkStart w:id="7108" w:name="_Toc92190546"/>
        <w:bookmarkStart w:id="7109" w:name="_Toc92191202"/>
        <w:bookmarkEnd w:id="7103"/>
        <w:bookmarkEnd w:id="7104"/>
        <w:bookmarkEnd w:id="7105"/>
        <w:bookmarkEnd w:id="7106"/>
        <w:bookmarkEnd w:id="7107"/>
        <w:bookmarkEnd w:id="7108"/>
        <w:bookmarkEnd w:id="7109"/>
      </w:tr>
      <w:tr w:rsidR="00067C6D" w:rsidRPr="009E3BE9" w:rsidDel="00791D66" w14:paraId="697F194A" w14:textId="7471E3C0" w:rsidTr="00D830B0">
        <w:trPr>
          <w:trHeight w:val="300"/>
          <w:del w:id="7110" w:author="anna.resch88@gmail.com" w:date="2022-01-03T10:25:00Z"/>
        </w:trPr>
        <w:tc>
          <w:tcPr>
            <w:tcW w:w="23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30D091AE" w14:textId="5FAA3B87" w:rsidR="00067C6D" w:rsidRPr="00F86424" w:rsidDel="00791D66" w:rsidRDefault="00067C6D" w:rsidP="003228B4">
            <w:pPr>
              <w:numPr>
                <w:ilvl w:val="0"/>
                <w:numId w:val="47"/>
              </w:numPr>
              <w:spacing w:after="0" w:line="240" w:lineRule="auto"/>
              <w:jc w:val="both"/>
              <w:rPr>
                <w:del w:id="7111" w:author="anna.resch88@gmail.com" w:date="2022-01-03T10:25:00Z"/>
                <w:rFonts w:asciiTheme="majorHAnsi" w:eastAsia="Times New Roman" w:hAnsiTheme="majorHAnsi" w:cstheme="majorHAnsi"/>
                <w:color w:val="000000"/>
                <w:lang w:val="en-US" w:eastAsia="de-DE"/>
                <w:rPrChange w:id="7112" w:author="anna.resch88@gmail.com" w:date="2022-01-04T09:35:00Z">
                  <w:rPr>
                    <w:del w:id="7113" w:author="anna.resch88@gmail.com" w:date="2022-01-03T10:25:00Z"/>
                    <w:rFonts w:asciiTheme="majorHAnsi" w:eastAsia="Times New Roman" w:hAnsiTheme="majorHAnsi" w:cstheme="majorHAnsi"/>
                    <w:color w:val="000000"/>
                    <w:lang w:eastAsia="de-DE"/>
                  </w:rPr>
                </w:rPrChange>
              </w:rPr>
            </w:pPr>
            <w:del w:id="7114" w:author="anna.resch88@gmail.com" w:date="2022-01-03T10:25:00Z">
              <w:r w:rsidRPr="00F86424" w:rsidDel="00791D66">
                <w:rPr>
                  <w:rFonts w:asciiTheme="majorHAnsi" w:eastAsia="Times New Roman" w:hAnsiTheme="majorHAnsi" w:cstheme="majorHAnsi"/>
                  <w:color w:val="000000"/>
                  <w:lang w:val="en-US" w:eastAsia="de-DE"/>
                  <w:rPrChange w:id="7115" w:author="anna.resch88@gmail.com" w:date="2022-01-04T09:35:00Z">
                    <w:rPr>
                      <w:rFonts w:asciiTheme="majorHAnsi" w:eastAsia="Times New Roman" w:hAnsiTheme="majorHAnsi" w:cstheme="majorHAnsi"/>
                      <w:color w:val="000000"/>
                      <w:lang w:eastAsia="de-DE"/>
                    </w:rPr>
                  </w:rPrChange>
                </w:rPr>
                <w:delText>ULD-V20-ULD, sample 1</w:delText>
              </w:r>
              <w:bookmarkStart w:id="7116" w:name="_Toc92187162"/>
              <w:bookmarkStart w:id="7117" w:name="_Toc92187854"/>
              <w:bookmarkStart w:id="7118" w:name="_Toc92188546"/>
              <w:bookmarkStart w:id="7119" w:name="_Toc92189236"/>
              <w:bookmarkStart w:id="7120" w:name="_Toc92189891"/>
              <w:bookmarkStart w:id="7121" w:name="_Toc92190547"/>
              <w:bookmarkStart w:id="7122" w:name="_Toc92191203"/>
              <w:bookmarkEnd w:id="7116"/>
              <w:bookmarkEnd w:id="7117"/>
              <w:bookmarkEnd w:id="7118"/>
              <w:bookmarkEnd w:id="7119"/>
              <w:bookmarkEnd w:id="7120"/>
              <w:bookmarkEnd w:id="7121"/>
              <w:bookmarkEnd w:id="7122"/>
            </w:del>
          </w:p>
        </w:tc>
        <w:tc>
          <w:tcPr>
            <w:tcW w:w="58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4C718F56" w14:textId="2E84C539" w:rsidR="00067C6D" w:rsidRPr="00F86424" w:rsidDel="00791D66" w:rsidRDefault="00067C6D" w:rsidP="003228B4">
            <w:pPr>
              <w:numPr>
                <w:ilvl w:val="0"/>
                <w:numId w:val="47"/>
              </w:numPr>
              <w:spacing w:after="0" w:line="240" w:lineRule="auto"/>
              <w:jc w:val="center"/>
              <w:rPr>
                <w:del w:id="7123" w:author="anna.resch88@gmail.com" w:date="2022-01-03T10:25:00Z"/>
                <w:rFonts w:asciiTheme="majorHAnsi" w:eastAsia="Times New Roman" w:hAnsiTheme="majorHAnsi" w:cstheme="majorHAnsi"/>
                <w:color w:val="000000"/>
                <w:lang w:val="en-US" w:eastAsia="de-DE"/>
                <w:rPrChange w:id="7124" w:author="anna.resch88@gmail.com" w:date="2022-01-04T09:35:00Z">
                  <w:rPr>
                    <w:del w:id="7125" w:author="anna.resch88@gmail.com" w:date="2022-01-03T10:25:00Z"/>
                    <w:rFonts w:asciiTheme="majorHAnsi" w:eastAsia="Times New Roman" w:hAnsiTheme="majorHAnsi" w:cstheme="majorHAnsi"/>
                    <w:color w:val="000000"/>
                    <w:lang w:eastAsia="de-DE"/>
                  </w:rPr>
                </w:rPrChange>
              </w:rPr>
            </w:pPr>
            <w:del w:id="7126" w:author="anna.resch88@gmail.com" w:date="2022-01-03T10:25:00Z">
              <w:r w:rsidRPr="00F86424" w:rsidDel="00791D66">
                <w:rPr>
                  <w:rFonts w:asciiTheme="majorHAnsi" w:eastAsia="Times New Roman" w:hAnsiTheme="majorHAnsi" w:cstheme="majorHAnsi"/>
                  <w:color w:val="000000"/>
                  <w:lang w:val="en-US" w:eastAsia="de-DE"/>
                  <w:rPrChange w:id="7127" w:author="anna.resch88@gmail.com" w:date="2022-01-04T09:35:00Z">
                    <w:rPr>
                      <w:rFonts w:asciiTheme="majorHAnsi" w:eastAsia="Times New Roman" w:hAnsiTheme="majorHAnsi" w:cstheme="majorHAnsi"/>
                      <w:color w:val="000000"/>
                      <w:lang w:eastAsia="de-DE"/>
                    </w:rPr>
                  </w:rPrChange>
                </w:rPr>
                <w:delText>20</w:delText>
              </w:r>
              <w:bookmarkStart w:id="7128" w:name="_Toc92187163"/>
              <w:bookmarkStart w:id="7129" w:name="_Toc92187855"/>
              <w:bookmarkStart w:id="7130" w:name="_Toc92188547"/>
              <w:bookmarkStart w:id="7131" w:name="_Toc92189237"/>
              <w:bookmarkStart w:id="7132" w:name="_Toc92189892"/>
              <w:bookmarkStart w:id="7133" w:name="_Toc92190548"/>
              <w:bookmarkStart w:id="7134" w:name="_Toc92191204"/>
              <w:bookmarkEnd w:id="7128"/>
              <w:bookmarkEnd w:id="7129"/>
              <w:bookmarkEnd w:id="7130"/>
              <w:bookmarkEnd w:id="7131"/>
              <w:bookmarkEnd w:id="7132"/>
              <w:bookmarkEnd w:id="7133"/>
              <w:bookmarkEnd w:id="7134"/>
            </w:del>
          </w:p>
        </w:tc>
        <w:tc>
          <w:tcPr>
            <w:tcW w:w="475"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3B94A8E4" w14:textId="23B42173" w:rsidR="00067C6D" w:rsidRPr="00F86424" w:rsidDel="00791D66" w:rsidRDefault="00067C6D" w:rsidP="003228B4">
            <w:pPr>
              <w:numPr>
                <w:ilvl w:val="0"/>
                <w:numId w:val="47"/>
              </w:numPr>
              <w:spacing w:after="0" w:line="240" w:lineRule="auto"/>
              <w:jc w:val="center"/>
              <w:rPr>
                <w:del w:id="7135" w:author="anna.resch88@gmail.com" w:date="2022-01-03T10:25:00Z"/>
                <w:rFonts w:asciiTheme="majorHAnsi" w:eastAsia="Times New Roman" w:hAnsiTheme="majorHAnsi" w:cstheme="majorHAnsi"/>
                <w:color w:val="000000"/>
                <w:lang w:val="en-US" w:eastAsia="de-DE"/>
                <w:rPrChange w:id="7136" w:author="anna.resch88@gmail.com" w:date="2022-01-04T09:35:00Z">
                  <w:rPr>
                    <w:del w:id="7137" w:author="anna.resch88@gmail.com" w:date="2022-01-03T10:25:00Z"/>
                    <w:rFonts w:asciiTheme="majorHAnsi" w:eastAsia="Times New Roman" w:hAnsiTheme="majorHAnsi" w:cstheme="majorHAnsi"/>
                    <w:color w:val="000000"/>
                    <w:lang w:eastAsia="de-DE"/>
                  </w:rPr>
                </w:rPrChange>
              </w:rPr>
            </w:pPr>
            <w:del w:id="7138" w:author="anna.resch88@gmail.com" w:date="2022-01-03T10:25:00Z">
              <w:r w:rsidRPr="00F86424" w:rsidDel="00791D66">
                <w:rPr>
                  <w:rFonts w:asciiTheme="majorHAnsi" w:eastAsia="Times New Roman" w:hAnsiTheme="majorHAnsi" w:cstheme="majorHAnsi"/>
                  <w:color w:val="000000"/>
                  <w:lang w:val="en-US" w:eastAsia="de-DE"/>
                  <w:rPrChange w:id="7139" w:author="anna.resch88@gmail.com" w:date="2022-01-04T09:35:00Z">
                    <w:rPr>
                      <w:rFonts w:asciiTheme="majorHAnsi" w:eastAsia="Times New Roman" w:hAnsiTheme="majorHAnsi" w:cstheme="majorHAnsi"/>
                      <w:color w:val="000000"/>
                      <w:lang w:eastAsia="de-DE"/>
                    </w:rPr>
                  </w:rPrChange>
                </w:rPr>
                <w:delText>PBS</w:delText>
              </w:r>
              <w:bookmarkStart w:id="7140" w:name="_Toc92187164"/>
              <w:bookmarkStart w:id="7141" w:name="_Toc92187856"/>
              <w:bookmarkStart w:id="7142" w:name="_Toc92188548"/>
              <w:bookmarkStart w:id="7143" w:name="_Toc92189238"/>
              <w:bookmarkStart w:id="7144" w:name="_Toc92189893"/>
              <w:bookmarkStart w:id="7145" w:name="_Toc92190549"/>
              <w:bookmarkStart w:id="7146" w:name="_Toc92191205"/>
              <w:bookmarkEnd w:id="7140"/>
              <w:bookmarkEnd w:id="7141"/>
              <w:bookmarkEnd w:id="7142"/>
              <w:bookmarkEnd w:id="7143"/>
              <w:bookmarkEnd w:id="7144"/>
              <w:bookmarkEnd w:id="7145"/>
              <w:bookmarkEnd w:id="7146"/>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1FF3B7" w14:textId="0D49281D" w:rsidR="00067C6D" w:rsidRPr="00F86424" w:rsidDel="00791D66" w:rsidRDefault="00067C6D" w:rsidP="003228B4">
            <w:pPr>
              <w:numPr>
                <w:ilvl w:val="0"/>
                <w:numId w:val="47"/>
              </w:numPr>
              <w:spacing w:after="0" w:line="240" w:lineRule="auto"/>
              <w:jc w:val="center"/>
              <w:rPr>
                <w:del w:id="7147" w:author="anna.resch88@gmail.com" w:date="2022-01-03T10:25:00Z"/>
                <w:rFonts w:asciiTheme="majorHAnsi" w:eastAsia="Times New Roman" w:hAnsiTheme="majorHAnsi" w:cstheme="majorHAnsi"/>
                <w:color w:val="000000"/>
                <w:lang w:val="en-US" w:eastAsia="de-DE"/>
                <w:rPrChange w:id="7148" w:author="anna.resch88@gmail.com" w:date="2022-01-04T09:35:00Z">
                  <w:rPr>
                    <w:del w:id="7149" w:author="anna.resch88@gmail.com" w:date="2022-01-03T10:25:00Z"/>
                    <w:rFonts w:asciiTheme="majorHAnsi" w:eastAsia="Times New Roman" w:hAnsiTheme="majorHAnsi" w:cstheme="majorHAnsi"/>
                    <w:color w:val="000000"/>
                    <w:lang w:eastAsia="de-DE"/>
                  </w:rPr>
                </w:rPrChange>
              </w:rPr>
            </w:pPr>
            <w:del w:id="7150" w:author="anna.resch88@gmail.com" w:date="2022-01-03T10:25:00Z">
              <w:r w:rsidRPr="00F86424" w:rsidDel="00791D66">
                <w:rPr>
                  <w:rFonts w:asciiTheme="majorHAnsi" w:eastAsia="Times New Roman" w:hAnsiTheme="majorHAnsi" w:cstheme="majorHAnsi"/>
                  <w:color w:val="000000"/>
                  <w:lang w:val="en-US" w:eastAsia="de-DE"/>
                  <w:rPrChange w:id="7151" w:author="anna.resch88@gmail.com" w:date="2022-01-04T09:35:00Z">
                    <w:rPr>
                      <w:rFonts w:asciiTheme="majorHAnsi" w:eastAsia="Times New Roman" w:hAnsiTheme="majorHAnsi" w:cstheme="majorHAnsi"/>
                      <w:color w:val="000000"/>
                      <w:lang w:eastAsia="de-DE"/>
                    </w:rPr>
                  </w:rPrChange>
                </w:rPr>
                <w:delText>30</w:delText>
              </w:r>
              <w:bookmarkStart w:id="7152" w:name="_Toc92187165"/>
              <w:bookmarkStart w:id="7153" w:name="_Toc92187857"/>
              <w:bookmarkStart w:id="7154" w:name="_Toc92188549"/>
              <w:bookmarkStart w:id="7155" w:name="_Toc92189239"/>
              <w:bookmarkStart w:id="7156" w:name="_Toc92189894"/>
              <w:bookmarkStart w:id="7157" w:name="_Toc92190550"/>
              <w:bookmarkStart w:id="7158" w:name="_Toc92191206"/>
              <w:bookmarkEnd w:id="7152"/>
              <w:bookmarkEnd w:id="7153"/>
              <w:bookmarkEnd w:id="7154"/>
              <w:bookmarkEnd w:id="7155"/>
              <w:bookmarkEnd w:id="7156"/>
              <w:bookmarkEnd w:id="7157"/>
              <w:bookmarkEnd w:id="7158"/>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D598DC" w14:textId="3FABD806" w:rsidR="00067C6D" w:rsidRPr="00F86424" w:rsidDel="00791D66" w:rsidRDefault="00067C6D" w:rsidP="003228B4">
            <w:pPr>
              <w:numPr>
                <w:ilvl w:val="0"/>
                <w:numId w:val="47"/>
              </w:numPr>
              <w:spacing w:after="0" w:line="240" w:lineRule="auto"/>
              <w:jc w:val="center"/>
              <w:rPr>
                <w:del w:id="7159" w:author="anna.resch88@gmail.com" w:date="2022-01-03T10:25:00Z"/>
                <w:rFonts w:asciiTheme="majorHAnsi" w:eastAsia="Times New Roman" w:hAnsiTheme="majorHAnsi" w:cstheme="majorHAnsi"/>
                <w:color w:val="000000"/>
                <w:lang w:val="en-US" w:eastAsia="de-DE"/>
                <w:rPrChange w:id="7160" w:author="anna.resch88@gmail.com" w:date="2022-01-04T09:35:00Z">
                  <w:rPr>
                    <w:del w:id="7161" w:author="anna.resch88@gmail.com" w:date="2022-01-03T10:25:00Z"/>
                    <w:rFonts w:asciiTheme="majorHAnsi" w:eastAsia="Times New Roman" w:hAnsiTheme="majorHAnsi" w:cstheme="majorHAnsi"/>
                    <w:color w:val="000000"/>
                    <w:lang w:eastAsia="de-DE"/>
                  </w:rPr>
                </w:rPrChange>
              </w:rPr>
            </w:pPr>
            <w:del w:id="7162" w:author="anna.resch88@gmail.com" w:date="2022-01-03T10:25:00Z">
              <w:r w:rsidRPr="00F86424" w:rsidDel="00791D66">
                <w:rPr>
                  <w:rFonts w:asciiTheme="majorHAnsi" w:eastAsia="Times New Roman" w:hAnsiTheme="majorHAnsi" w:cstheme="majorHAnsi"/>
                  <w:color w:val="000000"/>
                  <w:lang w:val="en-US" w:eastAsia="de-DE"/>
                  <w:rPrChange w:id="7163" w:author="anna.resch88@gmail.com" w:date="2022-01-04T09:35:00Z">
                    <w:rPr>
                      <w:rFonts w:asciiTheme="majorHAnsi" w:eastAsia="Times New Roman" w:hAnsiTheme="majorHAnsi" w:cstheme="majorHAnsi"/>
                      <w:color w:val="000000"/>
                      <w:lang w:eastAsia="de-DE"/>
                    </w:rPr>
                  </w:rPrChange>
                </w:rPr>
                <w:delText>4</w:delText>
              </w:r>
              <w:bookmarkStart w:id="7164" w:name="_Toc92187166"/>
              <w:bookmarkStart w:id="7165" w:name="_Toc92187858"/>
              <w:bookmarkStart w:id="7166" w:name="_Toc92188550"/>
              <w:bookmarkStart w:id="7167" w:name="_Toc92189240"/>
              <w:bookmarkStart w:id="7168" w:name="_Toc92189895"/>
              <w:bookmarkStart w:id="7169" w:name="_Toc92190551"/>
              <w:bookmarkStart w:id="7170" w:name="_Toc92191207"/>
              <w:bookmarkEnd w:id="7164"/>
              <w:bookmarkEnd w:id="7165"/>
              <w:bookmarkEnd w:id="7166"/>
              <w:bookmarkEnd w:id="7167"/>
              <w:bookmarkEnd w:id="7168"/>
              <w:bookmarkEnd w:id="7169"/>
              <w:bookmarkEnd w:id="7170"/>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0A56008C" w14:textId="7C027FBB" w:rsidR="00067C6D" w:rsidRPr="00F86424" w:rsidDel="00791D66" w:rsidRDefault="00067C6D" w:rsidP="003228B4">
            <w:pPr>
              <w:numPr>
                <w:ilvl w:val="0"/>
                <w:numId w:val="47"/>
              </w:numPr>
              <w:spacing w:after="0" w:line="240" w:lineRule="auto"/>
              <w:jc w:val="center"/>
              <w:rPr>
                <w:del w:id="7171" w:author="anna.resch88@gmail.com" w:date="2022-01-03T10:25:00Z"/>
                <w:rFonts w:asciiTheme="majorHAnsi" w:eastAsia="Times New Roman" w:hAnsiTheme="majorHAnsi" w:cstheme="majorHAnsi"/>
                <w:color w:val="000000"/>
                <w:lang w:val="en-US" w:eastAsia="de-DE"/>
                <w:rPrChange w:id="7172" w:author="anna.resch88@gmail.com" w:date="2022-01-04T09:35:00Z">
                  <w:rPr>
                    <w:del w:id="7173" w:author="anna.resch88@gmail.com" w:date="2022-01-03T10:25:00Z"/>
                    <w:rFonts w:asciiTheme="majorHAnsi" w:eastAsia="Times New Roman" w:hAnsiTheme="majorHAnsi" w:cstheme="majorHAnsi"/>
                    <w:color w:val="000000"/>
                    <w:lang w:eastAsia="de-DE"/>
                  </w:rPr>
                </w:rPrChange>
              </w:rPr>
            </w:pPr>
            <w:del w:id="7174" w:author="anna.resch88@gmail.com" w:date="2022-01-03T10:25:00Z">
              <w:r w:rsidRPr="00F86424" w:rsidDel="00791D66">
                <w:rPr>
                  <w:rFonts w:asciiTheme="majorHAnsi" w:eastAsia="Times New Roman" w:hAnsiTheme="majorHAnsi" w:cstheme="majorHAnsi"/>
                  <w:color w:val="000000"/>
                  <w:lang w:val="en-US" w:eastAsia="de-DE"/>
                  <w:rPrChange w:id="7175" w:author="anna.resch88@gmail.com" w:date="2022-01-04T09:35:00Z">
                    <w:rPr>
                      <w:rFonts w:asciiTheme="majorHAnsi" w:eastAsia="Times New Roman" w:hAnsiTheme="majorHAnsi" w:cstheme="majorHAnsi"/>
                      <w:color w:val="000000"/>
                      <w:lang w:eastAsia="de-DE"/>
                    </w:rPr>
                  </w:rPrChange>
                </w:rPr>
                <w:delText>10</w:delText>
              </w:r>
              <w:bookmarkStart w:id="7176" w:name="_Toc92187167"/>
              <w:bookmarkStart w:id="7177" w:name="_Toc92187859"/>
              <w:bookmarkStart w:id="7178" w:name="_Toc92188551"/>
              <w:bookmarkStart w:id="7179" w:name="_Toc92189241"/>
              <w:bookmarkStart w:id="7180" w:name="_Toc92189896"/>
              <w:bookmarkStart w:id="7181" w:name="_Toc92190552"/>
              <w:bookmarkStart w:id="7182" w:name="_Toc92191208"/>
              <w:bookmarkEnd w:id="7176"/>
              <w:bookmarkEnd w:id="7177"/>
              <w:bookmarkEnd w:id="7178"/>
              <w:bookmarkEnd w:id="7179"/>
              <w:bookmarkEnd w:id="7180"/>
              <w:bookmarkEnd w:id="7181"/>
              <w:bookmarkEnd w:id="7182"/>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205FBF6C" w14:textId="038258E7" w:rsidR="00067C6D" w:rsidRPr="00F86424" w:rsidDel="00791D66" w:rsidRDefault="00067C6D" w:rsidP="003228B4">
            <w:pPr>
              <w:numPr>
                <w:ilvl w:val="0"/>
                <w:numId w:val="47"/>
              </w:numPr>
              <w:spacing w:after="0" w:line="240" w:lineRule="auto"/>
              <w:jc w:val="center"/>
              <w:rPr>
                <w:del w:id="7183" w:author="anna.resch88@gmail.com" w:date="2022-01-03T10:25:00Z"/>
                <w:rFonts w:asciiTheme="majorHAnsi" w:eastAsia="Times New Roman" w:hAnsiTheme="majorHAnsi" w:cstheme="majorHAnsi"/>
                <w:color w:val="000000"/>
                <w:lang w:val="en-US" w:eastAsia="de-DE"/>
                <w:rPrChange w:id="7184" w:author="anna.resch88@gmail.com" w:date="2022-01-04T09:35:00Z">
                  <w:rPr>
                    <w:del w:id="7185" w:author="anna.resch88@gmail.com" w:date="2022-01-03T10:25:00Z"/>
                    <w:rFonts w:asciiTheme="majorHAnsi" w:eastAsia="Times New Roman" w:hAnsiTheme="majorHAnsi" w:cstheme="majorHAnsi"/>
                    <w:color w:val="000000"/>
                    <w:lang w:eastAsia="de-DE"/>
                  </w:rPr>
                </w:rPrChange>
              </w:rPr>
            </w:pPr>
            <w:del w:id="7186" w:author="anna.resch88@gmail.com" w:date="2022-01-03T10:25:00Z">
              <w:r w:rsidRPr="00F86424" w:rsidDel="00791D66">
                <w:rPr>
                  <w:rFonts w:asciiTheme="majorHAnsi" w:eastAsia="Times New Roman" w:hAnsiTheme="majorHAnsi" w:cstheme="majorHAnsi"/>
                  <w:color w:val="000000"/>
                  <w:lang w:val="en-US" w:eastAsia="de-DE"/>
                  <w:rPrChange w:id="7187" w:author="anna.resch88@gmail.com" w:date="2022-01-04T09:35:00Z">
                    <w:rPr>
                      <w:rFonts w:asciiTheme="majorHAnsi" w:eastAsia="Times New Roman" w:hAnsiTheme="majorHAnsi" w:cstheme="majorHAnsi"/>
                      <w:color w:val="000000"/>
                      <w:lang w:eastAsia="de-DE"/>
                    </w:rPr>
                  </w:rPrChange>
                </w:rPr>
                <w:delText>12</w:delText>
              </w:r>
              <w:bookmarkStart w:id="7188" w:name="_Toc92187168"/>
              <w:bookmarkStart w:id="7189" w:name="_Toc92187860"/>
              <w:bookmarkStart w:id="7190" w:name="_Toc92188552"/>
              <w:bookmarkStart w:id="7191" w:name="_Toc92189242"/>
              <w:bookmarkStart w:id="7192" w:name="_Toc92189897"/>
              <w:bookmarkStart w:id="7193" w:name="_Toc92190553"/>
              <w:bookmarkStart w:id="7194" w:name="_Toc92191209"/>
              <w:bookmarkEnd w:id="7188"/>
              <w:bookmarkEnd w:id="7189"/>
              <w:bookmarkEnd w:id="7190"/>
              <w:bookmarkEnd w:id="7191"/>
              <w:bookmarkEnd w:id="7192"/>
              <w:bookmarkEnd w:id="7193"/>
              <w:bookmarkEnd w:id="7194"/>
            </w:del>
          </w:p>
        </w:tc>
        <w:tc>
          <w:tcPr>
            <w:tcW w:w="75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143F4D6E" w14:textId="2359F39E" w:rsidR="00067C6D" w:rsidRPr="00F86424" w:rsidDel="00791D66" w:rsidRDefault="00067C6D" w:rsidP="003228B4">
            <w:pPr>
              <w:numPr>
                <w:ilvl w:val="0"/>
                <w:numId w:val="47"/>
              </w:numPr>
              <w:spacing w:after="0" w:line="240" w:lineRule="auto"/>
              <w:jc w:val="center"/>
              <w:rPr>
                <w:del w:id="7195" w:author="anna.resch88@gmail.com" w:date="2022-01-03T10:25:00Z"/>
                <w:rFonts w:asciiTheme="majorHAnsi" w:eastAsia="Times New Roman" w:hAnsiTheme="majorHAnsi" w:cstheme="majorHAnsi"/>
                <w:color w:val="000000"/>
                <w:lang w:val="en-US" w:eastAsia="de-DE"/>
                <w:rPrChange w:id="7196" w:author="anna.resch88@gmail.com" w:date="2022-01-04T09:35:00Z">
                  <w:rPr>
                    <w:del w:id="7197" w:author="anna.resch88@gmail.com" w:date="2022-01-03T10:25:00Z"/>
                    <w:rFonts w:asciiTheme="majorHAnsi" w:eastAsia="Times New Roman" w:hAnsiTheme="majorHAnsi" w:cstheme="majorHAnsi"/>
                    <w:color w:val="000000"/>
                    <w:lang w:eastAsia="de-DE"/>
                  </w:rPr>
                </w:rPrChange>
              </w:rPr>
            </w:pPr>
            <w:del w:id="7198" w:author="anna.resch88@gmail.com" w:date="2022-01-03T10:25:00Z">
              <w:r w:rsidRPr="00F86424" w:rsidDel="00791D66">
                <w:rPr>
                  <w:rFonts w:asciiTheme="majorHAnsi" w:eastAsia="Times New Roman" w:hAnsiTheme="majorHAnsi" w:cstheme="majorHAnsi"/>
                  <w:color w:val="000000"/>
                  <w:lang w:val="en-US" w:eastAsia="de-DE"/>
                  <w:rPrChange w:id="7199" w:author="anna.resch88@gmail.com" w:date="2022-01-04T09:35:00Z">
                    <w:rPr>
                      <w:rFonts w:asciiTheme="majorHAnsi" w:eastAsia="Times New Roman" w:hAnsiTheme="majorHAnsi" w:cstheme="majorHAnsi"/>
                      <w:color w:val="000000"/>
                      <w:lang w:eastAsia="de-DE"/>
                    </w:rPr>
                  </w:rPrChange>
                </w:rPr>
                <w:delText>100.06</w:delText>
              </w:r>
              <w:bookmarkStart w:id="7200" w:name="_Toc92187169"/>
              <w:bookmarkStart w:id="7201" w:name="_Toc92187861"/>
              <w:bookmarkStart w:id="7202" w:name="_Toc92188553"/>
              <w:bookmarkStart w:id="7203" w:name="_Toc92189243"/>
              <w:bookmarkStart w:id="7204" w:name="_Toc92189898"/>
              <w:bookmarkStart w:id="7205" w:name="_Toc92190554"/>
              <w:bookmarkStart w:id="7206" w:name="_Toc92191210"/>
              <w:bookmarkEnd w:id="7200"/>
              <w:bookmarkEnd w:id="7201"/>
              <w:bookmarkEnd w:id="7202"/>
              <w:bookmarkEnd w:id="7203"/>
              <w:bookmarkEnd w:id="7204"/>
              <w:bookmarkEnd w:id="7205"/>
              <w:bookmarkEnd w:id="7206"/>
            </w:del>
          </w:p>
        </w:tc>
        <w:tc>
          <w:tcPr>
            <w:tcW w:w="642" w:type="dxa"/>
            <w:tcBorders>
              <w:top w:val="single" w:sz="4" w:space="0" w:color="auto"/>
              <w:left w:val="nil"/>
              <w:bottom w:val="single" w:sz="4" w:space="0" w:color="auto"/>
              <w:right w:val="nil"/>
            </w:tcBorders>
            <w:shd w:val="clear" w:color="auto" w:fill="E2EFD9" w:themeFill="accent6" w:themeFillTint="33"/>
            <w:noWrap/>
            <w:vAlign w:val="bottom"/>
            <w:hideMark/>
          </w:tcPr>
          <w:p w14:paraId="5B8A3B78" w14:textId="593DF969" w:rsidR="00067C6D" w:rsidRPr="00F86424" w:rsidDel="00791D66" w:rsidRDefault="00067C6D" w:rsidP="003228B4">
            <w:pPr>
              <w:numPr>
                <w:ilvl w:val="0"/>
                <w:numId w:val="47"/>
              </w:numPr>
              <w:spacing w:after="0" w:line="240" w:lineRule="auto"/>
              <w:jc w:val="center"/>
              <w:rPr>
                <w:del w:id="7207" w:author="anna.resch88@gmail.com" w:date="2022-01-03T10:25:00Z"/>
                <w:rFonts w:asciiTheme="majorHAnsi" w:eastAsia="Times New Roman" w:hAnsiTheme="majorHAnsi" w:cstheme="majorHAnsi"/>
                <w:color w:val="000000"/>
                <w:lang w:val="en-US" w:eastAsia="de-DE"/>
                <w:rPrChange w:id="7208" w:author="anna.resch88@gmail.com" w:date="2022-01-04T09:35:00Z">
                  <w:rPr>
                    <w:del w:id="7209" w:author="anna.resch88@gmail.com" w:date="2022-01-03T10:25:00Z"/>
                    <w:rFonts w:asciiTheme="majorHAnsi" w:eastAsia="Times New Roman" w:hAnsiTheme="majorHAnsi" w:cstheme="majorHAnsi"/>
                    <w:color w:val="000000"/>
                    <w:lang w:eastAsia="de-DE"/>
                  </w:rPr>
                </w:rPrChange>
              </w:rPr>
            </w:pPr>
            <w:del w:id="7210" w:author="anna.resch88@gmail.com" w:date="2022-01-03T10:25:00Z">
              <w:r w:rsidRPr="00F86424" w:rsidDel="00791D66">
                <w:rPr>
                  <w:rFonts w:asciiTheme="majorHAnsi" w:eastAsia="Times New Roman" w:hAnsiTheme="majorHAnsi" w:cstheme="majorHAnsi"/>
                  <w:color w:val="000000"/>
                  <w:lang w:val="en-US" w:eastAsia="de-DE"/>
                  <w:rPrChange w:id="7211" w:author="anna.resch88@gmail.com" w:date="2022-01-04T09:35:00Z">
                    <w:rPr>
                      <w:rFonts w:asciiTheme="majorHAnsi" w:eastAsia="Times New Roman" w:hAnsiTheme="majorHAnsi" w:cstheme="majorHAnsi"/>
                      <w:color w:val="000000"/>
                      <w:lang w:eastAsia="de-DE"/>
                    </w:rPr>
                  </w:rPrChange>
                </w:rPr>
                <w:delText>8.95</w:delText>
              </w:r>
              <w:bookmarkStart w:id="7212" w:name="_Toc92187170"/>
              <w:bookmarkStart w:id="7213" w:name="_Toc92187862"/>
              <w:bookmarkStart w:id="7214" w:name="_Toc92188554"/>
              <w:bookmarkStart w:id="7215" w:name="_Toc92189244"/>
              <w:bookmarkStart w:id="7216" w:name="_Toc92189899"/>
              <w:bookmarkStart w:id="7217" w:name="_Toc92190555"/>
              <w:bookmarkStart w:id="7218" w:name="_Toc92191211"/>
              <w:bookmarkEnd w:id="7212"/>
              <w:bookmarkEnd w:id="7213"/>
              <w:bookmarkEnd w:id="7214"/>
              <w:bookmarkEnd w:id="7215"/>
              <w:bookmarkEnd w:id="7216"/>
              <w:bookmarkEnd w:id="7217"/>
              <w:bookmarkEnd w:id="7218"/>
            </w:del>
          </w:p>
        </w:tc>
        <w:tc>
          <w:tcPr>
            <w:tcW w:w="864" w:type="dxa"/>
            <w:tcBorders>
              <w:top w:val="single" w:sz="4" w:space="0" w:color="auto"/>
              <w:left w:val="single" w:sz="4" w:space="0" w:color="auto"/>
              <w:bottom w:val="nil"/>
              <w:right w:val="single" w:sz="4" w:space="0" w:color="auto"/>
            </w:tcBorders>
            <w:shd w:val="clear" w:color="auto" w:fill="E2EFD9" w:themeFill="accent6" w:themeFillTint="33"/>
            <w:noWrap/>
            <w:vAlign w:val="bottom"/>
            <w:hideMark/>
          </w:tcPr>
          <w:p w14:paraId="61184182" w14:textId="39961540" w:rsidR="00067C6D" w:rsidRPr="00F86424" w:rsidDel="00791D66" w:rsidRDefault="00067C6D" w:rsidP="003228B4">
            <w:pPr>
              <w:numPr>
                <w:ilvl w:val="0"/>
                <w:numId w:val="47"/>
              </w:numPr>
              <w:spacing w:after="0" w:line="240" w:lineRule="auto"/>
              <w:jc w:val="center"/>
              <w:rPr>
                <w:del w:id="7219" w:author="anna.resch88@gmail.com" w:date="2022-01-03T10:25:00Z"/>
                <w:rFonts w:asciiTheme="majorHAnsi" w:eastAsia="Times New Roman" w:hAnsiTheme="majorHAnsi" w:cstheme="majorHAnsi"/>
                <w:color w:val="000000"/>
                <w:lang w:val="en-US" w:eastAsia="de-DE"/>
                <w:rPrChange w:id="7220" w:author="anna.resch88@gmail.com" w:date="2022-01-04T09:35:00Z">
                  <w:rPr>
                    <w:del w:id="7221" w:author="anna.resch88@gmail.com" w:date="2022-01-03T10:25:00Z"/>
                    <w:rFonts w:asciiTheme="majorHAnsi" w:eastAsia="Times New Roman" w:hAnsiTheme="majorHAnsi" w:cstheme="majorHAnsi"/>
                    <w:color w:val="000000"/>
                    <w:lang w:eastAsia="de-DE"/>
                  </w:rPr>
                </w:rPrChange>
              </w:rPr>
            </w:pPr>
            <w:bookmarkStart w:id="7222" w:name="_Toc92187171"/>
            <w:bookmarkStart w:id="7223" w:name="_Toc92187863"/>
            <w:bookmarkStart w:id="7224" w:name="_Toc92188555"/>
            <w:bookmarkStart w:id="7225" w:name="_Toc92189245"/>
            <w:bookmarkStart w:id="7226" w:name="_Toc92189900"/>
            <w:bookmarkStart w:id="7227" w:name="_Toc92190556"/>
            <w:bookmarkStart w:id="7228" w:name="_Toc92191212"/>
            <w:bookmarkEnd w:id="7222"/>
            <w:bookmarkEnd w:id="7223"/>
            <w:bookmarkEnd w:id="7224"/>
            <w:bookmarkEnd w:id="7225"/>
            <w:bookmarkEnd w:id="7226"/>
            <w:bookmarkEnd w:id="7227"/>
            <w:bookmarkEnd w:id="7228"/>
          </w:p>
        </w:tc>
        <w:tc>
          <w:tcPr>
            <w:tcW w:w="864" w:type="dxa"/>
            <w:tcBorders>
              <w:top w:val="single" w:sz="4" w:space="0" w:color="auto"/>
              <w:left w:val="nil"/>
              <w:bottom w:val="nil"/>
              <w:right w:val="single" w:sz="4" w:space="0" w:color="auto"/>
            </w:tcBorders>
            <w:shd w:val="clear" w:color="auto" w:fill="E2EFD9" w:themeFill="accent6" w:themeFillTint="33"/>
            <w:noWrap/>
            <w:vAlign w:val="bottom"/>
            <w:hideMark/>
          </w:tcPr>
          <w:p w14:paraId="7A960D09" w14:textId="4DBA0580" w:rsidR="00067C6D" w:rsidRPr="00F86424" w:rsidDel="00791D66" w:rsidRDefault="00067C6D" w:rsidP="003228B4">
            <w:pPr>
              <w:numPr>
                <w:ilvl w:val="0"/>
                <w:numId w:val="47"/>
              </w:numPr>
              <w:spacing w:after="0" w:line="240" w:lineRule="auto"/>
              <w:jc w:val="center"/>
              <w:rPr>
                <w:del w:id="7229" w:author="anna.resch88@gmail.com" w:date="2022-01-03T10:25:00Z"/>
                <w:rFonts w:asciiTheme="majorHAnsi" w:eastAsia="Times New Roman" w:hAnsiTheme="majorHAnsi" w:cstheme="majorHAnsi"/>
                <w:color w:val="000000"/>
                <w:lang w:val="en-US" w:eastAsia="de-DE"/>
                <w:rPrChange w:id="7230" w:author="anna.resch88@gmail.com" w:date="2022-01-04T09:35:00Z">
                  <w:rPr>
                    <w:del w:id="7231" w:author="anna.resch88@gmail.com" w:date="2022-01-03T10:25:00Z"/>
                    <w:rFonts w:asciiTheme="majorHAnsi" w:eastAsia="Times New Roman" w:hAnsiTheme="majorHAnsi" w:cstheme="majorHAnsi"/>
                    <w:color w:val="000000"/>
                    <w:lang w:eastAsia="de-DE"/>
                  </w:rPr>
                </w:rPrChange>
              </w:rPr>
            </w:pPr>
            <w:bookmarkStart w:id="7232" w:name="_Toc92187172"/>
            <w:bookmarkStart w:id="7233" w:name="_Toc92187864"/>
            <w:bookmarkStart w:id="7234" w:name="_Toc92188556"/>
            <w:bookmarkStart w:id="7235" w:name="_Toc92189246"/>
            <w:bookmarkStart w:id="7236" w:name="_Toc92189901"/>
            <w:bookmarkStart w:id="7237" w:name="_Toc92190557"/>
            <w:bookmarkStart w:id="7238" w:name="_Toc92191213"/>
            <w:bookmarkEnd w:id="7232"/>
            <w:bookmarkEnd w:id="7233"/>
            <w:bookmarkEnd w:id="7234"/>
            <w:bookmarkEnd w:id="7235"/>
            <w:bookmarkEnd w:id="7236"/>
            <w:bookmarkEnd w:id="7237"/>
            <w:bookmarkEnd w:id="7238"/>
          </w:p>
        </w:tc>
        <w:bookmarkStart w:id="7239" w:name="_Toc92187173"/>
        <w:bookmarkStart w:id="7240" w:name="_Toc92187865"/>
        <w:bookmarkStart w:id="7241" w:name="_Toc92188557"/>
        <w:bookmarkStart w:id="7242" w:name="_Toc92189247"/>
        <w:bookmarkStart w:id="7243" w:name="_Toc92189902"/>
        <w:bookmarkStart w:id="7244" w:name="_Toc92190558"/>
        <w:bookmarkStart w:id="7245" w:name="_Toc92191214"/>
        <w:bookmarkEnd w:id="7239"/>
        <w:bookmarkEnd w:id="7240"/>
        <w:bookmarkEnd w:id="7241"/>
        <w:bookmarkEnd w:id="7242"/>
        <w:bookmarkEnd w:id="7243"/>
        <w:bookmarkEnd w:id="7244"/>
        <w:bookmarkEnd w:id="7245"/>
      </w:tr>
      <w:tr w:rsidR="00067C6D" w:rsidRPr="009E3BE9" w:rsidDel="00791D66" w14:paraId="1741EA33" w14:textId="2D0E7E42" w:rsidTr="00D830B0">
        <w:trPr>
          <w:trHeight w:val="300"/>
          <w:del w:id="7246"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4BFA1202" w14:textId="0BD1EC10" w:rsidR="00067C6D" w:rsidRPr="00F86424" w:rsidDel="00791D66" w:rsidRDefault="00067C6D" w:rsidP="003228B4">
            <w:pPr>
              <w:numPr>
                <w:ilvl w:val="0"/>
                <w:numId w:val="47"/>
              </w:numPr>
              <w:spacing w:after="0" w:line="240" w:lineRule="auto"/>
              <w:jc w:val="both"/>
              <w:rPr>
                <w:del w:id="7247" w:author="anna.resch88@gmail.com" w:date="2022-01-03T10:25:00Z"/>
                <w:rFonts w:asciiTheme="majorHAnsi" w:eastAsia="Times New Roman" w:hAnsiTheme="majorHAnsi" w:cstheme="majorHAnsi"/>
                <w:color w:val="000000"/>
                <w:lang w:val="en-US" w:eastAsia="de-DE"/>
                <w:rPrChange w:id="7248" w:author="anna.resch88@gmail.com" w:date="2022-01-04T09:35:00Z">
                  <w:rPr>
                    <w:del w:id="7249" w:author="anna.resch88@gmail.com" w:date="2022-01-03T10:25:00Z"/>
                    <w:rFonts w:asciiTheme="majorHAnsi" w:eastAsia="Times New Roman" w:hAnsiTheme="majorHAnsi" w:cstheme="majorHAnsi"/>
                    <w:color w:val="000000"/>
                    <w:lang w:eastAsia="de-DE"/>
                  </w:rPr>
                </w:rPrChange>
              </w:rPr>
            </w:pPr>
            <w:del w:id="7250" w:author="anna.resch88@gmail.com" w:date="2022-01-03T10:25:00Z">
              <w:r w:rsidRPr="00F86424" w:rsidDel="00791D66">
                <w:rPr>
                  <w:rFonts w:asciiTheme="majorHAnsi" w:eastAsia="Times New Roman" w:hAnsiTheme="majorHAnsi" w:cstheme="majorHAnsi"/>
                  <w:color w:val="000000"/>
                  <w:lang w:val="en-US" w:eastAsia="de-DE"/>
                  <w:rPrChange w:id="7251" w:author="anna.resch88@gmail.com" w:date="2022-01-04T09:35:00Z">
                    <w:rPr>
                      <w:rFonts w:asciiTheme="majorHAnsi" w:eastAsia="Times New Roman" w:hAnsiTheme="majorHAnsi" w:cstheme="majorHAnsi"/>
                      <w:color w:val="000000"/>
                      <w:lang w:eastAsia="de-DE"/>
                    </w:rPr>
                  </w:rPrChange>
                </w:rPr>
                <w:delText>ULD-V20-ULD, sample 2</w:delText>
              </w:r>
              <w:bookmarkStart w:id="7252" w:name="_Toc92187174"/>
              <w:bookmarkStart w:id="7253" w:name="_Toc92187866"/>
              <w:bookmarkStart w:id="7254" w:name="_Toc92188558"/>
              <w:bookmarkStart w:id="7255" w:name="_Toc92189248"/>
              <w:bookmarkStart w:id="7256" w:name="_Toc92189903"/>
              <w:bookmarkStart w:id="7257" w:name="_Toc92190559"/>
              <w:bookmarkStart w:id="7258" w:name="_Toc92191215"/>
              <w:bookmarkEnd w:id="7252"/>
              <w:bookmarkEnd w:id="7253"/>
              <w:bookmarkEnd w:id="7254"/>
              <w:bookmarkEnd w:id="7255"/>
              <w:bookmarkEnd w:id="7256"/>
              <w:bookmarkEnd w:id="7257"/>
              <w:bookmarkEnd w:id="7258"/>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5391C6AB" w14:textId="05B419E9" w:rsidR="00067C6D" w:rsidRPr="00F86424" w:rsidDel="00791D66" w:rsidRDefault="00067C6D" w:rsidP="003228B4">
            <w:pPr>
              <w:numPr>
                <w:ilvl w:val="0"/>
                <w:numId w:val="47"/>
              </w:numPr>
              <w:spacing w:after="0" w:line="240" w:lineRule="auto"/>
              <w:jc w:val="center"/>
              <w:rPr>
                <w:del w:id="7259" w:author="anna.resch88@gmail.com" w:date="2022-01-03T10:25:00Z"/>
                <w:rFonts w:asciiTheme="majorHAnsi" w:eastAsia="Times New Roman" w:hAnsiTheme="majorHAnsi" w:cstheme="majorHAnsi"/>
                <w:color w:val="000000"/>
                <w:lang w:val="en-US" w:eastAsia="de-DE"/>
                <w:rPrChange w:id="7260" w:author="anna.resch88@gmail.com" w:date="2022-01-04T09:35:00Z">
                  <w:rPr>
                    <w:del w:id="7261" w:author="anna.resch88@gmail.com" w:date="2022-01-03T10:25:00Z"/>
                    <w:rFonts w:asciiTheme="majorHAnsi" w:eastAsia="Times New Roman" w:hAnsiTheme="majorHAnsi" w:cstheme="majorHAnsi"/>
                    <w:color w:val="000000"/>
                    <w:lang w:eastAsia="de-DE"/>
                  </w:rPr>
                </w:rPrChange>
              </w:rPr>
            </w:pPr>
            <w:del w:id="7262" w:author="anna.resch88@gmail.com" w:date="2022-01-03T10:25:00Z">
              <w:r w:rsidRPr="00F86424" w:rsidDel="00791D66">
                <w:rPr>
                  <w:rFonts w:asciiTheme="majorHAnsi" w:eastAsia="Times New Roman" w:hAnsiTheme="majorHAnsi" w:cstheme="majorHAnsi"/>
                  <w:color w:val="000000"/>
                  <w:lang w:val="en-US" w:eastAsia="de-DE"/>
                  <w:rPrChange w:id="7263" w:author="anna.resch88@gmail.com" w:date="2022-01-04T09:35:00Z">
                    <w:rPr>
                      <w:rFonts w:asciiTheme="majorHAnsi" w:eastAsia="Times New Roman" w:hAnsiTheme="majorHAnsi" w:cstheme="majorHAnsi"/>
                      <w:color w:val="000000"/>
                      <w:lang w:eastAsia="de-DE"/>
                    </w:rPr>
                  </w:rPrChange>
                </w:rPr>
                <w:delText>20</w:delText>
              </w:r>
              <w:bookmarkStart w:id="7264" w:name="_Toc92187175"/>
              <w:bookmarkStart w:id="7265" w:name="_Toc92187867"/>
              <w:bookmarkStart w:id="7266" w:name="_Toc92188559"/>
              <w:bookmarkStart w:id="7267" w:name="_Toc92189249"/>
              <w:bookmarkStart w:id="7268" w:name="_Toc92189904"/>
              <w:bookmarkStart w:id="7269" w:name="_Toc92190560"/>
              <w:bookmarkStart w:id="7270" w:name="_Toc92191216"/>
              <w:bookmarkEnd w:id="7264"/>
              <w:bookmarkEnd w:id="7265"/>
              <w:bookmarkEnd w:id="7266"/>
              <w:bookmarkEnd w:id="7267"/>
              <w:bookmarkEnd w:id="7268"/>
              <w:bookmarkEnd w:id="7269"/>
              <w:bookmarkEnd w:id="7270"/>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1A7F7633" w14:textId="24A01E95" w:rsidR="00067C6D" w:rsidRPr="00F86424" w:rsidDel="00791D66" w:rsidRDefault="00067C6D" w:rsidP="003228B4">
            <w:pPr>
              <w:numPr>
                <w:ilvl w:val="0"/>
                <w:numId w:val="47"/>
              </w:numPr>
              <w:spacing w:after="0" w:line="240" w:lineRule="auto"/>
              <w:jc w:val="center"/>
              <w:rPr>
                <w:del w:id="7271" w:author="anna.resch88@gmail.com" w:date="2022-01-03T10:25:00Z"/>
                <w:rFonts w:asciiTheme="majorHAnsi" w:eastAsia="Times New Roman" w:hAnsiTheme="majorHAnsi" w:cstheme="majorHAnsi"/>
                <w:color w:val="000000"/>
                <w:lang w:val="en-US" w:eastAsia="de-DE"/>
                <w:rPrChange w:id="7272" w:author="anna.resch88@gmail.com" w:date="2022-01-04T09:35:00Z">
                  <w:rPr>
                    <w:del w:id="7273" w:author="anna.resch88@gmail.com" w:date="2022-01-03T10:25:00Z"/>
                    <w:rFonts w:asciiTheme="majorHAnsi" w:eastAsia="Times New Roman" w:hAnsiTheme="majorHAnsi" w:cstheme="majorHAnsi"/>
                    <w:color w:val="000000"/>
                    <w:lang w:eastAsia="de-DE"/>
                  </w:rPr>
                </w:rPrChange>
              </w:rPr>
            </w:pPr>
            <w:del w:id="7274" w:author="anna.resch88@gmail.com" w:date="2022-01-03T10:25:00Z">
              <w:r w:rsidRPr="00F86424" w:rsidDel="00791D66">
                <w:rPr>
                  <w:rFonts w:asciiTheme="majorHAnsi" w:eastAsia="Times New Roman" w:hAnsiTheme="majorHAnsi" w:cstheme="majorHAnsi"/>
                  <w:color w:val="000000"/>
                  <w:lang w:val="en-US" w:eastAsia="de-DE"/>
                  <w:rPrChange w:id="7275" w:author="anna.resch88@gmail.com" w:date="2022-01-04T09:35:00Z">
                    <w:rPr>
                      <w:rFonts w:asciiTheme="majorHAnsi" w:eastAsia="Times New Roman" w:hAnsiTheme="majorHAnsi" w:cstheme="majorHAnsi"/>
                      <w:color w:val="000000"/>
                      <w:lang w:eastAsia="de-DE"/>
                    </w:rPr>
                  </w:rPrChange>
                </w:rPr>
                <w:delText>PBS</w:delText>
              </w:r>
              <w:bookmarkStart w:id="7276" w:name="_Toc92187176"/>
              <w:bookmarkStart w:id="7277" w:name="_Toc92187868"/>
              <w:bookmarkStart w:id="7278" w:name="_Toc92188560"/>
              <w:bookmarkStart w:id="7279" w:name="_Toc92189250"/>
              <w:bookmarkStart w:id="7280" w:name="_Toc92189905"/>
              <w:bookmarkStart w:id="7281" w:name="_Toc92190561"/>
              <w:bookmarkStart w:id="7282" w:name="_Toc92191217"/>
              <w:bookmarkEnd w:id="7276"/>
              <w:bookmarkEnd w:id="7277"/>
              <w:bookmarkEnd w:id="7278"/>
              <w:bookmarkEnd w:id="7279"/>
              <w:bookmarkEnd w:id="7280"/>
              <w:bookmarkEnd w:id="7281"/>
              <w:bookmarkEnd w:id="7282"/>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6E64178" w14:textId="06CA6232" w:rsidR="00067C6D" w:rsidRPr="00F86424" w:rsidDel="00791D66" w:rsidRDefault="00067C6D" w:rsidP="003228B4">
            <w:pPr>
              <w:numPr>
                <w:ilvl w:val="0"/>
                <w:numId w:val="47"/>
              </w:numPr>
              <w:spacing w:after="0" w:line="240" w:lineRule="auto"/>
              <w:jc w:val="center"/>
              <w:rPr>
                <w:del w:id="7283" w:author="anna.resch88@gmail.com" w:date="2022-01-03T10:25:00Z"/>
                <w:rFonts w:asciiTheme="majorHAnsi" w:eastAsia="Times New Roman" w:hAnsiTheme="majorHAnsi" w:cstheme="majorHAnsi"/>
                <w:color w:val="000000"/>
                <w:lang w:val="en-US" w:eastAsia="de-DE"/>
                <w:rPrChange w:id="7284" w:author="anna.resch88@gmail.com" w:date="2022-01-04T09:35:00Z">
                  <w:rPr>
                    <w:del w:id="7285" w:author="anna.resch88@gmail.com" w:date="2022-01-03T10:25:00Z"/>
                    <w:rFonts w:asciiTheme="majorHAnsi" w:eastAsia="Times New Roman" w:hAnsiTheme="majorHAnsi" w:cstheme="majorHAnsi"/>
                    <w:color w:val="000000"/>
                    <w:lang w:eastAsia="de-DE"/>
                  </w:rPr>
                </w:rPrChange>
              </w:rPr>
            </w:pPr>
            <w:del w:id="7286" w:author="anna.resch88@gmail.com" w:date="2022-01-03T10:25:00Z">
              <w:r w:rsidRPr="00F86424" w:rsidDel="00791D66">
                <w:rPr>
                  <w:rFonts w:asciiTheme="majorHAnsi" w:eastAsia="Times New Roman" w:hAnsiTheme="majorHAnsi" w:cstheme="majorHAnsi"/>
                  <w:color w:val="000000"/>
                  <w:lang w:val="en-US" w:eastAsia="de-DE"/>
                  <w:rPrChange w:id="7287" w:author="anna.resch88@gmail.com" w:date="2022-01-04T09:35:00Z">
                    <w:rPr>
                      <w:rFonts w:asciiTheme="majorHAnsi" w:eastAsia="Times New Roman" w:hAnsiTheme="majorHAnsi" w:cstheme="majorHAnsi"/>
                      <w:color w:val="000000"/>
                      <w:lang w:eastAsia="de-DE"/>
                    </w:rPr>
                  </w:rPrChange>
                </w:rPr>
                <w:delText>30</w:delText>
              </w:r>
              <w:bookmarkStart w:id="7288" w:name="_Toc92187177"/>
              <w:bookmarkStart w:id="7289" w:name="_Toc92187869"/>
              <w:bookmarkStart w:id="7290" w:name="_Toc92188561"/>
              <w:bookmarkStart w:id="7291" w:name="_Toc92189251"/>
              <w:bookmarkStart w:id="7292" w:name="_Toc92189906"/>
              <w:bookmarkStart w:id="7293" w:name="_Toc92190562"/>
              <w:bookmarkStart w:id="7294" w:name="_Toc92191218"/>
              <w:bookmarkEnd w:id="7288"/>
              <w:bookmarkEnd w:id="7289"/>
              <w:bookmarkEnd w:id="7290"/>
              <w:bookmarkEnd w:id="7291"/>
              <w:bookmarkEnd w:id="7292"/>
              <w:bookmarkEnd w:id="7293"/>
              <w:bookmarkEnd w:id="7294"/>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6A6A623F" w14:textId="4E893E2C" w:rsidR="00067C6D" w:rsidRPr="00F86424" w:rsidDel="00791D66" w:rsidRDefault="00067C6D" w:rsidP="003228B4">
            <w:pPr>
              <w:numPr>
                <w:ilvl w:val="0"/>
                <w:numId w:val="47"/>
              </w:numPr>
              <w:spacing w:after="0" w:line="240" w:lineRule="auto"/>
              <w:jc w:val="center"/>
              <w:rPr>
                <w:del w:id="7295" w:author="anna.resch88@gmail.com" w:date="2022-01-03T10:25:00Z"/>
                <w:rFonts w:asciiTheme="majorHAnsi" w:eastAsia="Times New Roman" w:hAnsiTheme="majorHAnsi" w:cstheme="majorHAnsi"/>
                <w:color w:val="000000"/>
                <w:lang w:val="en-US" w:eastAsia="de-DE"/>
                <w:rPrChange w:id="7296" w:author="anna.resch88@gmail.com" w:date="2022-01-04T09:35:00Z">
                  <w:rPr>
                    <w:del w:id="7297" w:author="anna.resch88@gmail.com" w:date="2022-01-03T10:25:00Z"/>
                    <w:rFonts w:asciiTheme="majorHAnsi" w:eastAsia="Times New Roman" w:hAnsiTheme="majorHAnsi" w:cstheme="majorHAnsi"/>
                    <w:color w:val="000000"/>
                    <w:lang w:eastAsia="de-DE"/>
                  </w:rPr>
                </w:rPrChange>
              </w:rPr>
            </w:pPr>
            <w:del w:id="7298" w:author="anna.resch88@gmail.com" w:date="2022-01-03T10:25:00Z">
              <w:r w:rsidRPr="00F86424" w:rsidDel="00791D66">
                <w:rPr>
                  <w:rFonts w:asciiTheme="majorHAnsi" w:eastAsia="Times New Roman" w:hAnsiTheme="majorHAnsi" w:cstheme="majorHAnsi"/>
                  <w:color w:val="000000"/>
                  <w:lang w:val="en-US" w:eastAsia="de-DE"/>
                  <w:rPrChange w:id="7299" w:author="anna.resch88@gmail.com" w:date="2022-01-04T09:35:00Z">
                    <w:rPr>
                      <w:rFonts w:asciiTheme="majorHAnsi" w:eastAsia="Times New Roman" w:hAnsiTheme="majorHAnsi" w:cstheme="majorHAnsi"/>
                      <w:color w:val="000000"/>
                      <w:lang w:eastAsia="de-DE"/>
                    </w:rPr>
                  </w:rPrChange>
                </w:rPr>
                <w:delText>4</w:delText>
              </w:r>
              <w:bookmarkStart w:id="7300" w:name="_Toc92187178"/>
              <w:bookmarkStart w:id="7301" w:name="_Toc92187870"/>
              <w:bookmarkStart w:id="7302" w:name="_Toc92188562"/>
              <w:bookmarkStart w:id="7303" w:name="_Toc92189252"/>
              <w:bookmarkStart w:id="7304" w:name="_Toc92189907"/>
              <w:bookmarkStart w:id="7305" w:name="_Toc92190563"/>
              <w:bookmarkStart w:id="7306" w:name="_Toc92191219"/>
              <w:bookmarkEnd w:id="7300"/>
              <w:bookmarkEnd w:id="7301"/>
              <w:bookmarkEnd w:id="7302"/>
              <w:bookmarkEnd w:id="7303"/>
              <w:bookmarkEnd w:id="7304"/>
              <w:bookmarkEnd w:id="7305"/>
              <w:bookmarkEnd w:id="7306"/>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0E47F9EF" w14:textId="12310F56" w:rsidR="00067C6D" w:rsidRPr="00F86424" w:rsidDel="00791D66" w:rsidRDefault="00067C6D" w:rsidP="003228B4">
            <w:pPr>
              <w:numPr>
                <w:ilvl w:val="0"/>
                <w:numId w:val="47"/>
              </w:numPr>
              <w:spacing w:after="0" w:line="240" w:lineRule="auto"/>
              <w:jc w:val="center"/>
              <w:rPr>
                <w:del w:id="7307" w:author="anna.resch88@gmail.com" w:date="2022-01-03T10:25:00Z"/>
                <w:rFonts w:asciiTheme="majorHAnsi" w:eastAsia="Times New Roman" w:hAnsiTheme="majorHAnsi" w:cstheme="majorHAnsi"/>
                <w:color w:val="000000"/>
                <w:lang w:val="en-US" w:eastAsia="de-DE"/>
                <w:rPrChange w:id="7308" w:author="anna.resch88@gmail.com" w:date="2022-01-04T09:35:00Z">
                  <w:rPr>
                    <w:del w:id="7309" w:author="anna.resch88@gmail.com" w:date="2022-01-03T10:25:00Z"/>
                    <w:rFonts w:asciiTheme="majorHAnsi" w:eastAsia="Times New Roman" w:hAnsiTheme="majorHAnsi" w:cstheme="majorHAnsi"/>
                    <w:color w:val="000000"/>
                    <w:lang w:eastAsia="de-DE"/>
                  </w:rPr>
                </w:rPrChange>
              </w:rPr>
            </w:pPr>
            <w:del w:id="7310" w:author="anna.resch88@gmail.com" w:date="2022-01-03T10:25:00Z">
              <w:r w:rsidRPr="00F86424" w:rsidDel="00791D66">
                <w:rPr>
                  <w:rFonts w:asciiTheme="majorHAnsi" w:eastAsia="Times New Roman" w:hAnsiTheme="majorHAnsi" w:cstheme="majorHAnsi"/>
                  <w:color w:val="000000"/>
                  <w:lang w:val="en-US" w:eastAsia="de-DE"/>
                  <w:rPrChange w:id="7311" w:author="anna.resch88@gmail.com" w:date="2022-01-04T09:35:00Z">
                    <w:rPr>
                      <w:rFonts w:asciiTheme="majorHAnsi" w:eastAsia="Times New Roman" w:hAnsiTheme="majorHAnsi" w:cstheme="majorHAnsi"/>
                      <w:color w:val="000000"/>
                      <w:lang w:eastAsia="de-DE"/>
                    </w:rPr>
                  </w:rPrChange>
                </w:rPr>
                <w:delText>10</w:delText>
              </w:r>
              <w:bookmarkStart w:id="7312" w:name="_Toc92187179"/>
              <w:bookmarkStart w:id="7313" w:name="_Toc92187871"/>
              <w:bookmarkStart w:id="7314" w:name="_Toc92188563"/>
              <w:bookmarkStart w:id="7315" w:name="_Toc92189253"/>
              <w:bookmarkStart w:id="7316" w:name="_Toc92189908"/>
              <w:bookmarkStart w:id="7317" w:name="_Toc92190564"/>
              <w:bookmarkStart w:id="7318" w:name="_Toc92191220"/>
              <w:bookmarkEnd w:id="7312"/>
              <w:bookmarkEnd w:id="7313"/>
              <w:bookmarkEnd w:id="7314"/>
              <w:bookmarkEnd w:id="7315"/>
              <w:bookmarkEnd w:id="7316"/>
              <w:bookmarkEnd w:id="7317"/>
              <w:bookmarkEnd w:id="7318"/>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4C00A4" w14:textId="73244B70" w:rsidR="00067C6D" w:rsidRPr="00F86424" w:rsidDel="00791D66" w:rsidRDefault="00067C6D" w:rsidP="003228B4">
            <w:pPr>
              <w:numPr>
                <w:ilvl w:val="0"/>
                <w:numId w:val="47"/>
              </w:numPr>
              <w:spacing w:after="0" w:line="240" w:lineRule="auto"/>
              <w:jc w:val="center"/>
              <w:rPr>
                <w:del w:id="7319" w:author="anna.resch88@gmail.com" w:date="2022-01-03T10:25:00Z"/>
                <w:rFonts w:asciiTheme="majorHAnsi" w:eastAsia="Times New Roman" w:hAnsiTheme="majorHAnsi" w:cstheme="majorHAnsi"/>
                <w:color w:val="000000"/>
                <w:lang w:val="en-US" w:eastAsia="de-DE"/>
                <w:rPrChange w:id="7320" w:author="anna.resch88@gmail.com" w:date="2022-01-04T09:35:00Z">
                  <w:rPr>
                    <w:del w:id="7321" w:author="anna.resch88@gmail.com" w:date="2022-01-03T10:25:00Z"/>
                    <w:rFonts w:asciiTheme="majorHAnsi" w:eastAsia="Times New Roman" w:hAnsiTheme="majorHAnsi" w:cstheme="majorHAnsi"/>
                    <w:color w:val="000000"/>
                    <w:lang w:eastAsia="de-DE"/>
                  </w:rPr>
                </w:rPrChange>
              </w:rPr>
            </w:pPr>
            <w:del w:id="7322" w:author="anna.resch88@gmail.com" w:date="2022-01-03T10:25:00Z">
              <w:r w:rsidRPr="00F86424" w:rsidDel="00791D66">
                <w:rPr>
                  <w:rFonts w:asciiTheme="majorHAnsi" w:eastAsia="Times New Roman" w:hAnsiTheme="majorHAnsi" w:cstheme="majorHAnsi"/>
                  <w:color w:val="000000"/>
                  <w:lang w:val="en-US" w:eastAsia="de-DE"/>
                  <w:rPrChange w:id="7323" w:author="anna.resch88@gmail.com" w:date="2022-01-04T09:35:00Z">
                    <w:rPr>
                      <w:rFonts w:asciiTheme="majorHAnsi" w:eastAsia="Times New Roman" w:hAnsiTheme="majorHAnsi" w:cstheme="majorHAnsi"/>
                      <w:color w:val="000000"/>
                      <w:lang w:eastAsia="de-DE"/>
                    </w:rPr>
                  </w:rPrChange>
                </w:rPr>
                <w:delText>15</w:delText>
              </w:r>
              <w:bookmarkStart w:id="7324" w:name="_Toc92187180"/>
              <w:bookmarkStart w:id="7325" w:name="_Toc92187872"/>
              <w:bookmarkStart w:id="7326" w:name="_Toc92188564"/>
              <w:bookmarkStart w:id="7327" w:name="_Toc92189254"/>
              <w:bookmarkStart w:id="7328" w:name="_Toc92189909"/>
              <w:bookmarkStart w:id="7329" w:name="_Toc92190565"/>
              <w:bookmarkStart w:id="7330" w:name="_Toc92191221"/>
              <w:bookmarkEnd w:id="7324"/>
              <w:bookmarkEnd w:id="7325"/>
              <w:bookmarkEnd w:id="7326"/>
              <w:bookmarkEnd w:id="7327"/>
              <w:bookmarkEnd w:id="7328"/>
              <w:bookmarkEnd w:id="7329"/>
              <w:bookmarkEnd w:id="7330"/>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50C183F8" w14:textId="043339C2" w:rsidR="00067C6D" w:rsidRPr="00F86424" w:rsidDel="00791D66" w:rsidRDefault="00067C6D" w:rsidP="003228B4">
            <w:pPr>
              <w:numPr>
                <w:ilvl w:val="0"/>
                <w:numId w:val="47"/>
              </w:numPr>
              <w:spacing w:after="0" w:line="240" w:lineRule="auto"/>
              <w:jc w:val="center"/>
              <w:rPr>
                <w:del w:id="7331" w:author="anna.resch88@gmail.com" w:date="2022-01-03T10:25:00Z"/>
                <w:rFonts w:asciiTheme="majorHAnsi" w:eastAsia="Times New Roman" w:hAnsiTheme="majorHAnsi" w:cstheme="majorHAnsi"/>
                <w:color w:val="000000"/>
                <w:lang w:val="en-US" w:eastAsia="de-DE"/>
                <w:rPrChange w:id="7332" w:author="anna.resch88@gmail.com" w:date="2022-01-04T09:35:00Z">
                  <w:rPr>
                    <w:del w:id="7333" w:author="anna.resch88@gmail.com" w:date="2022-01-03T10:25:00Z"/>
                    <w:rFonts w:asciiTheme="majorHAnsi" w:eastAsia="Times New Roman" w:hAnsiTheme="majorHAnsi" w:cstheme="majorHAnsi"/>
                    <w:color w:val="000000"/>
                    <w:lang w:eastAsia="de-DE"/>
                  </w:rPr>
                </w:rPrChange>
              </w:rPr>
            </w:pPr>
            <w:del w:id="7334" w:author="anna.resch88@gmail.com" w:date="2022-01-03T10:25:00Z">
              <w:r w:rsidRPr="00F86424" w:rsidDel="00791D66">
                <w:rPr>
                  <w:rFonts w:asciiTheme="majorHAnsi" w:eastAsia="Times New Roman" w:hAnsiTheme="majorHAnsi" w:cstheme="majorHAnsi"/>
                  <w:color w:val="000000"/>
                  <w:lang w:val="en-US" w:eastAsia="de-DE"/>
                  <w:rPrChange w:id="7335" w:author="anna.resch88@gmail.com" w:date="2022-01-04T09:35:00Z">
                    <w:rPr>
                      <w:rFonts w:asciiTheme="majorHAnsi" w:eastAsia="Times New Roman" w:hAnsiTheme="majorHAnsi" w:cstheme="majorHAnsi"/>
                      <w:color w:val="000000"/>
                      <w:lang w:eastAsia="de-DE"/>
                    </w:rPr>
                  </w:rPrChange>
                </w:rPr>
                <w:delText>73.08</w:delText>
              </w:r>
              <w:bookmarkStart w:id="7336" w:name="_Toc92187181"/>
              <w:bookmarkStart w:id="7337" w:name="_Toc92187873"/>
              <w:bookmarkStart w:id="7338" w:name="_Toc92188565"/>
              <w:bookmarkStart w:id="7339" w:name="_Toc92189255"/>
              <w:bookmarkStart w:id="7340" w:name="_Toc92189910"/>
              <w:bookmarkStart w:id="7341" w:name="_Toc92190566"/>
              <w:bookmarkStart w:id="7342" w:name="_Toc92191222"/>
              <w:bookmarkEnd w:id="7336"/>
              <w:bookmarkEnd w:id="7337"/>
              <w:bookmarkEnd w:id="7338"/>
              <w:bookmarkEnd w:id="7339"/>
              <w:bookmarkEnd w:id="7340"/>
              <w:bookmarkEnd w:id="7341"/>
              <w:bookmarkEnd w:id="7342"/>
            </w:del>
          </w:p>
        </w:tc>
        <w:tc>
          <w:tcPr>
            <w:tcW w:w="642" w:type="dxa"/>
            <w:tcBorders>
              <w:top w:val="nil"/>
              <w:left w:val="nil"/>
              <w:bottom w:val="single" w:sz="4" w:space="0" w:color="auto"/>
              <w:right w:val="nil"/>
            </w:tcBorders>
            <w:shd w:val="clear" w:color="auto" w:fill="E2EFD9" w:themeFill="accent6" w:themeFillTint="33"/>
            <w:noWrap/>
            <w:vAlign w:val="bottom"/>
            <w:hideMark/>
          </w:tcPr>
          <w:p w14:paraId="2AF0AC9E" w14:textId="500B5E45" w:rsidR="00067C6D" w:rsidRPr="00F86424" w:rsidDel="00791D66" w:rsidRDefault="00067C6D" w:rsidP="003228B4">
            <w:pPr>
              <w:numPr>
                <w:ilvl w:val="0"/>
                <w:numId w:val="47"/>
              </w:numPr>
              <w:spacing w:after="0" w:line="240" w:lineRule="auto"/>
              <w:jc w:val="center"/>
              <w:rPr>
                <w:del w:id="7343" w:author="anna.resch88@gmail.com" w:date="2022-01-03T10:25:00Z"/>
                <w:rFonts w:asciiTheme="majorHAnsi" w:eastAsia="Times New Roman" w:hAnsiTheme="majorHAnsi" w:cstheme="majorHAnsi"/>
                <w:color w:val="000000"/>
                <w:lang w:val="en-US" w:eastAsia="de-DE"/>
                <w:rPrChange w:id="7344" w:author="anna.resch88@gmail.com" w:date="2022-01-04T09:35:00Z">
                  <w:rPr>
                    <w:del w:id="7345" w:author="anna.resch88@gmail.com" w:date="2022-01-03T10:25:00Z"/>
                    <w:rFonts w:asciiTheme="majorHAnsi" w:eastAsia="Times New Roman" w:hAnsiTheme="majorHAnsi" w:cstheme="majorHAnsi"/>
                    <w:color w:val="000000"/>
                    <w:lang w:eastAsia="de-DE"/>
                  </w:rPr>
                </w:rPrChange>
              </w:rPr>
            </w:pPr>
            <w:del w:id="7346" w:author="anna.resch88@gmail.com" w:date="2022-01-03T10:25:00Z">
              <w:r w:rsidRPr="00F86424" w:rsidDel="00791D66">
                <w:rPr>
                  <w:rFonts w:asciiTheme="majorHAnsi" w:eastAsia="Times New Roman" w:hAnsiTheme="majorHAnsi" w:cstheme="majorHAnsi"/>
                  <w:color w:val="000000"/>
                  <w:lang w:val="en-US" w:eastAsia="de-DE"/>
                  <w:rPrChange w:id="7347" w:author="anna.resch88@gmail.com" w:date="2022-01-04T09:35:00Z">
                    <w:rPr>
                      <w:rFonts w:asciiTheme="majorHAnsi" w:eastAsia="Times New Roman" w:hAnsiTheme="majorHAnsi" w:cstheme="majorHAnsi"/>
                      <w:color w:val="000000"/>
                      <w:lang w:eastAsia="de-DE"/>
                    </w:rPr>
                  </w:rPrChange>
                </w:rPr>
                <w:delText>19.66</w:delText>
              </w:r>
              <w:bookmarkStart w:id="7348" w:name="_Toc92187182"/>
              <w:bookmarkStart w:id="7349" w:name="_Toc92187874"/>
              <w:bookmarkStart w:id="7350" w:name="_Toc92188566"/>
              <w:bookmarkStart w:id="7351" w:name="_Toc92189256"/>
              <w:bookmarkStart w:id="7352" w:name="_Toc92189911"/>
              <w:bookmarkStart w:id="7353" w:name="_Toc92190567"/>
              <w:bookmarkStart w:id="7354" w:name="_Toc92191223"/>
              <w:bookmarkEnd w:id="7348"/>
              <w:bookmarkEnd w:id="7349"/>
              <w:bookmarkEnd w:id="7350"/>
              <w:bookmarkEnd w:id="7351"/>
              <w:bookmarkEnd w:id="7352"/>
              <w:bookmarkEnd w:id="7353"/>
              <w:bookmarkEnd w:id="7354"/>
            </w:del>
          </w:p>
        </w:tc>
        <w:tc>
          <w:tcPr>
            <w:tcW w:w="864" w:type="dxa"/>
            <w:tcBorders>
              <w:top w:val="nil"/>
              <w:left w:val="single" w:sz="4" w:space="0" w:color="auto"/>
              <w:bottom w:val="nil"/>
              <w:right w:val="single" w:sz="4" w:space="0" w:color="auto"/>
            </w:tcBorders>
            <w:shd w:val="clear" w:color="auto" w:fill="E2EFD9" w:themeFill="accent6" w:themeFillTint="33"/>
            <w:noWrap/>
            <w:vAlign w:val="bottom"/>
            <w:hideMark/>
          </w:tcPr>
          <w:p w14:paraId="6E1AF5F9" w14:textId="448D22C1" w:rsidR="00067C6D" w:rsidRPr="00F86424" w:rsidDel="00791D66" w:rsidRDefault="00067C6D" w:rsidP="003228B4">
            <w:pPr>
              <w:numPr>
                <w:ilvl w:val="0"/>
                <w:numId w:val="47"/>
              </w:numPr>
              <w:spacing w:after="0" w:line="240" w:lineRule="auto"/>
              <w:jc w:val="center"/>
              <w:rPr>
                <w:del w:id="7355" w:author="anna.resch88@gmail.com" w:date="2022-01-03T10:25:00Z"/>
                <w:rFonts w:asciiTheme="majorHAnsi" w:eastAsia="Times New Roman" w:hAnsiTheme="majorHAnsi" w:cstheme="majorHAnsi"/>
                <w:color w:val="000000"/>
                <w:lang w:val="en-US" w:eastAsia="de-DE"/>
                <w:rPrChange w:id="7356" w:author="anna.resch88@gmail.com" w:date="2022-01-04T09:35:00Z">
                  <w:rPr>
                    <w:del w:id="7357" w:author="anna.resch88@gmail.com" w:date="2022-01-03T10:25:00Z"/>
                    <w:rFonts w:asciiTheme="majorHAnsi" w:eastAsia="Times New Roman" w:hAnsiTheme="majorHAnsi" w:cstheme="majorHAnsi"/>
                    <w:color w:val="000000"/>
                    <w:lang w:eastAsia="de-DE"/>
                  </w:rPr>
                </w:rPrChange>
              </w:rPr>
            </w:pPr>
            <w:del w:id="7358" w:author="anna.resch88@gmail.com" w:date="2022-01-03T10:25:00Z">
              <w:r w:rsidRPr="00F86424" w:rsidDel="00791D66">
                <w:rPr>
                  <w:rFonts w:asciiTheme="majorHAnsi" w:eastAsia="Times New Roman" w:hAnsiTheme="majorHAnsi" w:cstheme="majorHAnsi"/>
                  <w:color w:val="000000"/>
                  <w:lang w:val="en-US" w:eastAsia="de-DE"/>
                  <w:rPrChange w:id="7359" w:author="anna.resch88@gmail.com" w:date="2022-01-04T09:35:00Z">
                    <w:rPr>
                      <w:rFonts w:asciiTheme="majorHAnsi" w:eastAsia="Times New Roman" w:hAnsiTheme="majorHAnsi" w:cstheme="majorHAnsi"/>
                      <w:color w:val="000000"/>
                      <w:lang w:eastAsia="de-DE"/>
                    </w:rPr>
                  </w:rPrChange>
                </w:rPr>
                <w:delText>96.8</w:delText>
              </w:r>
              <w:bookmarkStart w:id="7360" w:name="_Toc92187183"/>
              <w:bookmarkStart w:id="7361" w:name="_Toc92187875"/>
              <w:bookmarkStart w:id="7362" w:name="_Toc92188567"/>
              <w:bookmarkStart w:id="7363" w:name="_Toc92189257"/>
              <w:bookmarkStart w:id="7364" w:name="_Toc92189912"/>
              <w:bookmarkStart w:id="7365" w:name="_Toc92190568"/>
              <w:bookmarkStart w:id="7366" w:name="_Toc92191224"/>
              <w:bookmarkEnd w:id="7360"/>
              <w:bookmarkEnd w:id="7361"/>
              <w:bookmarkEnd w:id="7362"/>
              <w:bookmarkEnd w:id="7363"/>
              <w:bookmarkEnd w:id="7364"/>
              <w:bookmarkEnd w:id="7365"/>
              <w:bookmarkEnd w:id="7366"/>
            </w:del>
          </w:p>
        </w:tc>
        <w:tc>
          <w:tcPr>
            <w:tcW w:w="864" w:type="dxa"/>
            <w:tcBorders>
              <w:top w:val="nil"/>
              <w:left w:val="nil"/>
              <w:bottom w:val="nil"/>
              <w:right w:val="single" w:sz="4" w:space="0" w:color="auto"/>
            </w:tcBorders>
            <w:shd w:val="clear" w:color="auto" w:fill="E2EFD9" w:themeFill="accent6" w:themeFillTint="33"/>
            <w:noWrap/>
            <w:vAlign w:val="bottom"/>
            <w:hideMark/>
          </w:tcPr>
          <w:p w14:paraId="1B5B43BA" w14:textId="0DCDD91A" w:rsidR="00067C6D" w:rsidRPr="00F86424" w:rsidDel="00791D66" w:rsidRDefault="00067C6D" w:rsidP="003228B4">
            <w:pPr>
              <w:numPr>
                <w:ilvl w:val="0"/>
                <w:numId w:val="47"/>
              </w:numPr>
              <w:spacing w:after="0" w:line="240" w:lineRule="auto"/>
              <w:jc w:val="center"/>
              <w:rPr>
                <w:del w:id="7367" w:author="anna.resch88@gmail.com" w:date="2022-01-03T10:25:00Z"/>
                <w:rFonts w:asciiTheme="majorHAnsi" w:eastAsia="Times New Roman" w:hAnsiTheme="majorHAnsi" w:cstheme="majorHAnsi"/>
                <w:color w:val="000000"/>
                <w:lang w:val="en-US" w:eastAsia="de-DE"/>
                <w:rPrChange w:id="7368" w:author="anna.resch88@gmail.com" w:date="2022-01-04T09:35:00Z">
                  <w:rPr>
                    <w:del w:id="7369" w:author="anna.resch88@gmail.com" w:date="2022-01-03T10:25:00Z"/>
                    <w:rFonts w:asciiTheme="majorHAnsi" w:eastAsia="Times New Roman" w:hAnsiTheme="majorHAnsi" w:cstheme="majorHAnsi"/>
                    <w:color w:val="000000"/>
                    <w:lang w:eastAsia="de-DE"/>
                  </w:rPr>
                </w:rPrChange>
              </w:rPr>
            </w:pPr>
            <w:del w:id="7370" w:author="anna.resch88@gmail.com" w:date="2022-01-03T10:25:00Z">
              <w:r w:rsidRPr="00F86424" w:rsidDel="00791D66">
                <w:rPr>
                  <w:rFonts w:asciiTheme="majorHAnsi" w:eastAsia="Times New Roman" w:hAnsiTheme="majorHAnsi" w:cstheme="majorHAnsi"/>
                  <w:color w:val="000000"/>
                  <w:lang w:val="en-US" w:eastAsia="de-DE"/>
                  <w:rPrChange w:id="7371" w:author="anna.resch88@gmail.com" w:date="2022-01-04T09:35:00Z">
                    <w:rPr>
                      <w:rFonts w:asciiTheme="majorHAnsi" w:eastAsia="Times New Roman" w:hAnsiTheme="majorHAnsi" w:cstheme="majorHAnsi"/>
                      <w:color w:val="000000"/>
                      <w:lang w:eastAsia="de-DE"/>
                    </w:rPr>
                  </w:rPrChange>
                </w:rPr>
                <w:delText>22.27</w:delText>
              </w:r>
              <w:bookmarkStart w:id="7372" w:name="_Toc92187184"/>
              <w:bookmarkStart w:id="7373" w:name="_Toc92187876"/>
              <w:bookmarkStart w:id="7374" w:name="_Toc92188568"/>
              <w:bookmarkStart w:id="7375" w:name="_Toc92189258"/>
              <w:bookmarkStart w:id="7376" w:name="_Toc92189913"/>
              <w:bookmarkStart w:id="7377" w:name="_Toc92190569"/>
              <w:bookmarkStart w:id="7378" w:name="_Toc92191225"/>
              <w:bookmarkEnd w:id="7372"/>
              <w:bookmarkEnd w:id="7373"/>
              <w:bookmarkEnd w:id="7374"/>
              <w:bookmarkEnd w:id="7375"/>
              <w:bookmarkEnd w:id="7376"/>
              <w:bookmarkEnd w:id="7377"/>
              <w:bookmarkEnd w:id="7378"/>
            </w:del>
          </w:p>
        </w:tc>
        <w:bookmarkStart w:id="7379" w:name="_Toc92187185"/>
        <w:bookmarkStart w:id="7380" w:name="_Toc92187877"/>
        <w:bookmarkStart w:id="7381" w:name="_Toc92188569"/>
        <w:bookmarkStart w:id="7382" w:name="_Toc92189259"/>
        <w:bookmarkStart w:id="7383" w:name="_Toc92189914"/>
        <w:bookmarkStart w:id="7384" w:name="_Toc92190570"/>
        <w:bookmarkStart w:id="7385" w:name="_Toc92191226"/>
        <w:bookmarkEnd w:id="7379"/>
        <w:bookmarkEnd w:id="7380"/>
        <w:bookmarkEnd w:id="7381"/>
        <w:bookmarkEnd w:id="7382"/>
        <w:bookmarkEnd w:id="7383"/>
        <w:bookmarkEnd w:id="7384"/>
        <w:bookmarkEnd w:id="7385"/>
      </w:tr>
      <w:tr w:rsidR="00067C6D" w:rsidRPr="009E3BE9" w:rsidDel="00791D66" w14:paraId="39B773CC" w14:textId="3F3CE6F3" w:rsidTr="00D830B0">
        <w:trPr>
          <w:trHeight w:val="300"/>
          <w:del w:id="7386"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56C25FC6" w14:textId="645A4355" w:rsidR="00067C6D" w:rsidRPr="00F86424" w:rsidDel="00791D66" w:rsidRDefault="00067C6D" w:rsidP="003228B4">
            <w:pPr>
              <w:numPr>
                <w:ilvl w:val="0"/>
                <w:numId w:val="47"/>
              </w:numPr>
              <w:spacing w:after="0" w:line="240" w:lineRule="auto"/>
              <w:jc w:val="both"/>
              <w:rPr>
                <w:del w:id="7387" w:author="anna.resch88@gmail.com" w:date="2022-01-03T10:25:00Z"/>
                <w:rFonts w:asciiTheme="majorHAnsi" w:eastAsia="Times New Roman" w:hAnsiTheme="majorHAnsi" w:cstheme="majorHAnsi"/>
                <w:color w:val="000000"/>
                <w:lang w:val="en-US" w:eastAsia="de-DE"/>
                <w:rPrChange w:id="7388" w:author="anna.resch88@gmail.com" w:date="2022-01-04T09:35:00Z">
                  <w:rPr>
                    <w:del w:id="7389" w:author="anna.resch88@gmail.com" w:date="2022-01-03T10:25:00Z"/>
                    <w:rFonts w:asciiTheme="majorHAnsi" w:eastAsia="Times New Roman" w:hAnsiTheme="majorHAnsi" w:cstheme="majorHAnsi"/>
                    <w:color w:val="000000"/>
                    <w:lang w:eastAsia="de-DE"/>
                  </w:rPr>
                </w:rPrChange>
              </w:rPr>
            </w:pPr>
            <w:del w:id="7390" w:author="anna.resch88@gmail.com" w:date="2022-01-03T10:25:00Z">
              <w:r w:rsidRPr="00F86424" w:rsidDel="00791D66">
                <w:rPr>
                  <w:rFonts w:asciiTheme="majorHAnsi" w:eastAsia="Times New Roman" w:hAnsiTheme="majorHAnsi" w:cstheme="majorHAnsi"/>
                  <w:color w:val="000000"/>
                  <w:lang w:val="en-US" w:eastAsia="de-DE"/>
                  <w:rPrChange w:id="7391" w:author="anna.resch88@gmail.com" w:date="2022-01-04T09:35:00Z">
                    <w:rPr>
                      <w:rFonts w:asciiTheme="majorHAnsi" w:eastAsia="Times New Roman" w:hAnsiTheme="majorHAnsi" w:cstheme="majorHAnsi"/>
                      <w:color w:val="000000"/>
                      <w:lang w:eastAsia="de-DE"/>
                    </w:rPr>
                  </w:rPrChange>
                </w:rPr>
                <w:delText>ULD-V20-ULD, sample 3</w:delText>
              </w:r>
              <w:bookmarkStart w:id="7392" w:name="_Toc92187186"/>
              <w:bookmarkStart w:id="7393" w:name="_Toc92187878"/>
              <w:bookmarkStart w:id="7394" w:name="_Toc92188570"/>
              <w:bookmarkStart w:id="7395" w:name="_Toc92189260"/>
              <w:bookmarkStart w:id="7396" w:name="_Toc92189915"/>
              <w:bookmarkStart w:id="7397" w:name="_Toc92190571"/>
              <w:bookmarkStart w:id="7398" w:name="_Toc92191227"/>
              <w:bookmarkEnd w:id="7392"/>
              <w:bookmarkEnd w:id="7393"/>
              <w:bookmarkEnd w:id="7394"/>
              <w:bookmarkEnd w:id="7395"/>
              <w:bookmarkEnd w:id="7396"/>
              <w:bookmarkEnd w:id="7397"/>
              <w:bookmarkEnd w:id="7398"/>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79E10013" w14:textId="2FCD66D0" w:rsidR="00067C6D" w:rsidRPr="00F86424" w:rsidDel="00791D66" w:rsidRDefault="00067C6D" w:rsidP="003228B4">
            <w:pPr>
              <w:numPr>
                <w:ilvl w:val="0"/>
                <w:numId w:val="47"/>
              </w:numPr>
              <w:spacing w:after="0" w:line="240" w:lineRule="auto"/>
              <w:jc w:val="center"/>
              <w:rPr>
                <w:del w:id="7399" w:author="anna.resch88@gmail.com" w:date="2022-01-03T10:25:00Z"/>
                <w:rFonts w:asciiTheme="majorHAnsi" w:eastAsia="Times New Roman" w:hAnsiTheme="majorHAnsi" w:cstheme="majorHAnsi"/>
                <w:color w:val="000000"/>
                <w:lang w:val="en-US" w:eastAsia="de-DE"/>
                <w:rPrChange w:id="7400" w:author="anna.resch88@gmail.com" w:date="2022-01-04T09:35:00Z">
                  <w:rPr>
                    <w:del w:id="7401" w:author="anna.resch88@gmail.com" w:date="2022-01-03T10:25:00Z"/>
                    <w:rFonts w:asciiTheme="majorHAnsi" w:eastAsia="Times New Roman" w:hAnsiTheme="majorHAnsi" w:cstheme="majorHAnsi"/>
                    <w:color w:val="000000"/>
                    <w:lang w:eastAsia="de-DE"/>
                  </w:rPr>
                </w:rPrChange>
              </w:rPr>
            </w:pPr>
            <w:del w:id="7402" w:author="anna.resch88@gmail.com" w:date="2022-01-03T10:25:00Z">
              <w:r w:rsidRPr="00F86424" w:rsidDel="00791D66">
                <w:rPr>
                  <w:rFonts w:asciiTheme="majorHAnsi" w:eastAsia="Times New Roman" w:hAnsiTheme="majorHAnsi" w:cstheme="majorHAnsi"/>
                  <w:color w:val="000000"/>
                  <w:lang w:val="en-US" w:eastAsia="de-DE"/>
                  <w:rPrChange w:id="7403" w:author="anna.resch88@gmail.com" w:date="2022-01-04T09:35:00Z">
                    <w:rPr>
                      <w:rFonts w:asciiTheme="majorHAnsi" w:eastAsia="Times New Roman" w:hAnsiTheme="majorHAnsi" w:cstheme="majorHAnsi"/>
                      <w:color w:val="000000"/>
                      <w:lang w:eastAsia="de-DE"/>
                    </w:rPr>
                  </w:rPrChange>
                </w:rPr>
                <w:delText>20</w:delText>
              </w:r>
              <w:bookmarkStart w:id="7404" w:name="_Toc92187187"/>
              <w:bookmarkStart w:id="7405" w:name="_Toc92187879"/>
              <w:bookmarkStart w:id="7406" w:name="_Toc92188571"/>
              <w:bookmarkStart w:id="7407" w:name="_Toc92189261"/>
              <w:bookmarkStart w:id="7408" w:name="_Toc92189916"/>
              <w:bookmarkStart w:id="7409" w:name="_Toc92190572"/>
              <w:bookmarkStart w:id="7410" w:name="_Toc92191228"/>
              <w:bookmarkEnd w:id="7404"/>
              <w:bookmarkEnd w:id="7405"/>
              <w:bookmarkEnd w:id="7406"/>
              <w:bookmarkEnd w:id="7407"/>
              <w:bookmarkEnd w:id="7408"/>
              <w:bookmarkEnd w:id="7409"/>
              <w:bookmarkEnd w:id="7410"/>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47CCCE3D" w14:textId="46D605D6" w:rsidR="00067C6D" w:rsidRPr="00F86424" w:rsidDel="00791D66" w:rsidRDefault="00067C6D" w:rsidP="003228B4">
            <w:pPr>
              <w:numPr>
                <w:ilvl w:val="0"/>
                <w:numId w:val="47"/>
              </w:numPr>
              <w:spacing w:after="0" w:line="240" w:lineRule="auto"/>
              <w:jc w:val="center"/>
              <w:rPr>
                <w:del w:id="7411" w:author="anna.resch88@gmail.com" w:date="2022-01-03T10:25:00Z"/>
                <w:rFonts w:asciiTheme="majorHAnsi" w:eastAsia="Times New Roman" w:hAnsiTheme="majorHAnsi" w:cstheme="majorHAnsi"/>
                <w:color w:val="000000"/>
                <w:lang w:val="en-US" w:eastAsia="de-DE"/>
                <w:rPrChange w:id="7412" w:author="anna.resch88@gmail.com" w:date="2022-01-04T09:35:00Z">
                  <w:rPr>
                    <w:del w:id="7413" w:author="anna.resch88@gmail.com" w:date="2022-01-03T10:25:00Z"/>
                    <w:rFonts w:asciiTheme="majorHAnsi" w:eastAsia="Times New Roman" w:hAnsiTheme="majorHAnsi" w:cstheme="majorHAnsi"/>
                    <w:color w:val="000000"/>
                    <w:lang w:eastAsia="de-DE"/>
                  </w:rPr>
                </w:rPrChange>
              </w:rPr>
            </w:pPr>
            <w:del w:id="7414" w:author="anna.resch88@gmail.com" w:date="2022-01-03T10:25:00Z">
              <w:r w:rsidRPr="00F86424" w:rsidDel="00791D66">
                <w:rPr>
                  <w:rFonts w:asciiTheme="majorHAnsi" w:eastAsia="Times New Roman" w:hAnsiTheme="majorHAnsi" w:cstheme="majorHAnsi"/>
                  <w:color w:val="000000"/>
                  <w:lang w:val="en-US" w:eastAsia="de-DE"/>
                  <w:rPrChange w:id="7415" w:author="anna.resch88@gmail.com" w:date="2022-01-04T09:35:00Z">
                    <w:rPr>
                      <w:rFonts w:asciiTheme="majorHAnsi" w:eastAsia="Times New Roman" w:hAnsiTheme="majorHAnsi" w:cstheme="majorHAnsi"/>
                      <w:color w:val="000000"/>
                      <w:lang w:eastAsia="de-DE"/>
                    </w:rPr>
                  </w:rPrChange>
                </w:rPr>
                <w:delText>PBS</w:delText>
              </w:r>
              <w:bookmarkStart w:id="7416" w:name="_Toc92187188"/>
              <w:bookmarkStart w:id="7417" w:name="_Toc92187880"/>
              <w:bookmarkStart w:id="7418" w:name="_Toc92188572"/>
              <w:bookmarkStart w:id="7419" w:name="_Toc92189262"/>
              <w:bookmarkStart w:id="7420" w:name="_Toc92189917"/>
              <w:bookmarkStart w:id="7421" w:name="_Toc92190573"/>
              <w:bookmarkStart w:id="7422" w:name="_Toc92191229"/>
              <w:bookmarkEnd w:id="7416"/>
              <w:bookmarkEnd w:id="7417"/>
              <w:bookmarkEnd w:id="7418"/>
              <w:bookmarkEnd w:id="7419"/>
              <w:bookmarkEnd w:id="7420"/>
              <w:bookmarkEnd w:id="7421"/>
              <w:bookmarkEnd w:id="7422"/>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1710E563" w14:textId="7E5105F9" w:rsidR="00067C6D" w:rsidRPr="00F86424" w:rsidDel="00791D66" w:rsidRDefault="00067C6D" w:rsidP="003228B4">
            <w:pPr>
              <w:numPr>
                <w:ilvl w:val="0"/>
                <w:numId w:val="47"/>
              </w:numPr>
              <w:spacing w:after="0" w:line="240" w:lineRule="auto"/>
              <w:jc w:val="center"/>
              <w:rPr>
                <w:del w:id="7423" w:author="anna.resch88@gmail.com" w:date="2022-01-03T10:25:00Z"/>
                <w:rFonts w:asciiTheme="majorHAnsi" w:eastAsia="Times New Roman" w:hAnsiTheme="majorHAnsi" w:cstheme="majorHAnsi"/>
                <w:color w:val="000000"/>
                <w:lang w:val="en-US" w:eastAsia="de-DE"/>
                <w:rPrChange w:id="7424" w:author="anna.resch88@gmail.com" w:date="2022-01-04T09:35:00Z">
                  <w:rPr>
                    <w:del w:id="7425" w:author="anna.resch88@gmail.com" w:date="2022-01-03T10:25:00Z"/>
                    <w:rFonts w:asciiTheme="majorHAnsi" w:eastAsia="Times New Roman" w:hAnsiTheme="majorHAnsi" w:cstheme="majorHAnsi"/>
                    <w:color w:val="000000"/>
                    <w:lang w:eastAsia="de-DE"/>
                  </w:rPr>
                </w:rPrChange>
              </w:rPr>
            </w:pPr>
            <w:del w:id="7426" w:author="anna.resch88@gmail.com" w:date="2022-01-03T10:25:00Z">
              <w:r w:rsidRPr="00F86424" w:rsidDel="00791D66">
                <w:rPr>
                  <w:rFonts w:asciiTheme="majorHAnsi" w:eastAsia="Times New Roman" w:hAnsiTheme="majorHAnsi" w:cstheme="majorHAnsi"/>
                  <w:color w:val="000000"/>
                  <w:lang w:val="en-US" w:eastAsia="de-DE"/>
                  <w:rPrChange w:id="7427" w:author="anna.resch88@gmail.com" w:date="2022-01-04T09:35:00Z">
                    <w:rPr>
                      <w:rFonts w:asciiTheme="majorHAnsi" w:eastAsia="Times New Roman" w:hAnsiTheme="majorHAnsi" w:cstheme="majorHAnsi"/>
                      <w:color w:val="000000"/>
                      <w:lang w:eastAsia="de-DE"/>
                    </w:rPr>
                  </w:rPrChange>
                </w:rPr>
                <w:delText>30</w:delText>
              </w:r>
              <w:bookmarkStart w:id="7428" w:name="_Toc92187189"/>
              <w:bookmarkStart w:id="7429" w:name="_Toc92187881"/>
              <w:bookmarkStart w:id="7430" w:name="_Toc92188573"/>
              <w:bookmarkStart w:id="7431" w:name="_Toc92189263"/>
              <w:bookmarkStart w:id="7432" w:name="_Toc92189918"/>
              <w:bookmarkStart w:id="7433" w:name="_Toc92190574"/>
              <w:bookmarkStart w:id="7434" w:name="_Toc92191230"/>
              <w:bookmarkEnd w:id="7428"/>
              <w:bookmarkEnd w:id="7429"/>
              <w:bookmarkEnd w:id="7430"/>
              <w:bookmarkEnd w:id="7431"/>
              <w:bookmarkEnd w:id="7432"/>
              <w:bookmarkEnd w:id="7433"/>
              <w:bookmarkEnd w:id="7434"/>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E3CB7AA" w14:textId="2C2572F5" w:rsidR="00067C6D" w:rsidRPr="00F86424" w:rsidDel="00791D66" w:rsidRDefault="00067C6D" w:rsidP="003228B4">
            <w:pPr>
              <w:numPr>
                <w:ilvl w:val="0"/>
                <w:numId w:val="47"/>
              </w:numPr>
              <w:spacing w:after="0" w:line="240" w:lineRule="auto"/>
              <w:jc w:val="center"/>
              <w:rPr>
                <w:del w:id="7435" w:author="anna.resch88@gmail.com" w:date="2022-01-03T10:25:00Z"/>
                <w:rFonts w:asciiTheme="majorHAnsi" w:eastAsia="Times New Roman" w:hAnsiTheme="majorHAnsi" w:cstheme="majorHAnsi"/>
                <w:color w:val="000000"/>
                <w:lang w:val="en-US" w:eastAsia="de-DE"/>
                <w:rPrChange w:id="7436" w:author="anna.resch88@gmail.com" w:date="2022-01-04T09:35:00Z">
                  <w:rPr>
                    <w:del w:id="7437" w:author="anna.resch88@gmail.com" w:date="2022-01-03T10:25:00Z"/>
                    <w:rFonts w:asciiTheme="majorHAnsi" w:eastAsia="Times New Roman" w:hAnsiTheme="majorHAnsi" w:cstheme="majorHAnsi"/>
                    <w:color w:val="000000"/>
                    <w:lang w:eastAsia="de-DE"/>
                  </w:rPr>
                </w:rPrChange>
              </w:rPr>
            </w:pPr>
            <w:del w:id="7438" w:author="anna.resch88@gmail.com" w:date="2022-01-03T10:25:00Z">
              <w:r w:rsidRPr="00F86424" w:rsidDel="00791D66">
                <w:rPr>
                  <w:rFonts w:asciiTheme="majorHAnsi" w:eastAsia="Times New Roman" w:hAnsiTheme="majorHAnsi" w:cstheme="majorHAnsi"/>
                  <w:color w:val="000000"/>
                  <w:lang w:val="en-US" w:eastAsia="de-DE"/>
                  <w:rPrChange w:id="7439" w:author="anna.resch88@gmail.com" w:date="2022-01-04T09:35:00Z">
                    <w:rPr>
                      <w:rFonts w:asciiTheme="majorHAnsi" w:eastAsia="Times New Roman" w:hAnsiTheme="majorHAnsi" w:cstheme="majorHAnsi"/>
                      <w:color w:val="000000"/>
                      <w:lang w:eastAsia="de-DE"/>
                    </w:rPr>
                  </w:rPrChange>
                </w:rPr>
                <w:delText>4</w:delText>
              </w:r>
              <w:bookmarkStart w:id="7440" w:name="_Toc92187190"/>
              <w:bookmarkStart w:id="7441" w:name="_Toc92187882"/>
              <w:bookmarkStart w:id="7442" w:name="_Toc92188574"/>
              <w:bookmarkStart w:id="7443" w:name="_Toc92189264"/>
              <w:bookmarkStart w:id="7444" w:name="_Toc92189919"/>
              <w:bookmarkStart w:id="7445" w:name="_Toc92190575"/>
              <w:bookmarkStart w:id="7446" w:name="_Toc92191231"/>
              <w:bookmarkEnd w:id="7440"/>
              <w:bookmarkEnd w:id="7441"/>
              <w:bookmarkEnd w:id="7442"/>
              <w:bookmarkEnd w:id="7443"/>
              <w:bookmarkEnd w:id="7444"/>
              <w:bookmarkEnd w:id="7445"/>
              <w:bookmarkEnd w:id="7446"/>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5EF781" w14:textId="2F259B6F" w:rsidR="00067C6D" w:rsidRPr="00F86424" w:rsidDel="00791D66" w:rsidRDefault="00067C6D" w:rsidP="003228B4">
            <w:pPr>
              <w:numPr>
                <w:ilvl w:val="0"/>
                <w:numId w:val="47"/>
              </w:numPr>
              <w:spacing w:after="0" w:line="240" w:lineRule="auto"/>
              <w:jc w:val="center"/>
              <w:rPr>
                <w:del w:id="7447" w:author="anna.resch88@gmail.com" w:date="2022-01-03T10:25:00Z"/>
                <w:rFonts w:asciiTheme="majorHAnsi" w:eastAsia="Times New Roman" w:hAnsiTheme="majorHAnsi" w:cstheme="majorHAnsi"/>
                <w:color w:val="000000"/>
                <w:lang w:val="en-US" w:eastAsia="de-DE"/>
                <w:rPrChange w:id="7448" w:author="anna.resch88@gmail.com" w:date="2022-01-04T09:35:00Z">
                  <w:rPr>
                    <w:del w:id="7449" w:author="anna.resch88@gmail.com" w:date="2022-01-03T10:25:00Z"/>
                    <w:rFonts w:asciiTheme="majorHAnsi" w:eastAsia="Times New Roman" w:hAnsiTheme="majorHAnsi" w:cstheme="majorHAnsi"/>
                    <w:color w:val="000000"/>
                    <w:lang w:eastAsia="de-DE"/>
                  </w:rPr>
                </w:rPrChange>
              </w:rPr>
            </w:pPr>
            <w:del w:id="7450" w:author="anna.resch88@gmail.com" w:date="2022-01-03T10:25:00Z">
              <w:r w:rsidRPr="00F86424" w:rsidDel="00791D66">
                <w:rPr>
                  <w:rFonts w:asciiTheme="majorHAnsi" w:eastAsia="Times New Roman" w:hAnsiTheme="majorHAnsi" w:cstheme="majorHAnsi"/>
                  <w:color w:val="000000"/>
                  <w:lang w:val="en-US" w:eastAsia="de-DE"/>
                  <w:rPrChange w:id="7451" w:author="anna.resch88@gmail.com" w:date="2022-01-04T09:35:00Z">
                    <w:rPr>
                      <w:rFonts w:asciiTheme="majorHAnsi" w:eastAsia="Times New Roman" w:hAnsiTheme="majorHAnsi" w:cstheme="majorHAnsi"/>
                      <w:color w:val="000000"/>
                      <w:lang w:eastAsia="de-DE"/>
                    </w:rPr>
                  </w:rPrChange>
                </w:rPr>
                <w:delText>10</w:delText>
              </w:r>
              <w:bookmarkStart w:id="7452" w:name="_Toc92187191"/>
              <w:bookmarkStart w:id="7453" w:name="_Toc92187883"/>
              <w:bookmarkStart w:id="7454" w:name="_Toc92188575"/>
              <w:bookmarkStart w:id="7455" w:name="_Toc92189265"/>
              <w:bookmarkStart w:id="7456" w:name="_Toc92189920"/>
              <w:bookmarkStart w:id="7457" w:name="_Toc92190576"/>
              <w:bookmarkStart w:id="7458" w:name="_Toc92191232"/>
              <w:bookmarkEnd w:id="7452"/>
              <w:bookmarkEnd w:id="7453"/>
              <w:bookmarkEnd w:id="7454"/>
              <w:bookmarkEnd w:id="7455"/>
              <w:bookmarkEnd w:id="7456"/>
              <w:bookmarkEnd w:id="7457"/>
              <w:bookmarkEnd w:id="7458"/>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84A0EB8" w14:textId="3FB717FE" w:rsidR="00067C6D" w:rsidRPr="00F86424" w:rsidDel="00791D66" w:rsidRDefault="00067C6D" w:rsidP="003228B4">
            <w:pPr>
              <w:numPr>
                <w:ilvl w:val="0"/>
                <w:numId w:val="47"/>
              </w:numPr>
              <w:spacing w:after="0" w:line="240" w:lineRule="auto"/>
              <w:jc w:val="center"/>
              <w:rPr>
                <w:del w:id="7459" w:author="anna.resch88@gmail.com" w:date="2022-01-03T10:25:00Z"/>
                <w:rFonts w:asciiTheme="majorHAnsi" w:eastAsia="Times New Roman" w:hAnsiTheme="majorHAnsi" w:cstheme="majorHAnsi"/>
                <w:color w:val="000000"/>
                <w:lang w:val="en-US" w:eastAsia="de-DE"/>
                <w:rPrChange w:id="7460" w:author="anna.resch88@gmail.com" w:date="2022-01-04T09:35:00Z">
                  <w:rPr>
                    <w:del w:id="7461" w:author="anna.resch88@gmail.com" w:date="2022-01-03T10:25:00Z"/>
                    <w:rFonts w:asciiTheme="majorHAnsi" w:eastAsia="Times New Roman" w:hAnsiTheme="majorHAnsi" w:cstheme="majorHAnsi"/>
                    <w:color w:val="000000"/>
                    <w:lang w:eastAsia="de-DE"/>
                  </w:rPr>
                </w:rPrChange>
              </w:rPr>
            </w:pPr>
            <w:del w:id="7462" w:author="anna.resch88@gmail.com" w:date="2022-01-03T10:25:00Z">
              <w:r w:rsidRPr="00F86424" w:rsidDel="00791D66">
                <w:rPr>
                  <w:rFonts w:asciiTheme="majorHAnsi" w:eastAsia="Times New Roman" w:hAnsiTheme="majorHAnsi" w:cstheme="majorHAnsi"/>
                  <w:color w:val="000000"/>
                  <w:lang w:val="en-US" w:eastAsia="de-DE"/>
                  <w:rPrChange w:id="7463" w:author="anna.resch88@gmail.com" w:date="2022-01-04T09:35:00Z">
                    <w:rPr>
                      <w:rFonts w:asciiTheme="majorHAnsi" w:eastAsia="Times New Roman" w:hAnsiTheme="majorHAnsi" w:cstheme="majorHAnsi"/>
                      <w:color w:val="000000"/>
                      <w:lang w:eastAsia="de-DE"/>
                    </w:rPr>
                  </w:rPrChange>
                </w:rPr>
                <w:delText>15</w:delText>
              </w:r>
              <w:bookmarkStart w:id="7464" w:name="_Toc92187192"/>
              <w:bookmarkStart w:id="7465" w:name="_Toc92187884"/>
              <w:bookmarkStart w:id="7466" w:name="_Toc92188576"/>
              <w:bookmarkStart w:id="7467" w:name="_Toc92189266"/>
              <w:bookmarkStart w:id="7468" w:name="_Toc92189921"/>
              <w:bookmarkStart w:id="7469" w:name="_Toc92190577"/>
              <w:bookmarkStart w:id="7470" w:name="_Toc92191233"/>
              <w:bookmarkEnd w:id="7464"/>
              <w:bookmarkEnd w:id="7465"/>
              <w:bookmarkEnd w:id="7466"/>
              <w:bookmarkEnd w:id="7467"/>
              <w:bookmarkEnd w:id="7468"/>
              <w:bookmarkEnd w:id="7469"/>
              <w:bookmarkEnd w:id="7470"/>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3C237040" w14:textId="68C0076B" w:rsidR="00067C6D" w:rsidRPr="00F86424" w:rsidDel="00791D66" w:rsidRDefault="00067C6D" w:rsidP="003228B4">
            <w:pPr>
              <w:numPr>
                <w:ilvl w:val="0"/>
                <w:numId w:val="47"/>
              </w:numPr>
              <w:spacing w:after="0" w:line="240" w:lineRule="auto"/>
              <w:jc w:val="center"/>
              <w:rPr>
                <w:del w:id="7471" w:author="anna.resch88@gmail.com" w:date="2022-01-03T10:25:00Z"/>
                <w:rFonts w:asciiTheme="majorHAnsi" w:eastAsia="Times New Roman" w:hAnsiTheme="majorHAnsi" w:cstheme="majorHAnsi"/>
                <w:color w:val="000000"/>
                <w:lang w:val="en-US" w:eastAsia="de-DE"/>
                <w:rPrChange w:id="7472" w:author="anna.resch88@gmail.com" w:date="2022-01-04T09:35:00Z">
                  <w:rPr>
                    <w:del w:id="7473" w:author="anna.resch88@gmail.com" w:date="2022-01-03T10:25:00Z"/>
                    <w:rFonts w:asciiTheme="majorHAnsi" w:eastAsia="Times New Roman" w:hAnsiTheme="majorHAnsi" w:cstheme="majorHAnsi"/>
                    <w:color w:val="000000"/>
                    <w:lang w:eastAsia="de-DE"/>
                  </w:rPr>
                </w:rPrChange>
              </w:rPr>
            </w:pPr>
            <w:del w:id="7474" w:author="anna.resch88@gmail.com" w:date="2022-01-03T10:25:00Z">
              <w:r w:rsidRPr="00F86424" w:rsidDel="00791D66">
                <w:rPr>
                  <w:rFonts w:asciiTheme="majorHAnsi" w:eastAsia="Times New Roman" w:hAnsiTheme="majorHAnsi" w:cstheme="majorHAnsi"/>
                  <w:color w:val="000000"/>
                  <w:lang w:val="en-US" w:eastAsia="de-DE"/>
                  <w:rPrChange w:id="7475" w:author="anna.resch88@gmail.com" w:date="2022-01-04T09:35:00Z">
                    <w:rPr>
                      <w:rFonts w:asciiTheme="majorHAnsi" w:eastAsia="Times New Roman" w:hAnsiTheme="majorHAnsi" w:cstheme="majorHAnsi"/>
                      <w:color w:val="000000"/>
                      <w:lang w:eastAsia="de-DE"/>
                    </w:rPr>
                  </w:rPrChange>
                </w:rPr>
                <w:delText>117.26</w:delText>
              </w:r>
              <w:bookmarkStart w:id="7476" w:name="_Toc92187193"/>
              <w:bookmarkStart w:id="7477" w:name="_Toc92187885"/>
              <w:bookmarkStart w:id="7478" w:name="_Toc92188577"/>
              <w:bookmarkStart w:id="7479" w:name="_Toc92189267"/>
              <w:bookmarkStart w:id="7480" w:name="_Toc92189922"/>
              <w:bookmarkStart w:id="7481" w:name="_Toc92190578"/>
              <w:bookmarkStart w:id="7482" w:name="_Toc92191234"/>
              <w:bookmarkEnd w:id="7476"/>
              <w:bookmarkEnd w:id="7477"/>
              <w:bookmarkEnd w:id="7478"/>
              <w:bookmarkEnd w:id="7479"/>
              <w:bookmarkEnd w:id="7480"/>
              <w:bookmarkEnd w:id="7481"/>
              <w:bookmarkEnd w:id="7482"/>
            </w:del>
          </w:p>
        </w:tc>
        <w:tc>
          <w:tcPr>
            <w:tcW w:w="642" w:type="dxa"/>
            <w:tcBorders>
              <w:top w:val="nil"/>
              <w:left w:val="nil"/>
              <w:bottom w:val="single" w:sz="4" w:space="0" w:color="auto"/>
              <w:right w:val="nil"/>
            </w:tcBorders>
            <w:shd w:val="clear" w:color="auto" w:fill="E2EFD9" w:themeFill="accent6" w:themeFillTint="33"/>
            <w:noWrap/>
            <w:vAlign w:val="bottom"/>
            <w:hideMark/>
          </w:tcPr>
          <w:p w14:paraId="36962510" w14:textId="7E530C0F" w:rsidR="00067C6D" w:rsidRPr="00F86424" w:rsidDel="00791D66" w:rsidRDefault="00067C6D" w:rsidP="003228B4">
            <w:pPr>
              <w:numPr>
                <w:ilvl w:val="0"/>
                <w:numId w:val="47"/>
              </w:numPr>
              <w:spacing w:after="0" w:line="240" w:lineRule="auto"/>
              <w:jc w:val="center"/>
              <w:rPr>
                <w:del w:id="7483" w:author="anna.resch88@gmail.com" w:date="2022-01-03T10:25:00Z"/>
                <w:rFonts w:asciiTheme="majorHAnsi" w:eastAsia="Times New Roman" w:hAnsiTheme="majorHAnsi" w:cstheme="majorHAnsi"/>
                <w:color w:val="000000"/>
                <w:lang w:val="en-US" w:eastAsia="de-DE"/>
                <w:rPrChange w:id="7484" w:author="anna.resch88@gmail.com" w:date="2022-01-04T09:35:00Z">
                  <w:rPr>
                    <w:del w:id="7485" w:author="anna.resch88@gmail.com" w:date="2022-01-03T10:25:00Z"/>
                    <w:rFonts w:asciiTheme="majorHAnsi" w:eastAsia="Times New Roman" w:hAnsiTheme="majorHAnsi" w:cstheme="majorHAnsi"/>
                    <w:color w:val="000000"/>
                    <w:lang w:eastAsia="de-DE"/>
                  </w:rPr>
                </w:rPrChange>
              </w:rPr>
            </w:pPr>
            <w:del w:id="7486" w:author="anna.resch88@gmail.com" w:date="2022-01-03T10:25:00Z">
              <w:r w:rsidRPr="00F86424" w:rsidDel="00791D66">
                <w:rPr>
                  <w:rFonts w:asciiTheme="majorHAnsi" w:eastAsia="Times New Roman" w:hAnsiTheme="majorHAnsi" w:cstheme="majorHAnsi"/>
                  <w:color w:val="000000"/>
                  <w:lang w:val="en-US" w:eastAsia="de-DE"/>
                  <w:rPrChange w:id="7487" w:author="anna.resch88@gmail.com" w:date="2022-01-04T09:35:00Z">
                    <w:rPr>
                      <w:rFonts w:asciiTheme="majorHAnsi" w:eastAsia="Times New Roman" w:hAnsiTheme="majorHAnsi" w:cstheme="majorHAnsi"/>
                      <w:color w:val="000000"/>
                      <w:lang w:eastAsia="de-DE"/>
                    </w:rPr>
                  </w:rPrChange>
                </w:rPr>
                <w:delText>29.36</w:delText>
              </w:r>
              <w:bookmarkStart w:id="7488" w:name="_Toc92187194"/>
              <w:bookmarkStart w:id="7489" w:name="_Toc92187886"/>
              <w:bookmarkStart w:id="7490" w:name="_Toc92188578"/>
              <w:bookmarkStart w:id="7491" w:name="_Toc92189268"/>
              <w:bookmarkStart w:id="7492" w:name="_Toc92189923"/>
              <w:bookmarkStart w:id="7493" w:name="_Toc92190579"/>
              <w:bookmarkStart w:id="7494" w:name="_Toc92191235"/>
              <w:bookmarkEnd w:id="7488"/>
              <w:bookmarkEnd w:id="7489"/>
              <w:bookmarkEnd w:id="7490"/>
              <w:bookmarkEnd w:id="7491"/>
              <w:bookmarkEnd w:id="7492"/>
              <w:bookmarkEnd w:id="7493"/>
              <w:bookmarkEnd w:id="7494"/>
            </w:del>
          </w:p>
        </w:tc>
        <w:tc>
          <w:tcPr>
            <w:tcW w:w="864"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9189A2C" w14:textId="530287B8" w:rsidR="00067C6D" w:rsidRPr="00F86424" w:rsidDel="00791D66" w:rsidRDefault="00067C6D" w:rsidP="003228B4">
            <w:pPr>
              <w:numPr>
                <w:ilvl w:val="0"/>
                <w:numId w:val="47"/>
              </w:numPr>
              <w:spacing w:after="0" w:line="240" w:lineRule="auto"/>
              <w:jc w:val="center"/>
              <w:rPr>
                <w:del w:id="7495" w:author="anna.resch88@gmail.com" w:date="2022-01-03T10:25:00Z"/>
                <w:rFonts w:asciiTheme="majorHAnsi" w:eastAsia="Times New Roman" w:hAnsiTheme="majorHAnsi" w:cstheme="majorHAnsi"/>
                <w:color w:val="000000"/>
                <w:lang w:val="en-US" w:eastAsia="de-DE"/>
                <w:rPrChange w:id="7496" w:author="anna.resch88@gmail.com" w:date="2022-01-04T09:35:00Z">
                  <w:rPr>
                    <w:del w:id="7497" w:author="anna.resch88@gmail.com" w:date="2022-01-03T10:25:00Z"/>
                    <w:rFonts w:asciiTheme="majorHAnsi" w:eastAsia="Times New Roman" w:hAnsiTheme="majorHAnsi" w:cstheme="majorHAnsi"/>
                    <w:color w:val="000000"/>
                    <w:lang w:eastAsia="de-DE"/>
                  </w:rPr>
                </w:rPrChange>
              </w:rPr>
            </w:pPr>
            <w:bookmarkStart w:id="7498" w:name="_Toc92187195"/>
            <w:bookmarkStart w:id="7499" w:name="_Toc92187887"/>
            <w:bookmarkStart w:id="7500" w:name="_Toc92188579"/>
            <w:bookmarkStart w:id="7501" w:name="_Toc92189269"/>
            <w:bookmarkStart w:id="7502" w:name="_Toc92189924"/>
            <w:bookmarkStart w:id="7503" w:name="_Toc92190580"/>
            <w:bookmarkStart w:id="7504" w:name="_Toc92191236"/>
            <w:bookmarkEnd w:id="7498"/>
            <w:bookmarkEnd w:id="7499"/>
            <w:bookmarkEnd w:id="7500"/>
            <w:bookmarkEnd w:id="7501"/>
            <w:bookmarkEnd w:id="7502"/>
            <w:bookmarkEnd w:id="7503"/>
            <w:bookmarkEnd w:id="7504"/>
          </w:p>
        </w:tc>
        <w:tc>
          <w:tcPr>
            <w:tcW w:w="864" w:type="dxa"/>
            <w:tcBorders>
              <w:top w:val="nil"/>
              <w:left w:val="nil"/>
              <w:bottom w:val="single" w:sz="4" w:space="0" w:color="auto"/>
              <w:right w:val="single" w:sz="4" w:space="0" w:color="auto"/>
            </w:tcBorders>
            <w:shd w:val="clear" w:color="auto" w:fill="E2EFD9" w:themeFill="accent6" w:themeFillTint="33"/>
            <w:noWrap/>
            <w:vAlign w:val="bottom"/>
            <w:hideMark/>
          </w:tcPr>
          <w:p w14:paraId="7FDF6F22" w14:textId="231D89D1" w:rsidR="00067C6D" w:rsidRPr="00F86424" w:rsidDel="00791D66" w:rsidRDefault="00067C6D" w:rsidP="003228B4">
            <w:pPr>
              <w:numPr>
                <w:ilvl w:val="0"/>
                <w:numId w:val="47"/>
              </w:numPr>
              <w:spacing w:after="0" w:line="240" w:lineRule="auto"/>
              <w:jc w:val="center"/>
              <w:rPr>
                <w:del w:id="7505" w:author="anna.resch88@gmail.com" w:date="2022-01-03T10:25:00Z"/>
                <w:rFonts w:asciiTheme="majorHAnsi" w:eastAsia="Times New Roman" w:hAnsiTheme="majorHAnsi" w:cstheme="majorHAnsi"/>
                <w:color w:val="000000"/>
                <w:lang w:val="en-US" w:eastAsia="de-DE"/>
                <w:rPrChange w:id="7506" w:author="anna.resch88@gmail.com" w:date="2022-01-04T09:35:00Z">
                  <w:rPr>
                    <w:del w:id="7507" w:author="anna.resch88@gmail.com" w:date="2022-01-03T10:25:00Z"/>
                    <w:rFonts w:asciiTheme="majorHAnsi" w:eastAsia="Times New Roman" w:hAnsiTheme="majorHAnsi" w:cstheme="majorHAnsi"/>
                    <w:color w:val="000000"/>
                    <w:lang w:eastAsia="de-DE"/>
                  </w:rPr>
                </w:rPrChange>
              </w:rPr>
            </w:pPr>
            <w:bookmarkStart w:id="7508" w:name="_Toc92187196"/>
            <w:bookmarkStart w:id="7509" w:name="_Toc92187888"/>
            <w:bookmarkStart w:id="7510" w:name="_Toc92188580"/>
            <w:bookmarkStart w:id="7511" w:name="_Toc92189270"/>
            <w:bookmarkStart w:id="7512" w:name="_Toc92189925"/>
            <w:bookmarkStart w:id="7513" w:name="_Toc92190581"/>
            <w:bookmarkStart w:id="7514" w:name="_Toc92191237"/>
            <w:bookmarkEnd w:id="7508"/>
            <w:bookmarkEnd w:id="7509"/>
            <w:bookmarkEnd w:id="7510"/>
            <w:bookmarkEnd w:id="7511"/>
            <w:bookmarkEnd w:id="7512"/>
            <w:bookmarkEnd w:id="7513"/>
            <w:bookmarkEnd w:id="7514"/>
          </w:p>
        </w:tc>
        <w:bookmarkStart w:id="7515" w:name="_Toc92187197"/>
        <w:bookmarkStart w:id="7516" w:name="_Toc92187889"/>
        <w:bookmarkStart w:id="7517" w:name="_Toc92188581"/>
        <w:bookmarkStart w:id="7518" w:name="_Toc92189271"/>
        <w:bookmarkStart w:id="7519" w:name="_Toc92189926"/>
        <w:bookmarkStart w:id="7520" w:name="_Toc92190582"/>
        <w:bookmarkStart w:id="7521" w:name="_Toc92191238"/>
        <w:bookmarkEnd w:id="7515"/>
        <w:bookmarkEnd w:id="7516"/>
        <w:bookmarkEnd w:id="7517"/>
        <w:bookmarkEnd w:id="7518"/>
        <w:bookmarkEnd w:id="7519"/>
        <w:bookmarkEnd w:id="7520"/>
        <w:bookmarkEnd w:id="7521"/>
      </w:tr>
      <w:tr w:rsidR="00067C6D" w:rsidRPr="009E3BE9" w:rsidDel="00791D66" w14:paraId="77B432D2" w14:textId="6B4C14E3" w:rsidTr="00D830B0">
        <w:trPr>
          <w:trHeight w:val="300"/>
          <w:del w:id="7522"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4DE22A1B" w14:textId="02A21B17" w:rsidR="00067C6D" w:rsidRPr="00F86424" w:rsidDel="00791D66" w:rsidRDefault="00067C6D" w:rsidP="003228B4">
            <w:pPr>
              <w:numPr>
                <w:ilvl w:val="0"/>
                <w:numId w:val="47"/>
              </w:numPr>
              <w:spacing w:after="0" w:line="240" w:lineRule="auto"/>
              <w:jc w:val="both"/>
              <w:rPr>
                <w:del w:id="7523" w:author="anna.resch88@gmail.com" w:date="2022-01-03T10:25:00Z"/>
                <w:rFonts w:asciiTheme="majorHAnsi" w:eastAsia="Times New Roman" w:hAnsiTheme="majorHAnsi" w:cstheme="majorHAnsi"/>
                <w:color w:val="000000"/>
                <w:lang w:val="en-US" w:eastAsia="de-DE"/>
                <w:rPrChange w:id="7524" w:author="anna.resch88@gmail.com" w:date="2022-01-04T09:35:00Z">
                  <w:rPr>
                    <w:del w:id="7525" w:author="anna.resch88@gmail.com" w:date="2022-01-03T10:25:00Z"/>
                    <w:rFonts w:asciiTheme="majorHAnsi" w:eastAsia="Times New Roman" w:hAnsiTheme="majorHAnsi" w:cstheme="majorHAnsi"/>
                    <w:color w:val="000000"/>
                    <w:lang w:eastAsia="de-DE"/>
                  </w:rPr>
                </w:rPrChange>
              </w:rPr>
            </w:pPr>
            <w:del w:id="7526" w:author="anna.resch88@gmail.com" w:date="2022-01-03T10:25:00Z">
              <w:r w:rsidRPr="00F86424" w:rsidDel="00791D66">
                <w:rPr>
                  <w:rFonts w:asciiTheme="majorHAnsi" w:eastAsia="Times New Roman" w:hAnsiTheme="majorHAnsi" w:cstheme="majorHAnsi"/>
                  <w:color w:val="000000"/>
                  <w:lang w:val="en-US" w:eastAsia="de-DE"/>
                  <w:rPrChange w:id="7527" w:author="anna.resch88@gmail.com" w:date="2022-01-04T09:35:00Z">
                    <w:rPr>
                      <w:rFonts w:asciiTheme="majorHAnsi" w:eastAsia="Times New Roman" w:hAnsiTheme="majorHAnsi" w:cstheme="majorHAnsi"/>
                      <w:color w:val="000000"/>
                      <w:lang w:eastAsia="de-DE"/>
                    </w:rPr>
                  </w:rPrChange>
                </w:rPr>
                <w:delText>ULD-V40-ULD, sample 1</w:delText>
              </w:r>
              <w:bookmarkStart w:id="7528" w:name="_Toc92187198"/>
              <w:bookmarkStart w:id="7529" w:name="_Toc92187890"/>
              <w:bookmarkStart w:id="7530" w:name="_Toc92188582"/>
              <w:bookmarkStart w:id="7531" w:name="_Toc92189272"/>
              <w:bookmarkStart w:id="7532" w:name="_Toc92189927"/>
              <w:bookmarkStart w:id="7533" w:name="_Toc92190583"/>
              <w:bookmarkStart w:id="7534" w:name="_Toc92191239"/>
              <w:bookmarkEnd w:id="7528"/>
              <w:bookmarkEnd w:id="7529"/>
              <w:bookmarkEnd w:id="7530"/>
              <w:bookmarkEnd w:id="7531"/>
              <w:bookmarkEnd w:id="7532"/>
              <w:bookmarkEnd w:id="7533"/>
              <w:bookmarkEnd w:id="7534"/>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78763535" w14:textId="3C258561" w:rsidR="00067C6D" w:rsidRPr="00F86424" w:rsidDel="00791D66" w:rsidRDefault="00067C6D" w:rsidP="003228B4">
            <w:pPr>
              <w:numPr>
                <w:ilvl w:val="0"/>
                <w:numId w:val="47"/>
              </w:numPr>
              <w:spacing w:after="0" w:line="240" w:lineRule="auto"/>
              <w:jc w:val="center"/>
              <w:rPr>
                <w:del w:id="7535" w:author="anna.resch88@gmail.com" w:date="2022-01-03T10:25:00Z"/>
                <w:rFonts w:asciiTheme="majorHAnsi" w:eastAsia="Times New Roman" w:hAnsiTheme="majorHAnsi" w:cstheme="majorHAnsi"/>
                <w:color w:val="000000"/>
                <w:lang w:val="en-US" w:eastAsia="de-DE"/>
                <w:rPrChange w:id="7536" w:author="anna.resch88@gmail.com" w:date="2022-01-04T09:35:00Z">
                  <w:rPr>
                    <w:del w:id="7537" w:author="anna.resch88@gmail.com" w:date="2022-01-03T10:25:00Z"/>
                    <w:rFonts w:asciiTheme="majorHAnsi" w:eastAsia="Times New Roman" w:hAnsiTheme="majorHAnsi" w:cstheme="majorHAnsi"/>
                    <w:color w:val="000000"/>
                    <w:lang w:eastAsia="de-DE"/>
                  </w:rPr>
                </w:rPrChange>
              </w:rPr>
            </w:pPr>
            <w:del w:id="7538" w:author="anna.resch88@gmail.com" w:date="2022-01-03T10:25:00Z">
              <w:r w:rsidRPr="00F86424" w:rsidDel="00791D66">
                <w:rPr>
                  <w:rFonts w:asciiTheme="majorHAnsi" w:eastAsia="Times New Roman" w:hAnsiTheme="majorHAnsi" w:cstheme="majorHAnsi"/>
                  <w:color w:val="000000"/>
                  <w:lang w:val="en-US" w:eastAsia="de-DE"/>
                  <w:rPrChange w:id="7539" w:author="anna.resch88@gmail.com" w:date="2022-01-04T09:35:00Z">
                    <w:rPr>
                      <w:rFonts w:asciiTheme="majorHAnsi" w:eastAsia="Times New Roman" w:hAnsiTheme="majorHAnsi" w:cstheme="majorHAnsi"/>
                      <w:color w:val="000000"/>
                      <w:lang w:eastAsia="de-DE"/>
                    </w:rPr>
                  </w:rPrChange>
                </w:rPr>
                <w:delText>20</w:delText>
              </w:r>
              <w:bookmarkStart w:id="7540" w:name="_Toc92187199"/>
              <w:bookmarkStart w:id="7541" w:name="_Toc92187891"/>
              <w:bookmarkStart w:id="7542" w:name="_Toc92188583"/>
              <w:bookmarkStart w:id="7543" w:name="_Toc92189273"/>
              <w:bookmarkStart w:id="7544" w:name="_Toc92189928"/>
              <w:bookmarkStart w:id="7545" w:name="_Toc92190584"/>
              <w:bookmarkStart w:id="7546" w:name="_Toc92191240"/>
              <w:bookmarkEnd w:id="7540"/>
              <w:bookmarkEnd w:id="7541"/>
              <w:bookmarkEnd w:id="7542"/>
              <w:bookmarkEnd w:id="7543"/>
              <w:bookmarkEnd w:id="7544"/>
              <w:bookmarkEnd w:id="7545"/>
              <w:bookmarkEnd w:id="7546"/>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69E42591" w14:textId="2A0DEF73" w:rsidR="00067C6D" w:rsidRPr="00F86424" w:rsidDel="00791D66" w:rsidRDefault="00067C6D" w:rsidP="003228B4">
            <w:pPr>
              <w:numPr>
                <w:ilvl w:val="0"/>
                <w:numId w:val="47"/>
              </w:numPr>
              <w:spacing w:after="0" w:line="240" w:lineRule="auto"/>
              <w:jc w:val="center"/>
              <w:rPr>
                <w:del w:id="7547" w:author="anna.resch88@gmail.com" w:date="2022-01-03T10:25:00Z"/>
                <w:rFonts w:asciiTheme="majorHAnsi" w:eastAsia="Times New Roman" w:hAnsiTheme="majorHAnsi" w:cstheme="majorHAnsi"/>
                <w:color w:val="000000"/>
                <w:lang w:val="en-US" w:eastAsia="de-DE"/>
                <w:rPrChange w:id="7548" w:author="anna.resch88@gmail.com" w:date="2022-01-04T09:35:00Z">
                  <w:rPr>
                    <w:del w:id="7549" w:author="anna.resch88@gmail.com" w:date="2022-01-03T10:25:00Z"/>
                    <w:rFonts w:asciiTheme="majorHAnsi" w:eastAsia="Times New Roman" w:hAnsiTheme="majorHAnsi" w:cstheme="majorHAnsi"/>
                    <w:color w:val="000000"/>
                    <w:lang w:eastAsia="de-DE"/>
                  </w:rPr>
                </w:rPrChange>
              </w:rPr>
            </w:pPr>
            <w:del w:id="7550" w:author="anna.resch88@gmail.com" w:date="2022-01-03T10:25:00Z">
              <w:r w:rsidRPr="00F86424" w:rsidDel="00791D66">
                <w:rPr>
                  <w:rFonts w:asciiTheme="majorHAnsi" w:eastAsia="Times New Roman" w:hAnsiTheme="majorHAnsi" w:cstheme="majorHAnsi"/>
                  <w:color w:val="000000"/>
                  <w:lang w:val="en-US" w:eastAsia="de-DE"/>
                  <w:rPrChange w:id="7551" w:author="anna.resch88@gmail.com" w:date="2022-01-04T09:35:00Z">
                    <w:rPr>
                      <w:rFonts w:asciiTheme="majorHAnsi" w:eastAsia="Times New Roman" w:hAnsiTheme="majorHAnsi" w:cstheme="majorHAnsi"/>
                      <w:color w:val="000000"/>
                      <w:lang w:eastAsia="de-DE"/>
                    </w:rPr>
                  </w:rPrChange>
                </w:rPr>
                <w:delText>PBS</w:delText>
              </w:r>
              <w:bookmarkStart w:id="7552" w:name="_Toc92187200"/>
              <w:bookmarkStart w:id="7553" w:name="_Toc92187892"/>
              <w:bookmarkStart w:id="7554" w:name="_Toc92188584"/>
              <w:bookmarkStart w:id="7555" w:name="_Toc92189274"/>
              <w:bookmarkStart w:id="7556" w:name="_Toc92189929"/>
              <w:bookmarkStart w:id="7557" w:name="_Toc92190585"/>
              <w:bookmarkStart w:id="7558" w:name="_Toc92191241"/>
              <w:bookmarkEnd w:id="7552"/>
              <w:bookmarkEnd w:id="7553"/>
              <w:bookmarkEnd w:id="7554"/>
              <w:bookmarkEnd w:id="7555"/>
              <w:bookmarkEnd w:id="7556"/>
              <w:bookmarkEnd w:id="7557"/>
              <w:bookmarkEnd w:id="755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0821A7E" w14:textId="0BA2266D" w:rsidR="00067C6D" w:rsidRPr="00F86424" w:rsidDel="00791D66" w:rsidRDefault="00067C6D" w:rsidP="003228B4">
            <w:pPr>
              <w:numPr>
                <w:ilvl w:val="0"/>
                <w:numId w:val="47"/>
              </w:numPr>
              <w:spacing w:after="0" w:line="240" w:lineRule="auto"/>
              <w:jc w:val="center"/>
              <w:rPr>
                <w:del w:id="7559" w:author="anna.resch88@gmail.com" w:date="2022-01-03T10:25:00Z"/>
                <w:rFonts w:asciiTheme="majorHAnsi" w:eastAsia="Times New Roman" w:hAnsiTheme="majorHAnsi" w:cstheme="majorHAnsi"/>
                <w:color w:val="000000"/>
                <w:lang w:val="en-US" w:eastAsia="de-DE"/>
                <w:rPrChange w:id="7560" w:author="anna.resch88@gmail.com" w:date="2022-01-04T09:35:00Z">
                  <w:rPr>
                    <w:del w:id="7561" w:author="anna.resch88@gmail.com" w:date="2022-01-03T10:25:00Z"/>
                    <w:rFonts w:asciiTheme="majorHAnsi" w:eastAsia="Times New Roman" w:hAnsiTheme="majorHAnsi" w:cstheme="majorHAnsi"/>
                    <w:color w:val="000000"/>
                    <w:lang w:eastAsia="de-DE"/>
                  </w:rPr>
                </w:rPrChange>
              </w:rPr>
            </w:pPr>
            <w:del w:id="7562" w:author="anna.resch88@gmail.com" w:date="2022-01-03T10:25:00Z">
              <w:r w:rsidRPr="00F86424" w:rsidDel="00791D66">
                <w:rPr>
                  <w:rFonts w:asciiTheme="majorHAnsi" w:eastAsia="Times New Roman" w:hAnsiTheme="majorHAnsi" w:cstheme="majorHAnsi"/>
                  <w:color w:val="000000"/>
                  <w:lang w:val="en-US" w:eastAsia="de-DE"/>
                  <w:rPrChange w:id="7563" w:author="anna.resch88@gmail.com" w:date="2022-01-04T09:35:00Z">
                    <w:rPr>
                      <w:rFonts w:asciiTheme="majorHAnsi" w:eastAsia="Times New Roman" w:hAnsiTheme="majorHAnsi" w:cstheme="majorHAnsi"/>
                      <w:color w:val="000000"/>
                      <w:lang w:eastAsia="de-DE"/>
                    </w:rPr>
                  </w:rPrChange>
                </w:rPr>
                <w:delText>30</w:delText>
              </w:r>
              <w:bookmarkStart w:id="7564" w:name="_Toc92187201"/>
              <w:bookmarkStart w:id="7565" w:name="_Toc92187893"/>
              <w:bookmarkStart w:id="7566" w:name="_Toc92188585"/>
              <w:bookmarkStart w:id="7567" w:name="_Toc92189275"/>
              <w:bookmarkStart w:id="7568" w:name="_Toc92189930"/>
              <w:bookmarkStart w:id="7569" w:name="_Toc92190586"/>
              <w:bookmarkStart w:id="7570" w:name="_Toc92191242"/>
              <w:bookmarkEnd w:id="7564"/>
              <w:bookmarkEnd w:id="7565"/>
              <w:bookmarkEnd w:id="7566"/>
              <w:bookmarkEnd w:id="7567"/>
              <w:bookmarkEnd w:id="7568"/>
              <w:bookmarkEnd w:id="7569"/>
              <w:bookmarkEnd w:id="757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A3F466A" w14:textId="78EAA791" w:rsidR="00067C6D" w:rsidRPr="00F86424" w:rsidDel="00791D66" w:rsidRDefault="00067C6D" w:rsidP="003228B4">
            <w:pPr>
              <w:numPr>
                <w:ilvl w:val="0"/>
                <w:numId w:val="47"/>
              </w:numPr>
              <w:spacing w:after="0" w:line="240" w:lineRule="auto"/>
              <w:jc w:val="center"/>
              <w:rPr>
                <w:del w:id="7571" w:author="anna.resch88@gmail.com" w:date="2022-01-03T10:25:00Z"/>
                <w:rFonts w:asciiTheme="majorHAnsi" w:eastAsia="Times New Roman" w:hAnsiTheme="majorHAnsi" w:cstheme="majorHAnsi"/>
                <w:color w:val="000000"/>
                <w:lang w:val="en-US" w:eastAsia="de-DE"/>
                <w:rPrChange w:id="7572" w:author="anna.resch88@gmail.com" w:date="2022-01-04T09:35:00Z">
                  <w:rPr>
                    <w:del w:id="7573" w:author="anna.resch88@gmail.com" w:date="2022-01-03T10:25:00Z"/>
                    <w:rFonts w:asciiTheme="majorHAnsi" w:eastAsia="Times New Roman" w:hAnsiTheme="majorHAnsi" w:cstheme="majorHAnsi"/>
                    <w:color w:val="000000"/>
                    <w:lang w:eastAsia="de-DE"/>
                  </w:rPr>
                </w:rPrChange>
              </w:rPr>
            </w:pPr>
            <w:del w:id="7574" w:author="anna.resch88@gmail.com" w:date="2022-01-03T10:25:00Z">
              <w:r w:rsidRPr="00F86424" w:rsidDel="00791D66">
                <w:rPr>
                  <w:rFonts w:asciiTheme="majorHAnsi" w:eastAsia="Times New Roman" w:hAnsiTheme="majorHAnsi" w:cstheme="majorHAnsi"/>
                  <w:color w:val="000000"/>
                  <w:lang w:val="en-US" w:eastAsia="de-DE"/>
                  <w:rPrChange w:id="7575" w:author="anna.resch88@gmail.com" w:date="2022-01-04T09:35:00Z">
                    <w:rPr>
                      <w:rFonts w:asciiTheme="majorHAnsi" w:eastAsia="Times New Roman" w:hAnsiTheme="majorHAnsi" w:cstheme="majorHAnsi"/>
                      <w:color w:val="000000"/>
                      <w:lang w:eastAsia="de-DE"/>
                    </w:rPr>
                  </w:rPrChange>
                </w:rPr>
                <w:delText>4</w:delText>
              </w:r>
              <w:bookmarkStart w:id="7576" w:name="_Toc92187202"/>
              <w:bookmarkStart w:id="7577" w:name="_Toc92187894"/>
              <w:bookmarkStart w:id="7578" w:name="_Toc92188586"/>
              <w:bookmarkStart w:id="7579" w:name="_Toc92189276"/>
              <w:bookmarkStart w:id="7580" w:name="_Toc92189931"/>
              <w:bookmarkStart w:id="7581" w:name="_Toc92190587"/>
              <w:bookmarkStart w:id="7582" w:name="_Toc92191243"/>
              <w:bookmarkEnd w:id="7576"/>
              <w:bookmarkEnd w:id="7577"/>
              <w:bookmarkEnd w:id="7578"/>
              <w:bookmarkEnd w:id="7579"/>
              <w:bookmarkEnd w:id="7580"/>
              <w:bookmarkEnd w:id="7581"/>
              <w:bookmarkEnd w:id="7582"/>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87D270C" w14:textId="6551F616" w:rsidR="00067C6D" w:rsidRPr="00F86424" w:rsidDel="00791D66" w:rsidRDefault="00067C6D" w:rsidP="003228B4">
            <w:pPr>
              <w:numPr>
                <w:ilvl w:val="0"/>
                <w:numId w:val="47"/>
              </w:numPr>
              <w:spacing w:after="0" w:line="240" w:lineRule="auto"/>
              <w:jc w:val="center"/>
              <w:rPr>
                <w:del w:id="7583" w:author="anna.resch88@gmail.com" w:date="2022-01-03T10:25:00Z"/>
                <w:rFonts w:asciiTheme="majorHAnsi" w:eastAsia="Times New Roman" w:hAnsiTheme="majorHAnsi" w:cstheme="majorHAnsi"/>
                <w:color w:val="000000"/>
                <w:lang w:val="en-US" w:eastAsia="de-DE"/>
                <w:rPrChange w:id="7584" w:author="anna.resch88@gmail.com" w:date="2022-01-04T09:35:00Z">
                  <w:rPr>
                    <w:del w:id="7585" w:author="anna.resch88@gmail.com" w:date="2022-01-03T10:25:00Z"/>
                    <w:rFonts w:asciiTheme="majorHAnsi" w:eastAsia="Times New Roman" w:hAnsiTheme="majorHAnsi" w:cstheme="majorHAnsi"/>
                    <w:color w:val="000000"/>
                    <w:lang w:eastAsia="de-DE"/>
                  </w:rPr>
                </w:rPrChange>
              </w:rPr>
            </w:pPr>
            <w:del w:id="7586" w:author="anna.resch88@gmail.com" w:date="2022-01-03T10:25:00Z">
              <w:r w:rsidRPr="00F86424" w:rsidDel="00791D66">
                <w:rPr>
                  <w:rFonts w:asciiTheme="majorHAnsi" w:eastAsia="Times New Roman" w:hAnsiTheme="majorHAnsi" w:cstheme="majorHAnsi"/>
                  <w:color w:val="000000"/>
                  <w:lang w:val="en-US" w:eastAsia="de-DE"/>
                  <w:rPrChange w:id="7587" w:author="anna.resch88@gmail.com" w:date="2022-01-04T09:35:00Z">
                    <w:rPr>
                      <w:rFonts w:asciiTheme="majorHAnsi" w:eastAsia="Times New Roman" w:hAnsiTheme="majorHAnsi" w:cstheme="majorHAnsi"/>
                      <w:color w:val="000000"/>
                      <w:lang w:eastAsia="de-DE"/>
                    </w:rPr>
                  </w:rPrChange>
                </w:rPr>
                <w:delText>10</w:delText>
              </w:r>
              <w:bookmarkStart w:id="7588" w:name="_Toc92187203"/>
              <w:bookmarkStart w:id="7589" w:name="_Toc92187895"/>
              <w:bookmarkStart w:id="7590" w:name="_Toc92188587"/>
              <w:bookmarkStart w:id="7591" w:name="_Toc92189277"/>
              <w:bookmarkStart w:id="7592" w:name="_Toc92189932"/>
              <w:bookmarkStart w:id="7593" w:name="_Toc92190588"/>
              <w:bookmarkStart w:id="7594" w:name="_Toc92191244"/>
              <w:bookmarkEnd w:id="7588"/>
              <w:bookmarkEnd w:id="7589"/>
              <w:bookmarkEnd w:id="7590"/>
              <w:bookmarkEnd w:id="7591"/>
              <w:bookmarkEnd w:id="7592"/>
              <w:bookmarkEnd w:id="7593"/>
              <w:bookmarkEnd w:id="759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44FEFB1" w14:textId="727A11C7" w:rsidR="00067C6D" w:rsidRPr="00F86424" w:rsidDel="00791D66" w:rsidRDefault="00067C6D" w:rsidP="003228B4">
            <w:pPr>
              <w:numPr>
                <w:ilvl w:val="0"/>
                <w:numId w:val="47"/>
              </w:numPr>
              <w:spacing w:after="0" w:line="240" w:lineRule="auto"/>
              <w:jc w:val="center"/>
              <w:rPr>
                <w:del w:id="7595" w:author="anna.resch88@gmail.com" w:date="2022-01-03T10:25:00Z"/>
                <w:rFonts w:asciiTheme="majorHAnsi" w:eastAsia="Times New Roman" w:hAnsiTheme="majorHAnsi" w:cstheme="majorHAnsi"/>
                <w:color w:val="000000"/>
                <w:lang w:val="en-US" w:eastAsia="de-DE"/>
                <w:rPrChange w:id="7596" w:author="anna.resch88@gmail.com" w:date="2022-01-04T09:35:00Z">
                  <w:rPr>
                    <w:del w:id="7597" w:author="anna.resch88@gmail.com" w:date="2022-01-03T10:25:00Z"/>
                    <w:rFonts w:asciiTheme="majorHAnsi" w:eastAsia="Times New Roman" w:hAnsiTheme="majorHAnsi" w:cstheme="majorHAnsi"/>
                    <w:color w:val="000000"/>
                    <w:lang w:eastAsia="de-DE"/>
                  </w:rPr>
                </w:rPrChange>
              </w:rPr>
            </w:pPr>
            <w:del w:id="7598" w:author="anna.resch88@gmail.com" w:date="2022-01-03T10:25:00Z">
              <w:r w:rsidRPr="00F86424" w:rsidDel="00791D66">
                <w:rPr>
                  <w:rFonts w:asciiTheme="majorHAnsi" w:eastAsia="Times New Roman" w:hAnsiTheme="majorHAnsi" w:cstheme="majorHAnsi"/>
                  <w:color w:val="000000"/>
                  <w:lang w:val="en-US" w:eastAsia="de-DE"/>
                  <w:rPrChange w:id="7599" w:author="anna.resch88@gmail.com" w:date="2022-01-04T09:35:00Z">
                    <w:rPr>
                      <w:rFonts w:asciiTheme="majorHAnsi" w:eastAsia="Times New Roman" w:hAnsiTheme="majorHAnsi" w:cstheme="majorHAnsi"/>
                      <w:color w:val="000000"/>
                      <w:lang w:eastAsia="de-DE"/>
                    </w:rPr>
                  </w:rPrChange>
                </w:rPr>
                <w:delText>15</w:delText>
              </w:r>
              <w:bookmarkStart w:id="7600" w:name="_Toc92187204"/>
              <w:bookmarkStart w:id="7601" w:name="_Toc92187896"/>
              <w:bookmarkStart w:id="7602" w:name="_Toc92188588"/>
              <w:bookmarkStart w:id="7603" w:name="_Toc92189278"/>
              <w:bookmarkStart w:id="7604" w:name="_Toc92189933"/>
              <w:bookmarkStart w:id="7605" w:name="_Toc92190589"/>
              <w:bookmarkStart w:id="7606" w:name="_Toc92191245"/>
              <w:bookmarkEnd w:id="7600"/>
              <w:bookmarkEnd w:id="7601"/>
              <w:bookmarkEnd w:id="7602"/>
              <w:bookmarkEnd w:id="7603"/>
              <w:bookmarkEnd w:id="7604"/>
              <w:bookmarkEnd w:id="7605"/>
              <w:bookmarkEnd w:id="7606"/>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9AB4EB7" w14:textId="017E3CA6" w:rsidR="00067C6D" w:rsidRPr="00F86424" w:rsidDel="00791D66" w:rsidRDefault="00067C6D" w:rsidP="003228B4">
            <w:pPr>
              <w:numPr>
                <w:ilvl w:val="0"/>
                <w:numId w:val="47"/>
              </w:numPr>
              <w:spacing w:after="0" w:line="240" w:lineRule="auto"/>
              <w:jc w:val="center"/>
              <w:rPr>
                <w:del w:id="7607" w:author="anna.resch88@gmail.com" w:date="2022-01-03T10:25:00Z"/>
                <w:rFonts w:asciiTheme="majorHAnsi" w:eastAsia="Times New Roman" w:hAnsiTheme="majorHAnsi" w:cstheme="majorHAnsi"/>
                <w:color w:val="000000"/>
                <w:lang w:val="en-US" w:eastAsia="de-DE"/>
                <w:rPrChange w:id="7608" w:author="anna.resch88@gmail.com" w:date="2022-01-04T09:35:00Z">
                  <w:rPr>
                    <w:del w:id="7609" w:author="anna.resch88@gmail.com" w:date="2022-01-03T10:25:00Z"/>
                    <w:rFonts w:asciiTheme="majorHAnsi" w:eastAsia="Times New Roman" w:hAnsiTheme="majorHAnsi" w:cstheme="majorHAnsi"/>
                    <w:color w:val="000000"/>
                    <w:lang w:eastAsia="de-DE"/>
                  </w:rPr>
                </w:rPrChange>
              </w:rPr>
            </w:pPr>
            <w:del w:id="7610" w:author="anna.resch88@gmail.com" w:date="2022-01-03T10:25:00Z">
              <w:r w:rsidRPr="00F86424" w:rsidDel="00791D66">
                <w:rPr>
                  <w:rFonts w:asciiTheme="majorHAnsi" w:eastAsia="Times New Roman" w:hAnsiTheme="majorHAnsi" w:cstheme="majorHAnsi"/>
                  <w:color w:val="000000"/>
                  <w:lang w:val="en-US" w:eastAsia="de-DE"/>
                  <w:rPrChange w:id="7611" w:author="anna.resch88@gmail.com" w:date="2022-01-04T09:35:00Z">
                    <w:rPr>
                      <w:rFonts w:asciiTheme="majorHAnsi" w:eastAsia="Times New Roman" w:hAnsiTheme="majorHAnsi" w:cstheme="majorHAnsi"/>
                      <w:color w:val="000000"/>
                      <w:lang w:eastAsia="de-DE"/>
                    </w:rPr>
                  </w:rPrChange>
                </w:rPr>
                <w:delText>27.21</w:delText>
              </w:r>
              <w:bookmarkStart w:id="7612" w:name="_Toc92187205"/>
              <w:bookmarkStart w:id="7613" w:name="_Toc92187897"/>
              <w:bookmarkStart w:id="7614" w:name="_Toc92188589"/>
              <w:bookmarkStart w:id="7615" w:name="_Toc92189279"/>
              <w:bookmarkStart w:id="7616" w:name="_Toc92189934"/>
              <w:bookmarkStart w:id="7617" w:name="_Toc92190590"/>
              <w:bookmarkStart w:id="7618" w:name="_Toc92191246"/>
              <w:bookmarkEnd w:id="7612"/>
              <w:bookmarkEnd w:id="7613"/>
              <w:bookmarkEnd w:id="7614"/>
              <w:bookmarkEnd w:id="7615"/>
              <w:bookmarkEnd w:id="7616"/>
              <w:bookmarkEnd w:id="7617"/>
              <w:bookmarkEnd w:id="7618"/>
            </w:del>
          </w:p>
        </w:tc>
        <w:tc>
          <w:tcPr>
            <w:tcW w:w="642" w:type="dxa"/>
            <w:tcBorders>
              <w:top w:val="nil"/>
              <w:left w:val="nil"/>
              <w:bottom w:val="single" w:sz="4" w:space="0" w:color="auto"/>
              <w:right w:val="nil"/>
            </w:tcBorders>
            <w:shd w:val="clear" w:color="auto" w:fill="D9E2F3" w:themeFill="accent5" w:themeFillTint="33"/>
            <w:noWrap/>
            <w:vAlign w:val="bottom"/>
            <w:hideMark/>
          </w:tcPr>
          <w:p w14:paraId="7BF78E3B" w14:textId="2C268330" w:rsidR="00067C6D" w:rsidRPr="00F86424" w:rsidDel="00791D66" w:rsidRDefault="00067C6D" w:rsidP="003228B4">
            <w:pPr>
              <w:numPr>
                <w:ilvl w:val="0"/>
                <w:numId w:val="47"/>
              </w:numPr>
              <w:spacing w:after="0" w:line="240" w:lineRule="auto"/>
              <w:jc w:val="center"/>
              <w:rPr>
                <w:del w:id="7619" w:author="anna.resch88@gmail.com" w:date="2022-01-03T10:25:00Z"/>
                <w:rFonts w:asciiTheme="majorHAnsi" w:eastAsia="Times New Roman" w:hAnsiTheme="majorHAnsi" w:cstheme="majorHAnsi"/>
                <w:color w:val="000000"/>
                <w:lang w:val="en-US" w:eastAsia="de-DE"/>
                <w:rPrChange w:id="7620" w:author="anna.resch88@gmail.com" w:date="2022-01-04T09:35:00Z">
                  <w:rPr>
                    <w:del w:id="7621" w:author="anna.resch88@gmail.com" w:date="2022-01-03T10:25:00Z"/>
                    <w:rFonts w:asciiTheme="majorHAnsi" w:eastAsia="Times New Roman" w:hAnsiTheme="majorHAnsi" w:cstheme="majorHAnsi"/>
                    <w:color w:val="000000"/>
                    <w:lang w:eastAsia="de-DE"/>
                  </w:rPr>
                </w:rPrChange>
              </w:rPr>
            </w:pPr>
            <w:del w:id="7622" w:author="anna.resch88@gmail.com" w:date="2022-01-03T10:25:00Z">
              <w:r w:rsidRPr="00F86424" w:rsidDel="00791D66">
                <w:rPr>
                  <w:rFonts w:asciiTheme="majorHAnsi" w:eastAsia="Times New Roman" w:hAnsiTheme="majorHAnsi" w:cstheme="majorHAnsi"/>
                  <w:color w:val="000000"/>
                  <w:lang w:val="en-US" w:eastAsia="de-DE"/>
                  <w:rPrChange w:id="7623" w:author="anna.resch88@gmail.com" w:date="2022-01-04T09:35:00Z">
                    <w:rPr>
                      <w:rFonts w:asciiTheme="majorHAnsi" w:eastAsia="Times New Roman" w:hAnsiTheme="majorHAnsi" w:cstheme="majorHAnsi"/>
                      <w:color w:val="000000"/>
                      <w:lang w:eastAsia="de-DE"/>
                    </w:rPr>
                  </w:rPrChange>
                </w:rPr>
                <w:delText>2.5</w:delText>
              </w:r>
              <w:bookmarkStart w:id="7624" w:name="_Toc92187206"/>
              <w:bookmarkStart w:id="7625" w:name="_Toc92187898"/>
              <w:bookmarkStart w:id="7626" w:name="_Toc92188590"/>
              <w:bookmarkStart w:id="7627" w:name="_Toc92189280"/>
              <w:bookmarkStart w:id="7628" w:name="_Toc92189935"/>
              <w:bookmarkStart w:id="7629" w:name="_Toc92190591"/>
              <w:bookmarkStart w:id="7630" w:name="_Toc92191247"/>
              <w:bookmarkEnd w:id="7624"/>
              <w:bookmarkEnd w:id="7625"/>
              <w:bookmarkEnd w:id="7626"/>
              <w:bookmarkEnd w:id="7627"/>
              <w:bookmarkEnd w:id="7628"/>
              <w:bookmarkEnd w:id="7629"/>
              <w:bookmarkEnd w:id="7630"/>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63185FC6" w14:textId="5C838CD8" w:rsidR="00067C6D" w:rsidRPr="00F86424" w:rsidDel="00791D66" w:rsidRDefault="00067C6D" w:rsidP="003228B4">
            <w:pPr>
              <w:numPr>
                <w:ilvl w:val="0"/>
                <w:numId w:val="47"/>
              </w:numPr>
              <w:spacing w:after="0" w:line="240" w:lineRule="auto"/>
              <w:jc w:val="center"/>
              <w:rPr>
                <w:del w:id="7631" w:author="anna.resch88@gmail.com" w:date="2022-01-03T10:25:00Z"/>
                <w:rFonts w:asciiTheme="majorHAnsi" w:eastAsia="Times New Roman" w:hAnsiTheme="majorHAnsi" w:cstheme="majorHAnsi"/>
                <w:color w:val="000000"/>
                <w:lang w:val="en-US" w:eastAsia="de-DE"/>
                <w:rPrChange w:id="7632" w:author="anna.resch88@gmail.com" w:date="2022-01-04T09:35:00Z">
                  <w:rPr>
                    <w:del w:id="7633" w:author="anna.resch88@gmail.com" w:date="2022-01-03T10:25:00Z"/>
                    <w:rFonts w:asciiTheme="majorHAnsi" w:eastAsia="Times New Roman" w:hAnsiTheme="majorHAnsi" w:cstheme="majorHAnsi"/>
                    <w:color w:val="000000"/>
                    <w:lang w:eastAsia="de-DE"/>
                  </w:rPr>
                </w:rPrChange>
              </w:rPr>
            </w:pPr>
            <w:bookmarkStart w:id="7634" w:name="_Toc92187207"/>
            <w:bookmarkStart w:id="7635" w:name="_Toc92187899"/>
            <w:bookmarkStart w:id="7636" w:name="_Toc92188591"/>
            <w:bookmarkStart w:id="7637" w:name="_Toc92189281"/>
            <w:bookmarkStart w:id="7638" w:name="_Toc92189936"/>
            <w:bookmarkStart w:id="7639" w:name="_Toc92190592"/>
            <w:bookmarkStart w:id="7640" w:name="_Toc92191248"/>
            <w:bookmarkEnd w:id="7634"/>
            <w:bookmarkEnd w:id="7635"/>
            <w:bookmarkEnd w:id="7636"/>
            <w:bookmarkEnd w:id="7637"/>
            <w:bookmarkEnd w:id="7638"/>
            <w:bookmarkEnd w:id="7639"/>
            <w:bookmarkEnd w:id="7640"/>
          </w:p>
        </w:tc>
        <w:tc>
          <w:tcPr>
            <w:tcW w:w="864" w:type="dxa"/>
            <w:tcBorders>
              <w:top w:val="nil"/>
              <w:left w:val="nil"/>
              <w:bottom w:val="nil"/>
              <w:right w:val="single" w:sz="4" w:space="0" w:color="auto"/>
            </w:tcBorders>
            <w:shd w:val="clear" w:color="auto" w:fill="D9E2F3" w:themeFill="accent5" w:themeFillTint="33"/>
            <w:noWrap/>
            <w:vAlign w:val="bottom"/>
            <w:hideMark/>
          </w:tcPr>
          <w:p w14:paraId="391F0FF6" w14:textId="3DBF3474" w:rsidR="00067C6D" w:rsidRPr="00F86424" w:rsidDel="00791D66" w:rsidRDefault="00067C6D" w:rsidP="003228B4">
            <w:pPr>
              <w:numPr>
                <w:ilvl w:val="0"/>
                <w:numId w:val="47"/>
              </w:numPr>
              <w:spacing w:after="0" w:line="240" w:lineRule="auto"/>
              <w:jc w:val="center"/>
              <w:rPr>
                <w:del w:id="7641" w:author="anna.resch88@gmail.com" w:date="2022-01-03T10:25:00Z"/>
                <w:rFonts w:asciiTheme="majorHAnsi" w:eastAsia="Times New Roman" w:hAnsiTheme="majorHAnsi" w:cstheme="majorHAnsi"/>
                <w:color w:val="000000"/>
                <w:lang w:val="en-US" w:eastAsia="de-DE"/>
                <w:rPrChange w:id="7642" w:author="anna.resch88@gmail.com" w:date="2022-01-04T09:35:00Z">
                  <w:rPr>
                    <w:del w:id="7643" w:author="anna.resch88@gmail.com" w:date="2022-01-03T10:25:00Z"/>
                    <w:rFonts w:asciiTheme="majorHAnsi" w:eastAsia="Times New Roman" w:hAnsiTheme="majorHAnsi" w:cstheme="majorHAnsi"/>
                    <w:color w:val="000000"/>
                    <w:lang w:eastAsia="de-DE"/>
                  </w:rPr>
                </w:rPrChange>
              </w:rPr>
            </w:pPr>
            <w:bookmarkStart w:id="7644" w:name="_Toc92187208"/>
            <w:bookmarkStart w:id="7645" w:name="_Toc92187900"/>
            <w:bookmarkStart w:id="7646" w:name="_Toc92188592"/>
            <w:bookmarkStart w:id="7647" w:name="_Toc92189282"/>
            <w:bookmarkStart w:id="7648" w:name="_Toc92189937"/>
            <w:bookmarkStart w:id="7649" w:name="_Toc92190593"/>
            <w:bookmarkStart w:id="7650" w:name="_Toc92191249"/>
            <w:bookmarkEnd w:id="7644"/>
            <w:bookmarkEnd w:id="7645"/>
            <w:bookmarkEnd w:id="7646"/>
            <w:bookmarkEnd w:id="7647"/>
            <w:bookmarkEnd w:id="7648"/>
            <w:bookmarkEnd w:id="7649"/>
            <w:bookmarkEnd w:id="7650"/>
          </w:p>
        </w:tc>
        <w:bookmarkStart w:id="7651" w:name="_Toc92187209"/>
        <w:bookmarkStart w:id="7652" w:name="_Toc92187901"/>
        <w:bookmarkStart w:id="7653" w:name="_Toc92188593"/>
        <w:bookmarkStart w:id="7654" w:name="_Toc92189283"/>
        <w:bookmarkStart w:id="7655" w:name="_Toc92189938"/>
        <w:bookmarkStart w:id="7656" w:name="_Toc92190594"/>
        <w:bookmarkStart w:id="7657" w:name="_Toc92191250"/>
        <w:bookmarkEnd w:id="7651"/>
        <w:bookmarkEnd w:id="7652"/>
        <w:bookmarkEnd w:id="7653"/>
        <w:bookmarkEnd w:id="7654"/>
        <w:bookmarkEnd w:id="7655"/>
        <w:bookmarkEnd w:id="7656"/>
        <w:bookmarkEnd w:id="7657"/>
      </w:tr>
      <w:tr w:rsidR="00067C6D" w:rsidRPr="009E3BE9" w:rsidDel="00791D66" w14:paraId="5FA2E7E6" w14:textId="3624AA44" w:rsidTr="00D830B0">
        <w:trPr>
          <w:trHeight w:val="300"/>
          <w:del w:id="7658"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570E960D" w14:textId="4AC5C048" w:rsidR="00067C6D" w:rsidRPr="00F86424" w:rsidDel="00791D66" w:rsidRDefault="00067C6D" w:rsidP="003228B4">
            <w:pPr>
              <w:numPr>
                <w:ilvl w:val="0"/>
                <w:numId w:val="47"/>
              </w:numPr>
              <w:spacing w:after="0" w:line="240" w:lineRule="auto"/>
              <w:jc w:val="both"/>
              <w:rPr>
                <w:del w:id="7659" w:author="anna.resch88@gmail.com" w:date="2022-01-03T10:25:00Z"/>
                <w:rFonts w:asciiTheme="majorHAnsi" w:eastAsia="Times New Roman" w:hAnsiTheme="majorHAnsi" w:cstheme="majorHAnsi"/>
                <w:color w:val="000000"/>
                <w:lang w:val="en-US" w:eastAsia="de-DE"/>
                <w:rPrChange w:id="7660" w:author="anna.resch88@gmail.com" w:date="2022-01-04T09:35:00Z">
                  <w:rPr>
                    <w:del w:id="7661" w:author="anna.resch88@gmail.com" w:date="2022-01-03T10:25:00Z"/>
                    <w:rFonts w:asciiTheme="majorHAnsi" w:eastAsia="Times New Roman" w:hAnsiTheme="majorHAnsi" w:cstheme="majorHAnsi"/>
                    <w:color w:val="000000"/>
                    <w:lang w:eastAsia="de-DE"/>
                  </w:rPr>
                </w:rPrChange>
              </w:rPr>
            </w:pPr>
            <w:del w:id="7662" w:author="anna.resch88@gmail.com" w:date="2022-01-03T10:25:00Z">
              <w:r w:rsidRPr="00F86424" w:rsidDel="00791D66">
                <w:rPr>
                  <w:rFonts w:asciiTheme="majorHAnsi" w:eastAsia="Times New Roman" w:hAnsiTheme="majorHAnsi" w:cstheme="majorHAnsi"/>
                  <w:color w:val="000000"/>
                  <w:lang w:val="en-US" w:eastAsia="de-DE"/>
                  <w:rPrChange w:id="7663" w:author="anna.resch88@gmail.com" w:date="2022-01-04T09:35:00Z">
                    <w:rPr>
                      <w:rFonts w:asciiTheme="majorHAnsi" w:eastAsia="Times New Roman" w:hAnsiTheme="majorHAnsi" w:cstheme="majorHAnsi"/>
                      <w:color w:val="000000"/>
                      <w:lang w:eastAsia="de-DE"/>
                    </w:rPr>
                  </w:rPrChange>
                </w:rPr>
                <w:delText>ULD-V40-ULD, sample 2</w:delText>
              </w:r>
              <w:bookmarkStart w:id="7664" w:name="_Toc92187210"/>
              <w:bookmarkStart w:id="7665" w:name="_Toc92187902"/>
              <w:bookmarkStart w:id="7666" w:name="_Toc92188594"/>
              <w:bookmarkStart w:id="7667" w:name="_Toc92189284"/>
              <w:bookmarkStart w:id="7668" w:name="_Toc92189939"/>
              <w:bookmarkStart w:id="7669" w:name="_Toc92190595"/>
              <w:bookmarkStart w:id="7670" w:name="_Toc92191251"/>
              <w:bookmarkEnd w:id="7664"/>
              <w:bookmarkEnd w:id="7665"/>
              <w:bookmarkEnd w:id="7666"/>
              <w:bookmarkEnd w:id="7667"/>
              <w:bookmarkEnd w:id="7668"/>
              <w:bookmarkEnd w:id="7669"/>
              <w:bookmarkEnd w:id="7670"/>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659F62FD" w14:textId="66C8B8C9" w:rsidR="00067C6D" w:rsidRPr="00F86424" w:rsidDel="00791D66" w:rsidRDefault="00067C6D" w:rsidP="003228B4">
            <w:pPr>
              <w:numPr>
                <w:ilvl w:val="0"/>
                <w:numId w:val="47"/>
              </w:numPr>
              <w:spacing w:after="0" w:line="240" w:lineRule="auto"/>
              <w:jc w:val="center"/>
              <w:rPr>
                <w:del w:id="7671" w:author="anna.resch88@gmail.com" w:date="2022-01-03T10:25:00Z"/>
                <w:rFonts w:asciiTheme="majorHAnsi" w:eastAsia="Times New Roman" w:hAnsiTheme="majorHAnsi" w:cstheme="majorHAnsi"/>
                <w:color w:val="000000"/>
                <w:lang w:val="en-US" w:eastAsia="de-DE"/>
                <w:rPrChange w:id="7672" w:author="anna.resch88@gmail.com" w:date="2022-01-04T09:35:00Z">
                  <w:rPr>
                    <w:del w:id="7673" w:author="anna.resch88@gmail.com" w:date="2022-01-03T10:25:00Z"/>
                    <w:rFonts w:asciiTheme="majorHAnsi" w:eastAsia="Times New Roman" w:hAnsiTheme="majorHAnsi" w:cstheme="majorHAnsi"/>
                    <w:color w:val="000000"/>
                    <w:lang w:eastAsia="de-DE"/>
                  </w:rPr>
                </w:rPrChange>
              </w:rPr>
            </w:pPr>
            <w:del w:id="7674" w:author="anna.resch88@gmail.com" w:date="2022-01-03T10:25:00Z">
              <w:r w:rsidRPr="00F86424" w:rsidDel="00791D66">
                <w:rPr>
                  <w:rFonts w:asciiTheme="majorHAnsi" w:eastAsia="Times New Roman" w:hAnsiTheme="majorHAnsi" w:cstheme="majorHAnsi"/>
                  <w:color w:val="000000"/>
                  <w:lang w:val="en-US" w:eastAsia="de-DE"/>
                  <w:rPrChange w:id="7675" w:author="anna.resch88@gmail.com" w:date="2022-01-04T09:35:00Z">
                    <w:rPr>
                      <w:rFonts w:asciiTheme="majorHAnsi" w:eastAsia="Times New Roman" w:hAnsiTheme="majorHAnsi" w:cstheme="majorHAnsi"/>
                      <w:color w:val="000000"/>
                      <w:lang w:eastAsia="de-DE"/>
                    </w:rPr>
                  </w:rPrChange>
                </w:rPr>
                <w:delText>20</w:delText>
              </w:r>
              <w:bookmarkStart w:id="7676" w:name="_Toc92187211"/>
              <w:bookmarkStart w:id="7677" w:name="_Toc92187903"/>
              <w:bookmarkStart w:id="7678" w:name="_Toc92188595"/>
              <w:bookmarkStart w:id="7679" w:name="_Toc92189285"/>
              <w:bookmarkStart w:id="7680" w:name="_Toc92189940"/>
              <w:bookmarkStart w:id="7681" w:name="_Toc92190596"/>
              <w:bookmarkStart w:id="7682" w:name="_Toc92191252"/>
              <w:bookmarkEnd w:id="7676"/>
              <w:bookmarkEnd w:id="7677"/>
              <w:bookmarkEnd w:id="7678"/>
              <w:bookmarkEnd w:id="7679"/>
              <w:bookmarkEnd w:id="7680"/>
              <w:bookmarkEnd w:id="7681"/>
              <w:bookmarkEnd w:id="7682"/>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2EA55DD3" w14:textId="06E7AFA4" w:rsidR="00067C6D" w:rsidRPr="00F86424" w:rsidDel="00791D66" w:rsidRDefault="00067C6D" w:rsidP="003228B4">
            <w:pPr>
              <w:numPr>
                <w:ilvl w:val="0"/>
                <w:numId w:val="47"/>
              </w:numPr>
              <w:spacing w:after="0" w:line="240" w:lineRule="auto"/>
              <w:jc w:val="center"/>
              <w:rPr>
                <w:del w:id="7683" w:author="anna.resch88@gmail.com" w:date="2022-01-03T10:25:00Z"/>
                <w:rFonts w:asciiTheme="majorHAnsi" w:eastAsia="Times New Roman" w:hAnsiTheme="majorHAnsi" w:cstheme="majorHAnsi"/>
                <w:color w:val="000000"/>
                <w:lang w:val="en-US" w:eastAsia="de-DE"/>
                <w:rPrChange w:id="7684" w:author="anna.resch88@gmail.com" w:date="2022-01-04T09:35:00Z">
                  <w:rPr>
                    <w:del w:id="7685" w:author="anna.resch88@gmail.com" w:date="2022-01-03T10:25:00Z"/>
                    <w:rFonts w:asciiTheme="majorHAnsi" w:eastAsia="Times New Roman" w:hAnsiTheme="majorHAnsi" w:cstheme="majorHAnsi"/>
                    <w:color w:val="000000"/>
                    <w:lang w:eastAsia="de-DE"/>
                  </w:rPr>
                </w:rPrChange>
              </w:rPr>
            </w:pPr>
            <w:del w:id="7686" w:author="anna.resch88@gmail.com" w:date="2022-01-03T10:25:00Z">
              <w:r w:rsidRPr="00F86424" w:rsidDel="00791D66">
                <w:rPr>
                  <w:rFonts w:asciiTheme="majorHAnsi" w:eastAsia="Times New Roman" w:hAnsiTheme="majorHAnsi" w:cstheme="majorHAnsi"/>
                  <w:color w:val="000000"/>
                  <w:lang w:val="en-US" w:eastAsia="de-DE"/>
                  <w:rPrChange w:id="7687" w:author="anna.resch88@gmail.com" w:date="2022-01-04T09:35:00Z">
                    <w:rPr>
                      <w:rFonts w:asciiTheme="majorHAnsi" w:eastAsia="Times New Roman" w:hAnsiTheme="majorHAnsi" w:cstheme="majorHAnsi"/>
                      <w:color w:val="000000"/>
                      <w:lang w:eastAsia="de-DE"/>
                    </w:rPr>
                  </w:rPrChange>
                </w:rPr>
                <w:delText>PBS</w:delText>
              </w:r>
              <w:bookmarkStart w:id="7688" w:name="_Toc92187212"/>
              <w:bookmarkStart w:id="7689" w:name="_Toc92187904"/>
              <w:bookmarkStart w:id="7690" w:name="_Toc92188596"/>
              <w:bookmarkStart w:id="7691" w:name="_Toc92189286"/>
              <w:bookmarkStart w:id="7692" w:name="_Toc92189941"/>
              <w:bookmarkStart w:id="7693" w:name="_Toc92190597"/>
              <w:bookmarkStart w:id="7694" w:name="_Toc92191253"/>
              <w:bookmarkEnd w:id="7688"/>
              <w:bookmarkEnd w:id="7689"/>
              <w:bookmarkEnd w:id="7690"/>
              <w:bookmarkEnd w:id="7691"/>
              <w:bookmarkEnd w:id="7692"/>
              <w:bookmarkEnd w:id="7693"/>
              <w:bookmarkEnd w:id="769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90D404C" w14:textId="079E4F84" w:rsidR="00067C6D" w:rsidRPr="00F86424" w:rsidDel="00791D66" w:rsidRDefault="00067C6D" w:rsidP="003228B4">
            <w:pPr>
              <w:numPr>
                <w:ilvl w:val="0"/>
                <w:numId w:val="47"/>
              </w:numPr>
              <w:spacing w:after="0" w:line="240" w:lineRule="auto"/>
              <w:jc w:val="center"/>
              <w:rPr>
                <w:del w:id="7695" w:author="anna.resch88@gmail.com" w:date="2022-01-03T10:25:00Z"/>
                <w:rFonts w:asciiTheme="majorHAnsi" w:eastAsia="Times New Roman" w:hAnsiTheme="majorHAnsi" w:cstheme="majorHAnsi"/>
                <w:color w:val="000000"/>
                <w:lang w:val="en-US" w:eastAsia="de-DE"/>
                <w:rPrChange w:id="7696" w:author="anna.resch88@gmail.com" w:date="2022-01-04T09:35:00Z">
                  <w:rPr>
                    <w:del w:id="7697" w:author="anna.resch88@gmail.com" w:date="2022-01-03T10:25:00Z"/>
                    <w:rFonts w:asciiTheme="majorHAnsi" w:eastAsia="Times New Roman" w:hAnsiTheme="majorHAnsi" w:cstheme="majorHAnsi"/>
                    <w:color w:val="000000"/>
                    <w:lang w:eastAsia="de-DE"/>
                  </w:rPr>
                </w:rPrChange>
              </w:rPr>
            </w:pPr>
            <w:del w:id="7698" w:author="anna.resch88@gmail.com" w:date="2022-01-03T10:25:00Z">
              <w:r w:rsidRPr="00F86424" w:rsidDel="00791D66">
                <w:rPr>
                  <w:rFonts w:asciiTheme="majorHAnsi" w:eastAsia="Times New Roman" w:hAnsiTheme="majorHAnsi" w:cstheme="majorHAnsi"/>
                  <w:color w:val="000000"/>
                  <w:lang w:val="en-US" w:eastAsia="de-DE"/>
                  <w:rPrChange w:id="7699" w:author="anna.resch88@gmail.com" w:date="2022-01-04T09:35:00Z">
                    <w:rPr>
                      <w:rFonts w:asciiTheme="majorHAnsi" w:eastAsia="Times New Roman" w:hAnsiTheme="majorHAnsi" w:cstheme="majorHAnsi"/>
                      <w:color w:val="000000"/>
                      <w:lang w:eastAsia="de-DE"/>
                    </w:rPr>
                  </w:rPrChange>
                </w:rPr>
                <w:delText>30</w:delText>
              </w:r>
              <w:bookmarkStart w:id="7700" w:name="_Toc92187213"/>
              <w:bookmarkStart w:id="7701" w:name="_Toc92187905"/>
              <w:bookmarkStart w:id="7702" w:name="_Toc92188597"/>
              <w:bookmarkStart w:id="7703" w:name="_Toc92189287"/>
              <w:bookmarkStart w:id="7704" w:name="_Toc92189942"/>
              <w:bookmarkStart w:id="7705" w:name="_Toc92190598"/>
              <w:bookmarkStart w:id="7706" w:name="_Toc92191254"/>
              <w:bookmarkEnd w:id="7700"/>
              <w:bookmarkEnd w:id="7701"/>
              <w:bookmarkEnd w:id="7702"/>
              <w:bookmarkEnd w:id="7703"/>
              <w:bookmarkEnd w:id="7704"/>
              <w:bookmarkEnd w:id="7705"/>
              <w:bookmarkEnd w:id="7706"/>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C685284" w14:textId="124A0BFA" w:rsidR="00067C6D" w:rsidRPr="00F86424" w:rsidDel="00791D66" w:rsidRDefault="00067C6D" w:rsidP="003228B4">
            <w:pPr>
              <w:numPr>
                <w:ilvl w:val="0"/>
                <w:numId w:val="47"/>
              </w:numPr>
              <w:spacing w:after="0" w:line="240" w:lineRule="auto"/>
              <w:jc w:val="center"/>
              <w:rPr>
                <w:del w:id="7707" w:author="anna.resch88@gmail.com" w:date="2022-01-03T10:25:00Z"/>
                <w:rFonts w:asciiTheme="majorHAnsi" w:eastAsia="Times New Roman" w:hAnsiTheme="majorHAnsi" w:cstheme="majorHAnsi"/>
                <w:color w:val="000000"/>
                <w:lang w:val="en-US" w:eastAsia="de-DE"/>
                <w:rPrChange w:id="7708" w:author="anna.resch88@gmail.com" w:date="2022-01-04T09:35:00Z">
                  <w:rPr>
                    <w:del w:id="7709" w:author="anna.resch88@gmail.com" w:date="2022-01-03T10:25:00Z"/>
                    <w:rFonts w:asciiTheme="majorHAnsi" w:eastAsia="Times New Roman" w:hAnsiTheme="majorHAnsi" w:cstheme="majorHAnsi"/>
                    <w:color w:val="000000"/>
                    <w:lang w:eastAsia="de-DE"/>
                  </w:rPr>
                </w:rPrChange>
              </w:rPr>
            </w:pPr>
            <w:del w:id="7710" w:author="anna.resch88@gmail.com" w:date="2022-01-03T10:25:00Z">
              <w:r w:rsidRPr="00F86424" w:rsidDel="00791D66">
                <w:rPr>
                  <w:rFonts w:asciiTheme="majorHAnsi" w:eastAsia="Times New Roman" w:hAnsiTheme="majorHAnsi" w:cstheme="majorHAnsi"/>
                  <w:color w:val="000000"/>
                  <w:lang w:val="en-US" w:eastAsia="de-DE"/>
                  <w:rPrChange w:id="7711" w:author="anna.resch88@gmail.com" w:date="2022-01-04T09:35:00Z">
                    <w:rPr>
                      <w:rFonts w:asciiTheme="majorHAnsi" w:eastAsia="Times New Roman" w:hAnsiTheme="majorHAnsi" w:cstheme="majorHAnsi"/>
                      <w:color w:val="000000"/>
                      <w:lang w:eastAsia="de-DE"/>
                    </w:rPr>
                  </w:rPrChange>
                </w:rPr>
                <w:delText>4</w:delText>
              </w:r>
              <w:bookmarkStart w:id="7712" w:name="_Toc92187214"/>
              <w:bookmarkStart w:id="7713" w:name="_Toc92187906"/>
              <w:bookmarkStart w:id="7714" w:name="_Toc92188598"/>
              <w:bookmarkStart w:id="7715" w:name="_Toc92189288"/>
              <w:bookmarkStart w:id="7716" w:name="_Toc92189943"/>
              <w:bookmarkStart w:id="7717" w:name="_Toc92190599"/>
              <w:bookmarkStart w:id="7718" w:name="_Toc92191255"/>
              <w:bookmarkEnd w:id="7712"/>
              <w:bookmarkEnd w:id="7713"/>
              <w:bookmarkEnd w:id="7714"/>
              <w:bookmarkEnd w:id="7715"/>
              <w:bookmarkEnd w:id="7716"/>
              <w:bookmarkEnd w:id="7717"/>
              <w:bookmarkEnd w:id="771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3932608E" w14:textId="2BAF24AF" w:rsidR="00067C6D" w:rsidRPr="00F86424" w:rsidDel="00791D66" w:rsidRDefault="00067C6D" w:rsidP="003228B4">
            <w:pPr>
              <w:numPr>
                <w:ilvl w:val="0"/>
                <w:numId w:val="47"/>
              </w:numPr>
              <w:spacing w:after="0" w:line="240" w:lineRule="auto"/>
              <w:jc w:val="center"/>
              <w:rPr>
                <w:del w:id="7719" w:author="anna.resch88@gmail.com" w:date="2022-01-03T10:25:00Z"/>
                <w:rFonts w:asciiTheme="majorHAnsi" w:eastAsia="Times New Roman" w:hAnsiTheme="majorHAnsi" w:cstheme="majorHAnsi"/>
                <w:color w:val="000000"/>
                <w:lang w:val="en-US" w:eastAsia="de-DE"/>
                <w:rPrChange w:id="7720" w:author="anna.resch88@gmail.com" w:date="2022-01-04T09:35:00Z">
                  <w:rPr>
                    <w:del w:id="7721" w:author="anna.resch88@gmail.com" w:date="2022-01-03T10:25:00Z"/>
                    <w:rFonts w:asciiTheme="majorHAnsi" w:eastAsia="Times New Roman" w:hAnsiTheme="majorHAnsi" w:cstheme="majorHAnsi"/>
                    <w:color w:val="000000"/>
                    <w:lang w:eastAsia="de-DE"/>
                  </w:rPr>
                </w:rPrChange>
              </w:rPr>
            </w:pPr>
            <w:del w:id="7722" w:author="anna.resch88@gmail.com" w:date="2022-01-03T10:25:00Z">
              <w:r w:rsidRPr="00F86424" w:rsidDel="00791D66">
                <w:rPr>
                  <w:rFonts w:asciiTheme="majorHAnsi" w:eastAsia="Times New Roman" w:hAnsiTheme="majorHAnsi" w:cstheme="majorHAnsi"/>
                  <w:color w:val="000000"/>
                  <w:lang w:val="en-US" w:eastAsia="de-DE"/>
                  <w:rPrChange w:id="7723" w:author="anna.resch88@gmail.com" w:date="2022-01-04T09:35:00Z">
                    <w:rPr>
                      <w:rFonts w:asciiTheme="majorHAnsi" w:eastAsia="Times New Roman" w:hAnsiTheme="majorHAnsi" w:cstheme="majorHAnsi"/>
                      <w:color w:val="000000"/>
                      <w:lang w:eastAsia="de-DE"/>
                    </w:rPr>
                  </w:rPrChange>
                </w:rPr>
                <w:delText>10</w:delText>
              </w:r>
              <w:bookmarkStart w:id="7724" w:name="_Toc92187215"/>
              <w:bookmarkStart w:id="7725" w:name="_Toc92187907"/>
              <w:bookmarkStart w:id="7726" w:name="_Toc92188599"/>
              <w:bookmarkStart w:id="7727" w:name="_Toc92189289"/>
              <w:bookmarkStart w:id="7728" w:name="_Toc92189944"/>
              <w:bookmarkStart w:id="7729" w:name="_Toc92190600"/>
              <w:bookmarkStart w:id="7730" w:name="_Toc92191256"/>
              <w:bookmarkEnd w:id="7724"/>
              <w:bookmarkEnd w:id="7725"/>
              <w:bookmarkEnd w:id="7726"/>
              <w:bookmarkEnd w:id="7727"/>
              <w:bookmarkEnd w:id="7728"/>
              <w:bookmarkEnd w:id="7729"/>
              <w:bookmarkEnd w:id="773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CAEEFD1" w14:textId="3B7FBBF2" w:rsidR="00067C6D" w:rsidRPr="00F86424" w:rsidDel="00791D66" w:rsidRDefault="00067C6D" w:rsidP="003228B4">
            <w:pPr>
              <w:numPr>
                <w:ilvl w:val="0"/>
                <w:numId w:val="47"/>
              </w:numPr>
              <w:spacing w:after="0" w:line="240" w:lineRule="auto"/>
              <w:jc w:val="center"/>
              <w:rPr>
                <w:del w:id="7731" w:author="anna.resch88@gmail.com" w:date="2022-01-03T10:25:00Z"/>
                <w:rFonts w:asciiTheme="majorHAnsi" w:eastAsia="Times New Roman" w:hAnsiTheme="majorHAnsi" w:cstheme="majorHAnsi"/>
                <w:color w:val="000000"/>
                <w:lang w:val="en-US" w:eastAsia="de-DE"/>
                <w:rPrChange w:id="7732" w:author="anna.resch88@gmail.com" w:date="2022-01-04T09:35:00Z">
                  <w:rPr>
                    <w:del w:id="7733" w:author="anna.resch88@gmail.com" w:date="2022-01-03T10:25:00Z"/>
                    <w:rFonts w:asciiTheme="majorHAnsi" w:eastAsia="Times New Roman" w:hAnsiTheme="majorHAnsi" w:cstheme="majorHAnsi"/>
                    <w:color w:val="000000"/>
                    <w:lang w:eastAsia="de-DE"/>
                  </w:rPr>
                </w:rPrChange>
              </w:rPr>
            </w:pPr>
            <w:del w:id="7734" w:author="anna.resch88@gmail.com" w:date="2022-01-03T10:25:00Z">
              <w:r w:rsidRPr="00F86424" w:rsidDel="00791D66">
                <w:rPr>
                  <w:rFonts w:asciiTheme="majorHAnsi" w:eastAsia="Times New Roman" w:hAnsiTheme="majorHAnsi" w:cstheme="majorHAnsi"/>
                  <w:color w:val="000000"/>
                  <w:lang w:val="en-US" w:eastAsia="de-DE"/>
                  <w:rPrChange w:id="7735" w:author="anna.resch88@gmail.com" w:date="2022-01-04T09:35:00Z">
                    <w:rPr>
                      <w:rFonts w:asciiTheme="majorHAnsi" w:eastAsia="Times New Roman" w:hAnsiTheme="majorHAnsi" w:cstheme="majorHAnsi"/>
                      <w:color w:val="000000"/>
                      <w:lang w:eastAsia="de-DE"/>
                    </w:rPr>
                  </w:rPrChange>
                </w:rPr>
                <w:delText>15</w:delText>
              </w:r>
              <w:bookmarkStart w:id="7736" w:name="_Toc92187216"/>
              <w:bookmarkStart w:id="7737" w:name="_Toc92187908"/>
              <w:bookmarkStart w:id="7738" w:name="_Toc92188600"/>
              <w:bookmarkStart w:id="7739" w:name="_Toc92189290"/>
              <w:bookmarkStart w:id="7740" w:name="_Toc92189945"/>
              <w:bookmarkStart w:id="7741" w:name="_Toc92190601"/>
              <w:bookmarkStart w:id="7742" w:name="_Toc92191257"/>
              <w:bookmarkEnd w:id="7736"/>
              <w:bookmarkEnd w:id="7737"/>
              <w:bookmarkEnd w:id="7738"/>
              <w:bookmarkEnd w:id="7739"/>
              <w:bookmarkEnd w:id="7740"/>
              <w:bookmarkEnd w:id="7741"/>
              <w:bookmarkEnd w:id="7742"/>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E3302A9" w14:textId="5168859C" w:rsidR="00067C6D" w:rsidRPr="00F86424" w:rsidDel="00791D66" w:rsidRDefault="00067C6D" w:rsidP="003228B4">
            <w:pPr>
              <w:numPr>
                <w:ilvl w:val="0"/>
                <w:numId w:val="47"/>
              </w:numPr>
              <w:spacing w:after="0" w:line="240" w:lineRule="auto"/>
              <w:jc w:val="center"/>
              <w:rPr>
                <w:del w:id="7743" w:author="anna.resch88@gmail.com" w:date="2022-01-03T10:25:00Z"/>
                <w:rFonts w:asciiTheme="majorHAnsi" w:eastAsia="Times New Roman" w:hAnsiTheme="majorHAnsi" w:cstheme="majorHAnsi"/>
                <w:color w:val="000000"/>
                <w:lang w:val="en-US" w:eastAsia="de-DE"/>
                <w:rPrChange w:id="7744" w:author="anna.resch88@gmail.com" w:date="2022-01-04T09:35:00Z">
                  <w:rPr>
                    <w:del w:id="7745" w:author="anna.resch88@gmail.com" w:date="2022-01-03T10:25:00Z"/>
                    <w:rFonts w:asciiTheme="majorHAnsi" w:eastAsia="Times New Roman" w:hAnsiTheme="majorHAnsi" w:cstheme="majorHAnsi"/>
                    <w:color w:val="000000"/>
                    <w:lang w:eastAsia="de-DE"/>
                  </w:rPr>
                </w:rPrChange>
              </w:rPr>
            </w:pPr>
            <w:del w:id="7746" w:author="anna.resch88@gmail.com" w:date="2022-01-03T10:25:00Z">
              <w:r w:rsidRPr="00F86424" w:rsidDel="00791D66">
                <w:rPr>
                  <w:rFonts w:asciiTheme="majorHAnsi" w:eastAsia="Times New Roman" w:hAnsiTheme="majorHAnsi" w:cstheme="majorHAnsi"/>
                  <w:color w:val="000000"/>
                  <w:lang w:val="en-US" w:eastAsia="de-DE"/>
                  <w:rPrChange w:id="7747" w:author="anna.resch88@gmail.com" w:date="2022-01-04T09:35:00Z">
                    <w:rPr>
                      <w:rFonts w:asciiTheme="majorHAnsi" w:eastAsia="Times New Roman" w:hAnsiTheme="majorHAnsi" w:cstheme="majorHAnsi"/>
                      <w:color w:val="000000"/>
                      <w:lang w:eastAsia="de-DE"/>
                    </w:rPr>
                  </w:rPrChange>
                </w:rPr>
                <w:delText>74.5</w:delText>
              </w:r>
              <w:bookmarkStart w:id="7748" w:name="_Toc92187217"/>
              <w:bookmarkStart w:id="7749" w:name="_Toc92187909"/>
              <w:bookmarkStart w:id="7750" w:name="_Toc92188601"/>
              <w:bookmarkStart w:id="7751" w:name="_Toc92189291"/>
              <w:bookmarkStart w:id="7752" w:name="_Toc92189946"/>
              <w:bookmarkStart w:id="7753" w:name="_Toc92190602"/>
              <w:bookmarkStart w:id="7754" w:name="_Toc92191258"/>
              <w:bookmarkEnd w:id="7748"/>
              <w:bookmarkEnd w:id="7749"/>
              <w:bookmarkEnd w:id="7750"/>
              <w:bookmarkEnd w:id="7751"/>
              <w:bookmarkEnd w:id="7752"/>
              <w:bookmarkEnd w:id="7753"/>
              <w:bookmarkEnd w:id="7754"/>
            </w:del>
          </w:p>
        </w:tc>
        <w:tc>
          <w:tcPr>
            <w:tcW w:w="642" w:type="dxa"/>
            <w:tcBorders>
              <w:top w:val="nil"/>
              <w:left w:val="nil"/>
              <w:bottom w:val="single" w:sz="4" w:space="0" w:color="auto"/>
              <w:right w:val="nil"/>
            </w:tcBorders>
            <w:shd w:val="clear" w:color="auto" w:fill="D9E2F3" w:themeFill="accent5" w:themeFillTint="33"/>
            <w:noWrap/>
            <w:vAlign w:val="bottom"/>
            <w:hideMark/>
          </w:tcPr>
          <w:p w14:paraId="45F9F026" w14:textId="297A2301" w:rsidR="00067C6D" w:rsidRPr="00F86424" w:rsidDel="00791D66" w:rsidRDefault="00067C6D" w:rsidP="003228B4">
            <w:pPr>
              <w:numPr>
                <w:ilvl w:val="0"/>
                <w:numId w:val="47"/>
              </w:numPr>
              <w:spacing w:after="0" w:line="240" w:lineRule="auto"/>
              <w:jc w:val="center"/>
              <w:rPr>
                <w:del w:id="7755" w:author="anna.resch88@gmail.com" w:date="2022-01-03T10:25:00Z"/>
                <w:rFonts w:asciiTheme="majorHAnsi" w:eastAsia="Times New Roman" w:hAnsiTheme="majorHAnsi" w:cstheme="majorHAnsi"/>
                <w:color w:val="000000"/>
                <w:lang w:val="en-US" w:eastAsia="de-DE"/>
                <w:rPrChange w:id="7756" w:author="anna.resch88@gmail.com" w:date="2022-01-04T09:35:00Z">
                  <w:rPr>
                    <w:del w:id="7757" w:author="anna.resch88@gmail.com" w:date="2022-01-03T10:25:00Z"/>
                    <w:rFonts w:asciiTheme="majorHAnsi" w:eastAsia="Times New Roman" w:hAnsiTheme="majorHAnsi" w:cstheme="majorHAnsi"/>
                    <w:color w:val="000000"/>
                    <w:lang w:eastAsia="de-DE"/>
                  </w:rPr>
                </w:rPrChange>
              </w:rPr>
            </w:pPr>
            <w:del w:id="7758" w:author="anna.resch88@gmail.com" w:date="2022-01-03T10:25:00Z">
              <w:r w:rsidRPr="00F86424" w:rsidDel="00791D66">
                <w:rPr>
                  <w:rFonts w:asciiTheme="majorHAnsi" w:eastAsia="Times New Roman" w:hAnsiTheme="majorHAnsi" w:cstheme="majorHAnsi"/>
                  <w:color w:val="000000"/>
                  <w:lang w:val="en-US" w:eastAsia="de-DE"/>
                  <w:rPrChange w:id="7759" w:author="anna.resch88@gmail.com" w:date="2022-01-04T09:35:00Z">
                    <w:rPr>
                      <w:rFonts w:asciiTheme="majorHAnsi" w:eastAsia="Times New Roman" w:hAnsiTheme="majorHAnsi" w:cstheme="majorHAnsi"/>
                      <w:color w:val="000000"/>
                      <w:lang w:eastAsia="de-DE"/>
                    </w:rPr>
                  </w:rPrChange>
                </w:rPr>
                <w:delText>6.16</w:delText>
              </w:r>
              <w:bookmarkStart w:id="7760" w:name="_Toc92187218"/>
              <w:bookmarkStart w:id="7761" w:name="_Toc92187910"/>
              <w:bookmarkStart w:id="7762" w:name="_Toc92188602"/>
              <w:bookmarkStart w:id="7763" w:name="_Toc92189292"/>
              <w:bookmarkStart w:id="7764" w:name="_Toc92189947"/>
              <w:bookmarkStart w:id="7765" w:name="_Toc92190603"/>
              <w:bookmarkStart w:id="7766" w:name="_Toc92191259"/>
              <w:bookmarkEnd w:id="7760"/>
              <w:bookmarkEnd w:id="7761"/>
              <w:bookmarkEnd w:id="7762"/>
              <w:bookmarkEnd w:id="7763"/>
              <w:bookmarkEnd w:id="7764"/>
              <w:bookmarkEnd w:id="7765"/>
              <w:bookmarkEnd w:id="7766"/>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207ECB15" w14:textId="32964516" w:rsidR="00067C6D" w:rsidRPr="00F86424" w:rsidDel="00791D66" w:rsidRDefault="00067C6D" w:rsidP="003228B4">
            <w:pPr>
              <w:numPr>
                <w:ilvl w:val="0"/>
                <w:numId w:val="47"/>
              </w:numPr>
              <w:spacing w:after="0" w:line="240" w:lineRule="auto"/>
              <w:jc w:val="center"/>
              <w:rPr>
                <w:del w:id="7767" w:author="anna.resch88@gmail.com" w:date="2022-01-03T10:25:00Z"/>
                <w:rFonts w:asciiTheme="majorHAnsi" w:eastAsia="Times New Roman" w:hAnsiTheme="majorHAnsi" w:cstheme="majorHAnsi"/>
                <w:color w:val="000000"/>
                <w:lang w:val="en-US" w:eastAsia="de-DE"/>
                <w:rPrChange w:id="7768" w:author="anna.resch88@gmail.com" w:date="2022-01-04T09:35:00Z">
                  <w:rPr>
                    <w:del w:id="7769" w:author="anna.resch88@gmail.com" w:date="2022-01-03T10:25:00Z"/>
                    <w:rFonts w:asciiTheme="majorHAnsi" w:eastAsia="Times New Roman" w:hAnsiTheme="majorHAnsi" w:cstheme="majorHAnsi"/>
                    <w:color w:val="000000"/>
                    <w:lang w:eastAsia="de-DE"/>
                  </w:rPr>
                </w:rPrChange>
              </w:rPr>
            </w:pPr>
            <w:del w:id="7770" w:author="anna.resch88@gmail.com" w:date="2022-01-03T10:25:00Z">
              <w:r w:rsidRPr="00F86424" w:rsidDel="00791D66">
                <w:rPr>
                  <w:rFonts w:asciiTheme="majorHAnsi" w:eastAsia="Times New Roman" w:hAnsiTheme="majorHAnsi" w:cstheme="majorHAnsi"/>
                  <w:color w:val="000000"/>
                  <w:lang w:val="en-US" w:eastAsia="de-DE"/>
                  <w:rPrChange w:id="7771" w:author="anna.resch88@gmail.com" w:date="2022-01-04T09:35:00Z">
                    <w:rPr>
                      <w:rFonts w:asciiTheme="majorHAnsi" w:eastAsia="Times New Roman" w:hAnsiTheme="majorHAnsi" w:cstheme="majorHAnsi"/>
                      <w:color w:val="000000"/>
                      <w:lang w:eastAsia="de-DE"/>
                    </w:rPr>
                  </w:rPrChange>
                </w:rPr>
                <w:delText>45.49</w:delText>
              </w:r>
              <w:bookmarkStart w:id="7772" w:name="_Toc92187219"/>
              <w:bookmarkStart w:id="7773" w:name="_Toc92187911"/>
              <w:bookmarkStart w:id="7774" w:name="_Toc92188603"/>
              <w:bookmarkStart w:id="7775" w:name="_Toc92189293"/>
              <w:bookmarkStart w:id="7776" w:name="_Toc92189948"/>
              <w:bookmarkStart w:id="7777" w:name="_Toc92190604"/>
              <w:bookmarkStart w:id="7778" w:name="_Toc92191260"/>
              <w:bookmarkEnd w:id="7772"/>
              <w:bookmarkEnd w:id="7773"/>
              <w:bookmarkEnd w:id="7774"/>
              <w:bookmarkEnd w:id="7775"/>
              <w:bookmarkEnd w:id="7776"/>
              <w:bookmarkEnd w:id="7777"/>
              <w:bookmarkEnd w:id="7778"/>
            </w:del>
          </w:p>
        </w:tc>
        <w:tc>
          <w:tcPr>
            <w:tcW w:w="864" w:type="dxa"/>
            <w:tcBorders>
              <w:top w:val="nil"/>
              <w:left w:val="nil"/>
              <w:bottom w:val="nil"/>
              <w:right w:val="single" w:sz="4" w:space="0" w:color="auto"/>
            </w:tcBorders>
            <w:shd w:val="clear" w:color="auto" w:fill="D9E2F3" w:themeFill="accent5" w:themeFillTint="33"/>
            <w:noWrap/>
            <w:vAlign w:val="bottom"/>
            <w:hideMark/>
          </w:tcPr>
          <w:p w14:paraId="3B419FF9" w14:textId="7850283D" w:rsidR="00067C6D" w:rsidRPr="00F86424" w:rsidDel="00791D66" w:rsidRDefault="00067C6D" w:rsidP="003228B4">
            <w:pPr>
              <w:numPr>
                <w:ilvl w:val="0"/>
                <w:numId w:val="47"/>
              </w:numPr>
              <w:spacing w:after="0" w:line="240" w:lineRule="auto"/>
              <w:jc w:val="center"/>
              <w:rPr>
                <w:del w:id="7779" w:author="anna.resch88@gmail.com" w:date="2022-01-03T10:25:00Z"/>
                <w:rFonts w:asciiTheme="majorHAnsi" w:eastAsia="Times New Roman" w:hAnsiTheme="majorHAnsi" w:cstheme="majorHAnsi"/>
                <w:color w:val="000000"/>
                <w:lang w:val="en-US" w:eastAsia="de-DE"/>
                <w:rPrChange w:id="7780" w:author="anna.resch88@gmail.com" w:date="2022-01-04T09:35:00Z">
                  <w:rPr>
                    <w:del w:id="7781" w:author="anna.resch88@gmail.com" w:date="2022-01-03T10:25:00Z"/>
                    <w:rFonts w:asciiTheme="majorHAnsi" w:eastAsia="Times New Roman" w:hAnsiTheme="majorHAnsi" w:cstheme="majorHAnsi"/>
                    <w:color w:val="000000"/>
                    <w:lang w:eastAsia="de-DE"/>
                  </w:rPr>
                </w:rPrChange>
              </w:rPr>
            </w:pPr>
            <w:del w:id="7782" w:author="anna.resch88@gmail.com" w:date="2022-01-03T10:25:00Z">
              <w:r w:rsidRPr="00F86424" w:rsidDel="00791D66">
                <w:rPr>
                  <w:rFonts w:asciiTheme="majorHAnsi" w:eastAsia="Times New Roman" w:hAnsiTheme="majorHAnsi" w:cstheme="majorHAnsi"/>
                  <w:color w:val="000000"/>
                  <w:lang w:val="en-US" w:eastAsia="de-DE"/>
                  <w:rPrChange w:id="7783" w:author="anna.resch88@gmail.com" w:date="2022-01-04T09:35:00Z">
                    <w:rPr>
                      <w:rFonts w:asciiTheme="majorHAnsi" w:eastAsia="Times New Roman" w:hAnsiTheme="majorHAnsi" w:cstheme="majorHAnsi"/>
                      <w:color w:val="000000"/>
                      <w:lang w:eastAsia="de-DE"/>
                    </w:rPr>
                  </w:rPrChange>
                </w:rPr>
                <w:delText>25.41</w:delText>
              </w:r>
              <w:bookmarkStart w:id="7784" w:name="_Toc92187220"/>
              <w:bookmarkStart w:id="7785" w:name="_Toc92187912"/>
              <w:bookmarkStart w:id="7786" w:name="_Toc92188604"/>
              <w:bookmarkStart w:id="7787" w:name="_Toc92189294"/>
              <w:bookmarkStart w:id="7788" w:name="_Toc92189949"/>
              <w:bookmarkStart w:id="7789" w:name="_Toc92190605"/>
              <w:bookmarkStart w:id="7790" w:name="_Toc92191261"/>
              <w:bookmarkEnd w:id="7784"/>
              <w:bookmarkEnd w:id="7785"/>
              <w:bookmarkEnd w:id="7786"/>
              <w:bookmarkEnd w:id="7787"/>
              <w:bookmarkEnd w:id="7788"/>
              <w:bookmarkEnd w:id="7789"/>
              <w:bookmarkEnd w:id="7790"/>
            </w:del>
          </w:p>
        </w:tc>
        <w:bookmarkStart w:id="7791" w:name="_Toc92187221"/>
        <w:bookmarkStart w:id="7792" w:name="_Toc92187913"/>
        <w:bookmarkStart w:id="7793" w:name="_Toc92188605"/>
        <w:bookmarkStart w:id="7794" w:name="_Toc92189295"/>
        <w:bookmarkStart w:id="7795" w:name="_Toc92189950"/>
        <w:bookmarkStart w:id="7796" w:name="_Toc92190606"/>
        <w:bookmarkStart w:id="7797" w:name="_Toc92191262"/>
        <w:bookmarkEnd w:id="7791"/>
        <w:bookmarkEnd w:id="7792"/>
        <w:bookmarkEnd w:id="7793"/>
        <w:bookmarkEnd w:id="7794"/>
        <w:bookmarkEnd w:id="7795"/>
        <w:bookmarkEnd w:id="7796"/>
        <w:bookmarkEnd w:id="7797"/>
      </w:tr>
      <w:tr w:rsidR="00067C6D" w:rsidRPr="009E3BE9" w:rsidDel="00791D66" w14:paraId="7AC2CB1D" w14:textId="0D193AFB" w:rsidTr="00D830B0">
        <w:trPr>
          <w:trHeight w:val="300"/>
          <w:del w:id="7798"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07A75799" w14:textId="4692D5D3" w:rsidR="00067C6D" w:rsidRPr="00F86424" w:rsidDel="00791D66" w:rsidRDefault="00067C6D" w:rsidP="003228B4">
            <w:pPr>
              <w:numPr>
                <w:ilvl w:val="0"/>
                <w:numId w:val="47"/>
              </w:numPr>
              <w:spacing w:after="0" w:line="240" w:lineRule="auto"/>
              <w:jc w:val="both"/>
              <w:rPr>
                <w:del w:id="7799" w:author="anna.resch88@gmail.com" w:date="2022-01-03T10:25:00Z"/>
                <w:rFonts w:asciiTheme="majorHAnsi" w:eastAsia="Times New Roman" w:hAnsiTheme="majorHAnsi" w:cstheme="majorHAnsi"/>
                <w:color w:val="000000"/>
                <w:lang w:val="en-US" w:eastAsia="de-DE"/>
                <w:rPrChange w:id="7800" w:author="anna.resch88@gmail.com" w:date="2022-01-04T09:35:00Z">
                  <w:rPr>
                    <w:del w:id="7801" w:author="anna.resch88@gmail.com" w:date="2022-01-03T10:25:00Z"/>
                    <w:rFonts w:asciiTheme="majorHAnsi" w:eastAsia="Times New Roman" w:hAnsiTheme="majorHAnsi" w:cstheme="majorHAnsi"/>
                    <w:color w:val="000000"/>
                    <w:lang w:eastAsia="de-DE"/>
                  </w:rPr>
                </w:rPrChange>
              </w:rPr>
            </w:pPr>
            <w:del w:id="7802" w:author="anna.resch88@gmail.com" w:date="2022-01-03T10:25:00Z">
              <w:r w:rsidRPr="00F86424" w:rsidDel="00791D66">
                <w:rPr>
                  <w:rFonts w:asciiTheme="majorHAnsi" w:eastAsia="Times New Roman" w:hAnsiTheme="majorHAnsi" w:cstheme="majorHAnsi"/>
                  <w:color w:val="000000"/>
                  <w:lang w:val="en-US" w:eastAsia="de-DE"/>
                  <w:rPrChange w:id="7803" w:author="anna.resch88@gmail.com" w:date="2022-01-04T09:35:00Z">
                    <w:rPr>
                      <w:rFonts w:asciiTheme="majorHAnsi" w:eastAsia="Times New Roman" w:hAnsiTheme="majorHAnsi" w:cstheme="majorHAnsi"/>
                      <w:color w:val="000000"/>
                      <w:lang w:eastAsia="de-DE"/>
                    </w:rPr>
                  </w:rPrChange>
                </w:rPr>
                <w:delText>ULD-V40-ULD, sample 3</w:delText>
              </w:r>
              <w:bookmarkStart w:id="7804" w:name="_Toc92187222"/>
              <w:bookmarkStart w:id="7805" w:name="_Toc92187914"/>
              <w:bookmarkStart w:id="7806" w:name="_Toc92188606"/>
              <w:bookmarkStart w:id="7807" w:name="_Toc92189296"/>
              <w:bookmarkStart w:id="7808" w:name="_Toc92189951"/>
              <w:bookmarkStart w:id="7809" w:name="_Toc92190607"/>
              <w:bookmarkStart w:id="7810" w:name="_Toc92191263"/>
              <w:bookmarkEnd w:id="7804"/>
              <w:bookmarkEnd w:id="7805"/>
              <w:bookmarkEnd w:id="7806"/>
              <w:bookmarkEnd w:id="7807"/>
              <w:bookmarkEnd w:id="7808"/>
              <w:bookmarkEnd w:id="7809"/>
              <w:bookmarkEnd w:id="7810"/>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39D8316B" w14:textId="5173337E" w:rsidR="00067C6D" w:rsidRPr="00F86424" w:rsidDel="00791D66" w:rsidRDefault="00067C6D" w:rsidP="003228B4">
            <w:pPr>
              <w:numPr>
                <w:ilvl w:val="0"/>
                <w:numId w:val="47"/>
              </w:numPr>
              <w:spacing w:after="0" w:line="240" w:lineRule="auto"/>
              <w:jc w:val="center"/>
              <w:rPr>
                <w:del w:id="7811" w:author="anna.resch88@gmail.com" w:date="2022-01-03T10:25:00Z"/>
                <w:rFonts w:asciiTheme="majorHAnsi" w:eastAsia="Times New Roman" w:hAnsiTheme="majorHAnsi" w:cstheme="majorHAnsi"/>
                <w:color w:val="000000"/>
                <w:lang w:val="en-US" w:eastAsia="de-DE"/>
                <w:rPrChange w:id="7812" w:author="anna.resch88@gmail.com" w:date="2022-01-04T09:35:00Z">
                  <w:rPr>
                    <w:del w:id="7813" w:author="anna.resch88@gmail.com" w:date="2022-01-03T10:25:00Z"/>
                    <w:rFonts w:asciiTheme="majorHAnsi" w:eastAsia="Times New Roman" w:hAnsiTheme="majorHAnsi" w:cstheme="majorHAnsi"/>
                    <w:color w:val="000000"/>
                    <w:lang w:eastAsia="de-DE"/>
                  </w:rPr>
                </w:rPrChange>
              </w:rPr>
            </w:pPr>
            <w:del w:id="7814" w:author="anna.resch88@gmail.com" w:date="2022-01-03T10:25:00Z">
              <w:r w:rsidRPr="00F86424" w:rsidDel="00791D66">
                <w:rPr>
                  <w:rFonts w:asciiTheme="majorHAnsi" w:eastAsia="Times New Roman" w:hAnsiTheme="majorHAnsi" w:cstheme="majorHAnsi"/>
                  <w:color w:val="000000"/>
                  <w:lang w:val="en-US" w:eastAsia="de-DE"/>
                  <w:rPrChange w:id="7815" w:author="anna.resch88@gmail.com" w:date="2022-01-04T09:35:00Z">
                    <w:rPr>
                      <w:rFonts w:asciiTheme="majorHAnsi" w:eastAsia="Times New Roman" w:hAnsiTheme="majorHAnsi" w:cstheme="majorHAnsi"/>
                      <w:color w:val="000000"/>
                      <w:lang w:eastAsia="de-DE"/>
                    </w:rPr>
                  </w:rPrChange>
                </w:rPr>
                <w:delText>20</w:delText>
              </w:r>
              <w:bookmarkStart w:id="7816" w:name="_Toc92187223"/>
              <w:bookmarkStart w:id="7817" w:name="_Toc92187915"/>
              <w:bookmarkStart w:id="7818" w:name="_Toc92188607"/>
              <w:bookmarkStart w:id="7819" w:name="_Toc92189297"/>
              <w:bookmarkStart w:id="7820" w:name="_Toc92189952"/>
              <w:bookmarkStart w:id="7821" w:name="_Toc92190608"/>
              <w:bookmarkStart w:id="7822" w:name="_Toc92191264"/>
              <w:bookmarkEnd w:id="7816"/>
              <w:bookmarkEnd w:id="7817"/>
              <w:bookmarkEnd w:id="7818"/>
              <w:bookmarkEnd w:id="7819"/>
              <w:bookmarkEnd w:id="7820"/>
              <w:bookmarkEnd w:id="7821"/>
              <w:bookmarkEnd w:id="7822"/>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35ECAF7C" w14:textId="3BE5ABE9" w:rsidR="00067C6D" w:rsidRPr="00F86424" w:rsidDel="00791D66" w:rsidRDefault="00067C6D" w:rsidP="003228B4">
            <w:pPr>
              <w:numPr>
                <w:ilvl w:val="0"/>
                <w:numId w:val="47"/>
              </w:numPr>
              <w:spacing w:after="0" w:line="240" w:lineRule="auto"/>
              <w:jc w:val="center"/>
              <w:rPr>
                <w:del w:id="7823" w:author="anna.resch88@gmail.com" w:date="2022-01-03T10:25:00Z"/>
                <w:rFonts w:asciiTheme="majorHAnsi" w:eastAsia="Times New Roman" w:hAnsiTheme="majorHAnsi" w:cstheme="majorHAnsi"/>
                <w:color w:val="000000"/>
                <w:lang w:val="en-US" w:eastAsia="de-DE"/>
                <w:rPrChange w:id="7824" w:author="anna.resch88@gmail.com" w:date="2022-01-04T09:35:00Z">
                  <w:rPr>
                    <w:del w:id="7825" w:author="anna.resch88@gmail.com" w:date="2022-01-03T10:25:00Z"/>
                    <w:rFonts w:asciiTheme="majorHAnsi" w:eastAsia="Times New Roman" w:hAnsiTheme="majorHAnsi" w:cstheme="majorHAnsi"/>
                    <w:color w:val="000000"/>
                    <w:lang w:eastAsia="de-DE"/>
                  </w:rPr>
                </w:rPrChange>
              </w:rPr>
            </w:pPr>
            <w:del w:id="7826" w:author="anna.resch88@gmail.com" w:date="2022-01-03T10:25:00Z">
              <w:r w:rsidRPr="00F86424" w:rsidDel="00791D66">
                <w:rPr>
                  <w:rFonts w:asciiTheme="majorHAnsi" w:eastAsia="Times New Roman" w:hAnsiTheme="majorHAnsi" w:cstheme="majorHAnsi"/>
                  <w:color w:val="000000"/>
                  <w:lang w:val="en-US" w:eastAsia="de-DE"/>
                  <w:rPrChange w:id="7827" w:author="anna.resch88@gmail.com" w:date="2022-01-04T09:35:00Z">
                    <w:rPr>
                      <w:rFonts w:asciiTheme="majorHAnsi" w:eastAsia="Times New Roman" w:hAnsiTheme="majorHAnsi" w:cstheme="majorHAnsi"/>
                      <w:color w:val="000000"/>
                      <w:lang w:eastAsia="de-DE"/>
                    </w:rPr>
                  </w:rPrChange>
                </w:rPr>
                <w:delText>PBS</w:delText>
              </w:r>
              <w:bookmarkStart w:id="7828" w:name="_Toc92187224"/>
              <w:bookmarkStart w:id="7829" w:name="_Toc92187916"/>
              <w:bookmarkStart w:id="7830" w:name="_Toc92188608"/>
              <w:bookmarkStart w:id="7831" w:name="_Toc92189298"/>
              <w:bookmarkStart w:id="7832" w:name="_Toc92189953"/>
              <w:bookmarkStart w:id="7833" w:name="_Toc92190609"/>
              <w:bookmarkStart w:id="7834" w:name="_Toc92191265"/>
              <w:bookmarkEnd w:id="7828"/>
              <w:bookmarkEnd w:id="7829"/>
              <w:bookmarkEnd w:id="7830"/>
              <w:bookmarkEnd w:id="7831"/>
              <w:bookmarkEnd w:id="7832"/>
              <w:bookmarkEnd w:id="7833"/>
              <w:bookmarkEnd w:id="783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4150B2D" w14:textId="3CC52D7F" w:rsidR="00067C6D" w:rsidRPr="00F86424" w:rsidDel="00791D66" w:rsidRDefault="00067C6D" w:rsidP="003228B4">
            <w:pPr>
              <w:numPr>
                <w:ilvl w:val="0"/>
                <w:numId w:val="47"/>
              </w:numPr>
              <w:spacing w:after="0" w:line="240" w:lineRule="auto"/>
              <w:jc w:val="center"/>
              <w:rPr>
                <w:del w:id="7835" w:author="anna.resch88@gmail.com" w:date="2022-01-03T10:25:00Z"/>
                <w:rFonts w:asciiTheme="majorHAnsi" w:eastAsia="Times New Roman" w:hAnsiTheme="majorHAnsi" w:cstheme="majorHAnsi"/>
                <w:color w:val="000000"/>
                <w:lang w:val="en-US" w:eastAsia="de-DE"/>
                <w:rPrChange w:id="7836" w:author="anna.resch88@gmail.com" w:date="2022-01-04T09:35:00Z">
                  <w:rPr>
                    <w:del w:id="7837" w:author="anna.resch88@gmail.com" w:date="2022-01-03T10:25:00Z"/>
                    <w:rFonts w:asciiTheme="majorHAnsi" w:eastAsia="Times New Roman" w:hAnsiTheme="majorHAnsi" w:cstheme="majorHAnsi"/>
                    <w:color w:val="000000"/>
                    <w:lang w:eastAsia="de-DE"/>
                  </w:rPr>
                </w:rPrChange>
              </w:rPr>
            </w:pPr>
            <w:del w:id="7838" w:author="anna.resch88@gmail.com" w:date="2022-01-03T10:25:00Z">
              <w:r w:rsidRPr="00F86424" w:rsidDel="00791D66">
                <w:rPr>
                  <w:rFonts w:asciiTheme="majorHAnsi" w:eastAsia="Times New Roman" w:hAnsiTheme="majorHAnsi" w:cstheme="majorHAnsi"/>
                  <w:color w:val="000000"/>
                  <w:lang w:val="en-US" w:eastAsia="de-DE"/>
                  <w:rPrChange w:id="7839" w:author="anna.resch88@gmail.com" w:date="2022-01-04T09:35:00Z">
                    <w:rPr>
                      <w:rFonts w:asciiTheme="majorHAnsi" w:eastAsia="Times New Roman" w:hAnsiTheme="majorHAnsi" w:cstheme="majorHAnsi"/>
                      <w:color w:val="000000"/>
                      <w:lang w:eastAsia="de-DE"/>
                    </w:rPr>
                  </w:rPrChange>
                </w:rPr>
                <w:delText>30</w:delText>
              </w:r>
              <w:bookmarkStart w:id="7840" w:name="_Toc92187225"/>
              <w:bookmarkStart w:id="7841" w:name="_Toc92187917"/>
              <w:bookmarkStart w:id="7842" w:name="_Toc92188609"/>
              <w:bookmarkStart w:id="7843" w:name="_Toc92189299"/>
              <w:bookmarkStart w:id="7844" w:name="_Toc92189954"/>
              <w:bookmarkStart w:id="7845" w:name="_Toc92190610"/>
              <w:bookmarkStart w:id="7846" w:name="_Toc92191266"/>
              <w:bookmarkEnd w:id="7840"/>
              <w:bookmarkEnd w:id="7841"/>
              <w:bookmarkEnd w:id="7842"/>
              <w:bookmarkEnd w:id="7843"/>
              <w:bookmarkEnd w:id="7844"/>
              <w:bookmarkEnd w:id="7845"/>
              <w:bookmarkEnd w:id="7846"/>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65AA31A" w14:textId="0DC0544A" w:rsidR="00067C6D" w:rsidRPr="00F86424" w:rsidDel="00791D66" w:rsidRDefault="00067C6D" w:rsidP="003228B4">
            <w:pPr>
              <w:numPr>
                <w:ilvl w:val="0"/>
                <w:numId w:val="47"/>
              </w:numPr>
              <w:spacing w:after="0" w:line="240" w:lineRule="auto"/>
              <w:jc w:val="center"/>
              <w:rPr>
                <w:del w:id="7847" w:author="anna.resch88@gmail.com" w:date="2022-01-03T10:25:00Z"/>
                <w:rFonts w:asciiTheme="majorHAnsi" w:eastAsia="Times New Roman" w:hAnsiTheme="majorHAnsi" w:cstheme="majorHAnsi"/>
                <w:color w:val="000000"/>
                <w:lang w:val="en-US" w:eastAsia="de-DE"/>
                <w:rPrChange w:id="7848" w:author="anna.resch88@gmail.com" w:date="2022-01-04T09:35:00Z">
                  <w:rPr>
                    <w:del w:id="7849" w:author="anna.resch88@gmail.com" w:date="2022-01-03T10:25:00Z"/>
                    <w:rFonts w:asciiTheme="majorHAnsi" w:eastAsia="Times New Roman" w:hAnsiTheme="majorHAnsi" w:cstheme="majorHAnsi"/>
                    <w:color w:val="000000"/>
                    <w:lang w:eastAsia="de-DE"/>
                  </w:rPr>
                </w:rPrChange>
              </w:rPr>
            </w:pPr>
            <w:del w:id="7850" w:author="anna.resch88@gmail.com" w:date="2022-01-03T10:25:00Z">
              <w:r w:rsidRPr="00F86424" w:rsidDel="00791D66">
                <w:rPr>
                  <w:rFonts w:asciiTheme="majorHAnsi" w:eastAsia="Times New Roman" w:hAnsiTheme="majorHAnsi" w:cstheme="majorHAnsi"/>
                  <w:color w:val="000000"/>
                  <w:lang w:val="en-US" w:eastAsia="de-DE"/>
                  <w:rPrChange w:id="7851" w:author="anna.resch88@gmail.com" w:date="2022-01-04T09:35:00Z">
                    <w:rPr>
                      <w:rFonts w:asciiTheme="majorHAnsi" w:eastAsia="Times New Roman" w:hAnsiTheme="majorHAnsi" w:cstheme="majorHAnsi"/>
                      <w:color w:val="000000"/>
                      <w:lang w:eastAsia="de-DE"/>
                    </w:rPr>
                  </w:rPrChange>
                </w:rPr>
                <w:delText>4</w:delText>
              </w:r>
              <w:bookmarkStart w:id="7852" w:name="_Toc92187226"/>
              <w:bookmarkStart w:id="7853" w:name="_Toc92187918"/>
              <w:bookmarkStart w:id="7854" w:name="_Toc92188610"/>
              <w:bookmarkStart w:id="7855" w:name="_Toc92189300"/>
              <w:bookmarkStart w:id="7856" w:name="_Toc92189955"/>
              <w:bookmarkStart w:id="7857" w:name="_Toc92190611"/>
              <w:bookmarkStart w:id="7858" w:name="_Toc92191267"/>
              <w:bookmarkEnd w:id="7852"/>
              <w:bookmarkEnd w:id="7853"/>
              <w:bookmarkEnd w:id="7854"/>
              <w:bookmarkEnd w:id="7855"/>
              <w:bookmarkEnd w:id="7856"/>
              <w:bookmarkEnd w:id="7857"/>
              <w:bookmarkEnd w:id="785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E2FE98D" w14:textId="6FCF7BF4" w:rsidR="00067C6D" w:rsidRPr="00F86424" w:rsidDel="00791D66" w:rsidRDefault="00067C6D" w:rsidP="003228B4">
            <w:pPr>
              <w:numPr>
                <w:ilvl w:val="0"/>
                <w:numId w:val="47"/>
              </w:numPr>
              <w:spacing w:after="0" w:line="240" w:lineRule="auto"/>
              <w:jc w:val="center"/>
              <w:rPr>
                <w:del w:id="7859" w:author="anna.resch88@gmail.com" w:date="2022-01-03T10:25:00Z"/>
                <w:rFonts w:asciiTheme="majorHAnsi" w:eastAsia="Times New Roman" w:hAnsiTheme="majorHAnsi" w:cstheme="majorHAnsi"/>
                <w:color w:val="000000"/>
                <w:lang w:val="en-US" w:eastAsia="de-DE"/>
                <w:rPrChange w:id="7860" w:author="anna.resch88@gmail.com" w:date="2022-01-04T09:35:00Z">
                  <w:rPr>
                    <w:del w:id="7861" w:author="anna.resch88@gmail.com" w:date="2022-01-03T10:25:00Z"/>
                    <w:rFonts w:asciiTheme="majorHAnsi" w:eastAsia="Times New Roman" w:hAnsiTheme="majorHAnsi" w:cstheme="majorHAnsi"/>
                    <w:color w:val="000000"/>
                    <w:lang w:eastAsia="de-DE"/>
                  </w:rPr>
                </w:rPrChange>
              </w:rPr>
            </w:pPr>
            <w:del w:id="7862" w:author="anna.resch88@gmail.com" w:date="2022-01-03T10:25:00Z">
              <w:r w:rsidRPr="00F86424" w:rsidDel="00791D66">
                <w:rPr>
                  <w:rFonts w:asciiTheme="majorHAnsi" w:eastAsia="Times New Roman" w:hAnsiTheme="majorHAnsi" w:cstheme="majorHAnsi"/>
                  <w:color w:val="000000"/>
                  <w:lang w:val="en-US" w:eastAsia="de-DE"/>
                  <w:rPrChange w:id="7863" w:author="anna.resch88@gmail.com" w:date="2022-01-04T09:35:00Z">
                    <w:rPr>
                      <w:rFonts w:asciiTheme="majorHAnsi" w:eastAsia="Times New Roman" w:hAnsiTheme="majorHAnsi" w:cstheme="majorHAnsi"/>
                      <w:color w:val="000000"/>
                      <w:lang w:eastAsia="de-DE"/>
                    </w:rPr>
                  </w:rPrChange>
                </w:rPr>
                <w:delText>10</w:delText>
              </w:r>
              <w:bookmarkStart w:id="7864" w:name="_Toc92187227"/>
              <w:bookmarkStart w:id="7865" w:name="_Toc92187919"/>
              <w:bookmarkStart w:id="7866" w:name="_Toc92188611"/>
              <w:bookmarkStart w:id="7867" w:name="_Toc92189301"/>
              <w:bookmarkStart w:id="7868" w:name="_Toc92189956"/>
              <w:bookmarkStart w:id="7869" w:name="_Toc92190612"/>
              <w:bookmarkStart w:id="7870" w:name="_Toc92191268"/>
              <w:bookmarkEnd w:id="7864"/>
              <w:bookmarkEnd w:id="7865"/>
              <w:bookmarkEnd w:id="7866"/>
              <w:bookmarkEnd w:id="7867"/>
              <w:bookmarkEnd w:id="7868"/>
              <w:bookmarkEnd w:id="7869"/>
              <w:bookmarkEnd w:id="787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F1F762E" w14:textId="14565271" w:rsidR="00067C6D" w:rsidRPr="00F86424" w:rsidDel="00791D66" w:rsidRDefault="00067C6D" w:rsidP="003228B4">
            <w:pPr>
              <w:numPr>
                <w:ilvl w:val="0"/>
                <w:numId w:val="47"/>
              </w:numPr>
              <w:spacing w:after="0" w:line="240" w:lineRule="auto"/>
              <w:jc w:val="center"/>
              <w:rPr>
                <w:del w:id="7871" w:author="anna.resch88@gmail.com" w:date="2022-01-03T10:25:00Z"/>
                <w:rFonts w:asciiTheme="majorHAnsi" w:eastAsia="Times New Roman" w:hAnsiTheme="majorHAnsi" w:cstheme="majorHAnsi"/>
                <w:color w:val="000000"/>
                <w:lang w:val="en-US" w:eastAsia="de-DE"/>
                <w:rPrChange w:id="7872" w:author="anna.resch88@gmail.com" w:date="2022-01-04T09:35:00Z">
                  <w:rPr>
                    <w:del w:id="7873" w:author="anna.resch88@gmail.com" w:date="2022-01-03T10:25:00Z"/>
                    <w:rFonts w:asciiTheme="majorHAnsi" w:eastAsia="Times New Roman" w:hAnsiTheme="majorHAnsi" w:cstheme="majorHAnsi"/>
                    <w:color w:val="000000"/>
                    <w:lang w:eastAsia="de-DE"/>
                  </w:rPr>
                </w:rPrChange>
              </w:rPr>
            </w:pPr>
            <w:del w:id="7874" w:author="anna.resch88@gmail.com" w:date="2022-01-03T10:25:00Z">
              <w:r w:rsidRPr="00F86424" w:rsidDel="00791D66">
                <w:rPr>
                  <w:rFonts w:asciiTheme="majorHAnsi" w:eastAsia="Times New Roman" w:hAnsiTheme="majorHAnsi" w:cstheme="majorHAnsi"/>
                  <w:color w:val="000000"/>
                  <w:lang w:val="en-US" w:eastAsia="de-DE"/>
                  <w:rPrChange w:id="7875" w:author="anna.resch88@gmail.com" w:date="2022-01-04T09:35:00Z">
                    <w:rPr>
                      <w:rFonts w:asciiTheme="majorHAnsi" w:eastAsia="Times New Roman" w:hAnsiTheme="majorHAnsi" w:cstheme="majorHAnsi"/>
                      <w:color w:val="000000"/>
                      <w:lang w:eastAsia="de-DE"/>
                    </w:rPr>
                  </w:rPrChange>
                </w:rPr>
                <w:delText>15</w:delText>
              </w:r>
              <w:bookmarkStart w:id="7876" w:name="_Toc92187228"/>
              <w:bookmarkStart w:id="7877" w:name="_Toc92187920"/>
              <w:bookmarkStart w:id="7878" w:name="_Toc92188612"/>
              <w:bookmarkStart w:id="7879" w:name="_Toc92189302"/>
              <w:bookmarkStart w:id="7880" w:name="_Toc92189957"/>
              <w:bookmarkStart w:id="7881" w:name="_Toc92190613"/>
              <w:bookmarkStart w:id="7882" w:name="_Toc92191269"/>
              <w:bookmarkEnd w:id="7876"/>
              <w:bookmarkEnd w:id="7877"/>
              <w:bookmarkEnd w:id="7878"/>
              <w:bookmarkEnd w:id="7879"/>
              <w:bookmarkEnd w:id="7880"/>
              <w:bookmarkEnd w:id="7881"/>
              <w:bookmarkEnd w:id="7882"/>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65057FC7" w14:textId="3E4685ED" w:rsidR="00067C6D" w:rsidRPr="00F86424" w:rsidDel="00791D66" w:rsidRDefault="00067C6D" w:rsidP="003228B4">
            <w:pPr>
              <w:numPr>
                <w:ilvl w:val="0"/>
                <w:numId w:val="47"/>
              </w:numPr>
              <w:spacing w:after="0" w:line="240" w:lineRule="auto"/>
              <w:jc w:val="center"/>
              <w:rPr>
                <w:del w:id="7883" w:author="anna.resch88@gmail.com" w:date="2022-01-03T10:25:00Z"/>
                <w:rFonts w:asciiTheme="majorHAnsi" w:eastAsia="Times New Roman" w:hAnsiTheme="majorHAnsi" w:cstheme="majorHAnsi"/>
                <w:color w:val="000000"/>
                <w:lang w:val="en-US" w:eastAsia="de-DE"/>
                <w:rPrChange w:id="7884" w:author="anna.resch88@gmail.com" w:date="2022-01-04T09:35:00Z">
                  <w:rPr>
                    <w:del w:id="7885" w:author="anna.resch88@gmail.com" w:date="2022-01-03T10:25:00Z"/>
                    <w:rFonts w:asciiTheme="majorHAnsi" w:eastAsia="Times New Roman" w:hAnsiTheme="majorHAnsi" w:cstheme="majorHAnsi"/>
                    <w:color w:val="000000"/>
                    <w:lang w:eastAsia="de-DE"/>
                  </w:rPr>
                </w:rPrChange>
              </w:rPr>
            </w:pPr>
            <w:del w:id="7886" w:author="anna.resch88@gmail.com" w:date="2022-01-03T10:25:00Z">
              <w:r w:rsidRPr="00F86424" w:rsidDel="00791D66">
                <w:rPr>
                  <w:rFonts w:asciiTheme="majorHAnsi" w:eastAsia="Times New Roman" w:hAnsiTheme="majorHAnsi" w:cstheme="majorHAnsi"/>
                  <w:color w:val="000000"/>
                  <w:lang w:val="en-US" w:eastAsia="de-DE"/>
                  <w:rPrChange w:id="7887" w:author="anna.resch88@gmail.com" w:date="2022-01-04T09:35:00Z">
                    <w:rPr>
                      <w:rFonts w:asciiTheme="majorHAnsi" w:eastAsia="Times New Roman" w:hAnsiTheme="majorHAnsi" w:cstheme="majorHAnsi"/>
                      <w:color w:val="000000"/>
                      <w:lang w:eastAsia="de-DE"/>
                    </w:rPr>
                  </w:rPrChange>
                </w:rPr>
                <w:delText>34.75</w:delText>
              </w:r>
              <w:bookmarkStart w:id="7888" w:name="_Toc92187229"/>
              <w:bookmarkStart w:id="7889" w:name="_Toc92187921"/>
              <w:bookmarkStart w:id="7890" w:name="_Toc92188613"/>
              <w:bookmarkStart w:id="7891" w:name="_Toc92189303"/>
              <w:bookmarkStart w:id="7892" w:name="_Toc92189958"/>
              <w:bookmarkStart w:id="7893" w:name="_Toc92190614"/>
              <w:bookmarkStart w:id="7894" w:name="_Toc92191270"/>
              <w:bookmarkEnd w:id="7888"/>
              <w:bookmarkEnd w:id="7889"/>
              <w:bookmarkEnd w:id="7890"/>
              <w:bookmarkEnd w:id="7891"/>
              <w:bookmarkEnd w:id="7892"/>
              <w:bookmarkEnd w:id="7893"/>
              <w:bookmarkEnd w:id="7894"/>
            </w:del>
          </w:p>
        </w:tc>
        <w:tc>
          <w:tcPr>
            <w:tcW w:w="642" w:type="dxa"/>
            <w:tcBorders>
              <w:top w:val="nil"/>
              <w:left w:val="nil"/>
              <w:bottom w:val="single" w:sz="4" w:space="0" w:color="auto"/>
              <w:right w:val="nil"/>
            </w:tcBorders>
            <w:shd w:val="clear" w:color="auto" w:fill="D9E2F3" w:themeFill="accent5" w:themeFillTint="33"/>
            <w:noWrap/>
            <w:vAlign w:val="bottom"/>
            <w:hideMark/>
          </w:tcPr>
          <w:p w14:paraId="1F03D08F" w14:textId="5AA718C8" w:rsidR="00067C6D" w:rsidRPr="00F86424" w:rsidDel="00791D66" w:rsidRDefault="00067C6D" w:rsidP="003228B4">
            <w:pPr>
              <w:numPr>
                <w:ilvl w:val="0"/>
                <w:numId w:val="47"/>
              </w:numPr>
              <w:spacing w:after="0" w:line="240" w:lineRule="auto"/>
              <w:jc w:val="center"/>
              <w:rPr>
                <w:del w:id="7895" w:author="anna.resch88@gmail.com" w:date="2022-01-03T10:25:00Z"/>
                <w:rFonts w:asciiTheme="majorHAnsi" w:eastAsia="Times New Roman" w:hAnsiTheme="majorHAnsi" w:cstheme="majorHAnsi"/>
                <w:color w:val="000000"/>
                <w:lang w:val="en-US" w:eastAsia="de-DE"/>
                <w:rPrChange w:id="7896" w:author="anna.resch88@gmail.com" w:date="2022-01-04T09:35:00Z">
                  <w:rPr>
                    <w:del w:id="7897" w:author="anna.resch88@gmail.com" w:date="2022-01-03T10:25:00Z"/>
                    <w:rFonts w:asciiTheme="majorHAnsi" w:eastAsia="Times New Roman" w:hAnsiTheme="majorHAnsi" w:cstheme="majorHAnsi"/>
                    <w:color w:val="000000"/>
                    <w:lang w:eastAsia="de-DE"/>
                  </w:rPr>
                </w:rPrChange>
              </w:rPr>
            </w:pPr>
            <w:del w:id="7898" w:author="anna.resch88@gmail.com" w:date="2022-01-03T10:25:00Z">
              <w:r w:rsidRPr="00F86424" w:rsidDel="00791D66">
                <w:rPr>
                  <w:rFonts w:asciiTheme="majorHAnsi" w:eastAsia="Times New Roman" w:hAnsiTheme="majorHAnsi" w:cstheme="majorHAnsi"/>
                  <w:color w:val="000000"/>
                  <w:lang w:val="en-US" w:eastAsia="de-DE"/>
                  <w:rPrChange w:id="7899" w:author="anna.resch88@gmail.com" w:date="2022-01-04T09:35:00Z">
                    <w:rPr>
                      <w:rFonts w:asciiTheme="majorHAnsi" w:eastAsia="Times New Roman" w:hAnsiTheme="majorHAnsi" w:cstheme="majorHAnsi"/>
                      <w:color w:val="000000"/>
                      <w:lang w:eastAsia="de-DE"/>
                    </w:rPr>
                  </w:rPrChange>
                </w:rPr>
                <w:delText>3.66</w:delText>
              </w:r>
              <w:bookmarkStart w:id="7900" w:name="_Toc92187230"/>
              <w:bookmarkStart w:id="7901" w:name="_Toc92187922"/>
              <w:bookmarkStart w:id="7902" w:name="_Toc92188614"/>
              <w:bookmarkStart w:id="7903" w:name="_Toc92189304"/>
              <w:bookmarkStart w:id="7904" w:name="_Toc92189959"/>
              <w:bookmarkStart w:id="7905" w:name="_Toc92190615"/>
              <w:bookmarkStart w:id="7906" w:name="_Toc92191271"/>
              <w:bookmarkEnd w:id="7900"/>
              <w:bookmarkEnd w:id="7901"/>
              <w:bookmarkEnd w:id="7902"/>
              <w:bookmarkEnd w:id="7903"/>
              <w:bookmarkEnd w:id="7904"/>
              <w:bookmarkEnd w:id="7905"/>
              <w:bookmarkEnd w:id="7906"/>
            </w:del>
          </w:p>
        </w:tc>
        <w:tc>
          <w:tcPr>
            <w:tcW w:w="864"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14:paraId="7064BA90" w14:textId="576E882C" w:rsidR="00067C6D" w:rsidRPr="00F86424" w:rsidDel="00791D66" w:rsidRDefault="00067C6D" w:rsidP="003228B4">
            <w:pPr>
              <w:numPr>
                <w:ilvl w:val="0"/>
                <w:numId w:val="47"/>
              </w:numPr>
              <w:spacing w:after="0" w:line="240" w:lineRule="auto"/>
              <w:jc w:val="center"/>
              <w:rPr>
                <w:del w:id="7907" w:author="anna.resch88@gmail.com" w:date="2022-01-03T10:25:00Z"/>
                <w:rFonts w:asciiTheme="majorHAnsi" w:eastAsia="Times New Roman" w:hAnsiTheme="majorHAnsi" w:cstheme="majorHAnsi"/>
                <w:color w:val="000000"/>
                <w:lang w:val="en-US" w:eastAsia="de-DE"/>
                <w:rPrChange w:id="7908" w:author="anna.resch88@gmail.com" w:date="2022-01-04T09:35:00Z">
                  <w:rPr>
                    <w:del w:id="7909" w:author="anna.resch88@gmail.com" w:date="2022-01-03T10:25:00Z"/>
                    <w:rFonts w:asciiTheme="majorHAnsi" w:eastAsia="Times New Roman" w:hAnsiTheme="majorHAnsi" w:cstheme="majorHAnsi"/>
                    <w:color w:val="000000"/>
                    <w:lang w:eastAsia="de-DE"/>
                  </w:rPr>
                </w:rPrChange>
              </w:rPr>
            </w:pPr>
            <w:bookmarkStart w:id="7910" w:name="_Toc92187231"/>
            <w:bookmarkStart w:id="7911" w:name="_Toc92187923"/>
            <w:bookmarkStart w:id="7912" w:name="_Toc92188615"/>
            <w:bookmarkStart w:id="7913" w:name="_Toc92189305"/>
            <w:bookmarkStart w:id="7914" w:name="_Toc92189960"/>
            <w:bookmarkStart w:id="7915" w:name="_Toc92190616"/>
            <w:bookmarkStart w:id="7916" w:name="_Toc92191272"/>
            <w:bookmarkEnd w:id="7910"/>
            <w:bookmarkEnd w:id="7911"/>
            <w:bookmarkEnd w:id="7912"/>
            <w:bookmarkEnd w:id="7913"/>
            <w:bookmarkEnd w:id="7914"/>
            <w:bookmarkEnd w:id="7915"/>
            <w:bookmarkEnd w:id="7916"/>
          </w:p>
        </w:tc>
        <w:tc>
          <w:tcPr>
            <w:tcW w:w="864" w:type="dxa"/>
            <w:tcBorders>
              <w:top w:val="nil"/>
              <w:left w:val="nil"/>
              <w:bottom w:val="single" w:sz="4" w:space="0" w:color="auto"/>
              <w:right w:val="single" w:sz="4" w:space="0" w:color="auto"/>
            </w:tcBorders>
            <w:shd w:val="clear" w:color="auto" w:fill="D9E2F3" w:themeFill="accent5" w:themeFillTint="33"/>
            <w:noWrap/>
            <w:vAlign w:val="bottom"/>
            <w:hideMark/>
          </w:tcPr>
          <w:p w14:paraId="6356247D" w14:textId="466ADFD1" w:rsidR="00067C6D" w:rsidRPr="00F86424" w:rsidDel="00791D66" w:rsidRDefault="00067C6D" w:rsidP="003228B4">
            <w:pPr>
              <w:numPr>
                <w:ilvl w:val="0"/>
                <w:numId w:val="47"/>
              </w:numPr>
              <w:spacing w:after="0" w:line="240" w:lineRule="auto"/>
              <w:jc w:val="center"/>
              <w:rPr>
                <w:del w:id="7917" w:author="anna.resch88@gmail.com" w:date="2022-01-03T10:25:00Z"/>
                <w:rFonts w:asciiTheme="majorHAnsi" w:eastAsia="Times New Roman" w:hAnsiTheme="majorHAnsi" w:cstheme="majorHAnsi"/>
                <w:color w:val="000000"/>
                <w:lang w:val="en-US" w:eastAsia="de-DE"/>
                <w:rPrChange w:id="7918" w:author="anna.resch88@gmail.com" w:date="2022-01-04T09:35:00Z">
                  <w:rPr>
                    <w:del w:id="7919" w:author="anna.resch88@gmail.com" w:date="2022-01-03T10:25:00Z"/>
                    <w:rFonts w:asciiTheme="majorHAnsi" w:eastAsia="Times New Roman" w:hAnsiTheme="majorHAnsi" w:cstheme="majorHAnsi"/>
                    <w:color w:val="000000"/>
                    <w:lang w:eastAsia="de-DE"/>
                  </w:rPr>
                </w:rPrChange>
              </w:rPr>
            </w:pPr>
            <w:bookmarkStart w:id="7920" w:name="_Toc92187232"/>
            <w:bookmarkStart w:id="7921" w:name="_Toc92187924"/>
            <w:bookmarkStart w:id="7922" w:name="_Toc92188616"/>
            <w:bookmarkStart w:id="7923" w:name="_Toc92189306"/>
            <w:bookmarkStart w:id="7924" w:name="_Toc92189961"/>
            <w:bookmarkStart w:id="7925" w:name="_Toc92190617"/>
            <w:bookmarkStart w:id="7926" w:name="_Toc92191273"/>
            <w:bookmarkEnd w:id="7920"/>
            <w:bookmarkEnd w:id="7921"/>
            <w:bookmarkEnd w:id="7922"/>
            <w:bookmarkEnd w:id="7923"/>
            <w:bookmarkEnd w:id="7924"/>
            <w:bookmarkEnd w:id="7925"/>
            <w:bookmarkEnd w:id="7926"/>
          </w:p>
        </w:tc>
        <w:bookmarkStart w:id="7927" w:name="_Toc92187233"/>
        <w:bookmarkStart w:id="7928" w:name="_Toc92187925"/>
        <w:bookmarkStart w:id="7929" w:name="_Toc92188617"/>
        <w:bookmarkStart w:id="7930" w:name="_Toc92189307"/>
        <w:bookmarkStart w:id="7931" w:name="_Toc92189962"/>
        <w:bookmarkStart w:id="7932" w:name="_Toc92190618"/>
        <w:bookmarkStart w:id="7933" w:name="_Toc92191274"/>
        <w:bookmarkEnd w:id="7927"/>
        <w:bookmarkEnd w:id="7928"/>
        <w:bookmarkEnd w:id="7929"/>
        <w:bookmarkEnd w:id="7930"/>
        <w:bookmarkEnd w:id="7931"/>
        <w:bookmarkEnd w:id="7932"/>
        <w:bookmarkEnd w:id="7933"/>
      </w:tr>
    </w:tbl>
    <w:p w14:paraId="1DF71378" w14:textId="4E3FD21E" w:rsidR="00067C6D" w:rsidRPr="00F07AB2" w:rsidDel="00791D66" w:rsidRDefault="00067C6D" w:rsidP="003228B4">
      <w:pPr>
        <w:pStyle w:val="berschrift3"/>
        <w:numPr>
          <w:ilvl w:val="0"/>
          <w:numId w:val="47"/>
        </w:numPr>
        <w:rPr>
          <w:del w:id="7934" w:author="anna.resch88@gmail.com" w:date="2022-01-03T10:25:00Z"/>
          <w:lang w:val="en-US"/>
        </w:rPr>
      </w:pPr>
      <w:bookmarkStart w:id="7935" w:name="_Toc92187234"/>
      <w:bookmarkStart w:id="7936" w:name="_Toc92187926"/>
      <w:bookmarkStart w:id="7937" w:name="_Toc92188618"/>
      <w:bookmarkStart w:id="7938" w:name="_Toc92189308"/>
      <w:bookmarkStart w:id="7939" w:name="_Toc92189963"/>
      <w:bookmarkStart w:id="7940" w:name="_Toc92190619"/>
      <w:bookmarkStart w:id="7941" w:name="_Toc92191275"/>
      <w:bookmarkStart w:id="7942" w:name="_Toc92273428"/>
      <w:bookmarkStart w:id="7943" w:name="_Toc92273483"/>
      <w:bookmarkEnd w:id="7935"/>
      <w:bookmarkEnd w:id="7936"/>
      <w:bookmarkEnd w:id="7937"/>
      <w:bookmarkEnd w:id="7938"/>
      <w:bookmarkEnd w:id="7939"/>
      <w:bookmarkEnd w:id="7940"/>
      <w:bookmarkEnd w:id="7941"/>
      <w:bookmarkEnd w:id="7942"/>
      <w:bookmarkEnd w:id="7943"/>
    </w:p>
    <w:p w14:paraId="22B7E53E" w14:textId="7024152B" w:rsidR="00067C6D" w:rsidRPr="00F07AB2" w:rsidDel="009862E1" w:rsidRDefault="00067C6D" w:rsidP="003228B4">
      <w:pPr>
        <w:pStyle w:val="berschrift3"/>
        <w:numPr>
          <w:ilvl w:val="0"/>
          <w:numId w:val="47"/>
        </w:numPr>
        <w:rPr>
          <w:del w:id="7944" w:author="anna.resch88@gmail.com" w:date="2022-01-04T10:54:00Z"/>
          <w:lang w:val="en-US"/>
        </w:rPr>
      </w:pPr>
      <w:bookmarkStart w:id="7945" w:name="_Toc92273429"/>
      <w:bookmarkStart w:id="7946" w:name="_Toc92273484"/>
      <w:del w:id="7947" w:author="anna.resch88@gmail.com" w:date="2022-01-04T10:54:00Z">
        <w:r w:rsidRPr="00F07AB2" w:rsidDel="009862E1">
          <w:rPr>
            <w:lang w:val="en-US"/>
          </w:rPr>
          <w:delText>Sealing of corneal tissue ruptures</w:delText>
        </w:r>
        <w:bookmarkStart w:id="7948" w:name="_Toc92187235"/>
        <w:bookmarkStart w:id="7949" w:name="_Toc92187927"/>
        <w:bookmarkStart w:id="7950" w:name="_Toc92188619"/>
        <w:bookmarkStart w:id="7951" w:name="_Toc92189309"/>
        <w:bookmarkStart w:id="7952" w:name="_Toc92189964"/>
        <w:bookmarkStart w:id="7953" w:name="_Toc92190620"/>
        <w:bookmarkStart w:id="7954" w:name="_Toc92191276"/>
        <w:bookmarkEnd w:id="7945"/>
        <w:bookmarkEnd w:id="7946"/>
        <w:bookmarkEnd w:id="7948"/>
        <w:bookmarkEnd w:id="7949"/>
        <w:bookmarkEnd w:id="7950"/>
        <w:bookmarkEnd w:id="7951"/>
        <w:bookmarkEnd w:id="7952"/>
        <w:bookmarkEnd w:id="7953"/>
        <w:bookmarkEnd w:id="7954"/>
      </w:del>
    </w:p>
    <w:p w14:paraId="03E25285" w14:textId="705E7630" w:rsidR="00067C6D" w:rsidRPr="00F07AB2" w:rsidDel="009862E1" w:rsidRDefault="00067C6D" w:rsidP="003228B4">
      <w:pPr>
        <w:pStyle w:val="berschrift3"/>
        <w:numPr>
          <w:ilvl w:val="0"/>
          <w:numId w:val="47"/>
        </w:numPr>
        <w:rPr>
          <w:del w:id="7955" w:author="anna.resch88@gmail.com" w:date="2022-01-04T10:54:00Z"/>
          <w:lang w:val="en-US"/>
        </w:rPr>
      </w:pPr>
      <w:bookmarkStart w:id="7956" w:name="_Toc92187236"/>
      <w:bookmarkStart w:id="7957" w:name="_Toc92187928"/>
      <w:bookmarkStart w:id="7958" w:name="_Toc92188620"/>
      <w:bookmarkStart w:id="7959" w:name="_Toc92189310"/>
      <w:bookmarkStart w:id="7960" w:name="_Toc92189965"/>
      <w:bookmarkStart w:id="7961" w:name="_Toc92190621"/>
      <w:bookmarkStart w:id="7962" w:name="_Toc92191277"/>
      <w:bookmarkStart w:id="7963" w:name="_Toc92273430"/>
      <w:bookmarkStart w:id="7964" w:name="_Toc92273485"/>
      <w:bookmarkEnd w:id="7956"/>
      <w:bookmarkEnd w:id="7957"/>
      <w:bookmarkEnd w:id="7958"/>
      <w:bookmarkEnd w:id="7959"/>
      <w:bookmarkEnd w:id="7960"/>
      <w:bookmarkEnd w:id="7961"/>
      <w:bookmarkEnd w:id="7962"/>
      <w:bookmarkEnd w:id="7963"/>
      <w:bookmarkEnd w:id="7964"/>
    </w:p>
    <w:p w14:paraId="1C846760" w14:textId="256A9C4F" w:rsidR="00067C6D" w:rsidRPr="00F07AB2" w:rsidDel="009862E1" w:rsidRDefault="00067C6D" w:rsidP="003228B4">
      <w:pPr>
        <w:pStyle w:val="berschrift3"/>
        <w:numPr>
          <w:ilvl w:val="0"/>
          <w:numId w:val="47"/>
        </w:numPr>
        <w:rPr>
          <w:del w:id="7965" w:author="anna.resch88@gmail.com" w:date="2022-01-04T10:55:00Z"/>
          <w:lang w:val="en-US"/>
        </w:rPr>
      </w:pPr>
      <w:bookmarkStart w:id="7966" w:name="_Toc92273431"/>
      <w:bookmarkStart w:id="7967" w:name="_Toc92273486"/>
      <w:del w:id="7968" w:author="anna.resch88@gmail.com" w:date="2022-01-04T10:55:00Z">
        <w:r w:rsidRPr="00F07AB2" w:rsidDel="009862E1">
          <w:rPr>
            <w:lang w:val="en-US"/>
          </w:rPr>
          <w:delText>Cornea sealing in extracted porcine eyes</w:delText>
        </w:r>
        <w:bookmarkEnd w:id="7966"/>
        <w:bookmarkEnd w:id="7967"/>
        <w:r w:rsidRPr="00F07AB2" w:rsidDel="009862E1">
          <w:rPr>
            <w:lang w:val="en-US"/>
          </w:rPr>
          <w:delText xml:space="preserve"> </w:delText>
        </w:r>
        <w:bookmarkStart w:id="7969" w:name="_Toc92187237"/>
        <w:bookmarkStart w:id="7970" w:name="_Toc92187929"/>
        <w:bookmarkStart w:id="7971" w:name="_Toc92188621"/>
        <w:bookmarkStart w:id="7972" w:name="_Toc92189311"/>
        <w:bookmarkStart w:id="7973" w:name="_Toc92189966"/>
        <w:bookmarkStart w:id="7974" w:name="_Toc92190622"/>
        <w:bookmarkStart w:id="7975" w:name="_Toc92191278"/>
        <w:bookmarkEnd w:id="7969"/>
        <w:bookmarkEnd w:id="7970"/>
        <w:bookmarkEnd w:id="7971"/>
        <w:bookmarkEnd w:id="7972"/>
        <w:bookmarkEnd w:id="7973"/>
        <w:bookmarkEnd w:id="7974"/>
        <w:bookmarkEnd w:id="7975"/>
      </w:del>
    </w:p>
    <w:p w14:paraId="1E7E840D" w14:textId="74863F8F" w:rsidR="00067C6D" w:rsidRPr="009862E1" w:rsidDel="009862E1" w:rsidRDefault="00067C6D">
      <w:pPr>
        <w:pStyle w:val="berschrift3"/>
        <w:numPr>
          <w:ilvl w:val="0"/>
          <w:numId w:val="47"/>
        </w:numPr>
        <w:rPr>
          <w:del w:id="7976" w:author="anna.resch88@gmail.com" w:date="2022-01-04T10:56:00Z"/>
          <w:lang w:val="en-US"/>
        </w:rPr>
        <w:pPrChange w:id="7977" w:author="anna.resch88@gmail.com" w:date="2022-01-04T10:55:00Z">
          <w:pPr>
            <w:jc w:val="both"/>
          </w:pPr>
        </w:pPrChange>
      </w:pPr>
      <w:bookmarkStart w:id="7978" w:name="_Toc92187238"/>
      <w:bookmarkStart w:id="7979" w:name="_Toc92187930"/>
      <w:bookmarkStart w:id="7980" w:name="_Toc92188622"/>
      <w:bookmarkStart w:id="7981" w:name="_Toc92189312"/>
      <w:bookmarkStart w:id="7982" w:name="_Toc92189967"/>
      <w:bookmarkStart w:id="7983" w:name="_Toc92190623"/>
      <w:bookmarkStart w:id="7984" w:name="_Toc92191279"/>
      <w:bookmarkStart w:id="7985" w:name="_Toc92273432"/>
      <w:bookmarkStart w:id="7986" w:name="_Toc92273487"/>
      <w:bookmarkEnd w:id="7978"/>
      <w:bookmarkEnd w:id="7979"/>
      <w:bookmarkEnd w:id="7980"/>
      <w:bookmarkEnd w:id="7981"/>
      <w:bookmarkEnd w:id="7982"/>
      <w:bookmarkEnd w:id="7983"/>
      <w:bookmarkEnd w:id="7984"/>
      <w:bookmarkEnd w:id="7985"/>
      <w:bookmarkEnd w:id="7986"/>
    </w:p>
    <w:p w14:paraId="769CA6B5" w14:textId="6B49B886" w:rsidR="00067C6D" w:rsidRPr="00F07AB2" w:rsidDel="009862E1" w:rsidRDefault="00067C6D" w:rsidP="003228B4">
      <w:pPr>
        <w:pStyle w:val="berschrift3"/>
        <w:numPr>
          <w:ilvl w:val="0"/>
          <w:numId w:val="47"/>
        </w:numPr>
        <w:rPr>
          <w:moveFrom w:id="7987" w:author="anna.resch88@gmail.com" w:date="2022-01-04T10:54:00Z"/>
          <w:lang w:val="en-US"/>
        </w:rPr>
      </w:pPr>
      <w:bookmarkStart w:id="7988" w:name="_Toc92273433"/>
      <w:bookmarkStart w:id="7989" w:name="_Toc92273488"/>
      <w:moveFromRangeStart w:id="7990" w:author="anna.resch88@gmail.com" w:date="2022-01-04T10:54:00Z" w:name="move92186105"/>
      <w:moveFrom w:id="7991" w:author="anna.resch88@gmail.com" w:date="2022-01-04T10:54:00Z">
        <w:r w:rsidRPr="00F07AB2" w:rsidDel="009862E1">
          <w:rPr>
            <w:b/>
            <w:bCs/>
            <w:lang w:val="en-US"/>
          </w:rPr>
          <w:t>Movie S-1: Removal of crosslinked hydrogel from cornea surface results in tearing of the hydrogel patch.</w:t>
        </w:r>
        <w:r w:rsidRPr="00F07AB2" w:rsidDel="009862E1">
          <w:rPr>
            <w:lang w:val="en-US"/>
          </w:rPr>
          <w:t xml:space="preserve"> ULD-V40-ULD, 20 % protein crosslinked with 2.5 mM riboflavin and 30 mM APS was crosslinked at a total exposure energy density of 5.8 J/cm².</w:t>
        </w:r>
        <w:bookmarkStart w:id="7992" w:name="_Toc92187239"/>
        <w:bookmarkStart w:id="7993" w:name="_Toc92187931"/>
        <w:bookmarkStart w:id="7994" w:name="_Toc92188623"/>
        <w:bookmarkStart w:id="7995" w:name="_Toc92189313"/>
        <w:bookmarkStart w:id="7996" w:name="_Toc92189968"/>
        <w:bookmarkStart w:id="7997" w:name="_Toc92190624"/>
        <w:bookmarkStart w:id="7998" w:name="_Toc92191280"/>
        <w:bookmarkEnd w:id="7988"/>
        <w:bookmarkEnd w:id="7989"/>
        <w:bookmarkEnd w:id="7992"/>
        <w:bookmarkEnd w:id="7993"/>
        <w:bookmarkEnd w:id="7994"/>
        <w:bookmarkEnd w:id="7995"/>
        <w:bookmarkEnd w:id="7996"/>
        <w:bookmarkEnd w:id="7997"/>
        <w:bookmarkEnd w:id="7998"/>
      </w:moveFrom>
    </w:p>
    <w:p w14:paraId="72B47299" w14:textId="0638E2B2" w:rsidR="00067C6D" w:rsidRPr="00F07AB2" w:rsidDel="009862E1" w:rsidRDefault="00067C6D" w:rsidP="003228B4">
      <w:pPr>
        <w:pStyle w:val="berschrift3"/>
        <w:numPr>
          <w:ilvl w:val="0"/>
          <w:numId w:val="47"/>
        </w:numPr>
        <w:rPr>
          <w:moveFrom w:id="7999" w:author="anna.resch88@gmail.com" w:date="2022-01-04T10:54:00Z"/>
          <w:lang w:val="en-US"/>
        </w:rPr>
      </w:pPr>
      <w:bookmarkStart w:id="8000" w:name="_Toc92187240"/>
      <w:bookmarkStart w:id="8001" w:name="_Toc92187932"/>
      <w:bookmarkStart w:id="8002" w:name="_Toc92188624"/>
      <w:bookmarkStart w:id="8003" w:name="_Toc92189314"/>
      <w:bookmarkStart w:id="8004" w:name="_Toc92189969"/>
      <w:bookmarkStart w:id="8005" w:name="_Toc92190625"/>
      <w:bookmarkStart w:id="8006" w:name="_Toc92191281"/>
      <w:bookmarkStart w:id="8007" w:name="_Toc92273434"/>
      <w:bookmarkStart w:id="8008" w:name="_Toc92273489"/>
      <w:bookmarkEnd w:id="8000"/>
      <w:bookmarkEnd w:id="8001"/>
      <w:bookmarkEnd w:id="8002"/>
      <w:bookmarkEnd w:id="8003"/>
      <w:bookmarkEnd w:id="8004"/>
      <w:bookmarkEnd w:id="8005"/>
      <w:bookmarkEnd w:id="8006"/>
      <w:bookmarkEnd w:id="8007"/>
      <w:bookmarkEnd w:id="8008"/>
    </w:p>
    <w:p w14:paraId="0F9D59BC" w14:textId="57368739" w:rsidR="00067C6D" w:rsidRPr="00F07AB2" w:rsidDel="009862E1" w:rsidRDefault="00067C6D" w:rsidP="003228B4">
      <w:pPr>
        <w:pStyle w:val="berschrift3"/>
        <w:numPr>
          <w:ilvl w:val="0"/>
          <w:numId w:val="47"/>
        </w:numPr>
        <w:rPr>
          <w:moveFrom w:id="8009" w:author="anna.resch88@gmail.com" w:date="2022-01-04T10:54:00Z"/>
          <w:lang w:val="en-US"/>
        </w:rPr>
      </w:pPr>
      <w:bookmarkStart w:id="8010" w:name="_Toc92273435"/>
      <w:bookmarkStart w:id="8011" w:name="_Toc92273490"/>
      <w:moveFrom w:id="8012" w:author="anna.resch88@gmail.com" w:date="2022-01-04T10:54:00Z">
        <w:r w:rsidRPr="00F07AB2" w:rsidDel="009862E1">
          <w:rPr>
            <w:b/>
            <w:bCs/>
            <w:lang w:val="en-US"/>
          </w:rPr>
          <w:t>Movie S-2: ULD-ELP-ULD hydrogel patches can withstand intraocular pressures of 100 mmHg without breaking</w:t>
        </w:r>
        <w:r w:rsidRPr="00F07AB2" w:rsidDel="009862E1">
          <w:rPr>
            <w:lang w:val="en-US"/>
          </w:rPr>
          <w:t xml:space="preserve"> (higher pressures could not be applied in this setting). Mechanical squeezing of the eye led to liquid leakage through the paracentesis, the hydrogel patch remained intact and sealed a cross-shaped incision efficiently.</w:t>
        </w:r>
        <w:bookmarkStart w:id="8013" w:name="_Toc92187241"/>
        <w:bookmarkStart w:id="8014" w:name="_Toc92187933"/>
        <w:bookmarkStart w:id="8015" w:name="_Toc92188625"/>
        <w:bookmarkStart w:id="8016" w:name="_Toc92189315"/>
        <w:bookmarkStart w:id="8017" w:name="_Toc92189970"/>
        <w:bookmarkStart w:id="8018" w:name="_Toc92190626"/>
        <w:bookmarkStart w:id="8019" w:name="_Toc92191282"/>
        <w:bookmarkEnd w:id="8010"/>
        <w:bookmarkEnd w:id="8011"/>
        <w:bookmarkEnd w:id="8013"/>
        <w:bookmarkEnd w:id="8014"/>
        <w:bookmarkEnd w:id="8015"/>
        <w:bookmarkEnd w:id="8016"/>
        <w:bookmarkEnd w:id="8017"/>
        <w:bookmarkEnd w:id="8018"/>
        <w:bookmarkEnd w:id="8019"/>
      </w:moveFrom>
    </w:p>
    <w:p w14:paraId="22884868" w14:textId="61EE8653" w:rsidR="00067C6D" w:rsidRPr="00F07AB2" w:rsidDel="009862E1" w:rsidRDefault="00067C6D" w:rsidP="003228B4">
      <w:pPr>
        <w:pStyle w:val="berschrift3"/>
        <w:numPr>
          <w:ilvl w:val="0"/>
          <w:numId w:val="47"/>
        </w:numPr>
        <w:rPr>
          <w:moveFrom w:id="8020" w:author="anna.resch88@gmail.com" w:date="2022-01-04T10:54:00Z"/>
          <w:lang w:val="en-US"/>
        </w:rPr>
      </w:pPr>
      <w:bookmarkStart w:id="8021" w:name="_Toc92187242"/>
      <w:bookmarkStart w:id="8022" w:name="_Toc92187934"/>
      <w:bookmarkStart w:id="8023" w:name="_Toc92188626"/>
      <w:bookmarkStart w:id="8024" w:name="_Toc92189316"/>
      <w:bookmarkStart w:id="8025" w:name="_Toc92189971"/>
      <w:bookmarkStart w:id="8026" w:name="_Toc92190627"/>
      <w:bookmarkStart w:id="8027" w:name="_Toc92191283"/>
      <w:bookmarkStart w:id="8028" w:name="_Toc92273436"/>
      <w:bookmarkStart w:id="8029" w:name="_Toc92273491"/>
      <w:bookmarkEnd w:id="8021"/>
      <w:bookmarkEnd w:id="8022"/>
      <w:bookmarkEnd w:id="8023"/>
      <w:bookmarkEnd w:id="8024"/>
      <w:bookmarkEnd w:id="8025"/>
      <w:bookmarkEnd w:id="8026"/>
      <w:bookmarkEnd w:id="8027"/>
      <w:bookmarkEnd w:id="8028"/>
      <w:bookmarkEnd w:id="8029"/>
    </w:p>
    <w:p w14:paraId="614E7FB7" w14:textId="39CF4A8E" w:rsidR="00067C6D" w:rsidRPr="00F07AB2" w:rsidDel="009862E1" w:rsidRDefault="00067C6D" w:rsidP="003228B4">
      <w:pPr>
        <w:pStyle w:val="berschrift3"/>
        <w:numPr>
          <w:ilvl w:val="0"/>
          <w:numId w:val="47"/>
        </w:numPr>
        <w:rPr>
          <w:moveFrom w:id="8030" w:author="anna.resch88@gmail.com" w:date="2022-01-04T10:54:00Z"/>
          <w:lang w:val="en-US"/>
        </w:rPr>
      </w:pPr>
      <w:bookmarkStart w:id="8031" w:name="_Toc92273437"/>
      <w:bookmarkStart w:id="8032" w:name="_Toc92273492"/>
      <w:moveFrom w:id="8033" w:author="anna.resch88@gmail.com" w:date="2022-01-04T10:54:00Z">
        <w:r w:rsidRPr="00F07AB2" w:rsidDel="009862E1">
          <w:rPr>
            <w:noProof/>
            <w:lang w:eastAsia="de-DE"/>
          </w:rPr>
          <w:drawing>
            <wp:inline distT="0" distB="0" distL="0" distR="0" wp14:anchorId="02CDF27C" wp14:editId="31DC2FD4">
              <wp:extent cx="5462270" cy="156654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bookmarkStart w:id="8034" w:name="_Toc92187243"/>
        <w:bookmarkStart w:id="8035" w:name="_Toc92187935"/>
        <w:bookmarkStart w:id="8036" w:name="_Toc92188627"/>
        <w:bookmarkStart w:id="8037" w:name="_Toc92189317"/>
        <w:bookmarkStart w:id="8038" w:name="_Toc92189972"/>
        <w:bookmarkStart w:id="8039" w:name="_Toc92190628"/>
        <w:bookmarkStart w:id="8040" w:name="_Toc92191284"/>
        <w:bookmarkEnd w:id="8031"/>
        <w:bookmarkEnd w:id="8032"/>
        <w:bookmarkEnd w:id="8034"/>
        <w:bookmarkEnd w:id="8035"/>
        <w:bookmarkEnd w:id="8036"/>
        <w:bookmarkEnd w:id="8037"/>
        <w:bookmarkEnd w:id="8038"/>
        <w:bookmarkEnd w:id="8039"/>
        <w:bookmarkEnd w:id="8040"/>
      </w:moveFrom>
    </w:p>
    <w:p w14:paraId="1B8689B1" w14:textId="7ED898C9" w:rsidR="00067C6D" w:rsidRPr="00F07AB2" w:rsidDel="009862E1" w:rsidRDefault="00067C6D" w:rsidP="003228B4">
      <w:pPr>
        <w:pStyle w:val="berschrift3"/>
        <w:numPr>
          <w:ilvl w:val="0"/>
          <w:numId w:val="47"/>
        </w:numPr>
        <w:rPr>
          <w:moveFrom w:id="8041" w:author="anna.resch88@gmail.com" w:date="2022-01-04T10:54:00Z"/>
          <w:lang w:val="en-US"/>
        </w:rPr>
      </w:pPr>
      <w:bookmarkStart w:id="8042" w:name="_Toc92273438"/>
      <w:bookmarkStart w:id="8043" w:name="_Toc92273493"/>
      <w:moveFrom w:id="8044" w:author="anna.resch88@gmail.com" w:date="2022-01-04T10:54:00Z">
        <w:r w:rsidRPr="00F07AB2" w:rsidDel="009862E1">
          <w:rPr>
            <w:b/>
            <w:bCs/>
            <w:lang w:val="en-US"/>
          </w:rPr>
          <w:t>Figure S-1</w:t>
        </w:r>
        <w:r w:rsidDel="009862E1">
          <w:rPr>
            <w:b/>
            <w:bCs/>
            <w:lang w:val="en-US"/>
          </w:rPr>
          <w:t>2</w:t>
        </w:r>
        <w:r w:rsidRPr="00F07AB2" w:rsidDel="009862E1">
          <w:rPr>
            <w:b/>
            <w:bCs/>
            <w:lang w:val="en-US"/>
          </w:rPr>
          <w:t xml:space="preserve">: Creating adherent hydrogel patches to seal full-thickness corneal incisions, utilizing a </w:t>
        </w:r>
        <w:r w:rsidDel="009862E1">
          <w:rPr>
            <w:b/>
            <w:bCs/>
            <w:lang w:val="en-US"/>
          </w:rPr>
          <w:t xml:space="preserve">ULD-ELP-ULD </w:t>
        </w:r>
        <w:r w:rsidRPr="00F07AB2" w:rsidDel="009862E1">
          <w:rPr>
            <w:b/>
            <w:bCs/>
            <w:lang w:val="en-US"/>
          </w:rPr>
          <w:t>hydrogel mold to prevent the liquid solution from flowing away.</w:t>
        </w:r>
        <w:r w:rsidRPr="00F07AB2" w:rsidDel="009862E1">
          <w:rPr>
            <w:lang w:val="en-US"/>
          </w:rPr>
          <w:t xml:space="preserve"> A pre-polymerized hydrogel film with a punched hole of about 5 mm diameter – serving as a mold – was positioned around the incision and filled with </w:t>
        </w:r>
        <w:r w:rsidRPr="0056457C" w:rsidDel="009862E1">
          <w:rPr>
            <w:lang w:val="en-US"/>
          </w:rPr>
          <w:t xml:space="preserve">a </w:t>
        </w:r>
        <w:r w:rsidR="00062B86" w:rsidDel="009862E1">
          <w:rPr>
            <w:lang w:val="en-US"/>
          </w:rPr>
          <w:t>Pregel</w:t>
        </w:r>
        <w:r w:rsidRPr="0056457C" w:rsidDel="009862E1">
          <w:rPr>
            <w:lang w:val="en-US"/>
          </w:rPr>
          <w:t>-solution of ULD-V40-ULD (2.5 mM riboflavin, 30 mM APS). The hydrogel was crosslinked for 30 seconds. The pre-polymerized hydrogel mold was then removed, leaving behind an adherent</w:t>
        </w:r>
        <w:r w:rsidRPr="00F07AB2" w:rsidDel="009862E1">
          <w:rPr>
            <w:lang w:val="en-US"/>
          </w:rPr>
          <w:t xml:space="preserve"> hydrogel patch sealing the incision.</w:t>
        </w:r>
        <w:bookmarkEnd w:id="8042"/>
        <w:bookmarkEnd w:id="8043"/>
        <w:r w:rsidRPr="00F07AB2" w:rsidDel="009862E1">
          <w:rPr>
            <w:lang w:val="en-US"/>
          </w:rPr>
          <w:t xml:space="preserve"> </w:t>
        </w:r>
        <w:bookmarkStart w:id="8045" w:name="_Toc92187244"/>
        <w:bookmarkStart w:id="8046" w:name="_Toc92187936"/>
        <w:bookmarkStart w:id="8047" w:name="_Toc92188628"/>
        <w:bookmarkStart w:id="8048" w:name="_Toc92189318"/>
        <w:bookmarkStart w:id="8049" w:name="_Toc92189973"/>
        <w:bookmarkStart w:id="8050" w:name="_Toc92190629"/>
        <w:bookmarkStart w:id="8051" w:name="_Toc92191285"/>
        <w:bookmarkEnd w:id="8045"/>
        <w:bookmarkEnd w:id="8046"/>
        <w:bookmarkEnd w:id="8047"/>
        <w:bookmarkEnd w:id="8048"/>
        <w:bookmarkEnd w:id="8049"/>
        <w:bookmarkEnd w:id="8050"/>
        <w:bookmarkEnd w:id="8051"/>
      </w:moveFrom>
    </w:p>
    <w:moveFromRangeEnd w:id="7990"/>
    <w:p w14:paraId="1D844C7C" w14:textId="77777777" w:rsidR="00067C6D" w:rsidRPr="00D156CF" w:rsidRDefault="00067C6D" w:rsidP="00067C6D">
      <w:pPr>
        <w:rPr>
          <w:lang w:val="en-US"/>
        </w:rPr>
      </w:pPr>
    </w:p>
    <w:p w14:paraId="7776FE12" w14:textId="77777777" w:rsidR="00067C6D" w:rsidRPr="00A31A59" w:rsidRDefault="00067C6D" w:rsidP="00067C6D">
      <w:pPr>
        <w:pStyle w:val="berschrift1"/>
        <w:jc w:val="both"/>
        <w:rPr>
          <w:rFonts w:cstheme="majorHAnsi"/>
          <w:lang w:val="en-US"/>
        </w:rPr>
      </w:pPr>
      <w:bookmarkStart w:id="8052" w:name="_Toc92462567"/>
      <w:r w:rsidRPr="00F07AB2">
        <w:rPr>
          <w:rFonts w:cstheme="majorHAnsi"/>
          <w:lang w:val="en-US"/>
        </w:rPr>
        <w:t>References</w:t>
      </w:r>
      <w:bookmarkEnd w:id="8052"/>
    </w:p>
    <w:p w14:paraId="2AFDEE41" w14:textId="77777777" w:rsidR="00067C6D" w:rsidRPr="0045341C" w:rsidRDefault="00067C6D" w:rsidP="00067C6D">
      <w:pPr>
        <w:widowControl w:val="0"/>
        <w:autoSpaceDE w:val="0"/>
        <w:autoSpaceDN w:val="0"/>
        <w:adjustRightInd w:val="0"/>
        <w:spacing w:line="240" w:lineRule="auto"/>
        <w:ind w:left="640" w:hanging="640"/>
        <w:jc w:val="both"/>
        <w:rPr>
          <w:rFonts w:asciiTheme="majorHAnsi" w:hAnsiTheme="majorHAnsi" w:cstheme="majorHAnsi"/>
          <w:noProof/>
          <w:szCs w:val="24"/>
          <w:lang w:val="en-US"/>
        </w:rPr>
      </w:pPr>
      <w:r w:rsidRPr="00F07AB2">
        <w:rPr>
          <w:rFonts w:asciiTheme="majorHAnsi" w:eastAsiaTheme="majorEastAsia" w:hAnsiTheme="majorHAnsi" w:cstheme="majorHAnsi"/>
          <w:color w:val="2E74B5" w:themeColor="accent1" w:themeShade="BF"/>
          <w:szCs w:val="26"/>
        </w:rPr>
        <w:fldChar w:fldCharType="begin" w:fldLock="1"/>
      </w:r>
      <w:r w:rsidRPr="00F07AB2">
        <w:rPr>
          <w:rFonts w:asciiTheme="majorHAnsi" w:eastAsiaTheme="majorEastAsia" w:hAnsiTheme="majorHAnsi" w:cstheme="majorHAnsi"/>
          <w:color w:val="2E74B5" w:themeColor="accent1" w:themeShade="BF"/>
          <w:szCs w:val="26"/>
          <w:lang w:val="en-US"/>
        </w:rPr>
        <w:instrText xml:space="preserve">ADDIN Mendeley Bibliography CSL_BIBLIOGRAPHY </w:instrText>
      </w:r>
      <w:r w:rsidRPr="00F07AB2">
        <w:rPr>
          <w:rFonts w:asciiTheme="majorHAnsi" w:eastAsiaTheme="majorEastAsia" w:hAnsiTheme="majorHAnsi" w:cstheme="majorHAnsi"/>
          <w:color w:val="2E74B5" w:themeColor="accent1" w:themeShade="BF"/>
          <w:szCs w:val="26"/>
        </w:rPr>
        <w:fldChar w:fldCharType="end"/>
      </w:r>
    </w:p>
    <w:p w14:paraId="343963E7" w14:textId="77777777" w:rsidR="002937E1" w:rsidRDefault="00067C6D" w:rsidP="00606D75">
      <w:pPr>
        <w:pStyle w:val="EndNoteBibliography"/>
        <w:spacing w:after="0"/>
        <w:ind w:left="700" w:hanging="700"/>
        <w:rPr>
          <w:noProof/>
        </w:rPr>
      </w:pPr>
      <w:r>
        <w:fldChar w:fldCharType="begin"/>
      </w:r>
      <w:r>
        <w:instrText xml:space="preserve"> ADDIN EN.REFLIST </w:instrText>
      </w:r>
      <w:r>
        <w:fldChar w:fldCharType="separate"/>
      </w:r>
      <w:r w:rsidR="002937E1" w:rsidRPr="002937E1">
        <w:rPr>
          <w:noProof/>
        </w:rPr>
        <w:t>1.</w:t>
      </w:r>
      <w:r w:rsidR="002937E1" w:rsidRPr="002937E1">
        <w:rPr>
          <w:noProof/>
        </w:rPr>
        <w:tab/>
        <w:t xml:space="preserve">Wang, Z.; Yang, X.; Chu, X.; Zhang, J.; Zhou, H.; Shen, Y.; Long, J., The structural basis for the oligomerization of the N-terminal domain of SATB1. </w:t>
      </w:r>
      <w:r w:rsidR="002937E1" w:rsidRPr="002937E1">
        <w:rPr>
          <w:i/>
          <w:noProof/>
        </w:rPr>
        <w:t xml:space="preserve">Nucleic Acids Research </w:t>
      </w:r>
      <w:r w:rsidR="002937E1" w:rsidRPr="002937E1">
        <w:rPr>
          <w:b/>
          <w:noProof/>
        </w:rPr>
        <w:t>2012,</w:t>
      </w:r>
      <w:r w:rsidR="002937E1" w:rsidRPr="002937E1">
        <w:rPr>
          <w:noProof/>
        </w:rPr>
        <w:t xml:space="preserve"> </w:t>
      </w:r>
      <w:r w:rsidR="002937E1" w:rsidRPr="002937E1">
        <w:rPr>
          <w:i/>
          <w:noProof/>
        </w:rPr>
        <w:t>40</w:t>
      </w:r>
      <w:r w:rsidR="002937E1" w:rsidRPr="002937E1">
        <w:rPr>
          <w:noProof/>
        </w:rPr>
        <w:t xml:space="preserve"> (9), 4193-4202.</w:t>
      </w:r>
    </w:p>
    <w:p w14:paraId="64E3CEBD" w14:textId="77777777" w:rsidR="00606D75" w:rsidRPr="002937E1" w:rsidRDefault="00606D75" w:rsidP="00606D75">
      <w:pPr>
        <w:pStyle w:val="EndNoteBibliography"/>
        <w:spacing w:after="0"/>
        <w:ind w:left="700" w:hanging="700"/>
        <w:rPr>
          <w:noProof/>
        </w:rPr>
      </w:pPr>
    </w:p>
    <w:p w14:paraId="7A9B443E" w14:textId="77777777" w:rsidR="002937E1" w:rsidRDefault="002937E1" w:rsidP="00606D75">
      <w:pPr>
        <w:pStyle w:val="EndNoteBibliography"/>
        <w:spacing w:after="0"/>
        <w:ind w:left="700" w:hanging="700"/>
        <w:rPr>
          <w:noProof/>
        </w:rPr>
      </w:pPr>
      <w:r w:rsidRPr="002937E1">
        <w:rPr>
          <w:noProof/>
        </w:rPr>
        <w:t>2.</w:t>
      </w:r>
      <w:r w:rsidRPr="002937E1">
        <w:rPr>
          <w:noProof/>
        </w:rPr>
        <w:tab/>
        <w:t xml:space="preserve">Grote, A.; Hiller, K.; Scheer, M.; Münch, R.; Nörtemann, B.; Hempel, D. C.; Jahn, D., JCat: a novel tool to adapt codon usage of a target gene to its potential expression host. </w:t>
      </w:r>
      <w:r w:rsidRPr="002937E1">
        <w:rPr>
          <w:i/>
          <w:noProof/>
        </w:rPr>
        <w:t xml:space="preserve">Nucleic Acids Research </w:t>
      </w:r>
      <w:r w:rsidRPr="002937E1">
        <w:rPr>
          <w:b/>
          <w:noProof/>
        </w:rPr>
        <w:t>2005,</w:t>
      </w:r>
      <w:r w:rsidRPr="002937E1">
        <w:rPr>
          <w:noProof/>
        </w:rPr>
        <w:t xml:space="preserve"> </w:t>
      </w:r>
      <w:r w:rsidRPr="002937E1">
        <w:rPr>
          <w:i/>
          <w:noProof/>
        </w:rPr>
        <w:t>33</w:t>
      </w:r>
      <w:r w:rsidRPr="002937E1">
        <w:rPr>
          <w:noProof/>
        </w:rPr>
        <w:t xml:space="preserve"> (suppl_2), W526–W531.</w:t>
      </w:r>
    </w:p>
    <w:p w14:paraId="5A2A7CD6" w14:textId="77777777" w:rsidR="00606D75" w:rsidRPr="002937E1" w:rsidRDefault="00606D75" w:rsidP="00606D75">
      <w:pPr>
        <w:pStyle w:val="EndNoteBibliography"/>
        <w:spacing w:after="0"/>
        <w:ind w:left="700" w:hanging="700"/>
        <w:rPr>
          <w:noProof/>
        </w:rPr>
      </w:pPr>
    </w:p>
    <w:p w14:paraId="2B040B4A" w14:textId="77777777" w:rsidR="00606D75" w:rsidRDefault="002937E1" w:rsidP="00606D75">
      <w:pPr>
        <w:pStyle w:val="EndNoteBibliography"/>
        <w:spacing w:after="0"/>
        <w:ind w:left="700" w:hanging="700"/>
        <w:rPr>
          <w:noProof/>
        </w:rPr>
      </w:pPr>
      <w:r w:rsidRPr="002937E1">
        <w:rPr>
          <w:noProof/>
        </w:rPr>
        <w:t>3.</w:t>
      </w:r>
      <w:r w:rsidRPr="002937E1">
        <w:rPr>
          <w:noProof/>
        </w:rPr>
        <w:tab/>
        <w:t xml:space="preserve">Huber, M. C.; Schreiber, A.; Wild, W.; Benz, K.; Schiller, S. M., Introducing a combinatorial </w:t>
      </w:r>
    </w:p>
    <w:p w14:paraId="63B4BD2D" w14:textId="5531DEC9" w:rsidR="002937E1" w:rsidRDefault="002937E1" w:rsidP="00606D75">
      <w:pPr>
        <w:pStyle w:val="EndNoteBibliography"/>
        <w:spacing w:after="0"/>
        <w:ind w:left="700"/>
        <w:rPr>
          <w:noProof/>
        </w:rPr>
      </w:pPr>
      <w:r w:rsidRPr="002937E1">
        <w:rPr>
          <w:noProof/>
        </w:rPr>
        <w:t xml:space="preserve">DNA-toolbox platform constituting defined protein-based biohybrid-materials. </w:t>
      </w:r>
      <w:r w:rsidRPr="002937E1">
        <w:rPr>
          <w:i/>
          <w:noProof/>
        </w:rPr>
        <w:t xml:space="preserve">Biomaterials </w:t>
      </w:r>
      <w:r w:rsidRPr="002937E1">
        <w:rPr>
          <w:b/>
          <w:noProof/>
        </w:rPr>
        <w:t>2014,</w:t>
      </w:r>
      <w:r w:rsidRPr="002937E1">
        <w:rPr>
          <w:noProof/>
        </w:rPr>
        <w:t xml:space="preserve"> </w:t>
      </w:r>
      <w:r w:rsidRPr="002937E1">
        <w:rPr>
          <w:i/>
          <w:noProof/>
        </w:rPr>
        <w:t>35</w:t>
      </w:r>
      <w:r w:rsidRPr="002937E1">
        <w:rPr>
          <w:noProof/>
        </w:rPr>
        <w:t xml:space="preserve"> (31), 8767-8779.</w:t>
      </w:r>
    </w:p>
    <w:p w14:paraId="753CBB1B" w14:textId="77777777" w:rsidR="00606D75" w:rsidRPr="002937E1" w:rsidRDefault="00606D75" w:rsidP="00606D75">
      <w:pPr>
        <w:pStyle w:val="EndNoteBibliography"/>
        <w:spacing w:after="0"/>
        <w:ind w:left="700"/>
        <w:rPr>
          <w:noProof/>
        </w:rPr>
      </w:pPr>
    </w:p>
    <w:p w14:paraId="41212DD9" w14:textId="77777777" w:rsidR="002937E1" w:rsidRDefault="002937E1" w:rsidP="00606D75">
      <w:pPr>
        <w:pStyle w:val="EndNoteBibliography"/>
        <w:spacing w:after="0"/>
        <w:ind w:left="700" w:hanging="700"/>
        <w:rPr>
          <w:noProof/>
        </w:rPr>
      </w:pPr>
      <w:r w:rsidRPr="002937E1">
        <w:rPr>
          <w:noProof/>
        </w:rPr>
        <w:lastRenderedPageBreak/>
        <w:t>4.</w:t>
      </w:r>
      <w:r w:rsidRPr="002937E1">
        <w:rPr>
          <w:noProof/>
        </w:rPr>
        <w:tab/>
        <w:t xml:space="preserve">Sambrook, J. R., D. W. , </w:t>
      </w:r>
      <w:r w:rsidRPr="002937E1">
        <w:rPr>
          <w:i/>
          <w:noProof/>
        </w:rPr>
        <w:t xml:space="preserve">Molecular Cloning: A Laboratory Manual. </w:t>
      </w:r>
      <w:r w:rsidRPr="002937E1">
        <w:rPr>
          <w:noProof/>
        </w:rPr>
        <w:t>. 3rd ed.; Cold Spring Harbor Laboratory Press. : New York, 2001.</w:t>
      </w:r>
    </w:p>
    <w:p w14:paraId="35E2DED7" w14:textId="77777777" w:rsidR="00606D75" w:rsidRPr="002937E1" w:rsidRDefault="00606D75" w:rsidP="00606D75">
      <w:pPr>
        <w:pStyle w:val="EndNoteBibliography"/>
        <w:spacing w:after="0"/>
        <w:ind w:left="700" w:hanging="700"/>
        <w:rPr>
          <w:noProof/>
        </w:rPr>
      </w:pPr>
    </w:p>
    <w:p w14:paraId="6C7620A9" w14:textId="77777777" w:rsidR="002937E1" w:rsidRDefault="002937E1" w:rsidP="00606D75">
      <w:pPr>
        <w:pStyle w:val="EndNoteBibliography"/>
        <w:spacing w:after="0"/>
        <w:ind w:left="700" w:hanging="700"/>
        <w:rPr>
          <w:noProof/>
        </w:rPr>
      </w:pPr>
      <w:r w:rsidRPr="002937E1">
        <w:rPr>
          <w:noProof/>
        </w:rPr>
        <w:t>5.</w:t>
      </w:r>
      <w:r w:rsidRPr="002937E1">
        <w:rPr>
          <w:noProof/>
        </w:rPr>
        <w:tab/>
        <w:t xml:space="preserve">Quiroz, F. G.; Chilkoti, A., Sequence heuristics to encode phase behaviour in intrinsically disordered protein polymers. </w:t>
      </w:r>
      <w:r w:rsidRPr="002937E1">
        <w:rPr>
          <w:i/>
          <w:noProof/>
        </w:rPr>
        <w:t xml:space="preserve">Nature Materials </w:t>
      </w:r>
      <w:r w:rsidRPr="002937E1">
        <w:rPr>
          <w:b/>
          <w:noProof/>
        </w:rPr>
        <w:t>2015,</w:t>
      </w:r>
      <w:r w:rsidRPr="002937E1">
        <w:rPr>
          <w:noProof/>
        </w:rPr>
        <w:t xml:space="preserve"> </w:t>
      </w:r>
      <w:r w:rsidRPr="002937E1">
        <w:rPr>
          <w:i/>
          <w:noProof/>
        </w:rPr>
        <w:t>14</w:t>
      </w:r>
      <w:r w:rsidRPr="002937E1">
        <w:rPr>
          <w:noProof/>
        </w:rPr>
        <w:t xml:space="preserve"> (11), 1164-1171.</w:t>
      </w:r>
    </w:p>
    <w:p w14:paraId="2A33B2B4" w14:textId="77777777" w:rsidR="00606D75" w:rsidRPr="002937E1" w:rsidRDefault="00606D75" w:rsidP="00606D75">
      <w:pPr>
        <w:pStyle w:val="EndNoteBibliography"/>
        <w:spacing w:after="0"/>
        <w:ind w:left="700" w:hanging="700"/>
        <w:rPr>
          <w:noProof/>
        </w:rPr>
      </w:pPr>
    </w:p>
    <w:p w14:paraId="4F90C3E3" w14:textId="77777777" w:rsidR="002937E1" w:rsidRDefault="002937E1" w:rsidP="00606D75">
      <w:pPr>
        <w:pStyle w:val="EndNoteBibliography"/>
        <w:spacing w:after="0"/>
        <w:ind w:left="700" w:hanging="700"/>
        <w:rPr>
          <w:noProof/>
        </w:rPr>
      </w:pPr>
      <w:r w:rsidRPr="002937E1">
        <w:rPr>
          <w:noProof/>
        </w:rPr>
        <w:t>6.</w:t>
      </w:r>
      <w:r w:rsidRPr="002937E1">
        <w:rPr>
          <w:noProof/>
        </w:rPr>
        <w:tab/>
        <w:t xml:space="preserve">Shevchenko, A. T., H.; Havli, J.; Olsen, J. V; Mann, M., In-Gel Digestion for Mass Spectrometric Characterization of Proteins and Proteomes. </w:t>
      </w:r>
      <w:r w:rsidRPr="002937E1">
        <w:rPr>
          <w:i/>
          <w:noProof/>
        </w:rPr>
        <w:t xml:space="preserve">Nat. Protoc. </w:t>
      </w:r>
      <w:r w:rsidRPr="002937E1">
        <w:rPr>
          <w:b/>
          <w:noProof/>
        </w:rPr>
        <w:t>2006,</w:t>
      </w:r>
      <w:r w:rsidRPr="002937E1">
        <w:rPr>
          <w:noProof/>
        </w:rPr>
        <w:t xml:space="preserve"> </w:t>
      </w:r>
      <w:r w:rsidRPr="002937E1">
        <w:rPr>
          <w:i/>
          <w:noProof/>
        </w:rPr>
        <w:t>1</w:t>
      </w:r>
      <w:r w:rsidRPr="002937E1">
        <w:rPr>
          <w:noProof/>
        </w:rPr>
        <w:t xml:space="preserve"> (6), 2856–2860.</w:t>
      </w:r>
    </w:p>
    <w:p w14:paraId="1C5B5B37" w14:textId="77777777" w:rsidR="00606D75" w:rsidRPr="002937E1" w:rsidRDefault="00606D75" w:rsidP="00606D75">
      <w:pPr>
        <w:pStyle w:val="EndNoteBibliography"/>
        <w:spacing w:after="0"/>
        <w:ind w:left="700" w:hanging="700"/>
        <w:rPr>
          <w:noProof/>
        </w:rPr>
      </w:pPr>
    </w:p>
    <w:p w14:paraId="7D76EA84" w14:textId="77777777" w:rsidR="002937E1" w:rsidRDefault="002937E1" w:rsidP="00606D75">
      <w:pPr>
        <w:pStyle w:val="EndNoteBibliography"/>
        <w:spacing w:after="0"/>
        <w:ind w:left="700" w:hanging="700"/>
        <w:rPr>
          <w:noProof/>
        </w:rPr>
      </w:pPr>
      <w:r w:rsidRPr="002937E1">
        <w:rPr>
          <w:noProof/>
        </w:rPr>
        <w:t>7.</w:t>
      </w:r>
      <w:r w:rsidRPr="002937E1">
        <w:rPr>
          <w:noProof/>
        </w:rPr>
        <w:tab/>
        <w:t xml:space="preserve">Speicher, K. D. K., O.; Harper, S.; Speicher, D. W. . , Systematic Analysis of Peptide Recoveries from In-Gel Digestions for Protein Identifications in Proteome Studies. </w:t>
      </w:r>
      <w:r w:rsidRPr="002937E1">
        <w:rPr>
          <w:i/>
          <w:noProof/>
        </w:rPr>
        <w:t xml:space="preserve">J. Biomol. Tech. </w:t>
      </w:r>
      <w:r w:rsidRPr="002937E1">
        <w:rPr>
          <w:b/>
          <w:noProof/>
        </w:rPr>
        <w:t>2000,</w:t>
      </w:r>
      <w:r w:rsidRPr="002937E1">
        <w:rPr>
          <w:noProof/>
        </w:rPr>
        <w:t xml:space="preserve"> </w:t>
      </w:r>
      <w:r w:rsidRPr="002937E1">
        <w:rPr>
          <w:i/>
          <w:noProof/>
        </w:rPr>
        <w:t>11</w:t>
      </w:r>
      <w:r w:rsidRPr="002937E1">
        <w:rPr>
          <w:noProof/>
        </w:rPr>
        <w:t xml:space="preserve"> (2), 74–86.</w:t>
      </w:r>
    </w:p>
    <w:p w14:paraId="311A3E26" w14:textId="77777777" w:rsidR="00606D75" w:rsidRPr="002937E1" w:rsidRDefault="00606D75" w:rsidP="00606D75">
      <w:pPr>
        <w:pStyle w:val="EndNoteBibliography"/>
        <w:spacing w:after="0"/>
        <w:ind w:left="700" w:hanging="700"/>
        <w:rPr>
          <w:noProof/>
        </w:rPr>
      </w:pPr>
    </w:p>
    <w:p w14:paraId="3A435C01" w14:textId="77777777" w:rsidR="002937E1" w:rsidRDefault="002937E1" w:rsidP="00606D75">
      <w:pPr>
        <w:pStyle w:val="EndNoteBibliography"/>
        <w:spacing w:after="0"/>
        <w:ind w:left="700" w:hanging="700"/>
        <w:rPr>
          <w:noProof/>
        </w:rPr>
      </w:pPr>
      <w:r w:rsidRPr="002937E1">
        <w:rPr>
          <w:noProof/>
        </w:rPr>
        <w:t>8.</w:t>
      </w:r>
      <w:r w:rsidRPr="002937E1">
        <w:rPr>
          <w:noProof/>
        </w:rPr>
        <w:tab/>
        <w:t xml:space="preserve">Geissinger, S. E.; Schreiber, A.; Huber, M. C.; Schiller, S. M., Adjustable Bioorthogonal Conjugation Platform for Protein Studies in Live Cells based on Artificial Compartments. </w:t>
      </w:r>
      <w:r w:rsidRPr="002937E1">
        <w:rPr>
          <w:i/>
          <w:noProof/>
        </w:rPr>
        <w:t xml:space="preserve">ACS Synthetic Biology </w:t>
      </w:r>
      <w:r w:rsidRPr="002937E1">
        <w:rPr>
          <w:b/>
          <w:noProof/>
        </w:rPr>
        <w:t>2020,</w:t>
      </w:r>
      <w:r w:rsidRPr="002937E1">
        <w:rPr>
          <w:noProof/>
        </w:rPr>
        <w:t xml:space="preserve"> </w:t>
      </w:r>
      <w:r w:rsidRPr="002937E1">
        <w:rPr>
          <w:i/>
          <w:noProof/>
        </w:rPr>
        <w:t>9</w:t>
      </w:r>
      <w:r w:rsidRPr="002937E1">
        <w:rPr>
          <w:noProof/>
        </w:rPr>
        <w:t xml:space="preserve"> (4), 827-842.</w:t>
      </w:r>
    </w:p>
    <w:p w14:paraId="56CF06B4" w14:textId="77777777" w:rsidR="00606D75" w:rsidRPr="002937E1" w:rsidRDefault="00606D75" w:rsidP="00606D75">
      <w:pPr>
        <w:pStyle w:val="EndNoteBibliography"/>
        <w:spacing w:after="0"/>
        <w:ind w:left="700" w:hanging="700"/>
        <w:rPr>
          <w:noProof/>
        </w:rPr>
      </w:pPr>
    </w:p>
    <w:p w14:paraId="7949A7D2" w14:textId="77777777" w:rsidR="002937E1" w:rsidRDefault="002937E1" w:rsidP="00606D75">
      <w:pPr>
        <w:pStyle w:val="EndNoteBibliography"/>
        <w:spacing w:after="0"/>
        <w:ind w:left="700" w:hanging="700"/>
        <w:rPr>
          <w:noProof/>
        </w:rPr>
      </w:pPr>
      <w:r w:rsidRPr="002937E1">
        <w:rPr>
          <w:noProof/>
        </w:rPr>
        <w:t>9.</w:t>
      </w:r>
      <w:r w:rsidRPr="002937E1">
        <w:rPr>
          <w:noProof/>
        </w:rPr>
        <w:tab/>
        <w:t xml:space="preserve">Harms, G. S.; Pauls, S. W.; Hedstrom, J. F.; Johnson, C. K., Fluorescence and Rotational Dynamics of Dityrosine. </w:t>
      </w:r>
      <w:r w:rsidRPr="002937E1">
        <w:rPr>
          <w:i/>
          <w:noProof/>
        </w:rPr>
        <w:t xml:space="preserve">Journal of Fluorescence </w:t>
      </w:r>
      <w:r w:rsidRPr="002937E1">
        <w:rPr>
          <w:b/>
          <w:noProof/>
        </w:rPr>
        <w:t>1997,</w:t>
      </w:r>
      <w:r w:rsidRPr="002937E1">
        <w:rPr>
          <w:noProof/>
        </w:rPr>
        <w:t xml:space="preserve"> </w:t>
      </w:r>
      <w:r w:rsidRPr="002937E1">
        <w:rPr>
          <w:i/>
          <w:noProof/>
        </w:rPr>
        <w:t>7</w:t>
      </w:r>
      <w:r w:rsidRPr="002937E1">
        <w:rPr>
          <w:noProof/>
        </w:rPr>
        <w:t xml:space="preserve"> (4), 283-292.</w:t>
      </w:r>
    </w:p>
    <w:p w14:paraId="5F410B7E" w14:textId="77777777" w:rsidR="00606D75" w:rsidRPr="002937E1" w:rsidRDefault="00606D75" w:rsidP="00606D75">
      <w:pPr>
        <w:pStyle w:val="EndNoteBibliography"/>
        <w:spacing w:after="0"/>
        <w:ind w:left="700" w:hanging="700"/>
        <w:rPr>
          <w:noProof/>
        </w:rPr>
      </w:pPr>
    </w:p>
    <w:p w14:paraId="53522B7B" w14:textId="77777777" w:rsidR="002937E1" w:rsidRDefault="002937E1" w:rsidP="00606D75">
      <w:pPr>
        <w:pStyle w:val="EndNoteBibliography"/>
        <w:spacing w:after="0"/>
        <w:ind w:left="700" w:hanging="700"/>
        <w:rPr>
          <w:noProof/>
        </w:rPr>
      </w:pPr>
      <w:r w:rsidRPr="002937E1">
        <w:rPr>
          <w:noProof/>
        </w:rPr>
        <w:t>10.</w:t>
      </w:r>
      <w:r w:rsidRPr="002937E1">
        <w:rPr>
          <w:noProof/>
        </w:rPr>
        <w:tab/>
        <w:t xml:space="preserve">Partlow, B. P.; Applegate, M. B.; Omenetto, F. G.; Kaplan, D. L., Dityrosine Cross-Linking in Designing Biomaterials. </w:t>
      </w:r>
      <w:r w:rsidRPr="002937E1">
        <w:rPr>
          <w:i/>
          <w:noProof/>
        </w:rPr>
        <w:t xml:space="preserve">ACS Biomaterials Science and Engineering </w:t>
      </w:r>
      <w:r w:rsidRPr="002937E1">
        <w:rPr>
          <w:b/>
          <w:noProof/>
        </w:rPr>
        <w:t>2016,</w:t>
      </w:r>
      <w:r w:rsidRPr="002937E1">
        <w:rPr>
          <w:noProof/>
        </w:rPr>
        <w:t xml:space="preserve"> </w:t>
      </w:r>
      <w:r w:rsidRPr="002937E1">
        <w:rPr>
          <w:i/>
          <w:noProof/>
        </w:rPr>
        <w:t>2</w:t>
      </w:r>
      <w:r w:rsidRPr="002937E1">
        <w:rPr>
          <w:noProof/>
        </w:rPr>
        <w:t xml:space="preserve"> (12), 2108-2121.</w:t>
      </w:r>
    </w:p>
    <w:p w14:paraId="5D62D463" w14:textId="77777777" w:rsidR="00606D75" w:rsidRPr="002937E1" w:rsidRDefault="00606D75" w:rsidP="00606D75">
      <w:pPr>
        <w:pStyle w:val="EndNoteBibliography"/>
        <w:spacing w:after="0"/>
        <w:ind w:left="700" w:hanging="700"/>
        <w:rPr>
          <w:noProof/>
        </w:rPr>
      </w:pPr>
    </w:p>
    <w:p w14:paraId="66753C1D" w14:textId="77777777" w:rsidR="002937E1" w:rsidRPr="001201F9" w:rsidRDefault="002937E1" w:rsidP="00606D75">
      <w:pPr>
        <w:pStyle w:val="EndNoteBibliography"/>
        <w:spacing w:after="0"/>
        <w:ind w:left="700" w:hanging="700"/>
        <w:rPr>
          <w:noProof/>
          <w:lang w:val="de-DE"/>
          <w:rPrChange w:id="8053" w:author="anna.resch88@gmail.com" w:date="2022-01-03T10:03:00Z">
            <w:rPr>
              <w:noProof/>
            </w:rPr>
          </w:rPrChange>
        </w:rPr>
      </w:pPr>
      <w:r w:rsidRPr="002937E1">
        <w:rPr>
          <w:noProof/>
        </w:rPr>
        <w:t>11.</w:t>
      </w:r>
      <w:r w:rsidRPr="002937E1">
        <w:rPr>
          <w:noProof/>
        </w:rPr>
        <w:tab/>
        <w:t xml:space="preserve">Fang, J.; Li, H., A facile way to tune mechanical properties of artificial elastomeric proteins-based hydrogels. </w:t>
      </w:r>
      <w:r w:rsidRPr="001201F9">
        <w:rPr>
          <w:i/>
          <w:noProof/>
          <w:lang w:val="de-DE"/>
          <w:rPrChange w:id="8054" w:author="anna.resch88@gmail.com" w:date="2022-01-03T10:03:00Z">
            <w:rPr>
              <w:i/>
              <w:noProof/>
            </w:rPr>
          </w:rPrChange>
        </w:rPr>
        <w:t xml:space="preserve">Langmuir </w:t>
      </w:r>
      <w:r w:rsidRPr="001201F9">
        <w:rPr>
          <w:b/>
          <w:noProof/>
          <w:lang w:val="de-DE"/>
          <w:rPrChange w:id="8055" w:author="anna.resch88@gmail.com" w:date="2022-01-03T10:03:00Z">
            <w:rPr>
              <w:b/>
              <w:noProof/>
            </w:rPr>
          </w:rPrChange>
        </w:rPr>
        <w:t>2012,</w:t>
      </w:r>
      <w:r w:rsidRPr="001201F9">
        <w:rPr>
          <w:noProof/>
          <w:lang w:val="de-DE"/>
          <w:rPrChange w:id="8056" w:author="anna.resch88@gmail.com" w:date="2022-01-03T10:03:00Z">
            <w:rPr>
              <w:noProof/>
            </w:rPr>
          </w:rPrChange>
        </w:rPr>
        <w:t xml:space="preserve"> </w:t>
      </w:r>
      <w:r w:rsidRPr="001201F9">
        <w:rPr>
          <w:i/>
          <w:noProof/>
          <w:lang w:val="de-DE"/>
          <w:rPrChange w:id="8057" w:author="anna.resch88@gmail.com" w:date="2022-01-03T10:03:00Z">
            <w:rPr>
              <w:i/>
              <w:noProof/>
            </w:rPr>
          </w:rPrChange>
        </w:rPr>
        <w:t>28</w:t>
      </w:r>
      <w:r w:rsidRPr="001201F9">
        <w:rPr>
          <w:noProof/>
          <w:lang w:val="de-DE"/>
          <w:rPrChange w:id="8058" w:author="anna.resch88@gmail.com" w:date="2022-01-03T10:03:00Z">
            <w:rPr>
              <w:noProof/>
            </w:rPr>
          </w:rPrChange>
        </w:rPr>
        <w:t xml:space="preserve"> (21), 8260-8265.</w:t>
      </w:r>
    </w:p>
    <w:p w14:paraId="337ABE38" w14:textId="77777777" w:rsidR="00606D75" w:rsidRPr="001201F9" w:rsidRDefault="00606D75" w:rsidP="00606D75">
      <w:pPr>
        <w:pStyle w:val="EndNoteBibliography"/>
        <w:spacing w:after="0"/>
        <w:ind w:left="700" w:hanging="700"/>
        <w:rPr>
          <w:noProof/>
          <w:lang w:val="de-DE"/>
          <w:rPrChange w:id="8059" w:author="anna.resch88@gmail.com" w:date="2022-01-03T10:03:00Z">
            <w:rPr>
              <w:noProof/>
            </w:rPr>
          </w:rPrChange>
        </w:rPr>
      </w:pPr>
    </w:p>
    <w:p w14:paraId="428B8A1F" w14:textId="77777777" w:rsidR="002937E1" w:rsidRPr="001201F9" w:rsidRDefault="002937E1" w:rsidP="00606D75">
      <w:pPr>
        <w:pStyle w:val="EndNoteBibliography"/>
        <w:spacing w:after="0"/>
        <w:ind w:left="700" w:hanging="700"/>
        <w:rPr>
          <w:noProof/>
          <w:lang w:val="de-DE"/>
          <w:rPrChange w:id="8060" w:author="anna.resch88@gmail.com" w:date="2022-01-03T10:03:00Z">
            <w:rPr>
              <w:noProof/>
            </w:rPr>
          </w:rPrChange>
        </w:rPr>
      </w:pPr>
      <w:r w:rsidRPr="001201F9">
        <w:rPr>
          <w:noProof/>
          <w:lang w:val="de-DE"/>
          <w:rPrChange w:id="8061" w:author="anna.resch88@gmail.com" w:date="2022-01-03T10:03:00Z">
            <w:rPr>
              <w:noProof/>
            </w:rPr>
          </w:rPrChange>
        </w:rPr>
        <w:t>12.</w:t>
      </w:r>
      <w:r w:rsidRPr="001201F9">
        <w:rPr>
          <w:noProof/>
          <w:lang w:val="de-DE"/>
          <w:rPrChange w:id="8062" w:author="anna.resch88@gmail.com" w:date="2022-01-03T10:03:00Z">
            <w:rPr>
              <w:noProof/>
            </w:rPr>
          </w:rPrChange>
        </w:rPr>
        <w:tab/>
        <w:t xml:space="preserve">Hertz, H., H. Hertz, Über die Berührung fester elastischer Körper, Journal für die reine und angewandte Mathematik 92, 156-171 (1881). </w:t>
      </w:r>
      <w:r w:rsidRPr="001201F9">
        <w:rPr>
          <w:i/>
          <w:noProof/>
          <w:lang w:val="de-DE"/>
          <w:rPrChange w:id="8063" w:author="anna.resch88@gmail.com" w:date="2022-01-03T10:03:00Z">
            <w:rPr>
              <w:i/>
              <w:noProof/>
            </w:rPr>
          </w:rPrChange>
        </w:rPr>
        <w:t xml:space="preserve">Journal für die reine und angewandte Mathematik </w:t>
      </w:r>
      <w:r w:rsidRPr="001201F9">
        <w:rPr>
          <w:b/>
          <w:noProof/>
          <w:lang w:val="de-DE"/>
          <w:rPrChange w:id="8064" w:author="anna.resch88@gmail.com" w:date="2022-01-03T10:03:00Z">
            <w:rPr>
              <w:b/>
              <w:noProof/>
            </w:rPr>
          </w:rPrChange>
        </w:rPr>
        <w:t>1881,</w:t>
      </w:r>
      <w:r w:rsidRPr="001201F9">
        <w:rPr>
          <w:noProof/>
          <w:lang w:val="de-DE"/>
          <w:rPrChange w:id="8065" w:author="anna.resch88@gmail.com" w:date="2022-01-03T10:03:00Z">
            <w:rPr>
              <w:noProof/>
            </w:rPr>
          </w:rPrChange>
        </w:rPr>
        <w:t xml:space="preserve"> </w:t>
      </w:r>
      <w:r w:rsidRPr="001201F9">
        <w:rPr>
          <w:i/>
          <w:noProof/>
          <w:lang w:val="de-DE"/>
          <w:rPrChange w:id="8066" w:author="anna.resch88@gmail.com" w:date="2022-01-03T10:03:00Z">
            <w:rPr>
              <w:i/>
              <w:noProof/>
            </w:rPr>
          </w:rPrChange>
        </w:rPr>
        <w:t>171</w:t>
      </w:r>
      <w:r w:rsidRPr="001201F9">
        <w:rPr>
          <w:noProof/>
          <w:lang w:val="de-DE"/>
          <w:rPrChange w:id="8067" w:author="anna.resch88@gmail.com" w:date="2022-01-03T10:03:00Z">
            <w:rPr>
              <w:noProof/>
            </w:rPr>
          </w:rPrChange>
        </w:rPr>
        <w:t>, 156-171.</w:t>
      </w:r>
    </w:p>
    <w:p w14:paraId="06E04589" w14:textId="77777777" w:rsidR="00606D75" w:rsidRPr="001201F9" w:rsidRDefault="00606D75" w:rsidP="00606D75">
      <w:pPr>
        <w:pStyle w:val="EndNoteBibliography"/>
        <w:spacing w:after="0"/>
        <w:ind w:left="700" w:hanging="700"/>
        <w:rPr>
          <w:noProof/>
          <w:lang w:val="de-DE"/>
          <w:rPrChange w:id="8068" w:author="anna.resch88@gmail.com" w:date="2022-01-03T10:03:00Z">
            <w:rPr>
              <w:noProof/>
            </w:rPr>
          </w:rPrChange>
        </w:rPr>
      </w:pPr>
    </w:p>
    <w:p w14:paraId="037704DF" w14:textId="77777777" w:rsidR="002937E1" w:rsidRDefault="002937E1" w:rsidP="00606D75">
      <w:pPr>
        <w:pStyle w:val="EndNoteBibliography"/>
        <w:spacing w:after="0"/>
        <w:ind w:left="700" w:hanging="700"/>
        <w:rPr>
          <w:noProof/>
        </w:rPr>
      </w:pPr>
      <w:r w:rsidRPr="001201F9">
        <w:rPr>
          <w:noProof/>
          <w:lang w:val="de-DE"/>
          <w:rPrChange w:id="8069" w:author="anna.resch88@gmail.com" w:date="2022-01-03T10:03:00Z">
            <w:rPr>
              <w:noProof/>
            </w:rPr>
          </w:rPrChange>
        </w:rPr>
        <w:t>13.</w:t>
      </w:r>
      <w:r w:rsidRPr="001201F9">
        <w:rPr>
          <w:noProof/>
          <w:lang w:val="de-DE"/>
          <w:rPrChange w:id="8070" w:author="anna.resch88@gmail.com" w:date="2022-01-03T10:03:00Z">
            <w:rPr>
              <w:noProof/>
            </w:rPr>
          </w:rPrChange>
        </w:rPr>
        <w:tab/>
        <w:t xml:space="preserve">Nohava, J.; Swain, M.; Lang, S. J.; Maier, P.; Heinzelmann, S.; Reinhard, T.; Eberwein, P., Instrumented indentation for determination of mechanical properties of human cornea after ultraviolet-A crosslinking. </w:t>
      </w:r>
      <w:r w:rsidRPr="002937E1">
        <w:rPr>
          <w:i/>
          <w:noProof/>
        </w:rPr>
        <w:t xml:space="preserve">Journal of Biomedical Materials Research - Part A </w:t>
      </w:r>
      <w:r w:rsidRPr="002937E1">
        <w:rPr>
          <w:b/>
          <w:noProof/>
        </w:rPr>
        <w:t>2018,</w:t>
      </w:r>
      <w:r w:rsidRPr="002937E1">
        <w:rPr>
          <w:noProof/>
        </w:rPr>
        <w:t xml:space="preserve"> </w:t>
      </w:r>
      <w:r w:rsidRPr="002937E1">
        <w:rPr>
          <w:i/>
          <w:noProof/>
        </w:rPr>
        <w:t>106</w:t>
      </w:r>
      <w:r w:rsidRPr="002937E1">
        <w:rPr>
          <w:noProof/>
        </w:rPr>
        <w:t xml:space="preserve"> (5), 1413-1420.</w:t>
      </w:r>
    </w:p>
    <w:p w14:paraId="64D84E6B" w14:textId="77777777" w:rsidR="00606D75" w:rsidRPr="002937E1" w:rsidRDefault="00606D75" w:rsidP="00606D75">
      <w:pPr>
        <w:pStyle w:val="EndNoteBibliography"/>
        <w:spacing w:after="0"/>
        <w:ind w:left="700" w:hanging="700"/>
        <w:rPr>
          <w:noProof/>
        </w:rPr>
      </w:pPr>
    </w:p>
    <w:p w14:paraId="6752C4B7" w14:textId="77777777" w:rsidR="002937E1" w:rsidRDefault="002937E1" w:rsidP="00606D75">
      <w:pPr>
        <w:pStyle w:val="EndNoteBibliography"/>
        <w:spacing w:after="0"/>
        <w:ind w:left="700" w:hanging="700"/>
        <w:rPr>
          <w:noProof/>
        </w:rPr>
      </w:pPr>
      <w:r w:rsidRPr="002937E1">
        <w:rPr>
          <w:noProof/>
        </w:rPr>
        <w:t>14.</w:t>
      </w:r>
      <w:r w:rsidRPr="002937E1">
        <w:rPr>
          <w:noProof/>
        </w:rPr>
        <w:tab/>
        <w:t xml:space="preserve">Savitzky, A.; Golay, M. J. E., Smoothing and Differentiation of Data by Simplified Least Squares Procedures. </w:t>
      </w:r>
      <w:r w:rsidRPr="002937E1">
        <w:rPr>
          <w:i/>
          <w:noProof/>
        </w:rPr>
        <w:t xml:space="preserve">Analytical Chemistry </w:t>
      </w:r>
      <w:r w:rsidRPr="002937E1">
        <w:rPr>
          <w:b/>
          <w:noProof/>
        </w:rPr>
        <w:t>1964,</w:t>
      </w:r>
      <w:r w:rsidRPr="002937E1">
        <w:rPr>
          <w:noProof/>
        </w:rPr>
        <w:t xml:space="preserve"> </w:t>
      </w:r>
      <w:r w:rsidRPr="002937E1">
        <w:rPr>
          <w:i/>
          <w:noProof/>
        </w:rPr>
        <w:t>36</w:t>
      </w:r>
      <w:r w:rsidRPr="002937E1">
        <w:rPr>
          <w:noProof/>
        </w:rPr>
        <w:t xml:space="preserve"> (8), 1627-1639.</w:t>
      </w:r>
    </w:p>
    <w:p w14:paraId="59453ACF" w14:textId="77777777" w:rsidR="00606D75" w:rsidRPr="002937E1" w:rsidRDefault="00606D75" w:rsidP="00606D75">
      <w:pPr>
        <w:pStyle w:val="EndNoteBibliography"/>
        <w:spacing w:after="0"/>
        <w:ind w:left="700" w:hanging="700"/>
        <w:rPr>
          <w:noProof/>
        </w:rPr>
      </w:pPr>
    </w:p>
    <w:p w14:paraId="26B5A84C" w14:textId="77777777" w:rsidR="002937E1" w:rsidRDefault="002937E1" w:rsidP="00606D75">
      <w:pPr>
        <w:pStyle w:val="EndNoteBibliography"/>
        <w:spacing w:after="0"/>
        <w:ind w:left="700" w:hanging="700"/>
        <w:rPr>
          <w:noProof/>
        </w:rPr>
      </w:pPr>
      <w:r w:rsidRPr="002937E1">
        <w:rPr>
          <w:noProof/>
        </w:rPr>
        <w:t>15.</w:t>
      </w:r>
      <w:r w:rsidRPr="002937E1">
        <w:rPr>
          <w:noProof/>
        </w:rPr>
        <w:tab/>
        <w:t xml:space="preserve">Kolberg, A.; Wenzel, C.; Hugel, T.; Gallei, M.; Balzer, B. N., Covalent Attachment of Single Molecules for AFM-based Force Spectroscopy. </w:t>
      </w:r>
      <w:r w:rsidRPr="002937E1">
        <w:rPr>
          <w:i/>
          <w:noProof/>
        </w:rPr>
        <w:t xml:space="preserve">Journal of Visualized Experiments </w:t>
      </w:r>
      <w:r w:rsidRPr="002937E1">
        <w:rPr>
          <w:b/>
          <w:noProof/>
        </w:rPr>
        <w:t>2020,</w:t>
      </w:r>
      <w:r w:rsidRPr="002937E1">
        <w:rPr>
          <w:noProof/>
        </w:rPr>
        <w:t xml:space="preserve"> </w:t>
      </w:r>
      <w:r w:rsidRPr="002937E1">
        <w:rPr>
          <w:i/>
          <w:noProof/>
        </w:rPr>
        <w:t>157</w:t>
      </w:r>
      <w:r w:rsidRPr="002937E1">
        <w:rPr>
          <w:noProof/>
        </w:rPr>
        <w:t>, e60934.</w:t>
      </w:r>
    </w:p>
    <w:p w14:paraId="4933F151" w14:textId="77777777" w:rsidR="00606D75" w:rsidRPr="002937E1" w:rsidRDefault="00606D75" w:rsidP="00606D75">
      <w:pPr>
        <w:pStyle w:val="EndNoteBibliography"/>
        <w:spacing w:after="0"/>
        <w:ind w:left="700" w:hanging="700"/>
        <w:rPr>
          <w:noProof/>
        </w:rPr>
      </w:pPr>
    </w:p>
    <w:p w14:paraId="286BBA0A" w14:textId="77777777" w:rsidR="002937E1" w:rsidRDefault="002937E1" w:rsidP="00606D75">
      <w:pPr>
        <w:pStyle w:val="EndNoteBibliography"/>
        <w:spacing w:after="0"/>
        <w:ind w:left="700" w:hanging="700"/>
        <w:rPr>
          <w:noProof/>
        </w:rPr>
      </w:pPr>
      <w:r w:rsidRPr="002937E1">
        <w:rPr>
          <w:noProof/>
        </w:rPr>
        <w:t>16.</w:t>
      </w:r>
      <w:r w:rsidRPr="002937E1">
        <w:rPr>
          <w:noProof/>
        </w:rPr>
        <w:tab/>
        <w:t xml:space="preserve">Rico, F.; Roca-Cusachs, P.; Gavara, N.; Farré, R.; Rotger, M.; Navajas, D., Probing mechanical properties of living cells by atomic force microscopy with blunted pyramidal cantilever tips. </w:t>
      </w:r>
      <w:r w:rsidRPr="002937E1">
        <w:rPr>
          <w:i/>
          <w:noProof/>
        </w:rPr>
        <w:t xml:space="preserve">Physical Review E </w:t>
      </w:r>
      <w:r w:rsidRPr="002937E1">
        <w:rPr>
          <w:b/>
          <w:noProof/>
        </w:rPr>
        <w:t>2005,</w:t>
      </w:r>
      <w:r w:rsidRPr="002937E1">
        <w:rPr>
          <w:noProof/>
        </w:rPr>
        <w:t xml:space="preserve"> </w:t>
      </w:r>
      <w:r w:rsidRPr="002937E1">
        <w:rPr>
          <w:i/>
          <w:noProof/>
        </w:rPr>
        <w:t>72</w:t>
      </w:r>
      <w:r w:rsidRPr="002937E1">
        <w:rPr>
          <w:noProof/>
        </w:rPr>
        <w:t xml:space="preserve"> (2), 021914.</w:t>
      </w:r>
    </w:p>
    <w:p w14:paraId="68BD8A43" w14:textId="77777777" w:rsidR="00606D75" w:rsidRPr="002937E1" w:rsidRDefault="00606D75" w:rsidP="00606D75">
      <w:pPr>
        <w:pStyle w:val="EndNoteBibliography"/>
        <w:spacing w:after="0"/>
        <w:ind w:left="700" w:hanging="700"/>
        <w:rPr>
          <w:noProof/>
        </w:rPr>
      </w:pPr>
    </w:p>
    <w:p w14:paraId="4A6E2460" w14:textId="30338C37" w:rsidR="00606D75" w:rsidRDefault="002937E1" w:rsidP="00606D75">
      <w:pPr>
        <w:pStyle w:val="EndNoteBibliography"/>
        <w:spacing w:after="0"/>
        <w:ind w:left="700" w:hanging="700"/>
        <w:rPr>
          <w:noProof/>
        </w:rPr>
      </w:pPr>
      <w:r w:rsidRPr="002937E1">
        <w:rPr>
          <w:noProof/>
        </w:rPr>
        <w:t>17.</w:t>
      </w:r>
      <w:r w:rsidRPr="002937E1">
        <w:rPr>
          <w:noProof/>
        </w:rPr>
        <w:tab/>
        <w:t xml:space="preserve">Miyoshi, K., </w:t>
      </w:r>
      <w:r w:rsidRPr="002937E1">
        <w:rPr>
          <w:i/>
          <w:noProof/>
        </w:rPr>
        <w:t>Structures and mechanical properties of natural and synthetic diamonds.</w:t>
      </w:r>
      <w:r w:rsidRPr="002937E1">
        <w:rPr>
          <w:noProof/>
        </w:rPr>
        <w:t xml:space="preserve"> NASA/TM--107249: Cleveland OH: Lewis Research Center, 1998.</w:t>
      </w:r>
    </w:p>
    <w:p w14:paraId="4496E5F5" w14:textId="77777777" w:rsidR="00606D75" w:rsidRPr="002937E1" w:rsidRDefault="00606D75" w:rsidP="00606D75">
      <w:pPr>
        <w:pStyle w:val="EndNoteBibliography"/>
        <w:spacing w:after="0"/>
        <w:ind w:left="700" w:hanging="700"/>
        <w:rPr>
          <w:noProof/>
        </w:rPr>
      </w:pPr>
    </w:p>
    <w:p w14:paraId="3F36653F" w14:textId="77777777" w:rsidR="002937E1" w:rsidRDefault="002937E1" w:rsidP="00606D75">
      <w:pPr>
        <w:pStyle w:val="EndNoteBibliography"/>
        <w:spacing w:after="0"/>
        <w:ind w:left="700" w:hanging="700"/>
        <w:rPr>
          <w:noProof/>
        </w:rPr>
      </w:pPr>
      <w:r w:rsidRPr="002937E1">
        <w:rPr>
          <w:noProof/>
        </w:rPr>
        <w:t>18.</w:t>
      </w:r>
      <w:r w:rsidRPr="002937E1">
        <w:rPr>
          <w:noProof/>
        </w:rPr>
        <w:tab/>
        <w:t xml:space="preserve">Tschaikowsky, M.; Selig, M.; Brander, S.; Balzer, B. N.; Hugel, T.; Rolauffs, B., Proof-of-concept for the detection of early osteoarthritis pathology by clinically applicable endomicroscopy and quantitative AI-supported optical biopsy. </w:t>
      </w:r>
      <w:r w:rsidRPr="002937E1">
        <w:rPr>
          <w:i/>
          <w:noProof/>
        </w:rPr>
        <w:t xml:space="preserve">Osteoarthritis and Cartilage </w:t>
      </w:r>
      <w:r w:rsidRPr="002937E1">
        <w:rPr>
          <w:b/>
          <w:noProof/>
        </w:rPr>
        <w:t>2021,</w:t>
      </w:r>
      <w:r w:rsidRPr="002937E1">
        <w:rPr>
          <w:noProof/>
        </w:rPr>
        <w:t xml:space="preserve"> </w:t>
      </w:r>
      <w:r w:rsidRPr="002937E1">
        <w:rPr>
          <w:i/>
          <w:noProof/>
        </w:rPr>
        <w:t>29</w:t>
      </w:r>
      <w:r w:rsidRPr="002937E1">
        <w:rPr>
          <w:noProof/>
        </w:rPr>
        <w:t xml:space="preserve"> (2), 269-279.</w:t>
      </w:r>
    </w:p>
    <w:p w14:paraId="335DBA09" w14:textId="77777777" w:rsidR="00606D75" w:rsidRPr="002937E1" w:rsidRDefault="00606D75" w:rsidP="00606D75">
      <w:pPr>
        <w:pStyle w:val="EndNoteBibliography"/>
        <w:spacing w:after="0"/>
        <w:ind w:left="700" w:hanging="700"/>
        <w:rPr>
          <w:noProof/>
        </w:rPr>
      </w:pPr>
    </w:p>
    <w:p w14:paraId="6322A72B" w14:textId="77777777" w:rsidR="002937E1" w:rsidRDefault="002937E1" w:rsidP="00606D75">
      <w:pPr>
        <w:pStyle w:val="EndNoteBibliography"/>
        <w:spacing w:after="0"/>
        <w:ind w:left="700" w:hanging="700"/>
        <w:rPr>
          <w:noProof/>
        </w:rPr>
      </w:pPr>
      <w:r w:rsidRPr="002937E1">
        <w:rPr>
          <w:noProof/>
        </w:rPr>
        <w:t>19.</w:t>
      </w:r>
      <w:r w:rsidRPr="002937E1">
        <w:rPr>
          <w:noProof/>
        </w:rPr>
        <w:tab/>
        <w:t xml:space="preserve">Huson, M. G.; Maxwell, J. M., The measurement of resilience with a scanning probe microscope. </w:t>
      </w:r>
      <w:r w:rsidRPr="002937E1">
        <w:rPr>
          <w:i/>
          <w:noProof/>
        </w:rPr>
        <w:t xml:space="preserve">Polymer Testing </w:t>
      </w:r>
      <w:r w:rsidRPr="002937E1">
        <w:rPr>
          <w:b/>
          <w:noProof/>
        </w:rPr>
        <w:t>2006,</w:t>
      </w:r>
      <w:r w:rsidRPr="002937E1">
        <w:rPr>
          <w:noProof/>
        </w:rPr>
        <w:t xml:space="preserve"> </w:t>
      </w:r>
      <w:r w:rsidRPr="002937E1">
        <w:rPr>
          <w:i/>
          <w:noProof/>
        </w:rPr>
        <w:t>25</w:t>
      </w:r>
      <w:r w:rsidRPr="002937E1">
        <w:rPr>
          <w:noProof/>
        </w:rPr>
        <w:t xml:space="preserve"> (1), 2-11.</w:t>
      </w:r>
    </w:p>
    <w:p w14:paraId="2DB6BB25" w14:textId="77777777" w:rsidR="00606D75" w:rsidRPr="002937E1" w:rsidRDefault="00606D75" w:rsidP="00606D75">
      <w:pPr>
        <w:pStyle w:val="EndNoteBibliography"/>
        <w:spacing w:after="0"/>
        <w:ind w:left="700" w:hanging="700"/>
        <w:rPr>
          <w:noProof/>
        </w:rPr>
      </w:pPr>
    </w:p>
    <w:p w14:paraId="2C426D7C" w14:textId="77777777" w:rsidR="002937E1" w:rsidRDefault="002937E1" w:rsidP="00606D75">
      <w:pPr>
        <w:pStyle w:val="EndNoteBibliography"/>
        <w:spacing w:after="0"/>
        <w:ind w:left="700" w:hanging="700"/>
        <w:rPr>
          <w:noProof/>
        </w:rPr>
      </w:pPr>
      <w:r w:rsidRPr="002937E1">
        <w:rPr>
          <w:noProof/>
        </w:rPr>
        <w:t>20.</w:t>
      </w:r>
      <w:r w:rsidRPr="002937E1">
        <w:rPr>
          <w:noProof/>
        </w:rPr>
        <w:tab/>
        <w:t xml:space="preserve">Wollensak, G., Crosslinking treatment of progressive keratoconus: New hope. </w:t>
      </w:r>
      <w:r w:rsidRPr="002937E1">
        <w:rPr>
          <w:i/>
          <w:noProof/>
        </w:rPr>
        <w:t xml:space="preserve">Current Opinion in Ophthalmology </w:t>
      </w:r>
      <w:r w:rsidRPr="002937E1">
        <w:rPr>
          <w:b/>
          <w:noProof/>
        </w:rPr>
        <w:t>2006,</w:t>
      </w:r>
      <w:r w:rsidRPr="002937E1">
        <w:rPr>
          <w:noProof/>
        </w:rPr>
        <w:t xml:space="preserve"> </w:t>
      </w:r>
      <w:r w:rsidRPr="002937E1">
        <w:rPr>
          <w:i/>
          <w:noProof/>
        </w:rPr>
        <w:t>17</w:t>
      </w:r>
      <w:r w:rsidRPr="002937E1">
        <w:rPr>
          <w:noProof/>
        </w:rPr>
        <w:t xml:space="preserve"> (4), 356-360.</w:t>
      </w:r>
    </w:p>
    <w:p w14:paraId="5636460B" w14:textId="77777777" w:rsidR="00606D75" w:rsidRPr="002937E1" w:rsidRDefault="00606D75" w:rsidP="00606D75">
      <w:pPr>
        <w:pStyle w:val="EndNoteBibliography"/>
        <w:spacing w:after="0"/>
        <w:ind w:left="700" w:hanging="700"/>
        <w:rPr>
          <w:noProof/>
        </w:rPr>
      </w:pPr>
    </w:p>
    <w:p w14:paraId="3994CEEB" w14:textId="77777777" w:rsidR="002937E1" w:rsidRDefault="002937E1" w:rsidP="00606D75">
      <w:pPr>
        <w:pStyle w:val="EndNoteBibliography"/>
        <w:spacing w:after="0"/>
        <w:ind w:left="700" w:hanging="700"/>
        <w:rPr>
          <w:noProof/>
        </w:rPr>
      </w:pPr>
      <w:r w:rsidRPr="002937E1">
        <w:rPr>
          <w:noProof/>
        </w:rPr>
        <w:t>21.</w:t>
      </w:r>
      <w:r w:rsidRPr="002937E1">
        <w:rPr>
          <w:noProof/>
        </w:rPr>
        <w:tab/>
        <w:t xml:space="preserve">Randleman, J. B.; Khandelwal, S. S.; Hafezi, F., Corneal cross-linking. </w:t>
      </w:r>
      <w:r w:rsidRPr="002937E1">
        <w:rPr>
          <w:i/>
          <w:noProof/>
        </w:rPr>
        <w:t xml:space="preserve">Survey of Ophthalmology </w:t>
      </w:r>
      <w:r w:rsidRPr="002937E1">
        <w:rPr>
          <w:b/>
          <w:noProof/>
        </w:rPr>
        <w:t>2015,</w:t>
      </w:r>
      <w:r w:rsidRPr="002937E1">
        <w:rPr>
          <w:noProof/>
        </w:rPr>
        <w:t xml:space="preserve"> </w:t>
      </w:r>
      <w:r w:rsidRPr="002937E1">
        <w:rPr>
          <w:i/>
          <w:noProof/>
        </w:rPr>
        <w:t>60</w:t>
      </w:r>
      <w:r w:rsidRPr="002937E1">
        <w:rPr>
          <w:noProof/>
        </w:rPr>
        <w:t xml:space="preserve"> (6), 509-523.</w:t>
      </w:r>
    </w:p>
    <w:p w14:paraId="7B29F866" w14:textId="77777777" w:rsidR="00606D75" w:rsidRPr="002937E1" w:rsidRDefault="00606D75" w:rsidP="00606D75">
      <w:pPr>
        <w:pStyle w:val="EndNoteBibliography"/>
        <w:spacing w:after="0"/>
        <w:ind w:left="700" w:hanging="700"/>
        <w:rPr>
          <w:noProof/>
        </w:rPr>
      </w:pPr>
    </w:p>
    <w:p w14:paraId="2D9C4366" w14:textId="77777777" w:rsidR="002937E1" w:rsidRPr="002937E1" w:rsidRDefault="002937E1" w:rsidP="00606D75">
      <w:pPr>
        <w:pStyle w:val="EndNoteBibliography"/>
        <w:ind w:left="700" w:hanging="700"/>
        <w:rPr>
          <w:noProof/>
        </w:rPr>
      </w:pPr>
      <w:r w:rsidRPr="002937E1">
        <w:rPr>
          <w:noProof/>
        </w:rPr>
        <w:t>22.</w:t>
      </w:r>
      <w:r w:rsidRPr="002937E1">
        <w:rPr>
          <w:noProof/>
        </w:rPr>
        <w:tab/>
        <w:t xml:space="preserve">Sun, S., Inhibition of Protein Carbamylation in Urea Solution Using Ammonium Containing Buffers Shisheng. </w:t>
      </w:r>
      <w:r w:rsidRPr="002937E1">
        <w:rPr>
          <w:i/>
          <w:noProof/>
        </w:rPr>
        <w:t xml:space="preserve">Anal Biochem. </w:t>
      </w:r>
      <w:r w:rsidRPr="002937E1">
        <w:rPr>
          <w:b/>
          <w:noProof/>
        </w:rPr>
        <w:t>2008,</w:t>
      </w:r>
      <w:r w:rsidRPr="002937E1">
        <w:rPr>
          <w:noProof/>
        </w:rPr>
        <w:t xml:space="preserve"> </w:t>
      </w:r>
      <w:r w:rsidRPr="002937E1">
        <w:rPr>
          <w:i/>
          <w:noProof/>
        </w:rPr>
        <w:t>6</w:t>
      </w:r>
      <w:r w:rsidRPr="002937E1">
        <w:rPr>
          <w:noProof/>
        </w:rPr>
        <w:t xml:space="preserve"> (9), 2166-2171.</w:t>
      </w:r>
    </w:p>
    <w:p w14:paraId="2EB83B25" w14:textId="6213D341" w:rsidR="00067C6D" w:rsidRPr="00B04F30" w:rsidRDefault="00067C6D" w:rsidP="00067C6D">
      <w:r>
        <w:fldChar w:fldCharType="end"/>
      </w:r>
    </w:p>
    <w:p w14:paraId="28C8E291" w14:textId="75D2A304" w:rsidR="00F07F77" w:rsidRPr="00067C6D" w:rsidRDefault="00F07F77" w:rsidP="00067C6D"/>
    <w:sectPr w:rsidR="00F07F77" w:rsidRPr="00067C6D" w:rsidSect="000A3AAC">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nna.resch88@gmail.com" w:date="2022-01-16T12:05:00Z" w:initials="a">
    <w:p w14:paraId="2D6F8499" w14:textId="51A78428" w:rsidR="009E3BE9" w:rsidRDefault="009E3BE9">
      <w:pPr>
        <w:pStyle w:val="Kommentartext"/>
      </w:pPr>
      <w:r>
        <w:rPr>
          <w:rStyle w:val="Kommentarzeichen"/>
        </w:rPr>
        <w:annotationRef/>
      </w:r>
      <w:r>
        <w:t xml:space="preserve">Die ursprüngliche Aufteilung nach Mateirals/Methods und Results schien verwirrend, daher habe ich umgestellt und nun nur noch nach Themen unterteilt. </w:t>
      </w:r>
    </w:p>
  </w:comment>
  <w:comment w:id="21" w:author="Alexander Resch" w:date="2022-01-19T19:11:00Z" w:initials="AR">
    <w:p w14:paraId="1CD2A237" w14:textId="77777777" w:rsidR="00161285" w:rsidRDefault="00161285" w:rsidP="00367217">
      <w:pPr>
        <w:pStyle w:val="Kommentartext"/>
      </w:pPr>
      <w:r>
        <w:rPr>
          <w:rStyle w:val="Kommentarzeichen"/>
        </w:rPr>
        <w:annotationRef/>
      </w:r>
      <w:r>
        <w:t>Würde ich in 2-3 Sätze teilen.</w:t>
      </w:r>
    </w:p>
  </w:comment>
  <w:comment w:id="35" w:author="Alexander Resch" w:date="2022-01-19T19:19:00Z" w:initials="AR">
    <w:p w14:paraId="718FBCE2" w14:textId="77777777" w:rsidR="00807CAD" w:rsidRDefault="00807CAD" w:rsidP="00180837">
      <w:pPr>
        <w:pStyle w:val="Kommentartext"/>
      </w:pPr>
      <w:r>
        <w:rPr>
          <w:rStyle w:val="Kommentarzeichen"/>
        </w:rPr>
        <w:annotationRef/>
      </w:r>
      <w:r>
        <w:t>Übliche Formulierung? Alternativ "as described by XYZ et al, ABC et al, and others"</w:t>
      </w:r>
    </w:p>
  </w:comment>
  <w:comment w:id="43" w:author="anna.resch88@gmail.com" w:date="2022-01-04T09:47:00Z" w:initials="a">
    <w:p w14:paraId="5411C9DB" w14:textId="324E2090" w:rsidR="0033452D" w:rsidRDefault="0033452D" w:rsidP="0033452D">
      <w:pPr>
        <w:pStyle w:val="Kommentartext"/>
      </w:pPr>
      <w:r>
        <w:rPr>
          <w:rStyle w:val="Kommentarzeichen"/>
        </w:rPr>
        <w:annotationRef/>
      </w:r>
      <w:r>
        <w:t>Wurden diese Konstrukte exprimiert? Waren sie adhäsiv? Wenn nicht, können wir an dieser Stelle eigentlich noch nicht von „protein glue“ sprechen, wenn wir nicht wissen, ob diese Konstrukte auch adhäsiv sind…</w:t>
      </w:r>
    </w:p>
  </w:comment>
  <w:comment w:id="194" w:author="anna.resch88@gmail.com" w:date="2022-01-03T10:03:00Z" w:initials="a">
    <w:p w14:paraId="6814FC47" w14:textId="77777777" w:rsidR="006F1256" w:rsidRPr="004F69C9" w:rsidRDefault="006F1256" w:rsidP="006F1256">
      <w:pPr>
        <w:pStyle w:val="Kommentartext"/>
        <w:rPr>
          <w:lang w:val="en-US"/>
        </w:rPr>
      </w:pPr>
      <w:r>
        <w:rPr>
          <w:rStyle w:val="Kommentarzeichen"/>
        </w:rPr>
        <w:annotationRef/>
      </w:r>
      <w:r w:rsidRPr="004F69C9">
        <w:rPr>
          <w:lang w:val="en-US"/>
        </w:rPr>
        <w:t>Austauschen?</w:t>
      </w:r>
    </w:p>
  </w:comment>
  <w:comment w:id="335" w:author="Alexander Resch" w:date="2022-01-19T19:47:00Z" w:initials="AR">
    <w:p w14:paraId="6F9762E4" w14:textId="77777777" w:rsidR="00195CE7" w:rsidRDefault="00195CE7" w:rsidP="00790ADF">
      <w:pPr>
        <w:pStyle w:val="Kommentartext"/>
      </w:pPr>
      <w:r>
        <w:rPr>
          <w:rStyle w:val="Kommentarzeichen"/>
        </w:rPr>
        <w:annotationRef/>
      </w:r>
      <w:r>
        <w:t>Bildunterschirft fehlt. Gewollt?</w:t>
      </w:r>
    </w:p>
  </w:comment>
  <w:comment w:id="423" w:author="anna.resch88@gmail.com" w:date="2022-01-03T19:57:00Z" w:initials="a">
    <w:p w14:paraId="7650D099" w14:textId="1DB9B96B"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449" w:author="Alexander Resch" w:date="2022-01-19T19:52:00Z" w:initials="AR">
    <w:p w14:paraId="694CFF88" w14:textId="77777777" w:rsidR="00EC31AF" w:rsidRDefault="00EC31AF" w:rsidP="00CC5122">
      <w:pPr>
        <w:pStyle w:val="Kommentartext"/>
      </w:pPr>
      <w:r>
        <w:rPr>
          <w:rStyle w:val="Kommentarzeichen"/>
        </w:rPr>
        <w:annotationRef/>
      </w:r>
      <w:r>
        <w:t>Dezimalkomma korrekt? Oder Tausenderkomma?</w:t>
      </w:r>
    </w:p>
  </w:comment>
  <w:comment w:id="451" w:author="anna.resch88@gmail.com" w:date="2022-01-03T10:20:00Z" w:initials="a">
    <w:p w14:paraId="100F87DE" w14:textId="49F3ECDB"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457" w:author="Alexander Resch" w:date="2022-01-19T19:53:00Z" w:initials="AR">
    <w:p w14:paraId="489E0F6A" w14:textId="77777777" w:rsidR="00EC31AF" w:rsidRDefault="00EC31AF" w:rsidP="00826658">
      <w:pPr>
        <w:pStyle w:val="Kommentartext"/>
      </w:pPr>
      <w:r>
        <w:rPr>
          <w:rStyle w:val="Kommentarzeichen"/>
        </w:rPr>
        <w:annotationRef/>
      </w:r>
      <w:r>
        <w:t>Hier Singular, obige Formulierungen im Plural. Vorschlag: Alles im Singular halten.</w:t>
      </w:r>
    </w:p>
  </w:comment>
  <w:comment w:id="473" w:author="anna.resch88@gmail.com" w:date="2022-01-03T10:24:00Z" w:initials="a">
    <w:p w14:paraId="044150B8" w14:textId="72C22BF9" w:rsidR="004172A0" w:rsidRPr="004F69C9" w:rsidRDefault="004172A0" w:rsidP="004172A0">
      <w:pPr>
        <w:pStyle w:val="Kommentartext"/>
        <w:rPr>
          <w:lang w:val="en-US"/>
        </w:rPr>
      </w:pPr>
      <w:r>
        <w:rPr>
          <w:rStyle w:val="Kommentarzeichen"/>
        </w:rPr>
        <w:annotationRef/>
      </w:r>
      <w:r w:rsidRPr="004F69C9">
        <w:rPr>
          <w:lang w:val="en-US"/>
        </w:rPr>
        <w:t>löschen</w:t>
      </w:r>
    </w:p>
  </w:comment>
  <w:comment w:id="576" w:author="anna.resch88@gmail.com" w:date="2022-01-04T10:35:00Z" w:initials="a">
    <w:p w14:paraId="07F8751B" w14:textId="1A20E569" w:rsidR="00A32DE8" w:rsidRPr="00A32DE8" w:rsidRDefault="00A32DE8">
      <w:pPr>
        <w:pStyle w:val="Kommentartext"/>
        <w:rPr>
          <w:lang w:val="en-US"/>
        </w:rPr>
      </w:pPr>
      <w:r>
        <w:rPr>
          <w:rStyle w:val="Kommentarzeichen"/>
        </w:rPr>
        <w:annotationRef/>
      </w:r>
      <w:r w:rsidRPr="00A32DE8">
        <w:rPr>
          <w:lang w:val="en-US"/>
        </w:rPr>
        <w:t>Is a figure still needed?</w:t>
      </w:r>
    </w:p>
  </w:comment>
  <w:comment w:id="577" w:author="Alexander Resch" w:date="2022-01-19T20:02:00Z" w:initials="AR">
    <w:p w14:paraId="6481D522" w14:textId="77777777" w:rsidR="00574746" w:rsidRDefault="00574746" w:rsidP="00342E38">
      <w:pPr>
        <w:pStyle w:val="Kommentartext"/>
      </w:pPr>
      <w:r>
        <w:rPr>
          <w:rStyle w:val="Kommentarzeichen"/>
        </w:rPr>
        <w:annotationRef/>
      </w:r>
      <w:r>
        <w:t>Not needed anymore</w:t>
      </w:r>
    </w:p>
  </w:comment>
  <w:comment w:id="593" w:author="anna.resch88@gmail.com" w:date="2022-01-04T10:36:00Z" w:initials="a">
    <w:p w14:paraId="560FDCC9" w14:textId="63DA6373" w:rsidR="00A32DE8" w:rsidRPr="004F69C9" w:rsidRDefault="00A32DE8">
      <w:pPr>
        <w:pStyle w:val="Kommentartext"/>
        <w:rPr>
          <w:lang w:val="en-US"/>
        </w:rPr>
      </w:pPr>
      <w:r>
        <w:rPr>
          <w:rStyle w:val="Kommentarzeichen"/>
        </w:rPr>
        <w:annotationRef/>
      </w:r>
      <w:r w:rsidRPr="004F69C9">
        <w:rPr>
          <w:lang w:val="en-US"/>
        </w:rPr>
        <w:t>Still correct?</w:t>
      </w:r>
    </w:p>
  </w:comment>
  <w:comment w:id="594" w:author="Alexander Resch" w:date="2022-01-19T20:02:00Z" w:initials="AR">
    <w:p w14:paraId="3C1399C5" w14:textId="77777777" w:rsidR="00574746" w:rsidRDefault="00574746" w:rsidP="00144E35">
      <w:pPr>
        <w:pStyle w:val="Kommentartext"/>
      </w:pPr>
      <w:r>
        <w:rPr>
          <w:rStyle w:val="Kommentarzeichen"/>
        </w:rPr>
        <w:annotationRef/>
      </w:r>
      <w:r>
        <w:t>Still correct</w:t>
      </w:r>
    </w:p>
  </w:comment>
  <w:comment w:id="620" w:author="Alexander Resch" w:date="2022-01-19T20:08:00Z" w:initials="AR">
    <w:p w14:paraId="4A3DDED8" w14:textId="77777777" w:rsidR="00A12CD6" w:rsidRDefault="00A12CD6" w:rsidP="002D2023">
      <w:pPr>
        <w:pStyle w:val="Kommentartext"/>
      </w:pPr>
      <w:r>
        <w:rPr>
          <w:rStyle w:val="Kommentarzeichen"/>
        </w:rPr>
        <w:annotationRef/>
      </w:r>
      <w:r>
        <w:t>Typical unit?</w:t>
      </w:r>
    </w:p>
  </w:comment>
  <w:comment w:id="738" w:author="anna.resch88@gmail.com" w:date="2022-01-04T10:35:00Z" w:initials="a">
    <w:p w14:paraId="471B82D1" w14:textId="429AD1F2" w:rsidR="0032297A" w:rsidRPr="00A32DE8" w:rsidRDefault="0032297A" w:rsidP="0032297A">
      <w:pPr>
        <w:pStyle w:val="Kommentartext"/>
        <w:rPr>
          <w:lang w:val="en-US"/>
        </w:rPr>
      </w:pPr>
      <w:r>
        <w:rPr>
          <w:rStyle w:val="Kommentarzeichen"/>
        </w:rPr>
        <w:annotationRef/>
      </w:r>
      <w:r w:rsidRPr="00A32DE8">
        <w:rPr>
          <w:lang w:val="en-US"/>
        </w:rPr>
        <w:t>Is a figure still needed?</w:t>
      </w:r>
    </w:p>
  </w:comment>
  <w:comment w:id="739" w:author="Alexander Resch" w:date="2022-01-19T20:40:00Z" w:initials="AR">
    <w:p w14:paraId="7A2AA777" w14:textId="77777777" w:rsidR="00AD0B65" w:rsidRDefault="00AD0B65" w:rsidP="00F22FDC">
      <w:pPr>
        <w:pStyle w:val="Kommentartext"/>
      </w:pPr>
      <w:r>
        <w:rPr>
          <w:rStyle w:val="Kommentarzeichen"/>
        </w:rPr>
        <w:annotationRef/>
      </w:r>
      <w:r>
        <w:t xml:space="preserve">Not really, as it's straight forward in the text. but can be provided if needed. </w:t>
      </w:r>
    </w:p>
  </w:comment>
  <w:comment w:id="745" w:author="anna.resch88@gmail.com" w:date="2022-01-04T10:36:00Z" w:initials="a">
    <w:p w14:paraId="05766E29" w14:textId="5167877A" w:rsidR="0032297A" w:rsidRPr="0032297A" w:rsidRDefault="0032297A" w:rsidP="0032297A">
      <w:pPr>
        <w:pStyle w:val="Kommentartext"/>
        <w:rPr>
          <w:lang w:val="en-US"/>
        </w:rPr>
      </w:pPr>
      <w:r>
        <w:rPr>
          <w:rStyle w:val="Kommentarzeichen"/>
        </w:rPr>
        <w:annotationRef/>
      </w:r>
      <w:r w:rsidRPr="0032297A">
        <w:rPr>
          <w:lang w:val="en-US"/>
        </w:rPr>
        <w:t>Still correct?</w:t>
      </w:r>
    </w:p>
  </w:comment>
  <w:comment w:id="908" w:author="anna.resch88@gmail.com" w:date="2022-01-03T19:57:00Z" w:initials="a">
    <w:p w14:paraId="4BBBCCED" w14:textId="11D80B89" w:rsidR="0022001F" w:rsidRPr="0032297A" w:rsidRDefault="0022001F">
      <w:pPr>
        <w:pStyle w:val="Kommentartext"/>
        <w:rPr>
          <w:lang w:val="en-US"/>
        </w:rPr>
      </w:pPr>
      <w:r>
        <w:rPr>
          <w:rStyle w:val="Kommentarzeichen"/>
        </w:rPr>
        <w:annotationRef/>
      </w:r>
      <w:r w:rsidRPr="0032297A">
        <w:rPr>
          <w:lang w:val="en-US"/>
        </w:rPr>
        <w:t>Figure exchanged</w:t>
      </w:r>
    </w:p>
  </w:comment>
  <w:comment w:id="943" w:author="anna.resch88@gmail.com" w:date="2022-01-03T10:20:00Z" w:initials="a">
    <w:p w14:paraId="7CA180C7" w14:textId="6F1C9647" w:rsidR="00545079" w:rsidRPr="0032297A" w:rsidRDefault="00545079">
      <w:pPr>
        <w:pStyle w:val="Kommentartext"/>
        <w:rPr>
          <w:lang w:val="en-US"/>
        </w:rPr>
      </w:pPr>
      <w:r>
        <w:rPr>
          <w:rStyle w:val="Kommentarzeichen"/>
        </w:rPr>
        <w:annotationRef/>
      </w:r>
      <w:r w:rsidR="001352B5" w:rsidRPr="0032297A">
        <w:rPr>
          <w:lang w:val="en-US"/>
        </w:rPr>
        <w:t>Figure exchanged</w:t>
      </w:r>
    </w:p>
  </w:comment>
  <w:comment w:id="961" w:author="anna.resch88@gmail.com" w:date="2022-01-03T10:24:00Z" w:initials="a">
    <w:p w14:paraId="14A5F1F2" w14:textId="1AAB476F" w:rsidR="00791D66" w:rsidRPr="0032297A" w:rsidRDefault="00791D66">
      <w:pPr>
        <w:pStyle w:val="Kommentartext"/>
        <w:rPr>
          <w:lang w:val="en-US"/>
        </w:rPr>
      </w:pPr>
      <w:r>
        <w:rPr>
          <w:rStyle w:val="Kommentarzeichen"/>
        </w:rPr>
        <w:annotationRef/>
      </w:r>
      <w:r w:rsidRPr="0032297A">
        <w:rPr>
          <w:lang w:val="en-US"/>
        </w:rPr>
        <w:t>löschen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F8499" w15:done="0"/>
  <w15:commentEx w15:paraId="1CD2A237" w15:done="0"/>
  <w15:commentEx w15:paraId="718FBCE2" w15:done="0"/>
  <w15:commentEx w15:paraId="5411C9DB" w15:done="0"/>
  <w15:commentEx w15:paraId="6814FC47" w15:done="0"/>
  <w15:commentEx w15:paraId="6F9762E4" w15:done="0"/>
  <w15:commentEx w15:paraId="7650D099" w15:done="0"/>
  <w15:commentEx w15:paraId="694CFF88" w15:done="0"/>
  <w15:commentEx w15:paraId="100F87DE" w15:done="0"/>
  <w15:commentEx w15:paraId="489E0F6A" w15:done="0"/>
  <w15:commentEx w15:paraId="044150B8" w15:done="0"/>
  <w15:commentEx w15:paraId="07F8751B" w15:done="0"/>
  <w15:commentEx w15:paraId="6481D522" w15:paraIdParent="07F8751B" w15:done="0"/>
  <w15:commentEx w15:paraId="560FDCC9" w15:done="0"/>
  <w15:commentEx w15:paraId="3C1399C5" w15:paraIdParent="560FDCC9" w15:done="0"/>
  <w15:commentEx w15:paraId="4A3DDED8" w15:done="0"/>
  <w15:commentEx w15:paraId="471B82D1" w15:done="0"/>
  <w15:commentEx w15:paraId="7A2AA777" w15:paraIdParent="471B82D1" w15:done="0"/>
  <w15:commentEx w15:paraId="05766E29" w15:done="0"/>
  <w15:commentEx w15:paraId="4BBBCCED" w15:done="0"/>
  <w15:commentEx w15:paraId="7CA180C7" w15:done="0"/>
  <w15:commentEx w15:paraId="14A5F1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E886D" w16cex:dateUtc="2022-01-16T11:05:00Z"/>
  <w16cex:commentExtensible w16cex:durableId="2592E0CE" w16cex:dateUtc="2022-01-19T18:11:00Z"/>
  <w16cex:commentExtensible w16cex:durableId="2592E2A4" w16cex:dateUtc="2022-01-19T18:19:00Z"/>
  <w16cex:commentExtensible w16cex:durableId="257EA55C" w16cex:dateUtc="2022-01-04T08:47:00Z"/>
  <w16cex:commentExtensible w16cex:durableId="257E9C54" w16cex:dateUtc="2022-01-03T09:03:00Z"/>
  <w16cex:commentExtensible w16cex:durableId="2592E944" w16cex:dateUtc="2022-01-19T18:47:00Z"/>
  <w16cex:commentExtensible w16cex:durableId="257E9DDC" w16cex:dateUtc="2022-01-03T18:57:00Z"/>
  <w16cex:commentExtensible w16cex:durableId="2592EA81" w16cex:dateUtc="2022-01-19T18:52:00Z"/>
  <w16cex:commentExtensible w16cex:durableId="257E9E21" w16cex:dateUtc="2022-01-03T09:20:00Z"/>
  <w16cex:commentExtensible w16cex:durableId="2592EAB4" w16cex:dateUtc="2022-01-19T18:53:00Z"/>
  <w16cex:commentExtensible w16cex:durableId="257E9E4A" w16cex:dateUtc="2022-01-03T09:24:00Z"/>
  <w16cex:commentExtensible w16cex:durableId="257EA163" w16cex:dateUtc="2022-01-04T09:35:00Z"/>
  <w16cex:commentExtensible w16cex:durableId="2592ECCF" w16cex:dateUtc="2022-01-19T19:02:00Z"/>
  <w16cex:commentExtensible w16cex:durableId="257EA1C9" w16cex:dateUtc="2022-01-04T09:36:00Z"/>
  <w16cex:commentExtensible w16cex:durableId="2592ECE4" w16cex:dateUtc="2022-01-19T19:02:00Z"/>
  <w16cex:commentExtensible w16cex:durableId="2592EE33" w16cex:dateUtc="2022-01-19T19:08:00Z"/>
  <w16cex:commentExtensible w16cex:durableId="257F0B43" w16cex:dateUtc="2022-01-04T09:35:00Z"/>
  <w16cex:commentExtensible w16cex:durableId="2592F5AA" w16cex:dateUtc="2022-01-19T19:40:00Z"/>
  <w16cex:commentExtensible w16cex:durableId="257F0B42" w16cex:dateUtc="2022-01-04T09:36:00Z"/>
  <w16cex:commentExtensible w16cex:durableId="257DD3A5" w16cex:dateUtc="2022-01-03T18:57:00Z"/>
  <w16cex:commentExtensible w16cex:durableId="257D4C6A" w16cex:dateUtc="2022-01-03T09:20:00Z"/>
  <w16cex:commentExtensible w16cex:durableId="257D4D71" w16cex:dateUtc="2022-01-03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F8499" w16cid:durableId="258E886D"/>
  <w16cid:commentId w16cid:paraId="1CD2A237" w16cid:durableId="2592E0CE"/>
  <w16cid:commentId w16cid:paraId="718FBCE2" w16cid:durableId="2592E2A4"/>
  <w16cid:commentId w16cid:paraId="5411C9DB" w16cid:durableId="257EA55C"/>
  <w16cid:commentId w16cid:paraId="6814FC47" w16cid:durableId="257E9C54"/>
  <w16cid:commentId w16cid:paraId="6F9762E4" w16cid:durableId="2592E944"/>
  <w16cid:commentId w16cid:paraId="7650D099" w16cid:durableId="257E9DDC"/>
  <w16cid:commentId w16cid:paraId="694CFF88" w16cid:durableId="2592EA81"/>
  <w16cid:commentId w16cid:paraId="100F87DE" w16cid:durableId="257E9E21"/>
  <w16cid:commentId w16cid:paraId="489E0F6A" w16cid:durableId="2592EAB4"/>
  <w16cid:commentId w16cid:paraId="044150B8" w16cid:durableId="257E9E4A"/>
  <w16cid:commentId w16cid:paraId="07F8751B" w16cid:durableId="257EA163"/>
  <w16cid:commentId w16cid:paraId="6481D522" w16cid:durableId="2592ECCF"/>
  <w16cid:commentId w16cid:paraId="560FDCC9" w16cid:durableId="257EA1C9"/>
  <w16cid:commentId w16cid:paraId="3C1399C5" w16cid:durableId="2592ECE4"/>
  <w16cid:commentId w16cid:paraId="4A3DDED8" w16cid:durableId="2592EE33"/>
  <w16cid:commentId w16cid:paraId="471B82D1" w16cid:durableId="257F0B43"/>
  <w16cid:commentId w16cid:paraId="7A2AA777" w16cid:durableId="2592F5AA"/>
  <w16cid:commentId w16cid:paraId="05766E29" w16cid:durableId="257F0B42"/>
  <w16cid:commentId w16cid:paraId="4BBBCCED" w16cid:durableId="257DD3A5"/>
  <w16cid:commentId w16cid:paraId="7CA180C7" w16cid:durableId="257D4C6A"/>
  <w16cid:commentId w16cid:paraId="14A5F1F2" w16cid:durableId="257D4D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6EBF3" w14:textId="77777777" w:rsidR="00C04B59" w:rsidRDefault="00C04B59" w:rsidP="008E5C27">
      <w:pPr>
        <w:spacing w:after="0" w:line="240" w:lineRule="auto"/>
      </w:pPr>
      <w:r>
        <w:separator/>
      </w:r>
    </w:p>
  </w:endnote>
  <w:endnote w:type="continuationSeparator" w:id="0">
    <w:p w14:paraId="2CC8DEB4" w14:textId="77777777" w:rsidR="00C04B59" w:rsidRDefault="00C04B59" w:rsidP="008E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ávˇøÂ'11">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A8E5"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E402EAF" w14:textId="77777777" w:rsidR="009B70F0" w:rsidRDefault="009B70F0" w:rsidP="008E5C2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02AB"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668F4">
      <w:rPr>
        <w:rStyle w:val="Seitenzahl"/>
        <w:noProof/>
      </w:rPr>
      <w:t>4</w:t>
    </w:r>
    <w:r>
      <w:rPr>
        <w:rStyle w:val="Seitenzahl"/>
      </w:rPr>
      <w:fldChar w:fldCharType="end"/>
    </w:r>
  </w:p>
  <w:p w14:paraId="70BF6E8D" w14:textId="77777777" w:rsidR="009B70F0" w:rsidRDefault="009B70F0" w:rsidP="008E5C2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F1832" w14:textId="77777777" w:rsidR="00C04B59" w:rsidRDefault="00C04B59" w:rsidP="008E5C27">
      <w:pPr>
        <w:spacing w:after="0" w:line="240" w:lineRule="auto"/>
      </w:pPr>
      <w:r>
        <w:separator/>
      </w:r>
    </w:p>
  </w:footnote>
  <w:footnote w:type="continuationSeparator" w:id="0">
    <w:p w14:paraId="30CBB884" w14:textId="77777777" w:rsidR="00C04B59" w:rsidRDefault="00C04B59" w:rsidP="008E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4CB5" w14:textId="2F1CE205" w:rsidR="00A668F4" w:rsidRDefault="00A668F4" w:rsidP="00A668F4">
    <w:pPr>
      <w:pStyle w:val="Kopfzeile"/>
      <w:ind w:left="6372"/>
    </w:pPr>
    <w:r w:rsidRPr="00302E7A">
      <w:rPr>
        <w:noProof/>
        <w:lang w:eastAsia="de-DE"/>
      </w:rPr>
      <w:drawing>
        <wp:inline distT="0" distB="0" distL="0" distR="0" wp14:anchorId="021793D1" wp14:editId="5D8E5CAA">
          <wp:extent cx="1488440" cy="414655"/>
          <wp:effectExtent l="0" t="0" r="0" b="0"/>
          <wp:docPr id="4"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261DD6"/>
    <w:multiLevelType w:val="multilevel"/>
    <w:tmpl w:val="99722014"/>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556EC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E00628"/>
    <w:multiLevelType w:val="hybridMultilevel"/>
    <w:tmpl w:val="9EFE20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04D05B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016C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9A32F2"/>
    <w:multiLevelType w:val="hybridMultilevel"/>
    <w:tmpl w:val="A6F0B862"/>
    <w:lvl w:ilvl="0" w:tplc="479C952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193499"/>
    <w:multiLevelType w:val="hybridMultilevel"/>
    <w:tmpl w:val="2F0437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8425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696DE7"/>
    <w:multiLevelType w:val="hybridMultilevel"/>
    <w:tmpl w:val="13E221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E763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2E1F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7B133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845D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E5457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8E56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18" w15:restartNumberingAfterBreak="0">
    <w:nsid w:val="369C4370"/>
    <w:multiLevelType w:val="hybridMultilevel"/>
    <w:tmpl w:val="E6587D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58580F"/>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388453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4D5BD7"/>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3AD00A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57509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FD5FBD"/>
    <w:multiLevelType w:val="hybridMultilevel"/>
    <w:tmpl w:val="33EC61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5576C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DB3D58"/>
    <w:multiLevelType w:val="hybridMultilevel"/>
    <w:tmpl w:val="84D69974"/>
    <w:lvl w:ilvl="0" w:tplc="8662BF6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33E3A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387098"/>
    <w:multiLevelType w:val="multilevel"/>
    <w:tmpl w:val="13E22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F40583F"/>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2875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3C6B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9856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E039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367FC"/>
    <w:multiLevelType w:val="multilevel"/>
    <w:tmpl w:val="CA5001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3A56AB"/>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9" w15:restartNumberingAfterBreak="0">
    <w:nsid w:val="701767AB"/>
    <w:multiLevelType w:val="hybridMultilevel"/>
    <w:tmpl w:val="B43020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3002616"/>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D02DA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7130BD"/>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15:restartNumberingAfterBreak="0">
    <w:nsid w:val="76A57A15"/>
    <w:multiLevelType w:val="multilevel"/>
    <w:tmpl w:val="2F043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951C9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C5469F2"/>
    <w:multiLevelType w:val="hybridMultilevel"/>
    <w:tmpl w:val="92A426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E89168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5"/>
  </w:num>
  <w:num w:numId="3">
    <w:abstractNumId w:val="29"/>
  </w:num>
  <w:num w:numId="4">
    <w:abstractNumId w:val="27"/>
  </w:num>
  <w:num w:numId="5">
    <w:abstractNumId w:val="0"/>
  </w:num>
  <w:num w:numId="6">
    <w:abstractNumId w:val="17"/>
  </w:num>
  <w:num w:numId="7">
    <w:abstractNumId w:val="24"/>
  </w:num>
  <w:num w:numId="8">
    <w:abstractNumId w:val="7"/>
  </w:num>
  <w:num w:numId="9">
    <w:abstractNumId w:val="26"/>
  </w:num>
  <w:num w:numId="10">
    <w:abstractNumId w:val="2"/>
  </w:num>
  <w:num w:numId="11">
    <w:abstractNumId w:val="44"/>
  </w:num>
  <w:num w:numId="12">
    <w:abstractNumId w:val="6"/>
  </w:num>
  <w:num w:numId="13">
    <w:abstractNumId w:val="13"/>
  </w:num>
  <w:num w:numId="14">
    <w:abstractNumId w:val="33"/>
  </w:num>
  <w:num w:numId="15">
    <w:abstractNumId w:val="38"/>
  </w:num>
  <w:num w:numId="16">
    <w:abstractNumId w:val="16"/>
  </w:num>
  <w:num w:numId="17">
    <w:abstractNumId w:val="19"/>
  </w:num>
  <w:num w:numId="18">
    <w:abstractNumId w:val="46"/>
  </w:num>
  <w:num w:numId="19">
    <w:abstractNumId w:val="11"/>
  </w:num>
  <w:num w:numId="20">
    <w:abstractNumId w:val="28"/>
  </w:num>
  <w:num w:numId="21">
    <w:abstractNumId w:val="42"/>
  </w:num>
  <w:num w:numId="22">
    <w:abstractNumId w:val="3"/>
  </w:num>
  <w:num w:numId="23">
    <w:abstractNumId w:val="18"/>
  </w:num>
  <w:num w:numId="24">
    <w:abstractNumId w:val="4"/>
  </w:num>
  <w:num w:numId="25">
    <w:abstractNumId w:val="34"/>
  </w:num>
  <w:num w:numId="26">
    <w:abstractNumId w:val="14"/>
  </w:num>
  <w:num w:numId="27">
    <w:abstractNumId w:val="35"/>
  </w:num>
  <w:num w:numId="28">
    <w:abstractNumId w:val="41"/>
  </w:num>
  <w:num w:numId="29">
    <w:abstractNumId w:val="1"/>
  </w:num>
  <w:num w:numId="30">
    <w:abstractNumId w:val="25"/>
  </w:num>
  <w:num w:numId="31">
    <w:abstractNumId w:val="37"/>
  </w:num>
  <w:num w:numId="32">
    <w:abstractNumId w:val="22"/>
  </w:num>
  <w:num w:numId="33">
    <w:abstractNumId w:val="32"/>
  </w:num>
  <w:num w:numId="34">
    <w:abstractNumId w:val="23"/>
  </w:num>
  <w:num w:numId="35">
    <w:abstractNumId w:val="15"/>
  </w:num>
  <w:num w:numId="36">
    <w:abstractNumId w:val="8"/>
  </w:num>
  <w:num w:numId="37">
    <w:abstractNumId w:val="43"/>
  </w:num>
  <w:num w:numId="38">
    <w:abstractNumId w:val="40"/>
  </w:num>
  <w:num w:numId="39">
    <w:abstractNumId w:val="10"/>
  </w:num>
  <w:num w:numId="40">
    <w:abstractNumId w:val="30"/>
  </w:num>
  <w:num w:numId="41">
    <w:abstractNumId w:val="45"/>
  </w:num>
  <w:num w:numId="42">
    <w:abstractNumId w:val="39"/>
  </w:num>
  <w:num w:numId="43">
    <w:abstractNumId w:val="20"/>
  </w:num>
  <w:num w:numId="44">
    <w:abstractNumId w:val="12"/>
  </w:num>
  <w:num w:numId="45">
    <w:abstractNumId w:val="21"/>
  </w:num>
  <w:num w:numId="46">
    <w:abstractNumId w:val="9"/>
  </w:num>
  <w:num w:numId="47">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rson w15:author="Alexander Resch">
    <w15:presenceInfo w15:providerId="Windows Live" w15:userId="b1843a0dc5e3b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4&lt;/item&gt;&lt;item&gt;6&lt;/item&gt;&lt;item&gt;28&lt;/item&gt;&lt;item&gt;34&lt;/item&gt;&lt;item&gt;45&lt;/item&gt;&lt;item&gt;47&lt;/item&gt;&lt;item&gt;60&lt;/item&gt;&lt;item&gt;69&lt;/item&gt;&lt;item&gt;70&lt;/item&gt;&lt;item&gt;71&lt;/item&gt;&lt;item&gt;73&lt;/item&gt;&lt;item&gt;82&lt;/item&gt;&lt;item&gt;183&lt;/item&gt;&lt;item&gt;184&lt;/item&gt;&lt;item&gt;185&lt;/item&gt;&lt;item&gt;186&lt;/item&gt;&lt;item&gt;187&lt;/item&gt;&lt;item&gt;226&lt;/item&gt;&lt;item&gt;227&lt;/item&gt;&lt;item&gt;228&lt;/item&gt;&lt;item&gt;229&lt;/item&gt;&lt;item&gt;230&lt;/item&gt;&lt;/record-ids&gt;&lt;/item&gt;&lt;/Libraries&gt;"/>
  </w:docVars>
  <w:rsids>
    <w:rsidRoot w:val="00F120F4"/>
    <w:rsid w:val="00005384"/>
    <w:rsid w:val="000224BA"/>
    <w:rsid w:val="00022B1F"/>
    <w:rsid w:val="0002315E"/>
    <w:rsid w:val="00026998"/>
    <w:rsid w:val="0002765C"/>
    <w:rsid w:val="00033078"/>
    <w:rsid w:val="00034A2E"/>
    <w:rsid w:val="0004456E"/>
    <w:rsid w:val="00051B34"/>
    <w:rsid w:val="00060E68"/>
    <w:rsid w:val="000610FE"/>
    <w:rsid w:val="00062B86"/>
    <w:rsid w:val="000639D1"/>
    <w:rsid w:val="00064189"/>
    <w:rsid w:val="00064716"/>
    <w:rsid w:val="00067C6D"/>
    <w:rsid w:val="000712DA"/>
    <w:rsid w:val="00075F68"/>
    <w:rsid w:val="0007752A"/>
    <w:rsid w:val="000807E2"/>
    <w:rsid w:val="000847A4"/>
    <w:rsid w:val="000912E3"/>
    <w:rsid w:val="0009146E"/>
    <w:rsid w:val="000A3AAC"/>
    <w:rsid w:val="000B1FCA"/>
    <w:rsid w:val="000B3CBD"/>
    <w:rsid w:val="000C2304"/>
    <w:rsid w:val="000C2921"/>
    <w:rsid w:val="000C7632"/>
    <w:rsid w:val="000D6540"/>
    <w:rsid w:val="000D68BF"/>
    <w:rsid w:val="000F4690"/>
    <w:rsid w:val="000F527E"/>
    <w:rsid w:val="000F6D75"/>
    <w:rsid w:val="001065A6"/>
    <w:rsid w:val="001079D3"/>
    <w:rsid w:val="00112E08"/>
    <w:rsid w:val="0011570A"/>
    <w:rsid w:val="00117112"/>
    <w:rsid w:val="001201F9"/>
    <w:rsid w:val="00126C7D"/>
    <w:rsid w:val="001347EF"/>
    <w:rsid w:val="001352B5"/>
    <w:rsid w:val="0014713A"/>
    <w:rsid w:val="00147C1E"/>
    <w:rsid w:val="00151325"/>
    <w:rsid w:val="00161285"/>
    <w:rsid w:val="001641A2"/>
    <w:rsid w:val="001651FD"/>
    <w:rsid w:val="0017489F"/>
    <w:rsid w:val="001775B4"/>
    <w:rsid w:val="00180661"/>
    <w:rsid w:val="00193071"/>
    <w:rsid w:val="0019484E"/>
    <w:rsid w:val="00194B19"/>
    <w:rsid w:val="00195CE7"/>
    <w:rsid w:val="00196DD0"/>
    <w:rsid w:val="001A1205"/>
    <w:rsid w:val="001A42E6"/>
    <w:rsid w:val="001A738B"/>
    <w:rsid w:val="001A78B1"/>
    <w:rsid w:val="001B3F2D"/>
    <w:rsid w:val="001C3A96"/>
    <w:rsid w:val="001D6CE0"/>
    <w:rsid w:val="001E00FE"/>
    <w:rsid w:val="001E248A"/>
    <w:rsid w:val="001E4013"/>
    <w:rsid w:val="001E604D"/>
    <w:rsid w:val="001E6469"/>
    <w:rsid w:val="001E71EA"/>
    <w:rsid w:val="001F497B"/>
    <w:rsid w:val="002008B6"/>
    <w:rsid w:val="00204B62"/>
    <w:rsid w:val="002167C8"/>
    <w:rsid w:val="0022001F"/>
    <w:rsid w:val="00220868"/>
    <w:rsid w:val="00222D02"/>
    <w:rsid w:val="00223B6C"/>
    <w:rsid w:val="00224586"/>
    <w:rsid w:val="00226089"/>
    <w:rsid w:val="00226946"/>
    <w:rsid w:val="0023734F"/>
    <w:rsid w:val="002413AA"/>
    <w:rsid w:val="00245238"/>
    <w:rsid w:val="00254A60"/>
    <w:rsid w:val="0025716F"/>
    <w:rsid w:val="00257EF4"/>
    <w:rsid w:val="002651CF"/>
    <w:rsid w:val="00266510"/>
    <w:rsid w:val="002739DA"/>
    <w:rsid w:val="00275363"/>
    <w:rsid w:val="002822A3"/>
    <w:rsid w:val="00282ABB"/>
    <w:rsid w:val="0028383F"/>
    <w:rsid w:val="00291C53"/>
    <w:rsid w:val="00293619"/>
    <w:rsid w:val="002937E1"/>
    <w:rsid w:val="00295029"/>
    <w:rsid w:val="00297C98"/>
    <w:rsid w:val="002A017A"/>
    <w:rsid w:val="002A4DA1"/>
    <w:rsid w:val="002A5015"/>
    <w:rsid w:val="002B1BCE"/>
    <w:rsid w:val="002B2530"/>
    <w:rsid w:val="002B257C"/>
    <w:rsid w:val="002B43BC"/>
    <w:rsid w:val="002D1885"/>
    <w:rsid w:val="002D31D9"/>
    <w:rsid w:val="002D6A8B"/>
    <w:rsid w:val="002D78EB"/>
    <w:rsid w:val="002E01B3"/>
    <w:rsid w:val="002E0EFE"/>
    <w:rsid w:val="002F521E"/>
    <w:rsid w:val="00305B1E"/>
    <w:rsid w:val="00311E5C"/>
    <w:rsid w:val="0031293C"/>
    <w:rsid w:val="00312C23"/>
    <w:rsid w:val="00316ABA"/>
    <w:rsid w:val="00320FBC"/>
    <w:rsid w:val="00321185"/>
    <w:rsid w:val="00321D8C"/>
    <w:rsid w:val="003228B4"/>
    <w:rsid w:val="0032297A"/>
    <w:rsid w:val="0033452D"/>
    <w:rsid w:val="003540E0"/>
    <w:rsid w:val="00370688"/>
    <w:rsid w:val="00371778"/>
    <w:rsid w:val="00371EC4"/>
    <w:rsid w:val="003835D5"/>
    <w:rsid w:val="00383BA0"/>
    <w:rsid w:val="003848B5"/>
    <w:rsid w:val="00385074"/>
    <w:rsid w:val="003879F4"/>
    <w:rsid w:val="003902EF"/>
    <w:rsid w:val="003A28F1"/>
    <w:rsid w:val="003B66B9"/>
    <w:rsid w:val="003C0B8B"/>
    <w:rsid w:val="003C2C07"/>
    <w:rsid w:val="003C33FD"/>
    <w:rsid w:val="003D1551"/>
    <w:rsid w:val="003D531E"/>
    <w:rsid w:val="003D6983"/>
    <w:rsid w:val="003D69CC"/>
    <w:rsid w:val="003E6720"/>
    <w:rsid w:val="003E6F3A"/>
    <w:rsid w:val="003E723F"/>
    <w:rsid w:val="003F21C1"/>
    <w:rsid w:val="003F7F4D"/>
    <w:rsid w:val="004064F2"/>
    <w:rsid w:val="00412692"/>
    <w:rsid w:val="004172A0"/>
    <w:rsid w:val="00421B8E"/>
    <w:rsid w:val="00422C49"/>
    <w:rsid w:val="0043085A"/>
    <w:rsid w:val="00436FB8"/>
    <w:rsid w:val="00451997"/>
    <w:rsid w:val="00451998"/>
    <w:rsid w:val="00453006"/>
    <w:rsid w:val="0045341C"/>
    <w:rsid w:val="004547C9"/>
    <w:rsid w:val="00457863"/>
    <w:rsid w:val="0046639C"/>
    <w:rsid w:val="00466CAA"/>
    <w:rsid w:val="00470BC2"/>
    <w:rsid w:val="0047663A"/>
    <w:rsid w:val="004778B4"/>
    <w:rsid w:val="00486AB1"/>
    <w:rsid w:val="0049117F"/>
    <w:rsid w:val="00491E50"/>
    <w:rsid w:val="0049319A"/>
    <w:rsid w:val="004B1EA9"/>
    <w:rsid w:val="004B2379"/>
    <w:rsid w:val="004B66F5"/>
    <w:rsid w:val="004D5E96"/>
    <w:rsid w:val="004E27EC"/>
    <w:rsid w:val="004E46A8"/>
    <w:rsid w:val="004E6A72"/>
    <w:rsid w:val="004F0F6E"/>
    <w:rsid w:val="004F1E69"/>
    <w:rsid w:val="004F2811"/>
    <w:rsid w:val="004F69C9"/>
    <w:rsid w:val="004F79F9"/>
    <w:rsid w:val="00503922"/>
    <w:rsid w:val="005047AB"/>
    <w:rsid w:val="00513622"/>
    <w:rsid w:val="005168C7"/>
    <w:rsid w:val="00520C04"/>
    <w:rsid w:val="00525870"/>
    <w:rsid w:val="00527915"/>
    <w:rsid w:val="0053199F"/>
    <w:rsid w:val="00533CAF"/>
    <w:rsid w:val="0053652F"/>
    <w:rsid w:val="00545079"/>
    <w:rsid w:val="00551EAE"/>
    <w:rsid w:val="0056457C"/>
    <w:rsid w:val="00564744"/>
    <w:rsid w:val="005672AB"/>
    <w:rsid w:val="0056794D"/>
    <w:rsid w:val="00570F3D"/>
    <w:rsid w:val="00574746"/>
    <w:rsid w:val="00583A18"/>
    <w:rsid w:val="005843FE"/>
    <w:rsid w:val="0058449C"/>
    <w:rsid w:val="00584543"/>
    <w:rsid w:val="00584B9F"/>
    <w:rsid w:val="00593B8A"/>
    <w:rsid w:val="00594325"/>
    <w:rsid w:val="005A150A"/>
    <w:rsid w:val="005A3A19"/>
    <w:rsid w:val="005B17EE"/>
    <w:rsid w:val="005B2AA7"/>
    <w:rsid w:val="005B3D63"/>
    <w:rsid w:val="005C0124"/>
    <w:rsid w:val="005C3A59"/>
    <w:rsid w:val="005D2451"/>
    <w:rsid w:val="005D667F"/>
    <w:rsid w:val="005E2A7D"/>
    <w:rsid w:val="005E3286"/>
    <w:rsid w:val="005F10BD"/>
    <w:rsid w:val="005F3386"/>
    <w:rsid w:val="005F4A65"/>
    <w:rsid w:val="005F677F"/>
    <w:rsid w:val="00602A42"/>
    <w:rsid w:val="006049BF"/>
    <w:rsid w:val="00606D75"/>
    <w:rsid w:val="00607C1C"/>
    <w:rsid w:val="006210AB"/>
    <w:rsid w:val="006214B9"/>
    <w:rsid w:val="0062228C"/>
    <w:rsid w:val="00622332"/>
    <w:rsid w:val="00622DE5"/>
    <w:rsid w:val="00633096"/>
    <w:rsid w:val="00634914"/>
    <w:rsid w:val="006370C4"/>
    <w:rsid w:val="006410D0"/>
    <w:rsid w:val="00642091"/>
    <w:rsid w:val="006425E8"/>
    <w:rsid w:val="00655019"/>
    <w:rsid w:val="00655359"/>
    <w:rsid w:val="0066041F"/>
    <w:rsid w:val="006623AC"/>
    <w:rsid w:val="00665516"/>
    <w:rsid w:val="00666A50"/>
    <w:rsid w:val="00675FA0"/>
    <w:rsid w:val="00676591"/>
    <w:rsid w:val="00676D23"/>
    <w:rsid w:val="00677856"/>
    <w:rsid w:val="00686D6A"/>
    <w:rsid w:val="00690CD6"/>
    <w:rsid w:val="00692C8C"/>
    <w:rsid w:val="006934AB"/>
    <w:rsid w:val="006934C7"/>
    <w:rsid w:val="00694F1F"/>
    <w:rsid w:val="006952DC"/>
    <w:rsid w:val="006A0036"/>
    <w:rsid w:val="006A0D1C"/>
    <w:rsid w:val="006A4E52"/>
    <w:rsid w:val="006B0097"/>
    <w:rsid w:val="006B5361"/>
    <w:rsid w:val="006B5F4F"/>
    <w:rsid w:val="006C6980"/>
    <w:rsid w:val="006C78B8"/>
    <w:rsid w:val="006D41E4"/>
    <w:rsid w:val="006E3532"/>
    <w:rsid w:val="006F1256"/>
    <w:rsid w:val="006F7BD0"/>
    <w:rsid w:val="00702071"/>
    <w:rsid w:val="00703EF7"/>
    <w:rsid w:val="00710BE2"/>
    <w:rsid w:val="007172E6"/>
    <w:rsid w:val="00717B0B"/>
    <w:rsid w:val="00720F22"/>
    <w:rsid w:val="007219CF"/>
    <w:rsid w:val="00725686"/>
    <w:rsid w:val="00726C0B"/>
    <w:rsid w:val="00730EB4"/>
    <w:rsid w:val="00733404"/>
    <w:rsid w:val="007373DD"/>
    <w:rsid w:val="00740B3A"/>
    <w:rsid w:val="007417FE"/>
    <w:rsid w:val="00742AD5"/>
    <w:rsid w:val="007458E3"/>
    <w:rsid w:val="00753B53"/>
    <w:rsid w:val="00754B64"/>
    <w:rsid w:val="00754D32"/>
    <w:rsid w:val="00757831"/>
    <w:rsid w:val="00764E9E"/>
    <w:rsid w:val="00766D29"/>
    <w:rsid w:val="00791D66"/>
    <w:rsid w:val="007957DF"/>
    <w:rsid w:val="007B14DC"/>
    <w:rsid w:val="007B570D"/>
    <w:rsid w:val="007C2EE2"/>
    <w:rsid w:val="007C545A"/>
    <w:rsid w:val="007D7287"/>
    <w:rsid w:val="007D76EA"/>
    <w:rsid w:val="007E338B"/>
    <w:rsid w:val="007E7904"/>
    <w:rsid w:val="007F21BE"/>
    <w:rsid w:val="007F75B3"/>
    <w:rsid w:val="0080064B"/>
    <w:rsid w:val="00807CAD"/>
    <w:rsid w:val="00810B01"/>
    <w:rsid w:val="0081237F"/>
    <w:rsid w:val="00823413"/>
    <w:rsid w:val="0082361F"/>
    <w:rsid w:val="0082364D"/>
    <w:rsid w:val="00823F8F"/>
    <w:rsid w:val="0082568E"/>
    <w:rsid w:val="00827E10"/>
    <w:rsid w:val="008310AA"/>
    <w:rsid w:val="00832979"/>
    <w:rsid w:val="0084029C"/>
    <w:rsid w:val="008444A0"/>
    <w:rsid w:val="00846C51"/>
    <w:rsid w:val="00847CD0"/>
    <w:rsid w:val="00861451"/>
    <w:rsid w:val="00875DC1"/>
    <w:rsid w:val="00877921"/>
    <w:rsid w:val="00891795"/>
    <w:rsid w:val="00891E5A"/>
    <w:rsid w:val="00893340"/>
    <w:rsid w:val="00897B2E"/>
    <w:rsid w:val="008A233C"/>
    <w:rsid w:val="008A7D92"/>
    <w:rsid w:val="008A7EF1"/>
    <w:rsid w:val="008B09EB"/>
    <w:rsid w:val="008B0CFB"/>
    <w:rsid w:val="008C0E9F"/>
    <w:rsid w:val="008C1197"/>
    <w:rsid w:val="008C5229"/>
    <w:rsid w:val="008D3A7E"/>
    <w:rsid w:val="008D5355"/>
    <w:rsid w:val="008E3812"/>
    <w:rsid w:val="008E46FE"/>
    <w:rsid w:val="008E5C27"/>
    <w:rsid w:val="008F3213"/>
    <w:rsid w:val="008F44B7"/>
    <w:rsid w:val="008F5771"/>
    <w:rsid w:val="00910651"/>
    <w:rsid w:val="009119FA"/>
    <w:rsid w:val="00912204"/>
    <w:rsid w:val="00914B7A"/>
    <w:rsid w:val="00921B18"/>
    <w:rsid w:val="0092364A"/>
    <w:rsid w:val="00923973"/>
    <w:rsid w:val="009265CA"/>
    <w:rsid w:val="0093023E"/>
    <w:rsid w:val="00931FE7"/>
    <w:rsid w:val="009447F1"/>
    <w:rsid w:val="00956FC5"/>
    <w:rsid w:val="00960F22"/>
    <w:rsid w:val="0096143E"/>
    <w:rsid w:val="009649BD"/>
    <w:rsid w:val="009672AC"/>
    <w:rsid w:val="009708A1"/>
    <w:rsid w:val="009736C8"/>
    <w:rsid w:val="00976810"/>
    <w:rsid w:val="009862E1"/>
    <w:rsid w:val="009908D0"/>
    <w:rsid w:val="009B6496"/>
    <w:rsid w:val="009B70F0"/>
    <w:rsid w:val="009B70F2"/>
    <w:rsid w:val="009C5793"/>
    <w:rsid w:val="009C613F"/>
    <w:rsid w:val="009D4E1A"/>
    <w:rsid w:val="009E1899"/>
    <w:rsid w:val="009E2101"/>
    <w:rsid w:val="009E3BE9"/>
    <w:rsid w:val="009E7B52"/>
    <w:rsid w:val="009F3A38"/>
    <w:rsid w:val="009F5BA7"/>
    <w:rsid w:val="00A119CD"/>
    <w:rsid w:val="00A12CD6"/>
    <w:rsid w:val="00A1476C"/>
    <w:rsid w:val="00A20271"/>
    <w:rsid w:val="00A21F16"/>
    <w:rsid w:val="00A30436"/>
    <w:rsid w:val="00A31A59"/>
    <w:rsid w:val="00A32139"/>
    <w:rsid w:val="00A32DE8"/>
    <w:rsid w:val="00A336AC"/>
    <w:rsid w:val="00A34F45"/>
    <w:rsid w:val="00A42681"/>
    <w:rsid w:val="00A449FF"/>
    <w:rsid w:val="00A60D87"/>
    <w:rsid w:val="00A65E88"/>
    <w:rsid w:val="00A668F4"/>
    <w:rsid w:val="00A70AEB"/>
    <w:rsid w:val="00A7225B"/>
    <w:rsid w:val="00A8148E"/>
    <w:rsid w:val="00A83D33"/>
    <w:rsid w:val="00A9115D"/>
    <w:rsid w:val="00A91247"/>
    <w:rsid w:val="00AA0A21"/>
    <w:rsid w:val="00AA37B7"/>
    <w:rsid w:val="00AA3C3E"/>
    <w:rsid w:val="00AA414A"/>
    <w:rsid w:val="00AA7FD5"/>
    <w:rsid w:val="00AB2F61"/>
    <w:rsid w:val="00AB3EA5"/>
    <w:rsid w:val="00AB6C60"/>
    <w:rsid w:val="00AD0290"/>
    <w:rsid w:val="00AD0B65"/>
    <w:rsid w:val="00AD172E"/>
    <w:rsid w:val="00AD376B"/>
    <w:rsid w:val="00AE66EF"/>
    <w:rsid w:val="00AE73F8"/>
    <w:rsid w:val="00AF677C"/>
    <w:rsid w:val="00AF6D64"/>
    <w:rsid w:val="00B0216A"/>
    <w:rsid w:val="00B04D42"/>
    <w:rsid w:val="00B04F30"/>
    <w:rsid w:val="00B056F1"/>
    <w:rsid w:val="00B10668"/>
    <w:rsid w:val="00B11ADA"/>
    <w:rsid w:val="00B140E5"/>
    <w:rsid w:val="00B14F7E"/>
    <w:rsid w:val="00B16CF3"/>
    <w:rsid w:val="00B40273"/>
    <w:rsid w:val="00B45B46"/>
    <w:rsid w:val="00B47920"/>
    <w:rsid w:val="00B56946"/>
    <w:rsid w:val="00B60700"/>
    <w:rsid w:val="00B60F72"/>
    <w:rsid w:val="00B63B36"/>
    <w:rsid w:val="00B83573"/>
    <w:rsid w:val="00B9474E"/>
    <w:rsid w:val="00B95229"/>
    <w:rsid w:val="00B9544A"/>
    <w:rsid w:val="00B96234"/>
    <w:rsid w:val="00BA16ED"/>
    <w:rsid w:val="00BA43BA"/>
    <w:rsid w:val="00BB0148"/>
    <w:rsid w:val="00BB4E66"/>
    <w:rsid w:val="00BB625B"/>
    <w:rsid w:val="00BB6FD9"/>
    <w:rsid w:val="00BD0083"/>
    <w:rsid w:val="00BE4D3A"/>
    <w:rsid w:val="00BF026E"/>
    <w:rsid w:val="00BF4FE7"/>
    <w:rsid w:val="00BF6501"/>
    <w:rsid w:val="00C04B59"/>
    <w:rsid w:val="00C061A5"/>
    <w:rsid w:val="00C20844"/>
    <w:rsid w:val="00C20A9C"/>
    <w:rsid w:val="00C232D5"/>
    <w:rsid w:val="00C26FAF"/>
    <w:rsid w:val="00C31A35"/>
    <w:rsid w:val="00C340E1"/>
    <w:rsid w:val="00C427F2"/>
    <w:rsid w:val="00C44B12"/>
    <w:rsid w:val="00C46566"/>
    <w:rsid w:val="00C658DA"/>
    <w:rsid w:val="00C664C3"/>
    <w:rsid w:val="00C70582"/>
    <w:rsid w:val="00C75D43"/>
    <w:rsid w:val="00C8581F"/>
    <w:rsid w:val="00C91D6E"/>
    <w:rsid w:val="00C92B45"/>
    <w:rsid w:val="00CA34EE"/>
    <w:rsid w:val="00CA5F70"/>
    <w:rsid w:val="00CA7197"/>
    <w:rsid w:val="00CB19F4"/>
    <w:rsid w:val="00CB266D"/>
    <w:rsid w:val="00CC1A35"/>
    <w:rsid w:val="00CC6082"/>
    <w:rsid w:val="00CD1284"/>
    <w:rsid w:val="00CD1DAB"/>
    <w:rsid w:val="00CD43BA"/>
    <w:rsid w:val="00CD4DC4"/>
    <w:rsid w:val="00CD75B7"/>
    <w:rsid w:val="00CE112A"/>
    <w:rsid w:val="00CE1EB9"/>
    <w:rsid w:val="00CF0917"/>
    <w:rsid w:val="00CF394A"/>
    <w:rsid w:val="00D07966"/>
    <w:rsid w:val="00D1360C"/>
    <w:rsid w:val="00D156CF"/>
    <w:rsid w:val="00D15B1B"/>
    <w:rsid w:val="00D22AC5"/>
    <w:rsid w:val="00D235C6"/>
    <w:rsid w:val="00D3770C"/>
    <w:rsid w:val="00D416E0"/>
    <w:rsid w:val="00D43EBA"/>
    <w:rsid w:val="00D45239"/>
    <w:rsid w:val="00D517E3"/>
    <w:rsid w:val="00D60CB4"/>
    <w:rsid w:val="00D61320"/>
    <w:rsid w:val="00D70509"/>
    <w:rsid w:val="00D73029"/>
    <w:rsid w:val="00D744D9"/>
    <w:rsid w:val="00D76D00"/>
    <w:rsid w:val="00D80893"/>
    <w:rsid w:val="00D8150D"/>
    <w:rsid w:val="00D830B0"/>
    <w:rsid w:val="00DA0D56"/>
    <w:rsid w:val="00DA19EC"/>
    <w:rsid w:val="00DB0FAC"/>
    <w:rsid w:val="00DB1EAF"/>
    <w:rsid w:val="00DB2215"/>
    <w:rsid w:val="00DB7DF8"/>
    <w:rsid w:val="00DC7FC9"/>
    <w:rsid w:val="00DD27A2"/>
    <w:rsid w:val="00DD7270"/>
    <w:rsid w:val="00DE1508"/>
    <w:rsid w:val="00DF2C67"/>
    <w:rsid w:val="00DF4993"/>
    <w:rsid w:val="00DF5C5D"/>
    <w:rsid w:val="00DF6A60"/>
    <w:rsid w:val="00DF77B9"/>
    <w:rsid w:val="00E163AC"/>
    <w:rsid w:val="00E2041A"/>
    <w:rsid w:val="00E20FAD"/>
    <w:rsid w:val="00E2462F"/>
    <w:rsid w:val="00E273BC"/>
    <w:rsid w:val="00E50859"/>
    <w:rsid w:val="00E5489E"/>
    <w:rsid w:val="00E550CD"/>
    <w:rsid w:val="00E61C2B"/>
    <w:rsid w:val="00E6648A"/>
    <w:rsid w:val="00E810DD"/>
    <w:rsid w:val="00E82834"/>
    <w:rsid w:val="00E87D14"/>
    <w:rsid w:val="00E92EC6"/>
    <w:rsid w:val="00EA1937"/>
    <w:rsid w:val="00EA2944"/>
    <w:rsid w:val="00EC31AF"/>
    <w:rsid w:val="00EC666C"/>
    <w:rsid w:val="00EC7916"/>
    <w:rsid w:val="00ED35F1"/>
    <w:rsid w:val="00ED5CF0"/>
    <w:rsid w:val="00EE4FF9"/>
    <w:rsid w:val="00F03EFC"/>
    <w:rsid w:val="00F061B9"/>
    <w:rsid w:val="00F07AB2"/>
    <w:rsid w:val="00F07F77"/>
    <w:rsid w:val="00F120F4"/>
    <w:rsid w:val="00F21382"/>
    <w:rsid w:val="00F237D0"/>
    <w:rsid w:val="00F26FE4"/>
    <w:rsid w:val="00F30A98"/>
    <w:rsid w:val="00F34697"/>
    <w:rsid w:val="00F452F5"/>
    <w:rsid w:val="00F453C3"/>
    <w:rsid w:val="00F47A3D"/>
    <w:rsid w:val="00F5450C"/>
    <w:rsid w:val="00F55168"/>
    <w:rsid w:val="00F659F2"/>
    <w:rsid w:val="00F70988"/>
    <w:rsid w:val="00F7279E"/>
    <w:rsid w:val="00F7483D"/>
    <w:rsid w:val="00F76F67"/>
    <w:rsid w:val="00F86424"/>
    <w:rsid w:val="00F90A40"/>
    <w:rsid w:val="00FA3501"/>
    <w:rsid w:val="00FB0682"/>
    <w:rsid w:val="00FB67CB"/>
    <w:rsid w:val="00FB733E"/>
    <w:rsid w:val="00FC0998"/>
    <w:rsid w:val="00FC14ED"/>
    <w:rsid w:val="00FC2280"/>
    <w:rsid w:val="00FC4D82"/>
    <w:rsid w:val="00FD0304"/>
    <w:rsid w:val="00FD0B39"/>
    <w:rsid w:val="00FE095D"/>
    <w:rsid w:val="00FE23E6"/>
    <w:rsid w:val="00FF288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4FE66"/>
  <w15:docId w15:val="{6DB2F21F-99B7-4689-9B35-2FD2EB20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2167C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F237D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semiHidden/>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5Zchn">
    <w:name w:val="Überschrift 5 Zchn"/>
    <w:basedOn w:val="Absatz-Standardschriftart"/>
    <w:link w:val="berschrift5"/>
    <w:uiPriority w:val="9"/>
    <w:rsid w:val="002167C8"/>
    <w:rPr>
      <w:rFonts w:asciiTheme="majorHAnsi" w:eastAsiaTheme="majorEastAsia" w:hAnsiTheme="majorHAnsi" w:cstheme="majorBidi"/>
      <w:color w:val="2E74B5" w:themeColor="accent1" w:themeShade="BF"/>
    </w:rPr>
  </w:style>
  <w:style w:type="character" w:styleId="Platzhaltertext">
    <w:name w:val="Placeholder Text"/>
    <w:basedOn w:val="Absatz-Standardschriftart"/>
    <w:uiPriority w:val="99"/>
    <w:semiHidden/>
    <w:rsid w:val="002F521E"/>
    <w:rPr>
      <w:color w:val="808080"/>
    </w:rPr>
  </w:style>
  <w:style w:type="table" w:styleId="Tabellenraster">
    <w:name w:val="Table Grid"/>
    <w:basedOn w:val="NormaleTabelle"/>
    <w:uiPriority w:val="39"/>
    <w:rsid w:val="002B2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6Zchn">
    <w:name w:val="Überschrift 6 Zchn"/>
    <w:basedOn w:val="Absatz-Standardschriftart"/>
    <w:link w:val="berschrift6"/>
    <w:uiPriority w:val="9"/>
    <w:rsid w:val="00F237D0"/>
    <w:rPr>
      <w:rFonts w:asciiTheme="majorHAnsi" w:eastAsiaTheme="majorEastAsia" w:hAnsiTheme="majorHAnsi" w:cstheme="majorBidi"/>
      <w:color w:val="1F4D78" w:themeColor="accent1" w:themeShade="7F"/>
    </w:rPr>
  </w:style>
  <w:style w:type="paragraph" w:styleId="berarbeitung">
    <w:name w:val="Revision"/>
    <w:hidden/>
    <w:uiPriority w:val="99"/>
    <w:semiHidden/>
    <w:rsid w:val="00527915"/>
    <w:pPr>
      <w:spacing w:after="0" w:line="240" w:lineRule="auto"/>
    </w:pPr>
  </w:style>
  <w:style w:type="paragraph" w:styleId="Inhaltsverzeichnisberschrift">
    <w:name w:val="TOC Heading"/>
    <w:basedOn w:val="berschrift1"/>
    <w:next w:val="Standard"/>
    <w:uiPriority w:val="39"/>
    <w:unhideWhenUsed/>
    <w:qFormat/>
    <w:rsid w:val="00740B3A"/>
    <w:pPr>
      <w:outlineLvl w:val="9"/>
    </w:pPr>
    <w:rPr>
      <w:lang w:eastAsia="de-DE"/>
    </w:rPr>
  </w:style>
  <w:style w:type="paragraph" w:styleId="Verzeichnis1">
    <w:name w:val="toc 1"/>
    <w:basedOn w:val="Standard"/>
    <w:next w:val="Standard"/>
    <w:autoRedefine/>
    <w:uiPriority w:val="39"/>
    <w:unhideWhenUsed/>
    <w:rsid w:val="00B56946"/>
    <w:pPr>
      <w:tabs>
        <w:tab w:val="right" w:leader="dot" w:pos="9062"/>
      </w:tabs>
      <w:spacing w:after="100"/>
    </w:pPr>
  </w:style>
  <w:style w:type="paragraph" w:styleId="Verzeichnis3">
    <w:name w:val="toc 3"/>
    <w:basedOn w:val="Standard"/>
    <w:next w:val="Standard"/>
    <w:autoRedefine/>
    <w:uiPriority w:val="39"/>
    <w:unhideWhenUsed/>
    <w:rsid w:val="00D517E3"/>
    <w:pPr>
      <w:tabs>
        <w:tab w:val="left" w:pos="880"/>
        <w:tab w:val="right" w:leader="dot" w:pos="9062"/>
      </w:tabs>
      <w:spacing w:after="100"/>
      <w:ind w:left="440"/>
      <w:pPrChange w:id="0" w:author="anna.resch88@gmail.com" w:date="2022-01-05T11:09:00Z">
        <w:pPr>
          <w:spacing w:after="100" w:line="259" w:lineRule="auto"/>
          <w:ind w:left="440"/>
        </w:pPr>
      </w:pPrChange>
    </w:pPr>
    <w:rPr>
      <w:rPrChange w:id="0" w:author="anna.resch88@gmail.com" w:date="2022-01-05T11:09:00Z">
        <w:rPr>
          <w:rFonts w:asciiTheme="minorHAnsi" w:eastAsiaTheme="minorHAnsi" w:hAnsiTheme="minorHAnsi" w:cstheme="minorBidi"/>
          <w:sz w:val="22"/>
          <w:szCs w:val="22"/>
          <w:lang w:val="de-DE" w:eastAsia="en-US" w:bidi="ar-SA"/>
        </w:rPr>
      </w:rPrChange>
    </w:rPr>
  </w:style>
  <w:style w:type="character" w:styleId="Hyperlink">
    <w:name w:val="Hyperlink"/>
    <w:basedOn w:val="Absatz-Standardschriftart"/>
    <w:uiPriority w:val="99"/>
    <w:unhideWhenUsed/>
    <w:rsid w:val="00740B3A"/>
    <w:rPr>
      <w:color w:val="0563C1" w:themeColor="hyperlink"/>
      <w:u w:val="single"/>
    </w:rPr>
  </w:style>
  <w:style w:type="paragraph" w:styleId="Verzeichnis4">
    <w:name w:val="toc 4"/>
    <w:basedOn w:val="Standard"/>
    <w:next w:val="Standard"/>
    <w:autoRedefine/>
    <w:uiPriority w:val="39"/>
    <w:unhideWhenUsed/>
    <w:rsid w:val="00740B3A"/>
    <w:pPr>
      <w:spacing w:after="100"/>
      <w:ind w:left="660"/>
    </w:pPr>
  </w:style>
  <w:style w:type="paragraph" w:customStyle="1" w:styleId="EndNoteBibliographyTitle">
    <w:name w:val="EndNote Bibliography Title"/>
    <w:basedOn w:val="Standard"/>
    <w:rsid w:val="00717B0B"/>
    <w:pPr>
      <w:spacing w:after="0"/>
      <w:jc w:val="center"/>
    </w:pPr>
    <w:rPr>
      <w:rFonts w:ascii="Calibri" w:hAnsi="Calibri"/>
      <w:lang w:val="en-US"/>
    </w:rPr>
  </w:style>
  <w:style w:type="paragraph" w:customStyle="1" w:styleId="EndNoteBibliography">
    <w:name w:val="EndNote Bibliography"/>
    <w:basedOn w:val="Standard"/>
    <w:rsid w:val="00717B0B"/>
    <w:pPr>
      <w:spacing w:line="240" w:lineRule="auto"/>
    </w:pPr>
    <w:rPr>
      <w:rFonts w:ascii="Calibri" w:hAnsi="Calibri"/>
      <w:lang w:val="en-US"/>
    </w:rPr>
  </w:style>
  <w:style w:type="paragraph" w:styleId="HTMLVorformatiert">
    <w:name w:val="HTML Preformatted"/>
    <w:basedOn w:val="Standard"/>
    <w:link w:val="HTMLVorformatiertZchn"/>
    <w:uiPriority w:val="99"/>
    <w:semiHidden/>
    <w:unhideWhenUsed/>
    <w:rsid w:val="00D74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eastAsia="de-DE"/>
    </w:rPr>
  </w:style>
  <w:style w:type="character" w:customStyle="1" w:styleId="HTMLVorformatiertZchn">
    <w:name w:val="HTML Vorformatiert Zchn"/>
    <w:basedOn w:val="Absatz-Standardschriftart"/>
    <w:link w:val="HTMLVorformatiert"/>
    <w:uiPriority w:val="99"/>
    <w:semiHidden/>
    <w:rsid w:val="00D744D9"/>
    <w:rPr>
      <w:rFonts w:ascii="Courier" w:eastAsiaTheme="minorEastAsia" w:hAnsi="Courier" w:cs="Courier"/>
      <w:sz w:val="20"/>
      <w:szCs w:val="20"/>
      <w:lang w:eastAsia="de-DE"/>
    </w:rPr>
  </w:style>
  <w:style w:type="character" w:customStyle="1" w:styleId="ffline">
    <w:name w:val="ff_line"/>
    <w:basedOn w:val="Absatz-Standardschriftart"/>
    <w:rsid w:val="00D744D9"/>
  </w:style>
  <w:style w:type="paragraph" w:styleId="Fuzeile">
    <w:name w:val="footer"/>
    <w:basedOn w:val="Standard"/>
    <w:link w:val="FuzeileZchn"/>
    <w:uiPriority w:val="99"/>
    <w:unhideWhenUsed/>
    <w:rsid w:val="008E5C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5C27"/>
  </w:style>
  <w:style w:type="character" w:styleId="Seitenzahl">
    <w:name w:val="page number"/>
    <w:basedOn w:val="Absatz-Standardschriftart"/>
    <w:uiPriority w:val="99"/>
    <w:semiHidden/>
    <w:unhideWhenUsed/>
    <w:rsid w:val="008E5C27"/>
  </w:style>
  <w:style w:type="paragraph" w:styleId="Kopfzeile">
    <w:name w:val="header"/>
    <w:basedOn w:val="Standard"/>
    <w:link w:val="KopfzeileZchn"/>
    <w:uiPriority w:val="99"/>
    <w:unhideWhenUsed/>
    <w:rsid w:val="00A668F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668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6086">
      <w:bodyDiv w:val="1"/>
      <w:marLeft w:val="0"/>
      <w:marRight w:val="0"/>
      <w:marTop w:val="0"/>
      <w:marBottom w:val="0"/>
      <w:divBdr>
        <w:top w:val="none" w:sz="0" w:space="0" w:color="auto"/>
        <w:left w:val="none" w:sz="0" w:space="0" w:color="auto"/>
        <w:bottom w:val="none" w:sz="0" w:space="0" w:color="auto"/>
        <w:right w:val="none" w:sz="0" w:space="0" w:color="auto"/>
      </w:divBdr>
    </w:div>
    <w:div w:id="163936964">
      <w:bodyDiv w:val="1"/>
      <w:marLeft w:val="0"/>
      <w:marRight w:val="0"/>
      <w:marTop w:val="0"/>
      <w:marBottom w:val="0"/>
      <w:divBdr>
        <w:top w:val="none" w:sz="0" w:space="0" w:color="auto"/>
        <w:left w:val="none" w:sz="0" w:space="0" w:color="auto"/>
        <w:bottom w:val="none" w:sz="0" w:space="0" w:color="auto"/>
        <w:right w:val="none" w:sz="0" w:space="0" w:color="auto"/>
      </w:divBdr>
      <w:divsChild>
        <w:div w:id="1748531996">
          <w:marLeft w:val="0"/>
          <w:marRight w:val="0"/>
          <w:marTop w:val="0"/>
          <w:marBottom w:val="0"/>
          <w:divBdr>
            <w:top w:val="none" w:sz="0" w:space="0" w:color="auto"/>
            <w:left w:val="none" w:sz="0" w:space="0" w:color="auto"/>
            <w:bottom w:val="none" w:sz="0" w:space="0" w:color="auto"/>
            <w:right w:val="none" w:sz="0" w:space="0" w:color="auto"/>
          </w:divBdr>
          <w:divsChild>
            <w:div w:id="16453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317">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19382753">
      <w:bodyDiv w:val="1"/>
      <w:marLeft w:val="0"/>
      <w:marRight w:val="0"/>
      <w:marTop w:val="0"/>
      <w:marBottom w:val="0"/>
      <w:divBdr>
        <w:top w:val="none" w:sz="0" w:space="0" w:color="auto"/>
        <w:left w:val="none" w:sz="0" w:space="0" w:color="auto"/>
        <w:bottom w:val="none" w:sz="0" w:space="0" w:color="auto"/>
        <w:right w:val="none" w:sz="0" w:space="0" w:color="auto"/>
      </w:divBdr>
      <w:divsChild>
        <w:div w:id="80034874">
          <w:marLeft w:val="0"/>
          <w:marRight w:val="0"/>
          <w:marTop w:val="0"/>
          <w:marBottom w:val="0"/>
          <w:divBdr>
            <w:top w:val="none" w:sz="0" w:space="0" w:color="auto"/>
            <w:left w:val="none" w:sz="0" w:space="0" w:color="auto"/>
            <w:bottom w:val="none" w:sz="0" w:space="0" w:color="auto"/>
            <w:right w:val="none" w:sz="0" w:space="0" w:color="auto"/>
          </w:divBdr>
          <w:divsChild>
            <w:div w:id="1297759156">
              <w:marLeft w:val="0"/>
              <w:marRight w:val="0"/>
              <w:marTop w:val="0"/>
              <w:marBottom w:val="0"/>
              <w:divBdr>
                <w:top w:val="none" w:sz="0" w:space="0" w:color="auto"/>
                <w:left w:val="none" w:sz="0" w:space="0" w:color="auto"/>
                <w:bottom w:val="none" w:sz="0" w:space="0" w:color="auto"/>
                <w:right w:val="none" w:sz="0" w:space="0" w:color="auto"/>
              </w:divBdr>
              <w:divsChild>
                <w:div w:id="9567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57737">
      <w:bodyDiv w:val="1"/>
      <w:marLeft w:val="0"/>
      <w:marRight w:val="0"/>
      <w:marTop w:val="0"/>
      <w:marBottom w:val="0"/>
      <w:divBdr>
        <w:top w:val="none" w:sz="0" w:space="0" w:color="auto"/>
        <w:left w:val="none" w:sz="0" w:space="0" w:color="auto"/>
        <w:bottom w:val="none" w:sz="0" w:space="0" w:color="auto"/>
        <w:right w:val="none" w:sz="0" w:space="0" w:color="auto"/>
      </w:divBdr>
    </w:div>
    <w:div w:id="547029955">
      <w:bodyDiv w:val="1"/>
      <w:marLeft w:val="0"/>
      <w:marRight w:val="0"/>
      <w:marTop w:val="0"/>
      <w:marBottom w:val="0"/>
      <w:divBdr>
        <w:top w:val="none" w:sz="0" w:space="0" w:color="auto"/>
        <w:left w:val="none" w:sz="0" w:space="0" w:color="auto"/>
        <w:bottom w:val="none" w:sz="0" w:space="0" w:color="auto"/>
        <w:right w:val="none" w:sz="0" w:space="0" w:color="auto"/>
      </w:divBdr>
    </w:div>
    <w:div w:id="627972330">
      <w:bodyDiv w:val="1"/>
      <w:marLeft w:val="0"/>
      <w:marRight w:val="0"/>
      <w:marTop w:val="0"/>
      <w:marBottom w:val="0"/>
      <w:divBdr>
        <w:top w:val="none" w:sz="0" w:space="0" w:color="auto"/>
        <w:left w:val="none" w:sz="0" w:space="0" w:color="auto"/>
        <w:bottom w:val="none" w:sz="0" w:space="0" w:color="auto"/>
        <w:right w:val="none" w:sz="0" w:space="0" w:color="auto"/>
      </w:divBdr>
    </w:div>
    <w:div w:id="877013486">
      <w:bodyDiv w:val="1"/>
      <w:marLeft w:val="0"/>
      <w:marRight w:val="0"/>
      <w:marTop w:val="0"/>
      <w:marBottom w:val="0"/>
      <w:divBdr>
        <w:top w:val="none" w:sz="0" w:space="0" w:color="auto"/>
        <w:left w:val="none" w:sz="0" w:space="0" w:color="auto"/>
        <w:bottom w:val="none" w:sz="0" w:space="0" w:color="auto"/>
        <w:right w:val="none" w:sz="0" w:space="0" w:color="auto"/>
      </w:divBdr>
      <w:divsChild>
        <w:div w:id="1066758740">
          <w:marLeft w:val="0"/>
          <w:marRight w:val="0"/>
          <w:marTop w:val="0"/>
          <w:marBottom w:val="0"/>
          <w:divBdr>
            <w:top w:val="none" w:sz="0" w:space="0" w:color="auto"/>
            <w:left w:val="none" w:sz="0" w:space="0" w:color="auto"/>
            <w:bottom w:val="none" w:sz="0" w:space="0" w:color="auto"/>
            <w:right w:val="none" w:sz="0" w:space="0" w:color="auto"/>
          </w:divBdr>
          <w:divsChild>
            <w:div w:id="11830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9919">
      <w:bodyDiv w:val="1"/>
      <w:marLeft w:val="0"/>
      <w:marRight w:val="0"/>
      <w:marTop w:val="0"/>
      <w:marBottom w:val="0"/>
      <w:divBdr>
        <w:top w:val="none" w:sz="0" w:space="0" w:color="auto"/>
        <w:left w:val="none" w:sz="0" w:space="0" w:color="auto"/>
        <w:bottom w:val="none" w:sz="0" w:space="0" w:color="auto"/>
        <w:right w:val="none" w:sz="0" w:space="0" w:color="auto"/>
      </w:divBdr>
    </w:div>
    <w:div w:id="934939640">
      <w:bodyDiv w:val="1"/>
      <w:marLeft w:val="0"/>
      <w:marRight w:val="0"/>
      <w:marTop w:val="0"/>
      <w:marBottom w:val="0"/>
      <w:divBdr>
        <w:top w:val="none" w:sz="0" w:space="0" w:color="auto"/>
        <w:left w:val="none" w:sz="0" w:space="0" w:color="auto"/>
        <w:bottom w:val="none" w:sz="0" w:space="0" w:color="auto"/>
        <w:right w:val="none" w:sz="0" w:space="0" w:color="auto"/>
      </w:divBdr>
    </w:div>
    <w:div w:id="935289063">
      <w:bodyDiv w:val="1"/>
      <w:marLeft w:val="0"/>
      <w:marRight w:val="0"/>
      <w:marTop w:val="0"/>
      <w:marBottom w:val="0"/>
      <w:divBdr>
        <w:top w:val="none" w:sz="0" w:space="0" w:color="auto"/>
        <w:left w:val="none" w:sz="0" w:space="0" w:color="auto"/>
        <w:bottom w:val="none" w:sz="0" w:space="0" w:color="auto"/>
        <w:right w:val="none" w:sz="0" w:space="0" w:color="auto"/>
      </w:divBdr>
    </w:div>
    <w:div w:id="985015904">
      <w:bodyDiv w:val="1"/>
      <w:marLeft w:val="0"/>
      <w:marRight w:val="0"/>
      <w:marTop w:val="0"/>
      <w:marBottom w:val="0"/>
      <w:divBdr>
        <w:top w:val="none" w:sz="0" w:space="0" w:color="auto"/>
        <w:left w:val="none" w:sz="0" w:space="0" w:color="auto"/>
        <w:bottom w:val="none" w:sz="0" w:space="0" w:color="auto"/>
        <w:right w:val="none" w:sz="0" w:space="0" w:color="auto"/>
      </w:divBdr>
    </w:div>
    <w:div w:id="1141119508">
      <w:bodyDiv w:val="1"/>
      <w:marLeft w:val="0"/>
      <w:marRight w:val="0"/>
      <w:marTop w:val="0"/>
      <w:marBottom w:val="0"/>
      <w:divBdr>
        <w:top w:val="none" w:sz="0" w:space="0" w:color="auto"/>
        <w:left w:val="none" w:sz="0" w:space="0" w:color="auto"/>
        <w:bottom w:val="none" w:sz="0" w:space="0" w:color="auto"/>
        <w:right w:val="none" w:sz="0" w:space="0" w:color="auto"/>
      </w:divBdr>
    </w:div>
    <w:div w:id="1166020239">
      <w:bodyDiv w:val="1"/>
      <w:marLeft w:val="0"/>
      <w:marRight w:val="0"/>
      <w:marTop w:val="0"/>
      <w:marBottom w:val="0"/>
      <w:divBdr>
        <w:top w:val="none" w:sz="0" w:space="0" w:color="auto"/>
        <w:left w:val="none" w:sz="0" w:space="0" w:color="auto"/>
        <w:bottom w:val="none" w:sz="0" w:space="0" w:color="auto"/>
        <w:right w:val="none" w:sz="0" w:space="0" w:color="auto"/>
      </w:divBdr>
    </w:div>
    <w:div w:id="1302006756">
      <w:bodyDiv w:val="1"/>
      <w:marLeft w:val="0"/>
      <w:marRight w:val="0"/>
      <w:marTop w:val="0"/>
      <w:marBottom w:val="0"/>
      <w:divBdr>
        <w:top w:val="none" w:sz="0" w:space="0" w:color="auto"/>
        <w:left w:val="none" w:sz="0" w:space="0" w:color="auto"/>
        <w:bottom w:val="none" w:sz="0" w:space="0" w:color="auto"/>
        <w:right w:val="none" w:sz="0" w:space="0" w:color="auto"/>
      </w:divBdr>
    </w:div>
    <w:div w:id="1311054233">
      <w:bodyDiv w:val="1"/>
      <w:marLeft w:val="0"/>
      <w:marRight w:val="0"/>
      <w:marTop w:val="0"/>
      <w:marBottom w:val="0"/>
      <w:divBdr>
        <w:top w:val="none" w:sz="0" w:space="0" w:color="auto"/>
        <w:left w:val="none" w:sz="0" w:space="0" w:color="auto"/>
        <w:bottom w:val="none" w:sz="0" w:space="0" w:color="auto"/>
        <w:right w:val="none" w:sz="0" w:space="0" w:color="auto"/>
      </w:divBdr>
    </w:div>
    <w:div w:id="1339966611">
      <w:bodyDiv w:val="1"/>
      <w:marLeft w:val="0"/>
      <w:marRight w:val="0"/>
      <w:marTop w:val="0"/>
      <w:marBottom w:val="0"/>
      <w:divBdr>
        <w:top w:val="none" w:sz="0" w:space="0" w:color="auto"/>
        <w:left w:val="none" w:sz="0" w:space="0" w:color="auto"/>
        <w:bottom w:val="none" w:sz="0" w:space="0" w:color="auto"/>
        <w:right w:val="none" w:sz="0" w:space="0" w:color="auto"/>
      </w:divBdr>
    </w:div>
    <w:div w:id="1377271342">
      <w:bodyDiv w:val="1"/>
      <w:marLeft w:val="0"/>
      <w:marRight w:val="0"/>
      <w:marTop w:val="0"/>
      <w:marBottom w:val="0"/>
      <w:divBdr>
        <w:top w:val="none" w:sz="0" w:space="0" w:color="auto"/>
        <w:left w:val="none" w:sz="0" w:space="0" w:color="auto"/>
        <w:bottom w:val="none" w:sz="0" w:space="0" w:color="auto"/>
        <w:right w:val="none" w:sz="0" w:space="0" w:color="auto"/>
      </w:divBdr>
    </w:div>
    <w:div w:id="1506439163">
      <w:bodyDiv w:val="1"/>
      <w:marLeft w:val="0"/>
      <w:marRight w:val="0"/>
      <w:marTop w:val="0"/>
      <w:marBottom w:val="0"/>
      <w:divBdr>
        <w:top w:val="none" w:sz="0" w:space="0" w:color="auto"/>
        <w:left w:val="none" w:sz="0" w:space="0" w:color="auto"/>
        <w:bottom w:val="none" w:sz="0" w:space="0" w:color="auto"/>
        <w:right w:val="none" w:sz="0" w:space="0" w:color="auto"/>
      </w:divBdr>
    </w:div>
    <w:div w:id="1589927516">
      <w:bodyDiv w:val="1"/>
      <w:marLeft w:val="0"/>
      <w:marRight w:val="0"/>
      <w:marTop w:val="0"/>
      <w:marBottom w:val="0"/>
      <w:divBdr>
        <w:top w:val="none" w:sz="0" w:space="0" w:color="auto"/>
        <w:left w:val="none" w:sz="0" w:space="0" w:color="auto"/>
        <w:bottom w:val="none" w:sz="0" w:space="0" w:color="auto"/>
        <w:right w:val="none" w:sz="0" w:space="0" w:color="auto"/>
      </w:divBdr>
    </w:div>
    <w:div w:id="1710179363">
      <w:bodyDiv w:val="1"/>
      <w:marLeft w:val="0"/>
      <w:marRight w:val="0"/>
      <w:marTop w:val="0"/>
      <w:marBottom w:val="0"/>
      <w:divBdr>
        <w:top w:val="none" w:sz="0" w:space="0" w:color="auto"/>
        <w:left w:val="none" w:sz="0" w:space="0" w:color="auto"/>
        <w:bottom w:val="none" w:sz="0" w:space="0" w:color="auto"/>
        <w:right w:val="none" w:sz="0" w:space="0" w:color="auto"/>
      </w:divBdr>
      <w:divsChild>
        <w:div w:id="1518545962">
          <w:marLeft w:val="0"/>
          <w:marRight w:val="0"/>
          <w:marTop w:val="0"/>
          <w:marBottom w:val="0"/>
          <w:divBdr>
            <w:top w:val="none" w:sz="0" w:space="0" w:color="auto"/>
            <w:left w:val="none" w:sz="0" w:space="0" w:color="auto"/>
            <w:bottom w:val="none" w:sz="0" w:space="0" w:color="auto"/>
            <w:right w:val="none" w:sz="0" w:space="0" w:color="auto"/>
          </w:divBdr>
          <w:divsChild>
            <w:div w:id="111679529">
              <w:marLeft w:val="0"/>
              <w:marRight w:val="0"/>
              <w:marTop w:val="0"/>
              <w:marBottom w:val="0"/>
              <w:divBdr>
                <w:top w:val="none" w:sz="0" w:space="0" w:color="auto"/>
                <w:left w:val="none" w:sz="0" w:space="0" w:color="auto"/>
                <w:bottom w:val="none" w:sz="0" w:space="0" w:color="auto"/>
                <w:right w:val="none" w:sz="0" w:space="0" w:color="auto"/>
              </w:divBdr>
              <w:divsChild>
                <w:div w:id="4431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79089">
      <w:bodyDiv w:val="1"/>
      <w:marLeft w:val="0"/>
      <w:marRight w:val="0"/>
      <w:marTop w:val="0"/>
      <w:marBottom w:val="0"/>
      <w:divBdr>
        <w:top w:val="none" w:sz="0" w:space="0" w:color="auto"/>
        <w:left w:val="none" w:sz="0" w:space="0" w:color="auto"/>
        <w:bottom w:val="none" w:sz="0" w:space="0" w:color="auto"/>
        <w:right w:val="none" w:sz="0" w:space="0" w:color="auto"/>
      </w:divBdr>
    </w:div>
    <w:div w:id="1821649288">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96669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nar\Documents\Backup%20ZBSA%20Aug%202019\02_Labor\01_Laborbuch\Auswertungen\10_Plate%20Reader\Auswertung_Fluoreszenzspektrum_ULD-Gele_2020051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23054867769"/>
          <c:y val="5.1594746716697899E-2"/>
          <c:w val="0.73199901428118797"/>
          <c:h val="0.77767354596622895"/>
        </c:manualLayout>
      </c:layout>
      <c:lineChart>
        <c:grouping val="standard"/>
        <c:varyColors val="0"/>
        <c:ser>
          <c:idx val="2"/>
          <c:order val="2"/>
          <c:tx>
            <c:strRef>
              <c:f>Tabelle3!$C$3</c:f>
              <c:strCache>
                <c:ptCount val="1"/>
                <c:pt idx="0">
                  <c:v>water 320nm</c:v>
                </c:pt>
              </c:strCache>
            </c:strRef>
          </c:tx>
          <c:spPr>
            <a:ln w="28575" cap="rnd">
              <a:solidFill>
                <a:srgbClr val="7030A0"/>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Tabelle3!$C$4:$C$24</c:f>
              <c:numCache>
                <c:formatCode>General</c:formatCode>
                <c:ptCount val="21"/>
                <c:pt idx="0">
                  <c:v>72355.5</c:v>
                </c:pt>
                <c:pt idx="1">
                  <c:v>67590.5</c:v>
                </c:pt>
                <c:pt idx="2">
                  <c:v>60331.5</c:v>
                </c:pt>
                <c:pt idx="3">
                  <c:v>56014.5</c:v>
                </c:pt>
                <c:pt idx="4">
                  <c:v>55275.5</c:v>
                </c:pt>
                <c:pt idx="5">
                  <c:v>50840.5</c:v>
                </c:pt>
                <c:pt idx="6">
                  <c:v>45555.5</c:v>
                </c:pt>
                <c:pt idx="7">
                  <c:v>40510.5</c:v>
                </c:pt>
                <c:pt idx="8">
                  <c:v>42988.5</c:v>
                </c:pt>
                <c:pt idx="9">
                  <c:v>39852</c:v>
                </c:pt>
                <c:pt idx="10">
                  <c:v>36350.5</c:v>
                </c:pt>
                <c:pt idx="11">
                  <c:v>37773.5</c:v>
                </c:pt>
                <c:pt idx="12">
                  <c:v>33452</c:v>
                </c:pt>
                <c:pt idx="13">
                  <c:v>32753.5</c:v>
                </c:pt>
                <c:pt idx="14">
                  <c:v>33020</c:v>
                </c:pt>
                <c:pt idx="15">
                  <c:v>32091.5</c:v>
                </c:pt>
                <c:pt idx="16">
                  <c:v>27439</c:v>
                </c:pt>
                <c:pt idx="17">
                  <c:v>31126.5</c:v>
                </c:pt>
                <c:pt idx="18">
                  <c:v>24758.5</c:v>
                </c:pt>
                <c:pt idx="19">
                  <c:v>24245.5</c:v>
                </c:pt>
                <c:pt idx="20">
                  <c:v>21726.5</c:v>
                </c:pt>
              </c:numCache>
            </c:numRef>
          </c:val>
          <c:smooth val="0"/>
          <c:extLst>
            <c:ext xmlns:c16="http://schemas.microsoft.com/office/drawing/2014/chart" uri="{C3380CC4-5D6E-409C-BE32-E72D297353CC}">
              <c16:uniqueId val="{00000000-18C3-4811-8651-8471927C2694}"/>
            </c:ext>
          </c:extLst>
        </c:ser>
        <c:ser>
          <c:idx val="6"/>
          <c:order val="6"/>
          <c:tx>
            <c:strRef>
              <c:f>Tabelle3!$G$3</c:f>
              <c:strCache>
                <c:ptCount val="1"/>
                <c:pt idx="0">
                  <c:v>Gel 340nm</c:v>
                </c:pt>
              </c:strCache>
            </c:strRef>
          </c:tx>
          <c:spPr>
            <a:ln w="28575" cap="rnd">
              <a:solidFill>
                <a:schemeClr val="accent2"/>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Tabelle3!$G$4:$G$24</c:f>
              <c:numCache>
                <c:formatCode>General</c:formatCode>
                <c:ptCount val="21"/>
                <c:pt idx="0">
                  <c:v>5531098</c:v>
                </c:pt>
                <c:pt idx="1">
                  <c:v>6466764.5</c:v>
                </c:pt>
                <c:pt idx="2">
                  <c:v>7430770</c:v>
                </c:pt>
                <c:pt idx="3">
                  <c:v>8384910.5</c:v>
                </c:pt>
                <c:pt idx="4">
                  <c:v>9304950.5</c:v>
                </c:pt>
                <c:pt idx="5">
                  <c:v>10142856</c:v>
                </c:pt>
                <c:pt idx="6">
                  <c:v>11025116</c:v>
                </c:pt>
                <c:pt idx="7">
                  <c:v>11806986.5</c:v>
                </c:pt>
                <c:pt idx="8">
                  <c:v>12505561</c:v>
                </c:pt>
                <c:pt idx="9">
                  <c:v>12994564</c:v>
                </c:pt>
                <c:pt idx="10">
                  <c:v>13622556.5</c:v>
                </c:pt>
                <c:pt idx="11">
                  <c:v>14168374.5</c:v>
                </c:pt>
                <c:pt idx="12">
                  <c:v>14664998</c:v>
                </c:pt>
                <c:pt idx="13">
                  <c:v>15155623.5</c:v>
                </c:pt>
                <c:pt idx="14">
                  <c:v>15451092</c:v>
                </c:pt>
                <c:pt idx="15">
                  <c:v>15433768.5</c:v>
                </c:pt>
                <c:pt idx="16">
                  <c:v>15179649.5</c:v>
                </c:pt>
                <c:pt idx="17">
                  <c:v>14737670.5</c:v>
                </c:pt>
                <c:pt idx="18">
                  <c:v>14515370</c:v>
                </c:pt>
                <c:pt idx="19">
                  <c:v>14605718.5</c:v>
                </c:pt>
                <c:pt idx="20">
                  <c:v>14863268.5</c:v>
                </c:pt>
              </c:numCache>
            </c:numRef>
          </c:val>
          <c:smooth val="0"/>
          <c:extLst>
            <c:ext xmlns:c16="http://schemas.microsoft.com/office/drawing/2014/chart" uri="{C3380CC4-5D6E-409C-BE32-E72D297353CC}">
              <c16:uniqueId val="{00000001-18C3-4811-8651-8471927C2694}"/>
            </c:ext>
          </c:extLst>
        </c:ser>
        <c:ser>
          <c:idx val="7"/>
          <c:order val="7"/>
          <c:tx>
            <c:strRef>
              <c:f>Tabelle3!$H$3</c:f>
              <c:strCache>
                <c:ptCount val="1"/>
                <c:pt idx="0">
                  <c:v>Gel 320nm</c:v>
                </c:pt>
              </c:strCache>
            </c:strRef>
          </c:tx>
          <c:spPr>
            <a:ln w="28575" cap="rnd">
              <a:solidFill>
                <a:schemeClr val="accent6"/>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Tabelle3!$H$4:$H$24</c:f>
              <c:numCache>
                <c:formatCode>General</c:formatCode>
                <c:ptCount val="21"/>
                <c:pt idx="0">
                  <c:v>14219262.5</c:v>
                </c:pt>
                <c:pt idx="1">
                  <c:v>15919733.5</c:v>
                </c:pt>
                <c:pt idx="2">
                  <c:v>17629321</c:v>
                </c:pt>
                <c:pt idx="3">
                  <c:v>19145822</c:v>
                </c:pt>
                <c:pt idx="4">
                  <c:v>20583496</c:v>
                </c:pt>
                <c:pt idx="5">
                  <c:v>21935998</c:v>
                </c:pt>
                <c:pt idx="6">
                  <c:v>23180760</c:v>
                </c:pt>
                <c:pt idx="7">
                  <c:v>24188109</c:v>
                </c:pt>
                <c:pt idx="8">
                  <c:v>25099435</c:v>
                </c:pt>
                <c:pt idx="9">
                  <c:v>25456480</c:v>
                </c:pt>
                <c:pt idx="10">
                  <c:v>26088695</c:v>
                </c:pt>
                <c:pt idx="11">
                  <c:v>26540606</c:v>
                </c:pt>
                <c:pt idx="12">
                  <c:v>26856758</c:v>
                </c:pt>
                <c:pt idx="13">
                  <c:v>26940044</c:v>
                </c:pt>
                <c:pt idx="14">
                  <c:v>26629331</c:v>
                </c:pt>
                <c:pt idx="15">
                  <c:v>25851426</c:v>
                </c:pt>
                <c:pt idx="16">
                  <c:v>24237049</c:v>
                </c:pt>
                <c:pt idx="17">
                  <c:v>22134388</c:v>
                </c:pt>
                <c:pt idx="18">
                  <c:v>20743977</c:v>
                </c:pt>
                <c:pt idx="19">
                  <c:v>19931837</c:v>
                </c:pt>
                <c:pt idx="20">
                  <c:v>19126943</c:v>
                </c:pt>
              </c:numCache>
            </c:numRef>
          </c:val>
          <c:smooth val="0"/>
          <c:extLst>
            <c:ext xmlns:c16="http://schemas.microsoft.com/office/drawing/2014/chart" uri="{C3380CC4-5D6E-409C-BE32-E72D297353CC}">
              <c16:uniqueId val="{00000002-18C3-4811-8651-8471927C2694}"/>
            </c:ext>
          </c:extLst>
        </c:ser>
        <c:ser>
          <c:idx val="8"/>
          <c:order val="8"/>
          <c:tx>
            <c:strRef>
              <c:f>Tabelle3!$I$3</c:f>
              <c:strCache>
                <c:ptCount val="1"/>
                <c:pt idx="0">
                  <c:v>Gel 300nm</c:v>
                </c:pt>
              </c:strCache>
            </c:strRef>
          </c:tx>
          <c:spPr>
            <a:ln w="28575" cap="rnd">
              <a:solidFill>
                <a:schemeClr val="accent1"/>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Tabelle3!$I$4:$I$24</c:f>
              <c:numCache>
                <c:formatCode>General</c:formatCode>
                <c:ptCount val="21"/>
                <c:pt idx="0">
                  <c:v>17888299</c:v>
                </c:pt>
                <c:pt idx="1">
                  <c:v>18828957</c:v>
                </c:pt>
                <c:pt idx="2">
                  <c:v>19612251</c:v>
                </c:pt>
                <c:pt idx="3">
                  <c:v>20386571</c:v>
                </c:pt>
                <c:pt idx="4">
                  <c:v>21100311</c:v>
                </c:pt>
                <c:pt idx="5">
                  <c:v>21688826</c:v>
                </c:pt>
                <c:pt idx="6">
                  <c:v>22295508</c:v>
                </c:pt>
                <c:pt idx="7">
                  <c:v>22779340</c:v>
                </c:pt>
                <c:pt idx="8">
                  <c:v>23021437</c:v>
                </c:pt>
                <c:pt idx="9">
                  <c:v>23005876</c:v>
                </c:pt>
                <c:pt idx="10">
                  <c:v>23334663</c:v>
                </c:pt>
                <c:pt idx="11">
                  <c:v>23487804</c:v>
                </c:pt>
                <c:pt idx="12">
                  <c:v>23220659</c:v>
                </c:pt>
                <c:pt idx="13">
                  <c:v>23109281</c:v>
                </c:pt>
                <c:pt idx="14">
                  <c:v>22761274</c:v>
                </c:pt>
                <c:pt idx="15">
                  <c:v>21656219</c:v>
                </c:pt>
                <c:pt idx="16">
                  <c:v>20424355</c:v>
                </c:pt>
                <c:pt idx="17">
                  <c:v>18724760</c:v>
                </c:pt>
                <c:pt idx="18">
                  <c:v>17389117.5</c:v>
                </c:pt>
                <c:pt idx="19">
                  <c:v>16675524</c:v>
                </c:pt>
                <c:pt idx="20">
                  <c:v>15803723.5</c:v>
                </c:pt>
              </c:numCache>
            </c:numRef>
          </c:val>
          <c:smooth val="0"/>
          <c:extLst>
            <c:ext xmlns:c16="http://schemas.microsoft.com/office/drawing/2014/chart" uri="{C3380CC4-5D6E-409C-BE32-E72D297353CC}">
              <c16:uniqueId val="{00000003-18C3-4811-8651-8471927C2694}"/>
            </c:ext>
          </c:extLst>
        </c:ser>
        <c:ser>
          <c:idx val="11"/>
          <c:order val="11"/>
          <c:tx>
            <c:strRef>
              <c:f>Tabelle3!$L$3</c:f>
              <c:strCache>
                <c:ptCount val="1"/>
                <c:pt idx="0">
                  <c:v>control 340nm</c:v>
                </c:pt>
              </c:strCache>
            </c:strRef>
          </c:tx>
          <c:spPr>
            <a:ln w="28575" cap="rnd">
              <a:solidFill>
                <a:schemeClr val="accent2"/>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Tabelle3!$L$4:$L$24</c:f>
              <c:numCache>
                <c:formatCode>General</c:formatCode>
                <c:ptCount val="21"/>
                <c:pt idx="0">
                  <c:v>263881</c:v>
                </c:pt>
                <c:pt idx="1">
                  <c:v>308965.5</c:v>
                </c:pt>
                <c:pt idx="2">
                  <c:v>345789.5</c:v>
                </c:pt>
                <c:pt idx="3">
                  <c:v>372109.5</c:v>
                </c:pt>
                <c:pt idx="4">
                  <c:v>384320</c:v>
                </c:pt>
                <c:pt idx="5">
                  <c:v>391847</c:v>
                </c:pt>
                <c:pt idx="6">
                  <c:v>381862</c:v>
                </c:pt>
                <c:pt idx="7">
                  <c:v>369865</c:v>
                </c:pt>
                <c:pt idx="8">
                  <c:v>354647</c:v>
                </c:pt>
                <c:pt idx="9">
                  <c:v>332511.5</c:v>
                </c:pt>
                <c:pt idx="10">
                  <c:v>324452.5</c:v>
                </c:pt>
                <c:pt idx="11">
                  <c:v>322376.5</c:v>
                </c:pt>
                <c:pt idx="12">
                  <c:v>324199.5</c:v>
                </c:pt>
                <c:pt idx="13">
                  <c:v>343896.5</c:v>
                </c:pt>
                <c:pt idx="14">
                  <c:v>413759.5</c:v>
                </c:pt>
                <c:pt idx="15">
                  <c:v>586389</c:v>
                </c:pt>
                <c:pt idx="16">
                  <c:v>1038590</c:v>
                </c:pt>
                <c:pt idx="17">
                  <c:v>2274777.5</c:v>
                </c:pt>
                <c:pt idx="18">
                  <c:v>4234301</c:v>
                </c:pt>
                <c:pt idx="19">
                  <c:v>6399507.5</c:v>
                </c:pt>
                <c:pt idx="20">
                  <c:v>9918010.5</c:v>
                </c:pt>
              </c:numCache>
            </c:numRef>
          </c:val>
          <c:smooth val="0"/>
          <c:extLst>
            <c:ext xmlns:c16="http://schemas.microsoft.com/office/drawing/2014/chart" uri="{C3380CC4-5D6E-409C-BE32-E72D297353CC}">
              <c16:uniqueId val="{00000004-18C3-4811-8651-8471927C2694}"/>
            </c:ext>
          </c:extLst>
        </c:ser>
        <c:ser>
          <c:idx val="12"/>
          <c:order val="12"/>
          <c:tx>
            <c:strRef>
              <c:f>Tabelle3!$M$3</c:f>
              <c:strCache>
                <c:ptCount val="1"/>
                <c:pt idx="0">
                  <c:v>control 320nm</c:v>
                </c:pt>
              </c:strCache>
            </c:strRef>
          </c:tx>
          <c:spPr>
            <a:ln w="28575" cap="rnd">
              <a:solidFill>
                <a:schemeClr val="accent6"/>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Tabelle3!$M$4:$M$24</c:f>
              <c:numCache>
                <c:formatCode>General</c:formatCode>
                <c:ptCount val="21"/>
                <c:pt idx="0">
                  <c:v>519356</c:v>
                </c:pt>
                <c:pt idx="1">
                  <c:v>555665.5</c:v>
                </c:pt>
                <c:pt idx="2">
                  <c:v>581805.5</c:v>
                </c:pt>
                <c:pt idx="3">
                  <c:v>599754.5</c:v>
                </c:pt>
                <c:pt idx="4">
                  <c:v>599502.5</c:v>
                </c:pt>
                <c:pt idx="5">
                  <c:v>585880.5</c:v>
                </c:pt>
                <c:pt idx="6">
                  <c:v>550439.5</c:v>
                </c:pt>
                <c:pt idx="7">
                  <c:v>512268.5</c:v>
                </c:pt>
                <c:pt idx="8">
                  <c:v>482198</c:v>
                </c:pt>
                <c:pt idx="9">
                  <c:v>449185</c:v>
                </c:pt>
                <c:pt idx="10">
                  <c:v>427716</c:v>
                </c:pt>
                <c:pt idx="11">
                  <c:v>410690.5</c:v>
                </c:pt>
                <c:pt idx="12">
                  <c:v>399424.5</c:v>
                </c:pt>
                <c:pt idx="13">
                  <c:v>405724.5</c:v>
                </c:pt>
                <c:pt idx="14">
                  <c:v>433521</c:v>
                </c:pt>
                <c:pt idx="15">
                  <c:v>530664.5</c:v>
                </c:pt>
                <c:pt idx="16">
                  <c:v>776515</c:v>
                </c:pt>
                <c:pt idx="17">
                  <c:v>1463484</c:v>
                </c:pt>
                <c:pt idx="18">
                  <c:v>2611306</c:v>
                </c:pt>
                <c:pt idx="19">
                  <c:v>3884635</c:v>
                </c:pt>
                <c:pt idx="20">
                  <c:v>5941795</c:v>
                </c:pt>
              </c:numCache>
            </c:numRef>
          </c:val>
          <c:smooth val="0"/>
          <c:extLst>
            <c:ext xmlns:c16="http://schemas.microsoft.com/office/drawing/2014/chart" uri="{C3380CC4-5D6E-409C-BE32-E72D297353CC}">
              <c16:uniqueId val="{00000005-18C3-4811-8651-8471927C2694}"/>
            </c:ext>
          </c:extLst>
        </c:ser>
        <c:ser>
          <c:idx val="13"/>
          <c:order val="13"/>
          <c:tx>
            <c:strRef>
              <c:f>Tabelle3!$N$3</c:f>
              <c:strCache>
                <c:ptCount val="1"/>
                <c:pt idx="0">
                  <c:v>control 300nm</c:v>
                </c:pt>
              </c:strCache>
            </c:strRef>
          </c:tx>
          <c:spPr>
            <a:ln w="28575" cap="rnd">
              <a:solidFill>
                <a:schemeClr val="accent1"/>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Tabelle3!$N$4:$N$24</c:f>
              <c:numCache>
                <c:formatCode>General</c:formatCode>
                <c:ptCount val="21"/>
                <c:pt idx="0">
                  <c:v>7273068</c:v>
                </c:pt>
                <c:pt idx="1">
                  <c:v>6129300</c:v>
                </c:pt>
                <c:pt idx="2">
                  <c:v>5044406</c:v>
                </c:pt>
                <c:pt idx="3">
                  <c:v>4116959</c:v>
                </c:pt>
                <c:pt idx="4">
                  <c:v>3309304</c:v>
                </c:pt>
                <c:pt idx="5">
                  <c:v>2702824</c:v>
                </c:pt>
                <c:pt idx="6">
                  <c:v>2101922.5</c:v>
                </c:pt>
                <c:pt idx="7">
                  <c:v>1635623</c:v>
                </c:pt>
                <c:pt idx="8">
                  <c:v>1317221</c:v>
                </c:pt>
                <c:pt idx="9">
                  <c:v>1065352.5</c:v>
                </c:pt>
                <c:pt idx="10">
                  <c:v>906394</c:v>
                </c:pt>
                <c:pt idx="11">
                  <c:v>789153.5</c:v>
                </c:pt>
                <c:pt idx="12">
                  <c:v>680260.5</c:v>
                </c:pt>
                <c:pt idx="13">
                  <c:v>612514</c:v>
                </c:pt>
                <c:pt idx="14">
                  <c:v>585460.5</c:v>
                </c:pt>
                <c:pt idx="15">
                  <c:v>596865.5</c:v>
                </c:pt>
                <c:pt idx="16">
                  <c:v>716015.5</c:v>
                </c:pt>
                <c:pt idx="17">
                  <c:v>1123215.5</c:v>
                </c:pt>
                <c:pt idx="18">
                  <c:v>1800426</c:v>
                </c:pt>
                <c:pt idx="19">
                  <c:v>2557386</c:v>
                </c:pt>
                <c:pt idx="20">
                  <c:v>3754989</c:v>
                </c:pt>
              </c:numCache>
            </c:numRef>
          </c:val>
          <c:smooth val="0"/>
          <c:extLst>
            <c:ext xmlns:c16="http://schemas.microsoft.com/office/drawing/2014/chart" uri="{C3380CC4-5D6E-409C-BE32-E72D297353CC}">
              <c16:uniqueId val="{00000006-18C3-4811-8651-8471927C2694}"/>
            </c:ext>
          </c:extLst>
        </c:ser>
        <c:dLbls>
          <c:showLegendKey val="0"/>
          <c:showVal val="0"/>
          <c:showCatName val="0"/>
          <c:showSerName val="0"/>
          <c:showPercent val="0"/>
          <c:showBubbleSize val="0"/>
        </c:dLbls>
        <c:smooth val="0"/>
        <c:axId val="-2037302632"/>
        <c:axId val="-2084120040"/>
        <c:extLst>
          <c:ext xmlns:c15="http://schemas.microsoft.com/office/drawing/2012/chart" uri="{02D57815-91ED-43cb-92C2-25804820EDAC}">
            <c15:filteredLineSeries>
              <c15:ser>
                <c:idx val="0"/>
                <c:order val="0"/>
                <c:tx>
                  <c:strRef>
                    <c:extLst>
                      <c:ext uri="{02D57815-91ED-43cb-92C2-25804820EDAC}">
                        <c15:formulaRef>
                          <c15:sqref>Tabelle3!$A$3</c15:sqref>
                        </c15:formulaRef>
                      </c:ext>
                    </c:extLst>
                    <c:strCache>
                      <c:ptCount val="1"/>
                      <c:pt idx="0">
                        <c:v>Wavelength</c:v>
                      </c:pt>
                    </c:strCache>
                  </c:strRef>
                </c:tx>
                <c:spPr>
                  <a:ln w="28575" cap="rnd">
                    <a:solidFill>
                      <a:schemeClr val="accent1"/>
                    </a:solidFill>
                    <a:round/>
                  </a:ln>
                  <a:effectLst/>
                </c:spPr>
                <c:marker>
                  <c:symbol val="none"/>
                </c:marker>
                <c:cat>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val>
                <c:smooth val="0"/>
                <c:extLst>
                  <c:ext xmlns:c16="http://schemas.microsoft.com/office/drawing/2014/chart" uri="{C3380CC4-5D6E-409C-BE32-E72D297353CC}">
                    <c16:uniqueId val="{00000007-18C3-4811-8651-8471927C26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Tabelle3!$B$3</c15:sqref>
                        </c15:formulaRef>
                      </c:ext>
                    </c:extLst>
                    <c:strCache>
                      <c:ptCount val="1"/>
                      <c:pt idx="0">
                        <c:v>H2O 340nm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Tabelle3!$B$4:$B$24</c15:sqref>
                        </c15:formulaRef>
                      </c:ext>
                    </c:extLst>
                    <c:numCache>
                      <c:formatCode>General</c:formatCode>
                      <c:ptCount val="21"/>
                      <c:pt idx="0">
                        <c:v>36152</c:v>
                      </c:pt>
                      <c:pt idx="1">
                        <c:v>40056</c:v>
                      </c:pt>
                      <c:pt idx="2">
                        <c:v>40863.5</c:v>
                      </c:pt>
                      <c:pt idx="3">
                        <c:v>37564.5</c:v>
                      </c:pt>
                      <c:pt idx="4">
                        <c:v>35981</c:v>
                      </c:pt>
                      <c:pt idx="5">
                        <c:v>33990.5</c:v>
                      </c:pt>
                      <c:pt idx="6">
                        <c:v>34340</c:v>
                      </c:pt>
                      <c:pt idx="7">
                        <c:v>30223.5</c:v>
                      </c:pt>
                      <c:pt idx="8">
                        <c:v>32004.5</c:v>
                      </c:pt>
                      <c:pt idx="9">
                        <c:v>28822</c:v>
                      </c:pt>
                      <c:pt idx="10">
                        <c:v>29410.5</c:v>
                      </c:pt>
                      <c:pt idx="11">
                        <c:v>26151.5</c:v>
                      </c:pt>
                      <c:pt idx="12">
                        <c:v>26812</c:v>
                      </c:pt>
                      <c:pt idx="13">
                        <c:v>27306</c:v>
                      </c:pt>
                      <c:pt idx="14">
                        <c:v>27880</c:v>
                      </c:pt>
                      <c:pt idx="15">
                        <c:v>28290</c:v>
                      </c:pt>
                      <c:pt idx="16">
                        <c:v>23534.5</c:v>
                      </c:pt>
                      <c:pt idx="17">
                        <c:v>22007</c:v>
                      </c:pt>
                      <c:pt idx="18">
                        <c:v>22198.5</c:v>
                      </c:pt>
                      <c:pt idx="19">
                        <c:v>20261</c:v>
                      </c:pt>
                      <c:pt idx="20">
                        <c:v>18490.5</c:v>
                      </c:pt>
                    </c:numCache>
                  </c:numRef>
                </c:val>
                <c:smooth val="0"/>
                <c:extLst xmlns:c15="http://schemas.microsoft.com/office/drawing/2012/chart">
                  <c:ext xmlns:c16="http://schemas.microsoft.com/office/drawing/2014/chart" uri="{C3380CC4-5D6E-409C-BE32-E72D297353CC}">
                    <c16:uniqueId val="{00000008-18C3-4811-8651-8471927C26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Tabelle3!$D$3</c15:sqref>
                        </c15:formulaRef>
                      </c:ext>
                    </c:extLst>
                    <c:strCache>
                      <c:ptCount val="1"/>
                      <c:pt idx="0">
                        <c:v>H2O 300nm</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Tabelle3!$D$4:$D$24</c15:sqref>
                        </c15:formulaRef>
                      </c:ext>
                    </c:extLst>
                    <c:numCache>
                      <c:formatCode>General</c:formatCode>
                      <c:ptCount val="21"/>
                      <c:pt idx="0">
                        <c:v>120618.5</c:v>
                      </c:pt>
                      <c:pt idx="1">
                        <c:v>104455</c:v>
                      </c:pt>
                      <c:pt idx="2">
                        <c:v>88310</c:v>
                      </c:pt>
                      <c:pt idx="3">
                        <c:v>83860</c:v>
                      </c:pt>
                      <c:pt idx="4">
                        <c:v>76371</c:v>
                      </c:pt>
                      <c:pt idx="5">
                        <c:v>66871.5</c:v>
                      </c:pt>
                      <c:pt idx="6">
                        <c:v>64923.5</c:v>
                      </c:pt>
                      <c:pt idx="7">
                        <c:v>57316</c:v>
                      </c:pt>
                      <c:pt idx="8">
                        <c:v>55646</c:v>
                      </c:pt>
                      <c:pt idx="9">
                        <c:v>51086</c:v>
                      </c:pt>
                      <c:pt idx="10">
                        <c:v>47039.5</c:v>
                      </c:pt>
                      <c:pt idx="11">
                        <c:v>45128</c:v>
                      </c:pt>
                      <c:pt idx="12">
                        <c:v>43713</c:v>
                      </c:pt>
                      <c:pt idx="13">
                        <c:v>45559</c:v>
                      </c:pt>
                      <c:pt idx="14">
                        <c:v>42751</c:v>
                      </c:pt>
                      <c:pt idx="15">
                        <c:v>42131.5</c:v>
                      </c:pt>
                      <c:pt idx="16">
                        <c:v>40582</c:v>
                      </c:pt>
                      <c:pt idx="17">
                        <c:v>34387.5</c:v>
                      </c:pt>
                      <c:pt idx="18">
                        <c:v>29710.5</c:v>
                      </c:pt>
                      <c:pt idx="19">
                        <c:v>33874.5</c:v>
                      </c:pt>
                      <c:pt idx="20">
                        <c:v>29527.5</c:v>
                      </c:pt>
                    </c:numCache>
                  </c:numRef>
                </c:val>
                <c:smooth val="0"/>
                <c:extLst xmlns:c15="http://schemas.microsoft.com/office/drawing/2012/chart">
                  <c:ext xmlns:c16="http://schemas.microsoft.com/office/drawing/2014/chart" uri="{C3380CC4-5D6E-409C-BE32-E72D297353CC}">
                    <c16:uniqueId val="{00000009-18C3-4811-8651-8471927C269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Tabelle3!$E$3</c15:sqref>
                        </c15:formulaRef>
                      </c:ext>
                    </c:extLst>
                    <c:strCache>
                      <c:ptCount val="1"/>
                      <c:pt idx="0">
                        <c:v>H2O 280nm</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Tabelle3!$E$4:$E$24</c15:sqref>
                        </c15:formulaRef>
                      </c:ext>
                    </c:extLst>
                    <c:numCache>
                      <c:formatCode>General</c:formatCode>
                      <c:ptCount val="21"/>
                      <c:pt idx="0">
                        <c:v>170138.5</c:v>
                      </c:pt>
                      <c:pt idx="1">
                        <c:v>138888.5</c:v>
                      </c:pt>
                      <c:pt idx="2">
                        <c:v>123073</c:v>
                      </c:pt>
                      <c:pt idx="3">
                        <c:v>103313.5</c:v>
                      </c:pt>
                      <c:pt idx="4">
                        <c:v>89776.5</c:v>
                      </c:pt>
                      <c:pt idx="5">
                        <c:v>85409</c:v>
                      </c:pt>
                      <c:pt idx="6">
                        <c:v>68108</c:v>
                      </c:pt>
                      <c:pt idx="7">
                        <c:v>57940.5</c:v>
                      </c:pt>
                      <c:pt idx="8">
                        <c:v>61072.5</c:v>
                      </c:pt>
                      <c:pt idx="9">
                        <c:v>49737.5</c:v>
                      </c:pt>
                      <c:pt idx="10">
                        <c:v>48736</c:v>
                      </c:pt>
                      <c:pt idx="11">
                        <c:v>45123.5</c:v>
                      </c:pt>
                      <c:pt idx="12">
                        <c:v>43523</c:v>
                      </c:pt>
                      <c:pt idx="13">
                        <c:v>43319.5</c:v>
                      </c:pt>
                      <c:pt idx="14">
                        <c:v>43562.5</c:v>
                      </c:pt>
                      <c:pt idx="15">
                        <c:v>42328</c:v>
                      </c:pt>
                      <c:pt idx="16">
                        <c:v>42872.5</c:v>
                      </c:pt>
                      <c:pt idx="17">
                        <c:v>36382</c:v>
                      </c:pt>
                      <c:pt idx="18">
                        <c:v>37241</c:v>
                      </c:pt>
                      <c:pt idx="19">
                        <c:v>35075</c:v>
                      </c:pt>
                      <c:pt idx="20">
                        <c:v>35111.5</c:v>
                      </c:pt>
                    </c:numCache>
                  </c:numRef>
                </c:val>
                <c:smooth val="0"/>
                <c:extLst xmlns:c15="http://schemas.microsoft.com/office/drawing/2012/chart">
                  <c:ext xmlns:c16="http://schemas.microsoft.com/office/drawing/2014/chart" uri="{C3380CC4-5D6E-409C-BE32-E72D297353CC}">
                    <c16:uniqueId val="{0000000A-18C3-4811-8651-8471927C269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Tabelle3!$F$3</c15:sqref>
                        </c15:formulaRef>
                      </c:ext>
                    </c:extLst>
                    <c:strCache>
                      <c:ptCount val="1"/>
                      <c:pt idx="0">
                        <c:v>H2O 260nm</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Tabelle3!$F$4:$F$24</c15:sqref>
                        </c15:formulaRef>
                      </c:ext>
                    </c:extLst>
                    <c:numCache>
                      <c:formatCode>General</c:formatCode>
                      <c:ptCount val="21"/>
                      <c:pt idx="0">
                        <c:v>562004.5</c:v>
                      </c:pt>
                      <c:pt idx="1">
                        <c:v>415400</c:v>
                      </c:pt>
                      <c:pt idx="2">
                        <c:v>314462</c:v>
                      </c:pt>
                      <c:pt idx="3">
                        <c:v>240594</c:v>
                      </c:pt>
                      <c:pt idx="4">
                        <c:v>187949.5</c:v>
                      </c:pt>
                      <c:pt idx="5">
                        <c:v>155500.5</c:v>
                      </c:pt>
                      <c:pt idx="6">
                        <c:v>116415.5</c:v>
                      </c:pt>
                      <c:pt idx="7">
                        <c:v>95316</c:v>
                      </c:pt>
                      <c:pt idx="8">
                        <c:v>80645.5</c:v>
                      </c:pt>
                      <c:pt idx="9">
                        <c:v>70619</c:v>
                      </c:pt>
                      <c:pt idx="10">
                        <c:v>68097.5</c:v>
                      </c:pt>
                      <c:pt idx="11">
                        <c:v>61536.5</c:v>
                      </c:pt>
                      <c:pt idx="12">
                        <c:v>54712</c:v>
                      </c:pt>
                      <c:pt idx="13">
                        <c:v>55378.5</c:v>
                      </c:pt>
                      <c:pt idx="14">
                        <c:v>47007.5</c:v>
                      </c:pt>
                      <c:pt idx="15">
                        <c:v>46242.5</c:v>
                      </c:pt>
                      <c:pt idx="16">
                        <c:v>44285.5</c:v>
                      </c:pt>
                      <c:pt idx="17">
                        <c:v>40512</c:v>
                      </c:pt>
                      <c:pt idx="18">
                        <c:v>39525</c:v>
                      </c:pt>
                      <c:pt idx="19">
                        <c:v>43093</c:v>
                      </c:pt>
                      <c:pt idx="20">
                        <c:v>29445.5</c:v>
                      </c:pt>
                    </c:numCache>
                  </c:numRef>
                </c:val>
                <c:smooth val="0"/>
                <c:extLst xmlns:c15="http://schemas.microsoft.com/office/drawing/2012/chart">
                  <c:ext xmlns:c16="http://schemas.microsoft.com/office/drawing/2014/chart" uri="{C3380CC4-5D6E-409C-BE32-E72D297353CC}">
                    <c16:uniqueId val="{0000000B-18C3-4811-8651-8471927C269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Tabelle3!$J$3</c15:sqref>
                        </c15:formulaRef>
                      </c:ext>
                    </c:extLst>
                    <c:strCache>
                      <c:ptCount val="1"/>
                      <c:pt idx="0">
                        <c:v>Gel 280nm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Tabelle3!$J$4:$J$24</c15:sqref>
                        </c15:formulaRef>
                      </c:ext>
                    </c:extLst>
                    <c:numCache>
                      <c:formatCode>General</c:formatCode>
                      <c:ptCount val="21"/>
                      <c:pt idx="0">
                        <c:v>17519533</c:v>
                      </c:pt>
                      <c:pt idx="1">
                        <c:v>16816831.5</c:v>
                      </c:pt>
                      <c:pt idx="2">
                        <c:v>16301518</c:v>
                      </c:pt>
                      <c:pt idx="3">
                        <c:v>16033291.5</c:v>
                      </c:pt>
                      <c:pt idx="4">
                        <c:v>15843893.5</c:v>
                      </c:pt>
                      <c:pt idx="5">
                        <c:v>15795769</c:v>
                      </c:pt>
                      <c:pt idx="6">
                        <c:v>15579768</c:v>
                      </c:pt>
                      <c:pt idx="7">
                        <c:v>15391976</c:v>
                      </c:pt>
                      <c:pt idx="8">
                        <c:v>15198789.5</c:v>
                      </c:pt>
                      <c:pt idx="9">
                        <c:v>14852091</c:v>
                      </c:pt>
                      <c:pt idx="10">
                        <c:v>14703631.5</c:v>
                      </c:pt>
                      <c:pt idx="11">
                        <c:v>14507021.5</c:v>
                      </c:pt>
                      <c:pt idx="12">
                        <c:v>14289951</c:v>
                      </c:pt>
                      <c:pt idx="13">
                        <c:v>14052324</c:v>
                      </c:pt>
                      <c:pt idx="14">
                        <c:v>13650236</c:v>
                      </c:pt>
                      <c:pt idx="15">
                        <c:v>13005106.5</c:v>
                      </c:pt>
                      <c:pt idx="16">
                        <c:v>12207409.5</c:v>
                      </c:pt>
                      <c:pt idx="17">
                        <c:v>11176055.5</c:v>
                      </c:pt>
                      <c:pt idx="18">
                        <c:v>10694156</c:v>
                      </c:pt>
                      <c:pt idx="19">
                        <c:v>10488996</c:v>
                      </c:pt>
                      <c:pt idx="20">
                        <c:v>10331260</c:v>
                      </c:pt>
                    </c:numCache>
                  </c:numRef>
                </c:val>
                <c:smooth val="0"/>
                <c:extLst xmlns:c15="http://schemas.microsoft.com/office/drawing/2012/chart">
                  <c:ext xmlns:c16="http://schemas.microsoft.com/office/drawing/2014/chart" uri="{C3380CC4-5D6E-409C-BE32-E72D297353CC}">
                    <c16:uniqueId val="{0000000C-18C3-4811-8651-8471927C2694}"/>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Tabelle3!$K$3</c15:sqref>
                        </c15:formulaRef>
                      </c:ext>
                    </c:extLst>
                    <c:strCache>
                      <c:ptCount val="1"/>
                      <c:pt idx="0">
                        <c:v>Gel 260nm</c:v>
                      </c:pt>
                    </c:strCache>
                  </c:strRef>
                </c:tx>
                <c:spPr>
                  <a:ln w="28575" cap="rnd">
                    <a:solidFill>
                      <a:schemeClr val="accent3">
                        <a:lumMod val="75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Tabelle3!$K$4:$K$24</c15:sqref>
                        </c15:formulaRef>
                      </c:ext>
                    </c:extLst>
                    <c:numCache>
                      <c:formatCode>General</c:formatCode>
                      <c:ptCount val="21"/>
                      <c:pt idx="0">
                        <c:v>10496411</c:v>
                      </c:pt>
                      <c:pt idx="1">
                        <c:v>10178638.5</c:v>
                      </c:pt>
                      <c:pt idx="2">
                        <c:v>9953027</c:v>
                      </c:pt>
                      <c:pt idx="3">
                        <c:v>9885596.5</c:v>
                      </c:pt>
                      <c:pt idx="4">
                        <c:v>9887392</c:v>
                      </c:pt>
                      <c:pt idx="5">
                        <c:v>9868693.5</c:v>
                      </c:pt>
                      <c:pt idx="6">
                        <c:v>9921576</c:v>
                      </c:pt>
                      <c:pt idx="7">
                        <c:v>9922681.5</c:v>
                      </c:pt>
                      <c:pt idx="8">
                        <c:v>9927381</c:v>
                      </c:pt>
                      <c:pt idx="9">
                        <c:v>9771526</c:v>
                      </c:pt>
                      <c:pt idx="10">
                        <c:v>9838818.5</c:v>
                      </c:pt>
                      <c:pt idx="11">
                        <c:v>9802049.5</c:v>
                      </c:pt>
                      <c:pt idx="12">
                        <c:v>9786392.5</c:v>
                      </c:pt>
                      <c:pt idx="13">
                        <c:v>9748210.5</c:v>
                      </c:pt>
                      <c:pt idx="14">
                        <c:v>9523835.5</c:v>
                      </c:pt>
                      <c:pt idx="15">
                        <c:v>9298652.5</c:v>
                      </c:pt>
                      <c:pt idx="16">
                        <c:v>8904938</c:v>
                      </c:pt>
                      <c:pt idx="17">
                        <c:v>8346254.5</c:v>
                      </c:pt>
                      <c:pt idx="18">
                        <c:v>8172798</c:v>
                      </c:pt>
                      <c:pt idx="19">
                        <c:v>8237358</c:v>
                      </c:pt>
                      <c:pt idx="20">
                        <c:v>8404282.5</c:v>
                      </c:pt>
                    </c:numCache>
                  </c:numRef>
                </c:val>
                <c:smooth val="0"/>
                <c:extLst xmlns:c15="http://schemas.microsoft.com/office/drawing/2012/chart">
                  <c:ext xmlns:c16="http://schemas.microsoft.com/office/drawing/2014/chart" uri="{C3380CC4-5D6E-409C-BE32-E72D297353CC}">
                    <c16:uniqueId val="{0000000D-18C3-4811-8651-8471927C2694}"/>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Tabelle3!$O$3</c15:sqref>
                        </c15:formulaRef>
                      </c:ext>
                    </c:extLst>
                    <c:strCache>
                      <c:ptCount val="1"/>
                      <c:pt idx="0">
                        <c:v>control 280</c:v>
                      </c:pt>
                    </c:strCache>
                  </c:strRef>
                </c:tx>
                <c:spPr>
                  <a:ln w="28575" cap="rnd">
                    <a:solidFill>
                      <a:schemeClr val="accent2">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Tabelle3!$O$4:$O$24</c15:sqref>
                        </c15:formulaRef>
                      </c:ext>
                    </c:extLst>
                    <c:numCache>
                      <c:formatCode>General</c:formatCode>
                      <c:ptCount val="21"/>
                      <c:pt idx="0">
                        <c:v>12694576.5</c:v>
                      </c:pt>
                      <c:pt idx="1">
                        <c:v>10331113</c:v>
                      </c:pt>
                      <c:pt idx="2">
                        <c:v>8292785.5</c:v>
                      </c:pt>
                      <c:pt idx="3">
                        <c:v>6612509</c:v>
                      </c:pt>
                      <c:pt idx="4">
                        <c:v>5204454.5</c:v>
                      </c:pt>
                      <c:pt idx="5">
                        <c:v>4152869</c:v>
                      </c:pt>
                      <c:pt idx="6">
                        <c:v>3176323.5</c:v>
                      </c:pt>
                      <c:pt idx="7">
                        <c:v>2412814.5</c:v>
                      </c:pt>
                      <c:pt idx="8">
                        <c:v>1893795</c:v>
                      </c:pt>
                      <c:pt idx="9">
                        <c:v>1490915.5</c:v>
                      </c:pt>
                      <c:pt idx="10">
                        <c:v>1236093.5</c:v>
                      </c:pt>
                      <c:pt idx="11">
                        <c:v>1016307.5</c:v>
                      </c:pt>
                      <c:pt idx="12">
                        <c:v>857393.5</c:v>
                      </c:pt>
                      <c:pt idx="13">
                        <c:v>733448</c:v>
                      </c:pt>
                      <c:pt idx="14">
                        <c:v>681116</c:v>
                      </c:pt>
                      <c:pt idx="15">
                        <c:v>711735</c:v>
                      </c:pt>
                      <c:pt idx="16">
                        <c:v>944296</c:v>
                      </c:pt>
                      <c:pt idx="17">
                        <c:v>1631104.5</c:v>
                      </c:pt>
                      <c:pt idx="18">
                        <c:v>2723854.5</c:v>
                      </c:pt>
                      <c:pt idx="19">
                        <c:v>3902213</c:v>
                      </c:pt>
                      <c:pt idx="20">
                        <c:v>5729128.5</c:v>
                      </c:pt>
                    </c:numCache>
                  </c:numRef>
                </c:val>
                <c:smooth val="0"/>
                <c:extLst xmlns:c15="http://schemas.microsoft.com/office/drawing/2012/chart">
                  <c:ext xmlns:c16="http://schemas.microsoft.com/office/drawing/2014/chart" uri="{C3380CC4-5D6E-409C-BE32-E72D297353CC}">
                    <c16:uniqueId val="{0000000E-18C3-4811-8651-8471927C2694}"/>
                  </c:ext>
                </c:extLst>
              </c15:ser>
            </c15:filteredLineSeries>
            <c15:filteredLineSeries>
              <c15:ser>
                <c:idx val="15"/>
                <c:order val="15"/>
                <c:tx>
                  <c:strRef>
                    <c:extLst xmlns:c15="http://schemas.microsoft.com/office/drawing/2012/chart">
                      <c:ext xmlns:c15="http://schemas.microsoft.com/office/drawing/2012/chart" uri="{02D57815-91ED-43cb-92C2-25804820EDAC}">
                        <c15:formulaRef>
                          <c15:sqref>Tabelle3!$P$3</c15:sqref>
                        </c15:formulaRef>
                      </c:ext>
                    </c:extLst>
                    <c:strCache>
                      <c:ptCount val="1"/>
                      <c:pt idx="0">
                        <c:v>control 260</c:v>
                      </c:pt>
                    </c:strCache>
                  </c:strRef>
                </c:tx>
                <c:spPr>
                  <a:ln w="28575" cap="rnd">
                    <a:solidFill>
                      <a:schemeClr val="accent3">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Tabelle3!$P$4:$P$24</c15:sqref>
                        </c15:formulaRef>
                      </c:ext>
                    </c:extLst>
                    <c:numCache>
                      <c:formatCode>General</c:formatCode>
                      <c:ptCount val="21"/>
                      <c:pt idx="0">
                        <c:v>7874596</c:v>
                      </c:pt>
                      <c:pt idx="1">
                        <c:v>6375329</c:v>
                      </c:pt>
                      <c:pt idx="2">
                        <c:v>5042627.5</c:v>
                      </c:pt>
                      <c:pt idx="3">
                        <c:v>4030961</c:v>
                      </c:pt>
                      <c:pt idx="4">
                        <c:v>3188508.5</c:v>
                      </c:pt>
                      <c:pt idx="5">
                        <c:v>2539084.5</c:v>
                      </c:pt>
                      <c:pt idx="6">
                        <c:v>1951690.5</c:v>
                      </c:pt>
                      <c:pt idx="7">
                        <c:v>1464590.5</c:v>
                      </c:pt>
                      <c:pt idx="8">
                        <c:v>1183020.5</c:v>
                      </c:pt>
                      <c:pt idx="9">
                        <c:v>926176.5</c:v>
                      </c:pt>
                      <c:pt idx="10">
                        <c:v>771510.5</c:v>
                      </c:pt>
                      <c:pt idx="11">
                        <c:v>664489</c:v>
                      </c:pt>
                      <c:pt idx="12">
                        <c:v>559318</c:v>
                      </c:pt>
                      <c:pt idx="13">
                        <c:v>496084</c:v>
                      </c:pt>
                      <c:pt idx="14">
                        <c:v>503664.5</c:v>
                      </c:pt>
                      <c:pt idx="15">
                        <c:v>605355</c:v>
                      </c:pt>
                      <c:pt idx="16">
                        <c:v>932491</c:v>
                      </c:pt>
                      <c:pt idx="17">
                        <c:v>1795646.5</c:v>
                      </c:pt>
                      <c:pt idx="18">
                        <c:v>3123221</c:v>
                      </c:pt>
                      <c:pt idx="19">
                        <c:v>4527421</c:v>
                      </c:pt>
                      <c:pt idx="20">
                        <c:v>6638897</c:v>
                      </c:pt>
                    </c:numCache>
                  </c:numRef>
                </c:val>
                <c:smooth val="0"/>
                <c:extLst xmlns:c15="http://schemas.microsoft.com/office/drawing/2012/chart">
                  <c:ext xmlns:c16="http://schemas.microsoft.com/office/drawing/2014/chart" uri="{C3380CC4-5D6E-409C-BE32-E72D297353CC}">
                    <c16:uniqueId val="{0000000F-18C3-4811-8651-8471927C2694}"/>
                  </c:ext>
                </c:extLst>
              </c15:ser>
            </c15:filteredLineSeries>
          </c:ext>
        </c:extLst>
      </c:lineChart>
      <c:catAx>
        <c:axId val="-2037302632"/>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de-DE" sz="800"/>
                  <a:t>Emission</a:t>
                </a:r>
                <a:r>
                  <a:rPr lang="de-DE" sz="800" baseline="0"/>
                  <a:t> (nm)</a:t>
                </a:r>
                <a:endParaRPr lang="de-DE" sz="800"/>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4120040"/>
        <c:crosses val="autoZero"/>
        <c:auto val="1"/>
        <c:lblAlgn val="ctr"/>
        <c:lblOffset val="100"/>
        <c:noMultiLvlLbl val="0"/>
      </c:catAx>
      <c:valAx>
        <c:axId val="-2084120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sz="1000"/>
                  <a:t>Gain (absolute values)</a:t>
                </a:r>
              </a:p>
            </c:rich>
          </c:tx>
          <c:overlay val="0"/>
          <c:spPr>
            <a:noFill/>
            <a:ln>
              <a:noFill/>
            </a:ln>
            <a:effectLst/>
          </c:sp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2037302632"/>
        <c:crosses val="autoZero"/>
        <c:crossBetween val="between"/>
        <c:dispUnits>
          <c:builtInUnit val="millions"/>
          <c:dispUnitsLbl>
            <c:layout>
              <c:manualLayout>
                <c:xMode val="edge"/>
                <c:yMode val="edge"/>
                <c:x val="2.8754480286738299E-2"/>
                <c:y val="2.6881137021876399E-2"/>
              </c:manualLayout>
            </c:layout>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10</a:t>
                  </a:r>
                  <a:r>
                    <a:rPr lang="en-US" baseline="30000"/>
                    <a:t>6</a:t>
                  </a:r>
                </a:p>
              </c:rich>
            </c:tx>
            <c:spPr>
              <a:noFill/>
              <a:ln>
                <a:noFill/>
              </a:ln>
              <a:effectLst/>
            </c:spPr>
          </c:dispUnitsLbl>
        </c:dispUnits>
      </c:valAx>
      <c:spPr>
        <a:noFill/>
        <a:ln>
          <a:noFill/>
        </a:ln>
        <a:effectLst/>
      </c:spPr>
    </c:plotArea>
    <c:legend>
      <c:legendPos val="r"/>
      <c:layout>
        <c:manualLayout>
          <c:xMode val="edge"/>
          <c:yMode val="edge"/>
          <c:x val="0.855940750461748"/>
          <c:y val="0.16340318506153001"/>
          <c:w val="0.13083173631073899"/>
          <c:h val="0.4011482324090350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7B33D-0042-4A40-9223-609F284C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21258</Words>
  <Characters>133931</Characters>
  <Application>Microsoft Office Word</Application>
  <DocSecurity>0</DocSecurity>
  <Lines>1116</Lines>
  <Paragraphs>309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154880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Resch</dc:creator>
  <cp:keywords/>
  <dc:description/>
  <cp:lastModifiedBy>Alexander Resch</cp:lastModifiedBy>
  <cp:revision>40</cp:revision>
  <cp:lastPrinted>2021-04-03T17:02:00Z</cp:lastPrinted>
  <dcterms:created xsi:type="dcterms:W3CDTF">2022-01-03T09:03:00Z</dcterms:created>
  <dcterms:modified xsi:type="dcterms:W3CDTF">2022-01-19T19:40:00Z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6003ff24-f281-3692-9754-d2fe185a4bc1</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