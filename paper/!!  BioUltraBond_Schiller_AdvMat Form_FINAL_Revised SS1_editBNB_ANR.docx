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4F8EB5" w14:textId="5FFA39F1" w:rsidR="00A53AFB" w:rsidRPr="008C1D11" w:rsidRDefault="00464D81" w:rsidP="00A53AFB">
      <w:pPr>
        <w:pStyle w:val="berschrift3"/>
        <w:spacing w:line="360" w:lineRule="auto"/>
        <w:jc w:val="both"/>
        <w:rPr>
          <w:lang w:val="en-US"/>
        </w:rPr>
      </w:pPr>
      <w:del w:id="0" w:author="anna.resch88@gmail.com" w:date="2022-01-16T11:35:00Z">
        <w:r w:rsidDel="008F761D">
          <w:rPr>
            <w:color w:val="808080" w:themeColor="background1" w:themeShade="80"/>
            <w:sz w:val="22"/>
            <w:szCs w:val="22"/>
            <w:lang w:val="en-US"/>
          </w:rPr>
          <w:delText>Words: 2793</w:delText>
        </w:r>
        <w:r w:rsidR="00CF3AAB" w:rsidDel="008F761D">
          <w:rPr>
            <w:color w:val="808080" w:themeColor="background1" w:themeShade="80"/>
            <w:sz w:val="22"/>
            <w:szCs w:val="22"/>
            <w:lang w:val="en-US"/>
          </w:rPr>
          <w:delText xml:space="preserve">, </w:delText>
        </w:r>
      </w:del>
      <w:r w:rsidR="00CF3AAB">
        <w:rPr>
          <w:color w:val="808080" w:themeColor="background1" w:themeShade="80"/>
          <w:sz w:val="22"/>
          <w:szCs w:val="22"/>
          <w:lang w:val="en-US"/>
        </w:rPr>
        <w:t>Abstract: 147</w:t>
      </w:r>
    </w:p>
    <w:p w14:paraId="1992A7AC" w14:textId="57468915" w:rsidR="009413C0" w:rsidRPr="00D01514" w:rsidRDefault="009413C0" w:rsidP="00D01514">
      <w:pPr>
        <w:pStyle w:val="berschrift1"/>
        <w:spacing w:line="360" w:lineRule="auto"/>
        <w:jc w:val="center"/>
        <w:rPr>
          <w:rFonts w:ascii="Times New Roman" w:hAnsi="Times New Roman" w:cs="Times New Roman"/>
          <w:b/>
          <w:color w:val="auto"/>
          <w:lang w:val="en-US"/>
        </w:rPr>
      </w:pPr>
      <w:del w:id="1" w:author="Bizan N. Balzer" w:date="2021-09-24T21:09:00Z">
        <w:r w:rsidRPr="00D01514" w:rsidDel="0090123B">
          <w:rPr>
            <w:rFonts w:ascii="Times New Roman" w:hAnsi="Times New Roman" w:cs="Times New Roman"/>
            <w:b/>
            <w:color w:val="auto"/>
            <w:lang w:val="en-US"/>
          </w:rPr>
          <w:delText xml:space="preserve">BioUltraBond – </w:delText>
        </w:r>
      </w:del>
      <w:r w:rsidRPr="00D01514">
        <w:rPr>
          <w:rFonts w:ascii="Times New Roman" w:hAnsi="Times New Roman" w:cs="Times New Roman"/>
          <w:b/>
          <w:color w:val="auto"/>
          <w:lang w:val="en-US"/>
        </w:rPr>
        <w:t xml:space="preserve">Bioinspired Design of Highly Wet-Adhesive and Elastic </w:t>
      </w:r>
      <w:proofErr w:type="spellStart"/>
      <w:r w:rsidRPr="00D01514">
        <w:rPr>
          <w:rFonts w:ascii="Times New Roman" w:hAnsi="Times New Roman" w:cs="Times New Roman"/>
          <w:b/>
          <w:color w:val="auto"/>
          <w:lang w:val="en-US"/>
        </w:rPr>
        <w:t>Photocrosslinkable</w:t>
      </w:r>
      <w:proofErr w:type="spellEnd"/>
      <w:r w:rsidRPr="00D01514">
        <w:rPr>
          <w:rFonts w:ascii="Times New Roman" w:hAnsi="Times New Roman" w:cs="Times New Roman"/>
          <w:b/>
          <w:color w:val="auto"/>
          <w:lang w:val="en-US"/>
        </w:rPr>
        <w:t xml:space="preserve"> Recombinant Human Protein</w:t>
      </w:r>
      <w:ins w:id="2" w:author="Bizan N. Balzer" w:date="2021-10-07T23:11:00Z">
        <w:r w:rsidR="00622446">
          <w:rPr>
            <w:rFonts w:ascii="Times New Roman" w:hAnsi="Times New Roman" w:cs="Times New Roman"/>
            <w:b/>
            <w:color w:val="auto"/>
            <w:lang w:val="en-US"/>
          </w:rPr>
          <w:t xml:space="preserve"> </w:t>
        </w:r>
      </w:ins>
      <w:del w:id="3" w:author="Bizan N. Balzer" w:date="2021-10-07T23:11:00Z">
        <w:r w:rsidRPr="00D01514" w:rsidDel="00622446">
          <w:rPr>
            <w:rFonts w:ascii="Times New Roman" w:hAnsi="Times New Roman" w:cs="Times New Roman"/>
            <w:b/>
            <w:color w:val="auto"/>
            <w:lang w:val="en-US"/>
          </w:rPr>
          <w:delText xml:space="preserve">networks </w:delText>
        </w:r>
      </w:del>
      <w:ins w:id="4" w:author="Bizan N. Balzer" w:date="2021-10-07T23:11:00Z">
        <w:r w:rsidR="00622446">
          <w:rPr>
            <w:rFonts w:ascii="Times New Roman" w:hAnsi="Times New Roman" w:cs="Times New Roman"/>
            <w:b/>
            <w:color w:val="auto"/>
            <w:lang w:val="en-US"/>
          </w:rPr>
          <w:t>N</w:t>
        </w:r>
        <w:r w:rsidR="00622446" w:rsidRPr="00D01514">
          <w:rPr>
            <w:rFonts w:ascii="Times New Roman" w:hAnsi="Times New Roman" w:cs="Times New Roman"/>
            <w:b/>
            <w:color w:val="auto"/>
            <w:lang w:val="en-US"/>
          </w:rPr>
          <w:t xml:space="preserve">etworks </w:t>
        </w:r>
      </w:ins>
      <w:r w:rsidRPr="00D01514">
        <w:rPr>
          <w:rFonts w:ascii="Times New Roman" w:hAnsi="Times New Roman" w:cs="Times New Roman"/>
          <w:b/>
          <w:color w:val="auto"/>
          <w:lang w:val="en-US"/>
        </w:rPr>
        <w:t>for Surgical Applications</w:t>
      </w:r>
    </w:p>
    <w:p w14:paraId="2A371F31" w14:textId="77777777" w:rsidR="009413C0" w:rsidRPr="00A668F4" w:rsidRDefault="009413C0" w:rsidP="009413C0">
      <w:pPr>
        <w:jc w:val="both"/>
        <w:rPr>
          <w:rFonts w:ascii="Times New Roman" w:hAnsi="Times New Roman" w:cs="Times New Roman"/>
          <w:lang w:val="en-US"/>
        </w:rPr>
      </w:pPr>
    </w:p>
    <w:p w14:paraId="1FB46D00" w14:textId="75357219" w:rsidR="009413C0" w:rsidRPr="00A668F4" w:rsidRDefault="009413C0" w:rsidP="009413C0">
      <w:pPr>
        <w:spacing w:line="360" w:lineRule="auto"/>
        <w:jc w:val="both"/>
        <w:rPr>
          <w:rFonts w:ascii="Times New Roman" w:hAnsi="Times New Roman" w:cs="Times New Roman"/>
          <w:i/>
          <w:lang w:val="en-US"/>
        </w:rPr>
      </w:pPr>
      <w:r w:rsidRPr="00A668F4">
        <w:rPr>
          <w:rFonts w:ascii="Times New Roman" w:hAnsi="Times New Roman" w:cs="Times New Roman"/>
          <w:i/>
          <w:lang w:val="en-US"/>
        </w:rPr>
        <w:t>Anna Resch</w:t>
      </w:r>
      <w:r w:rsidRPr="00A668F4">
        <w:rPr>
          <w:rFonts w:ascii="Times New Roman" w:hAnsi="Times New Roman" w:cs="Times New Roman"/>
          <w:i/>
          <w:vertAlign w:val="superscript"/>
          <w:lang w:val="en-US"/>
        </w:rPr>
        <w:t>1</w:t>
      </w:r>
      <w:r w:rsidRPr="00A668F4">
        <w:rPr>
          <w:rFonts w:ascii="Times New Roman" w:hAnsi="Times New Roman" w:cs="Times New Roman"/>
          <w:i/>
          <w:lang w:val="en-US"/>
        </w:rPr>
        <w:t>, Matthias C. Huber</w:t>
      </w:r>
      <w:r w:rsidRPr="00A668F4">
        <w:rPr>
          <w:rFonts w:ascii="Times New Roman" w:hAnsi="Times New Roman" w:cs="Times New Roman"/>
          <w:i/>
          <w:vertAlign w:val="superscript"/>
          <w:lang w:val="en-US"/>
        </w:rPr>
        <w:t>1,2,</w:t>
      </w:r>
      <w:proofErr w:type="gramStart"/>
      <w:r w:rsidRPr="00A668F4">
        <w:rPr>
          <w:rFonts w:ascii="Times New Roman" w:hAnsi="Times New Roman" w:cs="Times New Roman"/>
          <w:i/>
          <w:vertAlign w:val="superscript"/>
          <w:lang w:val="en-US"/>
        </w:rPr>
        <w:t>3</w:t>
      </w:r>
      <w:r w:rsidRPr="00A668F4">
        <w:rPr>
          <w:rFonts w:ascii="Times New Roman" w:hAnsi="Times New Roman" w:cs="Times New Roman"/>
          <w:i/>
          <w:lang w:val="en-US"/>
        </w:rPr>
        <w:t>,*</w:t>
      </w:r>
      <w:proofErr w:type="gramEnd"/>
      <w:r w:rsidRPr="00A668F4">
        <w:rPr>
          <w:rFonts w:ascii="Times New Roman" w:hAnsi="Times New Roman" w:cs="Times New Roman"/>
          <w:i/>
          <w:lang w:val="en-US"/>
        </w:rPr>
        <w:t xml:space="preserve"> Alexander Resch</w:t>
      </w:r>
      <w:r w:rsidRPr="00A668F4">
        <w:rPr>
          <w:rFonts w:ascii="Times New Roman" w:hAnsi="Times New Roman" w:cs="Times New Roman"/>
          <w:i/>
          <w:vertAlign w:val="superscript"/>
          <w:lang w:val="en-US"/>
        </w:rPr>
        <w:t>4</w:t>
      </w:r>
      <w:r w:rsidRPr="00A668F4">
        <w:rPr>
          <w:rFonts w:ascii="Times New Roman" w:hAnsi="Times New Roman" w:cs="Times New Roman"/>
          <w:i/>
          <w:lang w:val="en-US"/>
        </w:rPr>
        <w:t>,* Andreas Schreiber</w:t>
      </w:r>
      <w:r w:rsidRPr="00A668F4">
        <w:rPr>
          <w:rFonts w:ascii="Times New Roman" w:hAnsi="Times New Roman" w:cs="Times New Roman"/>
          <w:i/>
          <w:vertAlign w:val="superscript"/>
          <w:lang w:val="en-US"/>
        </w:rPr>
        <w:t>1,2</w:t>
      </w:r>
      <w:r w:rsidRPr="00A668F4">
        <w:rPr>
          <w:rFonts w:ascii="Times New Roman" w:hAnsi="Times New Roman" w:cs="Times New Roman"/>
          <w:i/>
          <w:lang w:val="en-US"/>
        </w:rPr>
        <w:t>, Thabo Lapp</w:t>
      </w:r>
      <w:r w:rsidRPr="00A668F4">
        <w:rPr>
          <w:rFonts w:ascii="Times New Roman" w:hAnsi="Times New Roman" w:cs="Times New Roman"/>
          <w:i/>
          <w:vertAlign w:val="superscript"/>
          <w:lang w:val="en-US"/>
        </w:rPr>
        <w:t>4</w:t>
      </w:r>
      <w:r w:rsidRPr="00A668F4">
        <w:rPr>
          <w:rFonts w:ascii="Times New Roman" w:hAnsi="Times New Roman" w:cs="Times New Roman"/>
          <w:i/>
          <w:lang w:val="en-US"/>
        </w:rPr>
        <w:t>, Uwe Jonas,</w:t>
      </w:r>
      <w:r w:rsidRPr="00A668F4">
        <w:rPr>
          <w:rFonts w:ascii="Times New Roman" w:hAnsi="Times New Roman" w:cs="Times New Roman"/>
          <w:i/>
          <w:vertAlign w:val="superscript"/>
          <w:lang w:val="en-US"/>
        </w:rPr>
        <w:t>1</w:t>
      </w:r>
      <w:r w:rsidRPr="00A668F4">
        <w:rPr>
          <w:rFonts w:ascii="Times New Roman" w:hAnsi="Times New Roman" w:cs="Times New Roman"/>
          <w:i/>
          <w:lang w:val="en-US"/>
        </w:rPr>
        <w:t xml:space="preserve"> Adrianna Kolberg</w:t>
      </w:r>
      <w:r w:rsidRPr="00A668F4">
        <w:rPr>
          <w:rFonts w:ascii="Times New Roman" w:hAnsi="Times New Roman" w:cs="Times New Roman"/>
          <w:i/>
          <w:vertAlign w:val="superscript"/>
          <w:lang w:val="en-US"/>
        </w:rPr>
        <w:t>5</w:t>
      </w:r>
      <w:r w:rsidRPr="00A668F4">
        <w:rPr>
          <w:rFonts w:ascii="Times New Roman" w:hAnsi="Times New Roman" w:cs="Times New Roman"/>
          <w:i/>
          <w:lang w:val="en-US"/>
        </w:rPr>
        <w:t>, Sandra Haas</w:t>
      </w:r>
      <w:r w:rsidRPr="00A668F4">
        <w:rPr>
          <w:rFonts w:ascii="Times New Roman" w:hAnsi="Times New Roman" w:cs="Times New Roman"/>
          <w:i/>
          <w:vertAlign w:val="superscript"/>
          <w:lang w:val="en-US"/>
        </w:rPr>
        <w:t>6</w:t>
      </w:r>
      <w:r w:rsidRPr="00A668F4">
        <w:rPr>
          <w:rFonts w:ascii="Times New Roman" w:hAnsi="Times New Roman" w:cs="Times New Roman"/>
          <w:i/>
          <w:lang w:val="en-US"/>
        </w:rPr>
        <w:t xml:space="preserve">, </w:t>
      </w:r>
      <w:proofErr w:type="spellStart"/>
      <w:r w:rsidRPr="00A668F4">
        <w:rPr>
          <w:rFonts w:ascii="Times New Roman" w:hAnsi="Times New Roman" w:cs="Times New Roman"/>
          <w:i/>
          <w:lang w:val="en-US"/>
        </w:rPr>
        <w:t>Mathaeus</w:t>
      </w:r>
      <w:proofErr w:type="spellEnd"/>
      <w:r w:rsidRPr="00A668F4">
        <w:rPr>
          <w:rFonts w:ascii="Times New Roman" w:hAnsi="Times New Roman" w:cs="Times New Roman"/>
          <w:i/>
          <w:lang w:val="en-US"/>
        </w:rPr>
        <w:t xml:space="preserve"> Tschaikowsky</w:t>
      </w:r>
      <w:r w:rsidRPr="00A668F4">
        <w:rPr>
          <w:rFonts w:ascii="Times New Roman" w:hAnsi="Times New Roman" w:cs="Times New Roman"/>
          <w:i/>
          <w:vertAlign w:val="superscript"/>
          <w:lang w:val="en-US"/>
        </w:rPr>
        <w:t>5,8</w:t>
      </w:r>
      <w:r w:rsidRPr="00A668F4">
        <w:rPr>
          <w:rFonts w:ascii="Times New Roman" w:hAnsi="Times New Roman" w:cs="Times New Roman"/>
          <w:i/>
          <w:lang w:val="en-US"/>
        </w:rPr>
        <w:t>, Jürgen Hubbuch</w:t>
      </w:r>
      <w:r w:rsidRPr="00A668F4">
        <w:rPr>
          <w:rFonts w:ascii="Times New Roman" w:hAnsi="Times New Roman" w:cs="Times New Roman"/>
          <w:i/>
          <w:vertAlign w:val="superscript"/>
          <w:lang w:val="en-US"/>
        </w:rPr>
        <w:t>6</w:t>
      </w:r>
      <w:r w:rsidRPr="00A668F4">
        <w:rPr>
          <w:rFonts w:ascii="Times New Roman" w:hAnsi="Times New Roman" w:cs="Times New Roman"/>
          <w:i/>
          <w:lang w:val="en-US"/>
        </w:rPr>
        <w:t>, Daniel Böhringer</w:t>
      </w:r>
      <w:r w:rsidRPr="00A668F4">
        <w:rPr>
          <w:rFonts w:ascii="Times New Roman" w:hAnsi="Times New Roman" w:cs="Times New Roman"/>
          <w:i/>
          <w:vertAlign w:val="superscript"/>
          <w:lang w:val="en-US"/>
        </w:rPr>
        <w:t>7</w:t>
      </w:r>
      <w:r w:rsidRPr="00A668F4">
        <w:rPr>
          <w:rFonts w:ascii="Times New Roman" w:hAnsi="Times New Roman" w:cs="Times New Roman"/>
          <w:i/>
          <w:lang w:val="en-US"/>
        </w:rPr>
        <w:t>, Thomas Reinhard</w:t>
      </w:r>
      <w:r w:rsidRPr="00A668F4">
        <w:rPr>
          <w:rFonts w:ascii="Times New Roman" w:hAnsi="Times New Roman" w:cs="Times New Roman"/>
          <w:i/>
          <w:vertAlign w:val="superscript"/>
          <w:lang w:val="en-US"/>
        </w:rPr>
        <w:t>7</w:t>
      </w:r>
      <w:r w:rsidRPr="00A668F4">
        <w:rPr>
          <w:rFonts w:ascii="Times New Roman" w:hAnsi="Times New Roman" w:cs="Times New Roman"/>
          <w:i/>
          <w:lang w:val="en-US"/>
        </w:rPr>
        <w:t>, Bernd Rolauffs</w:t>
      </w:r>
      <w:r w:rsidRPr="00A668F4">
        <w:rPr>
          <w:rFonts w:ascii="Times New Roman" w:hAnsi="Times New Roman" w:cs="Times New Roman"/>
          <w:i/>
          <w:vertAlign w:val="superscript"/>
          <w:lang w:val="en-US"/>
        </w:rPr>
        <w:t>8</w:t>
      </w:r>
      <w:r w:rsidRPr="00A668F4">
        <w:rPr>
          <w:rFonts w:ascii="Times New Roman" w:hAnsi="Times New Roman" w:cs="Times New Roman"/>
          <w:i/>
          <w:lang w:val="en-US"/>
        </w:rPr>
        <w:t>, Bizan N. Balzer</w:t>
      </w:r>
      <w:r w:rsidRPr="00A668F4">
        <w:rPr>
          <w:rFonts w:ascii="Times New Roman" w:hAnsi="Times New Roman" w:cs="Times New Roman"/>
          <w:i/>
          <w:vertAlign w:val="superscript"/>
          <w:lang w:val="en-US"/>
        </w:rPr>
        <w:t>3,5</w:t>
      </w:r>
      <w:r w:rsidRPr="00A668F4">
        <w:rPr>
          <w:rFonts w:ascii="Times New Roman" w:hAnsi="Times New Roman" w:cs="Times New Roman"/>
          <w:i/>
          <w:lang w:val="en-US"/>
        </w:rPr>
        <w:t>, Günther Schlunck</w:t>
      </w:r>
      <w:r w:rsidRPr="00A668F4">
        <w:rPr>
          <w:rFonts w:ascii="Times New Roman" w:hAnsi="Times New Roman" w:cs="Times New Roman"/>
          <w:i/>
          <w:vertAlign w:val="superscript"/>
          <w:lang w:val="en-US"/>
        </w:rPr>
        <w:t>7</w:t>
      </w:r>
      <w:r w:rsidRPr="00A668F4">
        <w:rPr>
          <w:rFonts w:ascii="Times New Roman" w:hAnsi="Times New Roman" w:cs="Times New Roman"/>
          <w:i/>
          <w:lang w:val="en-US"/>
        </w:rPr>
        <w:t xml:space="preserve"> &amp; Stefan</w:t>
      </w:r>
      <w:r w:rsidR="005923C5">
        <w:rPr>
          <w:rFonts w:ascii="Times New Roman" w:hAnsi="Times New Roman" w:cs="Times New Roman"/>
          <w:i/>
          <w:lang w:val="en-US"/>
        </w:rPr>
        <w:t xml:space="preserve"> M.</w:t>
      </w:r>
      <w:r w:rsidRPr="00A668F4">
        <w:rPr>
          <w:rFonts w:ascii="Times New Roman" w:hAnsi="Times New Roman" w:cs="Times New Roman"/>
          <w:i/>
          <w:lang w:val="en-US"/>
        </w:rPr>
        <w:t xml:space="preserve"> Schiller</w:t>
      </w:r>
      <w:r w:rsidRPr="00A668F4">
        <w:rPr>
          <w:rFonts w:ascii="Times New Roman" w:hAnsi="Times New Roman" w:cs="Times New Roman"/>
          <w:i/>
          <w:vertAlign w:val="superscript"/>
          <w:lang w:val="en-US"/>
        </w:rPr>
        <w:t>1,3,8,9,10</w:t>
      </w:r>
      <w:r w:rsidRPr="00A668F4">
        <w:rPr>
          <w:rFonts w:ascii="Times New Roman" w:hAnsi="Times New Roman" w:cs="Times New Roman"/>
          <w:i/>
          <w:lang w:val="en-US"/>
        </w:rPr>
        <w:t xml:space="preserve"> (*equally contributing authors)</w:t>
      </w:r>
    </w:p>
    <w:p w14:paraId="67C65670" w14:textId="77777777" w:rsidR="009413C0" w:rsidRPr="00A668F4" w:rsidRDefault="009413C0" w:rsidP="009413C0">
      <w:pPr>
        <w:jc w:val="both"/>
        <w:rPr>
          <w:rFonts w:ascii="Times New Roman" w:hAnsi="Times New Roman" w:cs="Times New Roman"/>
          <w:lang w:val="en-US"/>
        </w:rPr>
      </w:pPr>
    </w:p>
    <w:p w14:paraId="3EEF04CB" w14:textId="77777777" w:rsidR="009413C0" w:rsidRPr="00A668F4" w:rsidRDefault="009413C0" w:rsidP="009A1C08">
      <w:pPr>
        <w:spacing w:line="24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1</w:t>
      </w:r>
      <w:r w:rsidRPr="00A668F4">
        <w:rPr>
          <w:rFonts w:ascii="Times New Roman" w:hAnsi="Times New Roman" w:cs="Times New Roman"/>
          <w:sz w:val="16"/>
          <w:szCs w:val="16"/>
          <w:lang w:val="en-US"/>
        </w:rPr>
        <w:t xml:space="preserve">Center for Biological Systems Analysis, University of Freiburg, </w:t>
      </w:r>
      <w:proofErr w:type="spellStart"/>
      <w:r w:rsidRPr="00A668F4">
        <w:rPr>
          <w:rFonts w:ascii="Times New Roman" w:hAnsi="Times New Roman" w:cs="Times New Roman"/>
          <w:sz w:val="16"/>
          <w:szCs w:val="16"/>
          <w:lang w:val="en-US"/>
        </w:rPr>
        <w:t>Habsburgerstrasse</w:t>
      </w:r>
      <w:proofErr w:type="spellEnd"/>
      <w:r w:rsidRPr="00A668F4">
        <w:rPr>
          <w:rFonts w:ascii="Times New Roman" w:hAnsi="Times New Roman" w:cs="Times New Roman"/>
          <w:sz w:val="16"/>
          <w:szCs w:val="16"/>
          <w:lang w:val="en-US"/>
        </w:rPr>
        <w:t xml:space="preserve"> 49, 79104 Freiburg, Germany</w:t>
      </w:r>
    </w:p>
    <w:p w14:paraId="7297AE1E" w14:textId="77777777" w:rsidR="009413C0" w:rsidRPr="00A668F4" w:rsidRDefault="009413C0" w:rsidP="009A1C08">
      <w:pPr>
        <w:spacing w:line="24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2</w:t>
      </w:r>
      <w:r w:rsidRPr="00A668F4">
        <w:rPr>
          <w:rFonts w:ascii="Times New Roman" w:hAnsi="Times New Roman" w:cs="Times New Roman"/>
          <w:sz w:val="16"/>
          <w:szCs w:val="16"/>
          <w:lang w:val="en-US"/>
        </w:rPr>
        <w:t xml:space="preserve">Faculty of Biology, University of Freiburg, </w:t>
      </w:r>
      <w:proofErr w:type="spellStart"/>
      <w:r w:rsidRPr="00A668F4">
        <w:rPr>
          <w:rFonts w:ascii="Times New Roman" w:hAnsi="Times New Roman" w:cs="Times New Roman"/>
          <w:sz w:val="16"/>
          <w:szCs w:val="16"/>
          <w:lang w:val="en-US"/>
        </w:rPr>
        <w:t>Schänzlestrasse</w:t>
      </w:r>
      <w:proofErr w:type="spellEnd"/>
      <w:r w:rsidRPr="00A668F4">
        <w:rPr>
          <w:rFonts w:ascii="Times New Roman" w:hAnsi="Times New Roman" w:cs="Times New Roman"/>
          <w:sz w:val="16"/>
          <w:szCs w:val="16"/>
          <w:lang w:val="en-US"/>
        </w:rPr>
        <w:t xml:space="preserve"> 1, 79104 Freiburg, Germany </w:t>
      </w:r>
    </w:p>
    <w:p w14:paraId="3FFFB4F4" w14:textId="77777777" w:rsidR="009413C0" w:rsidRPr="00A668F4" w:rsidRDefault="009413C0" w:rsidP="009A1C08">
      <w:pPr>
        <w:spacing w:line="24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3</w:t>
      </w:r>
      <w:r w:rsidRPr="00A668F4">
        <w:rPr>
          <w:rFonts w:ascii="Times New Roman" w:hAnsi="Times New Roman" w:cs="Times New Roman"/>
          <w:sz w:val="16"/>
          <w:szCs w:val="16"/>
          <w:lang w:val="en-US"/>
        </w:rPr>
        <w:t xml:space="preserve">Cluster of Excellence </w:t>
      </w:r>
      <w:proofErr w:type="spellStart"/>
      <w:r w:rsidRPr="00A668F4">
        <w:rPr>
          <w:rFonts w:ascii="Times New Roman" w:hAnsi="Times New Roman" w:cs="Times New Roman"/>
          <w:sz w:val="16"/>
          <w:szCs w:val="16"/>
          <w:lang w:val="en-US"/>
        </w:rPr>
        <w:t>livMatS</w:t>
      </w:r>
      <w:proofErr w:type="spellEnd"/>
      <w:r w:rsidRPr="00A668F4">
        <w:rPr>
          <w:rFonts w:ascii="Times New Roman" w:hAnsi="Times New Roman" w:cs="Times New Roman"/>
          <w:sz w:val="16"/>
          <w:szCs w:val="16"/>
          <w:lang w:val="en-US"/>
        </w:rPr>
        <w:t xml:space="preserve"> @ FIT, Freiburg Center for Interactive Materials and Bioinspired Technologies, University of Freiburg, Georges-Köhler-Allee 105, 79110 Freiburg, Germany</w:t>
      </w:r>
      <w:r w:rsidRPr="00A668F4" w:rsidDel="00D20C9F">
        <w:rPr>
          <w:rFonts w:ascii="Times New Roman" w:hAnsi="Times New Roman" w:cs="Times New Roman"/>
          <w:sz w:val="16"/>
          <w:szCs w:val="16"/>
          <w:lang w:val="en-US"/>
        </w:rPr>
        <w:t xml:space="preserve"> </w:t>
      </w:r>
    </w:p>
    <w:p w14:paraId="4FCDB873" w14:textId="77777777" w:rsidR="009413C0" w:rsidRPr="00A668F4" w:rsidRDefault="009413C0" w:rsidP="009A1C08">
      <w:pPr>
        <w:spacing w:line="24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4</w:t>
      </w:r>
      <w:r w:rsidRPr="00A668F4">
        <w:rPr>
          <w:rFonts w:ascii="Times New Roman" w:hAnsi="Times New Roman" w:cs="Times New Roman"/>
          <w:sz w:val="16"/>
          <w:szCs w:val="16"/>
          <w:lang w:val="en-US"/>
        </w:rPr>
        <w:t xml:space="preserve">Chair for Information Systems Research, University of Freiburg, Platz der </w:t>
      </w:r>
      <w:proofErr w:type="spellStart"/>
      <w:r w:rsidRPr="00A668F4">
        <w:rPr>
          <w:rFonts w:ascii="Times New Roman" w:hAnsi="Times New Roman" w:cs="Times New Roman"/>
          <w:sz w:val="16"/>
          <w:szCs w:val="16"/>
          <w:lang w:val="en-US"/>
        </w:rPr>
        <w:t>Alten</w:t>
      </w:r>
      <w:proofErr w:type="spellEnd"/>
      <w:r w:rsidRPr="00A668F4">
        <w:rPr>
          <w:rFonts w:ascii="Times New Roman" w:hAnsi="Times New Roman" w:cs="Times New Roman"/>
          <w:sz w:val="16"/>
          <w:szCs w:val="16"/>
          <w:lang w:val="en-US"/>
        </w:rPr>
        <w:t xml:space="preserve"> </w:t>
      </w:r>
      <w:proofErr w:type="spellStart"/>
      <w:r w:rsidRPr="00A668F4">
        <w:rPr>
          <w:rFonts w:ascii="Times New Roman" w:hAnsi="Times New Roman" w:cs="Times New Roman"/>
          <w:sz w:val="16"/>
          <w:szCs w:val="16"/>
          <w:lang w:val="en-US"/>
        </w:rPr>
        <w:t>Synagoge</w:t>
      </w:r>
      <w:proofErr w:type="spellEnd"/>
      <w:r w:rsidRPr="00A668F4">
        <w:rPr>
          <w:rFonts w:ascii="Times New Roman" w:hAnsi="Times New Roman" w:cs="Times New Roman"/>
          <w:sz w:val="16"/>
          <w:szCs w:val="16"/>
          <w:lang w:val="en-US"/>
        </w:rPr>
        <w:t>, 79098 Freiburg, Germany</w:t>
      </w:r>
    </w:p>
    <w:p w14:paraId="2229FC61" w14:textId="7149106D" w:rsidR="009413C0" w:rsidRPr="00A668F4" w:rsidRDefault="009413C0" w:rsidP="009A1C08">
      <w:pPr>
        <w:spacing w:line="24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5</w:t>
      </w:r>
      <w:r w:rsidR="00B23F25">
        <w:rPr>
          <w:rFonts w:ascii="Times New Roman" w:hAnsi="Times New Roman" w:cs="Times New Roman"/>
          <w:sz w:val="16"/>
          <w:szCs w:val="16"/>
          <w:lang w:val="en-US"/>
        </w:rPr>
        <w:t>In</w:t>
      </w:r>
      <w:r w:rsidRPr="00A668F4">
        <w:rPr>
          <w:rFonts w:ascii="Times New Roman" w:hAnsi="Times New Roman" w:cs="Times New Roman"/>
          <w:sz w:val="16"/>
          <w:szCs w:val="16"/>
          <w:lang w:val="en-US"/>
        </w:rPr>
        <w:t xml:space="preserve">stitute of Physical Chemistry, </w:t>
      </w:r>
      <w:proofErr w:type="spellStart"/>
      <w:r w:rsidRPr="00A668F4">
        <w:rPr>
          <w:rFonts w:ascii="Times New Roman" w:hAnsi="Times New Roman" w:cs="Times New Roman"/>
          <w:sz w:val="16"/>
          <w:szCs w:val="16"/>
          <w:lang w:val="en-US"/>
        </w:rPr>
        <w:t>Albertstrasse</w:t>
      </w:r>
      <w:proofErr w:type="spellEnd"/>
      <w:r w:rsidRPr="00A668F4">
        <w:rPr>
          <w:rFonts w:ascii="Times New Roman" w:hAnsi="Times New Roman" w:cs="Times New Roman"/>
          <w:sz w:val="16"/>
          <w:szCs w:val="16"/>
          <w:lang w:val="en-US"/>
        </w:rPr>
        <w:t xml:space="preserve"> 21, University of Freiburg, 79104 Freiburg</w:t>
      </w:r>
    </w:p>
    <w:p w14:paraId="3FC3DE98" w14:textId="77777777" w:rsidR="009413C0" w:rsidRPr="00A668F4" w:rsidRDefault="009413C0" w:rsidP="009A1C08">
      <w:pPr>
        <w:spacing w:line="24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6</w:t>
      </w:r>
      <w:r w:rsidRPr="00A668F4">
        <w:rPr>
          <w:rFonts w:ascii="Times New Roman" w:hAnsi="Times New Roman" w:cs="Times New Roman"/>
          <w:sz w:val="16"/>
          <w:szCs w:val="16"/>
          <w:lang w:val="en-US"/>
        </w:rPr>
        <w:t>Karlsruhe Institute of Technology, Institute of Functional Interfaces &amp; Institute of Engineering in Life Sciences, Section IV: Molecular Separation Engineering, Karlsruhe Institute of Technology, Fritz-Haber-</w:t>
      </w:r>
      <w:proofErr w:type="spellStart"/>
      <w:r w:rsidRPr="00A668F4">
        <w:rPr>
          <w:rFonts w:ascii="Times New Roman" w:hAnsi="Times New Roman" w:cs="Times New Roman"/>
          <w:sz w:val="16"/>
          <w:szCs w:val="16"/>
          <w:lang w:val="en-US"/>
        </w:rPr>
        <w:t>Weg</w:t>
      </w:r>
      <w:proofErr w:type="spellEnd"/>
      <w:r w:rsidRPr="00A668F4">
        <w:rPr>
          <w:rFonts w:ascii="Times New Roman" w:hAnsi="Times New Roman" w:cs="Times New Roman"/>
          <w:sz w:val="16"/>
          <w:szCs w:val="16"/>
          <w:lang w:val="en-US"/>
        </w:rPr>
        <w:t xml:space="preserve"> 2, 76131 Karlsruhe, Germany</w:t>
      </w:r>
    </w:p>
    <w:p w14:paraId="583F4063" w14:textId="77777777" w:rsidR="009413C0" w:rsidRPr="00A668F4" w:rsidRDefault="009413C0" w:rsidP="009A1C08">
      <w:pPr>
        <w:spacing w:line="24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7</w:t>
      </w:r>
      <w:r w:rsidRPr="00A668F4">
        <w:rPr>
          <w:rFonts w:ascii="Times New Roman" w:hAnsi="Times New Roman" w:cs="Times New Roman"/>
          <w:sz w:val="16"/>
          <w:szCs w:val="16"/>
          <w:lang w:val="en-US"/>
        </w:rPr>
        <w:t>Eye Center, Medical Center, Faculty of Medicine, University of Freiburg, 79110 Freiburg, Germany</w:t>
      </w:r>
    </w:p>
    <w:p w14:paraId="0D9607A2" w14:textId="77777777" w:rsidR="009413C0" w:rsidRPr="00A668F4" w:rsidRDefault="009413C0" w:rsidP="009A1C08">
      <w:pPr>
        <w:spacing w:line="24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8</w:t>
      </w:r>
      <w:r w:rsidRPr="00A668F4">
        <w:rPr>
          <w:rFonts w:ascii="Times New Roman" w:hAnsi="Times New Roman" w:cs="Times New Roman"/>
          <w:sz w:val="16"/>
          <w:szCs w:val="16"/>
          <w:lang w:val="en-US"/>
        </w:rPr>
        <w:t>G.E.R.N. Research Center for Tissue Replacement, Regeneration &amp; Neogenesis, Department of Orthopedics and Trauma Surgery, Medical Center - University of Freiburg, Faculty of Medicine, University of Freiburg, Germany</w:t>
      </w:r>
    </w:p>
    <w:p w14:paraId="4FAF9A62" w14:textId="77777777" w:rsidR="009413C0" w:rsidRPr="00A668F4" w:rsidRDefault="009413C0" w:rsidP="009A1C08">
      <w:pPr>
        <w:spacing w:line="24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9</w:t>
      </w:r>
      <w:r w:rsidRPr="00A668F4">
        <w:rPr>
          <w:rFonts w:ascii="Times New Roman" w:hAnsi="Times New Roman" w:cs="Times New Roman"/>
          <w:sz w:val="16"/>
          <w:szCs w:val="16"/>
          <w:lang w:val="en-US"/>
        </w:rPr>
        <w:t xml:space="preserve">BIOSS Centre for Biological </w:t>
      </w:r>
      <w:proofErr w:type="spellStart"/>
      <w:r w:rsidRPr="00A668F4">
        <w:rPr>
          <w:rFonts w:ascii="Times New Roman" w:hAnsi="Times New Roman" w:cs="Times New Roman"/>
          <w:sz w:val="16"/>
          <w:szCs w:val="16"/>
          <w:lang w:val="en-US"/>
        </w:rPr>
        <w:t>Signalling</w:t>
      </w:r>
      <w:proofErr w:type="spellEnd"/>
      <w:r w:rsidRPr="00A668F4">
        <w:rPr>
          <w:rFonts w:ascii="Times New Roman" w:hAnsi="Times New Roman" w:cs="Times New Roman"/>
          <w:sz w:val="16"/>
          <w:szCs w:val="16"/>
          <w:lang w:val="en-US"/>
        </w:rPr>
        <w:t xml:space="preserve"> Studies, University of Freiburg, </w:t>
      </w:r>
      <w:proofErr w:type="spellStart"/>
      <w:r w:rsidRPr="00A668F4">
        <w:rPr>
          <w:rFonts w:ascii="Times New Roman" w:hAnsi="Times New Roman" w:cs="Times New Roman"/>
          <w:sz w:val="16"/>
          <w:szCs w:val="16"/>
          <w:lang w:val="en-US"/>
        </w:rPr>
        <w:t>Schänzlestrasse</w:t>
      </w:r>
      <w:proofErr w:type="spellEnd"/>
      <w:r w:rsidRPr="00A668F4">
        <w:rPr>
          <w:rFonts w:ascii="Times New Roman" w:hAnsi="Times New Roman" w:cs="Times New Roman"/>
          <w:sz w:val="16"/>
          <w:szCs w:val="16"/>
          <w:lang w:val="en-US"/>
        </w:rPr>
        <w:t xml:space="preserve"> 18, 79104 Freiburg, Germany</w:t>
      </w:r>
    </w:p>
    <w:p w14:paraId="5813DA95" w14:textId="4818BA7C" w:rsidR="00EE5E91" w:rsidRDefault="009413C0" w:rsidP="009A1C08">
      <w:pPr>
        <w:spacing w:line="240" w:lineRule="auto"/>
        <w:jc w:val="both"/>
        <w:rPr>
          <w:rFonts w:asciiTheme="majorHAnsi" w:hAnsiTheme="majorHAnsi" w:cstheme="majorHAnsi"/>
          <w:lang w:val="en-US"/>
        </w:rPr>
      </w:pPr>
      <w:r w:rsidRPr="00A668F4">
        <w:rPr>
          <w:rFonts w:ascii="Times New Roman" w:hAnsi="Times New Roman" w:cs="Times New Roman"/>
          <w:sz w:val="16"/>
          <w:szCs w:val="16"/>
          <w:vertAlign w:val="superscript"/>
          <w:lang w:val="en-US"/>
        </w:rPr>
        <w:t>10</w:t>
      </w:r>
      <w:r w:rsidRPr="00A668F4">
        <w:rPr>
          <w:rFonts w:ascii="Times New Roman" w:hAnsi="Times New Roman" w:cs="Times New Roman"/>
          <w:sz w:val="16"/>
          <w:szCs w:val="16"/>
          <w:lang w:val="en-US"/>
        </w:rPr>
        <w:t>IMTEK Department of Microsystems Engineering, University of Freiburg, Georges-Köhler-Allee 103, 79110 Freiburg, Germany</w:t>
      </w:r>
    </w:p>
    <w:p w14:paraId="3D0E089E" w14:textId="77777777" w:rsidR="00DE722B" w:rsidRPr="00EE5E91" w:rsidRDefault="00DE722B" w:rsidP="00816635">
      <w:pPr>
        <w:spacing w:line="360" w:lineRule="auto"/>
        <w:jc w:val="both"/>
        <w:rPr>
          <w:lang w:val="en-US"/>
        </w:rPr>
      </w:pPr>
    </w:p>
    <w:p w14:paraId="6934F80E" w14:textId="6FD44C7E" w:rsidR="00E61C2B" w:rsidRPr="009A1C08" w:rsidRDefault="00C93725" w:rsidP="00816635">
      <w:pPr>
        <w:pStyle w:val="berschrift1"/>
        <w:jc w:val="both"/>
        <w:rPr>
          <w:rFonts w:ascii="Times New Roman" w:hAnsi="Times New Roman" w:cs="Times New Roman"/>
          <w:lang w:val="en-US"/>
        </w:rPr>
      </w:pPr>
      <w:commentRangeStart w:id="5"/>
      <w:commentRangeStart w:id="6"/>
      <w:r w:rsidRPr="009A1C08">
        <w:rPr>
          <w:rFonts w:ascii="Times New Roman" w:hAnsi="Times New Roman" w:cs="Times New Roman"/>
          <w:lang w:val="en-US"/>
        </w:rPr>
        <w:t>Abstract</w:t>
      </w:r>
      <w:commentRangeEnd w:id="5"/>
      <w:r w:rsidR="000D3DD2">
        <w:rPr>
          <w:rStyle w:val="Kommentarzeichen"/>
          <w:rFonts w:asciiTheme="minorHAnsi" w:eastAsiaTheme="minorHAnsi" w:hAnsiTheme="minorHAnsi" w:cstheme="minorBidi"/>
          <w:color w:val="auto"/>
        </w:rPr>
        <w:commentReference w:id="5"/>
      </w:r>
      <w:commentRangeEnd w:id="6"/>
      <w:r w:rsidR="000D3DD2">
        <w:rPr>
          <w:rStyle w:val="Kommentarzeichen"/>
          <w:rFonts w:asciiTheme="minorHAnsi" w:eastAsiaTheme="minorHAnsi" w:hAnsiTheme="minorHAnsi" w:cstheme="minorBidi"/>
          <w:color w:val="auto"/>
        </w:rPr>
        <w:commentReference w:id="6"/>
      </w:r>
    </w:p>
    <w:p w14:paraId="7E862331" w14:textId="116F2BF2" w:rsidR="00B36E68" w:rsidRPr="009A1C08" w:rsidRDefault="007C3E2D" w:rsidP="00816635">
      <w:pPr>
        <w:spacing w:line="360" w:lineRule="auto"/>
        <w:jc w:val="both"/>
        <w:rPr>
          <w:rFonts w:ascii="Times New Roman" w:hAnsi="Times New Roman" w:cs="Times New Roman"/>
          <w:color w:val="000000" w:themeColor="text1"/>
          <w:sz w:val="24"/>
          <w:szCs w:val="24"/>
          <w:lang w:val="en-US"/>
        </w:rPr>
      </w:pPr>
      <w:r w:rsidRPr="009A1C08">
        <w:rPr>
          <w:rFonts w:ascii="Times New Roman" w:hAnsi="Times New Roman" w:cs="Times New Roman"/>
          <w:color w:val="000000" w:themeColor="text1"/>
          <w:sz w:val="24"/>
          <w:szCs w:val="24"/>
          <w:lang w:val="en-US"/>
        </w:rPr>
        <w:t xml:space="preserve">Nature utilizes </w:t>
      </w:r>
      <w:r w:rsidR="00BB2839" w:rsidRPr="009A1C08">
        <w:rPr>
          <w:rFonts w:ascii="Times New Roman" w:hAnsi="Times New Roman" w:cs="Times New Roman"/>
          <w:color w:val="000000" w:themeColor="text1"/>
          <w:sz w:val="24"/>
          <w:szCs w:val="24"/>
          <w:lang w:val="en-US"/>
        </w:rPr>
        <w:t xml:space="preserve">protein-based </w:t>
      </w:r>
      <w:r w:rsidRPr="009A1C08">
        <w:rPr>
          <w:rFonts w:ascii="Times New Roman" w:hAnsi="Times New Roman" w:cs="Times New Roman"/>
          <w:color w:val="000000" w:themeColor="text1"/>
          <w:sz w:val="24"/>
          <w:szCs w:val="24"/>
          <w:lang w:val="en-US"/>
        </w:rPr>
        <w:t>high</w:t>
      </w:r>
      <w:ins w:id="7" w:author="Alexander Resch" w:date="2022-01-17T18:57:00Z">
        <w:r w:rsidR="00EC3EF4">
          <w:rPr>
            <w:rFonts w:ascii="Times New Roman" w:hAnsi="Times New Roman" w:cs="Times New Roman"/>
            <w:color w:val="000000" w:themeColor="text1"/>
            <w:sz w:val="24"/>
            <w:szCs w:val="24"/>
            <w:lang w:val="en-US"/>
          </w:rPr>
          <w:t xml:space="preserve"> </w:t>
        </w:r>
      </w:ins>
      <w:del w:id="8" w:author="Alexander Resch" w:date="2022-01-17T18:56:00Z">
        <w:r w:rsidRPr="009A1C08" w:rsidDel="00EC3EF4">
          <w:rPr>
            <w:rFonts w:ascii="Times New Roman" w:hAnsi="Times New Roman" w:cs="Times New Roman"/>
            <w:color w:val="000000" w:themeColor="text1"/>
            <w:sz w:val="24"/>
            <w:szCs w:val="24"/>
            <w:lang w:val="en-US"/>
          </w:rPr>
          <w:delText xml:space="preserve"> </w:delText>
        </w:r>
      </w:del>
      <w:r w:rsidRPr="009A1C08">
        <w:rPr>
          <w:rFonts w:ascii="Times New Roman" w:hAnsi="Times New Roman" w:cs="Times New Roman"/>
          <w:color w:val="000000" w:themeColor="text1"/>
          <w:sz w:val="24"/>
          <w:szCs w:val="24"/>
          <w:lang w:val="en-US"/>
        </w:rPr>
        <w:t xml:space="preserve">performance materials with remarkable </w:t>
      </w:r>
      <w:r w:rsidR="007413B5" w:rsidRPr="009A1C08">
        <w:rPr>
          <w:rFonts w:ascii="Times New Roman" w:hAnsi="Times New Roman" w:cs="Times New Roman"/>
          <w:color w:val="000000" w:themeColor="text1"/>
          <w:sz w:val="24"/>
          <w:szCs w:val="24"/>
          <w:lang w:val="en-US"/>
        </w:rPr>
        <w:t xml:space="preserve">mechanical and biological </w:t>
      </w:r>
      <w:r w:rsidRPr="009A1C08">
        <w:rPr>
          <w:rFonts w:ascii="Times New Roman" w:hAnsi="Times New Roman" w:cs="Times New Roman"/>
          <w:color w:val="000000" w:themeColor="text1"/>
          <w:sz w:val="24"/>
          <w:szCs w:val="24"/>
          <w:lang w:val="en-US"/>
        </w:rPr>
        <w:t>properties such as silk, resilin</w:t>
      </w:r>
      <w:ins w:id="9" w:author="Alexander Resch" w:date="2022-01-17T18:56:00Z">
        <w:r w:rsidR="00EC3EF4">
          <w:rPr>
            <w:rFonts w:ascii="Times New Roman" w:hAnsi="Times New Roman" w:cs="Times New Roman"/>
            <w:color w:val="000000" w:themeColor="text1"/>
            <w:sz w:val="24"/>
            <w:szCs w:val="24"/>
            <w:lang w:val="en-US"/>
          </w:rPr>
          <w:t>,</w:t>
        </w:r>
      </w:ins>
      <w:r w:rsidRPr="009A1C08">
        <w:rPr>
          <w:rFonts w:ascii="Times New Roman" w:hAnsi="Times New Roman" w:cs="Times New Roman"/>
          <w:color w:val="000000" w:themeColor="text1"/>
          <w:sz w:val="24"/>
          <w:szCs w:val="24"/>
          <w:lang w:val="en-US"/>
        </w:rPr>
        <w:t xml:space="preserve"> and elastin</w:t>
      </w:r>
      <w:ins w:id="10" w:author="Alexander Resch" w:date="2022-01-17T18:56:00Z">
        <w:r w:rsidR="00EC3EF4">
          <w:rPr>
            <w:rFonts w:ascii="Times New Roman" w:hAnsi="Times New Roman" w:cs="Times New Roman"/>
            <w:color w:val="000000" w:themeColor="text1"/>
            <w:sz w:val="24"/>
            <w:szCs w:val="24"/>
            <w:lang w:val="en-US"/>
          </w:rPr>
          <w:t>,</w:t>
        </w:r>
      </w:ins>
      <w:r w:rsidRPr="009A1C08">
        <w:rPr>
          <w:rFonts w:ascii="Times New Roman" w:hAnsi="Times New Roman" w:cs="Times New Roman"/>
          <w:color w:val="000000" w:themeColor="text1"/>
          <w:sz w:val="24"/>
          <w:szCs w:val="24"/>
          <w:lang w:val="en-US"/>
        </w:rPr>
        <w:t xml:space="preserve"> outperforming most synthetic materials. Here</w:t>
      </w:r>
      <w:ins w:id="11" w:author="Alexander Resch" w:date="2022-01-17T18:56:00Z">
        <w:r w:rsidR="00EC3EF4">
          <w:rPr>
            <w:rFonts w:ascii="Times New Roman" w:hAnsi="Times New Roman" w:cs="Times New Roman"/>
            <w:color w:val="000000" w:themeColor="text1"/>
            <w:sz w:val="24"/>
            <w:szCs w:val="24"/>
            <w:lang w:val="en-US"/>
          </w:rPr>
          <w:t>,</w:t>
        </w:r>
      </w:ins>
      <w:r w:rsidRPr="009A1C08">
        <w:rPr>
          <w:rFonts w:ascii="Times New Roman" w:hAnsi="Times New Roman" w:cs="Times New Roman"/>
          <w:color w:val="000000" w:themeColor="text1"/>
          <w:sz w:val="24"/>
          <w:szCs w:val="24"/>
          <w:lang w:val="en-US"/>
        </w:rPr>
        <w:t xml:space="preserve"> we present </w:t>
      </w:r>
      <w:r w:rsidR="008C1661" w:rsidRPr="009A1C08">
        <w:rPr>
          <w:rFonts w:ascii="Times New Roman" w:hAnsi="Times New Roman" w:cs="Times New Roman"/>
          <w:color w:val="000000" w:themeColor="text1"/>
          <w:sz w:val="24"/>
          <w:szCs w:val="24"/>
          <w:lang w:val="en-US"/>
        </w:rPr>
        <w:t>the</w:t>
      </w:r>
      <w:r w:rsidRPr="009A1C08">
        <w:rPr>
          <w:rFonts w:ascii="Times New Roman" w:hAnsi="Times New Roman" w:cs="Times New Roman"/>
          <w:color w:val="000000" w:themeColor="text1"/>
          <w:sz w:val="24"/>
          <w:szCs w:val="24"/>
          <w:lang w:val="en-US"/>
        </w:rPr>
        <w:t xml:space="preserve"> specially designed high</w:t>
      </w:r>
      <w:ins w:id="12" w:author="Alexander Resch" w:date="2022-01-17T19:00:00Z">
        <w:r w:rsidR="006320CF">
          <w:rPr>
            <w:rFonts w:ascii="Times New Roman" w:hAnsi="Times New Roman" w:cs="Times New Roman"/>
            <w:color w:val="000000" w:themeColor="text1"/>
            <w:sz w:val="24"/>
            <w:szCs w:val="24"/>
            <w:lang w:val="en-US"/>
          </w:rPr>
          <w:t>-</w:t>
        </w:r>
      </w:ins>
      <w:del w:id="13" w:author="Alexander Resch" w:date="2022-01-17T19:00:00Z">
        <w:r w:rsidRPr="009A1C08" w:rsidDel="006320CF">
          <w:rPr>
            <w:rFonts w:ascii="Times New Roman" w:hAnsi="Times New Roman" w:cs="Times New Roman"/>
            <w:color w:val="000000" w:themeColor="text1"/>
            <w:sz w:val="24"/>
            <w:szCs w:val="24"/>
            <w:lang w:val="en-US"/>
          </w:rPr>
          <w:delText xml:space="preserve"> </w:delText>
        </w:r>
      </w:del>
      <w:r w:rsidRPr="009A1C08">
        <w:rPr>
          <w:rFonts w:ascii="Times New Roman" w:hAnsi="Times New Roman" w:cs="Times New Roman"/>
          <w:color w:val="000000" w:themeColor="text1"/>
          <w:sz w:val="24"/>
          <w:szCs w:val="24"/>
          <w:lang w:val="en-US"/>
        </w:rPr>
        <w:t xml:space="preserve">performance </w:t>
      </w:r>
      <w:proofErr w:type="spellStart"/>
      <w:r w:rsidR="008C1661" w:rsidRPr="009A1C08">
        <w:rPr>
          <w:rFonts w:ascii="Times New Roman" w:hAnsi="Times New Roman" w:cs="Times New Roman"/>
          <w:i/>
          <w:color w:val="000000" w:themeColor="text1"/>
          <w:sz w:val="24"/>
          <w:szCs w:val="24"/>
          <w:lang w:val="en-US"/>
        </w:rPr>
        <w:t>BioUltraBond</w:t>
      </w:r>
      <w:proofErr w:type="spellEnd"/>
      <w:r w:rsidR="008C1661" w:rsidRPr="009A1C08">
        <w:rPr>
          <w:rFonts w:ascii="Times New Roman" w:hAnsi="Times New Roman" w:cs="Times New Roman"/>
          <w:color w:val="000000" w:themeColor="text1"/>
          <w:sz w:val="24"/>
          <w:szCs w:val="24"/>
          <w:lang w:val="en-US"/>
        </w:rPr>
        <w:t xml:space="preserve"> </w:t>
      </w:r>
      <w:r w:rsidRPr="009A1C08">
        <w:rPr>
          <w:rFonts w:ascii="Times New Roman" w:hAnsi="Times New Roman" w:cs="Times New Roman"/>
          <w:color w:val="000000" w:themeColor="text1"/>
          <w:sz w:val="24"/>
          <w:szCs w:val="24"/>
          <w:lang w:val="en-US"/>
        </w:rPr>
        <w:t>protein-network utilizing a combination of physical and chemical network formation</w:t>
      </w:r>
      <w:r w:rsidR="00D21065" w:rsidRPr="009A1C08">
        <w:rPr>
          <w:rFonts w:ascii="Times New Roman" w:hAnsi="Times New Roman" w:cs="Times New Roman"/>
          <w:color w:val="000000" w:themeColor="text1"/>
          <w:sz w:val="24"/>
          <w:szCs w:val="24"/>
          <w:lang w:val="en-US"/>
        </w:rPr>
        <w:t>. We employ</w:t>
      </w:r>
      <w:r w:rsidRPr="009A1C08">
        <w:rPr>
          <w:rFonts w:ascii="Times New Roman" w:hAnsi="Times New Roman" w:cs="Times New Roman"/>
          <w:color w:val="000000" w:themeColor="text1"/>
          <w:sz w:val="24"/>
          <w:szCs w:val="24"/>
          <w:lang w:val="en-US"/>
        </w:rPr>
        <w:t xml:space="preserve"> a fusion protein based on a human tetramer</w:t>
      </w:r>
      <w:r w:rsidR="00BF37A6" w:rsidRPr="009A1C08">
        <w:rPr>
          <w:rFonts w:ascii="Times New Roman" w:hAnsi="Times New Roman" w:cs="Times New Roman"/>
          <w:color w:val="000000" w:themeColor="text1"/>
          <w:sz w:val="24"/>
          <w:szCs w:val="24"/>
          <w:lang w:val="en-US"/>
        </w:rPr>
        <w:t>-</w:t>
      </w:r>
      <w:r w:rsidRPr="009A1C08">
        <w:rPr>
          <w:rFonts w:ascii="Times New Roman" w:hAnsi="Times New Roman" w:cs="Times New Roman"/>
          <w:color w:val="000000" w:themeColor="text1"/>
          <w:sz w:val="24"/>
          <w:szCs w:val="24"/>
          <w:lang w:val="en-US"/>
        </w:rPr>
        <w:t>forming ubiquitin-like domain (ULD)</w:t>
      </w:r>
      <w:ins w:id="14" w:author="Alexander Resch" w:date="2022-01-17T18:58:00Z">
        <w:r w:rsidR="00EC3EF4">
          <w:rPr>
            <w:rFonts w:ascii="Times New Roman" w:hAnsi="Times New Roman" w:cs="Times New Roman"/>
            <w:color w:val="000000" w:themeColor="text1"/>
            <w:sz w:val="24"/>
            <w:szCs w:val="24"/>
            <w:lang w:val="en-US"/>
          </w:rPr>
          <w:t>,</w:t>
        </w:r>
      </w:ins>
      <w:r w:rsidRPr="009A1C08">
        <w:rPr>
          <w:rFonts w:ascii="Times New Roman" w:hAnsi="Times New Roman" w:cs="Times New Roman"/>
          <w:color w:val="000000" w:themeColor="text1"/>
          <w:sz w:val="24"/>
          <w:szCs w:val="24"/>
          <w:lang w:val="en-US"/>
        </w:rPr>
        <w:t xml:space="preserve"> </w:t>
      </w:r>
      <w:proofErr w:type="spellStart"/>
      <w:r w:rsidRPr="009A1C08">
        <w:rPr>
          <w:rFonts w:ascii="Times New Roman" w:hAnsi="Times New Roman" w:cs="Times New Roman"/>
          <w:color w:val="000000" w:themeColor="text1"/>
          <w:sz w:val="24"/>
          <w:szCs w:val="24"/>
          <w:lang w:val="en-US"/>
        </w:rPr>
        <w:t>bisfunctionally</w:t>
      </w:r>
      <w:proofErr w:type="spellEnd"/>
      <w:r w:rsidRPr="009A1C08">
        <w:rPr>
          <w:rFonts w:ascii="Times New Roman" w:hAnsi="Times New Roman" w:cs="Times New Roman"/>
          <w:color w:val="000000" w:themeColor="text1"/>
          <w:sz w:val="24"/>
          <w:szCs w:val="24"/>
          <w:lang w:val="en-US"/>
        </w:rPr>
        <w:t xml:space="preserve"> linked to a highly elastic </w:t>
      </w:r>
      <w:r w:rsidR="00C2516E" w:rsidRPr="009A1C08">
        <w:rPr>
          <w:rFonts w:ascii="Times New Roman" w:hAnsi="Times New Roman" w:cs="Times New Roman"/>
          <w:color w:val="000000" w:themeColor="text1"/>
          <w:sz w:val="24"/>
          <w:szCs w:val="24"/>
          <w:lang w:val="en-US"/>
        </w:rPr>
        <w:t>intrinsically</w:t>
      </w:r>
      <w:r w:rsidR="005C1EE2" w:rsidRPr="009A1C08">
        <w:rPr>
          <w:rFonts w:ascii="Times New Roman" w:hAnsi="Times New Roman" w:cs="Times New Roman"/>
          <w:color w:val="000000" w:themeColor="text1"/>
          <w:sz w:val="24"/>
          <w:szCs w:val="24"/>
          <w:lang w:val="en-US"/>
        </w:rPr>
        <w:t xml:space="preserve"> </w:t>
      </w:r>
      <w:r w:rsidR="00C2516E" w:rsidRPr="009A1C08">
        <w:rPr>
          <w:rFonts w:ascii="Times New Roman" w:hAnsi="Times New Roman" w:cs="Times New Roman"/>
          <w:color w:val="000000" w:themeColor="text1"/>
          <w:sz w:val="24"/>
          <w:szCs w:val="24"/>
          <w:lang w:val="en-US"/>
        </w:rPr>
        <w:t xml:space="preserve">disordered </w:t>
      </w:r>
      <w:r w:rsidRPr="009A1C08">
        <w:rPr>
          <w:rFonts w:ascii="Times New Roman" w:hAnsi="Times New Roman" w:cs="Times New Roman"/>
          <w:color w:val="000000" w:themeColor="text1"/>
          <w:sz w:val="24"/>
          <w:szCs w:val="24"/>
          <w:lang w:val="en-US"/>
        </w:rPr>
        <w:t>human elastin-like protein (ELP), while the ELP-linker is exchangeable with other linker proteins. Photochemical network formation employing various photocatalysts allows for tight control of material properties of this highly adhesive protein network</w:t>
      </w:r>
      <w:r w:rsidRPr="000C4E40">
        <w:rPr>
          <w:rFonts w:ascii="Times New Roman" w:hAnsi="Times New Roman" w:cs="Times New Roman"/>
          <w:color w:val="000000" w:themeColor="text1"/>
          <w:sz w:val="24"/>
          <w:szCs w:val="24"/>
          <w:highlight w:val="yellow"/>
          <w:lang w:val="en-US"/>
          <w:rPrChange w:id="15" w:author="Bizan N. Balzer" w:date="2021-09-29T23:44:00Z">
            <w:rPr>
              <w:rFonts w:ascii="Times New Roman" w:hAnsi="Times New Roman" w:cs="Times New Roman"/>
              <w:color w:val="000000" w:themeColor="text1"/>
              <w:sz w:val="24"/>
              <w:szCs w:val="24"/>
              <w:lang w:val="en-US"/>
            </w:rPr>
          </w:rPrChange>
        </w:rPr>
        <w:t>. The strong adhesiveness and biocompatibility of this novel type of bio-based adhesive/surgical sealant urges challenging medi</w:t>
      </w:r>
      <w:r w:rsidR="00386D25" w:rsidRPr="000C4E40">
        <w:rPr>
          <w:rFonts w:ascii="Times New Roman" w:hAnsi="Times New Roman" w:cs="Times New Roman"/>
          <w:color w:val="000000" w:themeColor="text1"/>
          <w:sz w:val="24"/>
          <w:szCs w:val="24"/>
          <w:highlight w:val="yellow"/>
          <w:lang w:val="en-US"/>
          <w:rPrChange w:id="16" w:author="Bizan N. Balzer" w:date="2021-09-29T23:44:00Z">
            <w:rPr>
              <w:rFonts w:ascii="Times New Roman" w:hAnsi="Times New Roman" w:cs="Times New Roman"/>
              <w:color w:val="000000" w:themeColor="text1"/>
              <w:sz w:val="24"/>
              <w:szCs w:val="24"/>
              <w:lang w:val="en-US"/>
            </w:rPr>
          </w:rPrChange>
        </w:rPr>
        <w:t>c</w:t>
      </w:r>
      <w:r w:rsidRPr="000C4E40">
        <w:rPr>
          <w:rFonts w:ascii="Times New Roman" w:hAnsi="Times New Roman" w:cs="Times New Roman"/>
          <w:color w:val="000000" w:themeColor="text1"/>
          <w:sz w:val="24"/>
          <w:szCs w:val="24"/>
          <w:highlight w:val="yellow"/>
          <w:lang w:val="en-US"/>
          <w:rPrChange w:id="17" w:author="Bizan N. Balzer" w:date="2021-09-29T23:44:00Z">
            <w:rPr>
              <w:rFonts w:ascii="Times New Roman" w:hAnsi="Times New Roman" w:cs="Times New Roman"/>
              <w:color w:val="000000" w:themeColor="text1"/>
              <w:sz w:val="24"/>
              <w:szCs w:val="24"/>
              <w:lang w:val="en-US"/>
            </w:rPr>
          </w:rPrChange>
        </w:rPr>
        <w:t>al applications substitut</w:t>
      </w:r>
      <w:r w:rsidR="00AC3587" w:rsidRPr="000C4E40">
        <w:rPr>
          <w:rFonts w:ascii="Times New Roman" w:hAnsi="Times New Roman" w:cs="Times New Roman"/>
          <w:color w:val="000000" w:themeColor="text1"/>
          <w:sz w:val="24"/>
          <w:szCs w:val="24"/>
          <w:highlight w:val="yellow"/>
          <w:lang w:val="en-US"/>
          <w:rPrChange w:id="18" w:author="Bizan N. Balzer" w:date="2021-09-29T23:44:00Z">
            <w:rPr>
              <w:rFonts w:ascii="Times New Roman" w:hAnsi="Times New Roman" w:cs="Times New Roman"/>
              <w:color w:val="000000" w:themeColor="text1"/>
              <w:sz w:val="24"/>
              <w:szCs w:val="24"/>
              <w:lang w:val="en-US"/>
            </w:rPr>
          </w:rPrChange>
        </w:rPr>
        <w:t xml:space="preserve">ing, </w:t>
      </w:r>
      <w:r w:rsidR="00AC3587" w:rsidRPr="000C4E40">
        <w:rPr>
          <w:rFonts w:ascii="Times New Roman" w:hAnsi="Times New Roman" w:cs="Times New Roman"/>
          <w:color w:val="000000" w:themeColor="text1"/>
          <w:sz w:val="24"/>
          <w:szCs w:val="24"/>
          <w:highlight w:val="yellow"/>
          <w:lang w:val="en-US"/>
          <w:rPrChange w:id="19" w:author="Bizan N. Balzer" w:date="2021-09-29T23:44:00Z">
            <w:rPr>
              <w:rFonts w:ascii="Times New Roman" w:hAnsi="Times New Roman" w:cs="Times New Roman"/>
              <w:color w:val="000000" w:themeColor="text1"/>
              <w:sz w:val="24"/>
              <w:szCs w:val="24"/>
              <w:lang w:val="en-US"/>
            </w:rPr>
          </w:rPrChange>
        </w:rPr>
        <w:lastRenderedPageBreak/>
        <w:t>filling, connecting and sealing tissues/</w:t>
      </w:r>
      <w:r w:rsidRPr="000C4E40">
        <w:rPr>
          <w:rFonts w:ascii="Times New Roman" w:hAnsi="Times New Roman" w:cs="Times New Roman"/>
          <w:color w:val="000000" w:themeColor="text1"/>
          <w:sz w:val="24"/>
          <w:szCs w:val="24"/>
          <w:highlight w:val="yellow"/>
          <w:lang w:val="en-US"/>
          <w:rPrChange w:id="20" w:author="Bizan N. Balzer" w:date="2021-09-29T23:44:00Z">
            <w:rPr>
              <w:rFonts w:ascii="Times New Roman" w:hAnsi="Times New Roman" w:cs="Times New Roman"/>
              <w:color w:val="000000" w:themeColor="text1"/>
              <w:sz w:val="24"/>
              <w:szCs w:val="24"/>
              <w:lang w:val="en-US"/>
            </w:rPr>
          </w:rPrChange>
        </w:rPr>
        <w:t xml:space="preserve">defects under wet conditions with great durability </w:t>
      </w:r>
      <w:r w:rsidR="005D6A29" w:rsidRPr="000C4E40">
        <w:rPr>
          <w:rFonts w:ascii="Times New Roman" w:hAnsi="Times New Roman" w:cs="Times New Roman"/>
          <w:color w:val="000000" w:themeColor="text1"/>
          <w:sz w:val="24"/>
          <w:szCs w:val="24"/>
          <w:highlight w:val="yellow"/>
          <w:lang w:val="en-US"/>
          <w:rPrChange w:id="21" w:author="Bizan N. Balzer" w:date="2021-09-29T23:44:00Z">
            <w:rPr>
              <w:rFonts w:ascii="Times New Roman" w:hAnsi="Times New Roman" w:cs="Times New Roman"/>
              <w:color w:val="000000" w:themeColor="text1"/>
              <w:sz w:val="24"/>
              <w:szCs w:val="24"/>
              <w:lang w:val="en-US"/>
            </w:rPr>
          </w:rPrChange>
        </w:rPr>
        <w:t xml:space="preserve">and </w:t>
      </w:r>
      <w:r w:rsidRPr="000C4E40">
        <w:rPr>
          <w:rFonts w:ascii="Times New Roman" w:hAnsi="Times New Roman" w:cs="Times New Roman"/>
          <w:color w:val="000000" w:themeColor="text1"/>
          <w:sz w:val="24"/>
          <w:szCs w:val="24"/>
          <w:highlight w:val="yellow"/>
          <w:lang w:val="en-US"/>
          <w:rPrChange w:id="22" w:author="Bizan N. Balzer" w:date="2021-09-29T23:44:00Z">
            <w:rPr>
              <w:rFonts w:ascii="Times New Roman" w:hAnsi="Times New Roman" w:cs="Times New Roman"/>
              <w:color w:val="000000" w:themeColor="text1"/>
              <w:sz w:val="24"/>
              <w:szCs w:val="24"/>
              <w:lang w:val="en-US"/>
            </w:rPr>
          </w:rPrChange>
        </w:rPr>
        <w:t>tight sealing.</w:t>
      </w:r>
      <w:r w:rsidRPr="009A1C08">
        <w:rPr>
          <w:rFonts w:ascii="Times New Roman" w:hAnsi="Times New Roman" w:cs="Times New Roman"/>
          <w:color w:val="000000" w:themeColor="text1"/>
          <w:sz w:val="24"/>
          <w:szCs w:val="24"/>
          <w:lang w:val="en-US"/>
        </w:rPr>
        <w:t xml:space="preserve"> </w:t>
      </w:r>
      <w:r w:rsidR="005D6A29" w:rsidRPr="009A1C08">
        <w:rPr>
          <w:rFonts w:ascii="Times New Roman" w:hAnsi="Times New Roman" w:cs="Times New Roman"/>
          <w:color w:val="000000" w:themeColor="text1"/>
          <w:sz w:val="24"/>
          <w:szCs w:val="24"/>
          <w:lang w:val="en-US"/>
        </w:rPr>
        <w:t>Additionally</w:t>
      </w:r>
      <w:r w:rsidRPr="009A1C08">
        <w:rPr>
          <w:rFonts w:ascii="Times New Roman" w:hAnsi="Times New Roman" w:cs="Times New Roman"/>
          <w:color w:val="000000" w:themeColor="text1"/>
          <w:sz w:val="24"/>
          <w:szCs w:val="24"/>
          <w:lang w:val="en-US"/>
        </w:rPr>
        <w:t xml:space="preserve">, we demonstrate its use and biocompatibility treating various cornea defects including </w:t>
      </w:r>
      <w:r w:rsidR="00386D25" w:rsidRPr="009A1C08">
        <w:rPr>
          <w:rFonts w:ascii="Times New Roman" w:hAnsi="Times New Roman" w:cs="Times New Roman"/>
          <w:sz w:val="24"/>
          <w:szCs w:val="24"/>
          <w:lang w:val="en-US"/>
        </w:rPr>
        <w:t>perforating</w:t>
      </w:r>
      <w:r w:rsidRPr="009A1C08">
        <w:rPr>
          <w:rFonts w:ascii="Times New Roman" w:hAnsi="Times New Roman" w:cs="Times New Roman"/>
          <w:color w:val="000000" w:themeColor="text1"/>
          <w:sz w:val="24"/>
          <w:szCs w:val="24"/>
          <w:lang w:val="en-US"/>
        </w:rPr>
        <w:t xml:space="preserve"> incisions</w:t>
      </w:r>
      <w:r w:rsidR="002D45BF" w:rsidRPr="009A1C08">
        <w:rPr>
          <w:rFonts w:ascii="Times New Roman" w:hAnsi="Times New Roman" w:cs="Times New Roman"/>
          <w:color w:val="000000" w:themeColor="text1"/>
          <w:sz w:val="24"/>
          <w:szCs w:val="24"/>
          <w:lang w:val="en-US"/>
        </w:rPr>
        <w:t>,</w:t>
      </w:r>
      <w:r w:rsidRPr="009A1C08">
        <w:rPr>
          <w:rFonts w:ascii="Times New Roman" w:hAnsi="Times New Roman" w:cs="Times New Roman"/>
          <w:color w:val="000000" w:themeColor="text1"/>
          <w:sz w:val="24"/>
          <w:szCs w:val="24"/>
          <w:lang w:val="en-US"/>
        </w:rPr>
        <w:t xml:space="preserve"> </w:t>
      </w:r>
      <w:r w:rsidR="008C1661" w:rsidRPr="009A1C08">
        <w:rPr>
          <w:rFonts w:ascii="Times New Roman" w:hAnsi="Times New Roman" w:cs="Times New Roman"/>
          <w:color w:val="000000" w:themeColor="text1"/>
          <w:sz w:val="24"/>
          <w:szCs w:val="24"/>
          <w:lang w:val="en-US"/>
        </w:rPr>
        <w:t xml:space="preserve">successfully </w:t>
      </w:r>
      <w:r w:rsidRPr="009A1C08">
        <w:rPr>
          <w:rFonts w:ascii="Times New Roman" w:hAnsi="Times New Roman" w:cs="Times New Roman"/>
          <w:color w:val="000000" w:themeColor="text1"/>
          <w:sz w:val="24"/>
          <w:szCs w:val="24"/>
          <w:lang w:val="en-US"/>
        </w:rPr>
        <w:t>sealed within seconds showing efficient re-epithelialization.</w:t>
      </w:r>
    </w:p>
    <w:p w14:paraId="5631F772" w14:textId="0F870116" w:rsidR="00705A55" w:rsidRPr="009A1C08" w:rsidRDefault="00705A55" w:rsidP="00705A55">
      <w:pPr>
        <w:pStyle w:val="berschrift1"/>
        <w:spacing w:line="360" w:lineRule="auto"/>
        <w:jc w:val="both"/>
        <w:rPr>
          <w:rFonts w:ascii="Times New Roman" w:hAnsi="Times New Roman" w:cs="Times New Roman"/>
          <w:lang w:val="en-US"/>
        </w:rPr>
      </w:pPr>
      <w:r w:rsidRPr="009A1C08">
        <w:rPr>
          <w:rFonts w:ascii="Times New Roman" w:hAnsi="Times New Roman" w:cs="Times New Roman"/>
          <w:lang w:val="en-US"/>
        </w:rPr>
        <w:t>Keywords</w:t>
      </w:r>
    </w:p>
    <w:p w14:paraId="49415DF7" w14:textId="0D47E7BE" w:rsidR="00705A55" w:rsidRPr="0090123B" w:rsidRDefault="00705A55" w:rsidP="00705A55">
      <w:pPr>
        <w:rPr>
          <w:rFonts w:ascii="Times New Roman" w:hAnsi="Times New Roman" w:cs="Times New Roman"/>
          <w:sz w:val="24"/>
          <w:szCs w:val="24"/>
          <w:lang w:val="en-US"/>
          <w:rPrChange w:id="23" w:author="Bizan N. Balzer" w:date="2021-09-24T21:09:00Z">
            <w:rPr>
              <w:rFonts w:ascii="Times New Roman" w:hAnsi="Times New Roman" w:cs="Times New Roman"/>
              <w:sz w:val="24"/>
              <w:szCs w:val="24"/>
            </w:rPr>
          </w:rPrChange>
        </w:rPr>
      </w:pPr>
      <w:r w:rsidRPr="0090123B">
        <w:rPr>
          <w:rFonts w:ascii="Times New Roman" w:hAnsi="Times New Roman" w:cs="Times New Roman"/>
          <w:sz w:val="24"/>
          <w:szCs w:val="24"/>
          <w:lang w:val="en-US"/>
          <w:rPrChange w:id="24" w:author="Bizan N. Balzer" w:date="2021-09-24T21:09:00Z">
            <w:rPr>
              <w:rFonts w:ascii="Times New Roman" w:hAnsi="Times New Roman" w:cs="Times New Roman"/>
              <w:sz w:val="24"/>
              <w:szCs w:val="24"/>
            </w:rPr>
          </w:rPrChange>
        </w:rPr>
        <w:t xml:space="preserve">Biomaterial, Protein, </w:t>
      </w:r>
      <w:proofErr w:type="spellStart"/>
      <w:r w:rsidRPr="0090123B">
        <w:rPr>
          <w:rFonts w:ascii="Times New Roman" w:hAnsi="Times New Roman" w:cs="Times New Roman"/>
          <w:sz w:val="24"/>
          <w:szCs w:val="24"/>
          <w:lang w:val="en-US"/>
          <w:rPrChange w:id="25" w:author="Bizan N. Balzer" w:date="2021-09-24T21:09:00Z">
            <w:rPr>
              <w:rFonts w:ascii="Times New Roman" w:hAnsi="Times New Roman" w:cs="Times New Roman"/>
              <w:sz w:val="24"/>
              <w:szCs w:val="24"/>
            </w:rPr>
          </w:rPrChange>
        </w:rPr>
        <w:t>Bioadhesive</w:t>
      </w:r>
      <w:proofErr w:type="spellEnd"/>
      <w:r w:rsidRPr="0090123B">
        <w:rPr>
          <w:rFonts w:ascii="Times New Roman" w:hAnsi="Times New Roman" w:cs="Times New Roman"/>
          <w:sz w:val="24"/>
          <w:szCs w:val="24"/>
          <w:lang w:val="en-US"/>
          <w:rPrChange w:id="26" w:author="Bizan N. Balzer" w:date="2021-09-24T21:09:00Z">
            <w:rPr>
              <w:rFonts w:ascii="Times New Roman" w:hAnsi="Times New Roman" w:cs="Times New Roman"/>
              <w:sz w:val="24"/>
              <w:szCs w:val="24"/>
            </w:rPr>
          </w:rPrChange>
        </w:rPr>
        <w:t xml:space="preserve">, </w:t>
      </w:r>
      <w:proofErr w:type="spellStart"/>
      <w:r w:rsidRPr="0090123B">
        <w:rPr>
          <w:rFonts w:ascii="Times New Roman" w:hAnsi="Times New Roman" w:cs="Times New Roman"/>
          <w:sz w:val="24"/>
          <w:szCs w:val="24"/>
          <w:lang w:val="en-US"/>
          <w:rPrChange w:id="27" w:author="Bizan N. Balzer" w:date="2021-09-24T21:09:00Z">
            <w:rPr>
              <w:rFonts w:ascii="Times New Roman" w:hAnsi="Times New Roman" w:cs="Times New Roman"/>
              <w:sz w:val="24"/>
              <w:szCs w:val="24"/>
            </w:rPr>
          </w:rPrChange>
        </w:rPr>
        <w:t>Bioglue</w:t>
      </w:r>
      <w:proofErr w:type="spellEnd"/>
      <w:r w:rsidRPr="0090123B">
        <w:rPr>
          <w:rFonts w:ascii="Times New Roman" w:hAnsi="Times New Roman" w:cs="Times New Roman"/>
          <w:sz w:val="24"/>
          <w:szCs w:val="24"/>
          <w:lang w:val="en-US"/>
          <w:rPrChange w:id="28" w:author="Bizan N. Balzer" w:date="2021-09-24T21:09:00Z">
            <w:rPr>
              <w:rFonts w:ascii="Times New Roman" w:hAnsi="Times New Roman" w:cs="Times New Roman"/>
              <w:sz w:val="24"/>
              <w:szCs w:val="24"/>
            </w:rPr>
          </w:rPrChange>
        </w:rPr>
        <w:t xml:space="preserve">, Surgical Sealant, </w:t>
      </w:r>
      <w:del w:id="29" w:author="Bizan N. Balzer" w:date="2021-09-29T23:44:00Z">
        <w:r w:rsidRPr="0090123B" w:rsidDel="000C4E40">
          <w:rPr>
            <w:rFonts w:ascii="Times New Roman" w:hAnsi="Times New Roman" w:cs="Times New Roman"/>
            <w:sz w:val="24"/>
            <w:szCs w:val="24"/>
            <w:lang w:val="en-US"/>
            <w:rPrChange w:id="30" w:author="Bizan N. Balzer" w:date="2021-09-24T21:09:00Z">
              <w:rPr>
                <w:rFonts w:ascii="Times New Roman" w:hAnsi="Times New Roman" w:cs="Times New Roman"/>
                <w:sz w:val="24"/>
                <w:szCs w:val="24"/>
              </w:rPr>
            </w:rPrChange>
          </w:rPr>
          <w:delText xml:space="preserve">regenerative </w:delText>
        </w:r>
      </w:del>
      <w:ins w:id="31" w:author="Bizan N. Balzer" w:date="2021-09-29T23:44:00Z">
        <w:r w:rsidR="000C4E40">
          <w:rPr>
            <w:rFonts w:ascii="Times New Roman" w:hAnsi="Times New Roman" w:cs="Times New Roman"/>
            <w:sz w:val="24"/>
            <w:szCs w:val="24"/>
            <w:lang w:val="en-US"/>
          </w:rPr>
          <w:t>R</w:t>
        </w:r>
        <w:r w:rsidR="000C4E40" w:rsidRPr="0090123B">
          <w:rPr>
            <w:rFonts w:ascii="Times New Roman" w:hAnsi="Times New Roman" w:cs="Times New Roman"/>
            <w:sz w:val="24"/>
            <w:szCs w:val="24"/>
            <w:lang w:val="en-US"/>
            <w:rPrChange w:id="32" w:author="Bizan N. Balzer" w:date="2021-09-24T21:09:00Z">
              <w:rPr>
                <w:rFonts w:ascii="Times New Roman" w:hAnsi="Times New Roman" w:cs="Times New Roman"/>
                <w:sz w:val="24"/>
                <w:szCs w:val="24"/>
              </w:rPr>
            </w:rPrChange>
          </w:rPr>
          <w:t xml:space="preserve">egenerative </w:t>
        </w:r>
      </w:ins>
      <w:del w:id="33" w:author="Bizan N. Balzer" w:date="2021-09-29T23:44:00Z">
        <w:r w:rsidRPr="0090123B" w:rsidDel="000C4E40">
          <w:rPr>
            <w:rFonts w:ascii="Times New Roman" w:hAnsi="Times New Roman" w:cs="Times New Roman"/>
            <w:sz w:val="24"/>
            <w:szCs w:val="24"/>
            <w:lang w:val="en-US"/>
            <w:rPrChange w:id="34" w:author="Bizan N. Balzer" w:date="2021-09-24T21:09:00Z">
              <w:rPr>
                <w:rFonts w:ascii="Times New Roman" w:hAnsi="Times New Roman" w:cs="Times New Roman"/>
                <w:sz w:val="24"/>
                <w:szCs w:val="24"/>
              </w:rPr>
            </w:rPrChange>
          </w:rPr>
          <w:delText>medicine</w:delText>
        </w:r>
      </w:del>
      <w:ins w:id="35" w:author="Bizan N. Balzer" w:date="2021-09-29T23:44:00Z">
        <w:r w:rsidR="000C4E40">
          <w:rPr>
            <w:rFonts w:ascii="Times New Roman" w:hAnsi="Times New Roman" w:cs="Times New Roman"/>
            <w:sz w:val="24"/>
            <w:szCs w:val="24"/>
            <w:lang w:val="en-US"/>
          </w:rPr>
          <w:t>M</w:t>
        </w:r>
        <w:r w:rsidR="000C4E40" w:rsidRPr="0090123B">
          <w:rPr>
            <w:rFonts w:ascii="Times New Roman" w:hAnsi="Times New Roman" w:cs="Times New Roman"/>
            <w:sz w:val="24"/>
            <w:szCs w:val="24"/>
            <w:lang w:val="en-US"/>
            <w:rPrChange w:id="36" w:author="Bizan N. Balzer" w:date="2021-09-24T21:09:00Z">
              <w:rPr>
                <w:rFonts w:ascii="Times New Roman" w:hAnsi="Times New Roman" w:cs="Times New Roman"/>
                <w:sz w:val="24"/>
                <w:szCs w:val="24"/>
              </w:rPr>
            </w:rPrChange>
          </w:rPr>
          <w:t>edicine</w:t>
        </w:r>
      </w:ins>
    </w:p>
    <w:p w14:paraId="35804FEB" w14:textId="77777777" w:rsidR="007C3E2D" w:rsidRPr="009A1C08" w:rsidRDefault="007C3E2D" w:rsidP="00816635">
      <w:pPr>
        <w:spacing w:line="360" w:lineRule="auto"/>
        <w:jc w:val="both"/>
        <w:rPr>
          <w:rFonts w:ascii="Times New Roman" w:hAnsi="Times New Roman" w:cs="Times New Roman"/>
          <w:color w:val="2E74B5" w:themeColor="accent1" w:themeShade="BF"/>
          <w:lang w:val="en-US"/>
        </w:rPr>
      </w:pPr>
    </w:p>
    <w:p w14:paraId="0DEF9E69" w14:textId="28BFA4D1" w:rsidR="006029A9" w:rsidRPr="009A1C08" w:rsidRDefault="00F120F4" w:rsidP="005D6A29">
      <w:pPr>
        <w:pStyle w:val="berschrift1"/>
        <w:spacing w:line="360" w:lineRule="auto"/>
        <w:jc w:val="both"/>
        <w:rPr>
          <w:rFonts w:ascii="Times New Roman" w:hAnsi="Times New Roman" w:cs="Times New Roman"/>
          <w:lang w:val="en-US"/>
        </w:rPr>
      </w:pPr>
      <w:r w:rsidRPr="009A1C08">
        <w:rPr>
          <w:rFonts w:ascii="Times New Roman" w:hAnsi="Times New Roman" w:cs="Times New Roman"/>
          <w:lang w:val="en-US"/>
        </w:rPr>
        <w:t>Introduction</w:t>
      </w:r>
    </w:p>
    <w:p w14:paraId="2F65EC54" w14:textId="05F1821E" w:rsidR="006029A9" w:rsidRPr="009A1C08" w:rsidRDefault="00F3535D" w:rsidP="009A1C08">
      <w:pPr>
        <w:spacing w:line="480" w:lineRule="auto"/>
        <w:jc w:val="both"/>
        <w:rPr>
          <w:rFonts w:ascii="Times New Roman" w:hAnsi="Times New Roman" w:cs="Times New Roman"/>
          <w:color w:val="000000" w:themeColor="text1"/>
          <w:sz w:val="24"/>
          <w:szCs w:val="24"/>
          <w:lang w:val="en-US"/>
        </w:rPr>
      </w:pPr>
      <w:r w:rsidRPr="009A1C08">
        <w:rPr>
          <w:rFonts w:ascii="Times New Roman" w:hAnsi="Times New Roman" w:cs="Times New Roman"/>
          <w:color w:val="000000" w:themeColor="text1"/>
          <w:sz w:val="24"/>
          <w:szCs w:val="24"/>
          <w:lang w:val="en-US"/>
        </w:rPr>
        <w:t>H</w:t>
      </w:r>
      <w:r w:rsidR="006029A9" w:rsidRPr="009A1C08">
        <w:rPr>
          <w:rFonts w:ascii="Times New Roman" w:hAnsi="Times New Roman" w:cs="Times New Roman"/>
          <w:color w:val="000000" w:themeColor="text1"/>
          <w:sz w:val="24"/>
          <w:szCs w:val="24"/>
          <w:lang w:val="en-US"/>
        </w:rPr>
        <w:t xml:space="preserve">igh-performance </w:t>
      </w:r>
      <w:r w:rsidR="00B80BFD" w:rsidRPr="009A1C08">
        <w:rPr>
          <w:rFonts w:ascii="Times New Roman" w:hAnsi="Times New Roman" w:cs="Times New Roman"/>
          <w:color w:val="000000" w:themeColor="text1"/>
          <w:sz w:val="24"/>
          <w:szCs w:val="24"/>
          <w:lang w:val="en-US"/>
        </w:rPr>
        <w:t xml:space="preserve">protein </w:t>
      </w:r>
      <w:r w:rsidR="006029A9" w:rsidRPr="009A1C08">
        <w:rPr>
          <w:rFonts w:ascii="Times New Roman" w:hAnsi="Times New Roman" w:cs="Times New Roman"/>
          <w:color w:val="000000" w:themeColor="text1"/>
          <w:sz w:val="24"/>
          <w:szCs w:val="24"/>
          <w:lang w:val="en-US"/>
        </w:rPr>
        <w:t>materials</w:t>
      </w:r>
      <w:r w:rsidRPr="009A1C08">
        <w:rPr>
          <w:rFonts w:ascii="Times New Roman" w:hAnsi="Times New Roman" w:cs="Times New Roman"/>
          <w:color w:val="000000" w:themeColor="text1"/>
          <w:sz w:val="24"/>
          <w:szCs w:val="24"/>
          <w:lang w:val="en-US"/>
        </w:rPr>
        <w:t xml:space="preserve"> </w:t>
      </w:r>
      <w:r w:rsidR="005C1EE2" w:rsidRPr="009A1C08">
        <w:rPr>
          <w:rFonts w:ascii="Times New Roman" w:hAnsi="Times New Roman" w:cs="Times New Roman"/>
          <w:color w:val="000000" w:themeColor="text1"/>
          <w:sz w:val="24"/>
          <w:szCs w:val="24"/>
          <w:lang w:val="en-US"/>
        </w:rPr>
        <w:t xml:space="preserve">provide impressive functions throughout nature. They </w:t>
      </w:r>
      <w:del w:id="37" w:author="anna.resch88@gmail.com" w:date="2022-01-04T16:28:00Z">
        <w:r w:rsidRPr="009A1C08" w:rsidDel="000330B7">
          <w:rPr>
            <w:rFonts w:ascii="Times New Roman" w:hAnsi="Times New Roman" w:cs="Times New Roman"/>
            <w:color w:val="000000" w:themeColor="text1"/>
            <w:sz w:val="24"/>
            <w:szCs w:val="24"/>
            <w:lang w:val="en-US"/>
          </w:rPr>
          <w:delText>range</w:delText>
        </w:r>
        <w:r w:rsidR="006029A9" w:rsidRPr="009A1C08" w:rsidDel="000330B7">
          <w:rPr>
            <w:rFonts w:ascii="Times New Roman" w:hAnsi="Times New Roman" w:cs="Times New Roman"/>
            <w:color w:val="000000" w:themeColor="text1"/>
            <w:sz w:val="24"/>
            <w:szCs w:val="24"/>
            <w:lang w:val="en-US"/>
          </w:rPr>
          <w:delText xml:space="preserve"> from</w:delText>
        </w:r>
      </w:del>
      <w:ins w:id="38" w:author="anna.resch88@gmail.com" w:date="2022-01-04T16:28:00Z">
        <w:r w:rsidR="000330B7">
          <w:rPr>
            <w:rFonts w:ascii="Times New Roman" w:hAnsi="Times New Roman" w:cs="Times New Roman"/>
            <w:color w:val="000000" w:themeColor="text1"/>
            <w:sz w:val="24"/>
            <w:szCs w:val="24"/>
            <w:lang w:val="en-US"/>
          </w:rPr>
          <w:t>include</w:t>
        </w:r>
      </w:ins>
      <w:r w:rsidR="006029A9" w:rsidRPr="009A1C08">
        <w:rPr>
          <w:rFonts w:ascii="Times New Roman" w:hAnsi="Times New Roman" w:cs="Times New Roman"/>
          <w:color w:val="000000" w:themeColor="text1"/>
          <w:sz w:val="24"/>
          <w:szCs w:val="24"/>
          <w:lang w:val="en-US"/>
        </w:rPr>
        <w:t xml:space="preserve"> ultra-tough spider silk</w:t>
      </w:r>
      <w:ins w:id="39" w:author="Alexander Resch" w:date="2022-01-17T19:01:00Z">
        <w:r w:rsidR="006320CF">
          <w:rPr>
            <w:rFonts w:ascii="Times New Roman" w:hAnsi="Times New Roman" w:cs="Times New Roman"/>
            <w:color w:val="000000" w:themeColor="text1"/>
            <w:sz w:val="24"/>
            <w:szCs w:val="24"/>
            <w:lang w:val="en-US"/>
          </w:rPr>
          <w:t>,</w:t>
        </w:r>
      </w:ins>
      <w:r w:rsidR="006029A9" w:rsidRPr="009A1C08">
        <w:rPr>
          <w:rFonts w:ascii="Times New Roman" w:hAnsi="Times New Roman" w:cs="Times New Roman"/>
          <w:color w:val="000000" w:themeColor="text1"/>
          <w:sz w:val="24"/>
          <w:szCs w:val="24"/>
          <w:lang w:val="en-US"/>
        </w:rPr>
        <w:t xml:space="preserve"> combining mechanical strength with adhesive properties</w:t>
      </w:r>
      <w:r w:rsidR="00697024">
        <w:rPr>
          <w:rFonts w:ascii="Times New Roman" w:hAnsi="Times New Roman" w:cs="Times New Roman"/>
          <w:color w:val="000000" w:themeColor="text1"/>
          <w:sz w:val="24"/>
          <w:szCs w:val="24"/>
          <w:lang w:val="en-US"/>
        </w:rPr>
        <w:fldChar w:fldCharType="begin"/>
      </w:r>
      <w:r w:rsidR="00697024">
        <w:rPr>
          <w:rFonts w:ascii="Times New Roman" w:hAnsi="Times New Roman" w:cs="Times New Roman"/>
          <w:color w:val="000000" w:themeColor="text1"/>
          <w:sz w:val="24"/>
          <w:szCs w:val="24"/>
          <w:lang w:val="en-US"/>
        </w:rPr>
        <w:instrText xml:space="preserve"> ADDIN EN.CITE &lt;EndNote&gt;&lt;Cite&gt;&lt;Author&gt;Vollrath&lt;/Author&gt;&lt;Year&gt;1990&lt;/Year&gt;&lt;RecNum&gt;93&lt;/RecNum&gt;&lt;DisplayText&gt;&lt;style face="superscript"&gt;[1]&lt;/style&gt;&lt;/DisplayText&gt;&lt;record&gt;&lt;rec-number&gt;93&lt;/rec-number&gt;&lt;foreign-keys&gt;&lt;key app="EN" db-id="zvspev52q5sttqetatnpexxo02zdpswpztzw" timestamp="1604799100"&gt;93&lt;/key&gt;&lt;/foreign-keys&gt;&lt;ref-type name="Journal Article"&gt;17&lt;/ref-type&gt;&lt;contributors&gt;&lt;authors&gt;&lt;author&gt;Vollrath, Fritz&lt;/author&gt;&lt;author&gt;Fairbrother, Wayne J. &lt;/author&gt;&lt;author&gt;Williams, Robert J. P. &lt;/author&gt;&lt;author&gt;Tillinghast, Edward K. &lt;/author&gt;&lt;author&gt;Bernstein, David T. &lt;/author&gt;&lt;author&gt;Gallagher, Kathleen S. &lt;/author&gt;&lt;author&gt;Townley, Mark A. &lt;/author&gt;&lt;/authors&gt;&lt;/contributors&gt;&lt;titles&gt;&lt;title&gt;Compounds in the droplets of the orb spiders viscid spiral&lt;/title&gt;&lt;secondary-title&gt;Nature&lt;/secondary-title&gt;&lt;/titles&gt;&lt;periodical&gt;&lt;full-title&gt;Nature&lt;/full-title&gt;&lt;/periodical&gt;&lt;pages&gt;526–528&lt;/pages&gt;&lt;volume&gt;345&lt;/volume&gt;&lt;keywords&gt;&lt;keyword&gt;silk,  spider, spider web, bioglue, adhesive,&lt;/keyword&gt;&lt;/keywords&gt;&lt;dates&gt;&lt;year&gt;1990&lt;/year&gt;&lt;/dates&gt;&lt;urls&gt;&lt;/urls&gt;&lt;electronic-resource-num&gt;https://doi.org/10.1038/345526a0&lt;/electronic-resource-num&gt;&lt;/record&gt;&lt;/Cite&gt;&lt;Cite&gt;&lt;Author&gt;Sahni&lt;/Author&gt;&lt;Year&gt;2010&lt;/Year&gt;&lt;RecNum&gt;92&lt;/RecNum&gt;&lt;record&gt;&lt;rec-number&gt;92&lt;/rec-number&gt;&lt;foreign-keys&gt;&lt;key app="EN" db-id="zvspev52q5sttqetatnpexxo02zdpswpztzw" timestamp="1604798564"&gt;92&lt;/key&gt;&lt;/foreign-keys&gt;&lt;ref-type name="Journal Article"&gt;17&lt;/ref-type&gt;&lt;contributors&gt;&lt;authors&gt;&lt;author&gt;Sahni, V.&lt;/author&gt;&lt;author&gt;Blackledge, T. &lt;/author&gt;&lt;author&gt;Dhinojwala, A.&lt;/author&gt;&lt;/authors&gt;&lt;/contributors&gt;&lt;titles&gt;&lt;title&gt;Viscoelastic solids explain spider web stickiness&lt;/title&gt;&lt;secondary-title&gt;Nat Commun &lt;/secondary-title&gt;&lt;/titles&gt;&lt;periodical&gt;&lt;full-title&gt;Nat Commun&lt;/full-title&gt;&lt;/periodical&gt;&lt;volume&gt;1&lt;/volume&gt;&lt;number&gt;19&lt;/number&gt;&lt;keywords&gt;&lt;keyword&gt;silk, spider, adhesive, bioadhesive, glycoprotein,  viscoelastic solid&lt;/keyword&gt;&lt;/keywords&gt;&lt;dates&gt;&lt;year&gt;2010&lt;/year&gt;&lt;/dates&gt;&lt;urls&gt;&lt;/urls&gt;&lt;electronic-resource-num&gt;https://doi.org/10.1038/ncomms1019&lt;/electronic-resource-num&gt;&lt;/record&gt;&lt;/Cite&gt;&lt;/EndNote&gt;</w:instrText>
      </w:r>
      <w:r w:rsidR="00697024">
        <w:rPr>
          <w:rFonts w:ascii="Times New Roman" w:hAnsi="Times New Roman" w:cs="Times New Roman"/>
          <w:color w:val="000000" w:themeColor="text1"/>
          <w:sz w:val="24"/>
          <w:szCs w:val="24"/>
          <w:lang w:val="en-US"/>
        </w:rPr>
        <w:fldChar w:fldCharType="separate"/>
      </w:r>
      <w:r w:rsidR="00697024" w:rsidRPr="00697024">
        <w:rPr>
          <w:rFonts w:ascii="Times New Roman" w:hAnsi="Times New Roman" w:cs="Times New Roman"/>
          <w:noProof/>
          <w:color w:val="000000" w:themeColor="text1"/>
          <w:sz w:val="24"/>
          <w:szCs w:val="24"/>
          <w:vertAlign w:val="superscript"/>
          <w:lang w:val="en-US"/>
        </w:rPr>
        <w:t>[1]</w:t>
      </w:r>
      <w:r w:rsidR="00697024">
        <w:rPr>
          <w:rFonts w:ascii="Times New Roman" w:hAnsi="Times New Roman" w:cs="Times New Roman"/>
          <w:color w:val="000000" w:themeColor="text1"/>
          <w:sz w:val="24"/>
          <w:szCs w:val="24"/>
          <w:lang w:val="en-US"/>
        </w:rPr>
        <w:fldChar w:fldCharType="end"/>
      </w:r>
      <w:r w:rsidR="006029A9" w:rsidRPr="009A1C08">
        <w:rPr>
          <w:rFonts w:ascii="Times New Roman" w:hAnsi="Times New Roman" w:cs="Times New Roman"/>
          <w:color w:val="000000" w:themeColor="text1"/>
          <w:sz w:val="24"/>
          <w:szCs w:val="24"/>
          <w:lang w:val="en-US"/>
        </w:rPr>
        <w:t xml:space="preserve">, </w:t>
      </w:r>
      <w:del w:id="40" w:author="anna.resch88@gmail.com" w:date="2022-01-05T10:10:00Z">
        <w:r w:rsidR="006029A9" w:rsidRPr="009A1C08" w:rsidDel="00842046">
          <w:rPr>
            <w:rFonts w:ascii="Times New Roman" w:hAnsi="Times New Roman" w:cs="Times New Roman"/>
            <w:color w:val="000000" w:themeColor="text1"/>
            <w:sz w:val="24"/>
            <w:szCs w:val="24"/>
            <w:lang w:val="en-US"/>
          </w:rPr>
          <w:delText xml:space="preserve">highly adhesive </w:delText>
        </w:r>
      </w:del>
      <w:del w:id="41" w:author="anna.resch88@gmail.com" w:date="2022-01-04T16:29:00Z">
        <w:r w:rsidR="006029A9" w:rsidRPr="009A1C08" w:rsidDel="000330B7">
          <w:rPr>
            <w:rFonts w:ascii="Times New Roman" w:hAnsi="Times New Roman" w:cs="Times New Roman"/>
            <w:color w:val="000000" w:themeColor="text1"/>
            <w:sz w:val="24"/>
            <w:szCs w:val="24"/>
            <w:lang w:val="en-US"/>
          </w:rPr>
          <w:delText xml:space="preserve">proteins utilized by the </w:delText>
        </w:r>
      </w:del>
      <w:r w:rsidR="006029A9" w:rsidRPr="009A1C08">
        <w:rPr>
          <w:rFonts w:ascii="Times New Roman" w:hAnsi="Times New Roman" w:cs="Times New Roman"/>
          <w:color w:val="000000" w:themeColor="text1"/>
          <w:sz w:val="24"/>
          <w:szCs w:val="24"/>
          <w:lang w:val="en-US"/>
        </w:rPr>
        <w:t xml:space="preserve">mussel foot </w:t>
      </w:r>
      <w:ins w:id="42" w:author="anna.resch88@gmail.com" w:date="2022-01-04T16:29:00Z">
        <w:r w:rsidR="000330B7">
          <w:rPr>
            <w:rFonts w:ascii="Times New Roman" w:hAnsi="Times New Roman" w:cs="Times New Roman"/>
            <w:color w:val="000000" w:themeColor="text1"/>
            <w:sz w:val="24"/>
            <w:szCs w:val="24"/>
            <w:lang w:val="en-US"/>
          </w:rPr>
          <w:t>proteins creating stable</w:t>
        </w:r>
      </w:ins>
      <w:del w:id="43" w:author="anna.resch88@gmail.com" w:date="2022-01-04T16:29:00Z">
        <w:r w:rsidR="006029A9" w:rsidRPr="009A1C08" w:rsidDel="000330B7">
          <w:rPr>
            <w:rFonts w:ascii="Times New Roman" w:hAnsi="Times New Roman" w:cs="Times New Roman"/>
            <w:color w:val="000000" w:themeColor="text1"/>
            <w:sz w:val="24"/>
            <w:szCs w:val="24"/>
            <w:lang w:val="en-US"/>
          </w:rPr>
          <w:delText>to afford a</w:delText>
        </w:r>
      </w:del>
      <w:del w:id="44" w:author="anna.resch88@gmail.com" w:date="2022-01-04T16:27:00Z">
        <w:r w:rsidR="006029A9" w:rsidRPr="009A1C08" w:rsidDel="00D50BA6">
          <w:rPr>
            <w:rFonts w:ascii="Times New Roman" w:hAnsi="Times New Roman" w:cs="Times New Roman"/>
            <w:color w:val="000000" w:themeColor="text1"/>
            <w:sz w:val="24"/>
            <w:szCs w:val="24"/>
            <w:lang w:val="en-US"/>
          </w:rPr>
          <w:delText>n</w:delText>
        </w:r>
      </w:del>
      <w:del w:id="45" w:author="anna.resch88@gmail.com" w:date="2022-01-04T16:29:00Z">
        <w:r w:rsidR="006029A9" w:rsidRPr="009A1C08" w:rsidDel="000330B7">
          <w:rPr>
            <w:rFonts w:ascii="Times New Roman" w:hAnsi="Times New Roman" w:cs="Times New Roman"/>
            <w:color w:val="000000" w:themeColor="text1"/>
            <w:sz w:val="24"/>
            <w:szCs w:val="24"/>
            <w:lang w:val="en-US"/>
          </w:rPr>
          <w:delText xml:space="preserve"> </w:delText>
        </w:r>
      </w:del>
      <w:del w:id="46" w:author="anna.resch88@gmail.com" w:date="2022-01-04T16:27:00Z">
        <w:r w:rsidR="006029A9" w:rsidRPr="009A1C08" w:rsidDel="00D50BA6">
          <w:rPr>
            <w:rFonts w:ascii="Times New Roman" w:hAnsi="Times New Roman" w:cs="Times New Roman"/>
            <w:color w:val="000000" w:themeColor="text1"/>
            <w:sz w:val="24"/>
            <w:szCs w:val="24"/>
            <w:lang w:val="en-US"/>
          </w:rPr>
          <w:delText>ultra</w:delText>
        </w:r>
      </w:del>
      <w:del w:id="47" w:author="anna.resch88@gmail.com" w:date="2022-01-04T16:29:00Z">
        <w:r w:rsidR="006029A9" w:rsidRPr="009A1C08" w:rsidDel="000330B7">
          <w:rPr>
            <w:rFonts w:ascii="Times New Roman" w:hAnsi="Times New Roman" w:cs="Times New Roman"/>
            <w:color w:val="000000" w:themeColor="text1"/>
            <w:sz w:val="24"/>
            <w:szCs w:val="24"/>
            <w:lang w:val="en-US"/>
          </w:rPr>
          <w:delText>stable</w:delText>
        </w:r>
      </w:del>
      <w:r w:rsidR="006029A9" w:rsidRPr="009A1C08">
        <w:rPr>
          <w:rFonts w:ascii="Times New Roman" w:hAnsi="Times New Roman" w:cs="Times New Roman"/>
          <w:color w:val="000000" w:themeColor="text1"/>
          <w:sz w:val="24"/>
          <w:szCs w:val="24"/>
          <w:lang w:val="en-US"/>
        </w:rPr>
        <w:t xml:space="preserve"> </w:t>
      </w:r>
      <w:del w:id="48" w:author="anna.resch88@gmail.com" w:date="2022-01-05T10:11:00Z">
        <w:r w:rsidR="006029A9" w:rsidRPr="009A1C08" w:rsidDel="00842046">
          <w:rPr>
            <w:rFonts w:ascii="Times New Roman" w:hAnsi="Times New Roman" w:cs="Times New Roman"/>
            <w:color w:val="000000" w:themeColor="text1"/>
            <w:sz w:val="24"/>
            <w:szCs w:val="24"/>
            <w:lang w:val="en-US"/>
          </w:rPr>
          <w:delText xml:space="preserve">interaction </w:delText>
        </w:r>
      </w:del>
      <w:ins w:id="49" w:author="anna.resch88@gmail.com" w:date="2022-01-05T10:11:00Z">
        <w:r w:rsidR="00842046">
          <w:rPr>
            <w:rFonts w:ascii="Times New Roman" w:hAnsi="Times New Roman" w:cs="Times New Roman"/>
            <w:color w:val="000000" w:themeColor="text1"/>
            <w:sz w:val="24"/>
            <w:szCs w:val="24"/>
            <w:lang w:val="en-US"/>
          </w:rPr>
          <w:t>adherence</w:t>
        </w:r>
      </w:ins>
      <w:ins w:id="50" w:author="anna.resch88@gmail.com" w:date="2022-01-05T10:10:00Z">
        <w:r w:rsidR="00842046" w:rsidRPr="009A1C08">
          <w:rPr>
            <w:rFonts w:ascii="Times New Roman" w:hAnsi="Times New Roman" w:cs="Times New Roman"/>
            <w:color w:val="000000" w:themeColor="text1"/>
            <w:sz w:val="24"/>
            <w:szCs w:val="24"/>
            <w:lang w:val="en-US"/>
          </w:rPr>
          <w:t xml:space="preserve"> </w:t>
        </w:r>
      </w:ins>
      <w:r w:rsidR="006029A9" w:rsidRPr="009A1C08">
        <w:rPr>
          <w:rFonts w:ascii="Times New Roman" w:hAnsi="Times New Roman" w:cs="Times New Roman"/>
          <w:color w:val="000000" w:themeColor="text1"/>
          <w:sz w:val="24"/>
          <w:szCs w:val="24"/>
          <w:lang w:val="en-US"/>
        </w:rPr>
        <w:t>to various surfaces under wet conditions</w:t>
      </w:r>
      <w:r w:rsidR="00697024">
        <w:rPr>
          <w:rFonts w:ascii="Times New Roman" w:hAnsi="Times New Roman" w:cs="Times New Roman"/>
          <w:color w:val="000000" w:themeColor="text1"/>
          <w:sz w:val="24"/>
          <w:szCs w:val="24"/>
          <w:lang w:val="en-US"/>
        </w:rPr>
        <w:fldChar w:fldCharType="begin"/>
      </w:r>
      <w:r w:rsidR="00697024">
        <w:rPr>
          <w:rFonts w:ascii="Times New Roman" w:hAnsi="Times New Roman" w:cs="Times New Roman"/>
          <w:color w:val="000000" w:themeColor="text1"/>
          <w:sz w:val="24"/>
          <w:szCs w:val="24"/>
          <w:lang w:val="en-US"/>
        </w:rPr>
        <w:instrText xml:space="preserve"> ADDIN EN.CITE &lt;EndNote&gt;&lt;Cite&gt;&lt;Author&gt;Yu&lt;/Author&gt;&lt;Year&gt;2013&lt;/Year&gt;&lt;RecNum&gt;97&lt;/RecNum&gt;&lt;DisplayText&gt;&lt;style face="superscript"&gt;[2]&lt;/style&gt;&lt;/DisplayText&gt;&lt;record&gt;&lt;rec-number&gt;97&lt;/rec-number&gt;&lt;foreign-keys&gt;&lt;key app="EN" db-id="zvspev52q5sttqetatnpexxo02zdpswpztzw" timestamp="1604873745"&gt;97&lt;/key&gt;&lt;/foreign-keys&gt;&lt;ref-type name="Journal Article"&gt;17&lt;/ref-type&gt;&lt;contributors&gt;&lt;authors&gt;&lt;author&gt;Yu, Jing&lt;/author&gt;&lt;author&gt;Kan, Yajing &lt;/author&gt;&lt;author&gt;Rapp, Michael &lt;/author&gt;&lt;author&gt;Danner, Eric &lt;/author&gt;&lt;author&gt;Wei, Wei &lt;/author&gt;&lt;author&gt;Das, Saurabh&lt;/author&gt;&lt;author&gt;Miller,Dusty R. &lt;/author&gt;&lt;author&gt;Chen, Yunfei&lt;/author&gt;&lt;author&gt;Waite, J. Herbert &lt;/author&gt;&lt;author&gt;Israelachvili, Jacob N.&lt;/author&gt;&lt;/authors&gt;&lt;/contributors&gt;&lt;titles&gt;&lt;title&gt;Adaptive hydrophobic and hydrophilic interactions of mussel foot proteins with organic thin films&lt;/title&gt;&lt;secondary-title&gt;Proc Natl Acad Sci U S A.&lt;/secondary-title&gt;&lt;/titles&gt;&lt;periodical&gt;&lt;full-title&gt;Proc Natl Acad Sci U S A.&lt;/full-title&gt;&lt;/periodical&gt;&lt;pages&gt;15680–15685&lt;/pages&gt;&lt;volume&gt;110&lt;/volume&gt;&lt;number&gt;39&lt;/number&gt;&lt;dates&gt;&lt;year&gt;2013&lt;/year&gt;&lt;/dates&gt;&lt;urls&gt;&lt;/urls&gt;&lt;electronic-resource-num&gt;doi: 10.1073/pnas.1315015110&lt;/electronic-resource-num&gt;&lt;/record&gt;&lt;/Cite&gt;&lt;/EndNote&gt;</w:instrText>
      </w:r>
      <w:r w:rsidR="00697024">
        <w:rPr>
          <w:rFonts w:ascii="Times New Roman" w:hAnsi="Times New Roman" w:cs="Times New Roman"/>
          <w:color w:val="000000" w:themeColor="text1"/>
          <w:sz w:val="24"/>
          <w:szCs w:val="24"/>
          <w:lang w:val="en-US"/>
        </w:rPr>
        <w:fldChar w:fldCharType="separate"/>
      </w:r>
      <w:r w:rsidR="00697024" w:rsidRPr="00697024">
        <w:rPr>
          <w:rFonts w:ascii="Times New Roman" w:hAnsi="Times New Roman" w:cs="Times New Roman"/>
          <w:noProof/>
          <w:color w:val="000000" w:themeColor="text1"/>
          <w:sz w:val="24"/>
          <w:szCs w:val="24"/>
          <w:vertAlign w:val="superscript"/>
          <w:lang w:val="en-US"/>
        </w:rPr>
        <w:t>[2]</w:t>
      </w:r>
      <w:r w:rsidR="00697024">
        <w:rPr>
          <w:rFonts w:ascii="Times New Roman" w:hAnsi="Times New Roman" w:cs="Times New Roman"/>
          <w:color w:val="000000" w:themeColor="text1"/>
          <w:sz w:val="24"/>
          <w:szCs w:val="24"/>
          <w:lang w:val="en-US"/>
        </w:rPr>
        <w:fldChar w:fldCharType="end"/>
      </w:r>
      <w:r w:rsidR="006029A9" w:rsidRPr="009A1C08">
        <w:rPr>
          <w:rFonts w:ascii="Times New Roman" w:hAnsi="Times New Roman" w:cs="Times New Roman"/>
          <w:color w:val="000000" w:themeColor="text1"/>
          <w:sz w:val="24"/>
          <w:szCs w:val="24"/>
          <w:lang w:val="en-US"/>
        </w:rPr>
        <w:t xml:space="preserve">, </w:t>
      </w:r>
      <w:del w:id="51" w:author="Bizan N. Balzer" w:date="2021-10-07T18:04:00Z">
        <w:r w:rsidR="006029A9" w:rsidRPr="009A1C08" w:rsidDel="00C51506">
          <w:rPr>
            <w:rFonts w:ascii="Times New Roman" w:hAnsi="Times New Roman" w:cs="Times New Roman"/>
            <w:color w:val="000000" w:themeColor="text1"/>
            <w:sz w:val="24"/>
            <w:szCs w:val="24"/>
            <w:lang w:val="en-US"/>
          </w:rPr>
          <w:delText xml:space="preserve">over </w:delText>
        </w:r>
      </w:del>
      <w:r w:rsidR="006029A9" w:rsidRPr="009A1C08">
        <w:rPr>
          <w:rFonts w:ascii="Times New Roman" w:hAnsi="Times New Roman" w:cs="Times New Roman"/>
          <w:color w:val="000000" w:themeColor="text1"/>
          <w:sz w:val="24"/>
          <w:szCs w:val="24"/>
          <w:lang w:val="en-US"/>
        </w:rPr>
        <w:t>elastin and collagen in tissues with long</w:t>
      </w:r>
      <w:ins w:id="52" w:author="anna.resch88@gmail.com" w:date="2022-01-04T16:28:00Z">
        <w:r w:rsidR="000330B7">
          <w:rPr>
            <w:rFonts w:ascii="Times New Roman" w:hAnsi="Times New Roman" w:cs="Times New Roman"/>
            <w:color w:val="000000" w:themeColor="text1"/>
            <w:sz w:val="24"/>
            <w:szCs w:val="24"/>
            <w:lang w:val="en-US"/>
          </w:rPr>
          <w:t>-</w:t>
        </w:r>
      </w:ins>
      <w:del w:id="53" w:author="anna.resch88@gmail.com" w:date="2022-01-04T16:28:00Z">
        <w:r w:rsidR="006029A9" w:rsidRPr="009A1C08" w:rsidDel="000330B7">
          <w:rPr>
            <w:rFonts w:ascii="Times New Roman" w:hAnsi="Times New Roman" w:cs="Times New Roman"/>
            <w:color w:val="000000" w:themeColor="text1"/>
            <w:sz w:val="24"/>
            <w:szCs w:val="24"/>
            <w:lang w:val="en-US"/>
          </w:rPr>
          <w:delText xml:space="preserve"> </w:delText>
        </w:r>
      </w:del>
      <w:r w:rsidR="006029A9" w:rsidRPr="009A1C08">
        <w:rPr>
          <w:rFonts w:ascii="Times New Roman" w:hAnsi="Times New Roman" w:cs="Times New Roman"/>
          <w:color w:val="000000" w:themeColor="text1"/>
          <w:sz w:val="24"/>
          <w:szCs w:val="24"/>
          <w:lang w:val="en-US"/>
        </w:rPr>
        <w:t xml:space="preserve">lasting elastic properties </w:t>
      </w:r>
      <w:r w:rsidR="005D6A29" w:rsidRPr="009A1C08">
        <w:rPr>
          <w:rFonts w:ascii="Times New Roman" w:hAnsi="Times New Roman" w:cs="Times New Roman"/>
          <w:color w:val="000000" w:themeColor="text1"/>
          <w:sz w:val="24"/>
          <w:szCs w:val="24"/>
          <w:lang w:val="en-US"/>
        </w:rPr>
        <w:t xml:space="preserve">and </w:t>
      </w:r>
      <w:r w:rsidR="006029A9" w:rsidRPr="009A1C08">
        <w:rPr>
          <w:rFonts w:ascii="Times New Roman" w:hAnsi="Times New Roman" w:cs="Times New Roman"/>
          <w:color w:val="000000" w:themeColor="text1"/>
          <w:sz w:val="24"/>
          <w:szCs w:val="24"/>
          <w:lang w:val="en-US"/>
        </w:rPr>
        <w:t>strength</w:t>
      </w:r>
      <w:r w:rsidR="00697024">
        <w:rPr>
          <w:rFonts w:ascii="Times New Roman" w:hAnsi="Times New Roman" w:cs="Times New Roman"/>
          <w:color w:val="000000" w:themeColor="text1"/>
          <w:sz w:val="24"/>
          <w:szCs w:val="24"/>
          <w:lang w:val="en-US"/>
        </w:rPr>
        <w:fldChar w:fldCharType="begin"/>
      </w:r>
      <w:r w:rsidR="00697024">
        <w:rPr>
          <w:rFonts w:ascii="Times New Roman" w:hAnsi="Times New Roman" w:cs="Times New Roman"/>
          <w:color w:val="000000" w:themeColor="text1"/>
          <w:sz w:val="24"/>
          <w:szCs w:val="24"/>
          <w:lang w:val="en-US"/>
        </w:rPr>
        <w:instrText xml:space="preserve"> ADDIN EN.CITE &lt;EndNote&gt;&lt;Cite&gt;&lt;Author&gt;Gosline&lt;/Author&gt;&lt;Year&gt;2002&lt;/Year&gt;&lt;RecNum&gt;95&lt;/RecNum&gt;&lt;DisplayText&gt;&lt;style face="superscript"&gt;[3]&lt;/style&gt;&lt;/DisplayText&gt;&lt;record&gt;&lt;rec-number&gt;95&lt;/rec-number&gt;&lt;foreign-keys&gt;&lt;key app="EN" db-id="zvspev52q5sttqetatnpexxo02zdpswpztzw" timestamp="1604870836"&gt;95&lt;/key&gt;&lt;/foreign-keys&gt;&lt;ref-type name="Journal Article"&gt;17&lt;/ref-type&gt;&lt;contributors&gt;&lt;authors&gt;&lt;author&gt;Gosline, John&lt;/author&gt;&lt;author&gt;Lillie, Margo&lt;/author&gt;&lt;author&gt;Carrington, Emily&lt;/author&gt;&lt;author&gt;Guerette, Paul&lt;/author&gt;&lt;author&gt;Ortlepp, Christine&lt;/author&gt;&lt;author&gt;Savage, Ken&lt;/author&gt;&lt;/authors&gt;&lt;/contributors&gt;&lt;titles&gt;&lt;title&gt;Elastic proteins: biological roles and mechanical properties&lt;/title&gt;&lt;secondary-title&gt;Philos Trans R Soc Lond B Biol Sci.&lt;/secondary-title&gt;&lt;/titles&gt;&lt;periodical&gt;&lt;full-title&gt;Philos Trans R Soc Lond B Biol Sci.&lt;/full-title&gt;&lt;/periodical&gt;&lt;pages&gt;121–132.&lt;/pages&gt;&lt;volume&gt;357&lt;/volume&gt;&lt;number&gt;1418&lt;/number&gt;&lt;keywords&gt;&lt;keyword&gt;elastic protein, elastin, collagen, resilin , mussel byssus protein, silk&lt;/keyword&gt;&lt;/keywords&gt;&lt;dates&gt;&lt;year&gt;2002&lt;/year&gt;&lt;/dates&gt;&lt;urls&gt;&lt;/urls&gt;&lt;electronic-resource-num&gt;doi: 10.1098/rstb.2001.1022&lt;/electronic-resource-num&gt;&lt;/record&gt;&lt;/Cite&gt;&lt;/EndNote&gt;</w:instrText>
      </w:r>
      <w:r w:rsidR="00697024">
        <w:rPr>
          <w:rFonts w:ascii="Times New Roman" w:hAnsi="Times New Roman" w:cs="Times New Roman"/>
          <w:color w:val="000000" w:themeColor="text1"/>
          <w:sz w:val="24"/>
          <w:szCs w:val="24"/>
          <w:lang w:val="en-US"/>
        </w:rPr>
        <w:fldChar w:fldCharType="separate"/>
      </w:r>
      <w:r w:rsidR="00697024" w:rsidRPr="00697024">
        <w:rPr>
          <w:rFonts w:ascii="Times New Roman" w:hAnsi="Times New Roman" w:cs="Times New Roman"/>
          <w:noProof/>
          <w:color w:val="000000" w:themeColor="text1"/>
          <w:sz w:val="24"/>
          <w:szCs w:val="24"/>
          <w:vertAlign w:val="superscript"/>
          <w:lang w:val="en-US"/>
        </w:rPr>
        <w:t>[3]</w:t>
      </w:r>
      <w:r w:rsidR="00697024">
        <w:rPr>
          <w:rFonts w:ascii="Times New Roman" w:hAnsi="Times New Roman" w:cs="Times New Roman"/>
          <w:color w:val="000000" w:themeColor="text1"/>
          <w:sz w:val="24"/>
          <w:szCs w:val="24"/>
          <w:lang w:val="en-US"/>
        </w:rPr>
        <w:fldChar w:fldCharType="end"/>
      </w:r>
      <w:ins w:id="54" w:author="anna.resch88@gmail.com" w:date="2022-01-04T16:29:00Z">
        <w:r w:rsidR="000330B7">
          <w:rPr>
            <w:rFonts w:ascii="Times New Roman" w:hAnsi="Times New Roman" w:cs="Times New Roman"/>
            <w:color w:val="000000" w:themeColor="text1"/>
            <w:sz w:val="24"/>
            <w:szCs w:val="24"/>
            <w:lang w:val="en-US"/>
          </w:rPr>
          <w:t>, and</w:t>
        </w:r>
      </w:ins>
      <w:del w:id="55" w:author="anna.resch88@gmail.com" w:date="2022-01-04T16:29:00Z">
        <w:r w:rsidR="006029A9" w:rsidRPr="009A1C08" w:rsidDel="000330B7">
          <w:rPr>
            <w:rFonts w:ascii="Times New Roman" w:hAnsi="Times New Roman" w:cs="Times New Roman"/>
            <w:color w:val="000000" w:themeColor="text1"/>
            <w:sz w:val="24"/>
            <w:szCs w:val="24"/>
            <w:lang w:val="en-US"/>
          </w:rPr>
          <w:delText xml:space="preserve"> to</w:delText>
        </w:r>
      </w:del>
      <w:r w:rsidR="006029A9" w:rsidRPr="009A1C08">
        <w:rPr>
          <w:rFonts w:ascii="Times New Roman" w:hAnsi="Times New Roman" w:cs="Times New Roman"/>
          <w:color w:val="000000" w:themeColor="text1"/>
          <w:sz w:val="24"/>
          <w:szCs w:val="24"/>
          <w:lang w:val="en-US"/>
        </w:rPr>
        <w:t xml:space="preserve"> the </w:t>
      </w:r>
      <w:del w:id="56" w:author="anna.resch88@gmail.com" w:date="2022-01-04T16:29:00Z">
        <w:r w:rsidR="006029A9" w:rsidRPr="009A1C08" w:rsidDel="000330B7">
          <w:rPr>
            <w:rFonts w:ascii="Times New Roman" w:hAnsi="Times New Roman" w:cs="Times New Roman"/>
            <w:color w:val="000000" w:themeColor="text1"/>
            <w:sz w:val="24"/>
            <w:szCs w:val="24"/>
            <w:lang w:val="en-US"/>
          </w:rPr>
          <w:delText>ultra-</w:delText>
        </w:r>
      </w:del>
      <w:ins w:id="57" w:author="anna.resch88@gmail.com" w:date="2022-01-04T16:29:00Z">
        <w:r w:rsidR="000330B7">
          <w:rPr>
            <w:rFonts w:ascii="Times New Roman" w:hAnsi="Times New Roman" w:cs="Times New Roman"/>
            <w:color w:val="000000" w:themeColor="text1"/>
            <w:sz w:val="24"/>
            <w:szCs w:val="24"/>
            <w:lang w:val="en-US"/>
          </w:rPr>
          <w:t xml:space="preserve">highly </w:t>
        </w:r>
      </w:ins>
      <w:r w:rsidR="006029A9" w:rsidRPr="009A1C08">
        <w:rPr>
          <w:rFonts w:ascii="Times New Roman" w:hAnsi="Times New Roman" w:cs="Times New Roman"/>
          <w:color w:val="000000" w:themeColor="text1"/>
          <w:sz w:val="24"/>
          <w:szCs w:val="24"/>
          <w:lang w:val="en-US"/>
        </w:rPr>
        <w:t>resilient grasshopper joint hybrid-protein resilin</w:t>
      </w:r>
      <w:ins w:id="58" w:author="Bizan N. Balzer" w:date="2021-10-07T18:05:00Z">
        <w:r w:rsidR="00C51506">
          <w:rPr>
            <w:rFonts w:ascii="Times New Roman" w:hAnsi="Times New Roman" w:cs="Times New Roman"/>
            <w:color w:val="000000" w:themeColor="text1"/>
            <w:sz w:val="24"/>
            <w:szCs w:val="24"/>
            <w:lang w:val="en-US"/>
          </w:rPr>
          <w:t>.</w:t>
        </w:r>
        <w:del w:id="59" w:author="anna.resch88@gmail.com" w:date="2022-01-04T16:30:00Z">
          <w:r w:rsidR="00C51506" w:rsidDel="000330B7">
            <w:rPr>
              <w:rFonts w:ascii="Times New Roman" w:hAnsi="Times New Roman" w:cs="Times New Roman"/>
              <w:color w:val="000000" w:themeColor="text1"/>
              <w:sz w:val="24"/>
              <w:szCs w:val="24"/>
              <w:lang w:val="en-US"/>
            </w:rPr>
            <w:delText xml:space="preserve"> </w:delText>
          </w:r>
        </w:del>
      </w:ins>
      <w:r w:rsidR="00F95F14" w:rsidRPr="009A1C08">
        <w:rPr>
          <w:rFonts w:ascii="Times New Roman" w:hAnsi="Times New Roman" w:cs="Times New Roman"/>
          <w:color w:val="000000" w:themeColor="text1"/>
          <w:sz w:val="24"/>
          <w:szCs w:val="24"/>
          <w:lang w:val="en-US"/>
        </w:rPr>
        <w:t xml:space="preserve"> </w:t>
      </w:r>
      <w:ins w:id="60" w:author="Bizan N. Balzer" w:date="2021-10-07T18:05:00Z">
        <w:r w:rsidR="00C51506">
          <w:rPr>
            <w:rFonts w:ascii="Times New Roman" w:hAnsi="Times New Roman" w:cs="Times New Roman"/>
            <w:color w:val="000000" w:themeColor="text1"/>
            <w:sz w:val="24"/>
            <w:szCs w:val="24"/>
            <w:lang w:val="en-US"/>
          </w:rPr>
          <w:t xml:space="preserve">The latter </w:t>
        </w:r>
      </w:ins>
      <w:r w:rsidR="00F95F14" w:rsidRPr="009A1C08">
        <w:rPr>
          <w:rFonts w:ascii="Times New Roman" w:hAnsi="Times New Roman" w:cs="Times New Roman"/>
          <w:color w:val="000000" w:themeColor="text1"/>
          <w:sz w:val="24"/>
          <w:szCs w:val="24"/>
          <w:lang w:val="en-US"/>
        </w:rPr>
        <w:t>exhibit</w:t>
      </w:r>
      <w:ins w:id="61" w:author="Bizan N. Balzer" w:date="2021-10-07T18:05:00Z">
        <w:r w:rsidR="00C51506">
          <w:rPr>
            <w:rFonts w:ascii="Times New Roman" w:hAnsi="Times New Roman" w:cs="Times New Roman"/>
            <w:color w:val="000000" w:themeColor="text1"/>
            <w:sz w:val="24"/>
            <w:szCs w:val="24"/>
            <w:lang w:val="en-US"/>
          </w:rPr>
          <w:t>s</w:t>
        </w:r>
      </w:ins>
      <w:del w:id="62" w:author="Bizan N. Balzer" w:date="2021-10-07T18:05:00Z">
        <w:r w:rsidR="00F95F14" w:rsidRPr="009A1C08" w:rsidDel="00C51506">
          <w:rPr>
            <w:rFonts w:ascii="Times New Roman" w:hAnsi="Times New Roman" w:cs="Times New Roman"/>
            <w:color w:val="000000" w:themeColor="text1"/>
            <w:sz w:val="24"/>
            <w:szCs w:val="24"/>
            <w:lang w:val="en-US"/>
          </w:rPr>
          <w:delText>ing</w:delText>
        </w:r>
      </w:del>
      <w:r w:rsidR="00F95F14" w:rsidRPr="009A1C08">
        <w:rPr>
          <w:rFonts w:ascii="Times New Roman" w:hAnsi="Times New Roman" w:cs="Times New Roman"/>
          <w:color w:val="000000" w:themeColor="text1"/>
          <w:sz w:val="24"/>
          <w:szCs w:val="24"/>
          <w:lang w:val="en-US"/>
        </w:rPr>
        <w:t xml:space="preserve"> almost perfect elasticity with the highest resilience (&gt;98%) of any known material</w:t>
      </w:r>
      <w:r w:rsidR="00697024">
        <w:rPr>
          <w:rFonts w:ascii="Times New Roman" w:hAnsi="Times New Roman" w:cs="Times New Roman"/>
          <w:color w:val="000000" w:themeColor="text1"/>
          <w:sz w:val="24"/>
          <w:szCs w:val="24"/>
          <w:lang w:val="en-US"/>
        </w:rPr>
        <w:fldChar w:fldCharType="begin"/>
      </w:r>
      <w:r w:rsidR="00697024">
        <w:rPr>
          <w:rFonts w:ascii="Times New Roman" w:hAnsi="Times New Roman" w:cs="Times New Roman"/>
          <w:color w:val="000000" w:themeColor="text1"/>
          <w:sz w:val="24"/>
          <w:szCs w:val="24"/>
          <w:lang w:val="en-US"/>
        </w:rPr>
        <w:instrText xml:space="preserve"> ADDIN EN.CITE &lt;EndNote&gt;&lt;Cite&gt;&lt;Author&gt;Elvin&lt;/Author&gt;&lt;Year&gt;2005&lt;/Year&gt;&lt;RecNum&gt;48&lt;/RecNum&gt;&lt;DisplayText&gt;&lt;style face="superscript"&gt;[4]&lt;/style&gt;&lt;/DisplayText&gt;&lt;record&gt;&lt;rec-number&gt;48&lt;/rec-number&gt;&lt;foreign-keys&gt;&lt;key app="EN" db-id="zvspev52q5sttqetatnpexxo02zdpswpztzw" timestamp="1602401589"&gt;48&lt;/key&gt;&lt;/foreign-keys&gt;&lt;ref-type name="Journal Article"&gt;17&lt;/ref-type&gt;&lt;contributors&gt;&lt;authors&gt;&lt;author&gt;Elvin, Christopher M.&lt;/author&gt;&lt;author&gt;Carr, Andrew G.&lt;/author&gt;&lt;author&gt;Huson, Mickey G.&lt;/author&gt;&lt;author&gt;Maxwell, Jane M.&lt;/author&gt;&lt;author&gt;Pearson, Roger D.&lt;/author&gt;&lt;author&gt;Vuocolo, Tony&lt;/author&gt;&lt;author&gt;Liyou, Nancy E.&lt;/author&gt;&lt;author&gt;Wong, Darren C. C. C.&lt;/author&gt;&lt;author&gt;Merritt, David J.&lt;/author&gt;&lt;author&gt;Dixon, Nicholas E.&lt;/author&gt;&lt;/authors&gt;&lt;/contributors&gt;&lt;titles&gt;&lt;title&gt;Synthesis and properties of crosslinked recombinant pro-resilin&lt;/title&gt;&lt;secondary-title&gt;Nature&lt;/secondary-title&gt;&lt;/titles&gt;&lt;periodical&gt;&lt;full-title&gt;Nature&lt;/full-title&gt;&lt;/periodical&gt;&lt;pages&gt;999-1002&lt;/pages&gt;&lt;volume&gt;437&lt;/volume&gt;&lt;number&gt;7061&lt;/number&gt;&lt;dates&gt;&lt;year&gt;2005&lt;/year&gt;&lt;/dates&gt;&lt;isbn&gt;0028-0836&lt;/isbn&gt;&lt;urls&gt;&lt;related-urls&gt;&lt;url&gt;http://www.nature.com/doifinder/10.1038/nature04085&lt;/url&gt;&lt;/related-urls&gt;&lt;pdf-urls&gt;&lt;url&gt;file:///C:/Users/annar/Documents/Backup ZBSA Aug 2019/03_Literaturverzeichnis V.2/01_Hydrogele/02_Non-ELP/Resilin/rec-1/Elvin Nature 2005.pdf&lt;/url&gt;&lt;/pdf-urls&gt;&lt;/urls&gt;&lt;electronic-resource-num&gt;10.1038/nature04085&lt;/electronic-resource-num&gt;&lt;/record&gt;&lt;/Cite&gt;&lt;/EndNote&gt;</w:instrText>
      </w:r>
      <w:r w:rsidR="00697024">
        <w:rPr>
          <w:rFonts w:ascii="Times New Roman" w:hAnsi="Times New Roman" w:cs="Times New Roman"/>
          <w:color w:val="000000" w:themeColor="text1"/>
          <w:sz w:val="24"/>
          <w:szCs w:val="24"/>
          <w:lang w:val="en-US"/>
        </w:rPr>
        <w:fldChar w:fldCharType="separate"/>
      </w:r>
      <w:r w:rsidR="00697024" w:rsidRPr="00697024">
        <w:rPr>
          <w:rFonts w:ascii="Times New Roman" w:hAnsi="Times New Roman" w:cs="Times New Roman"/>
          <w:noProof/>
          <w:color w:val="000000" w:themeColor="text1"/>
          <w:sz w:val="24"/>
          <w:szCs w:val="24"/>
          <w:vertAlign w:val="superscript"/>
          <w:lang w:val="en-US"/>
        </w:rPr>
        <w:t>[4]</w:t>
      </w:r>
      <w:r w:rsidR="00697024">
        <w:rPr>
          <w:rFonts w:ascii="Times New Roman" w:hAnsi="Times New Roman" w:cs="Times New Roman"/>
          <w:color w:val="000000" w:themeColor="text1"/>
          <w:sz w:val="24"/>
          <w:szCs w:val="24"/>
          <w:lang w:val="en-US"/>
        </w:rPr>
        <w:fldChar w:fldCharType="end"/>
      </w:r>
      <w:ins w:id="63" w:author="anna.resch88@gmail.com" w:date="2022-01-04T16:30:00Z">
        <w:r w:rsidR="000330B7">
          <w:rPr>
            <w:rFonts w:ascii="Times New Roman" w:hAnsi="Times New Roman" w:cs="Times New Roman"/>
            <w:color w:val="000000" w:themeColor="text1"/>
            <w:sz w:val="24"/>
            <w:szCs w:val="24"/>
            <w:lang w:val="en-US"/>
          </w:rPr>
          <w:t>,</w:t>
        </w:r>
      </w:ins>
      <w:r w:rsidR="00F95F14" w:rsidRPr="009A1C08">
        <w:rPr>
          <w:rFonts w:ascii="Times New Roman" w:hAnsi="Times New Roman" w:cs="Times New Roman"/>
          <w:color w:val="000000" w:themeColor="text1"/>
          <w:sz w:val="24"/>
          <w:szCs w:val="24"/>
          <w:lang w:val="en-US"/>
        </w:rPr>
        <w:t xml:space="preserve"> outperforming man-made materials</w:t>
      </w:r>
      <w:r w:rsidR="002E4A3E" w:rsidRPr="009A1C08">
        <w:rPr>
          <w:rFonts w:ascii="Times New Roman" w:hAnsi="Times New Roman" w:cs="Times New Roman"/>
          <w:color w:val="000000" w:themeColor="text1"/>
          <w:sz w:val="24"/>
          <w:szCs w:val="24"/>
          <w:lang w:val="en-US"/>
        </w:rPr>
        <w:t>.</w:t>
      </w:r>
      <w:r w:rsidR="006029A9" w:rsidRPr="009A1C08">
        <w:rPr>
          <w:rFonts w:ascii="Times New Roman" w:hAnsi="Times New Roman" w:cs="Times New Roman"/>
          <w:color w:val="000000" w:themeColor="text1"/>
          <w:sz w:val="24"/>
          <w:szCs w:val="24"/>
          <w:lang w:val="en-US"/>
        </w:rPr>
        <w:t xml:space="preserve"> </w:t>
      </w:r>
      <w:del w:id="64" w:author="anna.resch88@gmail.com" w:date="2022-01-04T16:32:00Z">
        <w:r w:rsidR="00FE0757" w:rsidRPr="009A1C08" w:rsidDel="00983D72">
          <w:rPr>
            <w:rFonts w:ascii="Times New Roman" w:hAnsi="Times New Roman" w:cs="Times New Roman"/>
            <w:color w:val="000000" w:themeColor="text1"/>
            <w:sz w:val="24"/>
            <w:szCs w:val="24"/>
            <w:lang w:val="en-US"/>
          </w:rPr>
          <w:delText>These materials</w:delText>
        </w:r>
        <w:r w:rsidR="006029A9" w:rsidRPr="009A1C08" w:rsidDel="00983D72">
          <w:rPr>
            <w:rFonts w:ascii="Times New Roman" w:hAnsi="Times New Roman" w:cs="Times New Roman"/>
            <w:color w:val="000000" w:themeColor="text1"/>
            <w:sz w:val="24"/>
            <w:szCs w:val="24"/>
            <w:lang w:val="en-US"/>
          </w:rPr>
          <w:delText xml:space="preserve"> attract great attention due to the</w:delText>
        </w:r>
        <w:r w:rsidR="00FE0757" w:rsidRPr="009A1C08" w:rsidDel="00983D72">
          <w:rPr>
            <w:rFonts w:ascii="Times New Roman" w:hAnsi="Times New Roman" w:cs="Times New Roman"/>
            <w:color w:val="000000" w:themeColor="text1"/>
            <w:sz w:val="24"/>
            <w:szCs w:val="24"/>
            <w:lang w:val="en-US"/>
          </w:rPr>
          <w:delText>ir</w:delText>
        </w:r>
        <w:r w:rsidR="006029A9" w:rsidRPr="009A1C08" w:rsidDel="00983D72">
          <w:rPr>
            <w:rFonts w:ascii="Times New Roman" w:hAnsi="Times New Roman" w:cs="Times New Roman"/>
            <w:color w:val="000000" w:themeColor="text1"/>
            <w:sz w:val="24"/>
            <w:szCs w:val="24"/>
            <w:lang w:val="en-US"/>
          </w:rPr>
          <w:delText xml:space="preserve"> potential use in </w:delText>
        </w:r>
        <w:commentRangeStart w:id="65"/>
        <w:r w:rsidR="006029A9" w:rsidRPr="009A1C08" w:rsidDel="00983D72">
          <w:rPr>
            <w:rFonts w:ascii="Times New Roman" w:hAnsi="Times New Roman" w:cs="Times New Roman"/>
            <w:color w:val="000000" w:themeColor="text1"/>
            <w:sz w:val="24"/>
            <w:szCs w:val="24"/>
            <w:lang w:val="en-US"/>
          </w:rPr>
          <w:delText xml:space="preserve">high-tech applications </w:delText>
        </w:r>
        <w:commentRangeEnd w:id="65"/>
        <w:r w:rsidR="00C51506" w:rsidDel="00983D72">
          <w:rPr>
            <w:rStyle w:val="Kommentarzeichen"/>
          </w:rPr>
          <w:commentReference w:id="65"/>
        </w:r>
        <w:r w:rsidR="006029A9" w:rsidRPr="009A1C08" w:rsidDel="00983D72">
          <w:rPr>
            <w:rFonts w:ascii="Times New Roman" w:hAnsi="Times New Roman" w:cs="Times New Roman"/>
            <w:color w:val="000000" w:themeColor="text1"/>
            <w:sz w:val="24"/>
            <w:szCs w:val="24"/>
            <w:lang w:val="en-US"/>
          </w:rPr>
          <w:delText xml:space="preserve">and medicine, as well as due to their sustainable access. </w:delText>
        </w:r>
      </w:del>
      <w:ins w:id="66" w:author="anna.resch88@gmail.com" w:date="2022-01-04T16:33:00Z">
        <w:r w:rsidR="00983D72">
          <w:rPr>
            <w:rFonts w:ascii="Times New Roman" w:hAnsi="Times New Roman" w:cs="Times New Roman"/>
            <w:color w:val="000000" w:themeColor="text1"/>
            <w:sz w:val="24"/>
            <w:szCs w:val="24"/>
            <w:lang w:val="en-US"/>
          </w:rPr>
          <w:t>Utilizing these natural materials and combining their properties is highly desired for the development of</w:t>
        </w:r>
      </w:ins>
      <w:del w:id="67" w:author="anna.resch88@gmail.com" w:date="2022-01-04T16:33:00Z">
        <w:r w:rsidR="006029A9" w:rsidRPr="009A1C08" w:rsidDel="00983D72">
          <w:rPr>
            <w:rFonts w:ascii="Times New Roman" w:hAnsi="Times New Roman" w:cs="Times New Roman"/>
            <w:color w:val="000000" w:themeColor="text1"/>
            <w:sz w:val="24"/>
            <w:szCs w:val="24"/>
            <w:lang w:val="en-US"/>
          </w:rPr>
          <w:delText xml:space="preserve">A combination of </w:delText>
        </w:r>
        <w:r w:rsidR="002E4A3E" w:rsidRPr="009A1C08" w:rsidDel="00983D72">
          <w:rPr>
            <w:rFonts w:ascii="Times New Roman" w:hAnsi="Times New Roman" w:cs="Times New Roman"/>
            <w:color w:val="000000" w:themeColor="text1"/>
            <w:sz w:val="24"/>
            <w:szCs w:val="24"/>
            <w:lang w:val="en-US"/>
          </w:rPr>
          <w:delText>the above</w:delText>
        </w:r>
        <w:r w:rsidR="006029A9" w:rsidRPr="009A1C08" w:rsidDel="00983D72">
          <w:rPr>
            <w:rFonts w:ascii="Times New Roman" w:hAnsi="Times New Roman" w:cs="Times New Roman"/>
            <w:color w:val="000000" w:themeColor="text1"/>
            <w:sz w:val="24"/>
            <w:szCs w:val="24"/>
            <w:lang w:val="en-US"/>
          </w:rPr>
          <w:delText xml:space="preserve"> properties is </w:delText>
        </w:r>
        <w:r w:rsidR="002E4A3E" w:rsidRPr="009A1C08" w:rsidDel="00983D72">
          <w:rPr>
            <w:rFonts w:ascii="Times New Roman" w:hAnsi="Times New Roman" w:cs="Times New Roman"/>
            <w:color w:val="000000" w:themeColor="text1"/>
            <w:sz w:val="24"/>
            <w:szCs w:val="24"/>
            <w:lang w:val="en-US"/>
          </w:rPr>
          <w:delText xml:space="preserve">a </w:delText>
        </w:r>
      </w:del>
      <w:del w:id="68" w:author="anna.resch88@gmail.com" w:date="2022-01-04T16:31:00Z">
        <w:r w:rsidR="006029A9" w:rsidRPr="009A1C08" w:rsidDel="000330B7">
          <w:rPr>
            <w:rFonts w:ascii="Times New Roman" w:hAnsi="Times New Roman" w:cs="Times New Roman"/>
            <w:color w:val="000000" w:themeColor="text1"/>
            <w:sz w:val="24"/>
            <w:szCs w:val="24"/>
            <w:lang w:val="en-US"/>
          </w:rPr>
          <w:delText xml:space="preserve">highly </w:delText>
        </w:r>
      </w:del>
      <w:del w:id="69" w:author="anna.resch88@gmail.com" w:date="2022-01-04T16:33:00Z">
        <w:r w:rsidR="006029A9" w:rsidRPr="009A1C08" w:rsidDel="00983D72">
          <w:rPr>
            <w:rFonts w:ascii="Times New Roman" w:hAnsi="Times New Roman" w:cs="Times New Roman"/>
            <w:color w:val="000000" w:themeColor="text1"/>
            <w:sz w:val="24"/>
            <w:szCs w:val="24"/>
            <w:lang w:val="en-US"/>
          </w:rPr>
          <w:delText xml:space="preserve">desired </w:delText>
        </w:r>
        <w:r w:rsidR="002E4A3E" w:rsidRPr="009A1C08" w:rsidDel="00983D72">
          <w:rPr>
            <w:rFonts w:ascii="Times New Roman" w:hAnsi="Times New Roman" w:cs="Times New Roman"/>
            <w:color w:val="000000" w:themeColor="text1"/>
            <w:sz w:val="24"/>
            <w:szCs w:val="24"/>
            <w:lang w:val="en-US"/>
          </w:rPr>
          <w:delText xml:space="preserve">key </w:delText>
        </w:r>
        <w:r w:rsidR="006029A9" w:rsidRPr="009A1C08" w:rsidDel="00983D72">
          <w:rPr>
            <w:rFonts w:ascii="Times New Roman" w:hAnsi="Times New Roman" w:cs="Times New Roman"/>
            <w:color w:val="000000" w:themeColor="text1"/>
            <w:sz w:val="24"/>
            <w:szCs w:val="24"/>
            <w:lang w:val="en-US"/>
          </w:rPr>
          <w:delText>for</w:delText>
        </w:r>
      </w:del>
      <w:r w:rsidR="006029A9" w:rsidRPr="009A1C08">
        <w:rPr>
          <w:rFonts w:ascii="Times New Roman" w:hAnsi="Times New Roman" w:cs="Times New Roman"/>
          <w:color w:val="000000" w:themeColor="text1"/>
          <w:sz w:val="24"/>
          <w:szCs w:val="24"/>
          <w:lang w:val="en-US"/>
        </w:rPr>
        <w:t xml:space="preserve"> modern </w:t>
      </w:r>
      <w:ins w:id="70" w:author="anna.resch88@gmail.com" w:date="2022-01-04T16:33:00Z">
        <w:r w:rsidR="00983D72">
          <w:rPr>
            <w:rFonts w:ascii="Times New Roman" w:hAnsi="Times New Roman" w:cs="Times New Roman"/>
            <w:color w:val="000000" w:themeColor="text1"/>
            <w:sz w:val="24"/>
            <w:szCs w:val="24"/>
            <w:lang w:val="en-US"/>
          </w:rPr>
          <w:t xml:space="preserve">biomaterials, especially </w:t>
        </w:r>
      </w:ins>
      <w:r w:rsidR="006029A9" w:rsidRPr="009A1C08">
        <w:rPr>
          <w:rFonts w:ascii="Times New Roman" w:hAnsi="Times New Roman" w:cs="Times New Roman"/>
          <w:color w:val="000000" w:themeColor="text1"/>
          <w:sz w:val="24"/>
          <w:szCs w:val="24"/>
          <w:lang w:val="en-US"/>
        </w:rPr>
        <w:t xml:space="preserve">bioadhesives </w:t>
      </w:r>
      <w:r w:rsidR="00934D0B" w:rsidRPr="009A1C08">
        <w:rPr>
          <w:rFonts w:ascii="Times New Roman" w:hAnsi="Times New Roman" w:cs="Times New Roman"/>
          <w:color w:val="000000" w:themeColor="text1"/>
          <w:sz w:val="24"/>
          <w:szCs w:val="24"/>
          <w:lang w:val="en-US"/>
        </w:rPr>
        <w:t xml:space="preserve">in </w:t>
      </w:r>
      <w:r w:rsidR="006029A9" w:rsidRPr="009A1C08">
        <w:rPr>
          <w:rFonts w:ascii="Times New Roman" w:hAnsi="Times New Roman" w:cs="Times New Roman"/>
          <w:color w:val="000000" w:themeColor="text1"/>
          <w:sz w:val="24"/>
          <w:szCs w:val="24"/>
          <w:lang w:val="en-US"/>
        </w:rPr>
        <w:t>surgical applications</w:t>
      </w:r>
      <w:ins w:id="71" w:author="anna.resch88@gmail.com" w:date="2022-01-04T16:34:00Z">
        <w:r w:rsidR="00983D72">
          <w:rPr>
            <w:rFonts w:ascii="Times New Roman" w:hAnsi="Times New Roman" w:cs="Times New Roman"/>
            <w:color w:val="000000" w:themeColor="text1"/>
            <w:sz w:val="24"/>
            <w:szCs w:val="24"/>
            <w:lang w:val="en-US"/>
          </w:rPr>
          <w:t>, which is</w:t>
        </w:r>
      </w:ins>
      <w:del w:id="72" w:author="anna.resch88@gmail.com" w:date="2022-01-04T16:34:00Z">
        <w:r w:rsidR="00934D0B" w:rsidRPr="009A1C08" w:rsidDel="00983D72">
          <w:rPr>
            <w:rFonts w:ascii="Times New Roman" w:hAnsi="Times New Roman" w:cs="Times New Roman"/>
            <w:color w:val="000000" w:themeColor="text1"/>
            <w:sz w:val="24"/>
            <w:szCs w:val="24"/>
            <w:lang w:val="en-US"/>
          </w:rPr>
          <w:delText xml:space="preserve"> and</w:delText>
        </w:r>
      </w:del>
      <w:r w:rsidR="00934D0B" w:rsidRPr="009A1C08">
        <w:rPr>
          <w:rFonts w:ascii="Times New Roman" w:hAnsi="Times New Roman" w:cs="Times New Roman"/>
          <w:color w:val="000000" w:themeColor="text1"/>
          <w:sz w:val="24"/>
          <w:szCs w:val="24"/>
          <w:lang w:val="en-US"/>
        </w:rPr>
        <w:t xml:space="preserve"> the focus of the work presented here</w:t>
      </w:r>
      <w:r w:rsidR="006029A9" w:rsidRPr="009A1C08">
        <w:rPr>
          <w:rFonts w:ascii="Times New Roman" w:hAnsi="Times New Roman" w:cs="Times New Roman"/>
          <w:color w:val="000000" w:themeColor="text1"/>
          <w:sz w:val="24"/>
          <w:szCs w:val="24"/>
          <w:lang w:val="en-US"/>
        </w:rPr>
        <w:t xml:space="preserve">. </w:t>
      </w:r>
    </w:p>
    <w:p w14:paraId="60A64150" w14:textId="59B9AA79" w:rsidR="00E267AD" w:rsidRPr="009A1C08" w:rsidDel="00842046" w:rsidRDefault="00E267AD" w:rsidP="009A1C08">
      <w:pPr>
        <w:spacing w:line="480" w:lineRule="auto"/>
        <w:jc w:val="both"/>
        <w:rPr>
          <w:del w:id="73" w:author="anna.resch88@gmail.com" w:date="2022-01-05T10:11:00Z"/>
          <w:rFonts w:ascii="Times New Roman" w:hAnsi="Times New Roman" w:cs="Times New Roman"/>
          <w:color w:val="000000" w:themeColor="text1"/>
          <w:sz w:val="24"/>
          <w:szCs w:val="24"/>
          <w:lang w:val="en-US"/>
        </w:rPr>
      </w:pPr>
      <w:r w:rsidRPr="009A1C08">
        <w:rPr>
          <w:rFonts w:ascii="Times New Roman" w:hAnsi="Times New Roman" w:cs="Times New Roman"/>
          <w:color w:val="000000" w:themeColor="text1"/>
          <w:sz w:val="24"/>
          <w:szCs w:val="24"/>
          <w:lang w:val="en-US"/>
        </w:rPr>
        <w:t>Medical applications of innovative, elastic</w:t>
      </w:r>
      <w:ins w:id="74" w:author="anna.resch88@gmail.com" w:date="2022-01-04T16:34:00Z">
        <w:r w:rsidR="00983D72">
          <w:rPr>
            <w:rFonts w:ascii="Times New Roman" w:hAnsi="Times New Roman" w:cs="Times New Roman"/>
            <w:color w:val="000000" w:themeColor="text1"/>
            <w:sz w:val="24"/>
            <w:szCs w:val="24"/>
            <w:lang w:val="en-US"/>
          </w:rPr>
          <w:t>, and</w:t>
        </w:r>
      </w:ins>
      <w:r w:rsidRPr="009A1C08">
        <w:rPr>
          <w:rFonts w:ascii="Times New Roman" w:hAnsi="Times New Roman" w:cs="Times New Roman"/>
          <w:color w:val="000000" w:themeColor="text1"/>
          <w:sz w:val="24"/>
          <w:szCs w:val="24"/>
          <w:lang w:val="en-US"/>
        </w:rPr>
        <w:t xml:space="preserve"> </w:t>
      </w:r>
      <w:del w:id="75" w:author="anna.resch88@gmail.com" w:date="2022-01-04T16:34:00Z">
        <w:r w:rsidRPr="009A1C08" w:rsidDel="00983D72">
          <w:rPr>
            <w:rFonts w:ascii="Times New Roman" w:hAnsi="Times New Roman" w:cs="Times New Roman"/>
            <w:color w:val="000000" w:themeColor="text1"/>
            <w:sz w:val="24"/>
            <w:szCs w:val="24"/>
            <w:lang w:val="en-US"/>
          </w:rPr>
          <w:delText>bio</w:delText>
        </w:r>
      </w:del>
      <w:r w:rsidRPr="009A1C08">
        <w:rPr>
          <w:rFonts w:ascii="Times New Roman" w:hAnsi="Times New Roman" w:cs="Times New Roman"/>
          <w:color w:val="000000" w:themeColor="text1"/>
          <w:sz w:val="24"/>
          <w:szCs w:val="24"/>
          <w:lang w:val="en-US"/>
        </w:rPr>
        <w:t>adhesive biomaterials ha</w:t>
      </w:r>
      <w:r w:rsidR="00BF37A6" w:rsidRPr="009A1C08">
        <w:rPr>
          <w:rFonts w:ascii="Times New Roman" w:hAnsi="Times New Roman" w:cs="Times New Roman"/>
          <w:color w:val="000000" w:themeColor="text1"/>
          <w:sz w:val="24"/>
          <w:szCs w:val="24"/>
          <w:lang w:val="en-US"/>
        </w:rPr>
        <w:t>ve</w:t>
      </w:r>
      <w:r w:rsidRPr="009A1C08">
        <w:rPr>
          <w:rFonts w:ascii="Times New Roman" w:hAnsi="Times New Roman" w:cs="Times New Roman"/>
          <w:color w:val="000000" w:themeColor="text1"/>
          <w:sz w:val="24"/>
          <w:szCs w:val="24"/>
          <w:lang w:val="en-US"/>
        </w:rPr>
        <w:t xml:space="preserve"> become a major focus in healthcare management</w:t>
      </w:r>
      <w:del w:id="76" w:author="anna.resch88@gmail.com" w:date="2022-01-04T16:35:00Z">
        <w:r w:rsidRPr="009A1C08" w:rsidDel="00983D72">
          <w:rPr>
            <w:rFonts w:ascii="Times New Roman" w:hAnsi="Times New Roman" w:cs="Times New Roman"/>
            <w:color w:val="000000" w:themeColor="text1"/>
            <w:sz w:val="24"/>
            <w:szCs w:val="24"/>
            <w:lang w:val="en-US"/>
          </w:rPr>
          <w:delText>.</w:delText>
        </w:r>
      </w:del>
      <w:r w:rsidR="00697024">
        <w:rPr>
          <w:rFonts w:ascii="Times New Roman" w:hAnsi="Times New Roman" w:cs="Times New Roman"/>
          <w:color w:val="000000" w:themeColor="text1"/>
          <w:sz w:val="24"/>
          <w:szCs w:val="24"/>
          <w:lang w:val="en-US"/>
        </w:rPr>
        <w:fldChar w:fldCharType="begin"/>
      </w:r>
      <w:r w:rsidR="00697024">
        <w:rPr>
          <w:rFonts w:ascii="Times New Roman" w:hAnsi="Times New Roman" w:cs="Times New Roman"/>
          <w:color w:val="000000" w:themeColor="text1"/>
          <w:sz w:val="24"/>
          <w:szCs w:val="24"/>
          <w:lang w:val="en-US"/>
        </w:rPr>
        <w:instrText xml:space="preserve"> ADDIN EN.CITE &lt;EndNote&gt;&lt;Cite&gt;&lt;Author&gt;Saha&lt;/Author&gt;&lt;Year&gt;2020&lt;/Year&gt;&lt;RecNum&gt;207&lt;/RecNum&gt;&lt;DisplayText&gt;&lt;style face="superscript"&gt;[5]&lt;/style&gt;&lt;/DisplayText&gt;&lt;record&gt;&lt;rec-number&gt;207&lt;/rec-number&gt;&lt;foreign-keys&gt;&lt;key app="EN" db-id="zvspev52q5sttqetatnpexxo02zdpswpztzw" timestamp="1610111452"&gt;207&lt;/key&gt;&lt;/foreign-keys&gt;&lt;ref-type name="Journal Article"&gt;17&lt;/ref-type&gt;&lt;contributors&gt;&lt;authors&gt;&lt;author&gt;Saha, Nibedita&lt;/author&gt;&lt;author&gt;Saha, Nabanita&lt;/author&gt;&lt;author&gt;Sáha, Tomas&lt;/author&gt;&lt;author&gt;Öner, Ebru Toksoy&lt;/author&gt;&lt;author&gt;Brodnjak, Urška Vrabič&lt;/author&gt;&lt;author&gt;Redl, Heinz&lt;/author&gt;&lt;author&gt;von Byern, Janek&lt;/author&gt;&lt;author&gt;Sáha, Petr&lt;/author&gt;&lt;/authors&gt;&lt;/contributors&gt;&lt;titles&gt;&lt;title&gt;Polymer Based Bioadhesive Biomaterials for Medical Application—A Perspective of Redefining Healthcare System Management&lt;/title&gt;&lt;secondary-title&gt;Polymers&lt;/secondary-title&gt;&lt;/titles&gt;&lt;periodical&gt;&lt;full-title&gt;Polymers&lt;/full-title&gt;&lt;/periodical&gt;&lt;pages&gt;3015&lt;/pages&gt;&lt;volume&gt;12&lt;/volume&gt;&lt;keywords&gt;&lt;keyword&gt;bioadhesion&lt;/keyword&gt;&lt;keyword&gt;biomaterials&lt;/keyword&gt;&lt;keyword&gt;biomedical application&lt;/keyword&gt;&lt;keyword&gt;healthcare system management&lt;/keyword&gt;&lt;keyword&gt;innovation&lt;/keyword&gt;&lt;keyword&gt;polymer based bioadhesive, bonding strength fibrin-gelatin-mussel protein (see &amp;quot;Notes&amp;quot;&lt;/keyword&gt;&lt;/keywords&gt;&lt;dates&gt;&lt;year&gt; 2020&lt;/year&gt;&lt;/dates&gt;&lt;urls&gt;&lt;/urls&gt;&lt;electronic-resource-num&gt; doi:10.3390/polym12123015&lt;/electronic-resource-num&gt;&lt;/record&gt;&lt;/Cite&gt;&lt;/EndNote&gt;</w:instrText>
      </w:r>
      <w:r w:rsidR="00697024">
        <w:rPr>
          <w:rFonts w:ascii="Times New Roman" w:hAnsi="Times New Roman" w:cs="Times New Roman"/>
          <w:color w:val="000000" w:themeColor="text1"/>
          <w:sz w:val="24"/>
          <w:szCs w:val="24"/>
          <w:lang w:val="en-US"/>
        </w:rPr>
        <w:fldChar w:fldCharType="separate"/>
      </w:r>
      <w:r w:rsidR="00697024" w:rsidRPr="00697024">
        <w:rPr>
          <w:rFonts w:ascii="Times New Roman" w:hAnsi="Times New Roman" w:cs="Times New Roman"/>
          <w:noProof/>
          <w:color w:val="000000" w:themeColor="text1"/>
          <w:sz w:val="24"/>
          <w:szCs w:val="24"/>
          <w:vertAlign w:val="superscript"/>
          <w:lang w:val="en-US"/>
        </w:rPr>
        <w:t>[5]</w:t>
      </w:r>
      <w:r w:rsidR="00697024">
        <w:rPr>
          <w:rFonts w:ascii="Times New Roman" w:hAnsi="Times New Roman" w:cs="Times New Roman"/>
          <w:color w:val="000000" w:themeColor="text1"/>
          <w:sz w:val="24"/>
          <w:szCs w:val="24"/>
          <w:lang w:val="en-US"/>
        </w:rPr>
        <w:fldChar w:fldCharType="end"/>
      </w:r>
      <w:ins w:id="77" w:author="anna.resch88@gmail.com" w:date="2022-01-04T16:35:00Z">
        <w:r w:rsidR="00983D72">
          <w:rPr>
            <w:rFonts w:ascii="Times New Roman" w:hAnsi="Times New Roman" w:cs="Times New Roman"/>
            <w:color w:val="000000" w:themeColor="text1"/>
            <w:sz w:val="24"/>
            <w:szCs w:val="24"/>
            <w:lang w:val="en-US"/>
          </w:rPr>
          <w:t>.</w:t>
        </w:r>
      </w:ins>
      <w:r w:rsidRPr="009A1C08">
        <w:rPr>
          <w:rFonts w:ascii="Times New Roman" w:hAnsi="Times New Roman" w:cs="Times New Roman"/>
          <w:color w:val="000000" w:themeColor="text1"/>
          <w:sz w:val="24"/>
          <w:szCs w:val="24"/>
          <w:lang w:val="en-US"/>
        </w:rPr>
        <w:t xml:space="preserve"> Especially </w:t>
      </w:r>
      <w:del w:id="78" w:author="anna.resch88@gmail.com" w:date="2022-01-04T16:35:00Z">
        <w:r w:rsidRPr="009A1C08" w:rsidDel="00983D72">
          <w:rPr>
            <w:rFonts w:ascii="Times New Roman" w:hAnsi="Times New Roman" w:cs="Times New Roman"/>
            <w:color w:val="000000" w:themeColor="text1"/>
            <w:sz w:val="24"/>
            <w:szCs w:val="24"/>
            <w:lang w:val="en-US"/>
          </w:rPr>
          <w:delText xml:space="preserve">the clinical use of highly </w:delText>
        </w:r>
      </w:del>
      <w:r w:rsidRPr="009A1C08">
        <w:rPr>
          <w:rFonts w:ascii="Times New Roman" w:hAnsi="Times New Roman" w:cs="Times New Roman"/>
          <w:color w:val="000000" w:themeColor="text1"/>
          <w:sz w:val="24"/>
          <w:szCs w:val="24"/>
          <w:lang w:val="en-US"/>
        </w:rPr>
        <w:t xml:space="preserve">wet-adhesive and </w:t>
      </w:r>
      <w:del w:id="79" w:author="anna.resch88@gmail.com" w:date="2022-01-04T16:35:00Z">
        <w:r w:rsidRPr="009A1C08" w:rsidDel="00983D72">
          <w:rPr>
            <w:rFonts w:ascii="Times New Roman" w:hAnsi="Times New Roman" w:cs="Times New Roman"/>
            <w:color w:val="000000" w:themeColor="text1"/>
            <w:sz w:val="24"/>
            <w:szCs w:val="24"/>
            <w:lang w:val="en-US"/>
          </w:rPr>
          <w:delText>super</w:delText>
        </w:r>
      </w:del>
      <w:r w:rsidRPr="009A1C08">
        <w:rPr>
          <w:rFonts w:ascii="Times New Roman" w:hAnsi="Times New Roman" w:cs="Times New Roman"/>
          <w:color w:val="000000" w:themeColor="text1"/>
          <w:sz w:val="24"/>
          <w:szCs w:val="24"/>
          <w:lang w:val="en-US"/>
        </w:rPr>
        <w:t xml:space="preserve">elastic protein-based materials </w:t>
      </w:r>
      <w:ins w:id="80" w:author="anna.resch88@gmail.com" w:date="2022-01-04T16:36:00Z">
        <w:r w:rsidR="00983D72">
          <w:rPr>
            <w:rFonts w:ascii="Times New Roman" w:hAnsi="Times New Roman" w:cs="Times New Roman"/>
            <w:color w:val="000000" w:themeColor="text1"/>
            <w:sz w:val="24"/>
            <w:szCs w:val="24"/>
            <w:lang w:val="en-US"/>
          </w:rPr>
          <w:t>are</w:t>
        </w:r>
      </w:ins>
      <w:del w:id="81" w:author="anna.resch88@gmail.com" w:date="2022-01-04T16:36:00Z">
        <w:r w:rsidR="00934D0B" w:rsidRPr="009A1C08" w:rsidDel="00983D72">
          <w:rPr>
            <w:rFonts w:ascii="Times New Roman" w:hAnsi="Times New Roman" w:cs="Times New Roman"/>
            <w:color w:val="000000" w:themeColor="text1"/>
            <w:sz w:val="24"/>
            <w:szCs w:val="24"/>
            <w:lang w:val="en-US"/>
          </w:rPr>
          <w:delText>is</w:delText>
        </w:r>
      </w:del>
      <w:r w:rsidR="00CB6594" w:rsidRPr="009A1C08">
        <w:rPr>
          <w:rFonts w:ascii="Times New Roman" w:hAnsi="Times New Roman" w:cs="Times New Roman"/>
          <w:color w:val="000000" w:themeColor="text1"/>
          <w:sz w:val="24"/>
          <w:szCs w:val="24"/>
          <w:lang w:val="en-US"/>
        </w:rPr>
        <w:t xml:space="preserve"> desir</w:t>
      </w:r>
      <w:r w:rsidRPr="009A1C08">
        <w:rPr>
          <w:rFonts w:ascii="Times New Roman" w:hAnsi="Times New Roman" w:cs="Times New Roman"/>
          <w:color w:val="000000" w:themeColor="text1"/>
          <w:sz w:val="24"/>
          <w:szCs w:val="24"/>
          <w:lang w:val="en-US"/>
        </w:rPr>
        <w:t>able for tissue</w:t>
      </w:r>
      <w:r w:rsidR="00B059A4" w:rsidRPr="009A1C08">
        <w:rPr>
          <w:rFonts w:ascii="Times New Roman" w:hAnsi="Times New Roman" w:cs="Times New Roman"/>
          <w:color w:val="000000" w:themeColor="text1"/>
          <w:sz w:val="24"/>
          <w:szCs w:val="24"/>
          <w:lang w:val="en-US"/>
        </w:rPr>
        <w:t xml:space="preserve"> </w:t>
      </w:r>
      <w:r w:rsidRPr="009A1C08">
        <w:rPr>
          <w:rFonts w:ascii="Times New Roman" w:hAnsi="Times New Roman" w:cs="Times New Roman"/>
          <w:color w:val="000000" w:themeColor="text1"/>
          <w:sz w:val="24"/>
          <w:szCs w:val="24"/>
          <w:lang w:val="en-US"/>
        </w:rPr>
        <w:t>replacement, interfac</w:t>
      </w:r>
      <w:r w:rsidR="00412794" w:rsidRPr="009A1C08">
        <w:rPr>
          <w:rFonts w:ascii="Times New Roman" w:hAnsi="Times New Roman" w:cs="Times New Roman"/>
          <w:color w:val="000000" w:themeColor="text1"/>
          <w:sz w:val="24"/>
          <w:szCs w:val="24"/>
          <w:lang w:val="en-US"/>
        </w:rPr>
        <w:t>ing</w:t>
      </w:r>
      <w:r w:rsidRPr="009A1C08">
        <w:rPr>
          <w:rFonts w:ascii="Times New Roman" w:hAnsi="Times New Roman" w:cs="Times New Roman"/>
          <w:color w:val="000000" w:themeColor="text1"/>
          <w:sz w:val="24"/>
          <w:szCs w:val="24"/>
          <w:lang w:val="en-US"/>
        </w:rPr>
        <w:t xml:space="preserve"> implants/prosthetics, suture-free tissue connection</w:t>
      </w:r>
      <w:ins w:id="82" w:author="anna.resch88@gmail.com" w:date="2022-01-04T16:36:00Z">
        <w:r w:rsidR="00983D72">
          <w:rPr>
            <w:rFonts w:ascii="Times New Roman" w:hAnsi="Times New Roman" w:cs="Times New Roman"/>
            <w:color w:val="000000" w:themeColor="text1"/>
            <w:sz w:val="24"/>
            <w:szCs w:val="24"/>
            <w:lang w:val="en-US"/>
          </w:rPr>
          <w:t>,</w:t>
        </w:r>
      </w:ins>
      <w:r w:rsidRPr="009A1C08">
        <w:rPr>
          <w:rFonts w:ascii="Times New Roman" w:hAnsi="Times New Roman" w:cs="Times New Roman"/>
          <w:color w:val="000000" w:themeColor="text1"/>
          <w:sz w:val="24"/>
          <w:szCs w:val="24"/>
          <w:lang w:val="en-US"/>
        </w:rPr>
        <w:t xml:space="preserve"> and wound closure</w:t>
      </w:r>
      <w:del w:id="83" w:author="anna.resch88@gmail.com" w:date="2022-01-04T16:35:00Z">
        <w:r w:rsidRPr="009A1C08" w:rsidDel="00983D72">
          <w:rPr>
            <w:rFonts w:ascii="Times New Roman" w:hAnsi="Times New Roman" w:cs="Times New Roman"/>
            <w:color w:val="000000" w:themeColor="text1"/>
            <w:sz w:val="24"/>
            <w:szCs w:val="24"/>
            <w:lang w:val="en-US"/>
          </w:rPr>
          <w:delText>.</w:delText>
        </w:r>
      </w:del>
      <w:r w:rsidR="00697024">
        <w:rPr>
          <w:rFonts w:ascii="Times New Roman" w:hAnsi="Times New Roman" w:cs="Times New Roman"/>
          <w:color w:val="000000" w:themeColor="text1"/>
          <w:sz w:val="24"/>
          <w:szCs w:val="24"/>
          <w:lang w:val="en-US"/>
        </w:rPr>
        <w:fldChar w:fldCharType="begin"/>
      </w:r>
      <w:r w:rsidR="00697024">
        <w:rPr>
          <w:rFonts w:ascii="Times New Roman" w:hAnsi="Times New Roman" w:cs="Times New Roman"/>
          <w:color w:val="000000" w:themeColor="text1"/>
          <w:sz w:val="24"/>
          <w:szCs w:val="24"/>
          <w:lang w:val="en-US"/>
        </w:rPr>
        <w:instrText xml:space="preserve"> ADDIN EN.CITE &lt;EndNote&gt;&lt;Cite&gt;&lt;Author&gt;Jain&lt;/Author&gt;&lt;Year&gt;2019&lt;/Year&gt;&lt;RecNum&gt;200&lt;/RecNum&gt;&lt;DisplayText&gt;&lt;style face="superscript"&gt;[6]&lt;/style&gt;&lt;/DisplayText&gt;&lt;record&gt;&lt;rec-number&gt;200&lt;/rec-number&gt;&lt;foreign-keys&gt;&lt;key app="EN" db-id="zvspev52q5sttqetatnpexxo02zdpswpztzw" timestamp="1610056535"&gt;200&lt;/key&gt;&lt;/foreign-keys&gt;&lt;ref-type name="Journal Article"&gt;17&lt;/ref-type&gt;&lt;contributors&gt;&lt;authors&gt;&lt;author&gt;Jain, Ritu&lt;/author&gt;&lt;author&gt;Wairkar, Sarika&lt;/author&gt;&lt;/authors&gt;&lt;/contributors&gt;&lt;titles&gt;&lt;title&gt;Recent developments and clinical applications of surgical glues: An overview&lt;/title&gt;&lt;secondary-title&gt;International Journal of Biological Macromolecules&lt;/secondary-title&gt;&lt;/titles&gt;&lt;periodical&gt;&lt;full-title&gt;International Journal of Biological Macromolecules&lt;/full-title&gt;&lt;/periodical&gt;&lt;pages&gt;95–106&lt;/pages&gt;&lt;volume&gt;137&lt;/volume&gt;&lt;dates&gt;&lt;year&gt;2019&lt;/year&gt;&lt;/dates&gt;&lt;urls&gt;&lt;related-urls&gt;&lt;url&gt;https://www.sciencedirect.com/science/article/abs/pii/S0141813019334695?via%3Dihub&lt;/url&gt;&lt;/related-urls&gt;&lt;/urls&gt;&lt;electronic-resource-num&gt;https://doi.org/10.1016/j.ijbiomac.2019.06.208&lt;/electronic-resource-num&gt;&lt;/record&gt;&lt;/Cite&gt;&lt;/EndNote&gt;</w:instrText>
      </w:r>
      <w:r w:rsidR="00697024">
        <w:rPr>
          <w:rFonts w:ascii="Times New Roman" w:hAnsi="Times New Roman" w:cs="Times New Roman"/>
          <w:color w:val="000000" w:themeColor="text1"/>
          <w:sz w:val="24"/>
          <w:szCs w:val="24"/>
          <w:lang w:val="en-US"/>
        </w:rPr>
        <w:fldChar w:fldCharType="separate"/>
      </w:r>
      <w:r w:rsidR="00697024" w:rsidRPr="00697024">
        <w:rPr>
          <w:rFonts w:ascii="Times New Roman" w:hAnsi="Times New Roman" w:cs="Times New Roman"/>
          <w:noProof/>
          <w:color w:val="000000" w:themeColor="text1"/>
          <w:sz w:val="24"/>
          <w:szCs w:val="24"/>
          <w:vertAlign w:val="superscript"/>
          <w:lang w:val="en-US"/>
        </w:rPr>
        <w:t>[6]</w:t>
      </w:r>
      <w:r w:rsidR="00697024">
        <w:rPr>
          <w:rFonts w:ascii="Times New Roman" w:hAnsi="Times New Roman" w:cs="Times New Roman"/>
          <w:color w:val="000000" w:themeColor="text1"/>
          <w:sz w:val="24"/>
          <w:szCs w:val="24"/>
          <w:lang w:val="en-US"/>
        </w:rPr>
        <w:fldChar w:fldCharType="end"/>
      </w:r>
      <w:ins w:id="84" w:author="anna.resch88@gmail.com" w:date="2022-01-04T16:35:00Z">
        <w:r w:rsidR="00983D72">
          <w:rPr>
            <w:rFonts w:ascii="Times New Roman" w:hAnsi="Times New Roman" w:cs="Times New Roman"/>
            <w:color w:val="000000" w:themeColor="text1"/>
            <w:sz w:val="24"/>
            <w:szCs w:val="24"/>
            <w:lang w:val="en-US"/>
          </w:rPr>
          <w:t>.</w:t>
        </w:r>
      </w:ins>
      <w:r w:rsidRPr="009A1C08">
        <w:rPr>
          <w:rFonts w:ascii="Times New Roman" w:hAnsi="Times New Roman" w:cs="Times New Roman"/>
          <w:color w:val="000000" w:themeColor="text1"/>
          <w:sz w:val="24"/>
          <w:szCs w:val="24"/>
          <w:lang w:val="en-US"/>
        </w:rPr>
        <w:t xml:space="preserve"> An increasing </w:t>
      </w:r>
      <w:r w:rsidRPr="009A1C08">
        <w:rPr>
          <w:rFonts w:ascii="Times New Roman" w:hAnsi="Times New Roman" w:cs="Times New Roman"/>
          <w:color w:val="000000" w:themeColor="text1"/>
          <w:sz w:val="24"/>
          <w:szCs w:val="24"/>
          <w:lang w:val="en-US"/>
        </w:rPr>
        <w:lastRenderedPageBreak/>
        <w:t>impact for the g</w:t>
      </w:r>
      <w:r w:rsidR="002E4A3E" w:rsidRPr="009A1C08">
        <w:rPr>
          <w:rFonts w:ascii="Times New Roman" w:hAnsi="Times New Roman" w:cs="Times New Roman"/>
          <w:color w:val="000000" w:themeColor="text1"/>
          <w:sz w:val="24"/>
          <w:szCs w:val="24"/>
          <w:lang w:val="en-US"/>
        </w:rPr>
        <w:t>lobal wound closure product</w:t>
      </w:r>
      <w:r w:rsidRPr="009A1C08">
        <w:rPr>
          <w:rFonts w:ascii="Times New Roman" w:hAnsi="Times New Roman" w:cs="Times New Roman"/>
          <w:color w:val="000000" w:themeColor="text1"/>
          <w:sz w:val="24"/>
          <w:szCs w:val="24"/>
          <w:lang w:val="en-US"/>
        </w:rPr>
        <w:t xml:space="preserve"> market can be derived from an expected market worth US $ 15 billion by 2024</w:t>
      </w:r>
      <w:r w:rsidR="002E4A3E" w:rsidRPr="009A1C08">
        <w:rPr>
          <w:rFonts w:ascii="Times New Roman" w:hAnsi="Times New Roman" w:cs="Times New Roman"/>
          <w:color w:val="000000" w:themeColor="text1"/>
          <w:sz w:val="24"/>
          <w:szCs w:val="24"/>
          <w:lang w:val="en-US"/>
        </w:rPr>
        <w:t>.</w:t>
      </w:r>
      <w:r w:rsidR="00697024">
        <w:rPr>
          <w:rFonts w:ascii="Times New Roman" w:hAnsi="Times New Roman" w:cs="Times New Roman"/>
          <w:color w:val="000000" w:themeColor="text1"/>
          <w:sz w:val="24"/>
          <w:szCs w:val="24"/>
          <w:lang w:val="en-US"/>
        </w:rPr>
        <w:fldChar w:fldCharType="begin"/>
      </w:r>
      <w:r w:rsidR="00697024">
        <w:rPr>
          <w:rFonts w:ascii="Times New Roman" w:hAnsi="Times New Roman" w:cs="Times New Roman"/>
          <w:color w:val="000000" w:themeColor="text1"/>
          <w:sz w:val="24"/>
          <w:szCs w:val="24"/>
          <w:lang w:val="en-US"/>
        </w:rPr>
        <w:instrText xml:space="preserve"> ADDIN EN.CITE &lt;EndNote&gt;&lt;Cite&gt;&lt;Author&gt;Taboada&lt;/Author&gt;&lt;Year&gt;2020&lt;/Year&gt;&lt;RecNum&gt;199&lt;/RecNum&gt;&lt;DisplayText&gt;&lt;style face="superscript"&gt;[7]&lt;/style&gt;&lt;/DisplayText&gt;&lt;record&gt;&lt;rec-number&gt;199&lt;/rec-number&gt;&lt;foreign-keys&gt;&lt;key app="EN" db-id="zvspev52q5sttqetatnpexxo02zdpswpztzw" timestamp="1610055277"&gt;199&lt;/key&gt;&lt;/foreign-keys&gt;&lt;ref-type name="Journal Article"&gt;17&lt;/ref-type&gt;&lt;contributors&gt;&lt;authors&gt;&lt;author&gt;Taboada, Gonzalo Munoz&lt;/author&gt;&lt;author&gt;Yang, Kisuk&lt;/author&gt;&lt;author&gt;Pereira, Maria J. N.&lt;/author&gt;&lt;author&gt;Liu, Sophie S.&lt;/author&gt;&lt;author&gt;Hu, Yangshuo&lt;/author&gt;&lt;author&gt;Karp, Jeffrey M.&lt;/author&gt;&lt;author&gt;Artzi,  Natalie&lt;/author&gt;&lt;author&gt;Lee, Yuhan&lt;/author&gt;&lt;/authors&gt;&lt;/contributors&gt;&lt;titles&gt;&lt;title&gt;Overcoming the translational barriers of tissue adhesives&lt;/title&gt;&lt;secondary-title&gt;Nature Review Materials&lt;/secondary-title&gt;&lt;/titles&gt;&lt;periodical&gt;&lt;full-title&gt;Nature Review Materials&lt;/full-title&gt;&lt;/periodical&gt;&lt;pages&gt;310-329&lt;/pages&gt;&lt;volume&gt;5&lt;/volume&gt;&lt;dates&gt;&lt;year&gt;2020&lt;/year&gt;&lt;/dates&gt;&lt;urls&gt;&lt;/urls&gt;&lt;electronic-resource-num&gt;https://doi.org/10.1038/s41578-019-0171-7&lt;/electronic-resource-num&gt;&lt;/record&gt;&lt;/Cite&gt;&lt;/EndNote&gt;</w:instrText>
      </w:r>
      <w:r w:rsidR="00697024">
        <w:rPr>
          <w:rFonts w:ascii="Times New Roman" w:hAnsi="Times New Roman" w:cs="Times New Roman"/>
          <w:color w:val="000000" w:themeColor="text1"/>
          <w:sz w:val="24"/>
          <w:szCs w:val="24"/>
          <w:lang w:val="en-US"/>
        </w:rPr>
        <w:fldChar w:fldCharType="separate"/>
      </w:r>
      <w:r w:rsidR="00697024" w:rsidRPr="00697024">
        <w:rPr>
          <w:rFonts w:ascii="Times New Roman" w:hAnsi="Times New Roman" w:cs="Times New Roman"/>
          <w:noProof/>
          <w:color w:val="000000" w:themeColor="text1"/>
          <w:sz w:val="24"/>
          <w:szCs w:val="24"/>
          <w:vertAlign w:val="superscript"/>
          <w:lang w:val="en-US"/>
        </w:rPr>
        <w:t>[7]</w:t>
      </w:r>
      <w:r w:rsidR="00697024">
        <w:rPr>
          <w:rFonts w:ascii="Times New Roman" w:hAnsi="Times New Roman" w:cs="Times New Roman"/>
          <w:color w:val="000000" w:themeColor="text1"/>
          <w:sz w:val="24"/>
          <w:szCs w:val="24"/>
          <w:lang w:val="en-US"/>
        </w:rPr>
        <w:fldChar w:fldCharType="end"/>
      </w:r>
    </w:p>
    <w:p w14:paraId="1977F8C3" w14:textId="6B5CC33F" w:rsidR="006E33E9" w:rsidRPr="009A1C08" w:rsidRDefault="006E33E9" w:rsidP="009A1C08">
      <w:pPr>
        <w:spacing w:line="480" w:lineRule="auto"/>
        <w:jc w:val="both"/>
        <w:rPr>
          <w:rFonts w:ascii="Times New Roman" w:hAnsi="Times New Roman" w:cs="Times New Roman"/>
          <w:i/>
          <w:color w:val="000000" w:themeColor="text1"/>
          <w:sz w:val="24"/>
          <w:szCs w:val="24"/>
          <w:lang w:val="en-US"/>
        </w:rPr>
      </w:pPr>
    </w:p>
    <w:p w14:paraId="708EA5DC" w14:textId="27B573AB" w:rsidR="004B658F" w:rsidRPr="009A1C08" w:rsidRDefault="004B658F"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color w:val="000000" w:themeColor="text1"/>
          <w:sz w:val="24"/>
          <w:szCs w:val="24"/>
          <w:lang w:val="en-US"/>
        </w:rPr>
        <w:t>Despite g</w:t>
      </w:r>
      <w:r w:rsidRPr="009A1C08">
        <w:rPr>
          <w:rFonts w:ascii="Times New Roman" w:hAnsi="Times New Roman" w:cs="Times New Roman"/>
          <w:sz w:val="24"/>
          <w:szCs w:val="24"/>
          <w:lang w:val="en-US"/>
        </w:rPr>
        <w:t xml:space="preserve">reat advances in the field of biomaterial engineering, currently available </w:t>
      </w:r>
      <w:del w:id="85" w:author="anna.resch88@gmail.com" w:date="2022-01-04T16:36:00Z">
        <w:r w:rsidR="00831175" w:rsidRPr="009A1C08" w:rsidDel="00983D72">
          <w:rPr>
            <w:rFonts w:ascii="Times New Roman" w:hAnsi="Times New Roman" w:cs="Times New Roman"/>
            <w:sz w:val="24"/>
            <w:szCs w:val="24"/>
            <w:lang w:val="en-US"/>
          </w:rPr>
          <w:delText>bio</w:delText>
        </w:r>
      </w:del>
      <w:r w:rsidR="00831175" w:rsidRPr="009A1C08">
        <w:rPr>
          <w:rFonts w:ascii="Times New Roman" w:hAnsi="Times New Roman" w:cs="Times New Roman"/>
          <w:sz w:val="24"/>
          <w:szCs w:val="24"/>
          <w:lang w:val="en-US"/>
        </w:rPr>
        <w:t>adhesives</w:t>
      </w:r>
      <w:r w:rsidRPr="009A1C08">
        <w:rPr>
          <w:rFonts w:ascii="Times New Roman" w:hAnsi="Times New Roman" w:cs="Times New Roman"/>
          <w:sz w:val="24"/>
          <w:szCs w:val="24"/>
          <w:lang w:val="en-US"/>
        </w:rPr>
        <w:t xml:space="preserve"> based on biological or synthetic materials present significant drawbacks.</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&lt;EndNote&gt;&lt;Cite&gt;&lt;Author&gt;Ge&lt;/Author&gt;&lt;Year&gt;2020&lt;/Year&gt;&lt;RecNum&gt;72&lt;/RecNum&gt;&lt;DisplayText&gt;&lt;style face="superscript"&gt;[8]&lt;/style&gt;&lt;/DisplayText&gt;&lt;record&gt;&lt;rec-number&gt;72&lt;/rec-number&gt;&lt;foreign-keys&gt;&lt;key app="EN" db-id="zvspev52q5sttqetatnpexxo02zdpswpztzw" timestamp="1602401589"&gt;72&lt;/key&gt;&lt;/foreign-keys&gt;&lt;ref-type name="Journal Article"&gt;17&lt;/ref-type&gt;&lt;contributors&gt;&lt;authors&gt;&lt;author&gt;Ge, Liangpeng&lt;/author&gt;&lt;author&gt;Chen, Shixuan&lt;/author&gt;&lt;/authors&gt;&lt;/contributors&gt;&lt;titles&gt;&lt;title&gt;Recent Advances in Tissue Adhesives for Clinical Medicine&lt;/title&gt;&lt;secondary-title&gt;Polymers&lt;/secondary-title&gt;&lt;/titles&gt;&lt;periodical&gt;&lt;full-title&gt;Polymers&lt;/full-title&gt;&lt;/periodical&gt;&lt;pages&gt;939-939&lt;/pages&gt;&lt;volume&gt;12&lt;/volume&gt;&lt;number&gt;4&lt;/number&gt;&lt;dates&gt;&lt;year&gt;2020&lt;/year&gt;&lt;/dates&gt;&lt;urls&gt;&lt;pdf-urls&gt;&lt;url&gt;file:///C:/Users/annar/Documents/Backup ZBSA Aug 2019/03_Literaturverzeichnis V.2/01_Hydrogele/adhesive/Ge, Polymers 2020.pdf&lt;/url&gt;&lt;/pdf-urls&gt;&lt;/urls&gt;&lt;electronic-resource-num&gt;10.3390/polym12040939&lt;/electronic-resource-num&gt;&lt;/record&gt;&lt;/Cite&gt;&lt;/EndNote&gt;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[8]</w:t>
      </w:r>
      <w:r w:rsidR="00697024">
        <w:rPr>
          <w:rFonts w:ascii="Times New Roman" w:hAnsi="Times New Roman" w:cs="Times New Roman"/>
          <w:sz w:val="24"/>
          <w:szCs w:val="24"/>
          <w:lang w:val="en-US"/>
        </w:rPr>
        <w:fldChar w:fldCharType="end"/>
      </w:r>
      <w:r w:rsidR="000C2236"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 xml:space="preserve"> Fibrin glues show low adhesion to wet surfaces</w:t>
      </w:r>
      <w:del w:id="86" w:author="anna.resch88@gmail.com" w:date="2022-01-04T16:36:00Z">
        <w:r w:rsidRPr="009A1C08" w:rsidDel="00983D72">
          <w:rPr>
            <w:rFonts w:ascii="Times New Roman" w:hAnsi="Times New Roman" w:cs="Times New Roman"/>
            <w:sz w:val="24"/>
            <w:szCs w:val="24"/>
            <w:lang w:val="en-US"/>
          </w:rPr>
          <w:delText>,</w:delText>
        </w:r>
      </w:del>
      <w:r w:rsidR="00697024">
        <w:rPr>
          <w:rFonts w:ascii="Times New Roman" w:hAnsi="Times New Roman" w:cs="Times New Roman"/>
          <w:sz w:val="24"/>
          <w:szCs w:val="24"/>
          <w:lang w:val="en-US"/>
        </w:rPr>
        <w:fldChar w:fldCharType="begin">
          <w:fldData xml:space="preserve">PEVuZE5vdGU+PENpdGU+PEF1dGhvcj5EdWFydGU8L0F1dGhvcj48WWVhcj4yMDEyPC9ZZWFyPjxS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==
</w:fldData>
        </w:fldChar>
      </w:r>
      <w:r w:rsidR="00697024">
        <w:rPr>
          <w:rFonts w:ascii="Times New Roman" w:hAnsi="Times New Roman" w:cs="Times New Roman"/>
          <w:sz w:val="24"/>
          <w:szCs w:val="24"/>
          <w:lang w:val="en-US"/>
        </w:rPr>
        <w:instrText xml:space="preserve"> ADDIN EN.CITE </w:instrText>
      </w:r>
      <w:r w:rsidR="00697024">
        <w:rPr>
          <w:rFonts w:ascii="Times New Roman" w:hAnsi="Times New Roman" w:cs="Times New Roman"/>
          <w:sz w:val="24"/>
          <w:szCs w:val="24"/>
          <w:lang w:val="en-US"/>
        </w:rPr>
        <w:fldChar w:fldCharType="begin">
          <w:fldData xml:space="preserve">PEVuZE5vdGU+PENpdGU+PEF1dGhvcj5EdWFydGU8L0F1dGhvcj48WWVhcj4yMDEyPC9ZZWFyPjxS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==
</w:fldData>
        </w:fldChar>
      </w:r>
      <w:r w:rsidR="00697024">
        <w:rPr>
          <w:rFonts w:ascii="Times New Roman" w:hAnsi="Times New Roman" w:cs="Times New Roman"/>
          <w:sz w:val="24"/>
          <w:szCs w:val="24"/>
          <w:lang w:val="en-US"/>
        </w:rPr>
        <w:instrText xml:space="preserve"> ADDIN EN.CITE.DATA </w:instrText>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end"/>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[9]</w:t>
      </w:r>
      <w:r w:rsidR="00697024">
        <w:rPr>
          <w:rFonts w:ascii="Times New Roman" w:hAnsi="Times New Roman" w:cs="Times New Roman"/>
          <w:sz w:val="24"/>
          <w:szCs w:val="24"/>
          <w:lang w:val="en-US"/>
        </w:rPr>
        <w:fldChar w:fldCharType="end"/>
      </w:r>
      <w:ins w:id="87" w:author="anna.resch88@gmail.com" w:date="2022-01-04T16:36:00Z">
        <w:r w:rsidR="00983D72">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often exhibit poor mechanical properties</w:t>
      </w:r>
      <w:ins w:id="88" w:author="anna.resch88@gmail.com" w:date="2022-01-04T16:36:00Z">
        <w:r w:rsidR="00983D72">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and can require effortful preparation</w:t>
      </w:r>
      <w:r w:rsidR="00697024">
        <w:rPr>
          <w:rFonts w:ascii="Times New Roman" w:hAnsi="Times New Roman" w:cs="Times New Roman"/>
          <w:sz w:val="24"/>
          <w:szCs w:val="24"/>
          <w:lang w:val="en-US"/>
        </w:rPr>
        <w:fldChar w:fldCharType="begin">
          <w:fldData xml:space="preserve">PEVuZE5vdGU+PENpdGU+PEF1dGhvcj5EdWFydGU8L0F1dGhvcj48WWVhcj4yMDEyPC9ZZWFyPjxS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==
</w:fldData>
        </w:fldChar>
      </w:r>
      <w:r w:rsidR="00697024">
        <w:rPr>
          <w:rFonts w:ascii="Times New Roman" w:hAnsi="Times New Roman" w:cs="Times New Roman"/>
          <w:sz w:val="24"/>
          <w:szCs w:val="24"/>
          <w:lang w:val="en-US"/>
        </w:rPr>
        <w:instrText xml:space="preserve"> ADDIN EN.CITE </w:instrText>
      </w:r>
      <w:r w:rsidR="00697024">
        <w:rPr>
          <w:rFonts w:ascii="Times New Roman" w:hAnsi="Times New Roman" w:cs="Times New Roman"/>
          <w:sz w:val="24"/>
          <w:szCs w:val="24"/>
          <w:lang w:val="en-US"/>
        </w:rPr>
        <w:fldChar w:fldCharType="begin">
          <w:fldData xml:space="preserve">PEVuZE5vdGU+PENpdGU+PEF1dGhvcj5EdWFydGU8L0F1dGhvcj48WWVhcj4yMDEyPC9ZZWFyPjxS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==
</w:fldData>
        </w:fldChar>
      </w:r>
      <w:r w:rsidR="00697024">
        <w:rPr>
          <w:rFonts w:ascii="Times New Roman" w:hAnsi="Times New Roman" w:cs="Times New Roman"/>
          <w:sz w:val="24"/>
          <w:szCs w:val="24"/>
          <w:lang w:val="en-US"/>
        </w:rPr>
        <w:instrText xml:space="preserve"> ADDIN EN.CITE.DATA </w:instrText>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end"/>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[9]</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A</w:t>
      </w:r>
      <w:ins w:id="89" w:author="Bizan N. Balzer" w:date="2021-10-07T17:51:00Z">
        <w:r w:rsidR="00DD74B4">
          <w:rPr>
            <w:rFonts w:ascii="Times New Roman" w:hAnsi="Times New Roman" w:cs="Times New Roman"/>
            <w:sz w:val="24"/>
            <w:szCs w:val="24"/>
            <w:lang w:val="en-US"/>
          </w:rPr>
          <w:t>l</w:t>
        </w:r>
      </w:ins>
      <w:r w:rsidRPr="009A1C08">
        <w:rPr>
          <w:rFonts w:ascii="Times New Roman" w:hAnsi="Times New Roman" w:cs="Times New Roman"/>
          <w:sz w:val="24"/>
          <w:szCs w:val="24"/>
          <w:lang w:val="en-US"/>
        </w:rPr>
        <w:t>bumin bioadhesives, e.g.</w:t>
      </w:r>
      <w:ins w:id="90" w:author="Bizan N. Balzer" w:date="2021-09-24T21:17:00Z">
        <w:r w:rsidR="0090123B">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w:t>
      </w:r>
      <w:proofErr w:type="spellStart"/>
      <w:r w:rsidRPr="009A1C08">
        <w:rPr>
          <w:rFonts w:ascii="Times New Roman" w:hAnsi="Times New Roman" w:cs="Times New Roman"/>
          <w:sz w:val="24"/>
          <w:szCs w:val="24"/>
          <w:lang w:val="en-US"/>
        </w:rPr>
        <w:t>BioGlue</w:t>
      </w:r>
      <w:proofErr w:type="spellEnd"/>
      <w:r w:rsidRPr="009A1C08">
        <w:rPr>
          <w:rFonts w:ascii="Times New Roman" w:hAnsi="Times New Roman" w:cs="Times New Roman"/>
          <w:sz w:val="24"/>
          <w:szCs w:val="24"/>
          <w:lang w:val="en-US"/>
        </w:rPr>
        <w:t xml:space="preserve"> applied to lung and liver tissue</w:t>
      </w:r>
      <w:ins w:id="91" w:author="anna.resch88@gmail.com" w:date="2022-01-04T16:37:00Z">
        <w:r w:rsidR="00983D72">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evoke serious adverse effects </w:t>
      </w:r>
      <w:r w:rsidR="00B059A4" w:rsidRPr="009A1C08">
        <w:rPr>
          <w:rFonts w:ascii="Times New Roman" w:hAnsi="Times New Roman" w:cs="Times New Roman"/>
          <w:sz w:val="24"/>
          <w:szCs w:val="24"/>
          <w:lang w:val="en-US"/>
        </w:rPr>
        <w:t>including</w:t>
      </w:r>
      <w:r w:rsidRPr="009A1C08">
        <w:rPr>
          <w:rFonts w:ascii="Times New Roman" w:hAnsi="Times New Roman" w:cs="Times New Roman"/>
          <w:sz w:val="24"/>
          <w:szCs w:val="24"/>
          <w:lang w:val="en-US"/>
        </w:rPr>
        <w:t xml:space="preserve"> high-grade inflammation, edema, and toxic necrosis</w:t>
      </w:r>
      <w:del w:id="92" w:author="anna.resch88@gmail.com" w:date="2022-01-04T16:37:00Z">
        <w:r w:rsidRPr="009A1C08" w:rsidDel="00983D72">
          <w:rPr>
            <w:rFonts w:ascii="Times New Roman" w:hAnsi="Times New Roman" w:cs="Times New Roman"/>
            <w:sz w:val="24"/>
            <w:szCs w:val="24"/>
            <w:lang w:val="en-US"/>
          </w:rPr>
          <w:delText>,</w:delText>
        </w:r>
      </w:del>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&lt;EndNote&gt;&lt;Cite&gt;&lt;Author&gt;Fürst&lt;/Author&gt;&lt;Year&gt;2004&lt;/Year&gt;&lt;RecNum&gt;86&lt;/RecNum&gt;&lt;DisplayText&gt;&lt;style face="superscript"&gt;[10]&lt;/style&gt;&lt;/DisplayText&gt;&lt;record&gt;&lt;rec-number&gt;86&lt;/rec-number&gt;&lt;foreign-keys&gt;&lt;key app="EN" db-id="zvspev52q5sttqetatnpexxo02zdpswpztzw" timestamp="1602404285"&gt;86&lt;/key&gt;&lt;/foreign-keys&gt;&lt;ref-type name="Journal Article"&gt;17&lt;/ref-type&gt;&lt;contributors&gt;&lt;authors&gt;&lt;author&gt;Fürst, Walter;  Banerjee, Asmita&lt;/author&gt;&lt;/authors&gt;&lt;/contributors&gt;&lt;titles&gt;&lt;title&gt;Release of Glutaraldehyde From an Albumin-Glutaraldehyde Tissue Adhesive CausesSignificant In Vitro and In Vivo Toxicity&lt;/title&gt;&lt;secondary-title&gt;The Annals of Thoracic Surgery&lt;/secondary-title&gt;&lt;/titles&gt;&lt;periodical&gt;&lt;full-title&gt;The Annals of Thoracic Surgery&lt;/full-title&gt;&lt;/periodical&gt;&lt;pages&gt;1522-28&lt;/pages&gt;&lt;volume&gt;79&lt;/volume&gt;&lt;number&gt;5&lt;/number&gt;&lt;section&gt;1522&lt;/section&gt;&lt;keywords&gt;&lt;keyword&gt;Bioglue, Albumin glutaraldehyde, surgical sealant, adhesive, glue&lt;/keyword&gt;&lt;/keywords&gt;&lt;dates&gt;&lt;year&gt;2004&lt;/year&gt;&lt;/dates&gt;&lt;urls&gt;&lt;/urls&gt;&lt;electronic-resource-num&gt;https://doi.org/10.1016/j.athoracsur.2004.11.054&lt;/electronic-resource-num&gt;&lt;/record&gt;&lt;/Cite&gt;&lt;/EndNote&gt;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[10]</w:t>
      </w:r>
      <w:r w:rsidR="00697024">
        <w:rPr>
          <w:rFonts w:ascii="Times New Roman" w:hAnsi="Times New Roman" w:cs="Times New Roman"/>
          <w:sz w:val="24"/>
          <w:szCs w:val="24"/>
          <w:lang w:val="en-US"/>
        </w:rPr>
        <w:fldChar w:fldCharType="end"/>
      </w:r>
      <w:ins w:id="93" w:author="anna.resch88@gmail.com" w:date="2022-01-04T16:37:00Z">
        <w:r w:rsidR="00983D72">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potential systemic allergic reaction</w:t>
      </w:r>
      <w:ins w:id="94" w:author="anna.resch88@gmail.com" w:date="2022-01-05T10:12:00Z">
        <w:r w:rsidR="00842046">
          <w:rPr>
            <w:rFonts w:ascii="Times New Roman" w:hAnsi="Times New Roman" w:cs="Times New Roman"/>
            <w:sz w:val="24"/>
            <w:szCs w:val="24"/>
            <w:lang w:val="en-US"/>
          </w:rPr>
          <w:t>s</w:t>
        </w:r>
      </w:ins>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&lt;EndNote&gt;&lt;Cite&gt;&lt;Author&gt;Erasmi&lt;/Author&gt;&lt;Year&gt;2002&lt;/Year&gt;&lt;RecNum&gt;88&lt;/RecNum&gt;&lt;DisplayText&gt;&lt;style face="superscript"&gt;[11]&lt;/style&gt;&lt;/DisplayText&gt;&lt;record&gt;&lt;rec-number&gt;88&lt;/rec-number&gt;&lt;foreign-keys&gt;&lt;key app="EN" db-id="zvspev52q5sttqetatnpexxo02zdpswpztzw" timestamp="1602410615"&gt;88&lt;/key&gt;&lt;/foreign-keys&gt;&lt;ref-type name="Journal Article"&gt;17&lt;/ref-type&gt;&lt;contributors&gt;&lt;authors&gt;&lt;author&gt;Erasmi, A.W.;  Sievers, H.H.; Wolschläger, C. &lt;/author&gt;&lt;/authors&gt;&lt;/contributors&gt;&lt;titles&gt;&lt;title&gt;Inflammatory response after BioGlue application&lt;/title&gt;&lt;secondary-title&gt;Ann Thorac Surg.&lt;/secondary-title&gt;&lt;/titles&gt;&lt;periodical&gt;&lt;full-title&gt;Ann Thorac Surg.&lt;/full-title&gt;&lt;/periodical&gt;&lt;pages&gt;1025-6&lt;/pages&gt;&lt;volume&gt;73&lt;/volume&gt;&lt;number&gt;3&lt;/number&gt;&lt;dates&gt;&lt;year&gt;2002&lt;/year&gt;&lt;/dates&gt;&lt;urls&gt;&lt;/urls&gt;&lt;electronic-resource-num&gt;doi: 10.1016/s0003-4975(01)03524-x&lt;/electronic-resource-num&gt;&lt;/record&gt;&lt;/Cite&gt;&lt;/EndNote&gt;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[11]</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w:t>
      </w:r>
      <w:del w:id="95" w:author="anna.resch88@gmail.com" w:date="2022-01-04T16:37:00Z">
        <w:r w:rsidRPr="009A1C08" w:rsidDel="00C351C8">
          <w:rPr>
            <w:rFonts w:ascii="Times New Roman" w:hAnsi="Times New Roman" w:cs="Times New Roman"/>
            <w:sz w:val="24"/>
            <w:szCs w:val="24"/>
            <w:lang w:val="en-US"/>
          </w:rPr>
          <w:delText xml:space="preserve">and </w:delText>
        </w:r>
      </w:del>
      <w:ins w:id="96" w:author="anna.resch88@gmail.com" w:date="2022-01-04T16:37:00Z">
        <w:r w:rsidR="00C351C8">
          <w:rPr>
            <w:rFonts w:ascii="Times New Roman" w:hAnsi="Times New Roman" w:cs="Times New Roman"/>
            <w:sz w:val="24"/>
            <w:szCs w:val="24"/>
            <w:lang w:val="en-US"/>
          </w:rPr>
          <w:t>as well as</w:t>
        </w:r>
        <w:r w:rsidR="00C351C8" w:rsidRPr="009A1C08">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delayed healing and release of toxic by-products</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&lt;EndNote&gt;&lt;Cite&gt;&lt;Author&gt;Taboada&lt;/Author&gt;&lt;Year&gt;2020&lt;/Year&gt;&lt;RecNum&gt;199&lt;/RecNum&gt;&lt;DisplayText&gt;&lt;style face="superscript"&gt;[7]&lt;/style&gt;&lt;/DisplayText&gt;&lt;record&gt;&lt;rec-number&gt;199&lt;/rec-number&gt;&lt;foreign-keys&gt;&lt;key app="EN" db-id="zvspev52q5sttqetatnpexxo02zdpswpztzw" timestamp="1610055277"&gt;199&lt;/key&gt;&lt;/foreign-keys&gt;&lt;ref-type name="Journal Article"&gt;17&lt;/ref-type&gt;&lt;contributors&gt;&lt;authors&gt;&lt;author&gt;Taboada, Gonzalo Munoz&lt;/author&gt;&lt;author&gt;Yang, Kisuk&lt;/author&gt;&lt;author&gt;Pereira, Maria J. N.&lt;/author&gt;&lt;author&gt;Liu, Sophie S.&lt;/author&gt;&lt;author&gt;Hu, Yangshuo&lt;/author&gt;&lt;author&gt;Karp, Jeffrey M.&lt;/author&gt;&lt;author&gt;Artzi,  Natalie&lt;/author&gt;&lt;author&gt;Lee, Yuhan&lt;/author&gt;&lt;/authors&gt;&lt;/contributors&gt;&lt;titles&gt;&lt;title&gt;Overcoming the translational barriers of tissue adhesives&lt;/title&gt;&lt;secondary-title&gt;Nature Review Materials&lt;/secondary-title&gt;&lt;/titles&gt;&lt;periodical&gt;&lt;full-title&gt;Nature Review Materials&lt;/full-title&gt;&lt;/periodical&gt;&lt;pages&gt;310-329&lt;/pages&gt;&lt;volume&gt;5&lt;/volume&gt;&lt;dates&gt;&lt;year&gt;2020&lt;/year&gt;&lt;/dates&gt;&lt;urls&gt;&lt;/urls&gt;&lt;electronic-resource-num&gt;https://doi.org/10.1038/s41578-019-0171-7&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[7]</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w:t>
      </w:r>
      <w:r w:rsidR="00934D0B" w:rsidRPr="009A1C08">
        <w:rPr>
          <w:rFonts w:ascii="Times New Roman" w:hAnsi="Times New Roman" w:cs="Times New Roman"/>
          <w:sz w:val="24"/>
          <w:szCs w:val="24"/>
          <w:lang w:val="en-US"/>
        </w:rPr>
        <w:t>Recent work on n</w:t>
      </w:r>
      <w:r w:rsidRPr="009A1C08">
        <w:rPr>
          <w:rFonts w:ascii="Times New Roman" w:hAnsi="Times New Roman" w:cs="Times New Roman"/>
          <w:sz w:val="24"/>
          <w:szCs w:val="24"/>
          <w:lang w:val="en-US"/>
        </w:rPr>
        <w:t xml:space="preserve">atural </w:t>
      </w:r>
      <w:r w:rsidR="009B3354" w:rsidRPr="009A1C08">
        <w:rPr>
          <w:rFonts w:ascii="Times New Roman" w:hAnsi="Times New Roman" w:cs="Times New Roman"/>
          <w:sz w:val="24"/>
          <w:szCs w:val="24"/>
          <w:lang w:val="en-US"/>
        </w:rPr>
        <w:t xml:space="preserve">polysaccharides </w:t>
      </w:r>
      <w:r w:rsidR="00934D0B" w:rsidRPr="009A1C08">
        <w:rPr>
          <w:rFonts w:ascii="Times New Roman" w:hAnsi="Times New Roman" w:cs="Times New Roman"/>
          <w:sz w:val="24"/>
          <w:szCs w:val="24"/>
          <w:lang w:val="en-US"/>
        </w:rPr>
        <w:t xml:space="preserve">and </w:t>
      </w:r>
      <w:r w:rsidR="009B3354" w:rsidRPr="009A1C08">
        <w:rPr>
          <w:rFonts w:ascii="Times New Roman" w:hAnsi="Times New Roman" w:cs="Times New Roman"/>
          <w:sz w:val="24"/>
          <w:szCs w:val="24"/>
          <w:lang w:val="en-US"/>
        </w:rPr>
        <w:t xml:space="preserve">proteins </w:t>
      </w:r>
      <w:r w:rsidRPr="009A1C08">
        <w:rPr>
          <w:rFonts w:ascii="Times New Roman" w:hAnsi="Times New Roman" w:cs="Times New Roman"/>
          <w:sz w:val="24"/>
          <w:szCs w:val="24"/>
          <w:lang w:val="en-US"/>
        </w:rPr>
        <w:t>such as chondroitin sulphate</w:t>
      </w:r>
      <w:del w:id="97" w:author="Bizan N. Balzer" w:date="2021-09-24T21:17:00Z">
        <w:r w:rsidRPr="009A1C08" w:rsidDel="0090123B">
          <w:rPr>
            <w:rFonts w:ascii="Times New Roman" w:hAnsi="Times New Roman" w:cs="Times New Roman"/>
            <w:sz w:val="24"/>
            <w:szCs w:val="24"/>
            <w:lang w:val="en-US"/>
          </w:rPr>
          <w:delText xml:space="preserve"> (CS)</w:delText>
        </w:r>
      </w:del>
      <w:r w:rsidRPr="009A1C08">
        <w:rPr>
          <w:rFonts w:ascii="Times New Roman" w:hAnsi="Times New Roman" w:cs="Times New Roman"/>
          <w:sz w:val="24"/>
          <w:szCs w:val="24"/>
          <w:lang w:val="en-US"/>
        </w:rPr>
        <w:t xml:space="preserve">, </w:t>
      </w:r>
      <w:r w:rsidR="00831175" w:rsidRPr="009A1C08">
        <w:rPr>
          <w:rFonts w:ascii="Times New Roman" w:hAnsi="Times New Roman" w:cs="Times New Roman"/>
          <w:sz w:val="24"/>
          <w:szCs w:val="24"/>
          <w:lang w:val="en-US"/>
        </w:rPr>
        <w:t xml:space="preserve">hyaluronic </w:t>
      </w:r>
      <w:r w:rsidRPr="009A1C08">
        <w:rPr>
          <w:rFonts w:ascii="Times New Roman" w:hAnsi="Times New Roman" w:cs="Times New Roman"/>
          <w:sz w:val="24"/>
          <w:szCs w:val="24"/>
          <w:lang w:val="en-US"/>
        </w:rPr>
        <w:t xml:space="preserve">acid, gelatin, or </w:t>
      </w:r>
      <w:del w:id="98" w:author="anna.resch88@gmail.com" w:date="2022-01-04T16:39:00Z">
        <w:r w:rsidRPr="009A1C08" w:rsidDel="00C351C8">
          <w:rPr>
            <w:rFonts w:ascii="Times New Roman" w:hAnsi="Times New Roman" w:cs="Times New Roman"/>
            <w:sz w:val="24"/>
            <w:szCs w:val="24"/>
            <w:lang w:val="en-US"/>
          </w:rPr>
          <w:delText xml:space="preserve">tropoelastin </w:delText>
        </w:r>
      </w:del>
      <w:r w:rsidRPr="009A1C08">
        <w:rPr>
          <w:rFonts w:ascii="Times New Roman" w:hAnsi="Times New Roman" w:cs="Times New Roman"/>
          <w:sz w:val="24"/>
          <w:szCs w:val="24"/>
          <w:lang w:val="en-US"/>
        </w:rPr>
        <w:t xml:space="preserve">chemically functionalized </w:t>
      </w:r>
      <w:proofErr w:type="spellStart"/>
      <w:ins w:id="99" w:author="anna.resch88@gmail.com" w:date="2022-01-04T16:39:00Z">
        <w:r w:rsidR="00C351C8" w:rsidRPr="009A1C08">
          <w:rPr>
            <w:rFonts w:ascii="Times New Roman" w:hAnsi="Times New Roman" w:cs="Times New Roman"/>
            <w:sz w:val="24"/>
            <w:szCs w:val="24"/>
            <w:lang w:val="en-US"/>
          </w:rPr>
          <w:t>tropoelastin</w:t>
        </w:r>
        <w:proofErr w:type="spellEnd"/>
        <w:r w:rsidR="00C351C8" w:rsidRPr="009A1C08">
          <w:rPr>
            <w:rFonts w:ascii="Times New Roman" w:hAnsi="Times New Roman" w:cs="Times New Roman"/>
            <w:sz w:val="24"/>
            <w:szCs w:val="24"/>
            <w:lang w:val="en-US"/>
          </w:rPr>
          <w:t xml:space="preserve"> </w:t>
        </w:r>
      </w:ins>
      <w:del w:id="100" w:author="anna.resch88@gmail.com" w:date="2022-01-04T16:39:00Z">
        <w:r w:rsidRPr="009A1C08" w:rsidDel="00C351C8">
          <w:rPr>
            <w:rFonts w:ascii="Times New Roman" w:hAnsi="Times New Roman" w:cs="Times New Roman"/>
            <w:sz w:val="24"/>
            <w:szCs w:val="24"/>
            <w:lang w:val="en-US"/>
          </w:rPr>
          <w:delText xml:space="preserve">with methacrylate and/or aldehyde groups </w:delText>
        </w:r>
      </w:del>
      <w:r w:rsidRPr="009A1C08">
        <w:rPr>
          <w:rFonts w:ascii="Times New Roman" w:hAnsi="Times New Roman" w:cs="Times New Roman"/>
          <w:sz w:val="24"/>
          <w:szCs w:val="24"/>
          <w:lang w:val="en-US"/>
        </w:rPr>
        <w:t>ha</w:t>
      </w:r>
      <w:r w:rsidR="00934D0B" w:rsidRPr="009A1C08">
        <w:rPr>
          <w:rFonts w:ascii="Times New Roman" w:hAnsi="Times New Roman" w:cs="Times New Roman"/>
          <w:sz w:val="24"/>
          <w:szCs w:val="24"/>
          <w:lang w:val="en-US"/>
        </w:rPr>
        <w:t xml:space="preserve">s </w:t>
      </w:r>
      <w:r w:rsidRPr="009A1C08">
        <w:rPr>
          <w:rFonts w:ascii="Times New Roman" w:hAnsi="Times New Roman" w:cs="Times New Roman"/>
          <w:sz w:val="24"/>
          <w:szCs w:val="24"/>
          <w:lang w:val="en-US"/>
        </w:rPr>
        <w:t>interesting potential</w:t>
      </w:r>
      <w:ins w:id="101" w:author="anna.resch88@gmail.com" w:date="2022-01-04T16:37:00Z">
        <w:r w:rsidR="00C351C8">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w:t>
      </w:r>
      <w:del w:id="102" w:author="anna.resch88@gmail.com" w:date="2022-01-04T16:39:00Z">
        <w:r w:rsidRPr="009A1C08" w:rsidDel="00C351C8">
          <w:rPr>
            <w:rFonts w:ascii="Times New Roman" w:hAnsi="Times New Roman" w:cs="Times New Roman"/>
            <w:sz w:val="24"/>
            <w:szCs w:val="24"/>
            <w:lang w:val="en-US"/>
          </w:rPr>
          <w:delText xml:space="preserve">but </w:delText>
        </w:r>
      </w:del>
      <w:ins w:id="103" w:author="anna.resch88@gmail.com" w:date="2022-01-04T16:39:00Z">
        <w:r w:rsidR="00C351C8">
          <w:rPr>
            <w:rFonts w:ascii="Times New Roman" w:hAnsi="Times New Roman" w:cs="Times New Roman"/>
            <w:sz w:val="24"/>
            <w:szCs w:val="24"/>
            <w:lang w:val="en-US"/>
          </w:rPr>
          <w:t>yet</w:t>
        </w:r>
        <w:r w:rsidR="00C351C8" w:rsidRPr="009A1C08">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still </w:t>
      </w:r>
      <w:ins w:id="104" w:author="anna.resch88@gmail.com" w:date="2022-01-04T16:39:00Z">
        <w:r w:rsidR="00C351C8">
          <w:rPr>
            <w:rFonts w:ascii="Times New Roman" w:hAnsi="Times New Roman" w:cs="Times New Roman"/>
            <w:sz w:val="24"/>
            <w:szCs w:val="24"/>
            <w:lang w:val="en-US"/>
          </w:rPr>
          <w:t xml:space="preserve">presents </w:t>
        </w:r>
      </w:ins>
      <w:r w:rsidRPr="009A1C08">
        <w:rPr>
          <w:rFonts w:ascii="Times New Roman" w:hAnsi="Times New Roman" w:cs="Times New Roman"/>
          <w:sz w:val="24"/>
          <w:szCs w:val="24"/>
          <w:lang w:val="en-US"/>
        </w:rPr>
        <w:t>severe shortcomings</w:t>
      </w:r>
      <w:del w:id="105" w:author="anna.resch88@gmail.com" w:date="2022-01-04T16:37:00Z">
        <w:r w:rsidRPr="009A1C08" w:rsidDel="00C351C8">
          <w:rPr>
            <w:rFonts w:ascii="Times New Roman" w:hAnsi="Times New Roman" w:cs="Times New Roman"/>
            <w:sz w:val="24"/>
            <w:szCs w:val="24"/>
            <w:lang w:val="en-US"/>
          </w:rPr>
          <w:delText>:</w:delText>
        </w:r>
      </w:del>
      <w:r w:rsidR="00697024">
        <w:rPr>
          <w:rFonts w:ascii="Times New Roman" w:hAnsi="Times New Roman" w:cs="Times New Roman"/>
          <w:sz w:val="24"/>
          <w:szCs w:val="24"/>
          <w:lang w:val="en-US"/>
        </w:rPr>
        <w:fldChar w:fldCharType="begin">
          <w:fldData xml:space="preserve">PEVuZE5vdGU+PENpdGU+PEF1dGhvcj5XYW5nPC9BdXRob3I+PFllYXI+MjAwNzwvWWVhcj48UmVj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</w:fldData>
        </w:fldChar>
      </w:r>
      <w:r w:rsidR="00697024" w:rsidRPr="00C351C8">
        <w:rPr>
          <w:rFonts w:ascii="Times New Roman" w:hAnsi="Times New Roman" w:cs="Times New Roman"/>
          <w:sz w:val="24"/>
          <w:szCs w:val="24"/>
          <w:lang w:val="en-US"/>
        </w:rPr>
        <w:instrText xml:space="preserve"> ADDIN EN.CITE </w:instrText>
      </w:r>
      <w:r w:rsidR="00697024" w:rsidRPr="00C351C8">
        <w:rPr>
          <w:rFonts w:ascii="Times New Roman" w:hAnsi="Times New Roman" w:cs="Times New Roman"/>
          <w:sz w:val="24"/>
          <w:szCs w:val="24"/>
          <w:lang w:val="en-US"/>
        </w:rPr>
        <w:fldChar w:fldCharType="begin">
          <w:fldData xml:space="preserve">PEVuZE5vdGU+PENpdGU+PEF1dGhvcj5XYW5nPC9BdXRob3I+PFllYXI+MjAwNzwvWWVhcj48UmVj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</w:fldData>
        </w:fldChar>
      </w:r>
      <w:r w:rsidR="00697024" w:rsidRPr="00C351C8">
        <w:rPr>
          <w:rFonts w:ascii="Times New Roman" w:hAnsi="Times New Roman" w:cs="Times New Roman"/>
          <w:sz w:val="24"/>
          <w:szCs w:val="24"/>
          <w:lang w:val="en-US"/>
        </w:rPr>
        <w:instrText xml:space="preserve"> ADDIN EN.CITE.DATA </w:instrText>
      </w:r>
      <w:r w:rsidR="00697024" w:rsidRPr="00C351C8">
        <w:rPr>
          <w:rFonts w:ascii="Times New Roman" w:hAnsi="Times New Roman" w:cs="Times New Roman"/>
          <w:sz w:val="24"/>
          <w:szCs w:val="24"/>
          <w:lang w:val="en-US"/>
        </w:rPr>
      </w:r>
      <w:r w:rsidR="00697024" w:rsidRPr="00C351C8">
        <w:rPr>
          <w:rFonts w:ascii="Times New Roman" w:hAnsi="Times New Roman" w:cs="Times New Roman"/>
          <w:sz w:val="24"/>
          <w:szCs w:val="24"/>
          <w:lang w:val="en-US"/>
        </w:rPr>
        <w:fldChar w:fldCharType="end"/>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[12]</w:t>
      </w:r>
      <w:r w:rsidR="00697024">
        <w:rPr>
          <w:rFonts w:ascii="Times New Roman" w:hAnsi="Times New Roman" w:cs="Times New Roman"/>
          <w:sz w:val="24"/>
          <w:szCs w:val="24"/>
          <w:lang w:val="en-US"/>
        </w:rPr>
        <w:fldChar w:fldCharType="end"/>
      </w:r>
      <w:ins w:id="106" w:author="anna.resch88@gmail.com" w:date="2022-01-04T16:39:00Z">
        <w:r w:rsidR="00C351C8">
          <w:rPr>
            <w:rFonts w:ascii="Times New Roman" w:hAnsi="Times New Roman" w:cs="Times New Roman"/>
            <w:sz w:val="24"/>
            <w:szCs w:val="24"/>
            <w:lang w:val="en-US"/>
          </w:rPr>
          <w:t>, such as the</w:t>
        </w:r>
      </w:ins>
      <w:r w:rsidRPr="009A1C08">
        <w:rPr>
          <w:rFonts w:ascii="Times New Roman" w:hAnsi="Times New Roman" w:cs="Times New Roman"/>
          <w:sz w:val="24"/>
          <w:szCs w:val="24"/>
          <w:lang w:val="en-US"/>
        </w:rPr>
        <w:t xml:space="preserve"> dependence on UV-crosslinking, partially lacking mechanical stability, risk of transmitting pathogens, adverse immunological reactions or </w:t>
      </w:r>
      <w:r w:rsidRPr="009A1C08">
        <w:rPr>
          <w:rFonts w:ascii="Times New Roman" w:eastAsia="Times New Roman" w:hAnsi="Times New Roman" w:cs="Times New Roman"/>
          <w:sz w:val="24"/>
          <w:szCs w:val="24"/>
          <w:lang w:val="en-US"/>
        </w:rPr>
        <w:t>calcification of surrounding tissues</w:t>
      </w:r>
      <w:del w:id="107" w:author="anna.resch88@gmail.com" w:date="2022-01-04T16:40:00Z">
        <w:r w:rsidRPr="009A1C08" w:rsidDel="00C351C8">
          <w:rPr>
            <w:rFonts w:ascii="Times New Roman" w:eastAsia="Times New Roman" w:hAnsi="Times New Roman" w:cs="Times New Roman"/>
            <w:sz w:val="24"/>
            <w:szCs w:val="24"/>
            <w:lang w:val="en-US"/>
          </w:rPr>
          <w:delText>.</w:delText>
        </w:r>
      </w:del>
      <w:r w:rsidR="00697024">
        <w:rPr>
          <w:rFonts w:ascii="Times New Roman" w:eastAsia="Times New Roman" w:hAnsi="Times New Roman" w:cs="Times New Roman"/>
          <w:sz w:val="24"/>
          <w:szCs w:val="24"/>
          <w:lang w:val="en-US"/>
        </w:rPr>
        <w:fldChar w:fldCharType="begin"/>
      </w:r>
      <w:r w:rsidR="00697024">
        <w:rPr>
          <w:rFonts w:ascii="Times New Roman" w:eastAsia="Times New Roman" w:hAnsi="Times New Roman" w:cs="Times New Roman"/>
          <w:sz w:val="24"/>
          <w:szCs w:val="24"/>
          <w:lang w:val="en-US"/>
        </w:rPr>
        <w:instrText xml:space="preserve"> ADDIN EN.CITE &lt;EndNote&gt;&lt;Cite&gt;&lt;Author&gt;Frick&lt;/Author&gt;&lt;Year&gt;2006&lt;/Year&gt;&lt;RecNum&gt;89&lt;/RecNum&gt;&lt;DisplayText&gt;&lt;style face="superscript"&gt;[13]&lt;/style&gt;&lt;/DisplayText&gt;&lt;record&gt;&lt;rec-number&gt;89&lt;/rec-number&gt;&lt;foreign-keys&gt;&lt;key app="EN" db-id="zvspev52q5sttqetatnpexxo02zdpswpztzw" timestamp="1602412945"&gt;89&lt;/key&gt;&lt;/foreign-keys&gt;&lt;ref-type name="Journal Article"&gt;17&lt;/ref-type&gt;&lt;contributors&gt;&lt;authors&gt;&lt;author&gt;Frick, Chris&lt;/author&gt;&lt;author&gt;Dietz, Andrew &lt;/author&gt;&lt;author&gt;Merritt, Katharine&lt;/author&gt;&lt;author&gt;Umbreit, Thomas H. &lt;/author&gt;&lt;author&gt;Tomazic-Jezic, Vesna J. &lt;/author&gt;&lt;/authors&gt;&lt;/contributors&gt;&lt;titles&gt;&lt;title&gt;Effects of Prosthetic Materials on the Host Immune Response: Evaluation of Polymethyl-methacrylate (PMMA), Polyethylene (PE), and Polystyrene (PS) Particles&lt;/title&gt;&lt;secondary-title&gt;Journal of Long-Term Effects of Medical Implants&lt;/secondary-title&gt;&lt;/titles&gt;&lt;periodical&gt;&lt;full-title&gt;Journal of Long-Term Effects of Medical Implants&lt;/full-title&gt;&lt;/periodical&gt;&lt;pages&gt;423-33&lt;/pages&gt;&lt;volume&gt;16&lt;/volume&gt;&lt;number&gt;6&lt;/number&gt;&lt;dates&gt;&lt;year&gt;2006&lt;/year&gt;&lt;/dates&gt;&lt;urls&gt;&lt;/urls&gt;&lt;electronic-resource-num&gt;DOI: 10.1615/JLongTermEffMedImplants.v16.i6.20&lt;/electronic-resource-num&gt;&lt;/record&gt;&lt;/Cite&gt;&lt;/EndNote&gt;</w:instrText>
      </w:r>
      <w:r w:rsidR="00697024">
        <w:rPr>
          <w:rFonts w:ascii="Times New Roman" w:eastAsia="Times New Roman" w:hAnsi="Times New Roman" w:cs="Times New Roman"/>
          <w:sz w:val="24"/>
          <w:szCs w:val="24"/>
          <w:lang w:val="en-US"/>
        </w:rPr>
        <w:fldChar w:fldCharType="separate"/>
      </w:r>
      <w:r w:rsidR="00697024" w:rsidRPr="00697024">
        <w:rPr>
          <w:rFonts w:ascii="Times New Roman" w:eastAsia="Times New Roman" w:hAnsi="Times New Roman" w:cs="Times New Roman"/>
          <w:noProof/>
          <w:sz w:val="24"/>
          <w:szCs w:val="24"/>
          <w:vertAlign w:val="superscript"/>
          <w:lang w:val="en-US"/>
        </w:rPr>
        <w:t>[13]</w:t>
      </w:r>
      <w:r w:rsidR="00697024">
        <w:rPr>
          <w:rFonts w:ascii="Times New Roman" w:eastAsia="Times New Roman" w:hAnsi="Times New Roman" w:cs="Times New Roman"/>
          <w:sz w:val="24"/>
          <w:szCs w:val="24"/>
          <w:lang w:val="en-US"/>
        </w:rPr>
        <w:fldChar w:fldCharType="end"/>
      </w:r>
      <w:ins w:id="108" w:author="anna.resch88@gmail.com" w:date="2022-01-04T16:40:00Z">
        <w:r w:rsidR="00C351C8">
          <w:rPr>
            <w:rFonts w:ascii="Times New Roman" w:eastAsia="Times New Roman" w:hAnsi="Times New Roman" w:cs="Times New Roman"/>
            <w:sz w:val="24"/>
            <w:szCs w:val="24"/>
            <w:lang w:val="en-US"/>
          </w:rPr>
          <w:t>.</w:t>
        </w:r>
      </w:ins>
      <w:r w:rsidRPr="009A1C08">
        <w:rPr>
          <w:rFonts w:ascii="Times New Roman" w:hAnsi="Times New Roman" w:cs="Times New Roman"/>
          <w:sz w:val="24"/>
          <w:szCs w:val="24"/>
          <w:lang w:val="en-US"/>
        </w:rPr>
        <w:t xml:space="preserve"> Synthetic polymers avoid the risk of transmissible pathogens</w:t>
      </w:r>
      <w:ins w:id="109" w:author="anna.resch88@gmail.com" w:date="2022-01-04T16:40:00Z">
        <w:r w:rsidR="00C351C8">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but comprise other shortcomings: Cyanoacrylate glues result in glassy patches with low elasticity</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&lt;EndNote&gt;&lt;Cite&gt;&lt;Author&gt;Taboada&lt;/Author&gt;&lt;Year&gt;2020&lt;/Year&gt;&lt;RecNum&gt;199&lt;/RecNum&gt;&lt;DisplayText&gt;&lt;style face="superscript"&gt;[7]&lt;/style&gt;&lt;/DisplayText&gt;&lt;record&gt;&lt;rec-number&gt;199&lt;/rec-number&gt;&lt;foreign-keys&gt;&lt;key app="EN" db-id="zvspev52q5sttqetatnpexxo02zdpswpztzw" timestamp="1610055277"&gt;199&lt;/key&gt;&lt;/foreign-keys&gt;&lt;ref-type name="Journal Article"&gt;17&lt;/ref-type&gt;&lt;contributors&gt;&lt;authors&gt;&lt;author&gt;Taboada, Gonzalo Munoz&lt;/author&gt;&lt;author&gt;Yang, Kisuk&lt;/author&gt;&lt;author&gt;Pereira, Maria J. N.&lt;/author&gt;&lt;author&gt;Liu, Sophie S.&lt;/author&gt;&lt;author&gt;Hu, Yangshuo&lt;/author&gt;&lt;author&gt;Karp, Jeffrey M.&lt;/author&gt;&lt;author&gt;Artzi,  Natalie&lt;/author&gt;&lt;author&gt;Lee, Yuhan&lt;/author&gt;&lt;/authors&gt;&lt;/contributors&gt;&lt;titles&gt;&lt;title&gt;Overcoming the translational barriers of tissue adhesives&lt;/title&gt;&lt;secondary-title&gt;Nature Review Materials&lt;/secondary-title&gt;&lt;/titles&gt;&lt;periodical&gt;&lt;full-title&gt;Nature Review Materials&lt;/full-title&gt;&lt;/periodical&gt;&lt;pages&gt;310-329&lt;/pages&gt;&lt;volume&gt;5&lt;/volume&gt;&lt;dates&gt;&lt;year&gt;2020&lt;/year&gt;&lt;/dates&gt;&lt;urls&gt;&lt;/urls&gt;&lt;electronic-resource-num&gt;https://doi.org/10.1038/s41578-019-0171-7&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[7]</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and are associated with significant toxicity</w:t>
      </w:r>
      <w:del w:id="110" w:author="anna.resch88@gmail.com" w:date="2022-01-04T16:40:00Z">
        <w:r w:rsidRPr="009A1C08" w:rsidDel="00C351C8">
          <w:rPr>
            <w:rFonts w:ascii="Times New Roman" w:hAnsi="Times New Roman" w:cs="Times New Roman"/>
            <w:sz w:val="24"/>
            <w:szCs w:val="24"/>
            <w:lang w:val="en-US"/>
          </w:rPr>
          <w:delText>,</w:delText>
        </w:r>
      </w:del>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&lt;EndNote&gt;&lt;Cite&gt;&lt;Author&gt;Duarte&lt;/Author&gt;&lt;Year&gt;2012&lt;/Year&gt;&lt;RecNum&gt;30&lt;/RecNum&gt;&lt;DisplayText&gt;&lt;style face="superscript"&gt;[9a]&lt;/style&gt;&lt;/DisplayText&gt;&lt;record&gt;&lt;rec-number&gt;30&lt;/rec-number&gt;&lt;foreign-keys&gt;&lt;key app="EN" db-id="zvspev52q5sttqetatnpexxo02zdpswpztzw" timestamp="1602401589"&gt;30&lt;/key&gt;&lt;/foreign-keys&gt;&lt;ref-type name="Journal Article"&gt;17&lt;/ref-type&gt;&lt;contributors&gt;&lt;authors&gt;&lt;author&gt;Duarte, A. P.&lt;/author&gt;&lt;author&gt;Coelho, J. F.&lt;/author&gt;&lt;author&gt;Bordado, J. C.&lt;/author&gt;&lt;author&gt;Cidade, M. T.&lt;/author&gt;&lt;author&gt;Gil, M. H.&lt;/author&gt;&lt;/authors&gt;&lt;/contributors&gt;&lt;titles&gt;&lt;title&gt;Surgical adhesives: Systematic review of the main types and development forecast&lt;/title&gt;&lt;secondary-title&gt;Progress in Polymer Science&lt;/secondary-title&gt;&lt;/titles&gt;&lt;periodical&gt;&lt;full-title&gt;Progress in Polymer Science&lt;/full-title&gt;&lt;/periodical&gt;&lt;pages&gt;1031-1050&lt;/pages&gt;&lt;volume&gt;37&lt;/volume&gt;&lt;number&gt;8&lt;/number&gt;&lt;keywords&gt;&lt;keyword&gt;Biomimetic adhesives&lt;/keyword&gt;&lt;keyword&gt;Commercial products&lt;/keyword&gt;&lt;keyword&gt;Surgical adhesives&lt;/keyword&gt;&lt;keyword&gt;Types and applications&lt;/keyword&gt;&lt;/keywords&gt;&lt;dates&gt;&lt;year&gt;2012&lt;/year&gt;&lt;/dates&gt;&lt;publisher&gt;Elsevier Ltd&lt;/publisher&gt;&lt;urls&gt;&lt;related-urls&gt;&lt;url&gt;http://dx.doi.org/10.1016/j.progpolymsci.2011.12.003&lt;/url&gt;&lt;/related-urls&gt;&lt;pdf-urls&gt;&lt;url&gt;file:///C:/Users/annar/Documents/Backup ZBSA Aug 2019/03_Literaturverzeichnis V.2/07_Reviews/adhesive/Duarte, Prog Polym Sci 2012.pdf&lt;/url&gt;&lt;/pdf-urls&gt;&lt;/urls&gt;&lt;electronic-resource-num&gt;10.1016/j.progpolymsci.2011.12.003&lt;/electronic-resource-num&gt;&lt;/record&gt;&lt;/Cite&gt;&lt;/EndNote&gt;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[9a]</w:t>
      </w:r>
      <w:r w:rsidR="00697024">
        <w:rPr>
          <w:rFonts w:ascii="Times New Roman" w:hAnsi="Times New Roman" w:cs="Times New Roman"/>
          <w:sz w:val="24"/>
          <w:szCs w:val="24"/>
          <w:lang w:val="en-US"/>
        </w:rPr>
        <w:fldChar w:fldCharType="end"/>
      </w:r>
      <w:ins w:id="111" w:author="anna.resch88@gmail.com" w:date="2022-01-04T16:40:00Z">
        <w:r w:rsidR="00C351C8">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whereas polyethylene glycol (PEG)–based adhesives like COSEAL (Baxter) and DURASEAL (Confluent Surgical) are brittle</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&lt;EndNote&gt;&lt;Cite&gt;&lt;Author&gt;Li&lt;/Author&gt;&lt;Year&gt;2017&lt;/Year&gt;&lt;RecNum&gt;91&lt;/RecNum&gt;&lt;DisplayText&gt;&lt;style face="superscript"&gt;[14]&lt;/style&gt;&lt;/DisplayText&gt;&lt;record&gt;&lt;rec-number&gt;91&lt;/rec-number&gt;&lt;foreign-keys&gt;&lt;key app="EN" db-id="zvspev52q5sttqetatnpexxo02zdpswpztzw" timestamp="1602752075"&gt;91&lt;/key&gt;&lt;/foreign-keys&gt;&lt;ref-type name="Journal Article"&gt;17&lt;/ref-type&gt;&lt;contributors&gt;&lt;authors&gt;&lt;author&gt;Li, J. &lt;/author&gt;&lt;author&gt;Celiz, A.D. &lt;/author&gt;&lt;author&gt;Yang, J. &lt;/author&gt;&lt;author&gt;Yang, Q. &lt;/author&gt;&lt;author&gt;Wamala, I. &lt;/author&gt;&lt;author&gt;Whyte, W. &lt;/author&gt;&lt;author&gt;Seo, B. R. &lt;/author&gt;&lt;author&gt;Vasilyev, N. V. &lt;/author&gt;&lt;author&gt;Vlassak, J. J. &lt;/author&gt;&lt;author&gt;Suo, Z. &lt;/author&gt;&lt;author&gt;Mooney, D. J. &lt;/author&gt;&lt;/authors&gt;&lt;/contributors&gt;&lt;titles&gt;&lt;title&gt;Tough adhesives for diverse wet surfaces&lt;/title&gt;&lt;secondary-title&gt;Science&lt;/secondary-title&gt;&lt;/titles&gt;&lt;periodical&gt;&lt;full-title&gt;Science&lt;/full-title&gt;&lt;/periodical&gt;&lt;pages&gt;378-381&lt;/pages&gt;&lt;volume&gt;357&lt;/volume&gt;&lt;number&gt;6349&lt;/number&gt;&lt;dates&gt;&lt;year&gt;2017&lt;/year&gt;&lt;/dates&gt;&lt;urls&gt;&lt;/urls&gt;&lt;custom2&gt;PMC5905340.&lt;/custom2&gt;&lt;electronic-resource-num&gt;10.1126/science.aah6362&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[14]</w:t>
      </w:r>
      <w:r w:rsidR="00697024">
        <w:rPr>
          <w:rFonts w:ascii="Times New Roman" w:hAnsi="Times New Roman" w:cs="Times New Roman"/>
          <w:sz w:val="24"/>
          <w:szCs w:val="24"/>
          <w:lang w:val="en-US"/>
        </w:rPr>
        <w:fldChar w:fldCharType="end"/>
      </w:r>
      <w:r w:rsidR="002B2CDA"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 xml:space="preserve"> and calcification of methacrylate and aldehyde containing materials can cause adverse immune reactions</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&lt;EndNote&gt;&lt;Cite&gt;&lt;Author&gt;Frick&lt;/Author&gt;&lt;Year&gt;2006&lt;/Year&gt;&lt;RecNum&gt;89&lt;/RecNum&gt;&lt;DisplayText&gt;&lt;style face="superscript"&gt;[13]&lt;/style&gt;&lt;/DisplayText&gt;&lt;record&gt;&lt;rec-number&gt;89&lt;/rec-number&gt;&lt;foreign-keys&gt;&lt;key app="EN" db-id="zvspev52q5sttqetatnpexxo02zdpswpztzw" timestamp="1602412945"&gt;89&lt;/key&gt;&lt;/foreign-keys&gt;&lt;ref-type name="Journal Article"&gt;17&lt;/ref-type&gt;&lt;contributors&gt;&lt;authors&gt;&lt;author&gt;Frick, Chris&lt;/author&gt;&lt;author&gt;Dietz, Andrew &lt;/author&gt;&lt;author&gt;Merritt, Katharine&lt;/author&gt;&lt;author&gt;Umbreit, Thomas H. &lt;/author&gt;&lt;author&gt;Tomazic-Jezic, Vesna J. &lt;/author&gt;&lt;/authors&gt;&lt;/contributors&gt;&lt;titles&gt;&lt;title&gt;Effects of Prosthetic Materials on the Host Immune Response: Evaluation of Polymethyl-methacrylate (PMMA), Polyethylene (PE), and Polystyrene (PS) Particles&lt;/title&gt;&lt;secondary-title&gt;Journal of Long-Term Effects of Medical Implants&lt;/secondary-title&gt;&lt;/titles&gt;&lt;periodical&gt;&lt;full-title&gt;Journal of Long-Term Effects of Medical Implants&lt;/full-title&gt;&lt;/periodical&gt;&lt;pages&gt;423-33&lt;/pages&gt;&lt;volume&gt;16&lt;/volume&gt;&lt;number&gt;6&lt;/number&gt;&lt;dates&gt;&lt;year&gt;2006&lt;/year&gt;&lt;/dates&gt;&lt;urls&gt;&lt;/urls&gt;&lt;electronic-resource-num&gt;DOI: 10.1615/JLongTermEffMedImplants.v16.i6.20&lt;/electronic-resource-num&gt;&lt;/record&gt;&lt;/Cite&gt;&lt;/EndNote&gt;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[13]</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w:t>
      </w:r>
      <w:commentRangeStart w:id="112"/>
      <w:r w:rsidRPr="009A1C08">
        <w:rPr>
          <w:rFonts w:ascii="Times New Roman" w:hAnsi="Times New Roman" w:cs="Times New Roman"/>
          <w:sz w:val="24"/>
          <w:szCs w:val="24"/>
          <w:lang w:val="en-US"/>
        </w:rPr>
        <w:t>Even PEG and polyacrylamide (PAM) are observed to cause immunogenicity or inflammation</w:t>
      </w:r>
      <w:del w:id="113" w:author="anna.resch88@gmail.com" w:date="2022-01-04T16:41:00Z">
        <w:r w:rsidRPr="009A1C08" w:rsidDel="00C351C8">
          <w:rPr>
            <w:rFonts w:ascii="Times New Roman" w:hAnsi="Times New Roman" w:cs="Times New Roman"/>
            <w:sz w:val="24"/>
            <w:szCs w:val="24"/>
            <w:lang w:val="en-US"/>
          </w:rPr>
          <w:delText>.</w:delText>
        </w:r>
      </w:del>
      <w:r w:rsidR="00697024">
        <w:rPr>
          <w:rFonts w:ascii="Times New Roman" w:hAnsi="Times New Roman" w:cs="Times New Roman"/>
          <w:sz w:val="24"/>
          <w:szCs w:val="24"/>
          <w:lang w:val="en-US"/>
        </w:rPr>
        <w:fldChar w:fldCharType="begin">
          <w:fldData xml:space="preserve">PEVuZE5vdGU+PENpdGU+PEF1dGhvcj5TY2hlbGxla2VuczwvQXV0aG9yPjxZZWFyPjIwMTM8L1ll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</w:fldData>
        </w:fldChar>
      </w:r>
      <w:r w:rsidR="00697024" w:rsidRPr="00C351C8">
        <w:rPr>
          <w:rFonts w:ascii="Times New Roman" w:hAnsi="Times New Roman" w:cs="Times New Roman"/>
          <w:sz w:val="24"/>
          <w:szCs w:val="24"/>
          <w:lang w:val="en-US"/>
        </w:rPr>
        <w:instrText xml:space="preserve"> ADDIN EN.CITE </w:instrText>
      </w:r>
      <w:r w:rsidR="00697024" w:rsidRPr="00C351C8">
        <w:rPr>
          <w:rFonts w:ascii="Times New Roman" w:hAnsi="Times New Roman" w:cs="Times New Roman"/>
          <w:sz w:val="24"/>
          <w:szCs w:val="24"/>
          <w:lang w:val="en-US"/>
        </w:rPr>
        <w:fldChar w:fldCharType="begin">
          <w:fldData xml:space="preserve">PEVuZE5vdGU+PENpdGU+PEF1dGhvcj5TY2hlbGxla2VuczwvQXV0aG9yPjxZZWFyPjIwMTM8L1ll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</w:fldData>
        </w:fldChar>
      </w:r>
      <w:r w:rsidR="00697024" w:rsidRPr="00C351C8">
        <w:rPr>
          <w:rFonts w:ascii="Times New Roman" w:hAnsi="Times New Roman" w:cs="Times New Roman"/>
          <w:sz w:val="24"/>
          <w:szCs w:val="24"/>
          <w:lang w:val="en-US"/>
        </w:rPr>
        <w:instrText xml:space="preserve"> ADDIN EN.CITE.DATA </w:instrText>
      </w:r>
      <w:r w:rsidR="00697024" w:rsidRPr="00C351C8">
        <w:rPr>
          <w:rFonts w:ascii="Times New Roman" w:hAnsi="Times New Roman" w:cs="Times New Roman"/>
          <w:sz w:val="24"/>
          <w:szCs w:val="24"/>
          <w:lang w:val="en-US"/>
        </w:rPr>
      </w:r>
      <w:r w:rsidR="00697024" w:rsidRPr="00C351C8">
        <w:rPr>
          <w:rFonts w:ascii="Times New Roman" w:hAnsi="Times New Roman" w:cs="Times New Roman"/>
          <w:sz w:val="24"/>
          <w:szCs w:val="24"/>
          <w:lang w:val="en-US"/>
        </w:rPr>
        <w:fldChar w:fldCharType="end"/>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[15]</w:t>
      </w:r>
      <w:r w:rsidR="00697024">
        <w:rPr>
          <w:rFonts w:ascii="Times New Roman" w:hAnsi="Times New Roman" w:cs="Times New Roman"/>
          <w:sz w:val="24"/>
          <w:szCs w:val="24"/>
          <w:lang w:val="en-US"/>
        </w:rPr>
        <w:fldChar w:fldCharType="end"/>
      </w:r>
      <w:ins w:id="114" w:author="anna.resch88@gmail.com" w:date="2022-01-04T16:41:00Z">
        <w:r w:rsidR="00C351C8">
          <w:rPr>
            <w:rFonts w:ascii="Times New Roman" w:hAnsi="Times New Roman" w:cs="Times New Roman"/>
            <w:sz w:val="24"/>
            <w:szCs w:val="24"/>
            <w:lang w:val="en-US"/>
          </w:rPr>
          <w:t>.</w:t>
        </w:r>
      </w:ins>
      <w:r w:rsidRPr="009A1C08">
        <w:rPr>
          <w:rFonts w:ascii="Times New Roman" w:eastAsia="Times New Roman" w:hAnsi="Times New Roman" w:cs="Times New Roman"/>
          <w:sz w:val="24"/>
          <w:szCs w:val="24"/>
          <w:lang w:val="en-US"/>
        </w:rPr>
        <w:t xml:space="preserve"> </w:t>
      </w:r>
      <w:commentRangeEnd w:id="112"/>
      <w:r w:rsidR="00C351C8">
        <w:rPr>
          <w:rStyle w:val="Kommentarzeichen"/>
        </w:rPr>
        <w:commentReference w:id="112"/>
      </w:r>
      <w:moveFromRangeStart w:id="115" w:author="anna.resch88@gmail.com" w:date="2022-01-16T11:40:00Z" w:name="move93225640"/>
      <w:moveFrom w:id="116" w:author="anna.resch88@gmail.com" w:date="2022-01-16T11:40:00Z">
        <w:r w:rsidRPr="009A1C08" w:rsidDel="008C52A7">
          <w:rPr>
            <w:rFonts w:ascii="Times New Roman" w:hAnsi="Times New Roman" w:cs="Times New Roman"/>
            <w:sz w:val="24"/>
            <w:szCs w:val="24"/>
            <w:lang w:val="en-US"/>
          </w:rPr>
          <w:t xml:space="preserve">For certain applications, an optimal sealant should also be </w:t>
        </w:r>
        <w:r w:rsidRPr="0090123B" w:rsidDel="008C52A7">
          <w:rPr>
            <w:rFonts w:ascii="Times New Roman" w:hAnsi="Times New Roman" w:cs="Times New Roman"/>
            <w:sz w:val="24"/>
            <w:szCs w:val="24"/>
            <w:highlight w:val="yellow"/>
            <w:lang w:val="en-US"/>
            <w:rPrChange w:id="117" w:author="Bizan N. Balzer" w:date="2021-09-24T21:18:00Z">
              <w:rPr>
                <w:rFonts w:ascii="Times New Roman" w:hAnsi="Times New Roman" w:cs="Times New Roman"/>
                <w:sz w:val="24"/>
                <w:szCs w:val="24"/>
                <w:lang w:val="en-US"/>
              </w:rPr>
            </w:rPrChange>
          </w:rPr>
          <w:t>transparent</w:t>
        </w:r>
        <w:r w:rsidRPr="009A1C08" w:rsidDel="008C52A7">
          <w:rPr>
            <w:rFonts w:ascii="Times New Roman" w:hAnsi="Times New Roman" w:cs="Times New Roman"/>
            <w:sz w:val="24"/>
            <w:szCs w:val="24"/>
            <w:lang w:val="en-US"/>
          </w:rPr>
          <w:t xml:space="preserve"> and </w:t>
        </w:r>
        <w:r w:rsidRPr="0090123B" w:rsidDel="008C52A7">
          <w:rPr>
            <w:rFonts w:ascii="Times New Roman" w:hAnsi="Times New Roman" w:cs="Times New Roman"/>
            <w:sz w:val="24"/>
            <w:szCs w:val="24"/>
            <w:highlight w:val="yellow"/>
            <w:lang w:val="en-US"/>
            <w:rPrChange w:id="118" w:author="Bizan N. Balzer" w:date="2021-09-24T21:18:00Z">
              <w:rPr>
                <w:rFonts w:ascii="Times New Roman" w:hAnsi="Times New Roman" w:cs="Times New Roman"/>
                <w:sz w:val="24"/>
                <w:szCs w:val="24"/>
                <w:lang w:val="en-US"/>
              </w:rPr>
            </w:rPrChange>
          </w:rPr>
          <w:t>rapidly crosslinkable in wet environments</w:t>
        </w:r>
        <w:r w:rsidRPr="009A1C08" w:rsidDel="008C52A7">
          <w:rPr>
            <w:rFonts w:ascii="Times New Roman" w:hAnsi="Times New Roman" w:cs="Times New Roman"/>
            <w:sz w:val="24"/>
            <w:szCs w:val="24"/>
            <w:lang w:val="en-US"/>
          </w:rPr>
          <w:t>.</w:t>
        </w:r>
      </w:moveFrom>
      <w:moveFromRangeEnd w:id="115"/>
      <w:r w:rsidRPr="009A1C08">
        <w:rPr>
          <w:rFonts w:ascii="Times New Roman" w:hAnsi="Times New Roman" w:cs="Times New Roman"/>
          <w:sz w:val="24"/>
          <w:szCs w:val="24"/>
          <w:lang w:val="en-US"/>
        </w:rPr>
        <w:t xml:space="preserve"> </w:t>
      </w:r>
    </w:p>
    <w:p w14:paraId="63EEEA1A" w14:textId="1449A803" w:rsidR="0038383B" w:rsidRDefault="006E33E9" w:rsidP="009A1C08">
      <w:pPr>
        <w:spacing w:line="480" w:lineRule="auto"/>
        <w:jc w:val="both"/>
        <w:rPr>
          <w:ins w:id="119" w:author="anna.resch88@gmail.com" w:date="2022-01-05T10:19:00Z"/>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The unmet clinical need for </w:t>
      </w:r>
      <w:proofErr w:type="spellStart"/>
      <w:r w:rsidRPr="009A1C08">
        <w:rPr>
          <w:rFonts w:ascii="Times New Roman" w:hAnsi="Times New Roman" w:cs="Times New Roman"/>
          <w:sz w:val="24"/>
          <w:szCs w:val="24"/>
          <w:lang w:val="en-US"/>
        </w:rPr>
        <w:t>bioadhesive</w:t>
      </w:r>
      <w:r w:rsidR="00AB06EC" w:rsidRPr="009A1C08">
        <w:rPr>
          <w:rFonts w:ascii="Times New Roman" w:hAnsi="Times New Roman" w:cs="Times New Roman"/>
          <w:sz w:val="24"/>
          <w:szCs w:val="24"/>
          <w:lang w:val="en-US"/>
        </w:rPr>
        <w:t>s</w:t>
      </w:r>
      <w:proofErr w:type="spellEnd"/>
      <w:ins w:id="120" w:author="Alexander Resch" w:date="2022-01-17T19:14:00Z">
        <w:r w:rsidR="00561D6B">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combining strong tissue-adhesion under wet conditions, bonding strength, </w:t>
      </w:r>
      <w:r w:rsidRPr="009A1C08">
        <w:rPr>
          <w:rFonts w:ascii="Times New Roman" w:eastAsia="Times New Roman" w:hAnsi="Times New Roman" w:cs="Times New Roman"/>
          <w:sz w:val="24"/>
          <w:szCs w:val="24"/>
          <w:lang w:val="en-US"/>
        </w:rPr>
        <w:t>mechanical stability,</w:t>
      </w:r>
      <w:r w:rsidRPr="009A1C08">
        <w:rPr>
          <w:rFonts w:ascii="Times New Roman" w:hAnsi="Times New Roman" w:cs="Times New Roman"/>
          <w:sz w:val="24"/>
          <w:szCs w:val="24"/>
          <w:lang w:val="en-US"/>
        </w:rPr>
        <w:t xml:space="preserve"> cell compatibility, non-immunogenicity, elasticity</w:t>
      </w:r>
      <w:ins w:id="121" w:author="Alexander Resch" w:date="2022-01-17T19:14:00Z">
        <w:r w:rsidR="00561D6B">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and mechanical compliance with the target tissue evokes the necessity </w:t>
      </w:r>
      <w:del w:id="122" w:author="Alexander Resch" w:date="2022-01-17T19:14:00Z">
        <w:r w:rsidRPr="009A1C08" w:rsidDel="00561D6B">
          <w:rPr>
            <w:rFonts w:ascii="Times New Roman" w:hAnsi="Times New Roman" w:cs="Times New Roman"/>
            <w:sz w:val="24"/>
            <w:szCs w:val="24"/>
            <w:lang w:val="en-US"/>
          </w:rPr>
          <w:delText xml:space="preserve">to design and </w:delText>
        </w:r>
        <w:r w:rsidRPr="009A1C08" w:rsidDel="00561D6B">
          <w:rPr>
            <w:rFonts w:ascii="Times New Roman" w:hAnsi="Times New Roman" w:cs="Times New Roman"/>
            <w:sz w:val="24"/>
            <w:szCs w:val="24"/>
            <w:lang w:val="en-US"/>
          </w:rPr>
          <w:lastRenderedPageBreak/>
          <w:delText>access</w:delText>
        </w:r>
      </w:del>
      <w:ins w:id="123" w:author="Alexander Resch" w:date="2022-01-17T19:14:00Z">
        <w:r w:rsidR="00561D6B">
          <w:rPr>
            <w:rFonts w:ascii="Times New Roman" w:hAnsi="Times New Roman" w:cs="Times New Roman"/>
            <w:sz w:val="24"/>
            <w:szCs w:val="24"/>
            <w:lang w:val="en-US"/>
          </w:rPr>
          <w:t>for</w:t>
        </w:r>
      </w:ins>
      <w:r w:rsidRPr="009A1C08">
        <w:rPr>
          <w:rFonts w:ascii="Times New Roman" w:hAnsi="Times New Roman" w:cs="Times New Roman"/>
          <w:sz w:val="24"/>
          <w:szCs w:val="24"/>
          <w:lang w:val="en-US"/>
        </w:rPr>
        <w:t xml:space="preserve"> </w:t>
      </w:r>
      <w:del w:id="124" w:author="anna.resch88@gmail.com" w:date="2022-01-04T16:42:00Z">
        <w:r w:rsidRPr="009A1C08" w:rsidDel="00C351C8">
          <w:rPr>
            <w:rFonts w:ascii="Times New Roman" w:hAnsi="Times New Roman" w:cs="Times New Roman"/>
            <w:sz w:val="24"/>
            <w:szCs w:val="24"/>
            <w:lang w:val="en-US"/>
          </w:rPr>
          <w:delText>a bioadhesive system</w:delText>
        </w:r>
      </w:del>
      <w:ins w:id="125" w:author="anna.resch88@gmail.com" w:date="2022-01-05T10:15:00Z">
        <w:r w:rsidR="003844B7">
          <w:rPr>
            <w:rFonts w:ascii="Times New Roman" w:hAnsi="Times New Roman" w:cs="Times New Roman"/>
            <w:sz w:val="24"/>
            <w:szCs w:val="24"/>
            <w:lang w:val="en-US"/>
          </w:rPr>
          <w:t>novel</w:t>
        </w:r>
      </w:ins>
      <w:ins w:id="126" w:author="anna.resch88@gmail.com" w:date="2022-01-04T16:42:00Z">
        <w:r w:rsidR="00C351C8">
          <w:rPr>
            <w:rFonts w:ascii="Times New Roman" w:hAnsi="Times New Roman" w:cs="Times New Roman"/>
            <w:sz w:val="24"/>
            <w:szCs w:val="24"/>
            <w:lang w:val="en-US"/>
          </w:rPr>
          <w:t xml:space="preserve"> </w:t>
        </w:r>
        <w:r w:rsidR="00746DBD">
          <w:rPr>
            <w:rFonts w:ascii="Times New Roman" w:hAnsi="Times New Roman" w:cs="Times New Roman"/>
            <w:sz w:val="24"/>
            <w:szCs w:val="24"/>
            <w:lang w:val="en-US"/>
          </w:rPr>
          <w:t>platforms to provide</w:t>
        </w:r>
      </w:ins>
      <w:ins w:id="127" w:author="anna.resch88@gmail.com" w:date="2022-01-04T16:43:00Z">
        <w:r w:rsidR="00746DBD">
          <w:rPr>
            <w:rFonts w:ascii="Times New Roman" w:hAnsi="Times New Roman" w:cs="Times New Roman"/>
            <w:sz w:val="24"/>
            <w:szCs w:val="24"/>
            <w:lang w:val="en-US"/>
          </w:rPr>
          <w:t xml:space="preserve"> </w:t>
        </w:r>
      </w:ins>
      <w:ins w:id="128" w:author="anna.resch88@gmail.com" w:date="2022-01-04T16:44:00Z">
        <w:r w:rsidR="00746DBD">
          <w:rPr>
            <w:rFonts w:ascii="Times New Roman" w:hAnsi="Times New Roman" w:cs="Times New Roman"/>
            <w:sz w:val="24"/>
            <w:szCs w:val="24"/>
            <w:lang w:val="en-US"/>
          </w:rPr>
          <w:t>new biomaterials</w:t>
        </w:r>
      </w:ins>
      <w:del w:id="129" w:author="anna.resch88@gmail.com" w:date="2022-01-04T16:42:00Z">
        <w:r w:rsidRPr="009A1C08" w:rsidDel="00746DBD">
          <w:rPr>
            <w:rFonts w:ascii="Times New Roman" w:hAnsi="Times New Roman" w:cs="Times New Roman"/>
            <w:sz w:val="24"/>
            <w:szCs w:val="24"/>
            <w:lang w:val="en-US"/>
          </w:rPr>
          <w:delText xml:space="preserve"> comprising</w:delText>
        </w:r>
      </w:del>
      <w:del w:id="130" w:author="anna.resch88@gmail.com" w:date="2022-01-04T16:44:00Z">
        <w:r w:rsidRPr="009A1C08" w:rsidDel="00746DBD">
          <w:rPr>
            <w:rFonts w:ascii="Times New Roman" w:hAnsi="Times New Roman" w:cs="Times New Roman"/>
            <w:sz w:val="24"/>
            <w:szCs w:val="24"/>
            <w:lang w:val="en-US"/>
          </w:rPr>
          <w:delText xml:space="preserve"> these properties</w:delText>
        </w:r>
      </w:del>
      <w:del w:id="131" w:author="anna.resch88@gmail.com" w:date="2022-01-16T11:40:00Z">
        <w:r w:rsidRPr="009A1C08" w:rsidDel="008C52A7">
          <w:rPr>
            <w:rFonts w:ascii="Times New Roman" w:hAnsi="Times New Roman" w:cs="Times New Roman"/>
            <w:sz w:val="24"/>
            <w:szCs w:val="24"/>
            <w:lang w:val="en-US"/>
          </w:rPr>
          <w:delText>.</w:delText>
        </w:r>
      </w:del>
      <w:r w:rsidR="00697024">
        <w:rPr>
          <w:rFonts w:ascii="Times New Roman" w:hAnsi="Times New Roman" w:cs="Times New Roman"/>
          <w:sz w:val="24"/>
          <w:szCs w:val="24"/>
          <w:lang w:val="en-US"/>
        </w:rPr>
        <w:fldChar w:fldCharType="begin">
          <w:fldData xml:space="preserve">PEVuZE5vdGU+PENpdGU+PEF1dGhvcj5KYWluPC9BdXRob3I+PFllYXI+MjAxOTwvWWVhcj48UmVj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</w:fldData>
        </w:fldChar>
      </w:r>
      <w:r w:rsidR="00697024">
        <w:rPr>
          <w:rFonts w:ascii="Times New Roman" w:hAnsi="Times New Roman" w:cs="Times New Roman"/>
          <w:sz w:val="24"/>
          <w:szCs w:val="24"/>
          <w:lang w:val="en-US"/>
        </w:rPr>
        <w:instrText xml:space="preserve"> ADDIN EN.CITE </w:instrText>
      </w:r>
      <w:r w:rsidR="00697024">
        <w:rPr>
          <w:rFonts w:ascii="Times New Roman" w:hAnsi="Times New Roman" w:cs="Times New Roman"/>
          <w:sz w:val="24"/>
          <w:szCs w:val="24"/>
          <w:lang w:val="en-US"/>
        </w:rPr>
        <w:fldChar w:fldCharType="begin">
          <w:fldData xml:space="preserve">PEVuZE5vdGU+PENpdGU+PEF1dGhvcj5KYWluPC9BdXRob3I+PFllYXI+MjAxOTwvWWVhcj48UmVj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</w:fldData>
        </w:fldChar>
      </w:r>
      <w:r w:rsidR="00697024">
        <w:rPr>
          <w:rFonts w:ascii="Times New Roman" w:hAnsi="Times New Roman" w:cs="Times New Roman"/>
          <w:sz w:val="24"/>
          <w:szCs w:val="24"/>
          <w:lang w:val="en-US"/>
        </w:rPr>
        <w:instrText xml:space="preserve"> ADDIN EN.CITE.DATA </w:instrText>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end"/>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[6, 16]</w:t>
      </w:r>
      <w:r w:rsidR="00697024">
        <w:rPr>
          <w:rFonts w:ascii="Times New Roman" w:hAnsi="Times New Roman" w:cs="Times New Roman"/>
          <w:sz w:val="24"/>
          <w:szCs w:val="24"/>
          <w:lang w:val="en-US"/>
        </w:rPr>
        <w:fldChar w:fldCharType="end"/>
      </w:r>
      <w:ins w:id="132" w:author="anna.resch88@gmail.com" w:date="2022-01-16T11:40:00Z">
        <w:r w:rsidR="008C52A7">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w:t>
      </w:r>
      <w:moveToRangeStart w:id="133" w:author="anna.resch88@gmail.com" w:date="2022-01-16T11:40:00Z" w:name="move93225640"/>
      <w:moveTo w:id="134" w:author="anna.resch88@gmail.com" w:date="2022-01-16T11:40:00Z">
        <w:r w:rsidR="008C52A7" w:rsidRPr="009A1C08">
          <w:rPr>
            <w:rFonts w:ascii="Times New Roman" w:hAnsi="Times New Roman" w:cs="Times New Roman"/>
            <w:sz w:val="24"/>
            <w:szCs w:val="24"/>
            <w:lang w:val="en-US"/>
          </w:rPr>
          <w:t xml:space="preserve">For </w:t>
        </w:r>
        <w:del w:id="135" w:author="anna.resch88@gmail.com" w:date="2022-01-16T11:40:00Z">
          <w:r w:rsidR="008C52A7" w:rsidRPr="009A1C08" w:rsidDel="008C52A7">
            <w:rPr>
              <w:rFonts w:ascii="Times New Roman" w:hAnsi="Times New Roman" w:cs="Times New Roman"/>
              <w:sz w:val="24"/>
              <w:szCs w:val="24"/>
              <w:lang w:val="en-US"/>
            </w:rPr>
            <w:delText>certain</w:delText>
          </w:r>
        </w:del>
      </w:moveTo>
      <w:ins w:id="136" w:author="anna.resch88@gmail.com" w:date="2022-01-16T11:40:00Z">
        <w:r w:rsidR="008C52A7">
          <w:rPr>
            <w:rFonts w:ascii="Times New Roman" w:hAnsi="Times New Roman" w:cs="Times New Roman"/>
            <w:sz w:val="24"/>
            <w:szCs w:val="24"/>
            <w:lang w:val="en-US"/>
          </w:rPr>
          <w:t>ophthalmologic</w:t>
        </w:r>
      </w:ins>
      <w:moveTo w:id="137" w:author="anna.resch88@gmail.com" w:date="2022-01-16T11:40:00Z">
        <w:r w:rsidR="008C52A7" w:rsidRPr="009A1C08">
          <w:rPr>
            <w:rFonts w:ascii="Times New Roman" w:hAnsi="Times New Roman" w:cs="Times New Roman"/>
            <w:sz w:val="24"/>
            <w:szCs w:val="24"/>
            <w:lang w:val="en-US"/>
          </w:rPr>
          <w:t xml:space="preserve"> applications, an optimal sealant should</w:t>
        </w:r>
      </w:moveTo>
      <w:ins w:id="138" w:author="Alexander Resch" w:date="2022-01-17T19:15:00Z">
        <w:r w:rsidR="00561D6B">
          <w:rPr>
            <w:rFonts w:ascii="Times New Roman" w:hAnsi="Times New Roman" w:cs="Times New Roman"/>
            <w:sz w:val="24"/>
            <w:szCs w:val="24"/>
            <w:lang w:val="en-US"/>
          </w:rPr>
          <w:t>, additionally</w:t>
        </w:r>
      </w:ins>
      <w:moveTo w:id="139" w:author="anna.resch88@gmail.com" w:date="2022-01-16T11:40:00Z">
        <w:del w:id="140" w:author="Alexander Resch" w:date="2022-01-17T19:15:00Z">
          <w:r w:rsidR="008C52A7" w:rsidRPr="009A1C08" w:rsidDel="00561D6B">
            <w:rPr>
              <w:rFonts w:ascii="Times New Roman" w:hAnsi="Times New Roman" w:cs="Times New Roman"/>
              <w:sz w:val="24"/>
              <w:szCs w:val="24"/>
              <w:lang w:val="en-US"/>
            </w:rPr>
            <w:delText xml:space="preserve"> also</w:delText>
          </w:r>
        </w:del>
      </w:moveTo>
      <w:ins w:id="141" w:author="Alexander Resch" w:date="2022-01-17T19:15:00Z">
        <w:r w:rsidR="00561D6B">
          <w:rPr>
            <w:rFonts w:ascii="Times New Roman" w:hAnsi="Times New Roman" w:cs="Times New Roman"/>
            <w:sz w:val="24"/>
            <w:szCs w:val="24"/>
            <w:lang w:val="en-US"/>
          </w:rPr>
          <w:t>,</w:t>
        </w:r>
      </w:ins>
      <w:moveTo w:id="142" w:author="anna.resch88@gmail.com" w:date="2022-01-16T11:40:00Z">
        <w:r w:rsidR="008C52A7" w:rsidRPr="009A1C08">
          <w:rPr>
            <w:rFonts w:ascii="Times New Roman" w:hAnsi="Times New Roman" w:cs="Times New Roman"/>
            <w:sz w:val="24"/>
            <w:szCs w:val="24"/>
            <w:lang w:val="en-US"/>
          </w:rPr>
          <w:t xml:space="preserve"> be </w:t>
        </w:r>
        <w:r w:rsidR="008C52A7" w:rsidRPr="003C3E0F">
          <w:rPr>
            <w:rFonts w:ascii="Times New Roman" w:hAnsi="Times New Roman" w:cs="Times New Roman"/>
            <w:sz w:val="24"/>
            <w:szCs w:val="24"/>
            <w:highlight w:val="yellow"/>
            <w:lang w:val="en-US"/>
          </w:rPr>
          <w:t>transparent</w:t>
        </w:r>
        <w:r w:rsidR="008C52A7" w:rsidRPr="009A1C08">
          <w:rPr>
            <w:rFonts w:ascii="Times New Roman" w:hAnsi="Times New Roman" w:cs="Times New Roman"/>
            <w:sz w:val="24"/>
            <w:szCs w:val="24"/>
            <w:lang w:val="en-US"/>
          </w:rPr>
          <w:t xml:space="preserve"> and </w:t>
        </w:r>
        <w:r w:rsidR="008C52A7" w:rsidRPr="003C3E0F">
          <w:rPr>
            <w:rFonts w:ascii="Times New Roman" w:hAnsi="Times New Roman" w:cs="Times New Roman"/>
            <w:sz w:val="24"/>
            <w:szCs w:val="24"/>
            <w:highlight w:val="yellow"/>
            <w:lang w:val="en-US"/>
          </w:rPr>
          <w:t>rapidly crosslinkable in wet environments</w:t>
        </w:r>
        <w:r w:rsidR="008C52A7" w:rsidRPr="009A1C08">
          <w:rPr>
            <w:rFonts w:ascii="Times New Roman" w:hAnsi="Times New Roman" w:cs="Times New Roman"/>
            <w:sz w:val="24"/>
            <w:szCs w:val="24"/>
            <w:lang w:val="en-US"/>
          </w:rPr>
          <w:t xml:space="preserve">. </w:t>
        </w:r>
      </w:moveTo>
      <w:moveToRangeEnd w:id="133"/>
      <w:r w:rsidR="00930B7A" w:rsidRPr="009A1C08">
        <w:rPr>
          <w:rFonts w:ascii="Times New Roman" w:hAnsi="Times New Roman" w:cs="Times New Roman"/>
          <w:sz w:val="24"/>
          <w:szCs w:val="24"/>
          <w:lang w:val="en-US"/>
        </w:rPr>
        <w:t xml:space="preserve">To our knowledge, none of the currently available adhesives overcome all of the challenges mentioned above. </w:t>
      </w:r>
    </w:p>
    <w:p w14:paraId="4D28EA06" w14:textId="7152C056" w:rsidR="00457A51" w:rsidRDefault="00E97295" w:rsidP="00457A51">
      <w:pPr>
        <w:spacing w:line="480" w:lineRule="auto"/>
        <w:jc w:val="both"/>
        <w:rPr>
          <w:ins w:id="143" w:author="anna.resch88@gmail.com" w:date="2022-01-16T12:34:00Z"/>
          <w:rFonts w:ascii="Times New Roman" w:hAnsi="Times New Roman" w:cs="Times New Roman"/>
          <w:sz w:val="24"/>
          <w:szCs w:val="24"/>
          <w:lang w:val="en-US"/>
        </w:rPr>
      </w:pPr>
      <w:ins w:id="144" w:author="anna.resch88@gmail.com" w:date="2022-01-05T10:19:00Z">
        <w:r w:rsidRPr="009A1C08">
          <w:rPr>
            <w:rFonts w:ascii="Times New Roman" w:hAnsi="Times New Roman" w:cs="Times New Roman"/>
            <w:iCs/>
            <w:color w:val="000000" w:themeColor="text1"/>
            <w:sz w:val="24"/>
            <w:szCs w:val="24"/>
            <w:lang w:val="en-US"/>
          </w:rPr>
          <w:t>Inspired by nature's protein-based high</w:t>
        </w:r>
        <w:r>
          <w:rPr>
            <w:rFonts w:ascii="Times New Roman" w:hAnsi="Times New Roman" w:cs="Times New Roman"/>
            <w:iCs/>
            <w:color w:val="000000" w:themeColor="text1"/>
            <w:sz w:val="24"/>
            <w:szCs w:val="24"/>
            <w:lang w:val="en-US"/>
          </w:rPr>
          <w:t>-</w:t>
        </w:r>
        <w:r w:rsidRPr="009A1C08">
          <w:rPr>
            <w:rFonts w:ascii="Times New Roman" w:hAnsi="Times New Roman" w:cs="Times New Roman"/>
            <w:iCs/>
            <w:color w:val="000000" w:themeColor="text1"/>
            <w:sz w:val="24"/>
            <w:szCs w:val="24"/>
            <w:lang w:val="en-US"/>
          </w:rPr>
          <w:t>performance materials, we employ</w:t>
        </w:r>
        <w:r>
          <w:rPr>
            <w:rFonts w:ascii="Times New Roman" w:hAnsi="Times New Roman" w:cs="Times New Roman"/>
            <w:iCs/>
            <w:color w:val="000000" w:themeColor="text1"/>
            <w:sz w:val="24"/>
            <w:szCs w:val="24"/>
            <w:lang w:val="en-US"/>
          </w:rPr>
          <w:t>ed</w:t>
        </w:r>
        <w:r w:rsidRPr="009A1C08">
          <w:rPr>
            <w:rFonts w:ascii="Times New Roman" w:hAnsi="Times New Roman" w:cs="Times New Roman"/>
            <w:iCs/>
            <w:color w:val="000000" w:themeColor="text1"/>
            <w:sz w:val="24"/>
            <w:szCs w:val="24"/>
            <w:lang w:val="en-US"/>
          </w:rPr>
          <w:t xml:space="preserve"> bio-inspired design principles </w:t>
        </w:r>
        <w:r>
          <w:rPr>
            <w:rFonts w:ascii="Times New Roman" w:hAnsi="Times New Roman" w:cs="Times New Roman"/>
            <w:iCs/>
            <w:color w:val="000000" w:themeColor="text1"/>
            <w:sz w:val="24"/>
            <w:szCs w:val="24"/>
            <w:lang w:val="en-US"/>
          </w:rPr>
          <w:t>to create</w:t>
        </w:r>
        <w:r w:rsidRPr="009A1C08">
          <w:rPr>
            <w:rFonts w:ascii="Times New Roman" w:hAnsi="Times New Roman" w:cs="Times New Roman"/>
            <w:iCs/>
            <w:color w:val="000000" w:themeColor="text1"/>
            <w:sz w:val="24"/>
            <w:szCs w:val="24"/>
            <w:lang w:val="en-US"/>
          </w:rPr>
          <w:t xml:space="preserve"> a protein-based </w:t>
        </w:r>
        <w:proofErr w:type="spellStart"/>
        <w:r w:rsidRPr="009A1C08">
          <w:rPr>
            <w:rFonts w:ascii="Times New Roman" w:hAnsi="Times New Roman" w:cs="Times New Roman"/>
            <w:iCs/>
            <w:color w:val="000000" w:themeColor="text1"/>
            <w:sz w:val="24"/>
            <w:szCs w:val="24"/>
            <w:lang w:val="en-US"/>
          </w:rPr>
          <w:t>bioadhesive</w:t>
        </w:r>
        <w:proofErr w:type="spellEnd"/>
        <w:r w:rsidRPr="009A1C08">
          <w:rPr>
            <w:rFonts w:ascii="Times New Roman" w:hAnsi="Times New Roman" w:cs="Times New Roman"/>
            <w:iCs/>
            <w:color w:val="000000" w:themeColor="text1"/>
            <w:sz w:val="24"/>
            <w:szCs w:val="24"/>
            <w:lang w:val="en-US"/>
          </w:rPr>
          <w:t xml:space="preserve"> </w:t>
        </w:r>
        <w:r>
          <w:rPr>
            <w:rFonts w:ascii="Times New Roman" w:hAnsi="Times New Roman" w:cs="Times New Roman"/>
            <w:iCs/>
            <w:color w:val="000000" w:themeColor="text1"/>
            <w:sz w:val="24"/>
            <w:szCs w:val="24"/>
            <w:lang w:val="en-US"/>
          </w:rPr>
          <w:t xml:space="preserve">hydrogel </w:t>
        </w:r>
        <w:r w:rsidRPr="009A1C08">
          <w:rPr>
            <w:rFonts w:ascii="Times New Roman" w:hAnsi="Times New Roman" w:cs="Times New Roman"/>
            <w:iCs/>
            <w:color w:val="000000" w:themeColor="text1"/>
            <w:sz w:val="24"/>
            <w:szCs w:val="24"/>
            <w:lang w:val="en-US"/>
          </w:rPr>
          <w:t xml:space="preserve">with </w:t>
        </w:r>
        <w:commentRangeStart w:id="145"/>
        <w:r w:rsidRPr="009A1C08">
          <w:rPr>
            <w:rFonts w:ascii="Times New Roman" w:hAnsi="Times New Roman" w:cs="Times New Roman"/>
            <w:color w:val="000000" w:themeColor="text1"/>
            <w:sz w:val="24"/>
            <w:szCs w:val="24"/>
            <w:lang w:val="en-US"/>
          </w:rPr>
          <w:t xml:space="preserve">high </w:t>
        </w:r>
        <w:r w:rsidRPr="00286350">
          <w:rPr>
            <w:rFonts w:ascii="Times New Roman" w:hAnsi="Times New Roman" w:cs="Times New Roman"/>
            <w:color w:val="000000" w:themeColor="text1"/>
            <w:sz w:val="24"/>
            <w:szCs w:val="24"/>
            <w:highlight w:val="yellow"/>
            <w:lang w:val="en-US"/>
          </w:rPr>
          <w:t>resilience</w:t>
        </w:r>
      </w:ins>
      <w:commentRangeEnd w:id="145"/>
      <w:ins w:id="146" w:author="anna.resch88@gmail.com" w:date="2022-01-16T11:41:00Z">
        <w:r w:rsidR="008C52A7">
          <w:rPr>
            <w:rStyle w:val="Kommentarzeichen"/>
          </w:rPr>
          <w:commentReference w:id="145"/>
        </w:r>
      </w:ins>
      <w:ins w:id="147" w:author="anna.resch88@gmail.com" w:date="2022-01-05T10:19:00Z">
        <w:r>
          <w:rPr>
            <w:rFonts w:ascii="Times New Roman" w:hAnsi="Times New Roman" w:cs="Times New Roman"/>
            <w:color w:val="000000" w:themeColor="text1"/>
            <w:sz w:val="24"/>
            <w:szCs w:val="24"/>
            <w:highlight w:val="yellow"/>
            <w:lang w:val="en-US"/>
          </w:rPr>
          <w:t>, mechanical stability</w:t>
        </w:r>
        <w:r w:rsidRPr="00286350">
          <w:rPr>
            <w:rFonts w:ascii="Times New Roman" w:hAnsi="Times New Roman" w:cs="Times New Roman"/>
            <w:color w:val="000000" w:themeColor="text1"/>
            <w:sz w:val="24"/>
            <w:szCs w:val="24"/>
            <w:highlight w:val="yellow"/>
            <w:lang w:val="en-US"/>
          </w:rPr>
          <w:t xml:space="preserve"> and </w:t>
        </w:r>
        <w:commentRangeStart w:id="148"/>
        <w:r w:rsidRPr="00286350">
          <w:rPr>
            <w:rFonts w:ascii="Times New Roman" w:hAnsi="Times New Roman" w:cs="Times New Roman"/>
            <w:iCs/>
            <w:color w:val="000000" w:themeColor="text1"/>
            <w:sz w:val="24"/>
            <w:szCs w:val="24"/>
            <w:highlight w:val="yellow"/>
            <w:lang w:val="en-US"/>
          </w:rPr>
          <w:t xml:space="preserve">matched </w:t>
        </w:r>
      </w:ins>
      <w:commentRangeEnd w:id="148"/>
      <w:r w:rsidR="00561D6B">
        <w:rPr>
          <w:rStyle w:val="Kommentarzeichen"/>
        </w:rPr>
        <w:commentReference w:id="148"/>
      </w:r>
      <w:ins w:id="149" w:author="anna.resch88@gmail.com" w:date="2022-01-05T10:19:00Z">
        <w:r w:rsidRPr="00286350">
          <w:rPr>
            <w:rFonts w:ascii="Times New Roman" w:hAnsi="Times New Roman" w:cs="Times New Roman"/>
            <w:iCs/>
            <w:color w:val="000000" w:themeColor="text1"/>
            <w:sz w:val="24"/>
            <w:szCs w:val="24"/>
            <w:highlight w:val="yellow"/>
            <w:lang w:val="en-US"/>
          </w:rPr>
          <w:t>tissue elasticity</w:t>
        </w:r>
        <w:r w:rsidRPr="009A1C08">
          <w:rPr>
            <w:rFonts w:ascii="Times New Roman" w:hAnsi="Times New Roman" w:cs="Times New Roman"/>
            <w:iCs/>
            <w:color w:val="000000" w:themeColor="text1"/>
            <w:sz w:val="24"/>
            <w:szCs w:val="24"/>
            <w:lang w:val="en-US"/>
          </w:rPr>
          <w:t xml:space="preserve">, </w:t>
        </w:r>
        <w:r w:rsidRPr="009A1C08">
          <w:rPr>
            <w:rFonts w:ascii="Times New Roman" w:hAnsi="Times New Roman" w:cs="Times New Roman"/>
            <w:color w:val="000000" w:themeColor="text1"/>
            <w:sz w:val="24"/>
            <w:szCs w:val="24"/>
            <w:lang w:val="en-US"/>
          </w:rPr>
          <w:t>based on recombinantly produced human protein sequence motives</w:t>
        </w:r>
      </w:ins>
      <w:r w:rsidR="00862294">
        <w:rPr>
          <w:rFonts w:ascii="Times New Roman" w:hAnsi="Times New Roman" w:cs="Times New Roman"/>
          <w:color w:val="000000" w:themeColor="text1"/>
          <w:sz w:val="24"/>
          <w:szCs w:val="24"/>
          <w:lang w:val="en-US"/>
        </w:rPr>
        <w:t>, mainly derived from elastin</w:t>
      </w:r>
      <w:ins w:id="150" w:author="anna.resch88@gmail.com" w:date="2022-01-05T10:19:00Z">
        <w:r>
          <w:rPr>
            <w:rFonts w:ascii="Times New Roman" w:hAnsi="Times New Roman" w:cs="Times New Roman"/>
            <w:color w:val="000000" w:themeColor="text1"/>
            <w:sz w:val="24"/>
            <w:szCs w:val="24"/>
            <w:lang w:val="en-US"/>
          </w:rPr>
          <w:t xml:space="preserve"> (</w:t>
        </w:r>
        <w:r w:rsidRPr="009F0B52">
          <w:rPr>
            <w:rFonts w:ascii="Times New Roman" w:hAnsi="Times New Roman" w:cs="Times New Roman"/>
            <w:b/>
            <w:bCs/>
            <w:color w:val="000000" w:themeColor="text1"/>
            <w:sz w:val="24"/>
            <w:szCs w:val="24"/>
            <w:highlight w:val="cyan"/>
            <w:lang w:val="en-US"/>
            <w:rPrChange w:id="151" w:author="anna.resch88@gmail.com" w:date="2022-01-16T17:55:00Z">
              <w:rPr>
                <w:rFonts w:ascii="Times New Roman" w:hAnsi="Times New Roman" w:cs="Times New Roman"/>
                <w:b/>
                <w:bCs/>
                <w:color w:val="000000" w:themeColor="text1"/>
                <w:sz w:val="24"/>
                <w:szCs w:val="24"/>
                <w:lang w:val="en-US"/>
              </w:rPr>
            </w:rPrChange>
          </w:rPr>
          <w:t>Figure 1</w:t>
        </w:r>
        <w:r>
          <w:rPr>
            <w:rFonts w:ascii="Times New Roman" w:hAnsi="Times New Roman" w:cs="Times New Roman"/>
            <w:color w:val="000000" w:themeColor="text1"/>
            <w:sz w:val="24"/>
            <w:szCs w:val="24"/>
            <w:lang w:val="en-US"/>
          </w:rPr>
          <w:t>)</w:t>
        </w:r>
        <w:r w:rsidRPr="009A1C08">
          <w:rPr>
            <w:rFonts w:ascii="Times New Roman" w:hAnsi="Times New Roman" w:cs="Times New Roman"/>
            <w:sz w:val="24"/>
            <w:szCs w:val="24"/>
            <w:lang w:val="en-US"/>
          </w:rPr>
          <w:t>.</w:t>
        </w:r>
        <w:r>
          <w:rPr>
            <w:rFonts w:ascii="Times New Roman" w:hAnsi="Times New Roman" w:cs="Times New Roman"/>
            <w:sz w:val="24"/>
            <w:szCs w:val="24"/>
            <w:lang w:val="en-US"/>
          </w:rPr>
          <w:t xml:space="preserve"> </w:t>
        </w:r>
      </w:ins>
      <w:r w:rsidR="00862294" w:rsidRPr="009A1C08">
        <w:rPr>
          <w:rFonts w:ascii="Times New Roman" w:hAnsi="Times New Roman" w:cs="Times New Roman"/>
          <w:color w:val="000000" w:themeColor="text1"/>
          <w:sz w:val="24"/>
          <w:szCs w:val="24"/>
          <w:lang w:val="en-US"/>
        </w:rPr>
        <w:t xml:space="preserve">Pure ELPs have been </w:t>
      </w:r>
      <w:r w:rsidR="00862294" w:rsidRPr="009A1C08">
        <w:rPr>
          <w:rFonts w:ascii="Times New Roman" w:hAnsi="Times New Roman" w:cs="Times New Roman"/>
          <w:sz w:val="24"/>
          <w:szCs w:val="24"/>
          <w:lang w:val="en-US"/>
        </w:rPr>
        <w:t>widely used</w:t>
      </w:r>
      <w:r w:rsidR="00862294" w:rsidRPr="009A1C08">
        <w:rPr>
          <w:rFonts w:ascii="Times New Roman" w:hAnsi="Times New Roman" w:cs="Times New Roman"/>
          <w:color w:val="000000" w:themeColor="text1"/>
          <w:sz w:val="24"/>
          <w:szCs w:val="24"/>
          <w:lang w:val="en-US"/>
        </w:rPr>
        <w:t xml:space="preserve"> for the fabrication of biocompatible </w:t>
      </w:r>
      <w:del w:id="152" w:author="anna.resch88@gmail.com" w:date="2022-01-16T11:43:00Z">
        <w:r w:rsidR="00862294" w:rsidRPr="009A1C08" w:rsidDel="0024294E">
          <w:rPr>
            <w:rFonts w:ascii="Times New Roman" w:hAnsi="Times New Roman" w:cs="Times New Roman"/>
            <w:color w:val="000000" w:themeColor="text1"/>
            <w:sz w:val="24"/>
            <w:szCs w:val="24"/>
            <w:lang w:val="en-US"/>
          </w:rPr>
          <w:delText xml:space="preserve">physical </w:delText>
        </w:r>
      </w:del>
      <w:r w:rsidR="00862294" w:rsidRPr="009A1C08">
        <w:rPr>
          <w:rFonts w:ascii="Times New Roman" w:hAnsi="Times New Roman" w:cs="Times New Roman"/>
          <w:color w:val="000000" w:themeColor="text1"/>
          <w:sz w:val="24"/>
          <w:szCs w:val="24"/>
          <w:lang w:val="en-US"/>
        </w:rPr>
        <w:t>hydrogels with distinct responsive characteristics</w:t>
      </w:r>
      <w:commentRangeStart w:id="153"/>
      <w:r w:rsidR="00862294">
        <w:rPr>
          <w:rFonts w:ascii="Times New Roman" w:hAnsi="Times New Roman" w:cs="Times New Roman"/>
          <w:color w:val="000000" w:themeColor="text1"/>
          <w:sz w:val="24"/>
          <w:szCs w:val="24"/>
          <w:lang w:val="en-US"/>
        </w:rPr>
        <w:fldChar w:fldCharType="begin">
          <w:fldData xml:space="preserve">PEVuZE5vdGU+PENpdGU+PEF1dGhvcj5VcnJ5PC9BdXRob3I+PFllYXI+MjAwMjwvWWVhcj48UmVj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</w:fldData>
        </w:fldChar>
      </w:r>
      <w:r w:rsidR="00862294" w:rsidRPr="00862294">
        <w:rPr>
          <w:rFonts w:ascii="Times New Roman" w:hAnsi="Times New Roman" w:cs="Times New Roman"/>
          <w:color w:val="000000" w:themeColor="text1"/>
          <w:sz w:val="24"/>
          <w:szCs w:val="24"/>
          <w:lang w:val="en-US"/>
        </w:rPr>
        <w:instrText xml:space="preserve"> ADDIN EN.CITE </w:instrText>
      </w:r>
      <w:r w:rsidR="00862294" w:rsidRPr="00862294">
        <w:rPr>
          <w:rFonts w:ascii="Times New Roman" w:hAnsi="Times New Roman" w:cs="Times New Roman"/>
          <w:color w:val="000000" w:themeColor="text1"/>
          <w:sz w:val="24"/>
          <w:szCs w:val="24"/>
          <w:lang w:val="en-US"/>
        </w:rPr>
        <w:fldChar w:fldCharType="begin">
          <w:fldData xml:space="preserve">PEVuZE5vdGU+PENpdGU+PEF1dGhvcj5VcnJ5PC9BdXRob3I+PFllYXI+MjAwMjwvWWVhcj48UmVj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</w:fldData>
        </w:fldChar>
      </w:r>
      <w:r w:rsidR="00862294" w:rsidRPr="00862294">
        <w:rPr>
          <w:rFonts w:ascii="Times New Roman" w:hAnsi="Times New Roman" w:cs="Times New Roman"/>
          <w:color w:val="000000" w:themeColor="text1"/>
          <w:sz w:val="24"/>
          <w:szCs w:val="24"/>
          <w:lang w:val="en-US"/>
        </w:rPr>
        <w:instrText xml:space="preserve"> ADDIN EN.CITE.DATA </w:instrText>
      </w:r>
      <w:r w:rsidR="00862294" w:rsidRPr="00862294">
        <w:rPr>
          <w:rFonts w:ascii="Times New Roman" w:hAnsi="Times New Roman" w:cs="Times New Roman"/>
          <w:color w:val="000000" w:themeColor="text1"/>
          <w:sz w:val="24"/>
          <w:szCs w:val="24"/>
          <w:lang w:val="en-US"/>
        </w:rPr>
      </w:r>
      <w:r w:rsidR="00862294" w:rsidRPr="00862294">
        <w:rPr>
          <w:rFonts w:ascii="Times New Roman" w:hAnsi="Times New Roman" w:cs="Times New Roman"/>
          <w:color w:val="000000" w:themeColor="text1"/>
          <w:sz w:val="24"/>
          <w:szCs w:val="24"/>
          <w:lang w:val="en-US"/>
        </w:rPr>
        <w:fldChar w:fldCharType="end"/>
      </w:r>
      <w:r w:rsidR="00862294">
        <w:rPr>
          <w:rFonts w:ascii="Times New Roman" w:hAnsi="Times New Roman" w:cs="Times New Roman"/>
          <w:color w:val="000000" w:themeColor="text1"/>
          <w:sz w:val="24"/>
          <w:szCs w:val="24"/>
          <w:lang w:val="en-US"/>
        </w:rPr>
      </w:r>
      <w:r w:rsidR="00862294">
        <w:rPr>
          <w:rFonts w:ascii="Times New Roman" w:hAnsi="Times New Roman" w:cs="Times New Roman"/>
          <w:color w:val="000000" w:themeColor="text1"/>
          <w:sz w:val="24"/>
          <w:szCs w:val="24"/>
          <w:lang w:val="en-US"/>
        </w:rPr>
        <w:fldChar w:fldCharType="separate"/>
      </w:r>
      <w:r w:rsidR="00862294" w:rsidRPr="00862294">
        <w:rPr>
          <w:rFonts w:ascii="Times New Roman" w:hAnsi="Times New Roman" w:cs="Times New Roman"/>
          <w:noProof/>
          <w:color w:val="000000" w:themeColor="text1"/>
          <w:sz w:val="24"/>
          <w:szCs w:val="24"/>
          <w:highlight w:val="magenta"/>
          <w:vertAlign w:val="superscript"/>
          <w:lang w:val="en-US"/>
        </w:rPr>
        <w:t>[27a, 36</w:t>
      </w:r>
      <w:r w:rsidR="00862294" w:rsidRPr="00697024">
        <w:rPr>
          <w:rFonts w:ascii="Times New Roman" w:hAnsi="Times New Roman" w:cs="Times New Roman"/>
          <w:noProof/>
          <w:color w:val="000000" w:themeColor="text1"/>
          <w:sz w:val="24"/>
          <w:szCs w:val="24"/>
          <w:vertAlign w:val="superscript"/>
          <w:lang w:val="en-US"/>
        </w:rPr>
        <w:t>]</w:t>
      </w:r>
      <w:r w:rsidR="00862294">
        <w:rPr>
          <w:rFonts w:ascii="Times New Roman" w:hAnsi="Times New Roman" w:cs="Times New Roman"/>
          <w:color w:val="000000" w:themeColor="text1"/>
          <w:sz w:val="24"/>
          <w:szCs w:val="24"/>
          <w:lang w:val="en-US"/>
        </w:rPr>
        <w:fldChar w:fldCharType="end"/>
      </w:r>
      <w:commentRangeEnd w:id="153"/>
      <w:r w:rsidR="00862294">
        <w:rPr>
          <w:rStyle w:val="Kommentarzeichen"/>
        </w:rPr>
        <w:commentReference w:id="153"/>
      </w:r>
      <w:r w:rsidR="00862294" w:rsidRPr="009A1C08">
        <w:rPr>
          <w:rFonts w:ascii="Times New Roman" w:hAnsi="Times New Roman" w:cs="Times New Roman"/>
          <w:color w:val="000000" w:themeColor="text1"/>
          <w:sz w:val="24"/>
          <w:szCs w:val="24"/>
          <w:lang w:val="en-US"/>
        </w:rPr>
        <w:t>.</w:t>
      </w:r>
      <w:ins w:id="154" w:author="anna.resch88@gmail.com" w:date="2022-01-16T12:34:00Z">
        <w:r w:rsidR="00457A51">
          <w:rPr>
            <w:rFonts w:ascii="Times New Roman" w:hAnsi="Times New Roman" w:cs="Times New Roman"/>
            <w:color w:val="000000" w:themeColor="text1"/>
            <w:sz w:val="24"/>
            <w:szCs w:val="24"/>
            <w:lang w:val="en-US"/>
          </w:rPr>
          <w:t xml:space="preserve"> </w:t>
        </w:r>
      </w:ins>
      <w:ins w:id="155" w:author="anna.resch88@gmail.com" w:date="2022-01-16T12:35:00Z">
        <w:r w:rsidR="00457A51">
          <w:rPr>
            <w:rFonts w:ascii="Times New Roman" w:hAnsi="Times New Roman" w:cs="Times New Roman"/>
            <w:color w:val="000000" w:themeColor="text1"/>
            <w:sz w:val="24"/>
            <w:szCs w:val="24"/>
            <w:lang w:val="en-US"/>
          </w:rPr>
          <w:t>They represent</w:t>
        </w:r>
      </w:ins>
      <w:ins w:id="156" w:author="anna.resch88@gmail.com" w:date="2022-01-16T12:34:00Z">
        <w:r w:rsidR="00457A51" w:rsidRPr="009A1C08">
          <w:rPr>
            <w:rFonts w:ascii="Times New Roman" w:hAnsi="Times New Roman" w:cs="Times New Roman"/>
            <w:color w:val="000000" w:themeColor="text1"/>
            <w:sz w:val="24"/>
            <w:szCs w:val="24"/>
            <w:lang w:val="en-US"/>
          </w:rPr>
          <w:t xml:space="preserve"> versatile building blocks</w:t>
        </w:r>
      </w:ins>
      <w:ins w:id="157" w:author="Alexander Resch" w:date="2022-01-17T19:19:00Z">
        <w:r w:rsidR="00561D6B">
          <w:rPr>
            <w:rFonts w:ascii="Times New Roman" w:hAnsi="Times New Roman" w:cs="Times New Roman"/>
            <w:color w:val="000000" w:themeColor="text1"/>
            <w:sz w:val="24"/>
            <w:szCs w:val="24"/>
            <w:lang w:val="en-US"/>
          </w:rPr>
          <w:t>,</w:t>
        </w:r>
      </w:ins>
      <w:ins w:id="158" w:author="anna.resch88@gmail.com" w:date="2022-01-16T12:34:00Z">
        <w:r w:rsidR="00457A51" w:rsidRPr="009A1C08">
          <w:rPr>
            <w:rFonts w:ascii="Times New Roman" w:hAnsi="Times New Roman" w:cs="Times New Roman"/>
            <w:color w:val="000000" w:themeColor="text1"/>
            <w:sz w:val="24"/>
            <w:szCs w:val="24"/>
            <w:lang w:val="en-US"/>
          </w:rPr>
          <w:t xml:space="preserve"> consisting of the repetitive pentamer sequence Val-Pro-</w:t>
        </w:r>
        <w:proofErr w:type="spellStart"/>
        <w:r w:rsidR="00457A51" w:rsidRPr="009A1C08">
          <w:rPr>
            <w:rFonts w:ascii="Times New Roman" w:hAnsi="Times New Roman" w:cs="Times New Roman"/>
            <w:color w:val="000000" w:themeColor="text1"/>
            <w:sz w:val="24"/>
            <w:szCs w:val="24"/>
            <w:lang w:val="en-US"/>
          </w:rPr>
          <w:t>Gly</w:t>
        </w:r>
        <w:proofErr w:type="spellEnd"/>
        <w:r w:rsidR="00457A51" w:rsidRPr="009A1C08">
          <w:rPr>
            <w:rFonts w:ascii="Times New Roman" w:hAnsi="Times New Roman" w:cs="Times New Roman"/>
            <w:color w:val="000000" w:themeColor="text1"/>
            <w:sz w:val="24"/>
            <w:szCs w:val="24"/>
            <w:lang w:val="en-US"/>
          </w:rPr>
          <w:t>-X-</w:t>
        </w:r>
        <w:proofErr w:type="spellStart"/>
        <w:r w:rsidR="00457A51" w:rsidRPr="009A1C08">
          <w:rPr>
            <w:rFonts w:ascii="Times New Roman" w:hAnsi="Times New Roman" w:cs="Times New Roman"/>
            <w:color w:val="000000" w:themeColor="text1"/>
            <w:sz w:val="24"/>
            <w:szCs w:val="24"/>
            <w:lang w:val="en-US"/>
          </w:rPr>
          <w:t>Gly</w:t>
        </w:r>
        <w:proofErr w:type="spellEnd"/>
        <w:r w:rsidR="00457A51" w:rsidRPr="009A1C08">
          <w:rPr>
            <w:rFonts w:ascii="Times New Roman" w:hAnsi="Times New Roman" w:cs="Times New Roman"/>
            <w:color w:val="000000" w:themeColor="text1"/>
            <w:sz w:val="24"/>
            <w:szCs w:val="24"/>
            <w:lang w:val="en-US"/>
          </w:rPr>
          <w:t xml:space="preserve"> (VPGXG) derived from the human extracellular matrix protein </w:t>
        </w:r>
        <w:proofErr w:type="spellStart"/>
        <w:r w:rsidR="00457A51" w:rsidRPr="009A1C08">
          <w:rPr>
            <w:rFonts w:ascii="Times New Roman" w:hAnsi="Times New Roman" w:cs="Times New Roman"/>
            <w:color w:val="000000" w:themeColor="text1"/>
            <w:sz w:val="24"/>
            <w:szCs w:val="24"/>
            <w:lang w:val="en-US"/>
          </w:rPr>
          <w:t>tropoelastin</w:t>
        </w:r>
        <w:commentRangeStart w:id="159"/>
        <w:proofErr w:type="spellEnd"/>
        <w:r w:rsidR="00457A51">
          <w:rPr>
            <w:rFonts w:ascii="Times New Roman" w:hAnsi="Times New Roman" w:cs="Times New Roman"/>
            <w:color w:val="000000" w:themeColor="text1"/>
            <w:sz w:val="24"/>
            <w:szCs w:val="24"/>
            <w:lang w:val="en-US"/>
          </w:rPr>
          <w:fldChar w:fldCharType="begin"/>
        </w:r>
        <w:r w:rsidR="00457A51">
          <w:rPr>
            <w:rFonts w:ascii="Times New Roman" w:hAnsi="Times New Roman" w:cs="Times New Roman"/>
            <w:color w:val="000000" w:themeColor="text1"/>
            <w:sz w:val="24"/>
            <w:szCs w:val="24"/>
            <w:lang w:val="en-US"/>
          </w:rPr>
          <w:instrText xml:space="preserve"> ADDIN EN.CITE &lt;EndNote&gt;&lt;Cite&gt;&lt;Author&gt;Urry&lt;/Author&gt;&lt;Year&gt;2002&lt;/Year&gt;&lt;RecNum&gt;85&lt;/RecNum&gt;&lt;DisplayText&gt;&lt;style face="superscript"&gt;[36]&lt;/style&gt;&lt;/DisplayText&gt;&lt;record&gt;&lt;rec-number&gt;85&lt;/rec-number&gt;&lt;foreign-keys&gt;&lt;key app="EN" db-id="zvspev52q5sttqetatnpexxo02zdpswpztzw" timestamp="1602401589"&gt;85&lt;/key&gt;&lt;/foreign-keys&gt;&lt;ref-type name="Journal Article"&gt;17&lt;/ref-type&gt;&lt;contributors&gt;&lt;authors&gt;&lt;author&gt;Urry, D. W.&lt;/author&gt;&lt;author&gt;Hugel, T.&lt;/author&gt;&lt;author&gt;Seitz, M.&lt;/author&gt;&lt;author&gt;Gaub, H. E.&lt;/author&gt;&lt;author&gt;Sheiba, L.&lt;/author&gt;&lt;author&gt;Dea, J.&lt;/author&gt;&lt;author&gt;Xu, J.&lt;/author&gt;&lt;author&gt;Parker, T.&lt;/author&gt;&lt;/authors&gt;&lt;/contributors&gt;&lt;titles&gt;&lt;title&gt;Elastin: a representative ideal protein elastomer&lt;/title&gt;&lt;secondary-title&gt;Philosophical Transactions of the Royal Society B: Biological Sciences&lt;/secondary-title&gt;&lt;/titles&gt;&lt;periodical&gt;&lt;full-title&gt;Philosophical Transactions of the Royal Society B: Biological Sciences&lt;/full-title&gt;&lt;/periodical&gt;&lt;pages&gt;169-184&lt;/pages&gt;&lt;volume&gt;357&lt;/volume&gt;&lt;number&gt;1418&lt;/number&gt;&lt;keywords&gt;&lt;keyword&gt;acoustic absorption&lt;/keyword&gt;&lt;keyword&gt;atomic force microscopy&lt;/keyword&gt;&lt;keyword&gt;dielectric relaxation&lt;/keyword&gt;&lt;keyword&gt;entropic elasticity&lt;/keyword&gt;&lt;keyword&gt;thermoelasticity&lt;/keyword&gt;&lt;keyword&gt;β -spiral&lt;/keyword&gt;&lt;/keywords&gt;&lt;dates&gt;&lt;year&gt;2002&lt;/year&gt;&lt;/dates&gt;&lt;isbn&gt;0962-8436 (Print)\n0962-8436 (Linking)&lt;/isbn&gt;&lt;urls&gt;&lt;related-urls&gt;&lt;url&gt;http://rstb.royalsocietypublishing.org/cgi/doi/10.1098/rstb.2001.1023&lt;/url&gt;&lt;/related-urls&gt;&lt;pdf-urls&gt;&lt;url&gt;file:///C:/Users/annar/AppData/Local/Mendeley Ltd./Mendeley Desktop/Downloaded/Urry et al. - 2002 - Elastin a representative ideal protein elastomer.pdf&lt;/url&gt;&lt;/pdf-urls&gt;&lt;/urls&gt;&lt;electronic-resource-num&gt;10.1098/rstb.2001.1023&lt;/electronic-resource-num&gt;&lt;/record&gt;&lt;/Cite&gt;&lt;/EndNote&gt;</w:instrText>
        </w:r>
        <w:r w:rsidR="00457A51">
          <w:rPr>
            <w:rFonts w:ascii="Times New Roman" w:hAnsi="Times New Roman" w:cs="Times New Roman"/>
            <w:color w:val="000000" w:themeColor="text1"/>
            <w:sz w:val="24"/>
            <w:szCs w:val="24"/>
            <w:lang w:val="en-US"/>
          </w:rPr>
          <w:fldChar w:fldCharType="separate"/>
        </w:r>
        <w:r w:rsidR="00457A51" w:rsidRPr="00697024">
          <w:rPr>
            <w:rFonts w:ascii="Times New Roman" w:hAnsi="Times New Roman" w:cs="Times New Roman"/>
            <w:noProof/>
            <w:color w:val="000000" w:themeColor="text1"/>
            <w:sz w:val="24"/>
            <w:szCs w:val="24"/>
            <w:vertAlign w:val="superscript"/>
            <w:lang w:val="en-US"/>
          </w:rPr>
          <w:t>[36]</w:t>
        </w:r>
        <w:r w:rsidR="00457A51">
          <w:rPr>
            <w:rFonts w:ascii="Times New Roman" w:hAnsi="Times New Roman" w:cs="Times New Roman"/>
            <w:color w:val="000000" w:themeColor="text1"/>
            <w:sz w:val="24"/>
            <w:szCs w:val="24"/>
            <w:lang w:val="en-US"/>
          </w:rPr>
          <w:fldChar w:fldCharType="end"/>
        </w:r>
        <w:commentRangeEnd w:id="159"/>
        <w:r w:rsidR="00457A51">
          <w:rPr>
            <w:rFonts w:ascii="Times New Roman" w:hAnsi="Times New Roman" w:cs="Times New Roman"/>
            <w:color w:val="000000" w:themeColor="text1"/>
            <w:sz w:val="24"/>
            <w:szCs w:val="24"/>
            <w:lang w:val="en-US"/>
          </w:rPr>
          <w:t>.</w:t>
        </w:r>
        <w:r w:rsidR="00457A51">
          <w:rPr>
            <w:rStyle w:val="Kommentarzeichen"/>
          </w:rPr>
          <w:commentReference w:id="159"/>
        </w:r>
        <w:r w:rsidR="00457A51" w:rsidRPr="009A1C08">
          <w:rPr>
            <w:rFonts w:ascii="Times New Roman" w:hAnsi="Times New Roman" w:cs="Times New Roman"/>
            <w:color w:val="000000" w:themeColor="text1"/>
            <w:sz w:val="24"/>
            <w:szCs w:val="24"/>
            <w:lang w:val="en-US"/>
          </w:rPr>
          <w:t xml:space="preserve"> </w:t>
        </w:r>
        <w:r w:rsidR="00457A51">
          <w:rPr>
            <w:rFonts w:ascii="Times New Roman" w:hAnsi="Times New Roman" w:cs="Times New Roman"/>
            <w:color w:val="000000" w:themeColor="text1"/>
            <w:sz w:val="24"/>
            <w:szCs w:val="24"/>
            <w:lang w:val="en-US"/>
          </w:rPr>
          <w:t>ELP</w:t>
        </w:r>
        <w:r w:rsidR="00457A51" w:rsidRPr="009A1C08">
          <w:rPr>
            <w:rFonts w:ascii="Times New Roman" w:hAnsi="Times New Roman" w:cs="Times New Roman"/>
            <w:sz w:val="24"/>
            <w:szCs w:val="24"/>
            <w:lang w:val="en-US"/>
          </w:rPr>
          <w:t xml:space="preserve"> are highly </w:t>
        </w:r>
        <w:commentRangeStart w:id="160"/>
        <w:r w:rsidR="00457A51" w:rsidRPr="009A1C08">
          <w:rPr>
            <w:rFonts w:ascii="Times New Roman" w:hAnsi="Times New Roman" w:cs="Times New Roman"/>
            <w:sz w:val="24"/>
            <w:szCs w:val="24"/>
            <w:lang w:val="en-US"/>
          </w:rPr>
          <w:t>elastic</w:t>
        </w:r>
        <w:commentRangeEnd w:id="160"/>
        <w:r w:rsidR="00457A51">
          <w:rPr>
            <w:rStyle w:val="Kommentarzeichen"/>
          </w:rPr>
          <w:commentReference w:id="160"/>
        </w:r>
        <w:r w:rsidR="00457A51" w:rsidRPr="009A1C08">
          <w:rPr>
            <w:rFonts w:ascii="Times New Roman" w:hAnsi="Times New Roman" w:cs="Times New Roman"/>
            <w:sz w:val="24"/>
            <w:szCs w:val="24"/>
            <w:lang w:val="en-US"/>
          </w:rPr>
          <w:t>, energy dissipating</w:t>
        </w:r>
        <w:r w:rsidR="00457A51">
          <w:rPr>
            <w:rFonts w:ascii="Times New Roman" w:hAnsi="Times New Roman" w:cs="Times New Roman"/>
            <w:sz w:val="24"/>
            <w:szCs w:val="24"/>
            <w:lang w:val="en-US"/>
          </w:rPr>
          <w:t xml:space="preserve"> proteins</w:t>
        </w:r>
        <w:r w:rsidR="00457A51" w:rsidRPr="009A1C08">
          <w:rPr>
            <w:rFonts w:ascii="Times New Roman" w:hAnsi="Times New Roman" w:cs="Times New Roman"/>
            <w:sz w:val="24"/>
            <w:szCs w:val="24"/>
            <w:lang w:val="en-US"/>
          </w:rPr>
          <w:t xml:space="preserve"> </w:t>
        </w:r>
        <w:r w:rsidR="00457A51">
          <w:rPr>
            <w:rFonts w:ascii="Times New Roman" w:hAnsi="Times New Roman" w:cs="Times New Roman"/>
            <w:sz w:val="24"/>
            <w:szCs w:val="24"/>
            <w:lang w:val="en-US"/>
          </w:rPr>
          <w:t>that</w:t>
        </w:r>
        <w:r w:rsidR="00457A51" w:rsidRPr="009A1C08">
          <w:rPr>
            <w:rFonts w:ascii="Times New Roman" w:hAnsi="Times New Roman" w:cs="Times New Roman"/>
            <w:sz w:val="24"/>
            <w:szCs w:val="24"/>
            <w:lang w:val="en-US"/>
          </w:rPr>
          <w:t xml:space="preserve"> provide high protein yield, solubility, ease of linker extension, </w:t>
        </w:r>
        <w:r w:rsidR="00457A51">
          <w:rPr>
            <w:rFonts w:ascii="Times New Roman" w:hAnsi="Times New Roman" w:cs="Times New Roman"/>
            <w:sz w:val="24"/>
            <w:szCs w:val="24"/>
            <w:lang w:val="en-US"/>
          </w:rPr>
          <w:t>versatility</w:t>
        </w:r>
      </w:ins>
      <w:ins w:id="161" w:author="Alexander Resch" w:date="2022-01-17T19:19:00Z">
        <w:r w:rsidR="009635D3">
          <w:rPr>
            <w:rFonts w:ascii="Times New Roman" w:hAnsi="Times New Roman" w:cs="Times New Roman"/>
            <w:sz w:val="24"/>
            <w:szCs w:val="24"/>
            <w:lang w:val="en-US"/>
          </w:rPr>
          <w:t>,</w:t>
        </w:r>
      </w:ins>
      <w:ins w:id="162" w:author="anna.resch88@gmail.com" w:date="2022-01-16T12:34:00Z">
        <w:r w:rsidR="00457A51" w:rsidRPr="009A1C08">
          <w:rPr>
            <w:rFonts w:ascii="Times New Roman" w:hAnsi="Times New Roman" w:cs="Times New Roman"/>
            <w:sz w:val="24"/>
            <w:szCs w:val="24"/>
            <w:lang w:val="en-US"/>
          </w:rPr>
          <w:t xml:space="preserve"> and</w:t>
        </w:r>
      </w:ins>
      <w:ins w:id="163" w:author="Alexander Resch" w:date="2022-01-17T19:20:00Z">
        <w:r w:rsidR="009635D3">
          <w:rPr>
            <w:rFonts w:ascii="Times New Roman" w:hAnsi="Times New Roman" w:cs="Times New Roman"/>
            <w:sz w:val="24"/>
            <w:szCs w:val="24"/>
            <w:lang w:val="en-US"/>
          </w:rPr>
          <w:t>,</w:t>
        </w:r>
        <w:r w:rsidR="009635D3" w:rsidRPr="009635D3">
          <w:rPr>
            <w:rFonts w:ascii="Times New Roman" w:hAnsi="Times New Roman" w:cs="Times New Roman"/>
            <w:sz w:val="24"/>
            <w:szCs w:val="24"/>
            <w:lang w:val="en-US"/>
          </w:rPr>
          <w:t xml:space="preserve"> </w:t>
        </w:r>
        <w:r w:rsidR="009635D3" w:rsidRPr="009A1C08">
          <w:rPr>
            <w:rFonts w:ascii="Times New Roman" w:hAnsi="Times New Roman" w:cs="Times New Roman"/>
            <w:sz w:val="24"/>
            <w:szCs w:val="24"/>
            <w:lang w:val="en-US"/>
          </w:rPr>
          <w:t xml:space="preserve">due to </w:t>
        </w:r>
        <w:r w:rsidR="009635D3">
          <w:rPr>
            <w:rFonts w:ascii="Times New Roman" w:hAnsi="Times New Roman" w:cs="Times New Roman"/>
            <w:sz w:val="24"/>
            <w:szCs w:val="24"/>
            <w:lang w:val="en-US"/>
          </w:rPr>
          <w:t>their</w:t>
        </w:r>
        <w:r w:rsidR="009635D3" w:rsidRPr="009A1C08">
          <w:rPr>
            <w:rFonts w:ascii="Times New Roman" w:hAnsi="Times New Roman" w:cs="Times New Roman"/>
            <w:sz w:val="24"/>
            <w:szCs w:val="24"/>
            <w:lang w:val="en-US"/>
          </w:rPr>
          <w:t xml:space="preserve"> human sequence identity</w:t>
        </w:r>
        <w:r w:rsidR="009635D3">
          <w:rPr>
            <w:rFonts w:ascii="Times New Roman" w:hAnsi="Times New Roman" w:cs="Times New Roman"/>
            <w:sz w:val="24"/>
            <w:szCs w:val="24"/>
            <w:lang w:val="en-US"/>
          </w:rPr>
          <w:t>,</w:t>
        </w:r>
      </w:ins>
      <w:ins w:id="164" w:author="anna.resch88@gmail.com" w:date="2022-01-16T12:34:00Z">
        <w:r w:rsidR="00457A51" w:rsidRPr="009A1C08">
          <w:rPr>
            <w:rFonts w:ascii="Times New Roman" w:hAnsi="Times New Roman" w:cs="Times New Roman"/>
            <w:sz w:val="24"/>
            <w:szCs w:val="24"/>
            <w:lang w:val="en-US"/>
          </w:rPr>
          <w:t xml:space="preserve"> </w:t>
        </w:r>
        <w:r w:rsidR="00457A51">
          <w:rPr>
            <w:rFonts w:ascii="Times New Roman" w:hAnsi="Times New Roman" w:cs="Times New Roman"/>
            <w:sz w:val="24"/>
            <w:szCs w:val="24"/>
            <w:lang w:val="en-US"/>
          </w:rPr>
          <w:t>generally</w:t>
        </w:r>
        <w:r w:rsidR="00457A51" w:rsidRPr="009A1C08">
          <w:rPr>
            <w:rFonts w:ascii="Times New Roman" w:hAnsi="Times New Roman" w:cs="Times New Roman"/>
            <w:sz w:val="24"/>
            <w:szCs w:val="24"/>
            <w:lang w:val="en-US"/>
          </w:rPr>
          <w:t xml:space="preserve"> high </w:t>
        </w:r>
        <w:commentRangeStart w:id="165"/>
        <w:r w:rsidR="00457A51" w:rsidRPr="009A1C08">
          <w:rPr>
            <w:rFonts w:ascii="Times New Roman" w:hAnsi="Times New Roman" w:cs="Times New Roman"/>
            <w:sz w:val="24"/>
            <w:szCs w:val="24"/>
            <w:lang w:val="en-US"/>
          </w:rPr>
          <w:t>biocompatibility</w:t>
        </w:r>
        <w:commentRangeEnd w:id="165"/>
        <w:r w:rsidR="00457A51">
          <w:rPr>
            <w:rStyle w:val="Kommentarzeichen"/>
          </w:rPr>
          <w:commentReference w:id="165"/>
        </w:r>
        <w:r w:rsidR="00457A51">
          <w:rPr>
            <w:rFonts w:ascii="Times New Roman" w:hAnsi="Times New Roman" w:cs="Times New Roman"/>
            <w:sz w:val="24"/>
            <w:szCs w:val="24"/>
            <w:lang w:val="en-US"/>
          </w:rPr>
          <w:fldChar w:fldCharType="begin"/>
        </w:r>
        <w:r w:rsidR="00457A51">
          <w:rPr>
            <w:rFonts w:ascii="Times New Roman" w:hAnsi="Times New Roman" w:cs="Times New Roman"/>
            <w:sz w:val="24"/>
            <w:szCs w:val="24"/>
            <w:lang w:val="en-US"/>
          </w:rPr>
          <w:instrText xml:space="preserve"> ADDIN EN.CITE &lt;EndNote&gt;&lt;Cite&gt;&lt;Author&gt;Lampe&lt;/Author&gt;&lt;Year&gt;2013&lt;/Year&gt;&lt;RecNum&gt;77&lt;/RecNum&gt;&lt;DisplayText&gt;&lt;style face="superscript"&gt;[17]&lt;/style&gt;&lt;/DisplayText&gt;&lt;record&gt;&lt;rec-number&gt;77&lt;/rec-number&gt;&lt;foreign-keys&gt;&lt;key app="EN" db-id="zvspev52q5sttqetatnpexxo02zdpswpztzw" timestamp="1602401589"&gt;77&lt;/key&gt;&lt;/foreign-keys&gt;&lt;ref-type name="Journal Article"&gt;17&lt;/ref-type&gt;&lt;contributors&gt;&lt;authors&gt;&lt;author&gt;Lampe, Kyle J.&lt;/author&gt;&lt;author&gt;Antaris, Alexander L.&lt;/author&gt;&lt;author&gt;Heilshorn, Sarah C.&lt;/author&gt;&lt;/authors&gt;&lt;/contributors&gt;&lt;titles&gt;&lt;title&gt;Design of 3D engineered protein hydrogels for tailored control of neurite growth&lt;/title&gt;&lt;secondary-title&gt;Acta Biomaterialia&lt;/secondary-title&gt;&lt;/titles&gt;&lt;periodical&gt;&lt;full-title&gt;Acta Biomaterialia&lt;/full-title&gt;&lt;/periodical&gt;&lt;pages&gt;5590-5599&lt;/pages&gt;&lt;volume&gt;9&lt;/volume&gt;&lt;number&gt;3&lt;/number&gt;&lt;keywords&gt;&lt;keyword&gt;engineered protein&lt;/keyword&gt;&lt;keyword&gt;hydrogel&lt;/keyword&gt;&lt;keyword&gt;neuron neurite stiffness&lt;/keyword&gt;&lt;keyword&gt;three-dimensional&lt;/keyword&gt;&lt;/keywords&gt;&lt;dates&gt;&lt;year&gt;2013&lt;/year&gt;&lt;/dates&gt;&lt;isbn&gt;8585348585&lt;/isbn&gt;&lt;urls&gt;&lt;pdf-urls&gt;&lt;url&gt;file:///C:/Users/annar/Documents/Backup ZBSA Aug 2019/03_Literaturverzeichnis V.2/01_Hydrogele/01_ELP-basiert/01_mit bioaktiven Sequenzen/01_RGD/Lampe Acta Biomater 2013.pdf&lt;/url&gt;&lt;/pdf-urls&gt;&lt;/urls&gt;&lt;electronic-resource-num&gt;10.1080/10810730902873927.Testing&lt;/electronic-resource-num&gt;&lt;/record&gt;&lt;/Cite&gt;&lt;/EndNote&gt;</w:instrText>
        </w:r>
        <w:r w:rsidR="00457A51">
          <w:rPr>
            <w:rFonts w:ascii="Times New Roman" w:hAnsi="Times New Roman" w:cs="Times New Roman"/>
            <w:sz w:val="24"/>
            <w:szCs w:val="24"/>
            <w:lang w:val="en-US"/>
          </w:rPr>
          <w:fldChar w:fldCharType="separate"/>
        </w:r>
        <w:r w:rsidR="00457A51" w:rsidRPr="00697024">
          <w:rPr>
            <w:rFonts w:ascii="Times New Roman" w:hAnsi="Times New Roman" w:cs="Times New Roman"/>
            <w:noProof/>
            <w:sz w:val="24"/>
            <w:szCs w:val="24"/>
            <w:vertAlign w:val="superscript"/>
            <w:lang w:val="en-US"/>
          </w:rPr>
          <w:t>[17]</w:t>
        </w:r>
        <w:r w:rsidR="00457A51">
          <w:rPr>
            <w:rFonts w:ascii="Times New Roman" w:hAnsi="Times New Roman" w:cs="Times New Roman"/>
            <w:sz w:val="24"/>
            <w:szCs w:val="24"/>
            <w:lang w:val="en-US"/>
          </w:rPr>
          <w:fldChar w:fldCharType="end"/>
        </w:r>
        <w:del w:id="166" w:author="Alexander Resch" w:date="2022-01-17T19:20:00Z">
          <w:r w:rsidR="00457A51" w:rsidRPr="009A1C08" w:rsidDel="009635D3">
            <w:rPr>
              <w:rFonts w:ascii="Times New Roman" w:hAnsi="Times New Roman" w:cs="Times New Roman"/>
              <w:sz w:val="24"/>
              <w:szCs w:val="24"/>
              <w:lang w:val="en-US"/>
            </w:rPr>
            <w:delText xml:space="preserve"> due to </w:delText>
          </w:r>
          <w:r w:rsidR="00457A51" w:rsidDel="009635D3">
            <w:rPr>
              <w:rFonts w:ascii="Times New Roman" w:hAnsi="Times New Roman" w:cs="Times New Roman"/>
              <w:sz w:val="24"/>
              <w:szCs w:val="24"/>
              <w:lang w:val="en-US"/>
            </w:rPr>
            <w:delText>their</w:delText>
          </w:r>
          <w:r w:rsidR="00457A51" w:rsidRPr="009A1C08" w:rsidDel="009635D3">
            <w:rPr>
              <w:rFonts w:ascii="Times New Roman" w:hAnsi="Times New Roman" w:cs="Times New Roman"/>
              <w:sz w:val="24"/>
              <w:szCs w:val="24"/>
              <w:lang w:val="en-US"/>
            </w:rPr>
            <w:delText xml:space="preserve"> human sequence identity</w:delText>
          </w:r>
        </w:del>
        <w:r w:rsidR="00457A51" w:rsidRPr="009A1C08">
          <w:rPr>
            <w:rFonts w:ascii="Times New Roman" w:hAnsi="Times New Roman" w:cs="Times New Roman"/>
            <w:sz w:val="24"/>
            <w:szCs w:val="24"/>
            <w:lang w:val="en-US"/>
          </w:rPr>
          <w:t xml:space="preserve">. </w:t>
        </w:r>
      </w:ins>
    </w:p>
    <w:p w14:paraId="2AE967D6" w14:textId="77777777" w:rsidR="00E97295" w:rsidRPr="009A1C08" w:rsidRDefault="00E97295" w:rsidP="009A1C08">
      <w:pPr>
        <w:spacing w:line="480" w:lineRule="auto"/>
        <w:jc w:val="both"/>
        <w:rPr>
          <w:rFonts w:ascii="Times New Roman" w:hAnsi="Times New Roman" w:cs="Times New Roman"/>
          <w:sz w:val="24"/>
          <w:szCs w:val="24"/>
          <w:lang w:val="en-US"/>
        </w:rPr>
      </w:pPr>
    </w:p>
    <w:p w14:paraId="74E484C3" w14:textId="5AF1AEF7" w:rsidR="00E45632" w:rsidRPr="009A1C08" w:rsidRDefault="00EC2299" w:rsidP="000B0CCA">
      <w:pPr>
        <w:rPr>
          <w:rFonts w:ascii="Times New Roman" w:hAnsi="Times New Roman" w:cs="Times New Roman"/>
          <w:color w:val="2E74B5" w:themeColor="accent1" w:themeShade="BF"/>
          <w:lang w:val="en-US"/>
        </w:rPr>
      </w:pPr>
      <w:commentRangeStart w:id="167"/>
      <w:commentRangeStart w:id="168"/>
      <w:ins w:id="169" w:author="Stefan Schiller" w:date="2021-09-20T14:56:00Z">
        <w:r>
          <w:rPr>
            <w:rFonts w:ascii="Times New Roman" w:hAnsi="Times New Roman" w:cs="Times New Roman"/>
            <w:noProof/>
            <w:color w:val="2E74B5" w:themeColor="accent1" w:themeShade="BF"/>
            <w:lang w:eastAsia="de-DE"/>
          </w:rPr>
          <w:lastRenderedPageBreak/>
          <w:drawing>
            <wp:inline distT="0" distB="0" distL="0" distR="0" wp14:anchorId="04D22315" wp14:editId="5D042C46">
              <wp:extent cx="5760720" cy="1591310"/>
              <wp:effectExtent l="0" t="0" r="5080" b="889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Molecular Material Overview-final4bbbbb5_final_Auge_o_Legend__LED! KopieAuge_ONLY.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1591310"/>
                      </a:xfrm>
                      <a:prstGeom prst="rect">
                        <a:avLst/>
                      </a:prstGeom>
                    </pic:spPr>
                  </pic:pic>
                </a:graphicData>
              </a:graphic>
            </wp:inline>
          </w:drawing>
        </w:r>
      </w:ins>
      <w:commentRangeEnd w:id="167"/>
      <w:r w:rsidR="00034DA6">
        <w:rPr>
          <w:rStyle w:val="Kommentarzeichen"/>
        </w:rPr>
        <w:commentReference w:id="167"/>
      </w:r>
      <w:commentRangeEnd w:id="168"/>
      <w:r w:rsidR="00746DBD">
        <w:rPr>
          <w:rStyle w:val="Kommentarzeichen"/>
        </w:rPr>
        <w:commentReference w:id="168"/>
      </w:r>
      <w:del w:id="170" w:author="Stefan Schiller" w:date="2021-09-20T14:56:00Z">
        <w:r w:rsidR="00596C4F" w:rsidDel="00EC2299">
          <w:rPr>
            <w:rFonts w:ascii="Times New Roman" w:hAnsi="Times New Roman" w:cs="Times New Roman"/>
            <w:noProof/>
            <w:color w:val="2E74B5" w:themeColor="accent1" w:themeShade="BF"/>
            <w:lang w:eastAsia="de-DE"/>
          </w:rPr>
          <w:drawing>
            <wp:inline distT="0" distB="0" distL="0" distR="0" wp14:anchorId="6E712F1B" wp14:editId="14BBB22B">
              <wp:extent cx="5760720" cy="1590040"/>
              <wp:effectExtent l="0" t="0" r="5080" b="1016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Molecular Material Overview-final4bbbbb5_final_Auge_o_Legend__LED!.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1590040"/>
                      </a:xfrm>
                      <a:prstGeom prst="rect">
                        <a:avLst/>
                      </a:prstGeom>
                    </pic:spPr>
                  </pic:pic>
                </a:graphicData>
              </a:graphic>
            </wp:inline>
          </w:drawing>
        </w:r>
      </w:del>
    </w:p>
    <w:p w14:paraId="1EE46694" w14:textId="17B90DA5" w:rsidR="00C05648" w:rsidRPr="003844B7" w:rsidRDefault="00C05648" w:rsidP="00C05648">
      <w:pPr>
        <w:rPr>
          <w:ins w:id="171" w:author="Bizan N. Balzer" w:date="2021-09-24T21:44:00Z"/>
        </w:rPr>
      </w:pPr>
      <w:ins w:id="172" w:author="Bizan N. Balzer" w:date="2021-09-24T21:44:00Z">
        <w:r w:rsidRPr="003844B7">
          <w:rPr>
            <w:highlight w:val="lightGray"/>
            <w:rPrChange w:id="173" w:author="anna.resch88@gmail.com" w:date="2022-01-05T10:15:00Z">
              <w:rPr/>
            </w:rPrChange>
          </w:rPr>
          <w:t>Vorschlag für eine Gliederung von Fig 1:</w:t>
        </w:r>
      </w:ins>
      <w:ins w:id="174" w:author="Bizan N. Balzer" w:date="2021-09-24T21:48:00Z">
        <w:r w:rsidRPr="003844B7">
          <w:rPr>
            <w:highlight w:val="lightGray"/>
            <w:rPrChange w:id="175" w:author="anna.resch88@gmail.com" w:date="2022-01-05T10:15:00Z">
              <w:rPr/>
            </w:rPrChange>
          </w:rPr>
          <w:t xml:space="preserve"> und dann noch etwas kürzen bzw. weniger Doppelungen zu Haupttext.</w:t>
        </w:r>
      </w:ins>
    </w:p>
    <w:p w14:paraId="0289D29D" w14:textId="1AD06584" w:rsidR="00C05648" w:rsidRDefault="00C05648" w:rsidP="00C05648">
      <w:pPr>
        <w:spacing w:line="360" w:lineRule="auto"/>
        <w:jc w:val="both"/>
        <w:rPr>
          <w:ins w:id="176" w:author="Bizan N. Balzer" w:date="2021-09-24T21:44:00Z"/>
          <w:rFonts w:ascii="Times New Roman" w:hAnsi="Times New Roman" w:cs="Times New Roman"/>
          <w:iCs/>
          <w:color w:val="000000" w:themeColor="text1"/>
          <w:lang w:val="en-US"/>
        </w:rPr>
      </w:pPr>
      <w:ins w:id="177" w:author="Bizan N. Balzer" w:date="2021-09-24T21:44:00Z">
        <w:r w:rsidRPr="009A1C08">
          <w:rPr>
            <w:rFonts w:ascii="Times New Roman" w:hAnsi="Times New Roman" w:cs="Times New Roman"/>
            <w:b/>
            <w:iCs/>
            <w:sz w:val="24"/>
            <w:szCs w:val="24"/>
            <w:lang w:val="en-US"/>
          </w:rPr>
          <w:t xml:space="preserve">Figure 1: </w:t>
        </w:r>
        <w:r>
          <w:rPr>
            <w:rFonts w:ascii="Times New Roman" w:hAnsi="Times New Roman" w:cs="Times New Roman"/>
            <w:iCs/>
            <w:color w:val="000000" w:themeColor="text1"/>
            <w:sz w:val="24"/>
            <w:szCs w:val="24"/>
            <w:lang w:val="en-US"/>
          </w:rPr>
          <w:t>B</w:t>
        </w:r>
        <w:r w:rsidRPr="009A1C08">
          <w:rPr>
            <w:rFonts w:ascii="Times New Roman" w:hAnsi="Times New Roman" w:cs="Times New Roman"/>
            <w:iCs/>
            <w:color w:val="000000" w:themeColor="text1"/>
            <w:sz w:val="24"/>
            <w:szCs w:val="24"/>
            <w:lang w:val="en-US"/>
          </w:rPr>
          <w:t xml:space="preserve">io-inspired design principles </w:t>
        </w:r>
        <w:del w:id="178" w:author="anna.resch88@gmail.com" w:date="2022-01-04T16:46:00Z">
          <w:r w:rsidRPr="009A1C08" w:rsidDel="00746DBD">
            <w:rPr>
              <w:rFonts w:ascii="Times New Roman" w:hAnsi="Times New Roman" w:cs="Times New Roman"/>
              <w:iCs/>
              <w:color w:val="000000" w:themeColor="text1"/>
              <w:sz w:val="24"/>
              <w:szCs w:val="24"/>
              <w:lang w:val="en-US"/>
            </w:rPr>
            <w:delText>creating a</w:delText>
          </w:r>
        </w:del>
      </w:ins>
      <w:ins w:id="179" w:author="anna.resch88@gmail.com" w:date="2022-01-04T16:46:00Z">
        <w:r w:rsidR="00746DBD">
          <w:rPr>
            <w:rFonts w:ascii="Times New Roman" w:hAnsi="Times New Roman" w:cs="Times New Roman"/>
            <w:iCs/>
            <w:color w:val="000000" w:themeColor="text1"/>
            <w:sz w:val="24"/>
            <w:szCs w:val="24"/>
            <w:lang w:val="en-US"/>
          </w:rPr>
          <w:t>for</w:t>
        </w:r>
      </w:ins>
      <w:ins w:id="180" w:author="Bizan N. Balzer" w:date="2021-09-24T21:44:00Z">
        <w:r w:rsidRPr="009A1C08">
          <w:rPr>
            <w:rFonts w:ascii="Times New Roman" w:hAnsi="Times New Roman" w:cs="Times New Roman"/>
            <w:iCs/>
            <w:color w:val="000000" w:themeColor="text1"/>
            <w:sz w:val="24"/>
            <w:szCs w:val="24"/>
            <w:lang w:val="en-US"/>
          </w:rPr>
          <w:t xml:space="preserve"> </w:t>
        </w:r>
      </w:ins>
      <w:ins w:id="181" w:author="anna.resch88@gmail.com" w:date="2022-01-04T16:46:00Z">
        <w:r w:rsidR="00746DBD">
          <w:rPr>
            <w:rFonts w:ascii="Times New Roman" w:hAnsi="Times New Roman" w:cs="Times New Roman"/>
            <w:iCs/>
            <w:color w:val="000000" w:themeColor="text1"/>
            <w:sz w:val="24"/>
            <w:szCs w:val="24"/>
            <w:lang w:val="en-US"/>
          </w:rPr>
          <w:t xml:space="preserve">a </w:t>
        </w:r>
      </w:ins>
      <w:ins w:id="182" w:author="Bizan N. Balzer" w:date="2021-09-24T21:44:00Z">
        <w:r w:rsidRPr="009A1C08">
          <w:rPr>
            <w:rFonts w:ascii="Times New Roman" w:hAnsi="Times New Roman" w:cs="Times New Roman"/>
            <w:iCs/>
            <w:color w:val="000000" w:themeColor="text1"/>
            <w:sz w:val="24"/>
            <w:szCs w:val="24"/>
            <w:lang w:val="en-US"/>
          </w:rPr>
          <w:t xml:space="preserve">protein-based </w:t>
        </w:r>
        <w:proofErr w:type="spellStart"/>
        <w:r w:rsidRPr="009A1C08">
          <w:rPr>
            <w:rFonts w:ascii="Times New Roman" w:hAnsi="Times New Roman" w:cs="Times New Roman"/>
            <w:iCs/>
            <w:color w:val="000000" w:themeColor="text1"/>
            <w:sz w:val="24"/>
            <w:szCs w:val="24"/>
            <w:lang w:val="en-US"/>
          </w:rPr>
          <w:t>bioadhesive</w:t>
        </w:r>
        <w:proofErr w:type="spellEnd"/>
        <w:r>
          <w:rPr>
            <w:rFonts w:ascii="Times New Roman" w:hAnsi="Times New Roman" w:cs="Times New Roman"/>
            <w:iCs/>
            <w:color w:val="000000" w:themeColor="text1"/>
            <w:sz w:val="24"/>
            <w:szCs w:val="24"/>
            <w:lang w:val="en-US"/>
          </w:rPr>
          <w:t>.</w:t>
        </w:r>
        <w:r w:rsidRPr="009A1C08">
          <w:rPr>
            <w:rFonts w:ascii="Times New Roman" w:hAnsi="Times New Roman" w:cs="Times New Roman"/>
            <w:iCs/>
            <w:color w:val="000000" w:themeColor="text1"/>
            <w:sz w:val="24"/>
            <w:szCs w:val="24"/>
            <w:lang w:val="en-US"/>
          </w:rPr>
          <w:t xml:space="preserve"> </w:t>
        </w:r>
      </w:ins>
    </w:p>
    <w:p w14:paraId="7C618A5A" w14:textId="12324281" w:rsidR="00C05648" w:rsidRPr="00E97295" w:rsidDel="003844B7" w:rsidRDefault="00C05648" w:rsidP="00C05648">
      <w:pPr>
        <w:spacing w:line="360" w:lineRule="auto"/>
        <w:jc w:val="both"/>
        <w:rPr>
          <w:ins w:id="183" w:author="Bizan N. Balzer" w:date="2021-09-24T21:44:00Z"/>
          <w:del w:id="184" w:author="anna.resch88@gmail.com" w:date="2022-01-05T10:16:00Z"/>
          <w:rFonts w:ascii="Times New Roman" w:hAnsi="Times New Roman" w:cs="Times New Roman"/>
          <w:iCs/>
          <w:sz w:val="24"/>
          <w:szCs w:val="24"/>
          <w:lang w:val="en-US"/>
          <w:rPrChange w:id="185" w:author="anna.resch88@gmail.com" w:date="2022-01-05T10:21:00Z">
            <w:rPr>
              <w:ins w:id="186" w:author="Bizan N. Balzer" w:date="2021-09-24T21:44:00Z"/>
              <w:del w:id="187" w:author="anna.resch88@gmail.com" w:date="2022-01-05T10:16:00Z"/>
              <w:rFonts w:ascii="Times New Roman" w:hAnsi="Times New Roman" w:cs="Times New Roman"/>
              <w:iCs/>
              <w:lang w:val="en-US"/>
            </w:rPr>
          </w:rPrChange>
        </w:rPr>
      </w:pPr>
      <w:ins w:id="188" w:author="Bizan N. Balzer" w:date="2021-09-24T21:44:00Z">
        <w:del w:id="189" w:author="anna.resch88@gmail.com" w:date="2022-01-04T16:53:00Z">
          <w:r w:rsidRPr="00E97295" w:rsidDel="00A23073">
            <w:rPr>
              <w:rFonts w:ascii="Times New Roman" w:hAnsi="Times New Roman" w:cs="Times New Roman"/>
              <w:bCs/>
              <w:iCs/>
              <w:sz w:val="24"/>
              <w:szCs w:val="24"/>
              <w:lang w:val="en-US"/>
            </w:rPr>
            <w:delText>(</w:delText>
          </w:r>
        </w:del>
        <w:r w:rsidRPr="00E97295">
          <w:rPr>
            <w:rFonts w:ascii="Times New Roman" w:hAnsi="Times New Roman" w:cs="Times New Roman"/>
            <w:b/>
            <w:iCs/>
            <w:sz w:val="24"/>
            <w:szCs w:val="24"/>
            <w:lang w:val="en-US"/>
          </w:rPr>
          <w:t>A</w:t>
        </w:r>
        <w:r w:rsidRPr="00E97295">
          <w:rPr>
            <w:rFonts w:ascii="Times New Roman" w:hAnsi="Times New Roman" w:cs="Times New Roman"/>
            <w:bCs/>
            <w:iCs/>
            <w:sz w:val="24"/>
            <w:szCs w:val="24"/>
            <w:lang w:val="en-US"/>
          </w:rPr>
          <w:t>)</w:t>
        </w:r>
        <w:r w:rsidRPr="00E97295">
          <w:rPr>
            <w:rFonts w:ascii="Times New Roman" w:hAnsi="Times New Roman" w:cs="Times New Roman"/>
            <w:iCs/>
            <w:sz w:val="24"/>
            <w:szCs w:val="24"/>
            <w:lang w:val="en-US"/>
          </w:rPr>
          <w:t xml:space="preserve"> </w:t>
        </w:r>
      </w:ins>
      <w:ins w:id="190" w:author="anna.resch88@gmail.com" w:date="2022-01-04T16:50:00Z">
        <w:r w:rsidR="00DD0AE0" w:rsidRPr="00E97295">
          <w:rPr>
            <w:rFonts w:ascii="Times New Roman" w:hAnsi="Times New Roman" w:cs="Times New Roman"/>
            <w:iCs/>
            <w:sz w:val="24"/>
            <w:szCs w:val="24"/>
            <w:lang w:val="en-US"/>
          </w:rPr>
          <w:t xml:space="preserve">Inspired by </w:t>
        </w:r>
      </w:ins>
      <w:ins w:id="191" w:author="anna.resch88@gmail.com" w:date="2022-01-04T16:51:00Z">
        <w:r w:rsidR="00DD0AE0" w:rsidRPr="00E97295">
          <w:rPr>
            <w:rFonts w:ascii="Times New Roman" w:hAnsi="Times New Roman" w:cs="Times New Roman"/>
            <w:iCs/>
            <w:sz w:val="24"/>
            <w:szCs w:val="24"/>
            <w:lang w:val="en-US"/>
          </w:rPr>
          <w:t xml:space="preserve">natural high-performance </w:t>
        </w:r>
      </w:ins>
      <w:ins w:id="192" w:author="anna.resch88@gmail.com" w:date="2022-01-04T16:53:00Z">
        <w:r w:rsidR="00A23073" w:rsidRPr="00E97295">
          <w:rPr>
            <w:rFonts w:ascii="Times New Roman" w:hAnsi="Times New Roman" w:cs="Times New Roman"/>
            <w:iCs/>
            <w:sz w:val="24"/>
            <w:szCs w:val="24"/>
            <w:lang w:val="en-US"/>
          </w:rPr>
          <w:t>proteins</w:t>
        </w:r>
      </w:ins>
      <w:ins w:id="193" w:author="anna.resch88@gmail.com" w:date="2022-01-04T16:51:00Z">
        <w:r w:rsidR="00DD0AE0" w:rsidRPr="00E97295">
          <w:rPr>
            <w:rFonts w:ascii="Times New Roman" w:hAnsi="Times New Roman" w:cs="Times New Roman"/>
            <w:iCs/>
            <w:sz w:val="24"/>
            <w:szCs w:val="24"/>
            <w:lang w:val="en-US"/>
          </w:rPr>
          <w:t>, such as resilin (</w:t>
        </w:r>
        <w:r w:rsidR="00DD0AE0" w:rsidRPr="00E97295">
          <w:rPr>
            <w:rFonts w:ascii="Times New Roman" w:hAnsi="Times New Roman" w:cs="Times New Roman"/>
            <w:b/>
            <w:bCs/>
            <w:iCs/>
            <w:sz w:val="24"/>
            <w:szCs w:val="24"/>
            <w:lang w:val="en-US"/>
            <w:rPrChange w:id="194" w:author="anna.resch88@gmail.com" w:date="2022-01-05T10:21:00Z">
              <w:rPr>
                <w:rFonts w:ascii="Times New Roman" w:hAnsi="Times New Roman" w:cs="Times New Roman"/>
                <w:iCs/>
                <w:sz w:val="24"/>
                <w:szCs w:val="24"/>
                <w:lang w:val="en-US"/>
              </w:rPr>
            </w:rPrChange>
          </w:rPr>
          <w:t>A</w:t>
        </w:r>
        <w:r w:rsidR="00DD0AE0" w:rsidRPr="00E97295">
          <w:rPr>
            <w:rFonts w:ascii="Times New Roman" w:hAnsi="Times New Roman" w:cs="Times New Roman"/>
            <w:iCs/>
            <w:sz w:val="24"/>
            <w:szCs w:val="24"/>
            <w:lang w:val="en-US"/>
          </w:rPr>
          <w:t>, (</w:t>
        </w:r>
        <w:r w:rsidR="00DD0AE0" w:rsidRPr="00E97295">
          <w:rPr>
            <w:rFonts w:ascii="Times New Roman" w:hAnsi="Times New Roman" w:cs="Times New Roman"/>
            <w:b/>
            <w:bCs/>
            <w:iCs/>
            <w:sz w:val="24"/>
            <w:szCs w:val="24"/>
            <w:lang w:val="en-US"/>
            <w:rPrChange w:id="195" w:author="anna.resch88@gmail.com" w:date="2022-01-05T10:21:00Z">
              <w:rPr>
                <w:rFonts w:ascii="Times New Roman" w:hAnsi="Times New Roman" w:cs="Times New Roman"/>
                <w:iCs/>
                <w:sz w:val="24"/>
                <w:szCs w:val="24"/>
                <w:lang w:val="en-US"/>
              </w:rPr>
            </w:rPrChange>
          </w:rPr>
          <w:t>I</w:t>
        </w:r>
        <w:r w:rsidR="00DD0AE0" w:rsidRPr="00E97295">
          <w:rPr>
            <w:rFonts w:ascii="Times New Roman" w:hAnsi="Times New Roman" w:cs="Times New Roman"/>
            <w:iCs/>
            <w:sz w:val="24"/>
            <w:szCs w:val="24"/>
            <w:lang w:val="en-US"/>
          </w:rPr>
          <w:t>)), mussel byssus proteins (</w:t>
        </w:r>
        <w:r w:rsidR="00DD0AE0" w:rsidRPr="00E97295">
          <w:rPr>
            <w:rFonts w:ascii="Times New Roman" w:hAnsi="Times New Roman" w:cs="Times New Roman"/>
            <w:b/>
            <w:bCs/>
            <w:iCs/>
            <w:sz w:val="24"/>
            <w:szCs w:val="24"/>
            <w:lang w:val="en-US"/>
            <w:rPrChange w:id="196" w:author="anna.resch88@gmail.com" w:date="2022-01-05T10:21:00Z">
              <w:rPr>
                <w:rFonts w:ascii="Times New Roman" w:hAnsi="Times New Roman" w:cs="Times New Roman"/>
                <w:iCs/>
                <w:sz w:val="24"/>
                <w:szCs w:val="24"/>
                <w:lang w:val="en-US"/>
              </w:rPr>
            </w:rPrChange>
          </w:rPr>
          <w:t>A</w:t>
        </w:r>
        <w:r w:rsidR="00DD0AE0" w:rsidRPr="00E97295">
          <w:rPr>
            <w:rFonts w:ascii="Times New Roman" w:hAnsi="Times New Roman" w:cs="Times New Roman"/>
            <w:iCs/>
            <w:sz w:val="24"/>
            <w:szCs w:val="24"/>
            <w:lang w:val="en-US"/>
          </w:rPr>
          <w:t>, (</w:t>
        </w:r>
        <w:r w:rsidR="00DD0AE0" w:rsidRPr="00E97295">
          <w:rPr>
            <w:rFonts w:ascii="Times New Roman" w:hAnsi="Times New Roman" w:cs="Times New Roman"/>
            <w:b/>
            <w:bCs/>
            <w:iCs/>
            <w:sz w:val="24"/>
            <w:szCs w:val="24"/>
            <w:lang w:val="en-US"/>
            <w:rPrChange w:id="197" w:author="anna.resch88@gmail.com" w:date="2022-01-05T10:21:00Z">
              <w:rPr>
                <w:rFonts w:ascii="Times New Roman" w:hAnsi="Times New Roman" w:cs="Times New Roman"/>
                <w:iCs/>
                <w:sz w:val="24"/>
                <w:szCs w:val="24"/>
                <w:lang w:val="en-US"/>
              </w:rPr>
            </w:rPrChange>
          </w:rPr>
          <w:t>II</w:t>
        </w:r>
        <w:r w:rsidR="00DD0AE0" w:rsidRPr="00E97295">
          <w:rPr>
            <w:rFonts w:ascii="Times New Roman" w:hAnsi="Times New Roman" w:cs="Times New Roman"/>
            <w:iCs/>
            <w:sz w:val="24"/>
            <w:szCs w:val="24"/>
            <w:lang w:val="en-US"/>
          </w:rPr>
          <w:t xml:space="preserve">)), or spider silk and </w:t>
        </w:r>
        <w:proofErr w:type="spellStart"/>
        <w:r w:rsidR="00DD0AE0" w:rsidRPr="00E97295">
          <w:rPr>
            <w:rFonts w:ascii="Times New Roman" w:hAnsi="Times New Roman" w:cs="Times New Roman"/>
            <w:iCs/>
            <w:sz w:val="24"/>
            <w:szCs w:val="24"/>
            <w:lang w:val="en-US"/>
          </w:rPr>
          <w:t>spidroin</w:t>
        </w:r>
        <w:proofErr w:type="spellEnd"/>
        <w:r w:rsidR="00DD0AE0" w:rsidRPr="00E97295">
          <w:rPr>
            <w:rFonts w:ascii="Times New Roman" w:hAnsi="Times New Roman" w:cs="Times New Roman"/>
            <w:iCs/>
            <w:sz w:val="24"/>
            <w:szCs w:val="24"/>
            <w:lang w:val="en-US"/>
          </w:rPr>
          <w:t xml:space="preserve"> proteins (</w:t>
        </w:r>
      </w:ins>
      <w:ins w:id="198" w:author="anna.resch88@gmail.com" w:date="2022-01-04T16:52:00Z">
        <w:r w:rsidR="00DD0AE0" w:rsidRPr="00E97295">
          <w:rPr>
            <w:rFonts w:ascii="Times New Roman" w:hAnsi="Times New Roman" w:cs="Times New Roman"/>
            <w:b/>
            <w:bCs/>
            <w:iCs/>
            <w:sz w:val="24"/>
            <w:szCs w:val="24"/>
            <w:lang w:val="en-US"/>
            <w:rPrChange w:id="199" w:author="anna.resch88@gmail.com" w:date="2022-01-05T10:21:00Z">
              <w:rPr>
                <w:rFonts w:ascii="Times New Roman" w:hAnsi="Times New Roman" w:cs="Times New Roman"/>
                <w:iCs/>
                <w:sz w:val="24"/>
                <w:szCs w:val="24"/>
                <w:lang w:val="en-US"/>
              </w:rPr>
            </w:rPrChange>
          </w:rPr>
          <w:t>A</w:t>
        </w:r>
        <w:r w:rsidR="00DD0AE0" w:rsidRPr="00E97295">
          <w:rPr>
            <w:rFonts w:ascii="Times New Roman" w:hAnsi="Times New Roman" w:cs="Times New Roman"/>
            <w:iCs/>
            <w:sz w:val="24"/>
            <w:szCs w:val="24"/>
            <w:lang w:val="en-US"/>
          </w:rPr>
          <w:t>, (</w:t>
        </w:r>
        <w:r w:rsidR="00DD0AE0" w:rsidRPr="00E97295">
          <w:rPr>
            <w:rFonts w:ascii="Times New Roman" w:hAnsi="Times New Roman" w:cs="Times New Roman"/>
            <w:b/>
            <w:bCs/>
            <w:iCs/>
            <w:sz w:val="24"/>
            <w:szCs w:val="24"/>
            <w:lang w:val="en-US"/>
            <w:rPrChange w:id="200" w:author="anna.resch88@gmail.com" w:date="2022-01-05T10:21:00Z">
              <w:rPr>
                <w:rFonts w:ascii="Times New Roman" w:hAnsi="Times New Roman" w:cs="Times New Roman"/>
                <w:iCs/>
                <w:sz w:val="24"/>
                <w:szCs w:val="24"/>
                <w:lang w:val="en-US"/>
              </w:rPr>
            </w:rPrChange>
          </w:rPr>
          <w:t>III</w:t>
        </w:r>
        <w:r w:rsidR="00DD0AE0" w:rsidRPr="00E97295">
          <w:rPr>
            <w:rFonts w:ascii="Times New Roman" w:hAnsi="Times New Roman" w:cs="Times New Roman"/>
            <w:iCs/>
            <w:sz w:val="24"/>
            <w:szCs w:val="24"/>
            <w:lang w:val="en-US"/>
          </w:rPr>
          <w:t>)), we aimed to create a</w:t>
        </w:r>
        <w:r w:rsidR="00A23073" w:rsidRPr="00E97295">
          <w:rPr>
            <w:rFonts w:ascii="Times New Roman" w:hAnsi="Times New Roman" w:cs="Times New Roman"/>
            <w:iCs/>
            <w:sz w:val="24"/>
            <w:szCs w:val="24"/>
            <w:lang w:val="en-US"/>
          </w:rPr>
          <w:t xml:space="preserve"> </w:t>
        </w:r>
      </w:ins>
      <w:ins w:id="201" w:author="anna.resch88@gmail.com" w:date="2022-01-04T16:53:00Z">
        <w:r w:rsidR="00A23073" w:rsidRPr="00E97295">
          <w:rPr>
            <w:rFonts w:ascii="Times New Roman" w:hAnsi="Times New Roman" w:cs="Times New Roman"/>
            <w:iCs/>
            <w:sz w:val="24"/>
            <w:szCs w:val="24"/>
            <w:lang w:val="en-US"/>
          </w:rPr>
          <w:t xml:space="preserve">wet-adhesive </w:t>
        </w:r>
      </w:ins>
      <w:ins w:id="202" w:author="anna.resch88@gmail.com" w:date="2022-01-04T16:52:00Z">
        <w:r w:rsidR="00A23073" w:rsidRPr="00E97295">
          <w:rPr>
            <w:rFonts w:ascii="Times New Roman" w:hAnsi="Times New Roman" w:cs="Times New Roman"/>
            <w:iCs/>
            <w:sz w:val="24"/>
            <w:szCs w:val="24"/>
            <w:lang w:val="en-US"/>
          </w:rPr>
          <w:t>biomaterial with high mechanical strength</w:t>
        </w:r>
      </w:ins>
      <w:ins w:id="203" w:author="anna.resch88@gmail.com" w:date="2022-01-04T16:53:00Z">
        <w:r w:rsidR="00A23073" w:rsidRPr="00E97295">
          <w:rPr>
            <w:rFonts w:ascii="Times New Roman" w:hAnsi="Times New Roman" w:cs="Times New Roman"/>
            <w:iCs/>
            <w:sz w:val="24"/>
            <w:szCs w:val="24"/>
            <w:lang w:val="en-US"/>
          </w:rPr>
          <w:t xml:space="preserve"> and elasticity. </w:t>
        </w:r>
        <w:r w:rsidR="00A23073" w:rsidRPr="00E97295">
          <w:rPr>
            <w:rFonts w:ascii="Times New Roman" w:hAnsi="Times New Roman" w:cs="Times New Roman"/>
            <w:b/>
            <w:bCs/>
            <w:iCs/>
            <w:sz w:val="24"/>
            <w:szCs w:val="24"/>
            <w:lang w:val="en-US"/>
            <w:rPrChange w:id="204" w:author="anna.resch88@gmail.com" w:date="2022-01-05T10:21:00Z">
              <w:rPr>
                <w:rFonts w:ascii="Times New Roman" w:hAnsi="Times New Roman" w:cs="Times New Roman"/>
                <w:iCs/>
                <w:sz w:val="24"/>
                <w:szCs w:val="24"/>
                <w:lang w:val="en-US"/>
              </w:rPr>
            </w:rPrChange>
          </w:rPr>
          <w:t>B</w:t>
        </w:r>
        <w:r w:rsidR="00A23073" w:rsidRPr="00E97295">
          <w:rPr>
            <w:rFonts w:ascii="Times New Roman" w:hAnsi="Times New Roman" w:cs="Times New Roman"/>
            <w:iCs/>
            <w:sz w:val="24"/>
            <w:szCs w:val="24"/>
            <w:lang w:val="en-US"/>
          </w:rPr>
          <w:t xml:space="preserve">) </w:t>
        </w:r>
      </w:ins>
      <w:proofErr w:type="spellStart"/>
      <w:ins w:id="205" w:author="anna.resch88@gmail.com" w:date="2022-01-04T16:55:00Z">
        <w:r w:rsidR="00A23073" w:rsidRPr="00E97295">
          <w:rPr>
            <w:rFonts w:ascii="Times New Roman" w:hAnsi="Times New Roman" w:cs="Times New Roman"/>
            <w:iCs/>
            <w:sz w:val="24"/>
            <w:szCs w:val="24"/>
            <w:lang w:val="en-US"/>
          </w:rPr>
          <w:t>Utiziling</w:t>
        </w:r>
        <w:proofErr w:type="spellEnd"/>
        <w:r w:rsidR="00A23073" w:rsidRPr="00E97295">
          <w:rPr>
            <w:rFonts w:ascii="Times New Roman" w:hAnsi="Times New Roman" w:cs="Times New Roman"/>
            <w:iCs/>
            <w:sz w:val="24"/>
            <w:szCs w:val="24"/>
            <w:lang w:val="en-US"/>
          </w:rPr>
          <w:t xml:space="preserve"> human-derived proteins, including</w:t>
        </w:r>
      </w:ins>
      <w:ins w:id="206" w:author="anna.resch88@gmail.com" w:date="2022-01-04T16:54:00Z">
        <w:r w:rsidR="00A23073" w:rsidRPr="00E97295">
          <w:rPr>
            <w:rFonts w:ascii="Times New Roman" w:hAnsi="Times New Roman" w:cs="Times New Roman"/>
            <w:iCs/>
            <w:sz w:val="24"/>
            <w:szCs w:val="24"/>
            <w:lang w:val="en-US"/>
          </w:rPr>
          <w:t xml:space="preserve"> the</w:t>
        </w:r>
      </w:ins>
      <w:ins w:id="207" w:author="Bizan N. Balzer" w:date="2021-09-24T21:44:00Z">
        <w:del w:id="208" w:author="anna.resch88@gmail.com" w:date="2022-01-04T16:54:00Z">
          <w:r w:rsidRPr="00E97295" w:rsidDel="00A23073">
            <w:rPr>
              <w:rFonts w:ascii="Times New Roman" w:hAnsi="Times New Roman" w:cs="Times New Roman"/>
              <w:iCs/>
              <w:sz w:val="24"/>
              <w:szCs w:val="24"/>
              <w:lang w:val="en-US"/>
              <w:rPrChange w:id="209" w:author="anna.resch88@gmail.com" w:date="2022-01-05T10:21:00Z">
                <w:rPr>
                  <w:rFonts w:ascii="Times New Roman" w:hAnsi="Times New Roman" w:cs="Times New Roman"/>
                  <w:iCs/>
                  <w:lang w:val="en-US"/>
                </w:rPr>
              </w:rPrChange>
            </w:rPr>
            <w:delText>An</w:delText>
          </w:r>
        </w:del>
        <w:r w:rsidRPr="00E97295">
          <w:rPr>
            <w:rFonts w:ascii="Times New Roman" w:hAnsi="Times New Roman" w:cs="Times New Roman"/>
            <w:iCs/>
            <w:sz w:val="24"/>
            <w:szCs w:val="24"/>
            <w:lang w:val="en-US"/>
          </w:rPr>
          <w:t xml:space="preserve"> “ubiquitin-like domain” (ULD) from the human global gene organizer SATB1 </w:t>
        </w:r>
      </w:ins>
      <w:ins w:id="210" w:author="anna.resch88@gmail.com" w:date="2022-01-04T16:55:00Z">
        <w:r w:rsidR="00A23073" w:rsidRPr="00E97295">
          <w:rPr>
            <w:rFonts w:ascii="Times New Roman" w:hAnsi="Times New Roman" w:cs="Times New Roman"/>
            <w:iCs/>
            <w:sz w:val="24"/>
            <w:szCs w:val="24"/>
            <w:lang w:val="en-US"/>
          </w:rPr>
          <w:t>(</w:t>
        </w:r>
        <w:r w:rsidR="00A23073" w:rsidRPr="00E97295">
          <w:rPr>
            <w:rFonts w:ascii="Times New Roman" w:hAnsi="Times New Roman" w:cs="Times New Roman"/>
            <w:b/>
            <w:bCs/>
            <w:iCs/>
            <w:sz w:val="24"/>
            <w:szCs w:val="24"/>
            <w:lang w:val="en-US"/>
            <w:rPrChange w:id="211" w:author="anna.resch88@gmail.com" w:date="2022-01-05T10:21:00Z">
              <w:rPr>
                <w:rFonts w:ascii="Times New Roman" w:hAnsi="Times New Roman" w:cs="Times New Roman"/>
                <w:iCs/>
                <w:sz w:val="24"/>
                <w:szCs w:val="24"/>
                <w:lang w:val="en-US"/>
              </w:rPr>
            </w:rPrChange>
          </w:rPr>
          <w:t xml:space="preserve">B, </w:t>
        </w:r>
        <w:r w:rsidR="00A23073" w:rsidRPr="00E97295">
          <w:rPr>
            <w:rFonts w:ascii="Times New Roman" w:hAnsi="Times New Roman" w:cs="Times New Roman"/>
            <w:iCs/>
            <w:sz w:val="24"/>
            <w:szCs w:val="24"/>
            <w:lang w:val="en-US"/>
          </w:rPr>
          <w:t>(</w:t>
        </w:r>
        <w:r w:rsidR="00A23073" w:rsidRPr="00E97295">
          <w:rPr>
            <w:rFonts w:ascii="Times New Roman" w:hAnsi="Times New Roman" w:cs="Times New Roman"/>
            <w:b/>
            <w:bCs/>
            <w:iCs/>
            <w:sz w:val="24"/>
            <w:szCs w:val="24"/>
            <w:lang w:val="en-US"/>
            <w:rPrChange w:id="212" w:author="anna.resch88@gmail.com" w:date="2022-01-05T10:21:00Z">
              <w:rPr>
                <w:rFonts w:ascii="Times New Roman" w:hAnsi="Times New Roman" w:cs="Times New Roman"/>
                <w:iCs/>
                <w:sz w:val="24"/>
                <w:szCs w:val="24"/>
                <w:lang w:val="en-US"/>
              </w:rPr>
            </w:rPrChange>
          </w:rPr>
          <w:t>V</w:t>
        </w:r>
        <w:r w:rsidR="00A23073" w:rsidRPr="00E97295">
          <w:rPr>
            <w:rFonts w:ascii="Times New Roman" w:hAnsi="Times New Roman" w:cs="Times New Roman"/>
            <w:iCs/>
            <w:sz w:val="24"/>
            <w:szCs w:val="24"/>
            <w:lang w:val="en-US"/>
          </w:rPr>
          <w:t xml:space="preserve">)), elastin-like </w:t>
        </w:r>
      </w:ins>
      <w:ins w:id="213" w:author="anna.resch88@gmail.com" w:date="2022-01-04T16:56:00Z">
        <w:r w:rsidR="00A23073" w:rsidRPr="00E97295">
          <w:rPr>
            <w:rFonts w:ascii="Times New Roman" w:hAnsi="Times New Roman" w:cs="Times New Roman"/>
            <w:iCs/>
            <w:sz w:val="24"/>
            <w:szCs w:val="24"/>
            <w:lang w:val="en-US"/>
          </w:rPr>
          <w:t>proteins (ELP</w:t>
        </w:r>
      </w:ins>
      <w:ins w:id="214" w:author="anna.resch88@gmail.com" w:date="2022-01-05T10:20:00Z">
        <w:r w:rsidR="00E97295" w:rsidRPr="00E97295">
          <w:rPr>
            <w:rFonts w:ascii="Times New Roman" w:hAnsi="Times New Roman" w:cs="Times New Roman"/>
            <w:iCs/>
            <w:sz w:val="24"/>
            <w:szCs w:val="24"/>
            <w:lang w:val="en-US"/>
          </w:rPr>
          <w:t>) (</w:t>
        </w:r>
      </w:ins>
      <w:ins w:id="215" w:author="anna.resch88@gmail.com" w:date="2022-01-04T16:56:00Z">
        <w:r w:rsidR="00A23073" w:rsidRPr="00E97295">
          <w:rPr>
            <w:rFonts w:ascii="Times New Roman" w:hAnsi="Times New Roman" w:cs="Times New Roman"/>
            <w:b/>
            <w:bCs/>
            <w:iCs/>
            <w:sz w:val="24"/>
            <w:szCs w:val="24"/>
            <w:lang w:val="en-US"/>
            <w:rPrChange w:id="216" w:author="anna.resch88@gmail.com" w:date="2022-01-05T10:21:00Z">
              <w:rPr>
                <w:rFonts w:ascii="Times New Roman" w:hAnsi="Times New Roman" w:cs="Times New Roman"/>
                <w:iCs/>
                <w:sz w:val="24"/>
                <w:szCs w:val="24"/>
                <w:lang w:val="en-US"/>
              </w:rPr>
            </w:rPrChange>
          </w:rPr>
          <w:t xml:space="preserve">B, </w:t>
        </w:r>
        <w:r w:rsidR="00A23073" w:rsidRPr="00E97295">
          <w:rPr>
            <w:rFonts w:ascii="Times New Roman" w:hAnsi="Times New Roman" w:cs="Times New Roman"/>
            <w:iCs/>
            <w:sz w:val="24"/>
            <w:szCs w:val="24"/>
            <w:lang w:val="en-US"/>
          </w:rPr>
          <w:t>(</w:t>
        </w:r>
        <w:r w:rsidR="00A23073" w:rsidRPr="00E97295">
          <w:rPr>
            <w:rFonts w:ascii="Times New Roman" w:hAnsi="Times New Roman" w:cs="Times New Roman"/>
            <w:b/>
            <w:bCs/>
            <w:iCs/>
            <w:sz w:val="24"/>
            <w:szCs w:val="24"/>
            <w:lang w:val="en-US"/>
            <w:rPrChange w:id="217" w:author="anna.resch88@gmail.com" w:date="2022-01-05T10:21:00Z">
              <w:rPr>
                <w:rFonts w:ascii="Times New Roman" w:hAnsi="Times New Roman" w:cs="Times New Roman"/>
                <w:iCs/>
                <w:sz w:val="24"/>
                <w:szCs w:val="24"/>
                <w:lang w:val="en-US"/>
              </w:rPr>
            </w:rPrChange>
          </w:rPr>
          <w:t>IV</w:t>
        </w:r>
        <w:r w:rsidR="00A23073" w:rsidRPr="00E97295">
          <w:rPr>
            <w:rFonts w:ascii="Times New Roman" w:hAnsi="Times New Roman" w:cs="Times New Roman"/>
            <w:iCs/>
            <w:sz w:val="24"/>
            <w:szCs w:val="24"/>
            <w:lang w:val="en-US"/>
          </w:rPr>
          <w:t>)), and human serum albumin (</w:t>
        </w:r>
      </w:ins>
      <w:ins w:id="218" w:author="anna.resch88@gmail.com" w:date="2022-01-04T17:05:00Z">
        <w:r w:rsidR="00690A6C" w:rsidRPr="00E97295">
          <w:rPr>
            <w:rFonts w:ascii="Times New Roman" w:hAnsi="Times New Roman" w:cs="Times New Roman"/>
            <w:iCs/>
            <w:sz w:val="24"/>
            <w:szCs w:val="24"/>
            <w:lang w:val="en-US"/>
          </w:rPr>
          <w:t>H</w:t>
        </w:r>
      </w:ins>
      <w:ins w:id="219" w:author="anna.resch88@gmail.com" w:date="2022-01-05T10:20:00Z">
        <w:r w:rsidR="00E97295" w:rsidRPr="00E97295">
          <w:rPr>
            <w:rFonts w:ascii="Times New Roman" w:hAnsi="Times New Roman" w:cs="Times New Roman"/>
            <w:iCs/>
            <w:sz w:val="24"/>
            <w:szCs w:val="24"/>
            <w:lang w:val="en-US"/>
          </w:rPr>
          <w:t>SA) (</w:t>
        </w:r>
      </w:ins>
      <w:ins w:id="220" w:author="anna.resch88@gmail.com" w:date="2022-01-04T16:56:00Z">
        <w:r w:rsidR="00A23073" w:rsidRPr="00E97295">
          <w:rPr>
            <w:rFonts w:ascii="Times New Roman" w:hAnsi="Times New Roman" w:cs="Times New Roman"/>
            <w:b/>
            <w:bCs/>
            <w:iCs/>
            <w:sz w:val="24"/>
            <w:szCs w:val="24"/>
            <w:lang w:val="en-US"/>
            <w:rPrChange w:id="221" w:author="anna.resch88@gmail.com" w:date="2022-01-05T10:21:00Z">
              <w:rPr>
                <w:rFonts w:ascii="Times New Roman" w:hAnsi="Times New Roman" w:cs="Times New Roman"/>
                <w:iCs/>
                <w:sz w:val="24"/>
                <w:szCs w:val="24"/>
                <w:lang w:val="en-US"/>
              </w:rPr>
            </w:rPrChange>
          </w:rPr>
          <w:t>B, (VI)</w:t>
        </w:r>
        <w:r w:rsidR="00A23073" w:rsidRPr="00E97295">
          <w:rPr>
            <w:rFonts w:ascii="Times New Roman" w:hAnsi="Times New Roman" w:cs="Times New Roman"/>
            <w:iCs/>
            <w:sz w:val="24"/>
            <w:szCs w:val="24"/>
            <w:lang w:val="en-US"/>
          </w:rPr>
          <w:t>)</w:t>
        </w:r>
      </w:ins>
      <w:ins w:id="222" w:author="anna.resch88@gmail.com" w:date="2022-01-04T16:57:00Z">
        <w:r w:rsidR="00A23073" w:rsidRPr="00E97295">
          <w:rPr>
            <w:rFonts w:ascii="Times New Roman" w:hAnsi="Times New Roman" w:cs="Times New Roman"/>
            <w:iCs/>
            <w:sz w:val="24"/>
            <w:szCs w:val="24"/>
            <w:lang w:val="en-US"/>
          </w:rPr>
          <w:t xml:space="preserve">, we </w:t>
        </w:r>
      </w:ins>
      <w:ins w:id="223" w:author="Bizan N. Balzer" w:date="2021-09-24T21:44:00Z">
        <w:del w:id="224" w:author="anna.resch88@gmail.com" w:date="2022-01-04T16:46:00Z">
          <w:r w:rsidRPr="00E97295" w:rsidDel="00746DBD">
            <w:rPr>
              <w:rFonts w:ascii="Times New Roman" w:hAnsi="Times New Roman" w:cs="Times New Roman"/>
              <w:iCs/>
              <w:sz w:val="24"/>
              <w:szCs w:val="24"/>
              <w:lang w:val="en-US"/>
            </w:rPr>
            <w:delText xml:space="preserve">(Special AT-rich sequence-binding protein 1, PDB 3TUO) </w:delText>
          </w:r>
        </w:del>
        <w:del w:id="225" w:author="anna.resch88@gmail.com" w:date="2022-01-04T16:53:00Z">
          <w:r w:rsidRPr="00E97295" w:rsidDel="00A23073">
            <w:rPr>
              <w:rFonts w:ascii="Times New Roman" w:hAnsi="Times New Roman" w:cs="Times New Roman"/>
              <w:iCs/>
              <w:sz w:val="24"/>
              <w:szCs w:val="24"/>
              <w:lang w:val="en-US"/>
            </w:rPr>
            <w:delText>(</w:delText>
          </w:r>
          <w:r w:rsidRPr="00E97295" w:rsidDel="00A23073">
            <w:rPr>
              <w:rFonts w:ascii="Times New Roman" w:hAnsi="Times New Roman" w:cs="Times New Roman"/>
              <w:b/>
              <w:iCs/>
              <w:sz w:val="24"/>
              <w:szCs w:val="24"/>
              <w:lang w:val="en-US"/>
              <w:rPrChange w:id="226" w:author="anna.resch88@gmail.com" w:date="2022-01-05T10:21:00Z">
                <w:rPr>
                  <w:rFonts w:ascii="Times New Roman" w:hAnsi="Times New Roman" w:cs="Times New Roman"/>
                  <w:b/>
                  <w:iCs/>
                  <w:lang w:val="en-US"/>
                </w:rPr>
              </w:rPrChange>
            </w:rPr>
            <w:delText>A</w:delText>
          </w:r>
          <w:r w:rsidRPr="00E97295" w:rsidDel="00A23073">
            <w:rPr>
              <w:rFonts w:ascii="Times New Roman" w:hAnsi="Times New Roman" w:cs="Times New Roman"/>
              <w:b/>
              <w:iCs/>
              <w:sz w:val="24"/>
              <w:szCs w:val="24"/>
              <w:lang w:val="en-US"/>
            </w:rPr>
            <w:delText>, (</w:delText>
          </w:r>
          <w:r w:rsidRPr="00E97295" w:rsidDel="00A23073">
            <w:rPr>
              <w:rFonts w:ascii="Times New Roman" w:hAnsi="Times New Roman" w:cs="Times New Roman"/>
              <w:b/>
              <w:iCs/>
              <w:sz w:val="24"/>
              <w:szCs w:val="24"/>
              <w:lang w:val="en-US"/>
              <w:rPrChange w:id="227" w:author="anna.resch88@gmail.com" w:date="2022-01-05T10:21:00Z">
                <w:rPr>
                  <w:rFonts w:ascii="Times New Roman" w:hAnsi="Times New Roman" w:cs="Times New Roman"/>
                  <w:b/>
                  <w:iCs/>
                  <w:lang w:val="en-US"/>
                </w:rPr>
              </w:rPrChange>
            </w:rPr>
            <w:delText>I</w:delText>
          </w:r>
          <w:r w:rsidRPr="00E97295" w:rsidDel="00A23073">
            <w:rPr>
              <w:rFonts w:ascii="Times New Roman" w:hAnsi="Times New Roman" w:cs="Times New Roman"/>
              <w:b/>
              <w:iCs/>
              <w:sz w:val="24"/>
              <w:szCs w:val="24"/>
              <w:lang w:val="en-US"/>
            </w:rPr>
            <w:delText>)</w:delText>
          </w:r>
          <w:r w:rsidRPr="00E97295" w:rsidDel="00A23073">
            <w:rPr>
              <w:rFonts w:ascii="Times New Roman" w:hAnsi="Times New Roman" w:cs="Times New Roman"/>
              <w:iCs/>
              <w:sz w:val="24"/>
              <w:szCs w:val="24"/>
              <w:lang w:val="en-US"/>
            </w:rPr>
            <w:delText xml:space="preserve">) </w:delText>
          </w:r>
        </w:del>
        <w:del w:id="228" w:author="anna.resch88@gmail.com" w:date="2022-01-04T16:57:00Z">
          <w:r w:rsidRPr="00E97295" w:rsidDel="00A23073">
            <w:rPr>
              <w:rFonts w:ascii="Times New Roman" w:hAnsi="Times New Roman" w:cs="Times New Roman"/>
              <w:iCs/>
              <w:sz w:val="24"/>
              <w:szCs w:val="24"/>
              <w:lang w:val="en-US"/>
            </w:rPr>
            <w:delText>and</w:delText>
          </w:r>
        </w:del>
        <w:del w:id="229" w:author="Alexander Resch" w:date="2022-01-17T19:26:00Z">
          <w:r w:rsidRPr="00E97295" w:rsidDel="005868E2">
            <w:rPr>
              <w:rFonts w:ascii="Times New Roman" w:hAnsi="Times New Roman" w:cs="Times New Roman"/>
              <w:iCs/>
              <w:sz w:val="24"/>
              <w:szCs w:val="24"/>
              <w:lang w:val="en-US"/>
            </w:rPr>
            <w:delText xml:space="preserve"> </w:delText>
          </w:r>
        </w:del>
        <w:r w:rsidRPr="00E97295">
          <w:rPr>
            <w:rFonts w:ascii="Times New Roman" w:hAnsi="Times New Roman" w:cs="Times New Roman"/>
            <w:iCs/>
            <w:sz w:val="24"/>
            <w:szCs w:val="24"/>
            <w:lang w:val="en-US"/>
          </w:rPr>
          <w:t>designed fusion proteins connecting two ULD domains with a protein-linker motive</w:t>
        </w:r>
      </w:ins>
      <w:ins w:id="230" w:author="anna.resch88@gmail.com" w:date="2022-01-04T16:58:00Z">
        <w:r w:rsidR="00690A6C" w:rsidRPr="00E97295">
          <w:rPr>
            <w:rFonts w:ascii="Times New Roman" w:hAnsi="Times New Roman" w:cs="Times New Roman"/>
            <w:iCs/>
            <w:sz w:val="24"/>
            <w:szCs w:val="24"/>
            <w:lang w:val="en-US"/>
          </w:rPr>
          <w:t xml:space="preserve"> to </w:t>
        </w:r>
      </w:ins>
      <w:ins w:id="231" w:author="anna.resch88@gmail.com" w:date="2022-01-04T16:59:00Z">
        <w:r w:rsidR="00690A6C" w:rsidRPr="00E97295">
          <w:rPr>
            <w:rFonts w:ascii="Times New Roman" w:hAnsi="Times New Roman" w:cs="Times New Roman"/>
            <w:iCs/>
            <w:sz w:val="24"/>
            <w:szCs w:val="24"/>
            <w:lang w:val="en-US"/>
          </w:rPr>
          <w:t>fabricate</w:t>
        </w:r>
      </w:ins>
      <w:ins w:id="232" w:author="Bizan N. Balzer" w:date="2021-09-24T21:44:00Z">
        <w:del w:id="233" w:author="anna.resch88@gmail.com" w:date="2022-01-04T16:59:00Z">
          <w:r w:rsidRPr="00E97295" w:rsidDel="00690A6C">
            <w:rPr>
              <w:rFonts w:ascii="Times New Roman" w:hAnsi="Times New Roman" w:cs="Times New Roman"/>
              <w:iCs/>
              <w:sz w:val="24"/>
              <w:szCs w:val="24"/>
              <w:lang w:val="en-US"/>
            </w:rPr>
            <w:delText xml:space="preserve"> constituting</w:delText>
          </w:r>
        </w:del>
        <w:r w:rsidRPr="00E97295">
          <w:rPr>
            <w:rFonts w:ascii="Times New Roman" w:hAnsi="Times New Roman" w:cs="Times New Roman"/>
            <w:iCs/>
            <w:sz w:val="24"/>
            <w:szCs w:val="24"/>
            <w:lang w:val="en-US"/>
          </w:rPr>
          <w:t xml:space="preserve"> </w:t>
        </w:r>
        <w:r w:rsidRPr="00E97295">
          <w:rPr>
            <w:rFonts w:ascii="Times New Roman" w:hAnsi="Times New Roman" w:cs="Times New Roman"/>
            <w:b/>
            <w:iCs/>
            <w:sz w:val="24"/>
            <w:szCs w:val="24"/>
            <w:lang w:val="en-US"/>
          </w:rPr>
          <w:t>U</w:t>
        </w:r>
        <w:r w:rsidRPr="00E97295">
          <w:rPr>
            <w:rFonts w:ascii="Times New Roman" w:hAnsi="Times New Roman" w:cs="Times New Roman"/>
            <w:iCs/>
            <w:sz w:val="24"/>
            <w:szCs w:val="24"/>
            <w:lang w:val="en-US"/>
          </w:rPr>
          <w:t>LD-(</w:t>
        </w:r>
        <w:r w:rsidRPr="00E97295">
          <w:rPr>
            <w:rFonts w:ascii="Times New Roman" w:hAnsi="Times New Roman" w:cs="Times New Roman"/>
            <w:b/>
            <w:iCs/>
            <w:sz w:val="24"/>
            <w:szCs w:val="24"/>
            <w:lang w:val="en-US"/>
          </w:rPr>
          <w:t>L</w:t>
        </w:r>
        <w:r w:rsidRPr="00E97295">
          <w:rPr>
            <w:rFonts w:ascii="Times New Roman" w:hAnsi="Times New Roman" w:cs="Times New Roman"/>
            <w:iCs/>
            <w:sz w:val="24"/>
            <w:szCs w:val="24"/>
            <w:lang w:val="en-US"/>
          </w:rPr>
          <w:t>inker Protein)-</w:t>
        </w:r>
        <w:r w:rsidRPr="00E97295">
          <w:rPr>
            <w:rFonts w:ascii="Times New Roman" w:hAnsi="Times New Roman" w:cs="Times New Roman"/>
            <w:b/>
            <w:iCs/>
            <w:sz w:val="24"/>
            <w:szCs w:val="24"/>
            <w:lang w:val="en-US"/>
          </w:rPr>
          <w:t>U</w:t>
        </w:r>
        <w:r w:rsidRPr="00E97295">
          <w:rPr>
            <w:rFonts w:ascii="Times New Roman" w:hAnsi="Times New Roman" w:cs="Times New Roman"/>
            <w:iCs/>
            <w:sz w:val="24"/>
            <w:szCs w:val="24"/>
            <w:lang w:val="en-US"/>
          </w:rPr>
          <w:t>LD (</w:t>
        </w:r>
        <w:r w:rsidRPr="00E97295">
          <w:rPr>
            <w:rFonts w:ascii="Times New Roman" w:hAnsi="Times New Roman" w:cs="Times New Roman"/>
            <w:b/>
            <w:iCs/>
            <w:sz w:val="24"/>
            <w:szCs w:val="24"/>
            <w:lang w:val="en-US"/>
          </w:rPr>
          <w:t>ULU</w:t>
        </w:r>
        <w:r w:rsidRPr="00E97295">
          <w:rPr>
            <w:rFonts w:ascii="Times New Roman" w:hAnsi="Times New Roman" w:cs="Times New Roman"/>
            <w:iCs/>
            <w:sz w:val="24"/>
            <w:szCs w:val="24"/>
            <w:lang w:val="en-US"/>
          </w:rPr>
          <w:t>) constructs</w:t>
        </w:r>
      </w:ins>
      <w:ins w:id="234" w:author="anna.resch88@gmail.com" w:date="2022-01-04T16:59:00Z">
        <w:r w:rsidR="00690A6C" w:rsidRPr="00E97295">
          <w:rPr>
            <w:rFonts w:ascii="Times New Roman" w:hAnsi="Times New Roman" w:cs="Times New Roman"/>
            <w:iCs/>
            <w:sz w:val="24"/>
            <w:szCs w:val="24"/>
            <w:lang w:val="en-US"/>
          </w:rPr>
          <w:t>.</w:t>
        </w:r>
      </w:ins>
      <w:ins w:id="235" w:author="Bizan N. Balzer" w:date="2021-09-24T21:44:00Z">
        <w:r w:rsidRPr="00E97295">
          <w:rPr>
            <w:rFonts w:ascii="Times New Roman" w:hAnsi="Times New Roman" w:cs="Times New Roman"/>
            <w:iCs/>
            <w:sz w:val="24"/>
            <w:szCs w:val="24"/>
            <w:lang w:val="en-US"/>
          </w:rPr>
          <w:t xml:space="preserve"> </w:t>
        </w:r>
        <w:del w:id="236" w:author="anna.resch88@gmail.com" w:date="2022-01-04T17:00:00Z">
          <w:r w:rsidRPr="00E97295" w:rsidDel="00690A6C">
            <w:rPr>
              <w:rFonts w:ascii="Times New Roman" w:hAnsi="Times New Roman" w:cs="Times New Roman"/>
              <w:iCs/>
              <w:sz w:val="24"/>
              <w:szCs w:val="24"/>
              <w:lang w:val="en-US"/>
            </w:rPr>
            <w:delText>derived from various species with different length and properties spanning the range from human elastin-like proteins (ELP), (</w:delText>
          </w:r>
          <w:r w:rsidRPr="00E97295" w:rsidDel="00690A6C">
            <w:rPr>
              <w:rFonts w:ascii="Times New Roman" w:hAnsi="Times New Roman" w:cs="Times New Roman"/>
              <w:b/>
              <w:iCs/>
              <w:sz w:val="24"/>
              <w:szCs w:val="24"/>
              <w:lang w:val="en-US"/>
              <w:rPrChange w:id="237" w:author="anna.resch88@gmail.com" w:date="2022-01-05T10:21:00Z">
                <w:rPr>
                  <w:rFonts w:ascii="Times New Roman" w:hAnsi="Times New Roman" w:cs="Times New Roman"/>
                  <w:b/>
                  <w:iCs/>
                  <w:lang w:val="en-US"/>
                </w:rPr>
              </w:rPrChange>
            </w:rPr>
            <w:delText>A</w:delText>
          </w:r>
          <w:r w:rsidRPr="00E97295" w:rsidDel="00690A6C">
            <w:rPr>
              <w:rFonts w:ascii="Times New Roman" w:hAnsi="Times New Roman" w:cs="Times New Roman"/>
              <w:b/>
              <w:iCs/>
              <w:sz w:val="24"/>
              <w:szCs w:val="24"/>
              <w:lang w:val="en-US"/>
            </w:rPr>
            <w:delText>, (</w:delText>
          </w:r>
          <w:r w:rsidRPr="00E97295" w:rsidDel="00690A6C">
            <w:rPr>
              <w:rFonts w:ascii="Times New Roman" w:hAnsi="Times New Roman" w:cs="Times New Roman"/>
              <w:b/>
              <w:iCs/>
              <w:sz w:val="24"/>
              <w:szCs w:val="24"/>
              <w:lang w:val="en-US"/>
              <w:rPrChange w:id="238" w:author="anna.resch88@gmail.com" w:date="2022-01-05T10:21:00Z">
                <w:rPr>
                  <w:rFonts w:ascii="Times New Roman" w:hAnsi="Times New Roman" w:cs="Times New Roman"/>
                  <w:b/>
                  <w:iCs/>
                  <w:lang w:val="en-US"/>
                </w:rPr>
              </w:rPrChange>
            </w:rPr>
            <w:delText>II</w:delText>
          </w:r>
          <w:r w:rsidRPr="00E97295" w:rsidDel="00690A6C">
            <w:rPr>
              <w:rFonts w:ascii="Times New Roman" w:hAnsi="Times New Roman" w:cs="Times New Roman"/>
              <w:b/>
              <w:iCs/>
              <w:sz w:val="24"/>
              <w:szCs w:val="24"/>
              <w:lang w:val="en-US"/>
            </w:rPr>
            <w:delText>)</w:delText>
          </w:r>
          <w:r w:rsidRPr="00E97295" w:rsidDel="00690A6C">
            <w:rPr>
              <w:rFonts w:ascii="Times New Roman" w:hAnsi="Times New Roman" w:cs="Times New Roman"/>
              <w:iCs/>
              <w:sz w:val="24"/>
              <w:szCs w:val="24"/>
              <w:lang w:val="en-US"/>
            </w:rPr>
            <w:delText>) and human serum albumin (HSA, PDB 1AO6), (</w:delText>
          </w:r>
          <w:r w:rsidRPr="00E97295" w:rsidDel="00690A6C">
            <w:rPr>
              <w:rFonts w:ascii="Times New Roman" w:hAnsi="Times New Roman" w:cs="Times New Roman"/>
              <w:b/>
              <w:iCs/>
              <w:sz w:val="24"/>
              <w:szCs w:val="24"/>
              <w:lang w:val="en-US"/>
              <w:rPrChange w:id="239" w:author="anna.resch88@gmail.com" w:date="2022-01-05T10:21:00Z">
                <w:rPr>
                  <w:rFonts w:ascii="Times New Roman" w:hAnsi="Times New Roman" w:cs="Times New Roman"/>
                  <w:b/>
                  <w:iCs/>
                  <w:lang w:val="en-US"/>
                </w:rPr>
              </w:rPrChange>
            </w:rPr>
            <w:delText>A</w:delText>
          </w:r>
          <w:r w:rsidRPr="00E97295" w:rsidDel="00690A6C">
            <w:rPr>
              <w:rFonts w:ascii="Times New Roman" w:hAnsi="Times New Roman" w:cs="Times New Roman"/>
              <w:b/>
              <w:iCs/>
              <w:sz w:val="24"/>
              <w:szCs w:val="24"/>
              <w:lang w:val="en-US"/>
            </w:rPr>
            <w:delText>, (</w:delText>
          </w:r>
          <w:r w:rsidRPr="00E97295" w:rsidDel="00690A6C">
            <w:rPr>
              <w:rFonts w:ascii="Times New Roman" w:hAnsi="Times New Roman" w:cs="Times New Roman"/>
              <w:b/>
              <w:iCs/>
              <w:sz w:val="24"/>
              <w:szCs w:val="24"/>
              <w:lang w:val="en-US"/>
              <w:rPrChange w:id="240" w:author="anna.resch88@gmail.com" w:date="2022-01-05T10:21:00Z">
                <w:rPr>
                  <w:rFonts w:ascii="Times New Roman" w:hAnsi="Times New Roman" w:cs="Times New Roman"/>
                  <w:b/>
                  <w:iCs/>
                  <w:lang w:val="en-US"/>
                </w:rPr>
              </w:rPrChange>
            </w:rPr>
            <w:delText>III</w:delText>
          </w:r>
          <w:r w:rsidRPr="00E97295" w:rsidDel="00690A6C">
            <w:rPr>
              <w:rFonts w:ascii="Times New Roman" w:hAnsi="Times New Roman" w:cs="Times New Roman"/>
              <w:b/>
              <w:iCs/>
              <w:sz w:val="24"/>
              <w:szCs w:val="24"/>
              <w:lang w:val="en-US"/>
            </w:rPr>
            <w:delText>)</w:delText>
          </w:r>
          <w:r w:rsidRPr="00E97295" w:rsidDel="00690A6C">
            <w:rPr>
              <w:rFonts w:ascii="Times New Roman" w:hAnsi="Times New Roman" w:cs="Times New Roman"/>
              <w:iCs/>
              <w:sz w:val="24"/>
              <w:szCs w:val="24"/>
              <w:lang w:val="en-US"/>
            </w:rPr>
            <w:delText>)</w:delText>
          </w:r>
        </w:del>
      </w:ins>
      <w:ins w:id="241" w:author="anna.resch88@gmail.com" w:date="2022-01-04T17:05:00Z">
        <w:r w:rsidR="00690A6C" w:rsidRPr="00E97295">
          <w:rPr>
            <w:rFonts w:ascii="Times New Roman" w:hAnsi="Times New Roman" w:cs="Times New Roman"/>
            <w:iCs/>
            <w:sz w:val="24"/>
            <w:szCs w:val="24"/>
            <w:lang w:val="en-US"/>
          </w:rPr>
          <w:t>Besides</w:t>
        </w:r>
      </w:ins>
      <w:ins w:id="242" w:author="anna.resch88@gmail.com" w:date="2022-01-04T17:06:00Z">
        <w:r w:rsidR="00690A6C" w:rsidRPr="00E97295">
          <w:rPr>
            <w:rFonts w:ascii="Times New Roman" w:hAnsi="Times New Roman" w:cs="Times New Roman"/>
            <w:iCs/>
            <w:sz w:val="24"/>
            <w:szCs w:val="24"/>
            <w:lang w:val="en-US"/>
          </w:rPr>
          <w:t xml:space="preserve"> ELP- and HSA-based ULU constructs (</w:t>
        </w:r>
        <w:r w:rsidR="00690A6C" w:rsidRPr="00E97295">
          <w:rPr>
            <w:rFonts w:ascii="Times New Roman" w:hAnsi="Times New Roman" w:cs="Times New Roman"/>
            <w:b/>
            <w:bCs/>
            <w:iCs/>
            <w:sz w:val="24"/>
            <w:szCs w:val="24"/>
            <w:lang w:val="en-US"/>
            <w:rPrChange w:id="243" w:author="anna.resch88@gmail.com" w:date="2022-01-05T10:21:00Z">
              <w:rPr>
                <w:rFonts w:ascii="Times New Roman" w:hAnsi="Times New Roman" w:cs="Times New Roman"/>
                <w:iCs/>
                <w:sz w:val="24"/>
                <w:szCs w:val="24"/>
                <w:lang w:val="en-US"/>
              </w:rPr>
            </w:rPrChange>
          </w:rPr>
          <w:t>C</w:t>
        </w:r>
        <w:r w:rsidR="00690A6C" w:rsidRPr="00E97295">
          <w:rPr>
            <w:rFonts w:ascii="Times New Roman" w:hAnsi="Times New Roman" w:cs="Times New Roman"/>
            <w:iCs/>
            <w:sz w:val="24"/>
            <w:szCs w:val="24"/>
            <w:lang w:val="en-US"/>
          </w:rPr>
          <w:t>, (</w:t>
        </w:r>
        <w:r w:rsidR="00690A6C" w:rsidRPr="00E97295">
          <w:rPr>
            <w:rFonts w:ascii="Times New Roman" w:hAnsi="Times New Roman" w:cs="Times New Roman"/>
            <w:b/>
            <w:bCs/>
            <w:iCs/>
            <w:sz w:val="24"/>
            <w:szCs w:val="24"/>
            <w:lang w:val="en-US"/>
            <w:rPrChange w:id="244" w:author="anna.resch88@gmail.com" w:date="2022-01-05T10:21:00Z">
              <w:rPr>
                <w:rFonts w:ascii="Times New Roman" w:hAnsi="Times New Roman" w:cs="Times New Roman"/>
                <w:iCs/>
                <w:sz w:val="24"/>
                <w:szCs w:val="24"/>
                <w:lang w:val="en-US"/>
              </w:rPr>
            </w:rPrChange>
          </w:rPr>
          <w:t>IV</w:t>
        </w:r>
        <w:r w:rsidR="00690A6C" w:rsidRPr="00E97295">
          <w:rPr>
            <w:rFonts w:ascii="Times New Roman" w:hAnsi="Times New Roman" w:cs="Times New Roman"/>
            <w:iCs/>
            <w:sz w:val="24"/>
            <w:szCs w:val="24"/>
            <w:lang w:val="en-US"/>
          </w:rPr>
          <w:t>) and (</w:t>
        </w:r>
        <w:r w:rsidR="00690A6C" w:rsidRPr="00E97295">
          <w:rPr>
            <w:rFonts w:ascii="Times New Roman" w:hAnsi="Times New Roman" w:cs="Times New Roman"/>
            <w:b/>
            <w:bCs/>
            <w:iCs/>
            <w:sz w:val="24"/>
            <w:szCs w:val="24"/>
            <w:lang w:val="en-US"/>
            <w:rPrChange w:id="245" w:author="anna.resch88@gmail.com" w:date="2022-01-05T10:21:00Z">
              <w:rPr>
                <w:rFonts w:ascii="Times New Roman" w:hAnsi="Times New Roman" w:cs="Times New Roman"/>
                <w:iCs/>
                <w:sz w:val="24"/>
                <w:szCs w:val="24"/>
                <w:lang w:val="en-US"/>
              </w:rPr>
            </w:rPrChange>
          </w:rPr>
          <w:t>VI</w:t>
        </w:r>
        <w:r w:rsidR="00690A6C" w:rsidRPr="00E97295">
          <w:rPr>
            <w:rFonts w:ascii="Times New Roman" w:hAnsi="Times New Roman" w:cs="Times New Roman"/>
            <w:iCs/>
            <w:sz w:val="24"/>
            <w:szCs w:val="24"/>
            <w:lang w:val="en-US"/>
          </w:rPr>
          <w:t>)),</w:t>
        </w:r>
      </w:ins>
      <w:ins w:id="246" w:author="Bizan N. Balzer" w:date="2021-09-24T21:44:00Z">
        <w:del w:id="247" w:author="anna.resch88@gmail.com" w:date="2022-01-04T17:06:00Z">
          <w:r w:rsidRPr="00E97295" w:rsidDel="00690A6C">
            <w:rPr>
              <w:rFonts w:ascii="Times New Roman" w:hAnsi="Times New Roman" w:cs="Times New Roman"/>
              <w:iCs/>
              <w:sz w:val="24"/>
              <w:szCs w:val="24"/>
              <w:lang w:val="en-US"/>
            </w:rPr>
            <w:delText xml:space="preserve"> to</w:delText>
          </w:r>
        </w:del>
        <w:r w:rsidRPr="00E97295">
          <w:rPr>
            <w:rFonts w:ascii="Times New Roman" w:hAnsi="Times New Roman" w:cs="Times New Roman"/>
            <w:iCs/>
            <w:sz w:val="24"/>
            <w:szCs w:val="24"/>
            <w:lang w:val="en-US"/>
          </w:rPr>
          <w:t xml:space="preserve"> additional </w:t>
        </w:r>
        <w:del w:id="248" w:author="anna.resch88@gmail.com" w:date="2022-01-04T17:06:00Z">
          <w:r w:rsidRPr="00E97295" w:rsidDel="00690A6C">
            <w:rPr>
              <w:rFonts w:ascii="Times New Roman" w:hAnsi="Times New Roman" w:cs="Times New Roman"/>
              <w:iCs/>
              <w:sz w:val="24"/>
              <w:szCs w:val="24"/>
              <w:lang w:val="en-US"/>
            </w:rPr>
            <w:delText xml:space="preserve">protein-based </w:delText>
          </w:r>
        </w:del>
        <w:r w:rsidRPr="00E97295">
          <w:rPr>
            <w:rFonts w:ascii="Times New Roman" w:hAnsi="Times New Roman" w:cs="Times New Roman"/>
            <w:iCs/>
            <w:sz w:val="24"/>
            <w:szCs w:val="24"/>
            <w:lang w:val="en-US"/>
          </w:rPr>
          <w:t xml:space="preserve">linker motives </w:t>
        </w:r>
        <w:del w:id="249" w:author="anna.resch88@gmail.com" w:date="2022-01-04T17:06:00Z">
          <w:r w:rsidRPr="00E97295" w:rsidDel="00690A6C">
            <w:rPr>
              <w:rFonts w:ascii="Times New Roman" w:hAnsi="Times New Roman" w:cs="Times New Roman"/>
              <w:iCs/>
              <w:sz w:val="24"/>
              <w:szCs w:val="24"/>
              <w:lang w:val="en-US"/>
              <w:rPrChange w:id="250" w:author="anna.resch88@gmail.com" w:date="2022-01-05T10:21:00Z">
                <w:rPr>
                  <w:rFonts w:ascii="Times New Roman" w:hAnsi="Times New Roman" w:cs="Times New Roman"/>
                  <w:iCs/>
                  <w:lang w:val="en-US"/>
                </w:rPr>
              </w:rPrChange>
            </w:rPr>
            <w:delText>such as</w:delText>
          </w:r>
        </w:del>
      </w:ins>
      <w:ins w:id="251" w:author="anna.resch88@gmail.com" w:date="2022-01-04T17:06:00Z">
        <w:r w:rsidR="00690A6C" w:rsidRPr="00E97295">
          <w:rPr>
            <w:rFonts w:ascii="Times New Roman" w:hAnsi="Times New Roman" w:cs="Times New Roman"/>
            <w:iCs/>
            <w:sz w:val="24"/>
            <w:szCs w:val="24"/>
            <w:lang w:val="en-US"/>
            <w:rPrChange w:id="252" w:author="anna.resch88@gmail.com" w:date="2022-01-05T10:21:00Z">
              <w:rPr>
                <w:rFonts w:ascii="Times New Roman" w:hAnsi="Times New Roman" w:cs="Times New Roman"/>
                <w:iCs/>
                <w:lang w:val="en-US"/>
              </w:rPr>
            </w:rPrChange>
          </w:rPr>
          <w:t>include</w:t>
        </w:r>
      </w:ins>
      <w:ins w:id="253" w:author="Bizan N. Balzer" w:date="2021-09-24T21:44:00Z">
        <w:r w:rsidRPr="00E97295">
          <w:rPr>
            <w:rFonts w:ascii="Times New Roman" w:hAnsi="Times New Roman" w:cs="Times New Roman"/>
            <w:iCs/>
            <w:sz w:val="24"/>
            <w:szCs w:val="24"/>
            <w:lang w:val="en-US"/>
          </w:rPr>
          <w:t xml:space="preserve"> resilin (</w:t>
        </w:r>
      </w:ins>
      <w:ins w:id="254" w:author="anna.resch88@gmail.com" w:date="2022-01-04T17:06:00Z">
        <w:r w:rsidR="00690A6C" w:rsidRPr="00E97295">
          <w:rPr>
            <w:rFonts w:ascii="Times New Roman" w:hAnsi="Times New Roman" w:cs="Times New Roman"/>
            <w:b/>
            <w:bCs/>
            <w:iCs/>
            <w:sz w:val="24"/>
            <w:szCs w:val="24"/>
            <w:lang w:val="en-US"/>
            <w:rPrChange w:id="255" w:author="anna.resch88@gmail.com" w:date="2022-01-05T10:21:00Z">
              <w:rPr>
                <w:rFonts w:ascii="Times New Roman" w:hAnsi="Times New Roman" w:cs="Times New Roman"/>
                <w:iCs/>
                <w:lang w:val="en-US"/>
              </w:rPr>
            </w:rPrChange>
          </w:rPr>
          <w:t>C</w:t>
        </w:r>
      </w:ins>
      <w:ins w:id="256" w:author="Bizan N. Balzer" w:date="2021-09-24T21:44:00Z">
        <w:del w:id="257" w:author="anna.resch88@gmail.com" w:date="2022-01-04T17:06:00Z">
          <w:r w:rsidRPr="00E97295" w:rsidDel="00690A6C">
            <w:rPr>
              <w:rFonts w:ascii="Times New Roman" w:hAnsi="Times New Roman" w:cs="Times New Roman"/>
              <w:iCs/>
              <w:sz w:val="24"/>
              <w:szCs w:val="24"/>
              <w:lang w:val="en-US"/>
              <w:rPrChange w:id="258" w:author="anna.resch88@gmail.com" w:date="2022-01-05T10:21:00Z">
                <w:rPr>
                  <w:rFonts w:ascii="Times New Roman" w:hAnsi="Times New Roman" w:cs="Times New Roman"/>
                  <w:iCs/>
                  <w:lang w:val="en-US"/>
                </w:rPr>
              </w:rPrChange>
            </w:rPr>
            <w:delText>A</w:delText>
          </w:r>
        </w:del>
        <w:r w:rsidRPr="00E97295">
          <w:rPr>
            <w:rFonts w:ascii="Times New Roman" w:hAnsi="Times New Roman" w:cs="Times New Roman"/>
            <w:iCs/>
            <w:sz w:val="24"/>
            <w:szCs w:val="24"/>
            <w:lang w:val="en-US"/>
            <w:rPrChange w:id="259" w:author="anna.resch88@gmail.com" w:date="2022-01-05T10:21:00Z">
              <w:rPr>
                <w:rFonts w:ascii="Times New Roman" w:hAnsi="Times New Roman" w:cs="Times New Roman"/>
                <w:iCs/>
                <w:lang w:val="en-US"/>
              </w:rPr>
            </w:rPrChange>
          </w:rPr>
          <w:t xml:space="preserve">, </w:t>
        </w:r>
      </w:ins>
      <w:ins w:id="260" w:author="anna.resch88@gmail.com" w:date="2022-01-05T10:21:00Z">
        <w:r w:rsidR="00E97295">
          <w:rPr>
            <w:rFonts w:ascii="Times New Roman" w:hAnsi="Times New Roman" w:cs="Times New Roman"/>
            <w:iCs/>
            <w:sz w:val="24"/>
            <w:szCs w:val="24"/>
            <w:lang w:val="en-US"/>
          </w:rPr>
          <w:t>(</w:t>
        </w:r>
      </w:ins>
      <w:ins w:id="261" w:author="Bizan N. Balzer" w:date="2021-09-24T21:44:00Z">
        <w:r w:rsidRPr="00E97295">
          <w:rPr>
            <w:rFonts w:ascii="Times New Roman" w:hAnsi="Times New Roman" w:cs="Times New Roman"/>
            <w:b/>
            <w:iCs/>
            <w:sz w:val="24"/>
            <w:szCs w:val="24"/>
            <w:lang w:val="en-US"/>
          </w:rPr>
          <w:t>I</w:t>
        </w:r>
        <w:del w:id="262" w:author="anna.resch88@gmail.com" w:date="2022-01-04T17:07:00Z">
          <w:r w:rsidRPr="00E97295" w:rsidDel="00690A6C">
            <w:rPr>
              <w:rFonts w:ascii="Times New Roman" w:hAnsi="Times New Roman" w:cs="Times New Roman"/>
              <w:b/>
              <w:iCs/>
              <w:sz w:val="24"/>
              <w:szCs w:val="24"/>
              <w:lang w:val="en-US"/>
              <w:rPrChange w:id="263" w:author="anna.resch88@gmail.com" w:date="2022-01-05T10:21:00Z">
                <w:rPr>
                  <w:rFonts w:ascii="Times New Roman" w:hAnsi="Times New Roman" w:cs="Times New Roman"/>
                  <w:b/>
                  <w:iCs/>
                  <w:lang w:val="en-US"/>
                </w:rPr>
              </w:rPrChange>
            </w:rPr>
            <w:delText>V</w:delText>
          </w:r>
        </w:del>
        <w:r w:rsidRPr="00E97295">
          <w:rPr>
            <w:rFonts w:ascii="Times New Roman" w:hAnsi="Times New Roman" w:cs="Times New Roman"/>
            <w:iCs/>
            <w:sz w:val="24"/>
            <w:szCs w:val="24"/>
            <w:lang w:val="en-US"/>
          </w:rPr>
          <w:t>)</w:t>
        </w:r>
      </w:ins>
      <w:ins w:id="264" w:author="anna.resch88@gmail.com" w:date="2022-01-05T10:21:00Z">
        <w:r w:rsidR="00E97295">
          <w:rPr>
            <w:rFonts w:ascii="Times New Roman" w:hAnsi="Times New Roman" w:cs="Times New Roman"/>
            <w:iCs/>
            <w:sz w:val="24"/>
            <w:szCs w:val="24"/>
            <w:lang w:val="en-US"/>
          </w:rPr>
          <w:t>)</w:t>
        </w:r>
      </w:ins>
      <w:ins w:id="265" w:author="Bizan N. Balzer" w:date="2021-09-24T21:44:00Z">
        <w:r w:rsidRPr="00E97295">
          <w:rPr>
            <w:rFonts w:ascii="Times New Roman" w:hAnsi="Times New Roman" w:cs="Times New Roman"/>
            <w:iCs/>
            <w:sz w:val="24"/>
            <w:szCs w:val="24"/>
            <w:lang w:val="en-US"/>
            <w:rPrChange w:id="266" w:author="anna.resch88@gmail.com" w:date="2022-01-05T10:21:00Z">
              <w:rPr>
                <w:rFonts w:ascii="Times New Roman" w:hAnsi="Times New Roman" w:cs="Times New Roman"/>
                <w:iCs/>
                <w:lang w:val="en-US"/>
              </w:rPr>
            </w:rPrChange>
          </w:rPr>
          <w:t xml:space="preserve">, </w:t>
        </w:r>
        <w:proofErr w:type="spellStart"/>
        <w:r w:rsidRPr="00E97295">
          <w:rPr>
            <w:rFonts w:ascii="Times New Roman" w:hAnsi="Times New Roman" w:cs="Times New Roman"/>
            <w:iCs/>
            <w:sz w:val="24"/>
            <w:szCs w:val="24"/>
            <w:lang w:val="en-US"/>
          </w:rPr>
          <w:t>spidroin</w:t>
        </w:r>
        <w:proofErr w:type="spellEnd"/>
        <w:r w:rsidRPr="00E97295">
          <w:rPr>
            <w:rFonts w:ascii="Times New Roman" w:hAnsi="Times New Roman" w:cs="Times New Roman"/>
            <w:iCs/>
            <w:sz w:val="24"/>
            <w:szCs w:val="24"/>
            <w:lang w:val="en-US"/>
          </w:rPr>
          <w:t xml:space="preserve"> (</w:t>
        </w:r>
      </w:ins>
      <w:ins w:id="267" w:author="anna.resch88@gmail.com" w:date="2022-01-04T17:07:00Z">
        <w:r w:rsidR="00690A6C" w:rsidRPr="00E97295">
          <w:rPr>
            <w:rFonts w:ascii="Times New Roman" w:hAnsi="Times New Roman" w:cs="Times New Roman"/>
            <w:b/>
            <w:bCs/>
            <w:iCs/>
            <w:sz w:val="24"/>
            <w:szCs w:val="24"/>
            <w:lang w:val="en-US"/>
            <w:rPrChange w:id="268" w:author="anna.resch88@gmail.com" w:date="2022-01-05T10:21:00Z">
              <w:rPr>
                <w:rFonts w:ascii="Times New Roman" w:hAnsi="Times New Roman" w:cs="Times New Roman"/>
                <w:iCs/>
                <w:lang w:val="en-US"/>
              </w:rPr>
            </w:rPrChange>
          </w:rPr>
          <w:t>C</w:t>
        </w:r>
      </w:ins>
      <w:ins w:id="269" w:author="Bizan N. Balzer" w:date="2021-09-24T21:44:00Z">
        <w:del w:id="270" w:author="anna.resch88@gmail.com" w:date="2022-01-04T17:07:00Z">
          <w:r w:rsidRPr="00E97295" w:rsidDel="00690A6C">
            <w:rPr>
              <w:rFonts w:ascii="Times New Roman" w:hAnsi="Times New Roman" w:cs="Times New Roman"/>
              <w:iCs/>
              <w:sz w:val="24"/>
              <w:szCs w:val="24"/>
              <w:lang w:val="en-US"/>
              <w:rPrChange w:id="271" w:author="anna.resch88@gmail.com" w:date="2022-01-05T10:21:00Z">
                <w:rPr>
                  <w:rFonts w:ascii="Times New Roman" w:hAnsi="Times New Roman" w:cs="Times New Roman"/>
                  <w:iCs/>
                  <w:lang w:val="en-US"/>
                </w:rPr>
              </w:rPrChange>
            </w:rPr>
            <w:delText>A</w:delText>
          </w:r>
        </w:del>
        <w:r w:rsidRPr="00E97295">
          <w:rPr>
            <w:rFonts w:ascii="Times New Roman" w:hAnsi="Times New Roman" w:cs="Times New Roman"/>
            <w:iCs/>
            <w:sz w:val="24"/>
            <w:szCs w:val="24"/>
            <w:lang w:val="en-US"/>
            <w:rPrChange w:id="272" w:author="anna.resch88@gmail.com" w:date="2022-01-05T10:21:00Z">
              <w:rPr>
                <w:rFonts w:ascii="Times New Roman" w:hAnsi="Times New Roman" w:cs="Times New Roman"/>
                <w:iCs/>
                <w:lang w:val="en-US"/>
              </w:rPr>
            </w:rPrChange>
          </w:rPr>
          <w:t xml:space="preserve">, </w:t>
        </w:r>
      </w:ins>
      <w:ins w:id="273" w:author="anna.resch88@gmail.com" w:date="2022-01-05T10:21:00Z">
        <w:r w:rsidR="00E97295">
          <w:rPr>
            <w:rFonts w:ascii="Times New Roman" w:hAnsi="Times New Roman" w:cs="Times New Roman"/>
            <w:iCs/>
            <w:sz w:val="24"/>
            <w:szCs w:val="24"/>
            <w:lang w:val="en-US"/>
          </w:rPr>
          <w:t>(</w:t>
        </w:r>
      </w:ins>
      <w:ins w:id="274" w:author="anna.resch88@gmail.com" w:date="2022-01-04T17:07:00Z">
        <w:r w:rsidR="00690A6C" w:rsidRPr="00E97295">
          <w:rPr>
            <w:rFonts w:ascii="Times New Roman" w:hAnsi="Times New Roman" w:cs="Times New Roman"/>
            <w:b/>
            <w:iCs/>
            <w:sz w:val="24"/>
            <w:szCs w:val="24"/>
            <w:lang w:val="en-US"/>
            <w:rPrChange w:id="275" w:author="anna.resch88@gmail.com" w:date="2022-01-05T10:21:00Z">
              <w:rPr>
                <w:rFonts w:ascii="Times New Roman" w:hAnsi="Times New Roman" w:cs="Times New Roman"/>
                <w:b/>
                <w:iCs/>
                <w:lang w:val="en-US"/>
              </w:rPr>
            </w:rPrChange>
          </w:rPr>
          <w:t>III</w:t>
        </w:r>
      </w:ins>
      <w:ins w:id="276" w:author="Bizan N. Balzer" w:date="2021-09-24T21:44:00Z">
        <w:del w:id="277" w:author="anna.resch88@gmail.com" w:date="2022-01-04T17:07:00Z">
          <w:r w:rsidRPr="00E97295" w:rsidDel="00690A6C">
            <w:rPr>
              <w:rFonts w:ascii="Times New Roman" w:hAnsi="Times New Roman" w:cs="Times New Roman"/>
              <w:b/>
              <w:iCs/>
              <w:sz w:val="24"/>
              <w:szCs w:val="24"/>
              <w:lang w:val="en-US"/>
              <w:rPrChange w:id="278" w:author="anna.resch88@gmail.com" w:date="2022-01-05T10:21:00Z">
                <w:rPr>
                  <w:rFonts w:ascii="Times New Roman" w:hAnsi="Times New Roman" w:cs="Times New Roman"/>
                  <w:b/>
                  <w:iCs/>
                  <w:lang w:val="en-US"/>
                </w:rPr>
              </w:rPrChange>
            </w:rPr>
            <w:delText>V</w:delText>
          </w:r>
        </w:del>
        <w:r w:rsidRPr="00E97295">
          <w:rPr>
            <w:rFonts w:ascii="Times New Roman" w:hAnsi="Times New Roman" w:cs="Times New Roman"/>
            <w:iCs/>
            <w:sz w:val="24"/>
            <w:szCs w:val="24"/>
            <w:lang w:val="en-US"/>
          </w:rPr>
          <w:t>)</w:t>
        </w:r>
      </w:ins>
      <w:ins w:id="279" w:author="anna.resch88@gmail.com" w:date="2022-01-05T10:21:00Z">
        <w:r w:rsidR="00E97295">
          <w:rPr>
            <w:rFonts w:ascii="Times New Roman" w:hAnsi="Times New Roman" w:cs="Times New Roman"/>
            <w:iCs/>
            <w:sz w:val="24"/>
            <w:szCs w:val="24"/>
            <w:lang w:val="en-US"/>
          </w:rPr>
          <w:t>)</w:t>
        </w:r>
      </w:ins>
      <w:ins w:id="280" w:author="Bizan N. Balzer" w:date="2021-09-24T21:44:00Z">
        <w:r w:rsidRPr="00E97295">
          <w:rPr>
            <w:rFonts w:ascii="Times New Roman" w:hAnsi="Times New Roman" w:cs="Times New Roman"/>
            <w:iCs/>
            <w:sz w:val="24"/>
            <w:szCs w:val="24"/>
            <w:lang w:val="en-US"/>
          </w:rPr>
          <w:t xml:space="preserve"> </w:t>
        </w:r>
      </w:ins>
      <w:ins w:id="281" w:author="anna.resch88@gmail.com" w:date="2022-01-04T17:07:00Z">
        <w:r w:rsidR="00690A6C" w:rsidRPr="00E97295">
          <w:rPr>
            <w:rFonts w:ascii="Times New Roman" w:hAnsi="Times New Roman" w:cs="Times New Roman"/>
            <w:iCs/>
            <w:sz w:val="24"/>
            <w:szCs w:val="24"/>
            <w:lang w:val="en-US"/>
          </w:rPr>
          <w:t>and</w:t>
        </w:r>
      </w:ins>
      <w:ins w:id="282" w:author="Bizan N. Balzer" w:date="2021-09-24T21:44:00Z">
        <w:del w:id="283" w:author="anna.resch88@gmail.com" w:date="2022-01-04T17:07:00Z">
          <w:r w:rsidRPr="00E97295" w:rsidDel="00690A6C">
            <w:rPr>
              <w:rFonts w:ascii="Times New Roman" w:hAnsi="Times New Roman" w:cs="Times New Roman"/>
              <w:iCs/>
              <w:sz w:val="24"/>
              <w:szCs w:val="24"/>
              <w:lang w:val="en-US"/>
            </w:rPr>
            <w:delText>to</w:delText>
          </w:r>
        </w:del>
        <w:r w:rsidRPr="00E97295">
          <w:rPr>
            <w:rFonts w:ascii="Times New Roman" w:hAnsi="Times New Roman" w:cs="Times New Roman"/>
            <w:iCs/>
            <w:sz w:val="24"/>
            <w:szCs w:val="24"/>
            <w:lang w:val="en-US"/>
          </w:rPr>
          <w:t xml:space="preserve"> green fluorescent protein (</w:t>
        </w:r>
      </w:ins>
      <w:ins w:id="284" w:author="anna.resch88@gmail.com" w:date="2022-01-04T17:07:00Z">
        <w:r w:rsidR="00690A6C" w:rsidRPr="00E97295">
          <w:rPr>
            <w:rFonts w:ascii="Times New Roman" w:hAnsi="Times New Roman" w:cs="Times New Roman"/>
            <w:b/>
            <w:iCs/>
            <w:sz w:val="24"/>
            <w:szCs w:val="24"/>
            <w:lang w:val="en-US"/>
            <w:rPrChange w:id="285" w:author="anna.resch88@gmail.com" w:date="2022-01-05T10:21:00Z">
              <w:rPr>
                <w:rFonts w:ascii="Times New Roman" w:hAnsi="Times New Roman" w:cs="Times New Roman"/>
                <w:b/>
                <w:iCs/>
                <w:lang w:val="en-US"/>
              </w:rPr>
            </w:rPrChange>
          </w:rPr>
          <w:t>C</w:t>
        </w:r>
      </w:ins>
      <w:ins w:id="286" w:author="Bizan N. Balzer" w:date="2021-09-24T21:44:00Z">
        <w:del w:id="287" w:author="anna.resch88@gmail.com" w:date="2022-01-04T17:07:00Z">
          <w:r w:rsidRPr="00E97295" w:rsidDel="00690A6C">
            <w:rPr>
              <w:rFonts w:ascii="Times New Roman" w:hAnsi="Times New Roman" w:cs="Times New Roman"/>
              <w:b/>
              <w:iCs/>
              <w:sz w:val="24"/>
              <w:szCs w:val="24"/>
              <w:lang w:val="en-US"/>
              <w:rPrChange w:id="288" w:author="anna.resch88@gmail.com" w:date="2022-01-05T10:21:00Z">
                <w:rPr>
                  <w:rFonts w:ascii="Times New Roman" w:hAnsi="Times New Roman" w:cs="Times New Roman"/>
                  <w:b/>
                  <w:iCs/>
                  <w:lang w:val="en-US"/>
                </w:rPr>
              </w:rPrChange>
            </w:rPr>
            <w:delText>A</w:delText>
          </w:r>
        </w:del>
        <w:r w:rsidRPr="00E97295">
          <w:rPr>
            <w:rFonts w:ascii="Times New Roman" w:hAnsi="Times New Roman" w:cs="Times New Roman"/>
            <w:b/>
            <w:iCs/>
            <w:sz w:val="24"/>
            <w:szCs w:val="24"/>
            <w:lang w:val="en-US"/>
            <w:rPrChange w:id="289" w:author="anna.resch88@gmail.com" w:date="2022-01-05T10:21:00Z">
              <w:rPr>
                <w:rFonts w:ascii="Times New Roman" w:hAnsi="Times New Roman" w:cs="Times New Roman"/>
                <w:b/>
                <w:iCs/>
                <w:lang w:val="en-US"/>
              </w:rPr>
            </w:rPrChange>
          </w:rPr>
          <w:t xml:space="preserve">, </w:t>
        </w:r>
      </w:ins>
      <w:ins w:id="290" w:author="anna.resch88@gmail.com" w:date="2022-01-05T10:21:00Z">
        <w:r w:rsidR="00E97295">
          <w:rPr>
            <w:rFonts w:ascii="Times New Roman" w:hAnsi="Times New Roman" w:cs="Times New Roman"/>
            <w:b/>
            <w:iCs/>
            <w:sz w:val="24"/>
            <w:szCs w:val="24"/>
            <w:lang w:val="en-US"/>
          </w:rPr>
          <w:t>(</w:t>
        </w:r>
      </w:ins>
      <w:ins w:id="291" w:author="Bizan N. Balzer" w:date="2021-09-24T21:44:00Z">
        <w:r w:rsidRPr="00E97295">
          <w:rPr>
            <w:rFonts w:ascii="Times New Roman" w:hAnsi="Times New Roman" w:cs="Times New Roman"/>
            <w:b/>
            <w:iCs/>
            <w:sz w:val="24"/>
            <w:szCs w:val="24"/>
            <w:lang w:val="en-US"/>
            <w:rPrChange w:id="292" w:author="anna.resch88@gmail.com" w:date="2022-01-05T10:21:00Z">
              <w:rPr>
                <w:rFonts w:ascii="Times New Roman" w:hAnsi="Times New Roman" w:cs="Times New Roman"/>
                <w:b/>
                <w:iCs/>
                <w:lang w:val="en-US"/>
              </w:rPr>
            </w:rPrChange>
          </w:rPr>
          <w:t>V</w:t>
        </w:r>
      </w:ins>
      <w:ins w:id="293" w:author="anna.resch88@gmail.com" w:date="2022-01-04T17:07:00Z">
        <w:r w:rsidR="00690A6C" w:rsidRPr="00E97295">
          <w:rPr>
            <w:rFonts w:ascii="Times New Roman" w:hAnsi="Times New Roman" w:cs="Times New Roman"/>
            <w:b/>
            <w:iCs/>
            <w:sz w:val="24"/>
            <w:szCs w:val="24"/>
            <w:lang w:val="en-US"/>
            <w:rPrChange w:id="294" w:author="anna.resch88@gmail.com" w:date="2022-01-05T10:21:00Z">
              <w:rPr>
                <w:rFonts w:ascii="Times New Roman" w:hAnsi="Times New Roman" w:cs="Times New Roman"/>
                <w:b/>
                <w:iCs/>
                <w:lang w:val="en-US"/>
              </w:rPr>
            </w:rPrChange>
          </w:rPr>
          <w:t>I</w:t>
        </w:r>
      </w:ins>
      <w:ins w:id="295" w:author="Bizan N. Balzer" w:date="2021-09-24T21:44:00Z">
        <w:r w:rsidRPr="00E97295">
          <w:rPr>
            <w:rFonts w:ascii="Times New Roman" w:hAnsi="Times New Roman" w:cs="Times New Roman"/>
            <w:b/>
            <w:iCs/>
            <w:sz w:val="24"/>
            <w:szCs w:val="24"/>
            <w:lang w:val="en-US"/>
            <w:rPrChange w:id="296" w:author="anna.resch88@gmail.com" w:date="2022-01-05T10:21:00Z">
              <w:rPr>
                <w:rFonts w:ascii="Times New Roman" w:hAnsi="Times New Roman" w:cs="Times New Roman"/>
                <w:b/>
                <w:iCs/>
                <w:lang w:val="en-US"/>
              </w:rPr>
            </w:rPrChange>
          </w:rPr>
          <w:t>I</w:t>
        </w:r>
        <w:del w:id="297" w:author="anna.resch88@gmail.com" w:date="2022-01-04T17:07:00Z">
          <w:r w:rsidRPr="00E97295" w:rsidDel="00690A6C">
            <w:rPr>
              <w:rFonts w:ascii="Times New Roman" w:hAnsi="Times New Roman" w:cs="Times New Roman"/>
              <w:iCs/>
              <w:sz w:val="24"/>
              <w:szCs w:val="24"/>
              <w:lang w:val="en-US"/>
            </w:rPr>
            <w:delText>, PDB 1EMA</w:delText>
          </w:r>
        </w:del>
        <w:r w:rsidRPr="00E97295">
          <w:rPr>
            <w:rFonts w:ascii="Times New Roman" w:hAnsi="Times New Roman" w:cs="Times New Roman"/>
            <w:iCs/>
            <w:sz w:val="24"/>
            <w:szCs w:val="24"/>
            <w:lang w:val="en-US"/>
          </w:rPr>
          <w:t>)</w:t>
        </w:r>
      </w:ins>
      <w:ins w:id="298" w:author="anna.resch88@gmail.com" w:date="2022-01-05T10:21:00Z">
        <w:r w:rsidR="00E97295">
          <w:rPr>
            <w:rFonts w:ascii="Times New Roman" w:hAnsi="Times New Roman" w:cs="Times New Roman"/>
            <w:iCs/>
            <w:sz w:val="24"/>
            <w:szCs w:val="24"/>
            <w:lang w:val="en-US"/>
          </w:rPr>
          <w:t>)</w:t>
        </w:r>
      </w:ins>
      <w:ins w:id="299" w:author="Bizan N. Balzer" w:date="2021-09-24T21:44:00Z">
        <w:r w:rsidRPr="00E97295">
          <w:rPr>
            <w:rFonts w:ascii="Times New Roman" w:hAnsi="Times New Roman" w:cs="Times New Roman"/>
            <w:iCs/>
            <w:sz w:val="24"/>
            <w:szCs w:val="24"/>
            <w:lang w:val="en-US"/>
          </w:rPr>
          <w:t xml:space="preserve">. </w:t>
        </w:r>
      </w:ins>
    </w:p>
    <w:p w14:paraId="45059D2D" w14:textId="6DDC78AA" w:rsidR="00C05648" w:rsidRPr="00E97295" w:rsidDel="003844B7" w:rsidRDefault="00C05648" w:rsidP="00C05648">
      <w:pPr>
        <w:spacing w:line="360" w:lineRule="auto"/>
        <w:jc w:val="both"/>
        <w:rPr>
          <w:ins w:id="300" w:author="Bizan N. Balzer" w:date="2021-09-24T21:44:00Z"/>
          <w:del w:id="301" w:author="anna.resch88@gmail.com" w:date="2022-01-05T10:16:00Z"/>
          <w:rFonts w:ascii="Times New Roman" w:hAnsi="Times New Roman" w:cs="Times New Roman"/>
          <w:iCs/>
          <w:sz w:val="24"/>
          <w:szCs w:val="24"/>
          <w:lang w:val="en-US"/>
          <w:rPrChange w:id="302" w:author="anna.resch88@gmail.com" w:date="2022-01-05T10:21:00Z">
            <w:rPr>
              <w:ins w:id="303" w:author="Bizan N. Balzer" w:date="2021-09-24T21:44:00Z"/>
              <w:del w:id="304" w:author="anna.resch88@gmail.com" w:date="2022-01-05T10:16:00Z"/>
              <w:rFonts w:ascii="Times New Roman" w:hAnsi="Times New Roman" w:cs="Times New Roman"/>
              <w:iCs/>
              <w:lang w:val="en-US"/>
            </w:rPr>
          </w:rPrChange>
        </w:rPr>
      </w:pPr>
      <w:ins w:id="305" w:author="Bizan N. Balzer" w:date="2021-09-24T21:44:00Z">
        <w:del w:id="306" w:author="anna.resch88@gmail.com" w:date="2022-01-04T17:08:00Z">
          <w:r w:rsidRPr="00E97295" w:rsidDel="00A770B1">
            <w:rPr>
              <w:rFonts w:ascii="Times New Roman" w:hAnsi="Times New Roman" w:cs="Times New Roman"/>
              <w:iCs/>
              <w:sz w:val="24"/>
              <w:szCs w:val="24"/>
              <w:lang w:val="en-US"/>
              <w:rPrChange w:id="307" w:author="anna.resch88@gmail.com" w:date="2022-01-05T10:21:00Z">
                <w:rPr>
                  <w:rFonts w:ascii="Times New Roman" w:hAnsi="Times New Roman" w:cs="Times New Roman"/>
                  <w:iCs/>
                  <w:lang w:val="en-US"/>
                </w:rPr>
              </w:rPrChange>
            </w:rPr>
            <w:delText>(</w:delText>
          </w:r>
          <w:r w:rsidRPr="00E97295" w:rsidDel="00A770B1">
            <w:rPr>
              <w:rFonts w:ascii="Times New Roman" w:hAnsi="Times New Roman" w:cs="Times New Roman"/>
              <w:b/>
              <w:bCs/>
              <w:iCs/>
              <w:sz w:val="24"/>
              <w:szCs w:val="24"/>
              <w:lang w:val="en-US"/>
              <w:rPrChange w:id="308" w:author="anna.resch88@gmail.com" w:date="2022-01-05T10:21:00Z">
                <w:rPr>
                  <w:rFonts w:ascii="Times New Roman" w:hAnsi="Times New Roman" w:cs="Times New Roman"/>
                  <w:b/>
                  <w:bCs/>
                  <w:iCs/>
                  <w:lang w:val="en-US"/>
                </w:rPr>
              </w:rPrChange>
            </w:rPr>
            <w:delText>B</w:delText>
          </w:r>
          <w:r w:rsidRPr="00E97295" w:rsidDel="00A770B1">
            <w:rPr>
              <w:rFonts w:ascii="Times New Roman" w:hAnsi="Times New Roman" w:cs="Times New Roman"/>
              <w:iCs/>
              <w:sz w:val="24"/>
              <w:szCs w:val="24"/>
              <w:lang w:val="en-US"/>
              <w:rPrChange w:id="309" w:author="anna.resch88@gmail.com" w:date="2022-01-05T10:21:00Z">
                <w:rPr>
                  <w:rFonts w:ascii="Times New Roman" w:hAnsi="Times New Roman" w:cs="Times New Roman"/>
                  <w:iCs/>
                  <w:lang w:val="en-US"/>
                </w:rPr>
              </w:rPrChange>
            </w:rPr>
            <w:delText xml:space="preserve">) </w:delText>
          </w:r>
          <w:r w:rsidRPr="00E97295" w:rsidDel="00A770B1">
            <w:rPr>
              <w:rFonts w:ascii="Times New Roman" w:hAnsi="Times New Roman" w:cs="Times New Roman"/>
              <w:iCs/>
              <w:sz w:val="24"/>
              <w:szCs w:val="24"/>
              <w:lang w:val="en-US"/>
            </w:rPr>
            <w:delText xml:space="preserve">These variants have been designed as fusion proteins and cloned into expression vectors for recombinant protein synthesis. </w:delText>
          </w:r>
        </w:del>
      </w:ins>
    </w:p>
    <w:p w14:paraId="036BA948" w14:textId="7A0E9387" w:rsidR="00C05648" w:rsidRDefault="00C05648" w:rsidP="00C05648">
      <w:pPr>
        <w:spacing w:line="360" w:lineRule="auto"/>
        <w:jc w:val="both"/>
        <w:rPr>
          <w:ins w:id="310" w:author="Bizan N. Balzer" w:date="2021-09-24T21:44:00Z"/>
          <w:rFonts w:ascii="Times New Roman" w:hAnsi="Times New Roman" w:cs="Times New Roman"/>
          <w:iCs/>
          <w:lang w:val="en-US"/>
        </w:rPr>
      </w:pPr>
      <w:ins w:id="311" w:author="Bizan N. Balzer" w:date="2021-09-24T21:44:00Z">
        <w:del w:id="312" w:author="anna.resch88@gmail.com" w:date="2022-01-05T10:16:00Z">
          <w:r w:rsidRPr="00E97295" w:rsidDel="003844B7">
            <w:rPr>
              <w:rFonts w:ascii="Times New Roman" w:hAnsi="Times New Roman" w:cs="Times New Roman"/>
              <w:iCs/>
              <w:sz w:val="24"/>
              <w:szCs w:val="24"/>
              <w:lang w:val="en-US"/>
              <w:rPrChange w:id="313" w:author="anna.resch88@gmail.com" w:date="2022-01-05T10:21:00Z">
                <w:rPr>
                  <w:rFonts w:ascii="Times New Roman" w:hAnsi="Times New Roman" w:cs="Times New Roman"/>
                  <w:iCs/>
                  <w:lang w:val="en-US"/>
                </w:rPr>
              </w:rPrChange>
            </w:rPr>
            <w:delText>(</w:delText>
          </w:r>
        </w:del>
      </w:ins>
      <w:ins w:id="314" w:author="anna.resch88@gmail.com" w:date="2022-01-04T17:08:00Z">
        <w:r w:rsidR="00A770B1" w:rsidRPr="00E97295">
          <w:rPr>
            <w:rFonts w:ascii="Times New Roman" w:hAnsi="Times New Roman" w:cs="Times New Roman"/>
            <w:b/>
            <w:bCs/>
            <w:iCs/>
            <w:sz w:val="24"/>
            <w:szCs w:val="24"/>
            <w:lang w:val="en-US"/>
            <w:rPrChange w:id="315" w:author="anna.resch88@gmail.com" w:date="2022-01-05T10:21:00Z">
              <w:rPr>
                <w:rFonts w:ascii="Times New Roman" w:hAnsi="Times New Roman" w:cs="Times New Roman"/>
                <w:b/>
                <w:bCs/>
                <w:iCs/>
                <w:lang w:val="en-US"/>
              </w:rPr>
            </w:rPrChange>
          </w:rPr>
          <w:t>D</w:t>
        </w:r>
      </w:ins>
      <w:ins w:id="316" w:author="Bizan N. Balzer" w:date="2021-09-24T21:44:00Z">
        <w:del w:id="317" w:author="anna.resch88@gmail.com" w:date="2022-01-04T17:08:00Z">
          <w:r w:rsidRPr="00E97295" w:rsidDel="00A770B1">
            <w:rPr>
              <w:rFonts w:ascii="Times New Roman" w:hAnsi="Times New Roman" w:cs="Times New Roman"/>
              <w:b/>
              <w:bCs/>
              <w:iCs/>
              <w:sz w:val="24"/>
              <w:szCs w:val="24"/>
              <w:lang w:val="en-US"/>
              <w:rPrChange w:id="318" w:author="anna.resch88@gmail.com" w:date="2022-01-05T10:21:00Z">
                <w:rPr>
                  <w:rFonts w:ascii="Times New Roman" w:hAnsi="Times New Roman" w:cs="Times New Roman"/>
                  <w:b/>
                  <w:bCs/>
                  <w:iCs/>
                  <w:lang w:val="en-US"/>
                </w:rPr>
              </w:rPrChange>
            </w:rPr>
            <w:delText>C</w:delText>
          </w:r>
        </w:del>
        <w:r w:rsidRPr="00E97295">
          <w:rPr>
            <w:rFonts w:ascii="Times New Roman" w:hAnsi="Times New Roman" w:cs="Times New Roman"/>
            <w:iCs/>
            <w:sz w:val="24"/>
            <w:szCs w:val="24"/>
            <w:lang w:val="en-US"/>
            <w:rPrChange w:id="319" w:author="anna.resch88@gmail.com" w:date="2022-01-05T10:21:00Z">
              <w:rPr>
                <w:rFonts w:ascii="Times New Roman" w:hAnsi="Times New Roman" w:cs="Times New Roman"/>
                <w:iCs/>
                <w:lang w:val="en-US"/>
              </w:rPr>
            </w:rPrChange>
          </w:rPr>
          <w:t xml:space="preserve">) </w:t>
        </w:r>
        <w:r w:rsidRPr="00E97295">
          <w:rPr>
            <w:rFonts w:ascii="Times New Roman" w:hAnsi="Times New Roman" w:cs="Times New Roman"/>
            <w:iCs/>
            <w:sz w:val="24"/>
            <w:szCs w:val="24"/>
            <w:lang w:val="en-US"/>
          </w:rPr>
          <w:t>The purified ULU is applied to wounds or tissue defects</w:t>
        </w:r>
      </w:ins>
      <w:ins w:id="320" w:author="anna.resch88@gmail.com" w:date="2022-01-04T17:09:00Z">
        <w:r w:rsidR="00B9779F" w:rsidRPr="00E97295">
          <w:rPr>
            <w:rFonts w:ascii="Times New Roman" w:hAnsi="Times New Roman" w:cs="Times New Roman"/>
            <w:iCs/>
            <w:sz w:val="24"/>
            <w:szCs w:val="24"/>
            <w:lang w:val="en-US"/>
          </w:rPr>
          <w:t xml:space="preserve">, in particular </w:t>
        </w:r>
      </w:ins>
      <w:ins w:id="321" w:author="anna.resch88@gmail.com" w:date="2022-01-04T17:10:00Z">
        <w:r w:rsidR="00B9779F" w:rsidRPr="00E97295">
          <w:rPr>
            <w:rFonts w:ascii="Times New Roman" w:hAnsi="Times New Roman" w:cs="Times New Roman"/>
            <w:iCs/>
            <w:sz w:val="24"/>
            <w:szCs w:val="24"/>
            <w:lang w:val="en-US"/>
          </w:rPr>
          <w:t>ocular</w:t>
        </w:r>
      </w:ins>
      <w:ins w:id="322" w:author="anna.resch88@gmail.com" w:date="2022-01-04T17:09:00Z">
        <w:r w:rsidR="00B9779F" w:rsidRPr="00E97295">
          <w:rPr>
            <w:rFonts w:ascii="Times New Roman" w:hAnsi="Times New Roman" w:cs="Times New Roman"/>
            <w:iCs/>
            <w:sz w:val="24"/>
            <w:szCs w:val="24"/>
            <w:lang w:val="en-US"/>
          </w:rPr>
          <w:t xml:space="preserve"> d</w:t>
        </w:r>
      </w:ins>
      <w:ins w:id="323" w:author="anna.resch88@gmail.com" w:date="2022-01-04T17:10:00Z">
        <w:r w:rsidR="00B9779F" w:rsidRPr="00E97295">
          <w:rPr>
            <w:rFonts w:ascii="Times New Roman" w:hAnsi="Times New Roman" w:cs="Times New Roman"/>
            <w:iCs/>
            <w:sz w:val="24"/>
            <w:szCs w:val="24"/>
            <w:lang w:val="en-US"/>
          </w:rPr>
          <w:t>efects of the cornea,</w:t>
        </w:r>
      </w:ins>
      <w:ins w:id="324" w:author="Bizan N. Balzer" w:date="2021-09-24T21:44:00Z">
        <w:r w:rsidRPr="00E97295">
          <w:rPr>
            <w:rFonts w:ascii="Times New Roman" w:hAnsi="Times New Roman" w:cs="Times New Roman"/>
            <w:iCs/>
            <w:sz w:val="24"/>
            <w:szCs w:val="24"/>
            <w:lang w:val="en-US"/>
          </w:rPr>
          <w:t xml:space="preserve"> and subsequently photochemically crosslinked</w:t>
        </w:r>
        <w:del w:id="325" w:author="anna.resch88@gmail.com" w:date="2022-01-16T11:47:00Z">
          <w:r w:rsidRPr="00E97295" w:rsidDel="00416247">
            <w:rPr>
              <w:rFonts w:ascii="Times New Roman" w:hAnsi="Times New Roman" w:cs="Times New Roman"/>
              <w:iCs/>
              <w:sz w:val="24"/>
              <w:szCs w:val="24"/>
              <w:lang w:val="en-US"/>
            </w:rPr>
            <w:delText xml:space="preserve"> </w:delText>
          </w:r>
          <w:commentRangeStart w:id="326"/>
          <w:r w:rsidRPr="00E97295" w:rsidDel="00416247">
            <w:rPr>
              <w:rFonts w:ascii="Times New Roman" w:hAnsi="Times New Roman" w:cs="Times New Roman"/>
              <w:iCs/>
              <w:sz w:val="24"/>
              <w:szCs w:val="24"/>
              <w:lang w:val="en-US"/>
            </w:rPr>
            <w:delText xml:space="preserve">using blue light and </w:delText>
          </w:r>
        </w:del>
        <w:del w:id="327" w:author="anna.resch88@gmail.com" w:date="2022-01-04T17:09:00Z">
          <w:r w:rsidRPr="00E97295" w:rsidDel="00B9779F">
            <w:rPr>
              <w:rFonts w:ascii="Times New Roman" w:hAnsi="Times New Roman" w:cs="Times New Roman"/>
              <w:iCs/>
              <w:sz w:val="24"/>
              <w:szCs w:val="24"/>
              <w:lang w:val="en-US"/>
            </w:rPr>
            <w:delText xml:space="preserve">e.g. biobased </w:delText>
          </w:r>
        </w:del>
        <w:del w:id="328" w:author="anna.resch88@gmail.com" w:date="2022-01-16T11:47:00Z">
          <w:r w:rsidRPr="00E97295" w:rsidDel="00416247">
            <w:rPr>
              <w:rFonts w:ascii="Times New Roman" w:hAnsi="Times New Roman" w:cs="Times New Roman"/>
              <w:iCs/>
              <w:sz w:val="24"/>
              <w:szCs w:val="24"/>
              <w:lang w:val="en-US"/>
            </w:rPr>
            <w:lastRenderedPageBreak/>
            <w:delText>vitamin B</w:delText>
          </w:r>
          <w:r w:rsidRPr="00E97295" w:rsidDel="00416247">
            <w:rPr>
              <w:rFonts w:ascii="Times New Roman" w:hAnsi="Times New Roman" w:cs="Times New Roman"/>
              <w:iCs/>
              <w:sz w:val="24"/>
              <w:szCs w:val="24"/>
              <w:vertAlign w:val="subscript"/>
              <w:lang w:val="en-US"/>
            </w:rPr>
            <w:delText>2</w:delText>
          </w:r>
          <w:r w:rsidRPr="00E97295" w:rsidDel="00416247">
            <w:rPr>
              <w:rFonts w:ascii="Times New Roman" w:hAnsi="Times New Roman" w:cs="Times New Roman"/>
              <w:iCs/>
              <w:sz w:val="24"/>
              <w:szCs w:val="24"/>
              <w:lang w:val="en-US"/>
            </w:rPr>
            <w:delText xml:space="preserve">/riboflavin or </w:delText>
          </w:r>
          <w:r w:rsidRPr="00E97295" w:rsidDel="00416247">
            <w:rPr>
              <w:rFonts w:ascii="Times New Roman" w:hAnsi="Times New Roman" w:cs="Times New Roman"/>
              <w:sz w:val="24"/>
              <w:szCs w:val="24"/>
              <w:lang w:val="en-US"/>
            </w:rPr>
            <w:delText>tris(bipyridine)ruthenium(II)</w:delText>
          </w:r>
          <w:r w:rsidRPr="00E97295" w:rsidDel="00416247">
            <w:rPr>
              <w:rFonts w:ascii="Times New Roman" w:hAnsi="Times New Roman" w:cs="Times New Roman"/>
              <w:iCs/>
              <w:sz w:val="24"/>
              <w:szCs w:val="24"/>
              <w:lang w:val="en-US"/>
            </w:rPr>
            <w:delText xml:space="preserve"> as catalyst</w:delText>
          </w:r>
        </w:del>
        <w:r w:rsidRPr="00E97295">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 xml:space="preserve"> </w:t>
        </w:r>
        <w:del w:id="329" w:author="anna.resch88@gmail.com" w:date="2022-01-04T17:09:00Z">
          <w:r w:rsidDel="00B9779F">
            <w:rPr>
              <w:rFonts w:ascii="Times New Roman" w:hAnsi="Times New Roman" w:cs="Times New Roman"/>
              <w:iCs/>
              <w:sz w:val="24"/>
              <w:szCs w:val="24"/>
              <w:lang w:val="en-US"/>
            </w:rPr>
            <w:delText>C</w:delText>
          </w:r>
          <w:r w:rsidRPr="009A1C08" w:rsidDel="00B9779F">
            <w:rPr>
              <w:rFonts w:ascii="Times New Roman" w:hAnsi="Times New Roman" w:cs="Times New Roman"/>
              <w:iCs/>
              <w:sz w:val="24"/>
              <w:szCs w:val="24"/>
              <w:lang w:val="en-US"/>
            </w:rPr>
            <w:delText xml:space="preserve">hemoselective crosslinking between tyrosine moieties </w:delText>
          </w:r>
          <w:r w:rsidDel="00B9779F">
            <w:rPr>
              <w:rFonts w:ascii="Times New Roman" w:hAnsi="Times New Roman" w:cs="Times New Roman"/>
              <w:iCs/>
              <w:sz w:val="24"/>
              <w:szCs w:val="24"/>
              <w:lang w:val="en-US"/>
            </w:rPr>
            <w:delText>leads to the</w:delText>
          </w:r>
          <w:r w:rsidRPr="009A1C08" w:rsidDel="00B9779F">
            <w:rPr>
              <w:rFonts w:ascii="Times New Roman" w:hAnsi="Times New Roman" w:cs="Times New Roman"/>
              <w:iCs/>
              <w:sz w:val="24"/>
              <w:szCs w:val="24"/>
              <w:lang w:val="en-US"/>
            </w:rPr>
            <w:delText xml:space="preserve"> new bioadhesive system </w:delText>
          </w:r>
          <w:r w:rsidDel="00B9779F">
            <w:rPr>
              <w:rFonts w:ascii="Times New Roman" w:hAnsi="Times New Roman" w:cs="Times New Roman"/>
              <w:iCs/>
              <w:lang w:val="en-US"/>
            </w:rPr>
            <w:delText xml:space="preserve">termed </w:delText>
          </w:r>
          <w:r w:rsidRPr="009A1C08" w:rsidDel="00B9779F">
            <w:rPr>
              <w:rFonts w:ascii="Times New Roman" w:hAnsi="Times New Roman" w:cs="Times New Roman"/>
              <w:iCs/>
              <w:sz w:val="24"/>
              <w:szCs w:val="24"/>
              <w:lang w:val="en-US"/>
            </w:rPr>
            <w:delText>“BioUltraBond</w:delText>
          </w:r>
        </w:del>
      </w:ins>
      <w:commentRangeEnd w:id="326"/>
      <w:r w:rsidR="00416247">
        <w:rPr>
          <w:rStyle w:val="Kommentarzeichen"/>
        </w:rPr>
        <w:commentReference w:id="326"/>
      </w:r>
      <w:ins w:id="330" w:author="Bizan N. Balzer" w:date="2021-09-24T21:44:00Z">
        <w:del w:id="331" w:author="anna.resch88@gmail.com" w:date="2022-01-04T17:09:00Z">
          <w:r w:rsidRPr="009A1C08" w:rsidDel="00B9779F">
            <w:rPr>
              <w:rFonts w:ascii="Times New Roman" w:hAnsi="Times New Roman" w:cs="Times New Roman"/>
              <w:iCs/>
              <w:sz w:val="24"/>
              <w:szCs w:val="24"/>
              <w:lang w:val="en-US"/>
            </w:rPr>
            <w:delText>”</w:delText>
          </w:r>
          <w:r w:rsidDel="00B9779F">
            <w:rPr>
              <w:rFonts w:ascii="Times New Roman" w:hAnsi="Times New Roman" w:cs="Times New Roman"/>
              <w:iCs/>
              <w:lang w:val="en-US"/>
            </w:rPr>
            <w:delText xml:space="preserve">. </w:delText>
          </w:r>
        </w:del>
      </w:ins>
    </w:p>
    <w:p w14:paraId="5449F224" w14:textId="24CDA285" w:rsidR="00C05648" w:rsidDel="00B9779F" w:rsidRDefault="00C05648" w:rsidP="00C05648">
      <w:pPr>
        <w:spacing w:line="360" w:lineRule="auto"/>
        <w:jc w:val="both"/>
        <w:rPr>
          <w:ins w:id="332" w:author="Bizan N. Balzer" w:date="2021-09-24T21:44:00Z"/>
          <w:del w:id="333" w:author="anna.resch88@gmail.com" w:date="2022-01-04T17:10:00Z"/>
          <w:rFonts w:ascii="Times New Roman" w:hAnsi="Times New Roman" w:cs="Times New Roman"/>
          <w:iCs/>
          <w:sz w:val="24"/>
          <w:szCs w:val="24"/>
          <w:lang w:val="en-US"/>
        </w:rPr>
      </w:pPr>
      <w:commentRangeStart w:id="334"/>
      <w:ins w:id="335" w:author="Bizan N. Balzer" w:date="2021-09-24T21:44:00Z">
        <w:del w:id="336" w:author="anna.resch88@gmail.com" w:date="2022-01-04T17:10:00Z">
          <w:r w:rsidDel="00B9779F">
            <w:rPr>
              <w:rFonts w:ascii="Times New Roman" w:hAnsi="Times New Roman" w:cs="Times New Roman"/>
              <w:iCs/>
              <w:lang w:val="en-US"/>
            </w:rPr>
            <w:delText>(</w:delText>
          </w:r>
          <w:r w:rsidRPr="00391F03" w:rsidDel="00B9779F">
            <w:rPr>
              <w:rFonts w:ascii="Times New Roman" w:hAnsi="Times New Roman" w:cs="Times New Roman"/>
              <w:b/>
              <w:bCs/>
              <w:iCs/>
              <w:lang w:val="en-US"/>
            </w:rPr>
            <w:delText>D</w:delText>
          </w:r>
          <w:r w:rsidDel="00B9779F">
            <w:rPr>
              <w:rFonts w:ascii="Times New Roman" w:hAnsi="Times New Roman" w:cs="Times New Roman"/>
              <w:iCs/>
              <w:lang w:val="en-US"/>
            </w:rPr>
            <w:delText xml:space="preserve">) </w:delText>
          </w:r>
          <w:r w:rsidRPr="009A1C08" w:rsidDel="00B9779F">
            <w:rPr>
              <w:rFonts w:ascii="Times New Roman" w:hAnsi="Times New Roman" w:cs="Times New Roman"/>
              <w:iCs/>
              <w:sz w:val="24"/>
              <w:szCs w:val="24"/>
              <w:lang w:val="en-US"/>
            </w:rPr>
            <w:delText>“BioUltraBond”</w:delText>
          </w:r>
          <w:r w:rsidDel="00B9779F">
            <w:rPr>
              <w:rFonts w:ascii="Times New Roman" w:hAnsi="Times New Roman" w:cs="Times New Roman"/>
              <w:iCs/>
              <w:sz w:val="24"/>
              <w:szCs w:val="24"/>
              <w:lang w:val="en-US"/>
            </w:rPr>
            <w:delText xml:space="preserve"> can be used to treat </w:delText>
          </w:r>
          <w:r w:rsidRPr="009A1C08" w:rsidDel="00B9779F">
            <w:rPr>
              <w:rFonts w:ascii="Times New Roman" w:hAnsi="Times New Roman" w:cs="Times New Roman"/>
              <w:iCs/>
              <w:sz w:val="24"/>
              <w:szCs w:val="24"/>
              <w:lang w:val="en-US"/>
            </w:rPr>
            <w:delText>various wounds and tissue defects</w:delText>
          </w:r>
          <w:r w:rsidDel="00B9779F">
            <w:rPr>
              <w:rFonts w:ascii="Times New Roman" w:hAnsi="Times New Roman" w:cs="Times New Roman"/>
              <w:iCs/>
              <w:sz w:val="24"/>
              <w:szCs w:val="24"/>
              <w:lang w:val="en-US"/>
            </w:rPr>
            <w:delText xml:space="preserve">, in particular in </w:delText>
          </w:r>
          <w:r w:rsidRPr="009A1C08" w:rsidDel="00B9779F">
            <w:rPr>
              <w:rFonts w:ascii="Times New Roman" w:hAnsi="Times New Roman" w:cs="Times New Roman"/>
              <w:iCs/>
              <w:sz w:val="24"/>
              <w:szCs w:val="24"/>
              <w:lang w:val="en-US"/>
            </w:rPr>
            <w:delText>ophthalmolog</w:delText>
          </w:r>
          <w:r w:rsidDel="00B9779F">
            <w:rPr>
              <w:rFonts w:ascii="Times New Roman" w:hAnsi="Times New Roman" w:cs="Times New Roman"/>
              <w:iCs/>
              <w:sz w:val="24"/>
              <w:szCs w:val="24"/>
              <w:lang w:val="en-US"/>
            </w:rPr>
            <w:delText>y.</w:delText>
          </w:r>
          <w:r w:rsidRPr="009A1C08" w:rsidDel="00B9779F">
            <w:rPr>
              <w:rFonts w:ascii="Times New Roman" w:hAnsi="Times New Roman" w:cs="Times New Roman"/>
              <w:iCs/>
              <w:sz w:val="24"/>
              <w:szCs w:val="24"/>
              <w:lang w:val="en-US"/>
            </w:rPr>
            <w:delText xml:space="preserve"> </w:delText>
          </w:r>
        </w:del>
      </w:ins>
    </w:p>
    <w:p w14:paraId="33DB37C1" w14:textId="63E36443" w:rsidR="00C05648" w:rsidRPr="00391F03" w:rsidDel="00B9779F" w:rsidRDefault="00C05648" w:rsidP="00C05648">
      <w:pPr>
        <w:rPr>
          <w:ins w:id="337" w:author="Bizan N. Balzer" w:date="2021-09-24T21:44:00Z"/>
          <w:del w:id="338" w:author="anna.resch88@gmail.com" w:date="2022-01-04T17:12:00Z"/>
          <w:lang w:val="en-US"/>
        </w:rPr>
      </w:pPr>
    </w:p>
    <w:p w14:paraId="3E7F0D58" w14:textId="36B9DC2B" w:rsidR="00034DA6" w:rsidDel="00D2111D" w:rsidRDefault="00D2111D" w:rsidP="00A41356">
      <w:pPr>
        <w:spacing w:line="360" w:lineRule="auto"/>
        <w:jc w:val="both"/>
        <w:rPr>
          <w:del w:id="339" w:author="Bizan N. Balzer" w:date="2021-10-02T11:19:00Z"/>
          <w:rFonts w:ascii="Times New Roman" w:hAnsi="Times New Roman" w:cs="Times New Roman"/>
          <w:iCs/>
          <w:sz w:val="24"/>
          <w:szCs w:val="24"/>
          <w:lang w:val="en-US"/>
        </w:rPr>
      </w:pPr>
      <w:ins w:id="340" w:author="Bizan N. Balzer" w:date="2021-10-02T11:21:00Z">
        <w:del w:id="341" w:author="anna.resch88@gmail.com" w:date="2022-01-04T17:12:00Z">
          <w:r w:rsidDel="00B9779F">
            <w:rPr>
              <w:rFonts w:ascii="Times New Roman" w:hAnsi="Times New Roman" w:cs="Times New Roman"/>
              <w:iCs/>
              <w:sz w:val="24"/>
              <w:szCs w:val="24"/>
              <w:lang w:val="en-US"/>
            </w:rPr>
            <w:delText>R</w:delText>
          </w:r>
          <w:r w:rsidRPr="009A1C08" w:rsidDel="00B9779F">
            <w:rPr>
              <w:rFonts w:ascii="Times New Roman" w:hAnsi="Times New Roman" w:cs="Times New Roman"/>
              <w:iCs/>
              <w:sz w:val="24"/>
              <w:szCs w:val="24"/>
              <w:lang w:val="en-US"/>
            </w:rPr>
            <w:delText xml:space="preserve">anging from highly resilient resilin from grasshopper joints </w:delText>
          </w:r>
        </w:del>
      </w:ins>
      <w:ins w:id="342" w:author="Bizan N. Balzer" w:date="2021-10-07T18:07:00Z">
        <w:del w:id="343" w:author="anna.resch88@gmail.com" w:date="2022-01-04T17:12:00Z">
          <w:r w:rsidR="00C51506" w:rsidDel="00B9779F">
            <w:rPr>
              <w:rFonts w:ascii="Times New Roman" w:hAnsi="Times New Roman" w:cs="Times New Roman"/>
              <w:iCs/>
              <w:sz w:val="24"/>
              <w:szCs w:val="24"/>
              <w:lang w:val="en-US"/>
            </w:rPr>
            <w:delText>and</w:delText>
          </w:r>
        </w:del>
      </w:ins>
      <w:ins w:id="344" w:author="Bizan N. Balzer" w:date="2021-10-02T11:21:00Z">
        <w:del w:id="345" w:author="anna.resch88@gmail.com" w:date="2022-01-04T17:12:00Z">
          <w:r w:rsidRPr="009A1C08" w:rsidDel="00B9779F">
            <w:rPr>
              <w:rFonts w:ascii="Times New Roman" w:hAnsi="Times New Roman" w:cs="Times New Roman"/>
              <w:iCs/>
              <w:sz w:val="24"/>
              <w:szCs w:val="24"/>
              <w:lang w:val="en-US"/>
            </w:rPr>
            <w:delText xml:space="preserve"> ultra wet-adhesive mussel byssus proteins to ultra-tough spider silk and its constituting spidroin proteins the question arises if such mechanical </w:delText>
          </w:r>
          <w:commentRangeStart w:id="346"/>
          <w:r w:rsidRPr="009A1C08" w:rsidDel="00B9779F">
            <w:rPr>
              <w:rFonts w:ascii="Times New Roman" w:hAnsi="Times New Roman" w:cs="Times New Roman"/>
              <w:iCs/>
              <w:sz w:val="24"/>
              <w:szCs w:val="24"/>
              <w:lang w:val="en-US"/>
            </w:rPr>
            <w:delText>ultramaterials</w:delText>
          </w:r>
        </w:del>
      </w:ins>
      <w:commentRangeEnd w:id="346"/>
      <w:ins w:id="347" w:author="Bizan N. Balzer" w:date="2021-10-07T18:08:00Z">
        <w:del w:id="348" w:author="anna.resch88@gmail.com" w:date="2022-01-04T17:12:00Z">
          <w:r w:rsidR="00C51506" w:rsidDel="00B9779F">
            <w:rPr>
              <w:rStyle w:val="Kommentarzeichen"/>
            </w:rPr>
            <w:commentReference w:id="346"/>
          </w:r>
        </w:del>
      </w:ins>
      <w:ins w:id="349" w:author="Bizan N. Balzer" w:date="2021-10-02T11:21:00Z">
        <w:del w:id="350" w:author="anna.resch88@gmail.com" w:date="2022-01-04T17:12:00Z">
          <w:r w:rsidRPr="009A1C08" w:rsidDel="00B9779F">
            <w:rPr>
              <w:rFonts w:ascii="Times New Roman" w:hAnsi="Times New Roman" w:cs="Times New Roman"/>
              <w:iCs/>
              <w:sz w:val="24"/>
              <w:szCs w:val="24"/>
              <w:lang w:val="en-US"/>
            </w:rPr>
            <w:delText xml:space="preserve"> with high wet-adhesion can be constituted by other protein systems combining physical and controlled chemical network formation. If possible, can such a wet- adhesive protein system with high mechanical strength and elasticity be based on human sequence motives only? </w:delText>
          </w:r>
        </w:del>
      </w:ins>
      <w:del w:id="351" w:author="anna.resch88@gmail.com" w:date="2022-01-04T17:12:00Z">
        <w:r w:rsidR="008737A4" w:rsidRPr="009A1C08" w:rsidDel="00B9779F">
          <w:rPr>
            <w:rFonts w:ascii="Times New Roman" w:hAnsi="Times New Roman" w:cs="Times New Roman"/>
            <w:b/>
            <w:iCs/>
            <w:sz w:val="24"/>
            <w:szCs w:val="24"/>
            <w:lang w:val="en-US"/>
          </w:rPr>
          <w:delText xml:space="preserve">Figure </w:delText>
        </w:r>
      </w:del>
      <w:del w:id="352" w:author="Bizan N. Balzer" w:date="2021-09-24T21:44:00Z">
        <w:r w:rsidR="008737A4" w:rsidRPr="009A1C08" w:rsidDel="00C05648">
          <w:rPr>
            <w:rFonts w:ascii="Times New Roman" w:hAnsi="Times New Roman" w:cs="Times New Roman"/>
            <w:b/>
            <w:iCs/>
            <w:sz w:val="24"/>
            <w:szCs w:val="24"/>
            <w:lang w:val="en-US"/>
          </w:rPr>
          <w:delText>1:</w:delText>
        </w:r>
        <w:r w:rsidR="000B5D58" w:rsidRPr="009A1C08" w:rsidDel="00C05648">
          <w:rPr>
            <w:rFonts w:ascii="Times New Roman" w:hAnsi="Times New Roman" w:cs="Times New Roman"/>
            <w:b/>
            <w:iCs/>
            <w:sz w:val="24"/>
            <w:szCs w:val="24"/>
            <w:lang w:val="en-US"/>
          </w:rPr>
          <w:delText xml:space="preserve"> </w:delText>
        </w:r>
      </w:del>
      <w:del w:id="353" w:author="Bizan N. Balzer" w:date="2021-09-24T21:22:00Z">
        <w:r w:rsidR="007406D7" w:rsidRPr="009A1C08" w:rsidDel="007F2A28">
          <w:rPr>
            <w:rFonts w:ascii="Times New Roman" w:hAnsi="Times New Roman" w:cs="Times New Roman"/>
            <w:iCs/>
            <w:sz w:val="24"/>
            <w:szCs w:val="24"/>
            <w:lang w:val="en-US"/>
          </w:rPr>
          <w:delText>Inspired by nature</w:delText>
        </w:r>
        <w:r w:rsidR="000A71B7" w:rsidRPr="009A1C08" w:rsidDel="007F2A28">
          <w:rPr>
            <w:rFonts w:ascii="Times New Roman" w:hAnsi="Times New Roman" w:cs="Times New Roman"/>
            <w:iCs/>
            <w:sz w:val="24"/>
            <w:szCs w:val="24"/>
            <w:lang w:val="en-US"/>
          </w:rPr>
          <w:delText>s</w:delText>
        </w:r>
        <w:r w:rsidR="007406D7" w:rsidRPr="009A1C08" w:rsidDel="007F2A28">
          <w:rPr>
            <w:rFonts w:ascii="Times New Roman" w:hAnsi="Times New Roman" w:cs="Times New Roman"/>
            <w:iCs/>
            <w:sz w:val="24"/>
            <w:szCs w:val="24"/>
            <w:lang w:val="en-US"/>
          </w:rPr>
          <w:delText xml:space="preserve"> p</w:delText>
        </w:r>
      </w:del>
      <w:del w:id="354" w:author="Bizan N. Balzer" w:date="2021-09-24T21:44:00Z">
        <w:r w:rsidR="007406D7" w:rsidRPr="009A1C08" w:rsidDel="00C05648">
          <w:rPr>
            <w:rFonts w:ascii="Times New Roman" w:hAnsi="Times New Roman" w:cs="Times New Roman"/>
            <w:iCs/>
            <w:sz w:val="24"/>
            <w:szCs w:val="24"/>
            <w:lang w:val="en-US"/>
          </w:rPr>
          <w:delText xml:space="preserve">rotein-based high performance materials </w:delText>
        </w:r>
      </w:del>
      <w:del w:id="355" w:author="Bizan N. Balzer" w:date="2021-09-24T21:23:00Z">
        <w:r w:rsidR="007406D7" w:rsidRPr="007F2A28" w:rsidDel="007F2A28">
          <w:rPr>
            <w:rFonts w:ascii="Times New Roman" w:hAnsi="Times New Roman" w:cs="Times New Roman"/>
            <w:bCs/>
            <w:iCs/>
            <w:sz w:val="24"/>
            <w:szCs w:val="24"/>
            <w:lang w:val="en-US"/>
            <w:rPrChange w:id="356" w:author="Bizan N. Balzer" w:date="2021-09-24T21:23:00Z">
              <w:rPr>
                <w:rFonts w:ascii="Times New Roman" w:hAnsi="Times New Roman" w:cs="Times New Roman"/>
                <w:b/>
                <w:iCs/>
                <w:sz w:val="24"/>
                <w:szCs w:val="24"/>
                <w:lang w:val="en-US"/>
              </w:rPr>
            </w:rPrChange>
          </w:rPr>
          <w:delText>(A)</w:delText>
        </w:r>
        <w:r w:rsidR="007406D7" w:rsidRPr="00034DA6" w:rsidDel="007F2A28">
          <w:rPr>
            <w:rFonts w:ascii="Times New Roman" w:hAnsi="Times New Roman" w:cs="Times New Roman"/>
            <w:bCs/>
            <w:iCs/>
            <w:sz w:val="24"/>
            <w:szCs w:val="24"/>
            <w:lang w:val="en-US"/>
          </w:rPr>
          <w:delText xml:space="preserve"> ranging</w:delText>
        </w:r>
      </w:del>
      <w:del w:id="357" w:author="Bizan N. Balzer" w:date="2021-09-24T21:44:00Z">
        <w:r w:rsidR="007406D7" w:rsidRPr="009A1C08" w:rsidDel="00C05648">
          <w:rPr>
            <w:rFonts w:ascii="Times New Roman" w:hAnsi="Times New Roman" w:cs="Times New Roman"/>
            <w:iCs/>
            <w:sz w:val="24"/>
            <w:szCs w:val="24"/>
            <w:lang w:val="en-US"/>
          </w:rPr>
          <w:delText xml:space="preserve"> from highly resilient resilin from grasshopper joints</w:delText>
        </w:r>
        <w:r w:rsidR="00E81F8E" w:rsidRPr="009A1C08" w:rsidDel="00C05648">
          <w:rPr>
            <w:rFonts w:ascii="Times New Roman" w:hAnsi="Times New Roman" w:cs="Times New Roman"/>
            <w:iCs/>
            <w:sz w:val="24"/>
            <w:szCs w:val="24"/>
            <w:lang w:val="en-US"/>
          </w:rPr>
          <w:delText xml:space="preserve"> (</w:delText>
        </w:r>
        <w:r w:rsidR="00E81F8E" w:rsidRPr="009A1C08" w:rsidDel="00C05648">
          <w:rPr>
            <w:rFonts w:ascii="Times New Roman" w:hAnsi="Times New Roman" w:cs="Times New Roman"/>
            <w:b/>
            <w:iCs/>
            <w:sz w:val="24"/>
            <w:szCs w:val="24"/>
            <w:lang w:val="en-US"/>
          </w:rPr>
          <w:delText>I</w:delText>
        </w:r>
        <w:r w:rsidR="00E81F8E" w:rsidRPr="009A1C08" w:rsidDel="00C05648">
          <w:rPr>
            <w:rFonts w:ascii="Times New Roman" w:hAnsi="Times New Roman" w:cs="Times New Roman"/>
            <w:iCs/>
            <w:sz w:val="24"/>
            <w:szCs w:val="24"/>
            <w:lang w:val="en-US"/>
          </w:rPr>
          <w:delText>)</w:delText>
        </w:r>
        <w:r w:rsidR="007406D7" w:rsidRPr="009A1C08" w:rsidDel="00C05648">
          <w:rPr>
            <w:rFonts w:ascii="Times New Roman" w:hAnsi="Times New Roman" w:cs="Times New Roman"/>
            <w:iCs/>
            <w:sz w:val="24"/>
            <w:szCs w:val="24"/>
            <w:lang w:val="en-US"/>
          </w:rPr>
          <w:delText xml:space="preserve"> over ultra wet-adhesive mussel byssus proteins</w:delText>
        </w:r>
        <w:r w:rsidR="000A71B7" w:rsidRPr="009A1C08" w:rsidDel="00C05648">
          <w:rPr>
            <w:rFonts w:ascii="Times New Roman" w:hAnsi="Times New Roman" w:cs="Times New Roman"/>
            <w:iCs/>
            <w:sz w:val="24"/>
            <w:szCs w:val="24"/>
            <w:lang w:val="en-US"/>
          </w:rPr>
          <w:delText xml:space="preserve"> (</w:delText>
        </w:r>
        <w:r w:rsidR="000A71B7" w:rsidRPr="009A1C08" w:rsidDel="00C05648">
          <w:rPr>
            <w:rFonts w:ascii="Times New Roman" w:hAnsi="Times New Roman" w:cs="Times New Roman"/>
            <w:b/>
            <w:iCs/>
            <w:sz w:val="24"/>
            <w:szCs w:val="24"/>
            <w:lang w:val="en-US"/>
          </w:rPr>
          <w:delText>II</w:delText>
        </w:r>
        <w:r w:rsidR="000A71B7" w:rsidRPr="009A1C08" w:rsidDel="00C05648">
          <w:rPr>
            <w:rFonts w:ascii="Times New Roman" w:hAnsi="Times New Roman" w:cs="Times New Roman"/>
            <w:iCs/>
            <w:sz w:val="24"/>
            <w:szCs w:val="24"/>
            <w:lang w:val="en-US"/>
          </w:rPr>
          <w:delText>)</w:delText>
        </w:r>
        <w:r w:rsidR="007406D7" w:rsidRPr="009A1C08" w:rsidDel="00C05648">
          <w:rPr>
            <w:rFonts w:ascii="Times New Roman" w:hAnsi="Times New Roman" w:cs="Times New Roman"/>
            <w:iCs/>
            <w:sz w:val="24"/>
            <w:szCs w:val="24"/>
            <w:lang w:val="en-US"/>
          </w:rPr>
          <w:delText xml:space="preserve"> to ultra</w:delText>
        </w:r>
        <w:r w:rsidR="000A71B7" w:rsidRPr="009A1C08" w:rsidDel="00C05648">
          <w:rPr>
            <w:rFonts w:ascii="Times New Roman" w:hAnsi="Times New Roman" w:cs="Times New Roman"/>
            <w:iCs/>
            <w:sz w:val="24"/>
            <w:szCs w:val="24"/>
            <w:lang w:val="en-US"/>
          </w:rPr>
          <w:delText>-</w:delText>
        </w:r>
        <w:r w:rsidR="007406D7" w:rsidRPr="009A1C08" w:rsidDel="00C05648">
          <w:rPr>
            <w:rFonts w:ascii="Times New Roman" w:hAnsi="Times New Roman" w:cs="Times New Roman"/>
            <w:iCs/>
            <w:sz w:val="24"/>
            <w:szCs w:val="24"/>
            <w:lang w:val="en-US"/>
          </w:rPr>
          <w:delText>tough spider silk and its constituting spidroin proteins</w:delText>
        </w:r>
        <w:r w:rsidR="000A71B7" w:rsidRPr="009A1C08" w:rsidDel="00C05648">
          <w:rPr>
            <w:rFonts w:ascii="Times New Roman" w:hAnsi="Times New Roman" w:cs="Times New Roman"/>
            <w:iCs/>
            <w:sz w:val="24"/>
            <w:szCs w:val="24"/>
            <w:lang w:val="en-US"/>
          </w:rPr>
          <w:delText xml:space="preserve"> (</w:delText>
        </w:r>
        <w:r w:rsidR="000A71B7" w:rsidRPr="009A1C08" w:rsidDel="00C05648">
          <w:rPr>
            <w:rFonts w:ascii="Times New Roman" w:hAnsi="Times New Roman" w:cs="Times New Roman"/>
            <w:b/>
            <w:iCs/>
            <w:sz w:val="24"/>
            <w:szCs w:val="24"/>
            <w:lang w:val="en-US"/>
          </w:rPr>
          <w:delText>III</w:delText>
        </w:r>
        <w:r w:rsidR="000A71B7" w:rsidRPr="009A1C08" w:rsidDel="00C05648">
          <w:rPr>
            <w:rFonts w:ascii="Times New Roman" w:hAnsi="Times New Roman" w:cs="Times New Roman"/>
            <w:iCs/>
            <w:sz w:val="24"/>
            <w:szCs w:val="24"/>
            <w:lang w:val="en-US"/>
          </w:rPr>
          <w:delText>)</w:delText>
        </w:r>
      </w:del>
      <w:del w:id="358" w:author="Bizan N. Balzer" w:date="2021-09-24T21:24:00Z">
        <w:r w:rsidR="007406D7" w:rsidRPr="009A1C08" w:rsidDel="007F2A28">
          <w:rPr>
            <w:rFonts w:ascii="Times New Roman" w:hAnsi="Times New Roman" w:cs="Times New Roman"/>
            <w:iCs/>
            <w:sz w:val="24"/>
            <w:szCs w:val="24"/>
            <w:lang w:val="en-US"/>
          </w:rPr>
          <w:delText xml:space="preserve"> </w:delText>
        </w:r>
        <w:r w:rsidR="00E81F8E" w:rsidRPr="009A1C08" w:rsidDel="007F2A28">
          <w:rPr>
            <w:rFonts w:ascii="Times New Roman" w:hAnsi="Times New Roman" w:cs="Times New Roman"/>
            <w:iCs/>
            <w:sz w:val="24"/>
            <w:szCs w:val="24"/>
            <w:lang w:val="en-US"/>
          </w:rPr>
          <w:delText>the question arises if such mechanical ultramaterials with high wet-adhesion can be constituted by other protein system</w:delText>
        </w:r>
        <w:r w:rsidR="00D221D8" w:rsidRPr="009A1C08" w:rsidDel="007F2A28">
          <w:rPr>
            <w:rFonts w:ascii="Times New Roman" w:hAnsi="Times New Roman" w:cs="Times New Roman"/>
            <w:iCs/>
            <w:sz w:val="24"/>
            <w:szCs w:val="24"/>
            <w:lang w:val="en-US"/>
          </w:rPr>
          <w:delText>s</w:delText>
        </w:r>
        <w:r w:rsidR="00E81F8E" w:rsidRPr="009A1C08" w:rsidDel="007F2A28">
          <w:rPr>
            <w:rFonts w:ascii="Times New Roman" w:hAnsi="Times New Roman" w:cs="Times New Roman"/>
            <w:iCs/>
            <w:sz w:val="24"/>
            <w:szCs w:val="24"/>
            <w:lang w:val="en-US"/>
          </w:rPr>
          <w:delText xml:space="preserve"> combining physical </w:delText>
        </w:r>
        <w:r w:rsidR="00E13588" w:rsidRPr="009A1C08" w:rsidDel="007F2A28">
          <w:rPr>
            <w:rFonts w:ascii="Times New Roman" w:hAnsi="Times New Roman" w:cs="Times New Roman"/>
            <w:iCs/>
            <w:sz w:val="24"/>
            <w:szCs w:val="24"/>
            <w:lang w:val="en-US"/>
          </w:rPr>
          <w:delText xml:space="preserve">and </w:delText>
        </w:r>
        <w:r w:rsidR="00E81F8E" w:rsidRPr="009A1C08" w:rsidDel="007F2A28">
          <w:rPr>
            <w:rFonts w:ascii="Times New Roman" w:hAnsi="Times New Roman" w:cs="Times New Roman"/>
            <w:iCs/>
            <w:sz w:val="24"/>
            <w:szCs w:val="24"/>
            <w:lang w:val="en-US"/>
          </w:rPr>
          <w:delText>controlled chemical network formation</w:delText>
        </w:r>
        <w:r w:rsidR="00E13588" w:rsidRPr="009A1C08" w:rsidDel="007F2A28">
          <w:rPr>
            <w:rFonts w:ascii="Times New Roman" w:hAnsi="Times New Roman" w:cs="Times New Roman"/>
            <w:iCs/>
            <w:sz w:val="24"/>
            <w:szCs w:val="24"/>
            <w:lang w:val="en-US"/>
          </w:rPr>
          <w:delText>. I</w:delText>
        </w:r>
        <w:r w:rsidR="00E81F8E" w:rsidRPr="009A1C08" w:rsidDel="007F2A28">
          <w:rPr>
            <w:rFonts w:ascii="Times New Roman" w:hAnsi="Times New Roman" w:cs="Times New Roman"/>
            <w:iCs/>
            <w:sz w:val="24"/>
            <w:szCs w:val="24"/>
            <w:lang w:val="en-US"/>
          </w:rPr>
          <w:delText>f possible</w:delText>
        </w:r>
        <w:r w:rsidR="00E13588" w:rsidRPr="009A1C08" w:rsidDel="007F2A28">
          <w:rPr>
            <w:rFonts w:ascii="Times New Roman" w:hAnsi="Times New Roman" w:cs="Times New Roman"/>
            <w:iCs/>
            <w:sz w:val="24"/>
            <w:szCs w:val="24"/>
            <w:lang w:val="en-US"/>
          </w:rPr>
          <w:delText>, can</w:delText>
        </w:r>
        <w:r w:rsidR="00E81F8E" w:rsidRPr="009A1C08" w:rsidDel="007F2A28">
          <w:rPr>
            <w:rFonts w:ascii="Times New Roman" w:hAnsi="Times New Roman" w:cs="Times New Roman"/>
            <w:iCs/>
            <w:sz w:val="24"/>
            <w:szCs w:val="24"/>
            <w:lang w:val="en-US"/>
          </w:rPr>
          <w:delText xml:space="preserve"> such a wet- adhesive protein system with high mechanical strength and elasticity</w:delText>
        </w:r>
        <w:r w:rsidR="004F6031" w:rsidRPr="009A1C08" w:rsidDel="007F2A28">
          <w:rPr>
            <w:rFonts w:ascii="Times New Roman" w:hAnsi="Times New Roman" w:cs="Times New Roman"/>
            <w:iCs/>
            <w:sz w:val="24"/>
            <w:szCs w:val="24"/>
            <w:lang w:val="en-US"/>
          </w:rPr>
          <w:delText xml:space="preserve"> be based on</w:delText>
        </w:r>
        <w:r w:rsidR="00E81F8E" w:rsidRPr="009A1C08" w:rsidDel="007F2A28">
          <w:rPr>
            <w:rFonts w:ascii="Times New Roman" w:hAnsi="Times New Roman" w:cs="Times New Roman"/>
            <w:iCs/>
            <w:sz w:val="24"/>
            <w:szCs w:val="24"/>
            <w:lang w:val="en-US"/>
          </w:rPr>
          <w:delText xml:space="preserve"> </w:delText>
        </w:r>
        <w:r w:rsidR="004F6031" w:rsidRPr="009A1C08" w:rsidDel="007F2A28">
          <w:rPr>
            <w:rFonts w:ascii="Times New Roman" w:hAnsi="Times New Roman" w:cs="Times New Roman"/>
            <w:iCs/>
            <w:sz w:val="24"/>
            <w:szCs w:val="24"/>
            <w:lang w:val="en-US"/>
          </w:rPr>
          <w:delText>(</w:delText>
        </w:r>
        <w:r w:rsidR="004F6031" w:rsidRPr="009A1C08" w:rsidDel="007F2A28">
          <w:rPr>
            <w:rFonts w:ascii="Times New Roman" w:hAnsi="Times New Roman" w:cs="Times New Roman"/>
            <w:b/>
            <w:iCs/>
            <w:sz w:val="24"/>
            <w:szCs w:val="24"/>
            <w:lang w:val="en-US"/>
          </w:rPr>
          <w:delText>B</w:delText>
        </w:r>
        <w:r w:rsidR="004F6031" w:rsidRPr="009A1C08" w:rsidDel="007F2A28">
          <w:rPr>
            <w:rFonts w:ascii="Times New Roman" w:hAnsi="Times New Roman" w:cs="Times New Roman"/>
            <w:iCs/>
            <w:sz w:val="24"/>
            <w:szCs w:val="24"/>
            <w:lang w:val="en-US"/>
          </w:rPr>
          <w:delText>)</w:delText>
        </w:r>
        <w:r w:rsidR="004F6031" w:rsidRPr="009A1C08" w:rsidDel="007F2A28">
          <w:rPr>
            <w:rFonts w:ascii="Times New Roman" w:hAnsi="Times New Roman" w:cs="Times New Roman"/>
            <w:b/>
            <w:iCs/>
            <w:sz w:val="24"/>
            <w:szCs w:val="24"/>
            <w:lang w:val="en-US"/>
          </w:rPr>
          <w:delText xml:space="preserve"> </w:delText>
        </w:r>
        <w:r w:rsidR="00E81F8E" w:rsidRPr="009A1C08" w:rsidDel="007F2A28">
          <w:rPr>
            <w:rFonts w:ascii="Times New Roman" w:hAnsi="Times New Roman" w:cs="Times New Roman"/>
            <w:iCs/>
            <w:sz w:val="24"/>
            <w:szCs w:val="24"/>
            <w:lang w:val="en-US"/>
          </w:rPr>
          <w:delText>human sequence motives only</w:delText>
        </w:r>
        <w:r w:rsidR="00534A65" w:rsidRPr="009A1C08" w:rsidDel="007F2A28">
          <w:rPr>
            <w:rFonts w:ascii="Times New Roman" w:hAnsi="Times New Roman" w:cs="Times New Roman"/>
            <w:iCs/>
            <w:sz w:val="24"/>
            <w:szCs w:val="24"/>
            <w:lang w:val="en-US"/>
          </w:rPr>
          <w:delText>?</w:delText>
        </w:r>
        <w:r w:rsidR="00E81F8E" w:rsidRPr="009A1C08" w:rsidDel="007F2A28">
          <w:rPr>
            <w:rFonts w:ascii="Times New Roman" w:hAnsi="Times New Roman" w:cs="Times New Roman"/>
            <w:iCs/>
            <w:sz w:val="24"/>
            <w:szCs w:val="24"/>
            <w:lang w:val="en-US"/>
          </w:rPr>
          <w:delText xml:space="preserve"> </w:delText>
        </w:r>
        <w:r w:rsidR="004F6031" w:rsidRPr="009A1C08" w:rsidDel="007F2A28">
          <w:rPr>
            <w:rFonts w:ascii="Times New Roman" w:hAnsi="Times New Roman" w:cs="Times New Roman"/>
            <w:iCs/>
            <w:sz w:val="24"/>
            <w:szCs w:val="24"/>
            <w:lang w:val="en-US"/>
          </w:rPr>
          <w:delText>Realizing this</w:delText>
        </w:r>
        <w:r w:rsidR="00E81F8E" w:rsidRPr="009A1C08" w:rsidDel="007F2A28">
          <w:rPr>
            <w:rFonts w:ascii="Times New Roman" w:hAnsi="Times New Roman" w:cs="Times New Roman"/>
            <w:iCs/>
            <w:sz w:val="24"/>
            <w:szCs w:val="24"/>
            <w:lang w:val="en-US"/>
          </w:rPr>
          <w:delText xml:space="preserve"> approach </w:delText>
        </w:r>
        <w:r w:rsidR="004F6031" w:rsidRPr="009A1C08" w:rsidDel="007F2A28">
          <w:rPr>
            <w:rFonts w:ascii="Times New Roman" w:hAnsi="Times New Roman" w:cs="Times New Roman"/>
            <w:iCs/>
            <w:sz w:val="24"/>
            <w:szCs w:val="24"/>
            <w:lang w:val="en-US"/>
          </w:rPr>
          <w:delText>(</w:delText>
        </w:r>
      </w:del>
      <w:del w:id="359" w:author="Bizan N. Balzer" w:date="2021-09-24T21:44:00Z">
        <w:r w:rsidR="004F6031" w:rsidRPr="009A1C08" w:rsidDel="00C05648">
          <w:rPr>
            <w:rFonts w:ascii="Times New Roman" w:hAnsi="Times New Roman" w:cs="Times New Roman"/>
            <w:b/>
            <w:iCs/>
            <w:sz w:val="24"/>
            <w:szCs w:val="24"/>
            <w:lang w:val="en-US"/>
          </w:rPr>
          <w:delText xml:space="preserve">B </w:delText>
        </w:r>
        <w:r w:rsidR="00F93004" w:rsidRPr="009A1C08" w:rsidDel="00C05648">
          <w:rPr>
            <w:rFonts w:ascii="Times New Roman" w:hAnsi="Times New Roman" w:cs="Times New Roman"/>
            <w:iCs/>
            <w:sz w:val="24"/>
            <w:szCs w:val="24"/>
            <w:lang w:val="en-US"/>
          </w:rPr>
          <w:delText xml:space="preserve">and </w:delText>
        </w:r>
        <w:r w:rsidR="004F6031" w:rsidRPr="009A1C08" w:rsidDel="00C05648">
          <w:rPr>
            <w:rFonts w:ascii="Times New Roman" w:hAnsi="Times New Roman" w:cs="Times New Roman"/>
            <w:b/>
            <w:iCs/>
            <w:sz w:val="24"/>
            <w:szCs w:val="24"/>
            <w:lang w:val="en-US"/>
          </w:rPr>
          <w:delText>C</w:delText>
        </w:r>
        <w:r w:rsidR="004F6031" w:rsidRPr="009A1C08" w:rsidDel="00C05648">
          <w:rPr>
            <w:rFonts w:ascii="Times New Roman" w:hAnsi="Times New Roman" w:cs="Times New Roman"/>
            <w:iCs/>
            <w:sz w:val="24"/>
            <w:szCs w:val="24"/>
            <w:lang w:val="en-US"/>
          </w:rPr>
          <w:delText xml:space="preserve">) </w:delText>
        </w:r>
        <w:r w:rsidR="00E81F8E" w:rsidRPr="009A1C08" w:rsidDel="00C05648">
          <w:rPr>
            <w:rFonts w:ascii="Times New Roman" w:hAnsi="Times New Roman" w:cs="Times New Roman"/>
            <w:iCs/>
            <w:sz w:val="24"/>
            <w:szCs w:val="24"/>
            <w:lang w:val="en-US"/>
          </w:rPr>
          <w:delText xml:space="preserve">we identified </w:delText>
        </w:r>
        <w:r w:rsidR="000C20F1" w:rsidRPr="009A1C08" w:rsidDel="00C05648">
          <w:rPr>
            <w:rFonts w:ascii="Times New Roman" w:hAnsi="Times New Roman" w:cs="Times New Roman"/>
            <w:iCs/>
            <w:sz w:val="24"/>
            <w:szCs w:val="24"/>
            <w:lang w:val="en-US"/>
          </w:rPr>
          <w:delText>the</w:delText>
        </w:r>
        <w:r w:rsidR="00E81F8E" w:rsidRPr="009A1C08" w:rsidDel="00C05648">
          <w:rPr>
            <w:rFonts w:ascii="Times New Roman" w:hAnsi="Times New Roman" w:cs="Times New Roman"/>
            <w:iCs/>
            <w:sz w:val="24"/>
            <w:szCs w:val="24"/>
            <w:lang w:val="en-US"/>
          </w:rPr>
          <w:delText xml:space="preserve"> tetramerizing protein motive </w:delText>
        </w:r>
        <w:r w:rsidR="000C20F1" w:rsidRPr="009A1C08" w:rsidDel="00C05648">
          <w:rPr>
            <w:rFonts w:ascii="Times New Roman" w:hAnsi="Times New Roman" w:cs="Times New Roman"/>
            <w:iCs/>
            <w:sz w:val="24"/>
            <w:szCs w:val="24"/>
            <w:lang w:val="en-US"/>
          </w:rPr>
          <w:delText>“</w:delText>
        </w:r>
        <w:r w:rsidR="00E81F8E" w:rsidRPr="009A1C08" w:rsidDel="00C05648">
          <w:rPr>
            <w:rFonts w:ascii="Times New Roman" w:hAnsi="Times New Roman" w:cs="Times New Roman"/>
            <w:iCs/>
            <w:sz w:val="24"/>
            <w:szCs w:val="24"/>
            <w:lang w:val="en-US"/>
          </w:rPr>
          <w:delText>ubiquitin-like domain</w:delText>
        </w:r>
        <w:r w:rsidR="000C20F1" w:rsidRPr="009A1C08" w:rsidDel="00C05648">
          <w:rPr>
            <w:rFonts w:ascii="Times New Roman" w:hAnsi="Times New Roman" w:cs="Times New Roman"/>
            <w:iCs/>
            <w:sz w:val="24"/>
            <w:szCs w:val="24"/>
            <w:lang w:val="en-US"/>
          </w:rPr>
          <w:delText>”</w:delText>
        </w:r>
        <w:r w:rsidR="00E81F8E" w:rsidRPr="009A1C08" w:rsidDel="00C05648">
          <w:rPr>
            <w:rFonts w:ascii="Times New Roman" w:hAnsi="Times New Roman" w:cs="Times New Roman"/>
            <w:iCs/>
            <w:sz w:val="24"/>
            <w:szCs w:val="24"/>
            <w:lang w:val="en-US"/>
          </w:rPr>
          <w:delText xml:space="preserve"> (ULD) from the human global gene organizer SATB1 (Special AT-rich sequence-binding protein 1</w:delText>
        </w:r>
        <w:r w:rsidR="004F6031" w:rsidRPr="009A1C08" w:rsidDel="00C05648">
          <w:rPr>
            <w:rFonts w:ascii="Times New Roman" w:hAnsi="Times New Roman" w:cs="Times New Roman"/>
            <w:iCs/>
            <w:sz w:val="24"/>
            <w:szCs w:val="24"/>
            <w:lang w:val="en-US"/>
          </w:rPr>
          <w:delText>, PDB 3TUO</w:delText>
        </w:r>
        <w:r w:rsidR="00E81F8E" w:rsidRPr="009A1C08" w:rsidDel="00C05648">
          <w:rPr>
            <w:rFonts w:ascii="Times New Roman" w:hAnsi="Times New Roman" w:cs="Times New Roman"/>
            <w:iCs/>
            <w:sz w:val="24"/>
            <w:szCs w:val="24"/>
            <w:lang w:val="en-US"/>
          </w:rPr>
          <w:delText>) (</w:delText>
        </w:r>
        <w:r w:rsidR="004F6031" w:rsidRPr="009A1C08" w:rsidDel="00C05648">
          <w:rPr>
            <w:rFonts w:ascii="Times New Roman" w:hAnsi="Times New Roman" w:cs="Times New Roman"/>
            <w:b/>
            <w:iCs/>
            <w:sz w:val="24"/>
            <w:szCs w:val="24"/>
            <w:lang w:val="en-US"/>
          </w:rPr>
          <w:delText>B</w:delText>
        </w:r>
        <w:r w:rsidR="00DB68B2" w:rsidRPr="009A1C08" w:rsidDel="00C05648">
          <w:rPr>
            <w:rFonts w:ascii="Times New Roman" w:hAnsi="Times New Roman" w:cs="Times New Roman"/>
            <w:b/>
            <w:iCs/>
            <w:sz w:val="24"/>
            <w:szCs w:val="24"/>
            <w:lang w:val="en-US"/>
          </w:rPr>
          <w:delText>,</w:delText>
        </w:r>
        <w:r w:rsidR="004F6031" w:rsidRPr="009A1C08" w:rsidDel="00C05648">
          <w:rPr>
            <w:rFonts w:ascii="Times New Roman" w:hAnsi="Times New Roman" w:cs="Times New Roman"/>
            <w:b/>
            <w:iCs/>
            <w:sz w:val="24"/>
            <w:szCs w:val="24"/>
            <w:lang w:val="en-US"/>
          </w:rPr>
          <w:delText xml:space="preserve"> </w:delText>
        </w:r>
        <w:r w:rsidR="00DB68B2" w:rsidRPr="009A1C08" w:rsidDel="00C05648">
          <w:rPr>
            <w:rFonts w:ascii="Times New Roman" w:hAnsi="Times New Roman" w:cs="Times New Roman"/>
            <w:b/>
            <w:iCs/>
            <w:sz w:val="24"/>
            <w:szCs w:val="24"/>
            <w:lang w:val="en-US"/>
          </w:rPr>
          <w:delText>(</w:delText>
        </w:r>
        <w:r w:rsidR="00E81F8E" w:rsidRPr="009A1C08" w:rsidDel="00C05648">
          <w:rPr>
            <w:rFonts w:ascii="Times New Roman" w:hAnsi="Times New Roman" w:cs="Times New Roman"/>
            <w:b/>
            <w:iCs/>
            <w:sz w:val="24"/>
            <w:szCs w:val="24"/>
            <w:lang w:val="en-US"/>
          </w:rPr>
          <w:delText>V</w:delText>
        </w:r>
        <w:r w:rsidR="00DB68B2" w:rsidRPr="009A1C08" w:rsidDel="00C05648">
          <w:rPr>
            <w:rFonts w:ascii="Times New Roman" w:hAnsi="Times New Roman" w:cs="Times New Roman"/>
            <w:b/>
            <w:iCs/>
            <w:sz w:val="24"/>
            <w:szCs w:val="24"/>
            <w:lang w:val="en-US"/>
          </w:rPr>
          <w:delText>)</w:delText>
        </w:r>
        <w:r w:rsidR="00E81F8E" w:rsidRPr="009A1C08" w:rsidDel="00C05648">
          <w:rPr>
            <w:rFonts w:ascii="Times New Roman" w:hAnsi="Times New Roman" w:cs="Times New Roman"/>
            <w:iCs/>
            <w:sz w:val="24"/>
            <w:szCs w:val="24"/>
            <w:lang w:val="en-US"/>
          </w:rPr>
          <w:delText xml:space="preserve">) </w:delText>
        </w:r>
        <w:r w:rsidR="004F6031" w:rsidRPr="009A1C08" w:rsidDel="00C05648">
          <w:rPr>
            <w:rFonts w:ascii="Times New Roman" w:hAnsi="Times New Roman" w:cs="Times New Roman"/>
            <w:iCs/>
            <w:sz w:val="24"/>
            <w:szCs w:val="24"/>
            <w:lang w:val="en-US"/>
          </w:rPr>
          <w:delText xml:space="preserve">and designed fusion proteins connecting </w:delText>
        </w:r>
        <w:r w:rsidR="00E81F8E" w:rsidRPr="009A1C08" w:rsidDel="00C05648">
          <w:rPr>
            <w:rFonts w:ascii="Times New Roman" w:hAnsi="Times New Roman" w:cs="Times New Roman"/>
            <w:iCs/>
            <w:sz w:val="24"/>
            <w:szCs w:val="24"/>
            <w:lang w:val="en-US"/>
          </w:rPr>
          <w:delText xml:space="preserve">two ULD domains </w:delText>
        </w:r>
        <w:r w:rsidR="004F6031" w:rsidRPr="009A1C08" w:rsidDel="00C05648">
          <w:rPr>
            <w:rFonts w:ascii="Times New Roman" w:hAnsi="Times New Roman" w:cs="Times New Roman"/>
            <w:iCs/>
            <w:sz w:val="24"/>
            <w:szCs w:val="24"/>
            <w:lang w:val="en-US"/>
          </w:rPr>
          <w:delText>with</w:delText>
        </w:r>
        <w:r w:rsidR="00E81F8E" w:rsidRPr="009A1C08" w:rsidDel="00C05648">
          <w:rPr>
            <w:rFonts w:ascii="Times New Roman" w:hAnsi="Times New Roman" w:cs="Times New Roman"/>
            <w:iCs/>
            <w:sz w:val="24"/>
            <w:szCs w:val="24"/>
            <w:lang w:val="en-US"/>
          </w:rPr>
          <w:delText xml:space="preserve"> a protein-linker motive</w:delText>
        </w:r>
        <w:r w:rsidR="004F6031" w:rsidRPr="009A1C08" w:rsidDel="00C05648">
          <w:rPr>
            <w:rFonts w:ascii="Times New Roman" w:hAnsi="Times New Roman" w:cs="Times New Roman"/>
            <w:iCs/>
            <w:sz w:val="24"/>
            <w:szCs w:val="24"/>
            <w:lang w:val="en-US"/>
          </w:rPr>
          <w:delText xml:space="preserve"> </w:delText>
        </w:r>
      </w:del>
      <w:del w:id="360" w:author="Bizan N. Balzer" w:date="2021-09-24T21:31:00Z">
        <w:r w:rsidR="00DB68B2" w:rsidRPr="009A1C08" w:rsidDel="00034DA6">
          <w:rPr>
            <w:rFonts w:ascii="Times New Roman" w:hAnsi="Times New Roman" w:cs="Times New Roman"/>
            <w:iCs/>
            <w:sz w:val="24"/>
            <w:szCs w:val="24"/>
            <w:lang w:val="en-US"/>
          </w:rPr>
          <w:delText>(C, right side)</w:delText>
        </w:r>
        <w:r w:rsidR="00804DB6" w:rsidRPr="009A1C08" w:rsidDel="00034DA6">
          <w:rPr>
            <w:rFonts w:ascii="Times New Roman" w:hAnsi="Times New Roman" w:cs="Times New Roman"/>
            <w:iCs/>
            <w:sz w:val="24"/>
            <w:szCs w:val="24"/>
            <w:lang w:val="en-US"/>
          </w:rPr>
          <w:delText xml:space="preserve"> </w:delText>
        </w:r>
      </w:del>
      <w:del w:id="361" w:author="Bizan N. Balzer" w:date="2021-09-24T21:44:00Z">
        <w:r w:rsidR="00804DB6" w:rsidRPr="009A1C08" w:rsidDel="00C05648">
          <w:rPr>
            <w:rFonts w:ascii="Times New Roman" w:hAnsi="Times New Roman" w:cs="Times New Roman"/>
            <w:iCs/>
            <w:sz w:val="24"/>
            <w:szCs w:val="24"/>
            <w:lang w:val="en-US"/>
          </w:rPr>
          <w:delText xml:space="preserve">constituting </w:delText>
        </w:r>
        <w:r w:rsidR="00804DB6" w:rsidRPr="009A1C08" w:rsidDel="00C05648">
          <w:rPr>
            <w:rFonts w:ascii="Times New Roman" w:hAnsi="Times New Roman" w:cs="Times New Roman"/>
            <w:b/>
            <w:iCs/>
            <w:sz w:val="24"/>
            <w:szCs w:val="24"/>
            <w:lang w:val="en-US"/>
          </w:rPr>
          <w:delText>U</w:delText>
        </w:r>
        <w:r w:rsidR="00804DB6" w:rsidRPr="009A1C08" w:rsidDel="00C05648">
          <w:rPr>
            <w:rFonts w:ascii="Times New Roman" w:hAnsi="Times New Roman" w:cs="Times New Roman"/>
            <w:iCs/>
            <w:sz w:val="24"/>
            <w:szCs w:val="24"/>
            <w:lang w:val="en-US"/>
          </w:rPr>
          <w:delText>LD-(</w:delText>
        </w:r>
        <w:r w:rsidR="00804DB6" w:rsidRPr="009A1C08" w:rsidDel="00C05648">
          <w:rPr>
            <w:rFonts w:ascii="Times New Roman" w:hAnsi="Times New Roman" w:cs="Times New Roman"/>
            <w:b/>
            <w:iCs/>
            <w:sz w:val="24"/>
            <w:szCs w:val="24"/>
            <w:lang w:val="en-US"/>
          </w:rPr>
          <w:delText>L</w:delText>
        </w:r>
        <w:r w:rsidR="00804DB6" w:rsidRPr="009A1C08" w:rsidDel="00C05648">
          <w:rPr>
            <w:rFonts w:ascii="Times New Roman" w:hAnsi="Times New Roman" w:cs="Times New Roman"/>
            <w:iCs/>
            <w:sz w:val="24"/>
            <w:szCs w:val="24"/>
            <w:lang w:val="en-US"/>
          </w:rPr>
          <w:delText>inker Protein)-</w:delText>
        </w:r>
        <w:r w:rsidR="00804DB6" w:rsidRPr="009A1C08" w:rsidDel="00C05648">
          <w:rPr>
            <w:rFonts w:ascii="Times New Roman" w:hAnsi="Times New Roman" w:cs="Times New Roman"/>
            <w:b/>
            <w:iCs/>
            <w:sz w:val="24"/>
            <w:szCs w:val="24"/>
            <w:lang w:val="en-US"/>
          </w:rPr>
          <w:delText>U</w:delText>
        </w:r>
        <w:r w:rsidR="00804DB6" w:rsidRPr="009A1C08" w:rsidDel="00C05648">
          <w:rPr>
            <w:rFonts w:ascii="Times New Roman" w:hAnsi="Times New Roman" w:cs="Times New Roman"/>
            <w:iCs/>
            <w:sz w:val="24"/>
            <w:szCs w:val="24"/>
            <w:lang w:val="en-US"/>
          </w:rPr>
          <w:delText>LD</w:delText>
        </w:r>
        <w:r w:rsidR="00DB68B2" w:rsidRPr="009A1C08" w:rsidDel="00C05648">
          <w:rPr>
            <w:rFonts w:ascii="Times New Roman" w:hAnsi="Times New Roman" w:cs="Times New Roman"/>
            <w:iCs/>
            <w:sz w:val="24"/>
            <w:szCs w:val="24"/>
            <w:lang w:val="en-US"/>
          </w:rPr>
          <w:delText xml:space="preserve"> </w:delText>
        </w:r>
        <w:r w:rsidR="00804DB6" w:rsidRPr="009A1C08" w:rsidDel="00C05648">
          <w:rPr>
            <w:rFonts w:ascii="Times New Roman" w:hAnsi="Times New Roman" w:cs="Times New Roman"/>
            <w:iCs/>
            <w:sz w:val="24"/>
            <w:szCs w:val="24"/>
            <w:lang w:val="en-US"/>
          </w:rPr>
          <w:delText>(</w:delText>
        </w:r>
        <w:r w:rsidR="00804DB6" w:rsidRPr="009A1C08" w:rsidDel="00C05648">
          <w:rPr>
            <w:rFonts w:ascii="Times New Roman" w:hAnsi="Times New Roman" w:cs="Times New Roman"/>
            <w:b/>
            <w:iCs/>
            <w:sz w:val="24"/>
            <w:szCs w:val="24"/>
            <w:lang w:val="en-US"/>
          </w:rPr>
          <w:delText>ULU</w:delText>
        </w:r>
        <w:r w:rsidR="00804DB6" w:rsidRPr="009A1C08" w:rsidDel="00C05648">
          <w:rPr>
            <w:rFonts w:ascii="Times New Roman" w:hAnsi="Times New Roman" w:cs="Times New Roman"/>
            <w:iCs/>
            <w:sz w:val="24"/>
            <w:szCs w:val="24"/>
            <w:lang w:val="en-US"/>
          </w:rPr>
          <w:delText xml:space="preserve">) constructs </w:delText>
        </w:r>
        <w:r w:rsidR="004F6031" w:rsidRPr="009A1C08" w:rsidDel="00C05648">
          <w:rPr>
            <w:rFonts w:ascii="Times New Roman" w:hAnsi="Times New Roman" w:cs="Times New Roman"/>
            <w:iCs/>
            <w:sz w:val="24"/>
            <w:szCs w:val="24"/>
            <w:lang w:val="en-US"/>
          </w:rPr>
          <w:delText xml:space="preserve">derived </w:delText>
        </w:r>
        <w:r w:rsidR="00804DB6" w:rsidRPr="009A1C08" w:rsidDel="00C05648">
          <w:rPr>
            <w:rFonts w:ascii="Times New Roman" w:hAnsi="Times New Roman" w:cs="Times New Roman"/>
            <w:iCs/>
            <w:sz w:val="24"/>
            <w:szCs w:val="24"/>
            <w:lang w:val="en-US"/>
          </w:rPr>
          <w:delText xml:space="preserve">from </w:delText>
        </w:r>
        <w:r w:rsidR="004F6031" w:rsidRPr="009A1C08" w:rsidDel="00C05648">
          <w:rPr>
            <w:rFonts w:ascii="Times New Roman" w:hAnsi="Times New Roman" w:cs="Times New Roman"/>
            <w:iCs/>
            <w:sz w:val="24"/>
            <w:szCs w:val="24"/>
            <w:lang w:val="en-US"/>
          </w:rPr>
          <w:delText xml:space="preserve">various species with </w:delText>
        </w:r>
        <w:r w:rsidR="0077348C" w:rsidRPr="009A1C08" w:rsidDel="00C05648">
          <w:rPr>
            <w:rFonts w:ascii="Times New Roman" w:hAnsi="Times New Roman" w:cs="Times New Roman"/>
            <w:iCs/>
            <w:sz w:val="24"/>
            <w:szCs w:val="24"/>
            <w:lang w:val="en-US"/>
          </w:rPr>
          <w:delText>differen</w:delText>
        </w:r>
        <w:r w:rsidR="004F6031" w:rsidRPr="009A1C08" w:rsidDel="00C05648">
          <w:rPr>
            <w:rFonts w:ascii="Times New Roman" w:hAnsi="Times New Roman" w:cs="Times New Roman"/>
            <w:iCs/>
            <w:sz w:val="24"/>
            <w:szCs w:val="24"/>
            <w:lang w:val="en-US"/>
          </w:rPr>
          <w:delText>t</w:delText>
        </w:r>
        <w:r w:rsidR="00804DB6" w:rsidRPr="009A1C08" w:rsidDel="00C05648">
          <w:rPr>
            <w:rFonts w:ascii="Times New Roman" w:hAnsi="Times New Roman" w:cs="Times New Roman"/>
            <w:iCs/>
            <w:sz w:val="24"/>
            <w:szCs w:val="24"/>
            <w:lang w:val="en-US"/>
          </w:rPr>
          <w:delText xml:space="preserve"> length </w:delText>
        </w:r>
        <w:r w:rsidR="000C20F1" w:rsidRPr="009A1C08" w:rsidDel="00C05648">
          <w:rPr>
            <w:rFonts w:ascii="Times New Roman" w:hAnsi="Times New Roman" w:cs="Times New Roman"/>
            <w:iCs/>
            <w:sz w:val="24"/>
            <w:szCs w:val="24"/>
            <w:lang w:val="en-US"/>
          </w:rPr>
          <w:delText xml:space="preserve">and </w:delText>
        </w:r>
        <w:r w:rsidR="004F6031" w:rsidRPr="009A1C08" w:rsidDel="00C05648">
          <w:rPr>
            <w:rFonts w:ascii="Times New Roman" w:hAnsi="Times New Roman" w:cs="Times New Roman"/>
            <w:iCs/>
            <w:sz w:val="24"/>
            <w:szCs w:val="24"/>
            <w:lang w:val="en-US"/>
          </w:rPr>
          <w:delText>properties</w:delText>
        </w:r>
        <w:r w:rsidR="00534A65" w:rsidRPr="009A1C08" w:rsidDel="00C05648">
          <w:rPr>
            <w:rFonts w:ascii="Times New Roman" w:hAnsi="Times New Roman" w:cs="Times New Roman"/>
            <w:iCs/>
            <w:sz w:val="24"/>
            <w:szCs w:val="24"/>
            <w:lang w:val="en-US"/>
          </w:rPr>
          <w:delText xml:space="preserve"> spanning the range from human elastin-like proteins (ELP)</w:delText>
        </w:r>
        <w:r w:rsidR="00804DB6" w:rsidRPr="009A1C08" w:rsidDel="00C05648">
          <w:rPr>
            <w:rFonts w:ascii="Times New Roman" w:hAnsi="Times New Roman" w:cs="Times New Roman"/>
            <w:iCs/>
            <w:sz w:val="24"/>
            <w:szCs w:val="24"/>
            <w:lang w:val="en-US"/>
          </w:rPr>
          <w:delText>,</w:delText>
        </w:r>
        <w:r w:rsidR="00DB68B2" w:rsidRPr="009A1C08" w:rsidDel="00C05648">
          <w:rPr>
            <w:rFonts w:ascii="Times New Roman" w:hAnsi="Times New Roman" w:cs="Times New Roman"/>
            <w:iCs/>
            <w:sz w:val="24"/>
            <w:szCs w:val="24"/>
            <w:lang w:val="en-US"/>
          </w:rPr>
          <w:delText xml:space="preserve"> (</w:delText>
        </w:r>
        <w:r w:rsidR="00DB68B2" w:rsidRPr="009A1C08" w:rsidDel="00C05648">
          <w:rPr>
            <w:rFonts w:ascii="Times New Roman" w:hAnsi="Times New Roman" w:cs="Times New Roman"/>
            <w:b/>
            <w:iCs/>
            <w:sz w:val="24"/>
            <w:szCs w:val="24"/>
            <w:lang w:val="en-US"/>
          </w:rPr>
          <w:delText>B, (IV)</w:delText>
        </w:r>
        <w:r w:rsidR="00DB68B2" w:rsidRPr="009A1C08" w:rsidDel="00C05648">
          <w:rPr>
            <w:rFonts w:ascii="Times New Roman" w:hAnsi="Times New Roman" w:cs="Times New Roman"/>
            <w:iCs/>
            <w:sz w:val="24"/>
            <w:szCs w:val="24"/>
            <w:lang w:val="en-US"/>
          </w:rPr>
          <w:delText>)</w:delText>
        </w:r>
        <w:r w:rsidR="00534A65" w:rsidRPr="009A1C08" w:rsidDel="00C05648">
          <w:rPr>
            <w:rFonts w:ascii="Times New Roman" w:hAnsi="Times New Roman" w:cs="Times New Roman"/>
            <w:iCs/>
            <w:sz w:val="24"/>
            <w:szCs w:val="24"/>
            <w:lang w:val="en-US"/>
          </w:rPr>
          <w:delText xml:space="preserve"> and human serum albumin (HSA</w:delText>
        </w:r>
        <w:r w:rsidR="00962A74" w:rsidRPr="009A1C08" w:rsidDel="00C05648">
          <w:rPr>
            <w:rFonts w:ascii="Times New Roman" w:hAnsi="Times New Roman" w:cs="Times New Roman"/>
            <w:iCs/>
            <w:sz w:val="24"/>
            <w:szCs w:val="24"/>
            <w:lang w:val="en-US"/>
          </w:rPr>
          <w:delText>, PDB 1AO6</w:delText>
        </w:r>
        <w:r w:rsidR="00534A65" w:rsidRPr="009A1C08" w:rsidDel="00C05648">
          <w:rPr>
            <w:rFonts w:ascii="Times New Roman" w:hAnsi="Times New Roman" w:cs="Times New Roman"/>
            <w:iCs/>
            <w:sz w:val="24"/>
            <w:szCs w:val="24"/>
            <w:lang w:val="en-US"/>
          </w:rPr>
          <w:delText>)</w:delText>
        </w:r>
        <w:r w:rsidR="00804DB6" w:rsidRPr="009A1C08" w:rsidDel="00C05648">
          <w:rPr>
            <w:rFonts w:ascii="Times New Roman" w:hAnsi="Times New Roman" w:cs="Times New Roman"/>
            <w:iCs/>
            <w:sz w:val="24"/>
            <w:szCs w:val="24"/>
            <w:lang w:val="en-US"/>
          </w:rPr>
          <w:delText>,</w:delText>
        </w:r>
        <w:r w:rsidR="00DB68B2" w:rsidRPr="009A1C08" w:rsidDel="00C05648">
          <w:rPr>
            <w:rFonts w:ascii="Times New Roman" w:hAnsi="Times New Roman" w:cs="Times New Roman"/>
            <w:iCs/>
            <w:sz w:val="24"/>
            <w:szCs w:val="24"/>
            <w:lang w:val="en-US"/>
          </w:rPr>
          <w:delText xml:space="preserve"> (</w:delText>
        </w:r>
        <w:r w:rsidR="00DB68B2" w:rsidRPr="009A1C08" w:rsidDel="00C05648">
          <w:rPr>
            <w:rFonts w:ascii="Times New Roman" w:hAnsi="Times New Roman" w:cs="Times New Roman"/>
            <w:b/>
            <w:iCs/>
            <w:sz w:val="24"/>
            <w:szCs w:val="24"/>
            <w:lang w:val="en-US"/>
          </w:rPr>
          <w:delText>B, (VI)</w:delText>
        </w:r>
        <w:r w:rsidR="00DB68B2" w:rsidRPr="009A1C08" w:rsidDel="00C05648">
          <w:rPr>
            <w:rFonts w:ascii="Times New Roman" w:hAnsi="Times New Roman" w:cs="Times New Roman"/>
            <w:iCs/>
            <w:sz w:val="24"/>
            <w:szCs w:val="24"/>
            <w:lang w:val="en-US"/>
          </w:rPr>
          <w:delText>)</w:delText>
        </w:r>
        <w:r w:rsidR="00534A65" w:rsidRPr="009A1C08" w:rsidDel="00C05648">
          <w:rPr>
            <w:rFonts w:ascii="Times New Roman" w:hAnsi="Times New Roman" w:cs="Times New Roman"/>
            <w:iCs/>
            <w:sz w:val="24"/>
            <w:szCs w:val="24"/>
            <w:lang w:val="en-US"/>
          </w:rPr>
          <w:delText xml:space="preserve"> </w:delText>
        </w:r>
        <w:r w:rsidR="00804DB6" w:rsidRPr="009A1C08" w:rsidDel="00C05648">
          <w:rPr>
            <w:rFonts w:ascii="Times New Roman" w:hAnsi="Times New Roman" w:cs="Times New Roman"/>
            <w:iCs/>
            <w:sz w:val="24"/>
            <w:szCs w:val="24"/>
            <w:lang w:val="en-US"/>
          </w:rPr>
          <w:delText>to</w:delText>
        </w:r>
        <w:r w:rsidR="00301F62" w:rsidRPr="009A1C08" w:rsidDel="00C05648">
          <w:rPr>
            <w:rFonts w:ascii="Times New Roman" w:hAnsi="Times New Roman" w:cs="Times New Roman"/>
            <w:iCs/>
            <w:sz w:val="24"/>
            <w:szCs w:val="24"/>
            <w:lang w:val="en-US"/>
          </w:rPr>
          <w:delText xml:space="preserve"> additional protein-based linker motives (</w:delText>
        </w:r>
        <w:r w:rsidR="00301F62" w:rsidRPr="009A1C08" w:rsidDel="00C05648">
          <w:rPr>
            <w:rFonts w:ascii="Times New Roman" w:hAnsi="Times New Roman" w:cs="Times New Roman"/>
            <w:b/>
            <w:iCs/>
            <w:sz w:val="24"/>
            <w:szCs w:val="24"/>
            <w:lang w:val="en-US"/>
          </w:rPr>
          <w:delText>C</w:delText>
        </w:r>
        <w:r w:rsidR="00301F62" w:rsidRPr="009A1C08" w:rsidDel="00C05648">
          <w:rPr>
            <w:rFonts w:ascii="Times New Roman" w:hAnsi="Times New Roman" w:cs="Times New Roman"/>
            <w:iCs/>
            <w:sz w:val="24"/>
            <w:szCs w:val="24"/>
            <w:lang w:val="en-US"/>
          </w:rPr>
          <w:delText>, lower part of the figure)</w:delText>
        </w:r>
        <w:r w:rsidR="00E13588" w:rsidRPr="009A1C08" w:rsidDel="00C05648">
          <w:rPr>
            <w:rFonts w:ascii="Times New Roman" w:hAnsi="Times New Roman" w:cs="Times New Roman"/>
            <w:iCs/>
            <w:sz w:val="24"/>
            <w:szCs w:val="24"/>
            <w:lang w:val="en-US"/>
          </w:rPr>
          <w:delText>:</w:delText>
        </w:r>
        <w:r w:rsidR="00301F62" w:rsidRPr="009A1C08" w:rsidDel="00C05648">
          <w:rPr>
            <w:rFonts w:ascii="Times New Roman" w:hAnsi="Times New Roman" w:cs="Times New Roman"/>
            <w:iCs/>
            <w:sz w:val="24"/>
            <w:szCs w:val="24"/>
            <w:lang w:val="en-US"/>
          </w:rPr>
          <w:delText xml:space="preserve"> </w:delText>
        </w:r>
      </w:del>
      <w:del w:id="362" w:author="Bizan N. Balzer" w:date="2021-09-24T21:34:00Z">
        <w:r w:rsidR="00301F62" w:rsidRPr="009A1C08" w:rsidDel="00034DA6">
          <w:rPr>
            <w:rFonts w:ascii="Times New Roman" w:hAnsi="Times New Roman" w:cs="Times New Roman"/>
            <w:iCs/>
            <w:sz w:val="24"/>
            <w:szCs w:val="24"/>
            <w:lang w:val="en-US"/>
          </w:rPr>
          <w:delText>spidroin (</w:delText>
        </w:r>
        <w:r w:rsidR="00962A74" w:rsidRPr="009A1C08" w:rsidDel="00034DA6">
          <w:rPr>
            <w:rFonts w:ascii="Times New Roman" w:hAnsi="Times New Roman" w:cs="Times New Roman"/>
            <w:b/>
            <w:iCs/>
            <w:sz w:val="24"/>
            <w:szCs w:val="24"/>
            <w:lang w:val="en-US"/>
          </w:rPr>
          <w:delText>III</w:delText>
        </w:r>
        <w:r w:rsidR="00962A74" w:rsidRPr="009A1C08" w:rsidDel="00034DA6">
          <w:rPr>
            <w:rFonts w:ascii="Times New Roman" w:hAnsi="Times New Roman" w:cs="Times New Roman"/>
            <w:iCs/>
            <w:sz w:val="24"/>
            <w:szCs w:val="24"/>
            <w:lang w:val="en-US"/>
          </w:rPr>
          <w:delText>) and</w:delText>
        </w:r>
        <w:r w:rsidR="00301F62" w:rsidRPr="009A1C08" w:rsidDel="00034DA6">
          <w:rPr>
            <w:rFonts w:ascii="Times New Roman" w:hAnsi="Times New Roman" w:cs="Times New Roman"/>
            <w:iCs/>
            <w:sz w:val="24"/>
            <w:szCs w:val="24"/>
            <w:lang w:val="en-US"/>
          </w:rPr>
          <w:delText xml:space="preserve"> </w:delText>
        </w:r>
      </w:del>
      <w:del w:id="363" w:author="Bizan N. Balzer" w:date="2021-09-24T21:44:00Z">
        <w:r w:rsidR="00301F62" w:rsidRPr="009A1C08" w:rsidDel="00C05648">
          <w:rPr>
            <w:rFonts w:ascii="Times New Roman" w:hAnsi="Times New Roman" w:cs="Times New Roman"/>
            <w:iCs/>
            <w:sz w:val="24"/>
            <w:szCs w:val="24"/>
            <w:lang w:val="en-US"/>
          </w:rPr>
          <w:delText>resilin</w:delText>
        </w:r>
        <w:r w:rsidR="00962A74" w:rsidRPr="009A1C08" w:rsidDel="00C05648">
          <w:rPr>
            <w:rFonts w:ascii="Times New Roman" w:hAnsi="Times New Roman" w:cs="Times New Roman"/>
            <w:iCs/>
            <w:sz w:val="24"/>
            <w:szCs w:val="24"/>
            <w:lang w:val="en-US"/>
          </w:rPr>
          <w:delText xml:space="preserve"> (</w:delText>
        </w:r>
      </w:del>
      <w:del w:id="364" w:author="Bizan N. Balzer" w:date="2021-09-24T21:34:00Z">
        <w:r w:rsidR="00962A74" w:rsidRPr="009A1C08" w:rsidDel="00034DA6">
          <w:rPr>
            <w:rFonts w:ascii="Times New Roman" w:hAnsi="Times New Roman" w:cs="Times New Roman"/>
            <w:b/>
            <w:iCs/>
            <w:sz w:val="24"/>
            <w:szCs w:val="24"/>
            <w:lang w:val="en-US"/>
          </w:rPr>
          <w:delText>I</w:delText>
        </w:r>
      </w:del>
      <w:del w:id="365" w:author="Bizan N. Balzer" w:date="2021-09-24T21:44:00Z">
        <w:r w:rsidR="00962A74" w:rsidRPr="009A1C08" w:rsidDel="00C05648">
          <w:rPr>
            <w:rFonts w:ascii="Times New Roman" w:hAnsi="Times New Roman" w:cs="Times New Roman"/>
            <w:b/>
            <w:iCs/>
            <w:sz w:val="24"/>
            <w:szCs w:val="24"/>
            <w:lang w:val="en-US"/>
          </w:rPr>
          <w:delText>I</w:delText>
        </w:r>
        <w:r w:rsidR="00962A74" w:rsidRPr="009A1C08" w:rsidDel="00C05648">
          <w:rPr>
            <w:rFonts w:ascii="Times New Roman" w:hAnsi="Times New Roman" w:cs="Times New Roman"/>
            <w:iCs/>
            <w:sz w:val="24"/>
            <w:szCs w:val="24"/>
            <w:lang w:val="en-US"/>
          </w:rPr>
          <w:delText>) to green fluorescent protein (</w:delText>
        </w:r>
        <w:r w:rsidR="00962A74" w:rsidRPr="009A1C08" w:rsidDel="00C05648">
          <w:rPr>
            <w:rFonts w:ascii="Times New Roman" w:hAnsi="Times New Roman" w:cs="Times New Roman"/>
            <w:b/>
            <w:iCs/>
            <w:sz w:val="24"/>
            <w:szCs w:val="24"/>
            <w:lang w:val="en-US"/>
          </w:rPr>
          <w:delText>VII</w:delText>
        </w:r>
        <w:r w:rsidR="00962A74" w:rsidRPr="009A1C08" w:rsidDel="00C05648">
          <w:rPr>
            <w:rFonts w:ascii="Times New Roman" w:hAnsi="Times New Roman" w:cs="Times New Roman"/>
            <w:iCs/>
            <w:sz w:val="24"/>
            <w:szCs w:val="24"/>
            <w:lang w:val="en-US"/>
          </w:rPr>
          <w:delText>, PDB 1EMA)</w:delText>
        </w:r>
        <w:r w:rsidR="00015EAF" w:rsidRPr="009A1C08" w:rsidDel="00C05648">
          <w:rPr>
            <w:rFonts w:ascii="Times New Roman" w:hAnsi="Times New Roman" w:cs="Times New Roman"/>
            <w:iCs/>
            <w:sz w:val="24"/>
            <w:szCs w:val="24"/>
            <w:lang w:val="en-US"/>
          </w:rPr>
          <w:delText xml:space="preserve">. These variants </w:delText>
        </w:r>
        <w:r w:rsidR="00301F62" w:rsidRPr="009A1C08" w:rsidDel="00C05648">
          <w:rPr>
            <w:rFonts w:ascii="Times New Roman" w:hAnsi="Times New Roman" w:cs="Times New Roman"/>
            <w:iCs/>
            <w:sz w:val="24"/>
            <w:szCs w:val="24"/>
            <w:lang w:val="en-US"/>
          </w:rPr>
          <w:delText>have been designed as fusion proteins and cloned into expression vectors for recombinant protein synthesis</w:delText>
        </w:r>
        <w:r w:rsidR="00015EAF" w:rsidRPr="009A1C08" w:rsidDel="00C05648">
          <w:rPr>
            <w:rFonts w:ascii="Times New Roman" w:hAnsi="Times New Roman" w:cs="Times New Roman"/>
            <w:iCs/>
            <w:sz w:val="24"/>
            <w:szCs w:val="24"/>
            <w:lang w:val="en-US"/>
          </w:rPr>
          <w:delText xml:space="preserve"> (</w:delText>
        </w:r>
        <w:r w:rsidR="00015EAF" w:rsidRPr="009A1C08" w:rsidDel="00C05648">
          <w:rPr>
            <w:rFonts w:ascii="Times New Roman" w:hAnsi="Times New Roman" w:cs="Times New Roman"/>
            <w:b/>
            <w:iCs/>
            <w:sz w:val="24"/>
            <w:szCs w:val="24"/>
            <w:lang w:val="en-US"/>
          </w:rPr>
          <w:delText>C</w:delText>
        </w:r>
        <w:r w:rsidR="00015EAF" w:rsidRPr="009A1C08" w:rsidDel="00C05648">
          <w:rPr>
            <w:rFonts w:ascii="Times New Roman" w:hAnsi="Times New Roman" w:cs="Times New Roman"/>
            <w:iCs/>
            <w:sz w:val="24"/>
            <w:szCs w:val="24"/>
            <w:lang w:val="en-US"/>
          </w:rPr>
          <w:delText xml:space="preserve">, </w:delText>
        </w:r>
        <w:r w:rsidR="00804DB6" w:rsidRPr="009A1C08" w:rsidDel="00C05648">
          <w:rPr>
            <w:rFonts w:ascii="Times New Roman" w:hAnsi="Times New Roman" w:cs="Times New Roman"/>
            <w:iCs/>
            <w:sz w:val="24"/>
            <w:szCs w:val="24"/>
            <w:lang w:val="en-US"/>
          </w:rPr>
          <w:delText>upper left</w:delText>
        </w:r>
        <w:r w:rsidR="00015EAF" w:rsidRPr="009A1C08" w:rsidDel="00C05648">
          <w:rPr>
            <w:rFonts w:ascii="Times New Roman" w:hAnsi="Times New Roman" w:cs="Times New Roman"/>
            <w:iCs/>
            <w:sz w:val="24"/>
            <w:szCs w:val="24"/>
            <w:lang w:val="en-US"/>
          </w:rPr>
          <w:delText>)</w:delText>
        </w:r>
        <w:r w:rsidR="00301F62" w:rsidRPr="009A1C08" w:rsidDel="00C05648">
          <w:rPr>
            <w:rFonts w:ascii="Times New Roman" w:hAnsi="Times New Roman" w:cs="Times New Roman"/>
            <w:iCs/>
            <w:sz w:val="24"/>
            <w:szCs w:val="24"/>
            <w:lang w:val="en-US"/>
          </w:rPr>
          <w:delText>.</w:delText>
        </w:r>
        <w:r w:rsidR="004F6031" w:rsidRPr="009A1C08" w:rsidDel="00C05648">
          <w:rPr>
            <w:rFonts w:ascii="Times New Roman" w:hAnsi="Times New Roman" w:cs="Times New Roman"/>
            <w:iCs/>
            <w:sz w:val="24"/>
            <w:szCs w:val="24"/>
            <w:lang w:val="en-US"/>
          </w:rPr>
          <w:delText xml:space="preserve"> </w:delText>
        </w:r>
        <w:r w:rsidR="00C92AC1" w:rsidRPr="009A1C08" w:rsidDel="00C05648">
          <w:rPr>
            <w:rFonts w:ascii="Times New Roman" w:hAnsi="Times New Roman" w:cs="Times New Roman"/>
            <w:iCs/>
            <w:sz w:val="24"/>
            <w:szCs w:val="24"/>
            <w:lang w:val="en-US"/>
          </w:rPr>
          <w:delText xml:space="preserve">The purified ULU is applied to wounds or tissue defects and subsequently photochemically crosslinked using </w:delText>
        </w:r>
        <w:r w:rsidR="00596C4F" w:rsidDel="00C05648">
          <w:rPr>
            <w:rFonts w:ascii="Times New Roman" w:hAnsi="Times New Roman" w:cs="Times New Roman"/>
            <w:iCs/>
            <w:sz w:val="24"/>
            <w:szCs w:val="24"/>
            <w:lang w:val="en-US"/>
          </w:rPr>
          <w:delText xml:space="preserve">blue light and </w:delText>
        </w:r>
        <w:r w:rsidR="00C92AC1" w:rsidRPr="009A1C08" w:rsidDel="00C05648">
          <w:rPr>
            <w:rFonts w:ascii="Times New Roman" w:hAnsi="Times New Roman" w:cs="Times New Roman"/>
            <w:iCs/>
            <w:sz w:val="24"/>
            <w:szCs w:val="24"/>
            <w:lang w:val="en-US"/>
          </w:rPr>
          <w:delText xml:space="preserve">e.g. </w:delText>
        </w:r>
        <w:r w:rsidR="007C3E2D" w:rsidRPr="009A1C08" w:rsidDel="00C05648">
          <w:rPr>
            <w:rFonts w:ascii="Times New Roman" w:hAnsi="Times New Roman" w:cs="Times New Roman"/>
            <w:iCs/>
            <w:sz w:val="24"/>
            <w:szCs w:val="24"/>
            <w:lang w:val="en-US"/>
          </w:rPr>
          <w:delText xml:space="preserve">biobased </w:delText>
        </w:r>
        <w:r w:rsidR="00C92AC1" w:rsidRPr="009A1C08" w:rsidDel="00C05648">
          <w:rPr>
            <w:rFonts w:ascii="Times New Roman" w:hAnsi="Times New Roman" w:cs="Times New Roman"/>
            <w:iCs/>
            <w:sz w:val="24"/>
            <w:szCs w:val="24"/>
            <w:lang w:val="en-US"/>
          </w:rPr>
          <w:delText>vitamin B</w:delText>
        </w:r>
        <w:r w:rsidR="00C92AC1" w:rsidRPr="009A1C08" w:rsidDel="00C05648">
          <w:rPr>
            <w:rFonts w:ascii="Times New Roman" w:hAnsi="Times New Roman" w:cs="Times New Roman"/>
            <w:iCs/>
            <w:sz w:val="24"/>
            <w:szCs w:val="24"/>
            <w:vertAlign w:val="subscript"/>
            <w:lang w:val="en-US"/>
          </w:rPr>
          <w:delText>2</w:delText>
        </w:r>
        <w:r w:rsidR="00C92AC1" w:rsidRPr="009A1C08" w:rsidDel="00C05648">
          <w:rPr>
            <w:rFonts w:ascii="Times New Roman" w:hAnsi="Times New Roman" w:cs="Times New Roman"/>
            <w:iCs/>
            <w:sz w:val="24"/>
            <w:szCs w:val="24"/>
            <w:lang w:val="en-US"/>
          </w:rPr>
          <w:delText>/riboflavin</w:delText>
        </w:r>
        <w:r w:rsidR="00221DF2" w:rsidRPr="009A1C08" w:rsidDel="00C05648">
          <w:rPr>
            <w:rFonts w:ascii="Times New Roman" w:hAnsi="Times New Roman" w:cs="Times New Roman"/>
            <w:iCs/>
            <w:sz w:val="24"/>
            <w:szCs w:val="24"/>
            <w:lang w:val="en-US"/>
          </w:rPr>
          <w:delText xml:space="preserve"> </w:delText>
        </w:r>
        <w:r w:rsidR="007C3E2D" w:rsidRPr="009A1C08" w:rsidDel="00C05648">
          <w:rPr>
            <w:rFonts w:ascii="Times New Roman" w:hAnsi="Times New Roman" w:cs="Times New Roman"/>
            <w:iCs/>
            <w:sz w:val="24"/>
            <w:szCs w:val="24"/>
            <w:lang w:val="en-US"/>
          </w:rPr>
          <w:delText xml:space="preserve">or </w:delText>
        </w:r>
        <w:r w:rsidR="007C3E2D" w:rsidRPr="009A1C08" w:rsidDel="00C05648">
          <w:rPr>
            <w:rFonts w:ascii="Times New Roman" w:hAnsi="Times New Roman" w:cs="Times New Roman"/>
            <w:sz w:val="24"/>
            <w:szCs w:val="24"/>
            <w:lang w:val="en-US"/>
          </w:rPr>
          <w:delText>tris(bipyridine)ruthenium(II)</w:delText>
        </w:r>
        <w:r w:rsidR="007C3E2D" w:rsidRPr="009A1C08" w:rsidDel="00C05648">
          <w:rPr>
            <w:rFonts w:ascii="Times New Roman" w:hAnsi="Times New Roman" w:cs="Times New Roman"/>
            <w:iCs/>
            <w:sz w:val="24"/>
            <w:szCs w:val="24"/>
            <w:lang w:val="en-US"/>
          </w:rPr>
          <w:delText xml:space="preserve"> </w:delText>
        </w:r>
        <w:r w:rsidR="00221DF2" w:rsidRPr="009A1C08" w:rsidDel="00C05648">
          <w:rPr>
            <w:rFonts w:ascii="Times New Roman" w:hAnsi="Times New Roman" w:cs="Times New Roman"/>
            <w:iCs/>
            <w:sz w:val="24"/>
            <w:szCs w:val="24"/>
            <w:lang w:val="en-US"/>
          </w:rPr>
          <w:delText>as catalyst</w:delText>
        </w:r>
        <w:r w:rsidR="00C92AC1" w:rsidRPr="009A1C08" w:rsidDel="00C05648">
          <w:rPr>
            <w:rFonts w:ascii="Times New Roman" w:hAnsi="Times New Roman" w:cs="Times New Roman"/>
            <w:iCs/>
            <w:sz w:val="24"/>
            <w:szCs w:val="24"/>
            <w:lang w:val="en-US"/>
          </w:rPr>
          <w:delText>.</w:delText>
        </w:r>
        <w:r w:rsidR="00221DF2" w:rsidRPr="009A1C08" w:rsidDel="00C05648">
          <w:rPr>
            <w:rFonts w:ascii="Times New Roman" w:hAnsi="Times New Roman" w:cs="Times New Roman"/>
            <w:iCs/>
            <w:sz w:val="24"/>
            <w:szCs w:val="24"/>
            <w:lang w:val="en-US"/>
          </w:rPr>
          <w:delText xml:space="preserve"> </w:delText>
        </w:r>
      </w:del>
      <w:del w:id="366" w:author="Bizan N. Balzer" w:date="2021-09-24T21:35:00Z">
        <w:r w:rsidR="00221DF2" w:rsidRPr="009A1C08" w:rsidDel="00034DA6">
          <w:rPr>
            <w:rFonts w:ascii="Times New Roman" w:hAnsi="Times New Roman" w:cs="Times New Roman"/>
            <w:iCs/>
            <w:sz w:val="24"/>
            <w:szCs w:val="24"/>
            <w:lang w:val="en-US"/>
          </w:rPr>
          <w:delText xml:space="preserve">Due to the highly adhesive and elastic properties of the crosslinked ULU and the very efficient </w:delText>
        </w:r>
      </w:del>
      <w:del w:id="367" w:author="Bizan N. Balzer" w:date="2021-09-24T21:29:00Z">
        <w:r w:rsidR="00221DF2" w:rsidRPr="009A1C08" w:rsidDel="007F2A28">
          <w:rPr>
            <w:rFonts w:ascii="Times New Roman" w:hAnsi="Times New Roman" w:cs="Times New Roman"/>
            <w:iCs/>
            <w:sz w:val="24"/>
            <w:szCs w:val="24"/>
            <w:lang w:val="en-US"/>
          </w:rPr>
          <w:delText xml:space="preserve">chemoselective </w:delText>
        </w:r>
      </w:del>
      <w:del w:id="368" w:author="Bizan N. Balzer" w:date="2021-09-24T21:44:00Z">
        <w:r w:rsidR="00221DF2" w:rsidRPr="009A1C08" w:rsidDel="00C05648">
          <w:rPr>
            <w:rFonts w:ascii="Times New Roman" w:hAnsi="Times New Roman" w:cs="Times New Roman"/>
            <w:iCs/>
            <w:sz w:val="24"/>
            <w:szCs w:val="24"/>
            <w:lang w:val="en-US"/>
          </w:rPr>
          <w:delText>crosslinking between tyrosine moieties</w:delText>
        </w:r>
      </w:del>
      <w:del w:id="369" w:author="Bizan N. Balzer" w:date="2021-09-24T21:29:00Z">
        <w:r w:rsidR="00221DF2" w:rsidRPr="009A1C08" w:rsidDel="007F2A28">
          <w:rPr>
            <w:rFonts w:ascii="Times New Roman" w:hAnsi="Times New Roman" w:cs="Times New Roman"/>
            <w:iCs/>
            <w:sz w:val="24"/>
            <w:szCs w:val="24"/>
            <w:lang w:val="en-US"/>
          </w:rPr>
          <w:delText>,</w:delText>
        </w:r>
      </w:del>
      <w:del w:id="370" w:author="Bizan N. Balzer" w:date="2021-09-24T21:44:00Z">
        <w:r w:rsidR="002D19AB" w:rsidRPr="009A1C08" w:rsidDel="00C05648">
          <w:rPr>
            <w:rFonts w:ascii="Times New Roman" w:hAnsi="Times New Roman" w:cs="Times New Roman"/>
            <w:iCs/>
            <w:sz w:val="24"/>
            <w:szCs w:val="24"/>
            <w:lang w:val="en-US"/>
          </w:rPr>
          <w:delText xml:space="preserve"> </w:delText>
        </w:r>
      </w:del>
      <w:del w:id="371" w:author="Bizan N. Balzer" w:date="2021-09-24T21:28:00Z">
        <w:r w:rsidR="002D19AB" w:rsidRPr="009A1C08" w:rsidDel="007F2A28">
          <w:rPr>
            <w:rFonts w:ascii="Times New Roman" w:hAnsi="Times New Roman" w:cs="Times New Roman"/>
            <w:iCs/>
            <w:sz w:val="24"/>
            <w:szCs w:val="24"/>
            <w:lang w:val="en-US"/>
          </w:rPr>
          <w:delText>its use as surgical adhesive/sealant is predestinated</w:delText>
        </w:r>
        <w:r w:rsidR="00163FDE" w:rsidRPr="009A1C08" w:rsidDel="007F2A28">
          <w:rPr>
            <w:rFonts w:ascii="Times New Roman" w:hAnsi="Times New Roman" w:cs="Times New Roman"/>
            <w:iCs/>
            <w:sz w:val="24"/>
            <w:szCs w:val="24"/>
            <w:lang w:val="en-US"/>
          </w:rPr>
          <w:delText xml:space="preserve"> and w</w:delText>
        </w:r>
        <w:r w:rsidR="008052B0" w:rsidRPr="009A1C08" w:rsidDel="007F2A28">
          <w:rPr>
            <w:rFonts w:ascii="Times New Roman" w:hAnsi="Times New Roman" w:cs="Times New Roman"/>
            <w:iCs/>
            <w:sz w:val="24"/>
            <w:szCs w:val="24"/>
            <w:lang w:val="en-US"/>
          </w:rPr>
          <w:delText>e</w:delText>
        </w:r>
        <w:r w:rsidR="00163FDE" w:rsidRPr="009A1C08" w:rsidDel="007F2A28">
          <w:rPr>
            <w:rFonts w:ascii="Times New Roman" w:hAnsi="Times New Roman" w:cs="Times New Roman"/>
            <w:iCs/>
            <w:sz w:val="24"/>
            <w:szCs w:val="24"/>
            <w:lang w:val="en-US"/>
          </w:rPr>
          <w:delText xml:space="preserve"> termed this</w:delText>
        </w:r>
      </w:del>
      <w:del w:id="372" w:author="Bizan N. Balzer" w:date="2021-09-24T21:44:00Z">
        <w:r w:rsidR="00163FDE" w:rsidRPr="009A1C08" w:rsidDel="00C05648">
          <w:rPr>
            <w:rFonts w:ascii="Times New Roman" w:hAnsi="Times New Roman" w:cs="Times New Roman"/>
            <w:iCs/>
            <w:sz w:val="24"/>
            <w:szCs w:val="24"/>
            <w:lang w:val="en-US"/>
          </w:rPr>
          <w:delText xml:space="preserve"> new bioadhesive system “BioUltraBond”</w:delText>
        </w:r>
      </w:del>
      <w:del w:id="373" w:author="Bizan N. Balzer" w:date="2021-09-24T21:29:00Z">
        <w:r w:rsidR="002D19AB" w:rsidRPr="009A1C08" w:rsidDel="007F2A28">
          <w:rPr>
            <w:rFonts w:ascii="Times New Roman" w:hAnsi="Times New Roman" w:cs="Times New Roman"/>
            <w:iCs/>
            <w:sz w:val="24"/>
            <w:szCs w:val="24"/>
            <w:lang w:val="en-US"/>
          </w:rPr>
          <w:delText>.</w:delText>
        </w:r>
      </w:del>
      <w:del w:id="374" w:author="Bizan N. Balzer" w:date="2021-09-24T21:44:00Z">
        <w:r w:rsidR="00C92AC1" w:rsidRPr="009A1C08" w:rsidDel="00C05648">
          <w:rPr>
            <w:rFonts w:ascii="Times New Roman" w:hAnsi="Times New Roman" w:cs="Times New Roman"/>
            <w:iCs/>
            <w:sz w:val="24"/>
            <w:szCs w:val="24"/>
            <w:lang w:val="en-US"/>
          </w:rPr>
          <w:delText xml:space="preserve"> </w:delText>
        </w:r>
      </w:del>
      <w:del w:id="375" w:author="Bizan N. Balzer" w:date="2021-09-24T21:29:00Z">
        <w:r w:rsidR="00C92AC1" w:rsidRPr="009A1C08" w:rsidDel="007F2A28">
          <w:rPr>
            <w:rFonts w:ascii="Times New Roman" w:hAnsi="Times New Roman" w:cs="Times New Roman"/>
            <w:iCs/>
            <w:sz w:val="24"/>
            <w:szCs w:val="24"/>
            <w:lang w:val="en-US"/>
          </w:rPr>
          <w:delText>Currently</w:delText>
        </w:r>
        <w:r w:rsidR="00221DF2" w:rsidRPr="009A1C08" w:rsidDel="007F2A28">
          <w:rPr>
            <w:rFonts w:ascii="Times New Roman" w:hAnsi="Times New Roman" w:cs="Times New Roman"/>
            <w:iCs/>
            <w:sz w:val="24"/>
            <w:szCs w:val="24"/>
            <w:lang w:val="en-US"/>
          </w:rPr>
          <w:delText>,</w:delText>
        </w:r>
        <w:r w:rsidR="00C92AC1" w:rsidRPr="009A1C08" w:rsidDel="007F2A28">
          <w:rPr>
            <w:rFonts w:ascii="Times New Roman" w:hAnsi="Times New Roman" w:cs="Times New Roman"/>
            <w:iCs/>
            <w:sz w:val="24"/>
            <w:szCs w:val="24"/>
            <w:lang w:val="en-US"/>
          </w:rPr>
          <w:delText xml:space="preserve"> </w:delText>
        </w:r>
      </w:del>
      <w:del w:id="376" w:author="Bizan N. Balzer" w:date="2021-09-24T21:44:00Z">
        <w:r w:rsidR="00C92AC1" w:rsidRPr="009A1C08" w:rsidDel="00C05648">
          <w:rPr>
            <w:rFonts w:ascii="Times New Roman" w:hAnsi="Times New Roman" w:cs="Times New Roman"/>
            <w:iCs/>
            <w:sz w:val="24"/>
            <w:szCs w:val="24"/>
            <w:lang w:val="en-US"/>
          </w:rPr>
          <w:delText>various wounds and tissue d</w:delText>
        </w:r>
        <w:r w:rsidR="00221DF2" w:rsidRPr="009A1C08" w:rsidDel="00C05648">
          <w:rPr>
            <w:rFonts w:ascii="Times New Roman" w:hAnsi="Times New Roman" w:cs="Times New Roman"/>
            <w:iCs/>
            <w:sz w:val="24"/>
            <w:szCs w:val="24"/>
            <w:lang w:val="en-US"/>
          </w:rPr>
          <w:delText>e</w:delText>
        </w:r>
        <w:r w:rsidR="00C92AC1" w:rsidRPr="009A1C08" w:rsidDel="00C05648">
          <w:rPr>
            <w:rFonts w:ascii="Times New Roman" w:hAnsi="Times New Roman" w:cs="Times New Roman"/>
            <w:iCs/>
            <w:sz w:val="24"/>
            <w:szCs w:val="24"/>
            <w:lang w:val="en-US"/>
          </w:rPr>
          <w:delText>fects</w:delText>
        </w:r>
      </w:del>
      <w:del w:id="377" w:author="Bizan N. Balzer" w:date="2021-09-24T21:29:00Z">
        <w:r w:rsidR="00C92AC1" w:rsidRPr="009A1C08" w:rsidDel="007F2A28">
          <w:rPr>
            <w:rFonts w:ascii="Times New Roman" w:hAnsi="Times New Roman" w:cs="Times New Roman"/>
            <w:iCs/>
            <w:sz w:val="24"/>
            <w:szCs w:val="24"/>
            <w:lang w:val="en-US"/>
          </w:rPr>
          <w:delText xml:space="preserve"> have been treated </w:delText>
        </w:r>
        <w:r w:rsidR="002D19AB" w:rsidRPr="009A1C08" w:rsidDel="007F2A28">
          <w:rPr>
            <w:rFonts w:ascii="Times New Roman" w:hAnsi="Times New Roman" w:cs="Times New Roman"/>
            <w:iCs/>
            <w:sz w:val="24"/>
            <w:szCs w:val="24"/>
            <w:lang w:val="en-US"/>
          </w:rPr>
          <w:delText>(</w:delText>
        </w:r>
        <w:r w:rsidR="00807BDD" w:rsidRPr="009A1C08" w:rsidDel="007F2A28">
          <w:rPr>
            <w:rFonts w:ascii="Times New Roman" w:hAnsi="Times New Roman" w:cs="Times New Roman"/>
            <w:b/>
            <w:iCs/>
            <w:sz w:val="24"/>
            <w:szCs w:val="24"/>
            <w:lang w:val="en-US"/>
          </w:rPr>
          <w:delText>D</w:delText>
        </w:r>
        <w:r w:rsidR="00807BDD" w:rsidRPr="009A1C08" w:rsidDel="007F2A28">
          <w:rPr>
            <w:rFonts w:ascii="Times New Roman" w:hAnsi="Times New Roman" w:cs="Times New Roman"/>
            <w:iCs/>
            <w:sz w:val="24"/>
            <w:szCs w:val="24"/>
            <w:lang w:val="en-US"/>
          </w:rPr>
          <w:delText>, righ</w:delText>
        </w:r>
        <w:r w:rsidR="00D221D8" w:rsidRPr="009A1C08" w:rsidDel="007F2A28">
          <w:rPr>
            <w:rFonts w:ascii="Times New Roman" w:hAnsi="Times New Roman" w:cs="Times New Roman"/>
            <w:iCs/>
            <w:sz w:val="24"/>
            <w:szCs w:val="24"/>
            <w:lang w:val="en-US"/>
          </w:rPr>
          <w:delText>t</w:delText>
        </w:r>
        <w:r w:rsidR="00807BDD" w:rsidRPr="009A1C08" w:rsidDel="007F2A28">
          <w:rPr>
            <w:rFonts w:ascii="Times New Roman" w:hAnsi="Times New Roman" w:cs="Times New Roman"/>
            <w:iCs/>
            <w:sz w:val="24"/>
            <w:szCs w:val="24"/>
            <w:lang w:val="en-US"/>
          </w:rPr>
          <w:delText>)</w:delText>
        </w:r>
      </w:del>
      <w:ins w:id="378" w:author="Stefan Schiller" w:date="2021-09-20T14:57:00Z">
        <w:del w:id="379" w:author="Bizan N. Balzer" w:date="2021-09-24T21:29:00Z">
          <w:r w:rsidR="00EC2299" w:rsidDel="007F2A28">
            <w:rPr>
              <w:rFonts w:ascii="Times New Roman" w:hAnsi="Times New Roman" w:cs="Times New Roman"/>
              <w:iCs/>
              <w:sz w:val="24"/>
              <w:szCs w:val="24"/>
              <w:lang w:val="en-US"/>
            </w:rPr>
            <w:delText xml:space="preserve"> with a focus</w:delText>
          </w:r>
        </w:del>
      </w:ins>
      <w:del w:id="380" w:author="Bizan N. Balzer" w:date="2021-09-24T21:29:00Z">
        <w:r w:rsidR="00221DF2" w:rsidRPr="009A1C08" w:rsidDel="007F2A28">
          <w:rPr>
            <w:rFonts w:ascii="Times New Roman" w:hAnsi="Times New Roman" w:cs="Times New Roman"/>
            <w:iCs/>
            <w:sz w:val="24"/>
            <w:szCs w:val="24"/>
            <w:lang w:val="en-US"/>
          </w:rPr>
          <w:delText xml:space="preserve">: </w:delText>
        </w:r>
      </w:del>
      <w:ins w:id="381" w:author="Stefan Schiller" w:date="2021-09-20T14:57:00Z">
        <w:del w:id="382" w:author="Bizan N. Balzer" w:date="2021-09-24T21:29:00Z">
          <w:r w:rsidR="00EC2299" w:rsidDel="007F2A28">
            <w:rPr>
              <w:rFonts w:ascii="Times New Roman" w:hAnsi="Times New Roman" w:cs="Times New Roman"/>
              <w:iCs/>
              <w:sz w:val="24"/>
              <w:szCs w:val="24"/>
              <w:lang w:val="en-US"/>
            </w:rPr>
            <w:delText>on</w:delText>
          </w:r>
        </w:del>
      </w:ins>
      <w:del w:id="383" w:author="Bizan N. Balzer" w:date="2021-09-24T21:29:00Z">
        <w:r w:rsidR="00221DF2" w:rsidRPr="009A1C08" w:rsidDel="007F2A28">
          <w:rPr>
            <w:rFonts w:ascii="Times New Roman" w:hAnsi="Times New Roman" w:cs="Times New Roman"/>
            <w:iCs/>
            <w:sz w:val="24"/>
            <w:szCs w:val="24"/>
            <w:lang w:val="en-US"/>
          </w:rPr>
          <w:delText>(</w:delText>
        </w:r>
        <w:r w:rsidR="00DD76AC" w:rsidRPr="009A1C08" w:rsidDel="007F2A28">
          <w:rPr>
            <w:rFonts w:ascii="Times New Roman" w:hAnsi="Times New Roman" w:cs="Times New Roman"/>
            <w:b/>
            <w:iCs/>
            <w:sz w:val="24"/>
            <w:szCs w:val="24"/>
            <w:lang w:val="en-US"/>
          </w:rPr>
          <w:delText>1</w:delText>
        </w:r>
        <w:r w:rsidR="00DD76AC" w:rsidRPr="009A1C08" w:rsidDel="007F2A28">
          <w:rPr>
            <w:rFonts w:ascii="Times New Roman" w:hAnsi="Times New Roman" w:cs="Times New Roman"/>
            <w:iCs/>
            <w:sz w:val="24"/>
            <w:szCs w:val="24"/>
            <w:lang w:val="en-US"/>
          </w:rPr>
          <w:delText xml:space="preserve">) </w:delText>
        </w:r>
      </w:del>
      <w:del w:id="384" w:author="Bizan N. Balzer" w:date="2021-09-24T21:44:00Z">
        <w:r w:rsidR="00DD76AC" w:rsidRPr="009A1C08" w:rsidDel="00C05648">
          <w:rPr>
            <w:rFonts w:ascii="Times New Roman" w:hAnsi="Times New Roman" w:cs="Times New Roman"/>
            <w:iCs/>
            <w:sz w:val="24"/>
            <w:szCs w:val="24"/>
            <w:lang w:val="en-US"/>
          </w:rPr>
          <w:delText>ophthalmolog</w:delText>
        </w:r>
      </w:del>
      <w:del w:id="385" w:author="Bizan N. Balzer" w:date="2021-09-24T21:30:00Z">
        <w:r w:rsidR="00DD76AC" w:rsidRPr="009A1C08" w:rsidDel="00034DA6">
          <w:rPr>
            <w:rFonts w:ascii="Times New Roman" w:hAnsi="Times New Roman" w:cs="Times New Roman"/>
            <w:iCs/>
            <w:sz w:val="24"/>
            <w:szCs w:val="24"/>
            <w:lang w:val="en-US"/>
          </w:rPr>
          <w:delText xml:space="preserve">ical </w:delText>
        </w:r>
        <w:r w:rsidR="00DD76AC" w:rsidRPr="009A1C08" w:rsidDel="00034DA6">
          <w:rPr>
            <w:rFonts w:ascii="Times New Roman" w:hAnsi="Times New Roman" w:cs="Times New Roman"/>
            <w:iCs/>
            <w:sz w:val="24"/>
            <w:szCs w:val="24"/>
            <w:lang w:val="en-US"/>
          </w:rPr>
          <w:lastRenderedPageBreak/>
          <w:delText>application</w:delText>
        </w:r>
      </w:del>
      <w:ins w:id="386" w:author="Stefan Schiller" w:date="2021-09-20T14:57:00Z">
        <w:del w:id="387" w:author="Bizan N. Balzer" w:date="2021-09-24T21:30:00Z">
          <w:r w:rsidR="00EC2299" w:rsidDel="00034DA6">
            <w:rPr>
              <w:rFonts w:ascii="Times New Roman" w:hAnsi="Times New Roman" w:cs="Times New Roman"/>
              <w:iCs/>
              <w:sz w:val="24"/>
              <w:szCs w:val="24"/>
              <w:lang w:val="en-US"/>
            </w:rPr>
            <w:delText>s</w:delText>
          </w:r>
        </w:del>
      </w:ins>
      <w:del w:id="388" w:author="Bizan N. Balzer" w:date="2021-09-24T21:30:00Z">
        <w:r w:rsidR="00DD76AC" w:rsidRPr="009A1C08" w:rsidDel="00034DA6">
          <w:rPr>
            <w:rFonts w:ascii="Times New Roman" w:hAnsi="Times New Roman" w:cs="Times New Roman"/>
            <w:iCs/>
            <w:sz w:val="24"/>
            <w:szCs w:val="24"/>
            <w:lang w:val="en-US"/>
          </w:rPr>
          <w:delText xml:space="preserve">: </w:delText>
        </w:r>
        <w:r w:rsidR="007610E0" w:rsidRPr="009A1C08" w:rsidDel="00034DA6">
          <w:rPr>
            <w:rFonts w:ascii="Times New Roman" w:hAnsi="Times New Roman" w:cs="Times New Roman"/>
            <w:iCs/>
            <w:sz w:val="24"/>
            <w:szCs w:val="24"/>
            <w:lang w:val="en-US"/>
          </w:rPr>
          <w:delText>eye/cornea</w:delText>
        </w:r>
        <w:r w:rsidR="00DD76AC" w:rsidRPr="009A1C08" w:rsidDel="00034DA6">
          <w:rPr>
            <w:rFonts w:ascii="Times New Roman" w:hAnsi="Times New Roman" w:cs="Times New Roman"/>
            <w:iCs/>
            <w:sz w:val="24"/>
            <w:szCs w:val="24"/>
            <w:lang w:val="en-US"/>
          </w:rPr>
          <w:delText xml:space="preserve"> </w:delText>
        </w:r>
      </w:del>
      <w:ins w:id="389" w:author="Stefan Schiller" w:date="2021-09-20T14:57:00Z">
        <w:del w:id="390" w:author="Bizan N. Balzer" w:date="2021-09-24T21:30:00Z">
          <w:r w:rsidR="00EC2299" w:rsidDel="00034DA6">
            <w:rPr>
              <w:rFonts w:ascii="Times New Roman" w:hAnsi="Times New Roman" w:cs="Times New Roman"/>
              <w:iCs/>
              <w:sz w:val="24"/>
              <w:szCs w:val="24"/>
              <w:lang w:val="en-US"/>
            </w:rPr>
            <w:delText xml:space="preserve">in </w:delText>
          </w:r>
        </w:del>
      </w:ins>
      <w:del w:id="391" w:author="Bizan N. Balzer" w:date="2021-09-24T21:30:00Z">
        <w:r w:rsidR="00DD76AC" w:rsidRPr="009A1C08" w:rsidDel="00034DA6">
          <w:rPr>
            <w:rFonts w:ascii="Times New Roman" w:hAnsi="Times New Roman" w:cs="Times New Roman"/>
            <w:iCs/>
            <w:sz w:val="24"/>
            <w:szCs w:val="24"/>
            <w:lang w:val="en-US"/>
          </w:rPr>
          <w:delText>(the study</w:delText>
        </w:r>
        <w:r w:rsidR="00807BDD" w:rsidRPr="009A1C08" w:rsidDel="00034DA6">
          <w:rPr>
            <w:rFonts w:ascii="Times New Roman" w:hAnsi="Times New Roman" w:cs="Times New Roman"/>
            <w:iCs/>
            <w:sz w:val="24"/>
            <w:szCs w:val="24"/>
            <w:lang w:val="en-US"/>
          </w:rPr>
          <w:delText xml:space="preserve"> presented here</w:delText>
        </w:r>
      </w:del>
      <w:ins w:id="392" w:author="Stefan Schiller" w:date="2021-09-20T14:57:00Z">
        <w:del w:id="393" w:author="Bizan N. Balzer" w:date="2021-09-24T21:44:00Z">
          <w:r w:rsidR="00EC2299" w:rsidDel="00C05648">
            <w:rPr>
              <w:rFonts w:ascii="Times New Roman" w:hAnsi="Times New Roman" w:cs="Times New Roman"/>
              <w:iCs/>
              <w:sz w:val="24"/>
              <w:szCs w:val="24"/>
              <w:lang w:val="en-US"/>
            </w:rPr>
            <w:delText>.</w:delText>
          </w:r>
        </w:del>
      </w:ins>
      <w:del w:id="394" w:author="Bizan N. Balzer" w:date="2021-09-24T21:44:00Z">
        <w:r w:rsidR="00807BDD" w:rsidRPr="009A1C08" w:rsidDel="00C05648">
          <w:rPr>
            <w:rFonts w:ascii="Times New Roman" w:hAnsi="Times New Roman" w:cs="Times New Roman"/>
            <w:iCs/>
            <w:sz w:val="24"/>
            <w:szCs w:val="24"/>
            <w:lang w:val="en-US"/>
          </w:rPr>
          <w:delText>)</w:delText>
        </w:r>
        <w:r w:rsidR="007610E0" w:rsidRPr="009A1C08" w:rsidDel="00C05648">
          <w:rPr>
            <w:rFonts w:ascii="Times New Roman" w:hAnsi="Times New Roman" w:cs="Times New Roman"/>
            <w:iCs/>
            <w:sz w:val="24"/>
            <w:szCs w:val="24"/>
            <w:lang w:val="en-US"/>
          </w:rPr>
          <w:delText xml:space="preserve">, </w:delText>
        </w:r>
        <w:r w:rsidR="00703A3C" w:rsidRPr="009A1C08" w:rsidDel="00C05648">
          <w:rPr>
            <w:rFonts w:ascii="Times New Roman" w:hAnsi="Times New Roman" w:cs="Times New Roman"/>
            <w:iCs/>
            <w:sz w:val="24"/>
            <w:szCs w:val="24"/>
            <w:lang w:val="en-US"/>
          </w:rPr>
          <w:delText xml:space="preserve">current studies: </w:delText>
        </w:r>
        <w:r w:rsidR="00807BDD" w:rsidRPr="009A1C08" w:rsidDel="00C05648">
          <w:rPr>
            <w:rFonts w:ascii="Times New Roman" w:hAnsi="Times New Roman" w:cs="Times New Roman"/>
            <w:iCs/>
            <w:sz w:val="24"/>
            <w:szCs w:val="24"/>
            <w:lang w:val="en-US"/>
          </w:rPr>
          <w:delText>(</w:delText>
        </w:r>
        <w:r w:rsidR="00807BDD" w:rsidRPr="009A1C08" w:rsidDel="00C05648">
          <w:rPr>
            <w:rFonts w:ascii="Times New Roman" w:hAnsi="Times New Roman" w:cs="Times New Roman"/>
            <w:b/>
            <w:iCs/>
            <w:sz w:val="24"/>
            <w:szCs w:val="24"/>
            <w:lang w:val="en-US"/>
          </w:rPr>
          <w:delText>2</w:delText>
        </w:r>
        <w:r w:rsidR="00807BDD" w:rsidRPr="009A1C08" w:rsidDel="00C05648">
          <w:rPr>
            <w:rFonts w:ascii="Times New Roman" w:hAnsi="Times New Roman" w:cs="Times New Roman"/>
            <w:iCs/>
            <w:sz w:val="24"/>
            <w:szCs w:val="24"/>
            <w:lang w:val="en-US"/>
          </w:rPr>
          <w:delText xml:space="preserve">) </w:delText>
        </w:r>
        <w:r w:rsidR="007610E0" w:rsidRPr="009A1C08" w:rsidDel="00C05648">
          <w:rPr>
            <w:rFonts w:ascii="Times New Roman" w:hAnsi="Times New Roman" w:cs="Times New Roman"/>
            <w:iCs/>
            <w:sz w:val="24"/>
            <w:szCs w:val="24"/>
            <w:lang w:val="en-US"/>
          </w:rPr>
          <w:delText xml:space="preserve">vascular system/blood vessels, </w:delText>
        </w:r>
        <w:r w:rsidR="00807BDD" w:rsidRPr="009A1C08" w:rsidDel="00C05648">
          <w:rPr>
            <w:rFonts w:ascii="Times New Roman" w:hAnsi="Times New Roman" w:cs="Times New Roman"/>
            <w:iCs/>
            <w:sz w:val="24"/>
            <w:szCs w:val="24"/>
            <w:lang w:val="en-US"/>
          </w:rPr>
          <w:delText>(</w:delText>
        </w:r>
        <w:r w:rsidR="00807BDD" w:rsidRPr="009A1C08" w:rsidDel="00C05648">
          <w:rPr>
            <w:rFonts w:ascii="Times New Roman" w:hAnsi="Times New Roman" w:cs="Times New Roman"/>
            <w:b/>
            <w:iCs/>
            <w:sz w:val="24"/>
            <w:szCs w:val="24"/>
            <w:lang w:val="en-US"/>
          </w:rPr>
          <w:delText>3</w:delText>
        </w:r>
        <w:r w:rsidR="00807BDD" w:rsidRPr="009A1C08" w:rsidDel="00C05648">
          <w:rPr>
            <w:rFonts w:ascii="Times New Roman" w:hAnsi="Times New Roman" w:cs="Times New Roman"/>
            <w:iCs/>
            <w:sz w:val="24"/>
            <w:szCs w:val="24"/>
            <w:lang w:val="en-US"/>
          </w:rPr>
          <w:delText xml:space="preserve">) </w:delText>
        </w:r>
        <w:r w:rsidR="00DD76AC" w:rsidRPr="009A1C08" w:rsidDel="00C05648">
          <w:rPr>
            <w:rFonts w:ascii="Times New Roman" w:hAnsi="Times New Roman" w:cs="Times New Roman"/>
            <w:iCs/>
            <w:sz w:val="24"/>
            <w:szCs w:val="24"/>
            <w:lang w:val="en-US"/>
          </w:rPr>
          <w:delText>heart</w:delText>
        </w:r>
        <w:r w:rsidR="007610E0" w:rsidRPr="009A1C08" w:rsidDel="00C05648">
          <w:rPr>
            <w:rFonts w:ascii="Times New Roman" w:hAnsi="Times New Roman" w:cs="Times New Roman"/>
            <w:iCs/>
            <w:sz w:val="24"/>
            <w:szCs w:val="24"/>
            <w:lang w:val="en-US"/>
          </w:rPr>
          <w:delText xml:space="preserve">, </w:delText>
        </w:r>
        <w:r w:rsidR="00807BDD" w:rsidRPr="009A1C08" w:rsidDel="00C05648">
          <w:rPr>
            <w:rFonts w:ascii="Times New Roman" w:hAnsi="Times New Roman" w:cs="Times New Roman"/>
            <w:iCs/>
            <w:sz w:val="24"/>
            <w:szCs w:val="24"/>
            <w:lang w:val="en-US"/>
          </w:rPr>
          <w:delText>(</w:delText>
        </w:r>
        <w:r w:rsidR="00807BDD" w:rsidRPr="009A1C08" w:rsidDel="00C05648">
          <w:rPr>
            <w:rFonts w:ascii="Times New Roman" w:hAnsi="Times New Roman" w:cs="Times New Roman"/>
            <w:b/>
            <w:iCs/>
            <w:sz w:val="24"/>
            <w:szCs w:val="24"/>
            <w:lang w:val="en-US"/>
          </w:rPr>
          <w:delText>4</w:delText>
        </w:r>
        <w:r w:rsidR="00807BDD" w:rsidRPr="009A1C08" w:rsidDel="00C05648">
          <w:rPr>
            <w:rFonts w:ascii="Times New Roman" w:hAnsi="Times New Roman" w:cs="Times New Roman"/>
            <w:iCs/>
            <w:sz w:val="24"/>
            <w:szCs w:val="24"/>
            <w:lang w:val="en-US"/>
          </w:rPr>
          <w:delText>) stomach/mucosa, (</w:delText>
        </w:r>
        <w:r w:rsidR="00807BDD" w:rsidRPr="009A1C08" w:rsidDel="00C05648">
          <w:rPr>
            <w:rFonts w:ascii="Times New Roman" w:hAnsi="Times New Roman" w:cs="Times New Roman"/>
            <w:b/>
            <w:iCs/>
            <w:sz w:val="24"/>
            <w:szCs w:val="24"/>
            <w:lang w:val="en-US"/>
          </w:rPr>
          <w:delText>5</w:delText>
        </w:r>
        <w:r w:rsidR="00807BDD" w:rsidRPr="009A1C08" w:rsidDel="00C05648">
          <w:rPr>
            <w:rFonts w:ascii="Times New Roman" w:hAnsi="Times New Roman" w:cs="Times New Roman"/>
            <w:iCs/>
            <w:sz w:val="24"/>
            <w:szCs w:val="24"/>
            <w:lang w:val="en-US"/>
          </w:rPr>
          <w:delText>) kidney and (</w:delText>
        </w:r>
        <w:r w:rsidR="00807BDD" w:rsidRPr="009A1C08" w:rsidDel="00C05648">
          <w:rPr>
            <w:rFonts w:ascii="Times New Roman" w:hAnsi="Times New Roman" w:cs="Times New Roman"/>
            <w:b/>
            <w:iCs/>
            <w:sz w:val="24"/>
            <w:szCs w:val="24"/>
            <w:lang w:val="en-US"/>
          </w:rPr>
          <w:delText>6</w:delText>
        </w:r>
        <w:r w:rsidR="00807BDD" w:rsidRPr="009A1C08" w:rsidDel="00C05648">
          <w:rPr>
            <w:rFonts w:ascii="Times New Roman" w:hAnsi="Times New Roman" w:cs="Times New Roman"/>
            <w:iCs/>
            <w:sz w:val="24"/>
            <w:szCs w:val="24"/>
            <w:lang w:val="en-US"/>
          </w:rPr>
          <w:delText>)</w:delText>
        </w:r>
        <w:r w:rsidR="007610E0" w:rsidRPr="009A1C08" w:rsidDel="00C05648">
          <w:rPr>
            <w:rFonts w:ascii="Times New Roman" w:hAnsi="Times New Roman" w:cs="Times New Roman"/>
            <w:iCs/>
            <w:sz w:val="24"/>
            <w:szCs w:val="24"/>
            <w:lang w:val="en-US"/>
          </w:rPr>
          <w:delText xml:space="preserve"> cartilage</w:delText>
        </w:r>
        <w:r w:rsidR="00807BDD" w:rsidRPr="009A1C08" w:rsidDel="00C05648">
          <w:rPr>
            <w:rFonts w:ascii="Times New Roman" w:hAnsi="Times New Roman" w:cs="Times New Roman"/>
            <w:iCs/>
            <w:sz w:val="24"/>
            <w:szCs w:val="24"/>
            <w:lang w:val="en-US"/>
          </w:rPr>
          <w:delText>.</w:delText>
        </w:r>
        <w:r w:rsidR="00E13588" w:rsidRPr="009A1C08" w:rsidDel="00C05648">
          <w:rPr>
            <w:rFonts w:ascii="Times New Roman" w:hAnsi="Times New Roman" w:cs="Times New Roman"/>
            <w:iCs/>
            <w:sz w:val="24"/>
            <w:szCs w:val="24"/>
            <w:lang w:val="en-US"/>
          </w:rPr>
          <w:delText xml:space="preserve"> </w:delText>
        </w:r>
      </w:del>
    </w:p>
    <w:p w14:paraId="20278A1D" w14:textId="2FD2AB21" w:rsidR="00A41356" w:rsidRPr="009A1C08" w:rsidDel="00034DA6" w:rsidRDefault="00A41356">
      <w:pPr>
        <w:spacing w:line="360" w:lineRule="auto"/>
        <w:jc w:val="both"/>
        <w:rPr>
          <w:del w:id="395" w:author="Bizan N. Balzer" w:date="2021-09-24T21:35:00Z"/>
          <w:rFonts w:ascii="Times New Roman" w:hAnsi="Times New Roman" w:cs="Times New Roman"/>
          <w:iCs/>
          <w:sz w:val="24"/>
          <w:szCs w:val="24"/>
          <w:lang w:val="en-US"/>
        </w:rPr>
      </w:pPr>
    </w:p>
    <w:p w14:paraId="57DBB490" w14:textId="63714B96" w:rsidR="008D65D5" w:rsidRPr="009A1C08" w:rsidDel="00E97295" w:rsidRDefault="004B2928" w:rsidP="009A1C08">
      <w:pPr>
        <w:spacing w:line="480" w:lineRule="auto"/>
        <w:jc w:val="both"/>
        <w:rPr>
          <w:del w:id="396" w:author="anna.resch88@gmail.com" w:date="2022-01-05T10:19:00Z"/>
          <w:rFonts w:ascii="Times New Roman" w:hAnsi="Times New Roman" w:cs="Times New Roman"/>
          <w:lang w:val="en-US"/>
        </w:rPr>
      </w:pPr>
      <w:del w:id="397" w:author="anna.resch88@gmail.com" w:date="2022-01-05T10:19:00Z">
        <w:r w:rsidRPr="009A1C08" w:rsidDel="00E97295">
          <w:rPr>
            <w:rFonts w:ascii="Times New Roman" w:hAnsi="Times New Roman" w:cs="Times New Roman"/>
            <w:iCs/>
            <w:color w:val="000000" w:themeColor="text1"/>
            <w:sz w:val="24"/>
            <w:szCs w:val="24"/>
            <w:lang w:val="en-US"/>
          </w:rPr>
          <w:delText>Inspired by nature</w:delText>
        </w:r>
        <w:r w:rsidR="008052B0" w:rsidRPr="009A1C08" w:rsidDel="00E97295">
          <w:rPr>
            <w:rFonts w:ascii="Times New Roman" w:hAnsi="Times New Roman" w:cs="Times New Roman"/>
            <w:iCs/>
            <w:color w:val="000000" w:themeColor="text1"/>
            <w:sz w:val="24"/>
            <w:szCs w:val="24"/>
            <w:lang w:val="en-US"/>
          </w:rPr>
          <w:delText>'</w:delText>
        </w:r>
        <w:r w:rsidRPr="009A1C08" w:rsidDel="00E97295">
          <w:rPr>
            <w:rFonts w:ascii="Times New Roman" w:hAnsi="Times New Roman" w:cs="Times New Roman"/>
            <w:iCs/>
            <w:color w:val="000000" w:themeColor="text1"/>
            <w:sz w:val="24"/>
            <w:szCs w:val="24"/>
            <w:lang w:val="en-US"/>
          </w:rPr>
          <w:delText>s protein-based high</w:delText>
        </w:r>
      </w:del>
      <w:del w:id="398" w:author="anna.resch88@gmail.com" w:date="2022-01-04T17:14:00Z">
        <w:r w:rsidRPr="009A1C08" w:rsidDel="00F82C9C">
          <w:rPr>
            <w:rFonts w:ascii="Times New Roman" w:hAnsi="Times New Roman" w:cs="Times New Roman"/>
            <w:iCs/>
            <w:color w:val="000000" w:themeColor="text1"/>
            <w:sz w:val="24"/>
            <w:szCs w:val="24"/>
            <w:lang w:val="en-US"/>
          </w:rPr>
          <w:delText xml:space="preserve"> </w:delText>
        </w:r>
      </w:del>
      <w:del w:id="399" w:author="anna.resch88@gmail.com" w:date="2022-01-05T10:19:00Z">
        <w:r w:rsidRPr="009A1C08" w:rsidDel="00E97295">
          <w:rPr>
            <w:rFonts w:ascii="Times New Roman" w:hAnsi="Times New Roman" w:cs="Times New Roman"/>
            <w:iCs/>
            <w:color w:val="000000" w:themeColor="text1"/>
            <w:sz w:val="24"/>
            <w:szCs w:val="24"/>
            <w:lang w:val="en-US"/>
          </w:rPr>
          <w:delText>performance materials</w:delText>
        </w:r>
        <w:r w:rsidR="00520F19" w:rsidRPr="009A1C08" w:rsidDel="00E97295">
          <w:rPr>
            <w:rFonts w:ascii="Times New Roman" w:hAnsi="Times New Roman" w:cs="Times New Roman"/>
            <w:iCs/>
            <w:color w:val="000000" w:themeColor="text1"/>
            <w:sz w:val="24"/>
            <w:szCs w:val="24"/>
            <w:lang w:val="en-US"/>
          </w:rPr>
          <w:delText>,</w:delText>
        </w:r>
        <w:r w:rsidRPr="009A1C08" w:rsidDel="00E97295">
          <w:rPr>
            <w:rFonts w:ascii="Times New Roman" w:hAnsi="Times New Roman" w:cs="Times New Roman"/>
            <w:iCs/>
            <w:color w:val="000000" w:themeColor="text1"/>
            <w:sz w:val="24"/>
            <w:szCs w:val="24"/>
            <w:lang w:val="en-US"/>
          </w:rPr>
          <w:delText xml:space="preserve"> we employ bio-inspired design principles </w:delText>
        </w:r>
      </w:del>
      <w:del w:id="400" w:author="anna.resch88@gmail.com" w:date="2022-01-04T17:15:00Z">
        <w:r w:rsidR="006F164A" w:rsidRPr="009A1C08" w:rsidDel="00F82C9C">
          <w:rPr>
            <w:rFonts w:ascii="Times New Roman" w:hAnsi="Times New Roman" w:cs="Times New Roman"/>
            <w:iCs/>
            <w:color w:val="000000" w:themeColor="text1"/>
            <w:sz w:val="24"/>
            <w:szCs w:val="24"/>
            <w:lang w:val="en-US"/>
          </w:rPr>
          <w:delText xml:space="preserve">creating </w:delText>
        </w:r>
      </w:del>
      <w:del w:id="401" w:author="anna.resch88@gmail.com" w:date="2022-01-05T10:19:00Z">
        <w:r w:rsidR="006F164A" w:rsidRPr="009A1C08" w:rsidDel="00E97295">
          <w:rPr>
            <w:rFonts w:ascii="Times New Roman" w:hAnsi="Times New Roman" w:cs="Times New Roman"/>
            <w:iCs/>
            <w:color w:val="000000" w:themeColor="text1"/>
            <w:sz w:val="24"/>
            <w:szCs w:val="24"/>
            <w:lang w:val="en-US"/>
          </w:rPr>
          <w:delText xml:space="preserve">a </w:delText>
        </w:r>
        <w:r w:rsidR="00934D0B" w:rsidRPr="009A1C08" w:rsidDel="00E97295">
          <w:rPr>
            <w:rFonts w:ascii="Times New Roman" w:hAnsi="Times New Roman" w:cs="Times New Roman"/>
            <w:iCs/>
            <w:color w:val="000000" w:themeColor="text1"/>
            <w:sz w:val="24"/>
            <w:szCs w:val="24"/>
            <w:lang w:val="en-US"/>
          </w:rPr>
          <w:delText>protein-based</w:delText>
        </w:r>
        <w:r w:rsidR="006F164A" w:rsidRPr="009A1C08" w:rsidDel="00E97295">
          <w:rPr>
            <w:rFonts w:ascii="Times New Roman" w:hAnsi="Times New Roman" w:cs="Times New Roman"/>
            <w:iCs/>
            <w:color w:val="000000" w:themeColor="text1"/>
            <w:sz w:val="24"/>
            <w:szCs w:val="24"/>
            <w:lang w:val="en-US"/>
          </w:rPr>
          <w:delText xml:space="preserve"> bioadhesive with </w:delText>
        </w:r>
      </w:del>
      <w:del w:id="402" w:author="anna.resch88@gmail.com" w:date="2022-01-04T17:15:00Z">
        <w:r w:rsidR="006F164A" w:rsidRPr="007F2A28" w:rsidDel="00F82C9C">
          <w:rPr>
            <w:rFonts w:ascii="Times New Roman" w:hAnsi="Times New Roman" w:cs="Times New Roman"/>
            <w:iCs/>
            <w:color w:val="000000" w:themeColor="text1"/>
            <w:sz w:val="24"/>
            <w:szCs w:val="24"/>
            <w:highlight w:val="yellow"/>
            <w:lang w:val="en-US"/>
            <w:rPrChange w:id="403" w:author="Bizan N. Balzer" w:date="2021-09-24T21:20:00Z">
              <w:rPr>
                <w:rFonts w:ascii="Times New Roman" w:hAnsi="Times New Roman" w:cs="Times New Roman"/>
                <w:iCs/>
                <w:color w:val="000000" w:themeColor="text1"/>
                <w:sz w:val="24"/>
                <w:szCs w:val="24"/>
                <w:lang w:val="en-US"/>
              </w:rPr>
            </w:rPrChange>
          </w:rPr>
          <w:delText>superior wet-adhesiveness</w:delText>
        </w:r>
        <w:r w:rsidR="006F164A" w:rsidRPr="009A1C08" w:rsidDel="00F82C9C">
          <w:rPr>
            <w:rFonts w:ascii="Times New Roman" w:hAnsi="Times New Roman" w:cs="Times New Roman"/>
            <w:iCs/>
            <w:color w:val="000000" w:themeColor="text1"/>
            <w:sz w:val="24"/>
            <w:szCs w:val="24"/>
            <w:lang w:val="en-US"/>
          </w:rPr>
          <w:delText xml:space="preserve"> as well as </w:delText>
        </w:r>
      </w:del>
      <w:del w:id="404" w:author="anna.resch88@gmail.com" w:date="2022-01-05T10:19:00Z">
        <w:r w:rsidR="006F164A" w:rsidRPr="009A1C08" w:rsidDel="00E97295">
          <w:rPr>
            <w:rFonts w:ascii="Times New Roman" w:hAnsi="Times New Roman" w:cs="Times New Roman"/>
            <w:color w:val="000000" w:themeColor="text1"/>
            <w:sz w:val="24"/>
            <w:szCs w:val="24"/>
            <w:lang w:val="en-US"/>
          </w:rPr>
          <w:delText xml:space="preserve">high </w:delText>
        </w:r>
        <w:r w:rsidR="006F164A" w:rsidRPr="007F2A28" w:rsidDel="00E97295">
          <w:rPr>
            <w:rFonts w:ascii="Times New Roman" w:hAnsi="Times New Roman" w:cs="Times New Roman"/>
            <w:color w:val="000000" w:themeColor="text1"/>
            <w:sz w:val="24"/>
            <w:szCs w:val="24"/>
            <w:highlight w:val="yellow"/>
            <w:lang w:val="en-US"/>
            <w:rPrChange w:id="405" w:author="Bizan N. Balzer" w:date="2021-09-24T21:20:00Z">
              <w:rPr>
                <w:rFonts w:ascii="Times New Roman" w:hAnsi="Times New Roman" w:cs="Times New Roman"/>
                <w:color w:val="000000" w:themeColor="text1"/>
                <w:sz w:val="24"/>
                <w:szCs w:val="24"/>
                <w:lang w:val="en-US"/>
              </w:rPr>
            </w:rPrChange>
          </w:rPr>
          <w:delText xml:space="preserve">resilience and </w:delText>
        </w:r>
        <w:r w:rsidR="003A25B5" w:rsidRPr="007F2A28" w:rsidDel="00E97295">
          <w:rPr>
            <w:rFonts w:ascii="Times New Roman" w:hAnsi="Times New Roman" w:cs="Times New Roman"/>
            <w:iCs/>
            <w:color w:val="000000" w:themeColor="text1"/>
            <w:sz w:val="24"/>
            <w:szCs w:val="24"/>
            <w:highlight w:val="yellow"/>
            <w:lang w:val="en-US"/>
            <w:rPrChange w:id="406" w:author="Bizan N. Balzer" w:date="2021-09-24T21:20:00Z">
              <w:rPr>
                <w:rFonts w:ascii="Times New Roman" w:hAnsi="Times New Roman" w:cs="Times New Roman"/>
                <w:iCs/>
                <w:color w:val="000000" w:themeColor="text1"/>
                <w:sz w:val="24"/>
                <w:szCs w:val="24"/>
                <w:lang w:val="en-US"/>
              </w:rPr>
            </w:rPrChange>
          </w:rPr>
          <w:delText>matched tissue elasticity</w:delText>
        </w:r>
        <w:r w:rsidR="003A25B5" w:rsidRPr="009A1C08" w:rsidDel="00E97295">
          <w:rPr>
            <w:rFonts w:ascii="Times New Roman" w:hAnsi="Times New Roman" w:cs="Times New Roman"/>
            <w:iCs/>
            <w:color w:val="000000" w:themeColor="text1"/>
            <w:sz w:val="24"/>
            <w:szCs w:val="24"/>
            <w:lang w:val="en-US"/>
          </w:rPr>
          <w:delText xml:space="preserve">, </w:delText>
        </w:r>
        <w:r w:rsidR="006F164A" w:rsidRPr="009A1C08" w:rsidDel="00E97295">
          <w:rPr>
            <w:rFonts w:ascii="Times New Roman" w:hAnsi="Times New Roman" w:cs="Times New Roman"/>
            <w:color w:val="000000" w:themeColor="text1"/>
            <w:sz w:val="24"/>
            <w:szCs w:val="24"/>
            <w:lang w:val="en-US"/>
          </w:rPr>
          <w:delText xml:space="preserve">based on recombinantly produced </w:delText>
        </w:r>
      </w:del>
      <w:del w:id="407" w:author="anna.resch88@gmail.com" w:date="2022-01-04T17:15:00Z">
        <w:r w:rsidR="006F164A" w:rsidRPr="009A1C08" w:rsidDel="00F82C9C">
          <w:rPr>
            <w:rFonts w:ascii="Times New Roman" w:hAnsi="Times New Roman" w:cs="Times New Roman"/>
            <w:color w:val="000000" w:themeColor="text1"/>
            <w:sz w:val="24"/>
            <w:szCs w:val="24"/>
            <w:lang w:val="en-US"/>
          </w:rPr>
          <w:delText>and hence pathogen</w:delText>
        </w:r>
        <w:r w:rsidR="008052B0" w:rsidRPr="009A1C08" w:rsidDel="00F82C9C">
          <w:rPr>
            <w:rFonts w:ascii="Times New Roman" w:hAnsi="Times New Roman" w:cs="Times New Roman"/>
            <w:color w:val="000000" w:themeColor="text1"/>
            <w:sz w:val="24"/>
            <w:szCs w:val="24"/>
            <w:lang w:val="en-US"/>
          </w:rPr>
          <w:delText>-</w:delText>
        </w:r>
        <w:r w:rsidR="006F164A" w:rsidRPr="009A1C08" w:rsidDel="00F82C9C">
          <w:rPr>
            <w:rFonts w:ascii="Times New Roman" w:hAnsi="Times New Roman" w:cs="Times New Roman"/>
            <w:color w:val="000000" w:themeColor="text1"/>
            <w:sz w:val="24"/>
            <w:szCs w:val="24"/>
            <w:lang w:val="en-US"/>
          </w:rPr>
          <w:delText xml:space="preserve">free </w:delText>
        </w:r>
      </w:del>
      <w:del w:id="408" w:author="anna.resch88@gmail.com" w:date="2022-01-05T10:19:00Z">
        <w:r w:rsidR="006F164A" w:rsidRPr="009A1C08" w:rsidDel="00E97295">
          <w:rPr>
            <w:rFonts w:ascii="Times New Roman" w:hAnsi="Times New Roman" w:cs="Times New Roman"/>
            <w:color w:val="000000" w:themeColor="text1"/>
            <w:sz w:val="24"/>
            <w:szCs w:val="24"/>
            <w:lang w:val="en-US"/>
          </w:rPr>
          <w:delText>human protein sequence motives</w:delText>
        </w:r>
      </w:del>
      <w:del w:id="409" w:author="anna.resch88@gmail.com" w:date="2022-01-04T17:15:00Z">
        <w:r w:rsidR="006F164A" w:rsidRPr="009A1C08" w:rsidDel="00F82C9C">
          <w:rPr>
            <w:rFonts w:ascii="Times New Roman" w:hAnsi="Times New Roman" w:cs="Times New Roman"/>
            <w:color w:val="000000" w:themeColor="text1"/>
            <w:sz w:val="24"/>
            <w:szCs w:val="24"/>
            <w:lang w:val="en-US"/>
          </w:rPr>
          <w:delText xml:space="preserve"> to </w:delText>
        </w:r>
        <w:r w:rsidR="00E13588" w:rsidRPr="009A1C08" w:rsidDel="00F82C9C">
          <w:rPr>
            <w:rFonts w:ascii="Times New Roman" w:hAnsi="Times New Roman" w:cs="Times New Roman"/>
            <w:color w:val="000000" w:themeColor="text1"/>
            <w:sz w:val="24"/>
            <w:szCs w:val="24"/>
            <w:lang w:val="en-US"/>
          </w:rPr>
          <w:delText xml:space="preserve">provide </w:delText>
        </w:r>
        <w:r w:rsidR="006F164A" w:rsidRPr="007F2A28" w:rsidDel="00F82C9C">
          <w:rPr>
            <w:rFonts w:ascii="Times New Roman" w:hAnsi="Times New Roman" w:cs="Times New Roman"/>
            <w:color w:val="000000" w:themeColor="text1"/>
            <w:sz w:val="24"/>
            <w:szCs w:val="24"/>
            <w:highlight w:val="yellow"/>
            <w:lang w:val="en-US"/>
            <w:rPrChange w:id="410" w:author="Bizan N. Balzer" w:date="2021-09-24T21:20:00Z">
              <w:rPr>
                <w:rFonts w:ascii="Times New Roman" w:hAnsi="Times New Roman" w:cs="Times New Roman"/>
                <w:color w:val="000000" w:themeColor="text1"/>
                <w:sz w:val="24"/>
                <w:szCs w:val="24"/>
                <w:lang w:val="en-US"/>
              </w:rPr>
            </w:rPrChange>
          </w:rPr>
          <w:delText>maximum biocompatibility</w:delText>
        </w:r>
      </w:del>
      <w:del w:id="411" w:author="anna.resch88@gmail.com" w:date="2022-01-05T10:19:00Z">
        <w:r w:rsidR="00404AC0" w:rsidRPr="009A1C08" w:rsidDel="00E97295">
          <w:rPr>
            <w:rFonts w:ascii="Times New Roman" w:hAnsi="Times New Roman" w:cs="Times New Roman"/>
            <w:sz w:val="24"/>
            <w:szCs w:val="24"/>
            <w:lang w:val="en-US"/>
          </w:rPr>
          <w:delText xml:space="preserve"> (</w:delText>
        </w:r>
        <w:r w:rsidR="00F93004" w:rsidRPr="009A1C08" w:rsidDel="00E97295">
          <w:rPr>
            <w:rFonts w:ascii="Times New Roman" w:hAnsi="Times New Roman" w:cs="Times New Roman"/>
            <w:b/>
            <w:sz w:val="24"/>
            <w:szCs w:val="24"/>
            <w:lang w:val="en-US"/>
          </w:rPr>
          <w:delText>Figure</w:delText>
        </w:r>
        <w:r w:rsidR="00404AC0" w:rsidRPr="009A1C08" w:rsidDel="00E97295">
          <w:rPr>
            <w:rFonts w:ascii="Times New Roman" w:hAnsi="Times New Roman" w:cs="Times New Roman"/>
            <w:b/>
            <w:sz w:val="24"/>
            <w:szCs w:val="24"/>
            <w:lang w:val="en-US"/>
          </w:rPr>
          <w:delText xml:space="preserve"> 1</w:delText>
        </w:r>
        <w:r w:rsidR="00404AC0" w:rsidRPr="009A1C08" w:rsidDel="00E97295">
          <w:rPr>
            <w:rFonts w:ascii="Times New Roman" w:hAnsi="Times New Roman" w:cs="Times New Roman"/>
            <w:sz w:val="24"/>
            <w:szCs w:val="24"/>
            <w:lang w:val="en-US"/>
          </w:rPr>
          <w:delText>)</w:delText>
        </w:r>
        <w:r w:rsidR="00282086" w:rsidRPr="009A1C08" w:rsidDel="00E97295">
          <w:rPr>
            <w:rFonts w:ascii="Times New Roman" w:hAnsi="Times New Roman" w:cs="Times New Roman"/>
            <w:sz w:val="24"/>
            <w:szCs w:val="24"/>
            <w:lang w:val="en-US"/>
          </w:rPr>
          <w:delText>.</w:delText>
        </w:r>
      </w:del>
      <w:ins w:id="412" w:author="Bizan N. Balzer" w:date="2021-09-24T21:21:00Z">
        <w:del w:id="413" w:author="anna.resch88@gmail.com" w:date="2022-01-05T10:19:00Z">
          <w:r w:rsidR="007F2A28" w:rsidDel="00E97295">
            <w:rPr>
              <w:rFonts w:ascii="Times New Roman" w:hAnsi="Times New Roman" w:cs="Times New Roman"/>
              <w:sz w:val="24"/>
              <w:szCs w:val="24"/>
              <w:lang w:val="en-US"/>
            </w:rPr>
            <w:delText xml:space="preserve"> </w:delText>
          </w:r>
        </w:del>
      </w:ins>
    </w:p>
    <w:p w14:paraId="331DD3FB" w14:textId="64E2533A" w:rsidR="00C87CED" w:rsidRPr="009A1C08" w:rsidRDefault="00BE2E5C" w:rsidP="00816635">
      <w:pPr>
        <w:pStyle w:val="berschrift1"/>
        <w:spacing w:line="360" w:lineRule="auto"/>
        <w:jc w:val="both"/>
        <w:rPr>
          <w:rFonts w:ascii="Times New Roman" w:hAnsi="Times New Roman" w:cs="Times New Roman"/>
          <w:lang w:val="en-US"/>
        </w:rPr>
      </w:pPr>
      <w:r w:rsidRPr="009A1C08">
        <w:rPr>
          <w:rFonts w:ascii="Times New Roman" w:hAnsi="Times New Roman" w:cs="Times New Roman"/>
          <w:lang w:val="en-US"/>
        </w:rPr>
        <w:t>Results</w:t>
      </w:r>
      <w:ins w:id="414" w:author="anna.resch88@gmail.com" w:date="2022-01-03T09:33:00Z">
        <w:r w:rsidR="0066007A">
          <w:rPr>
            <w:rFonts w:ascii="Times New Roman" w:hAnsi="Times New Roman" w:cs="Times New Roman"/>
            <w:lang w:val="en-US"/>
          </w:rPr>
          <w:t xml:space="preserve"> and Discussion</w:t>
        </w:r>
      </w:ins>
      <w:commentRangeEnd w:id="334"/>
      <w:ins w:id="415" w:author="anna.resch88@gmail.com" w:date="2022-01-16T11:55:00Z">
        <w:r w:rsidR="00E871F0">
          <w:rPr>
            <w:rStyle w:val="Kommentarzeichen"/>
            <w:rFonts w:asciiTheme="minorHAnsi" w:eastAsiaTheme="minorHAnsi" w:hAnsiTheme="minorHAnsi" w:cstheme="minorBidi"/>
            <w:color w:val="auto"/>
          </w:rPr>
          <w:commentReference w:id="334"/>
        </w:r>
      </w:ins>
    </w:p>
    <w:p w14:paraId="5C6FD6B9" w14:textId="608B50D0" w:rsidR="00AA6B77" w:rsidRPr="0046414D" w:rsidRDefault="00AA6B77" w:rsidP="00AA6B77">
      <w:pPr>
        <w:pStyle w:val="berschrift2"/>
        <w:spacing w:line="360" w:lineRule="auto"/>
        <w:jc w:val="both"/>
        <w:rPr>
          <w:moveFrom w:id="416" w:author="anna.resch88@gmail.com" w:date="2022-01-04T11:26:00Z"/>
          <w:rFonts w:ascii="Times New Roman" w:hAnsi="Times New Roman" w:cs="Times New Roman"/>
          <w:lang w:val="en-US"/>
        </w:rPr>
      </w:pPr>
      <w:moveFromRangeStart w:id="417" w:author="anna.resch88@gmail.com" w:date="2022-01-04T11:26:00Z" w:name="move92191288"/>
      <w:moveFrom w:id="418" w:author="anna.resch88@gmail.com" w:date="2022-01-04T11:26:00Z">
        <w:r w:rsidRPr="0046414D" w:rsidDel="00516F95">
          <w:rPr>
            <w:rFonts w:ascii="Times New Roman" w:hAnsi="Times New Roman" w:cs="Times New Roman"/>
            <w:lang w:val="en-US"/>
          </w:rPr>
          <w:t>Fabrication of BioUltraBond building blocks and hydrogels</w:t>
        </w:r>
      </w:moveFrom>
    </w:p>
    <w:moveFromRangeEnd w:id="417"/>
    <w:p w14:paraId="5BA829B5" w14:textId="407E8EAA" w:rsidR="003F1095" w:rsidRPr="0046414D" w:rsidDel="00516F95" w:rsidRDefault="003F1095">
      <w:pPr>
        <w:pStyle w:val="berschrift2"/>
        <w:spacing w:after="240"/>
        <w:rPr>
          <w:ins w:id="419" w:author="anna.resch88@gmail.com" w:date="2022-01-04T17:32:00Z"/>
          <w:rFonts w:ascii="Times New Roman" w:hAnsi="Times New Roman" w:cs="Times New Roman"/>
          <w:lang w:val="en-US"/>
        </w:rPr>
        <w:pPrChange w:id="420" w:author="anna.resch88@gmail.com" w:date="2022-01-05T10:22:00Z">
          <w:pPr>
            <w:pStyle w:val="berschrift2"/>
            <w:spacing w:line="360" w:lineRule="auto"/>
            <w:jc w:val="both"/>
          </w:pPr>
        </w:pPrChange>
      </w:pPr>
      <w:ins w:id="421" w:author="anna.resch88@gmail.com" w:date="2022-01-04T17:33:00Z">
        <w:r w:rsidRPr="0046414D">
          <w:rPr>
            <w:rFonts w:ascii="Times New Roman" w:hAnsi="Times New Roman" w:cs="Times New Roman"/>
            <w:lang w:val="en-US"/>
            <w:rPrChange w:id="422" w:author="anna.resch88@gmail.com" w:date="2022-01-16T12:02:00Z">
              <w:rPr>
                <w:lang w:val="en-US"/>
              </w:rPr>
            </w:rPrChange>
          </w:rPr>
          <w:t>Rational design of the hydrogel system network</w:t>
        </w:r>
      </w:ins>
    </w:p>
    <w:p w14:paraId="10DA071B" w14:textId="35194888" w:rsidR="00680559" w:rsidRDefault="00900B7A" w:rsidP="009A1C08">
      <w:pPr>
        <w:spacing w:line="480" w:lineRule="auto"/>
        <w:jc w:val="both"/>
        <w:rPr>
          <w:ins w:id="423" w:author="anna.resch88@gmail.com" w:date="2022-01-05T10:43:00Z"/>
          <w:rFonts w:ascii="Times New Roman" w:hAnsi="Times New Roman" w:cs="Times New Roman"/>
          <w:sz w:val="24"/>
          <w:szCs w:val="24"/>
          <w:lang w:val="en-US"/>
        </w:rPr>
      </w:pPr>
      <w:r w:rsidRPr="009A1C08">
        <w:rPr>
          <w:rFonts w:ascii="Times New Roman" w:hAnsi="Times New Roman" w:cs="Times New Roman"/>
          <w:color w:val="000000" w:themeColor="text1"/>
          <w:sz w:val="24"/>
          <w:szCs w:val="24"/>
          <w:lang w:val="en-US"/>
        </w:rPr>
        <w:t xml:space="preserve">The </w:t>
      </w:r>
      <w:proofErr w:type="spellStart"/>
      <w:r w:rsidRPr="009A1C08">
        <w:rPr>
          <w:rFonts w:ascii="Times New Roman" w:hAnsi="Times New Roman" w:cs="Times New Roman"/>
          <w:sz w:val="24"/>
          <w:szCs w:val="24"/>
          <w:lang w:val="en-US"/>
        </w:rPr>
        <w:t>bioadhesive</w:t>
      </w:r>
      <w:proofErr w:type="spellEnd"/>
      <w:r w:rsidR="00DA1E0A" w:rsidRPr="009A1C08">
        <w:rPr>
          <w:rFonts w:ascii="Times New Roman" w:hAnsi="Times New Roman" w:cs="Times New Roman"/>
          <w:sz w:val="24"/>
          <w:szCs w:val="24"/>
          <w:lang w:val="en-US"/>
        </w:rPr>
        <w:t xml:space="preserve"> </w:t>
      </w:r>
      <w:del w:id="424" w:author="anna.resch88@gmail.com" w:date="2022-01-04T11:08:00Z">
        <w:r w:rsidR="00DA1E0A" w:rsidRPr="009A1C08" w:rsidDel="006D15A8">
          <w:rPr>
            <w:rFonts w:ascii="Times New Roman" w:hAnsi="Times New Roman" w:cs="Times New Roman"/>
            <w:sz w:val="24"/>
            <w:szCs w:val="24"/>
            <w:lang w:val="en-US"/>
          </w:rPr>
          <w:delText>BioUltraBond</w:delText>
        </w:r>
        <w:r w:rsidRPr="009A1C08" w:rsidDel="006D15A8">
          <w:rPr>
            <w:rFonts w:ascii="Times New Roman" w:hAnsi="Times New Roman" w:cs="Times New Roman"/>
            <w:sz w:val="24"/>
            <w:szCs w:val="24"/>
            <w:lang w:val="en-US"/>
          </w:rPr>
          <w:delText xml:space="preserve"> </w:delText>
        </w:r>
      </w:del>
      <w:ins w:id="425" w:author="anna.resch88@gmail.com" w:date="2022-01-04T11:08:00Z">
        <w:r w:rsidR="006D15A8">
          <w:rPr>
            <w:rFonts w:ascii="Times New Roman" w:hAnsi="Times New Roman" w:cs="Times New Roman"/>
            <w:sz w:val="24"/>
            <w:szCs w:val="24"/>
            <w:lang w:val="en-US"/>
          </w:rPr>
          <w:t>hydrogel</w:t>
        </w:r>
        <w:r w:rsidR="006D15A8" w:rsidRPr="009A1C08">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system </w:t>
      </w:r>
      <w:ins w:id="426" w:author="anna.resch88@gmail.com" w:date="2022-01-04T17:18:00Z">
        <w:r w:rsidR="00F82C9C" w:rsidRPr="009A1C08">
          <w:rPr>
            <w:rFonts w:ascii="Times New Roman" w:hAnsi="Times New Roman" w:cs="Times New Roman"/>
            <w:sz w:val="24"/>
            <w:szCs w:val="24"/>
            <w:lang w:val="en-US"/>
          </w:rPr>
          <w:t xml:space="preserve">introduced here </w:t>
        </w:r>
      </w:ins>
      <w:ins w:id="427" w:author="Bizan N. Balzer" w:date="2021-10-02T11:20:00Z">
        <w:r w:rsidR="00D2111D" w:rsidRPr="009A1C08">
          <w:rPr>
            <w:rFonts w:ascii="Times New Roman" w:hAnsi="Times New Roman" w:cs="Times New Roman"/>
            <w:sz w:val="24"/>
            <w:szCs w:val="24"/>
            <w:lang w:val="en-US"/>
          </w:rPr>
          <w:t>(</w:t>
        </w:r>
        <w:r w:rsidR="00D2111D" w:rsidRPr="005F3832">
          <w:rPr>
            <w:rFonts w:ascii="Times New Roman" w:hAnsi="Times New Roman" w:cs="Times New Roman"/>
            <w:b/>
            <w:sz w:val="24"/>
            <w:szCs w:val="24"/>
            <w:highlight w:val="cyan"/>
            <w:lang w:val="en-US"/>
            <w:rPrChange w:id="428" w:author="Bizan N. Balzer" w:date="2021-10-07T22:04:00Z">
              <w:rPr>
                <w:rFonts w:ascii="Times New Roman" w:hAnsi="Times New Roman" w:cs="Times New Roman"/>
                <w:b/>
                <w:sz w:val="24"/>
                <w:szCs w:val="24"/>
                <w:lang w:val="en-US"/>
              </w:rPr>
            </w:rPrChange>
          </w:rPr>
          <w:t>Figure 1</w:t>
        </w:r>
        <w:r w:rsidR="00D2111D" w:rsidRPr="009A1C08">
          <w:rPr>
            <w:rFonts w:ascii="Times New Roman" w:hAnsi="Times New Roman" w:cs="Times New Roman"/>
            <w:sz w:val="24"/>
            <w:szCs w:val="24"/>
            <w:lang w:val="en-US"/>
          </w:rPr>
          <w:t>)</w:t>
        </w:r>
        <w:r w:rsidR="00D2111D">
          <w:rPr>
            <w:rFonts w:ascii="Times New Roman" w:hAnsi="Times New Roman" w:cs="Times New Roman"/>
            <w:sz w:val="24"/>
            <w:szCs w:val="24"/>
            <w:lang w:val="en-US"/>
          </w:rPr>
          <w:t xml:space="preserve"> </w:t>
        </w:r>
      </w:ins>
      <w:del w:id="429" w:author="anna.resch88@gmail.com" w:date="2022-01-04T17:18:00Z">
        <w:r w:rsidRPr="009A1C08" w:rsidDel="00F82C9C">
          <w:rPr>
            <w:rFonts w:ascii="Times New Roman" w:hAnsi="Times New Roman" w:cs="Times New Roman"/>
            <w:sz w:val="24"/>
            <w:szCs w:val="24"/>
            <w:lang w:val="en-US"/>
          </w:rPr>
          <w:delText xml:space="preserve">introduced here </w:delText>
        </w:r>
      </w:del>
      <w:r w:rsidRPr="009A1C08">
        <w:rPr>
          <w:rFonts w:ascii="Times New Roman" w:hAnsi="Times New Roman" w:cs="Times New Roman"/>
          <w:sz w:val="24"/>
          <w:szCs w:val="24"/>
          <w:lang w:val="en-US"/>
        </w:rPr>
        <w:t xml:space="preserve">uses a single </w:t>
      </w:r>
      <w:r w:rsidR="00F47DB6" w:rsidRPr="009A1C08">
        <w:rPr>
          <w:rFonts w:ascii="Times New Roman" w:hAnsi="Times New Roman" w:cs="Times New Roman"/>
          <w:sz w:val="24"/>
          <w:szCs w:val="24"/>
          <w:lang w:val="en-US"/>
        </w:rPr>
        <w:t xml:space="preserve">fusion </w:t>
      </w:r>
      <w:r w:rsidRPr="009A1C08">
        <w:rPr>
          <w:rFonts w:ascii="Times New Roman" w:hAnsi="Times New Roman" w:cs="Times New Roman"/>
          <w:sz w:val="24"/>
          <w:szCs w:val="24"/>
          <w:lang w:val="en-US"/>
        </w:rPr>
        <w:t>protein</w:t>
      </w:r>
      <w:ins w:id="430" w:author="Alexander Resch" w:date="2022-01-17T19:27:00Z">
        <w:r w:rsidR="005868E2">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composed of three building blocks: an elastic and energy dissipating protein segment (linker)</w:t>
      </w:r>
      <w:ins w:id="431" w:author="Alexander Resch" w:date="2022-01-17T19:28:00Z">
        <w:r w:rsidR="005868E2">
          <w:rPr>
            <w:rFonts w:ascii="Times New Roman" w:hAnsi="Times New Roman" w:cs="Times New Roman"/>
            <w:sz w:val="24"/>
            <w:szCs w:val="24"/>
            <w:lang w:val="en-US"/>
          </w:rPr>
          <w:t>, and two</w:t>
        </w:r>
      </w:ins>
      <w:r w:rsidRPr="009A1C08">
        <w:rPr>
          <w:rFonts w:ascii="Times New Roman" w:hAnsi="Times New Roman" w:cs="Times New Roman"/>
          <w:sz w:val="24"/>
          <w:szCs w:val="24"/>
          <w:lang w:val="en-US"/>
        </w:rPr>
        <w:t xml:space="preserve"> connect</w:t>
      </w:r>
      <w:ins w:id="432" w:author="Alexander Resch" w:date="2022-01-17T19:28:00Z">
        <w:r w:rsidR="005868E2">
          <w:rPr>
            <w:rFonts w:ascii="Times New Roman" w:hAnsi="Times New Roman" w:cs="Times New Roman"/>
            <w:sz w:val="24"/>
            <w:szCs w:val="24"/>
            <w:lang w:val="en-US"/>
          </w:rPr>
          <w:t>ed</w:t>
        </w:r>
      </w:ins>
      <w:del w:id="433" w:author="Alexander Resch" w:date="2022-01-17T19:28:00Z">
        <w:r w:rsidRPr="009A1C08" w:rsidDel="005868E2">
          <w:rPr>
            <w:rFonts w:ascii="Times New Roman" w:hAnsi="Times New Roman" w:cs="Times New Roman"/>
            <w:sz w:val="24"/>
            <w:szCs w:val="24"/>
            <w:lang w:val="en-US"/>
          </w:rPr>
          <w:delText>ing</w:delText>
        </w:r>
      </w:del>
      <w:ins w:id="434" w:author="Alexander Resch" w:date="2022-01-17T19:28:00Z">
        <w:r w:rsidR="005868E2">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w:t>
      </w:r>
      <w:del w:id="435" w:author="Alexander Resch" w:date="2022-01-17T19:28:00Z">
        <w:r w:rsidRPr="009A1C08" w:rsidDel="005868E2">
          <w:rPr>
            <w:rFonts w:ascii="Times New Roman" w:hAnsi="Times New Roman" w:cs="Times New Roman"/>
            <w:sz w:val="24"/>
            <w:szCs w:val="24"/>
            <w:lang w:val="en-US"/>
          </w:rPr>
          <w:delText xml:space="preserve">two </w:delText>
        </w:r>
      </w:del>
      <w:r w:rsidRPr="009A1C08">
        <w:rPr>
          <w:rFonts w:ascii="Times New Roman" w:hAnsi="Times New Roman" w:cs="Times New Roman"/>
          <w:sz w:val="24"/>
          <w:szCs w:val="24"/>
          <w:lang w:val="en-US"/>
        </w:rPr>
        <w:t xml:space="preserve">self-organizing </w:t>
      </w:r>
      <w:del w:id="436" w:author="anna.resch88@gmail.com" w:date="2022-01-04T17:52:00Z">
        <w:r w:rsidRPr="009A1C08" w:rsidDel="00BE7718">
          <w:rPr>
            <w:rFonts w:ascii="Times New Roman" w:hAnsi="Times New Roman" w:cs="Times New Roman"/>
            <w:sz w:val="24"/>
            <w:szCs w:val="24"/>
            <w:lang w:val="en-US"/>
          </w:rPr>
          <w:delText>protein domai</w:delText>
        </w:r>
      </w:del>
      <w:del w:id="437" w:author="anna.resch88@gmail.com" w:date="2022-01-04T17:51:00Z">
        <w:r w:rsidRPr="009A1C08" w:rsidDel="00BE7718">
          <w:rPr>
            <w:rFonts w:ascii="Times New Roman" w:hAnsi="Times New Roman" w:cs="Times New Roman"/>
            <w:sz w:val="24"/>
            <w:szCs w:val="24"/>
            <w:lang w:val="en-US"/>
          </w:rPr>
          <w:delText>ns</w:delText>
        </w:r>
        <w:r w:rsidR="00F47DB6" w:rsidRPr="009A1C08" w:rsidDel="00BE7718">
          <w:rPr>
            <w:rFonts w:ascii="Times New Roman" w:hAnsi="Times New Roman" w:cs="Times New Roman"/>
            <w:sz w:val="24"/>
            <w:szCs w:val="24"/>
            <w:lang w:val="en-US"/>
          </w:rPr>
          <w:delText xml:space="preserve"> (</w:delText>
        </w:r>
      </w:del>
      <w:ins w:id="438" w:author="Bizan N. Balzer" w:date="2021-10-02T11:22:00Z">
        <w:r w:rsidR="00D2111D" w:rsidRPr="009A1C08">
          <w:rPr>
            <w:rFonts w:ascii="Times New Roman" w:hAnsi="Times New Roman" w:cs="Times New Roman"/>
            <w:iCs/>
            <w:sz w:val="24"/>
            <w:szCs w:val="24"/>
            <w:lang w:val="en-US"/>
          </w:rPr>
          <w:t>“ubiquitin-like domain</w:t>
        </w:r>
      </w:ins>
      <w:ins w:id="439" w:author="anna.resch88@gmail.com" w:date="2022-01-04T17:52:00Z">
        <w:r w:rsidR="00BE7718">
          <w:rPr>
            <w:rFonts w:ascii="Times New Roman" w:hAnsi="Times New Roman" w:cs="Times New Roman"/>
            <w:iCs/>
            <w:sz w:val="24"/>
            <w:szCs w:val="24"/>
            <w:lang w:val="en-US"/>
          </w:rPr>
          <w:t>s</w:t>
        </w:r>
      </w:ins>
      <w:ins w:id="440" w:author="Bizan N. Balzer" w:date="2021-10-02T11:22:00Z">
        <w:r w:rsidR="00D2111D" w:rsidRPr="009A1C08">
          <w:rPr>
            <w:rFonts w:ascii="Times New Roman" w:hAnsi="Times New Roman" w:cs="Times New Roman"/>
            <w:iCs/>
            <w:sz w:val="24"/>
            <w:szCs w:val="24"/>
            <w:lang w:val="en-US"/>
          </w:rPr>
          <w:t>”</w:t>
        </w:r>
        <w:del w:id="441" w:author="anna.resch88@gmail.com" w:date="2022-01-04T17:52:00Z">
          <w:r w:rsidR="00D2111D" w:rsidDel="00BE7718">
            <w:rPr>
              <w:rFonts w:ascii="Times New Roman" w:hAnsi="Times New Roman" w:cs="Times New Roman"/>
              <w:iCs/>
              <w:sz w:val="24"/>
              <w:szCs w:val="24"/>
              <w:lang w:val="en-US"/>
            </w:rPr>
            <w:delText>,</w:delText>
          </w:r>
        </w:del>
        <w:r w:rsidR="00D2111D">
          <w:rPr>
            <w:rFonts w:ascii="Times New Roman" w:hAnsi="Times New Roman" w:cs="Times New Roman"/>
            <w:iCs/>
            <w:sz w:val="24"/>
            <w:szCs w:val="24"/>
            <w:lang w:val="en-US"/>
          </w:rPr>
          <w:t xml:space="preserve"> </w:t>
        </w:r>
      </w:ins>
      <w:ins w:id="442" w:author="anna.resch88@gmail.com" w:date="2022-01-04T17:52:00Z">
        <w:r w:rsidR="00BE7718">
          <w:rPr>
            <w:rFonts w:ascii="Times New Roman" w:hAnsi="Times New Roman" w:cs="Times New Roman"/>
            <w:iCs/>
            <w:sz w:val="24"/>
            <w:szCs w:val="24"/>
            <w:lang w:val="en-US"/>
          </w:rPr>
          <w:t>(</w:t>
        </w:r>
      </w:ins>
      <w:r w:rsidR="00F47DB6" w:rsidRPr="009A1C08">
        <w:rPr>
          <w:rFonts w:ascii="Times New Roman" w:hAnsi="Times New Roman" w:cs="Times New Roman"/>
          <w:sz w:val="24"/>
          <w:szCs w:val="24"/>
          <w:lang w:val="en-US"/>
        </w:rPr>
        <w:t>ULD)</w:t>
      </w:r>
      <w:r w:rsidRPr="009A1C08">
        <w:rPr>
          <w:rFonts w:ascii="Times New Roman" w:hAnsi="Times New Roman" w:cs="Times New Roman"/>
          <w:sz w:val="24"/>
          <w:szCs w:val="24"/>
          <w:lang w:val="en-US"/>
        </w:rPr>
        <w:t xml:space="preserve">. </w:t>
      </w:r>
      <w:ins w:id="443" w:author="anna.resch88@gmail.com" w:date="2022-01-04T17:34:00Z">
        <w:r w:rsidR="00D5557A">
          <w:rPr>
            <w:rFonts w:ascii="Times New Roman" w:hAnsi="Times New Roman" w:cs="Times New Roman"/>
            <w:sz w:val="24"/>
            <w:szCs w:val="24"/>
            <w:lang w:val="en-US"/>
          </w:rPr>
          <w:t>ULD consists</w:t>
        </w:r>
        <w:r w:rsidR="00D5557A" w:rsidRPr="009A1C08">
          <w:rPr>
            <w:rFonts w:ascii="Times New Roman" w:hAnsi="Times New Roman" w:cs="Times New Roman"/>
            <w:sz w:val="24"/>
            <w:szCs w:val="24"/>
            <w:lang w:val="en-US"/>
          </w:rPr>
          <w:t xml:space="preserve"> of 102 amino acids (aa)</w:t>
        </w:r>
      </w:ins>
      <w:ins w:id="444" w:author="Alexander Resch" w:date="2022-01-17T19:28:00Z">
        <w:r w:rsidR="005868E2">
          <w:rPr>
            <w:rFonts w:ascii="Times New Roman" w:hAnsi="Times New Roman" w:cs="Times New Roman"/>
            <w:sz w:val="24"/>
            <w:szCs w:val="24"/>
            <w:lang w:val="en-US"/>
          </w:rPr>
          <w:t>,</w:t>
        </w:r>
      </w:ins>
      <w:ins w:id="445" w:author="anna.resch88@gmail.com" w:date="2022-01-04T17:34:00Z">
        <w:r w:rsidR="00D5557A" w:rsidRPr="009A1C08">
          <w:rPr>
            <w:rFonts w:ascii="Times New Roman" w:hAnsi="Times New Roman" w:cs="Times New Roman"/>
            <w:sz w:val="24"/>
            <w:szCs w:val="24"/>
            <w:lang w:val="en-US"/>
          </w:rPr>
          <w:t xml:space="preserve"> </w:t>
        </w:r>
        <w:r w:rsidR="00D5557A" w:rsidRPr="009A1C08">
          <w:rPr>
            <w:rFonts w:ascii="Times New Roman" w:hAnsi="Times New Roman" w:cs="Times New Roman"/>
            <w:color w:val="000000" w:themeColor="text1"/>
            <w:sz w:val="24"/>
            <w:szCs w:val="24"/>
            <w:lang w:val="en-US"/>
          </w:rPr>
          <w:t>comprised of 11 positively charged aa and 25 hydrophobic aa</w:t>
        </w:r>
        <w:r w:rsidR="00D5557A">
          <w:rPr>
            <w:rFonts w:ascii="Times New Roman" w:hAnsi="Times New Roman" w:cs="Times New Roman"/>
            <w:color w:val="000000" w:themeColor="text1"/>
            <w:sz w:val="24"/>
            <w:szCs w:val="24"/>
            <w:lang w:val="en-US"/>
          </w:rPr>
          <w:t>,</w:t>
        </w:r>
        <w:r w:rsidR="00D5557A" w:rsidRPr="009A1C08">
          <w:rPr>
            <w:rFonts w:ascii="Times New Roman" w:hAnsi="Times New Roman" w:cs="Times New Roman"/>
            <w:color w:val="000000" w:themeColor="text1"/>
            <w:sz w:val="24"/>
            <w:szCs w:val="24"/>
            <w:lang w:val="en-US"/>
          </w:rPr>
          <w:t xml:space="preserve"> </w:t>
        </w:r>
        <w:r w:rsidR="00D5557A" w:rsidRPr="009A1C08">
          <w:rPr>
            <w:rFonts w:ascii="Times New Roman" w:hAnsi="Times New Roman" w:cs="Times New Roman"/>
            <w:sz w:val="24"/>
            <w:szCs w:val="24"/>
            <w:lang w:val="en-US"/>
          </w:rPr>
          <w:t xml:space="preserve">including 9 </w:t>
        </w:r>
        <w:proofErr w:type="gramStart"/>
        <w:r w:rsidR="00D5557A" w:rsidRPr="009A1C08">
          <w:rPr>
            <w:rFonts w:ascii="Times New Roman" w:hAnsi="Times New Roman" w:cs="Times New Roman"/>
            <w:sz w:val="24"/>
            <w:szCs w:val="24"/>
            <w:lang w:val="en-US"/>
          </w:rPr>
          <w:t>aromatic</w:t>
        </w:r>
        <w:proofErr w:type="gramEnd"/>
        <w:r w:rsidR="00D5557A" w:rsidRPr="009A1C08">
          <w:rPr>
            <w:rFonts w:ascii="Times New Roman" w:hAnsi="Times New Roman" w:cs="Times New Roman"/>
            <w:sz w:val="24"/>
            <w:szCs w:val="24"/>
            <w:lang w:val="en-US"/>
          </w:rPr>
          <w:t xml:space="preserve"> aa</w:t>
        </w:r>
        <w:r w:rsidR="00D5557A">
          <w:rPr>
            <w:rFonts w:ascii="Times New Roman" w:hAnsi="Times New Roman" w:cs="Times New Roman"/>
            <w:sz w:val="24"/>
            <w:szCs w:val="24"/>
            <w:lang w:val="en-US"/>
          </w:rPr>
          <w:t>. The latter are</w:t>
        </w:r>
        <w:r w:rsidR="00D5557A" w:rsidRPr="009A1C08">
          <w:rPr>
            <w:rFonts w:ascii="Times New Roman" w:hAnsi="Times New Roman" w:cs="Times New Roman"/>
            <w:sz w:val="24"/>
            <w:szCs w:val="24"/>
            <w:lang w:val="en-US"/>
          </w:rPr>
          <w:t xml:space="preserve"> important for tissue adhesion and removal of interfacial water as described by Li et al.</w:t>
        </w:r>
        <w:r w:rsidR="00D5557A">
          <w:rPr>
            <w:rFonts w:ascii="Times New Roman" w:hAnsi="Times New Roman" w:cs="Times New Roman"/>
            <w:iCs/>
            <w:sz w:val="24"/>
            <w:szCs w:val="24"/>
            <w:lang w:val="en-US"/>
          </w:rPr>
          <w:fldChar w:fldCharType="begin"/>
        </w:r>
        <w:r w:rsidR="00D5557A">
          <w:rPr>
            <w:rFonts w:ascii="Times New Roman" w:hAnsi="Times New Roman" w:cs="Times New Roman"/>
            <w:iCs/>
            <w:sz w:val="24"/>
            <w:szCs w:val="24"/>
            <w:lang w:val="en-US"/>
          </w:rPr>
          <w:instrText xml:space="preserve"> ADDIN EN.CITE &lt;EndNote&gt;&lt;Cite&gt;&lt;Author&gt;Li&lt;/Author&gt;&lt;Year&gt;2017&lt;/Year&gt;&lt;RecNum&gt;91&lt;/RecNum&gt;&lt;DisplayText&gt;&lt;style face="superscript"&gt;[14]&lt;/style&gt;&lt;/DisplayText&gt;&lt;record&gt;&lt;rec-number&gt;91&lt;/rec-number&gt;&lt;foreign-keys&gt;&lt;key app="EN" db-id="zvspev52q5sttqetatnpexxo02zdpswpztzw" timestamp="1602752075"&gt;91&lt;/key&gt;&lt;/foreign-keys&gt;&lt;ref-type name="Journal Article"&gt;17&lt;/ref-type&gt;&lt;contributors&gt;&lt;authors&gt;&lt;author&gt;Li, J. &lt;/author&gt;&lt;author&gt;Celiz, A.D. &lt;/author&gt;&lt;author&gt;Yang, J. &lt;/author&gt;&lt;author&gt;Yang, Q. &lt;/author&gt;&lt;author&gt;Wamala, I. &lt;/author&gt;&lt;author&gt;Whyte, W. &lt;/author&gt;&lt;author&gt;Seo, B. R. &lt;/author&gt;&lt;author&gt;Vasilyev, N. V. &lt;/author&gt;&lt;author&gt;Vlassak, J. J. &lt;/author&gt;&lt;author&gt;Suo, Z. &lt;/author&gt;&lt;author&gt;Mooney, D. J. &lt;/author&gt;&lt;/authors&gt;&lt;/contributors&gt;&lt;titles&gt;&lt;title&gt;Tough adhesives for diverse wet surfaces&lt;/title&gt;&lt;secondary-title&gt;Science&lt;/secondary-title&gt;&lt;/titles&gt;&lt;periodical&gt;&lt;full-title&gt;Science&lt;/full-title&gt;&lt;/periodical&gt;&lt;pages&gt;378-381&lt;/pages&gt;&lt;volume&gt;357&lt;/volume&gt;&lt;number&gt;6349&lt;/number&gt;&lt;dates&gt;&lt;year&gt;2017&lt;/year&gt;&lt;/dates&gt;&lt;urls&gt;&lt;/urls&gt;&lt;custom2&gt;PMC5905340.&lt;/custom2&gt;&lt;electronic-resource-num&gt;10.1126/science.aah6362&lt;/electronic-resource-num&gt;&lt;/record&gt;&lt;/Cite&gt;&lt;/EndNote&gt;</w:instrText>
        </w:r>
        <w:r w:rsidR="00D5557A">
          <w:rPr>
            <w:rFonts w:ascii="Times New Roman" w:hAnsi="Times New Roman" w:cs="Times New Roman"/>
            <w:iCs/>
            <w:sz w:val="24"/>
            <w:szCs w:val="24"/>
            <w:lang w:val="en-US"/>
          </w:rPr>
          <w:fldChar w:fldCharType="separate"/>
        </w:r>
        <w:r w:rsidR="00D5557A" w:rsidRPr="00697024">
          <w:rPr>
            <w:rFonts w:ascii="Times New Roman" w:hAnsi="Times New Roman" w:cs="Times New Roman"/>
            <w:iCs/>
            <w:noProof/>
            <w:sz w:val="24"/>
            <w:szCs w:val="24"/>
            <w:vertAlign w:val="superscript"/>
            <w:lang w:val="en-US"/>
          </w:rPr>
          <w:t>[14]</w:t>
        </w:r>
        <w:r w:rsidR="00D5557A">
          <w:rPr>
            <w:rFonts w:ascii="Times New Roman" w:hAnsi="Times New Roman" w:cs="Times New Roman"/>
            <w:iCs/>
            <w:sz w:val="24"/>
            <w:szCs w:val="24"/>
            <w:lang w:val="en-US"/>
          </w:rPr>
          <w:fldChar w:fldCharType="end"/>
        </w:r>
        <w:r w:rsidR="00D5557A" w:rsidRPr="009A1C08">
          <w:rPr>
            <w:rFonts w:ascii="Times New Roman" w:hAnsi="Times New Roman" w:cs="Times New Roman"/>
            <w:sz w:val="24"/>
            <w:szCs w:val="24"/>
            <w:lang w:val="en-US"/>
          </w:rPr>
          <w:t xml:space="preserve">. </w:t>
        </w:r>
      </w:ins>
      <w:ins w:id="446" w:author="anna.resch88@gmail.com" w:date="2022-01-04T17:23:00Z">
        <w:r w:rsidR="00C76D02" w:rsidRPr="009A1C08">
          <w:rPr>
            <w:rFonts w:ascii="Times New Roman" w:hAnsi="Times New Roman" w:cs="Times New Roman"/>
            <w:color w:val="000000" w:themeColor="text1"/>
            <w:sz w:val="24"/>
            <w:szCs w:val="24"/>
            <w:lang w:val="en-US"/>
          </w:rPr>
          <w:t>A BLAST homology search for the human ULD sequence (PDB 3TUO) reveals a very high conservation across species</w:t>
        </w:r>
        <w:r w:rsidR="00C76D02">
          <w:rPr>
            <w:rFonts w:ascii="Times New Roman" w:hAnsi="Times New Roman" w:cs="Times New Roman"/>
            <w:color w:val="000000" w:themeColor="text1"/>
            <w:sz w:val="24"/>
            <w:szCs w:val="24"/>
            <w:lang w:val="en-US"/>
          </w:rPr>
          <w:t xml:space="preserve"> </w:t>
        </w:r>
        <w:r w:rsidR="00C76D02" w:rsidRPr="009A1C08">
          <w:rPr>
            <w:rFonts w:ascii="Times New Roman" w:hAnsi="Times New Roman" w:cs="Times New Roman"/>
            <w:sz w:val="24"/>
            <w:szCs w:val="24"/>
            <w:lang w:val="en-US"/>
          </w:rPr>
          <w:t>(</w:t>
        </w:r>
        <w:r w:rsidR="00C76D02" w:rsidRPr="006B138D">
          <w:rPr>
            <w:rFonts w:ascii="Times New Roman" w:hAnsi="Times New Roman" w:cs="Times New Roman"/>
            <w:sz w:val="24"/>
            <w:szCs w:val="24"/>
            <w:highlight w:val="cyan"/>
            <w:lang w:val="en-US"/>
          </w:rPr>
          <w:t xml:space="preserve">see </w:t>
        </w:r>
        <w:r w:rsidR="00C76D02" w:rsidRPr="00E97295">
          <w:rPr>
            <w:rFonts w:ascii="Times New Roman" w:hAnsi="Times New Roman" w:cs="Times New Roman"/>
            <w:b/>
            <w:bCs/>
            <w:sz w:val="24"/>
            <w:szCs w:val="24"/>
            <w:highlight w:val="cyan"/>
            <w:lang w:val="en-US"/>
            <w:rPrChange w:id="447" w:author="anna.resch88@gmail.com" w:date="2022-01-05T10:23:00Z">
              <w:rPr>
                <w:rFonts w:ascii="Times New Roman" w:hAnsi="Times New Roman" w:cs="Times New Roman"/>
                <w:sz w:val="24"/>
                <w:szCs w:val="24"/>
                <w:highlight w:val="cyan"/>
                <w:lang w:val="en-US"/>
              </w:rPr>
            </w:rPrChange>
          </w:rPr>
          <w:t xml:space="preserve">SI </w:t>
        </w:r>
      </w:ins>
      <w:ins w:id="448" w:author="anna.resch88@gmail.com" w:date="2022-01-16T11:49:00Z">
        <w:r w:rsidR="00416247">
          <w:rPr>
            <w:rFonts w:ascii="Times New Roman" w:hAnsi="Times New Roman" w:cs="Times New Roman"/>
            <w:b/>
            <w:bCs/>
            <w:sz w:val="24"/>
            <w:szCs w:val="24"/>
            <w:highlight w:val="cyan"/>
            <w:lang w:val="en-US"/>
          </w:rPr>
          <w:t>section</w:t>
        </w:r>
      </w:ins>
      <w:ins w:id="449" w:author="anna.resch88@gmail.com" w:date="2022-01-04T17:23:00Z">
        <w:r w:rsidR="00C76D02" w:rsidRPr="00E97295">
          <w:rPr>
            <w:rFonts w:ascii="Times New Roman" w:hAnsi="Times New Roman" w:cs="Times New Roman"/>
            <w:b/>
            <w:bCs/>
            <w:sz w:val="24"/>
            <w:szCs w:val="24"/>
            <w:highlight w:val="cyan"/>
            <w:lang w:val="en-US"/>
            <w:rPrChange w:id="450" w:author="anna.resch88@gmail.com" w:date="2022-01-05T10:23:00Z">
              <w:rPr>
                <w:rFonts w:ascii="Times New Roman" w:hAnsi="Times New Roman" w:cs="Times New Roman"/>
                <w:sz w:val="24"/>
                <w:szCs w:val="24"/>
                <w:highlight w:val="cyan"/>
                <w:lang w:val="en-US"/>
              </w:rPr>
            </w:rPrChange>
          </w:rPr>
          <w:t xml:space="preserve"> 2</w:t>
        </w:r>
        <w:commentRangeStart w:id="451"/>
        <w:commentRangeStart w:id="452"/>
        <w:commentRangeEnd w:id="451"/>
        <w:r w:rsidR="00C76D02" w:rsidRPr="00E97295">
          <w:rPr>
            <w:rStyle w:val="Kommentarzeichen"/>
            <w:b/>
            <w:bCs/>
            <w:highlight w:val="cyan"/>
            <w:rPrChange w:id="453" w:author="anna.resch88@gmail.com" w:date="2022-01-05T10:23:00Z">
              <w:rPr>
                <w:rStyle w:val="Kommentarzeichen"/>
                <w:highlight w:val="cyan"/>
              </w:rPr>
            </w:rPrChange>
          </w:rPr>
          <w:commentReference w:id="451"/>
        </w:r>
        <w:commentRangeEnd w:id="452"/>
        <w:r w:rsidR="00C76D02" w:rsidRPr="00E97295">
          <w:rPr>
            <w:rStyle w:val="Kommentarzeichen"/>
            <w:b/>
            <w:bCs/>
            <w:rPrChange w:id="454" w:author="anna.resch88@gmail.com" w:date="2022-01-05T10:23:00Z">
              <w:rPr>
                <w:rStyle w:val="Kommentarzeichen"/>
              </w:rPr>
            </w:rPrChange>
          </w:rPr>
          <w:commentReference w:id="452"/>
        </w:r>
        <w:r w:rsidR="00C76D02" w:rsidRPr="009A1C08">
          <w:rPr>
            <w:rFonts w:ascii="Times New Roman" w:hAnsi="Times New Roman" w:cs="Times New Roman"/>
            <w:sz w:val="24"/>
            <w:szCs w:val="24"/>
            <w:lang w:val="en-US"/>
          </w:rPr>
          <w:t>).</w:t>
        </w:r>
      </w:ins>
      <w:ins w:id="455" w:author="anna.resch88@gmail.com" w:date="2022-01-04T17:26:00Z">
        <w:r w:rsidR="00306E4C">
          <w:rPr>
            <w:rFonts w:ascii="Times New Roman" w:hAnsi="Times New Roman" w:cs="Times New Roman"/>
            <w:sz w:val="24"/>
            <w:szCs w:val="24"/>
            <w:lang w:val="en-US"/>
          </w:rPr>
          <w:t xml:space="preserve"> </w:t>
        </w:r>
      </w:ins>
    </w:p>
    <w:p w14:paraId="2F45AA15" w14:textId="76749188" w:rsidR="00E871F0" w:rsidRDefault="00306E4C" w:rsidP="009A1C08">
      <w:pPr>
        <w:spacing w:line="480" w:lineRule="auto"/>
        <w:jc w:val="both"/>
        <w:rPr>
          <w:ins w:id="456" w:author="anna.resch88@gmail.com" w:date="2022-01-16T11:54:00Z"/>
          <w:rFonts w:ascii="Times New Roman" w:hAnsi="Times New Roman" w:cs="Times New Roman"/>
          <w:iCs/>
          <w:color w:val="000000" w:themeColor="text1"/>
          <w:sz w:val="24"/>
          <w:szCs w:val="24"/>
          <w:lang w:val="en-US"/>
        </w:rPr>
      </w:pPr>
      <w:ins w:id="457" w:author="anna.resch88@gmail.com" w:date="2022-01-04T17:26:00Z">
        <w:r>
          <w:rPr>
            <w:rFonts w:ascii="Times New Roman" w:hAnsi="Times New Roman" w:cs="Times New Roman"/>
            <w:sz w:val="24"/>
            <w:szCs w:val="24"/>
            <w:lang w:val="en-US"/>
          </w:rPr>
          <w:t>It has been demonstrated previously</w:t>
        </w:r>
      </w:ins>
      <w:ins w:id="458" w:author="anna.resch88@gmail.com" w:date="2022-01-04T17:27:00Z">
        <w:r>
          <w:rPr>
            <w:rFonts w:ascii="Times New Roman" w:hAnsi="Times New Roman" w:cs="Times New Roman"/>
            <w:sz w:val="24"/>
            <w:szCs w:val="24"/>
            <w:lang w:val="en-US"/>
          </w:rPr>
          <w:t xml:space="preserve"> that ULD peptides </w:t>
        </w:r>
      </w:ins>
      <w:ins w:id="459" w:author="anna.resch88@gmail.com" w:date="2022-01-04T17:28:00Z">
        <w:r>
          <w:rPr>
            <w:rFonts w:ascii="Times New Roman" w:hAnsi="Times New Roman" w:cs="Times New Roman"/>
            <w:sz w:val="24"/>
            <w:szCs w:val="24"/>
            <w:lang w:val="en-US"/>
          </w:rPr>
          <w:t xml:space="preserve">effectively form stable homo-tetramers under physiological </w:t>
        </w:r>
        <w:commentRangeStart w:id="460"/>
        <w:r>
          <w:rPr>
            <w:rFonts w:ascii="Times New Roman" w:hAnsi="Times New Roman" w:cs="Times New Roman"/>
            <w:sz w:val="24"/>
            <w:szCs w:val="24"/>
            <w:lang w:val="en-US"/>
          </w:rPr>
          <w:t>conditions</w:t>
        </w:r>
      </w:ins>
      <w:commentRangeEnd w:id="460"/>
      <w:ins w:id="461" w:author="anna.resch88@gmail.com" w:date="2022-01-04T17:30:00Z">
        <w:r w:rsidR="00631203">
          <w:rPr>
            <w:rStyle w:val="Kommentarzeichen"/>
          </w:rPr>
          <w:commentReference w:id="460"/>
        </w:r>
      </w:ins>
      <w:ins w:id="462" w:author="anna.resch88@gmail.com" w:date="2022-01-04T17:28:00Z">
        <w:r>
          <w:rPr>
            <w:rFonts w:ascii="Times New Roman" w:hAnsi="Times New Roman" w:cs="Times New Roman"/>
            <w:sz w:val="24"/>
            <w:szCs w:val="24"/>
            <w:lang w:val="en-US"/>
          </w:rPr>
          <w:t>.</w:t>
        </w:r>
      </w:ins>
      <w:ins w:id="463" w:author="anna.resch88@gmail.com" w:date="2022-01-04T17:26:00Z">
        <w:r>
          <w:rPr>
            <w:rFonts w:ascii="Times New Roman" w:hAnsi="Times New Roman" w:cs="Times New Roman"/>
            <w:sz w:val="24"/>
            <w:szCs w:val="24"/>
            <w:lang w:val="en-US"/>
          </w:rPr>
          <w:t xml:space="preserve"> </w:t>
        </w:r>
      </w:ins>
      <w:ins w:id="464" w:author="anna.resch88@gmail.com" w:date="2022-01-05T10:23:00Z">
        <w:r w:rsidR="00E97295">
          <w:rPr>
            <w:rFonts w:ascii="Times New Roman" w:hAnsi="Times New Roman" w:cs="Times New Roman"/>
            <w:color w:val="000000" w:themeColor="text1"/>
            <w:sz w:val="24"/>
            <w:szCs w:val="24"/>
            <w:lang w:val="en-US"/>
          </w:rPr>
          <w:t>Moreover, t</w:t>
        </w:r>
      </w:ins>
      <w:ins w:id="465" w:author="anna.resch88@gmail.com" w:date="2022-01-04T17:36:00Z">
        <w:r w:rsidR="00D5557A" w:rsidRPr="00D5557A">
          <w:rPr>
            <w:rFonts w:ascii="Times New Roman" w:hAnsi="Times New Roman" w:cs="Times New Roman"/>
            <w:color w:val="000000" w:themeColor="text1"/>
            <w:sz w:val="24"/>
            <w:szCs w:val="24"/>
            <w:lang w:val="en-US"/>
            <w:rPrChange w:id="466" w:author="anna.resch88@gmail.com" w:date="2022-01-04T17:36:00Z">
              <w:rPr>
                <w:rFonts w:ascii="Times New Roman" w:hAnsi="Times New Roman" w:cs="Times New Roman"/>
                <w:sz w:val="24"/>
                <w:szCs w:val="24"/>
                <w:lang w:val="en-US"/>
              </w:rPr>
            </w:rPrChange>
          </w:rPr>
          <w:t>he crystal structure of the ULD tetramer reveals that each of the four interfaces between the subunits harbors two neighboring tyrosine residues (</w:t>
        </w:r>
        <w:r w:rsidR="00D5557A" w:rsidRPr="00D5557A">
          <w:rPr>
            <w:rFonts w:ascii="Times New Roman" w:hAnsi="Times New Roman" w:cs="Times New Roman"/>
            <w:b/>
            <w:color w:val="000000" w:themeColor="text1"/>
            <w:sz w:val="24"/>
            <w:szCs w:val="24"/>
            <w:highlight w:val="cyan"/>
            <w:lang w:val="en-US"/>
            <w:rPrChange w:id="467" w:author="anna.resch88@gmail.com" w:date="2022-01-04T17:36:00Z">
              <w:rPr>
                <w:rFonts w:ascii="Times New Roman" w:hAnsi="Times New Roman" w:cs="Times New Roman"/>
                <w:b/>
                <w:sz w:val="24"/>
                <w:szCs w:val="24"/>
                <w:highlight w:val="cyan"/>
                <w:lang w:val="en-US"/>
              </w:rPr>
            </w:rPrChange>
          </w:rPr>
          <w:t>Figure 2 (I)</w:t>
        </w:r>
        <w:r w:rsidR="00D5557A" w:rsidRPr="00D5557A">
          <w:rPr>
            <w:rFonts w:ascii="Times New Roman" w:hAnsi="Times New Roman" w:cs="Times New Roman"/>
            <w:color w:val="000000" w:themeColor="text1"/>
            <w:sz w:val="24"/>
            <w:szCs w:val="24"/>
            <w:lang w:val="en-US"/>
            <w:rPrChange w:id="468" w:author="anna.resch88@gmail.com" w:date="2022-01-04T17:36:00Z">
              <w:rPr>
                <w:rFonts w:ascii="Times New Roman" w:hAnsi="Times New Roman" w:cs="Times New Roman"/>
                <w:sz w:val="24"/>
                <w:szCs w:val="24"/>
                <w:lang w:val="en-US"/>
              </w:rPr>
            </w:rPrChange>
          </w:rPr>
          <w:t>)</w:t>
        </w:r>
      </w:ins>
      <w:ins w:id="469" w:author="Alexander Resch" w:date="2022-01-17T19:29:00Z">
        <w:r w:rsidR="005868E2">
          <w:rPr>
            <w:rFonts w:ascii="Times New Roman" w:hAnsi="Times New Roman" w:cs="Times New Roman"/>
            <w:color w:val="000000" w:themeColor="text1"/>
            <w:sz w:val="24"/>
            <w:szCs w:val="24"/>
            <w:lang w:val="en-US"/>
          </w:rPr>
          <w:t>,</w:t>
        </w:r>
      </w:ins>
      <w:ins w:id="470" w:author="anna.resch88@gmail.com" w:date="2022-01-04T17:36:00Z">
        <w:r w:rsidR="00D5557A" w:rsidRPr="00D5557A">
          <w:rPr>
            <w:rFonts w:ascii="Times New Roman" w:hAnsi="Times New Roman" w:cs="Times New Roman"/>
            <w:color w:val="000000" w:themeColor="text1"/>
            <w:sz w:val="24"/>
            <w:szCs w:val="24"/>
            <w:lang w:val="en-US"/>
            <w:rPrChange w:id="471" w:author="anna.resch88@gmail.com" w:date="2022-01-04T17:36:00Z">
              <w:rPr>
                <w:rFonts w:ascii="Times New Roman" w:hAnsi="Times New Roman" w:cs="Times New Roman"/>
                <w:sz w:val="24"/>
                <w:szCs w:val="24"/>
                <w:lang w:val="en-US"/>
              </w:rPr>
            </w:rPrChange>
          </w:rPr>
          <w:t xml:space="preserve"> which can be photochemically crosslinked with catalysts such as riboflavin-5’-phosphate (riboflavin)</w:t>
        </w:r>
        <w:r w:rsidR="00D5557A" w:rsidRPr="00D5557A">
          <w:rPr>
            <w:rFonts w:ascii="Times New Roman" w:hAnsi="Times New Roman" w:cs="Times New Roman"/>
            <w:color w:val="000000" w:themeColor="text1"/>
            <w:sz w:val="24"/>
            <w:szCs w:val="24"/>
            <w:lang w:val="en-US"/>
            <w:rPrChange w:id="472" w:author="anna.resch88@gmail.com" w:date="2022-01-04T17:36:00Z">
              <w:rPr>
                <w:rFonts w:ascii="Times New Roman" w:hAnsi="Times New Roman" w:cs="Times New Roman"/>
                <w:sz w:val="24"/>
                <w:szCs w:val="24"/>
                <w:lang w:val="en-US"/>
              </w:rPr>
            </w:rPrChange>
          </w:rPr>
          <w:fldChar w:fldCharType="begin"/>
        </w:r>
        <w:r w:rsidR="00D5557A" w:rsidRPr="00D5557A">
          <w:rPr>
            <w:rFonts w:ascii="Times New Roman" w:hAnsi="Times New Roman" w:cs="Times New Roman"/>
            <w:color w:val="000000" w:themeColor="text1"/>
            <w:sz w:val="24"/>
            <w:szCs w:val="24"/>
            <w:lang w:val="en-US"/>
            <w:rPrChange w:id="473" w:author="anna.resch88@gmail.com" w:date="2022-01-04T17:36:00Z">
              <w:rPr>
                <w:rFonts w:ascii="Times New Roman" w:hAnsi="Times New Roman" w:cs="Times New Roman"/>
                <w:sz w:val="24"/>
                <w:szCs w:val="24"/>
                <w:lang w:val="en-US"/>
              </w:rPr>
            </w:rPrChange>
          </w:rPr>
          <w:instrText xml:space="preserve"> ADDIN EN.CITE &lt;EndNote&gt;&lt;Cite&gt;&lt;Author&gt;Kanwar&lt;/Author&gt;&lt;Year&gt;2000&lt;/Year&gt;&lt;RecNum&gt;32&lt;/RecNum&gt;&lt;DisplayText&gt;&lt;style face="superscript"&gt;[22]&lt;/style&gt;&lt;/DisplayText&gt;&lt;record&gt;&lt;rec-number&gt;32&lt;/rec-number&gt;&lt;foreign-keys&gt;&lt;key app="EN" db-id="zvspev52q5sttqetatnpexxo02zdpswpztzw" timestamp="1602401589"&gt;32&lt;/key&gt;&lt;/foreign-keys&gt;&lt;ref-type name="Journal Article"&gt;17&lt;/ref-type&gt;&lt;contributors&gt;&lt;authors&gt;&lt;author&gt;Kanwar, R.&lt;/author&gt;&lt;author&gt;Balasubramanian, D.&lt;/author&gt;&lt;/authors&gt;&lt;/contributors&gt;&lt;titles&gt;&lt;title&gt;Structural studies on some dityrosine-cross-linked globular proteins: Stability is weakened, but activity is not abolished&lt;/title&gt;&lt;secondary-title&gt;Biochemistry&lt;/secondary-title&gt;&lt;/titles&gt;&lt;periodical&gt;&lt;full-title&gt;Biochemistry&lt;/full-title&gt;&lt;/periodical&gt;&lt;pages&gt;14976-14983&lt;/pages&gt;&lt;volume&gt;39&lt;/volume&gt;&lt;number&gt;48&lt;/number&gt;&lt;dates&gt;&lt;year&gt;2000&lt;/year&gt;&lt;/dates&gt;&lt;urls&gt;&lt;pdf-urls&gt;&lt;url&gt;file:///C:/Users/annar/Documents/Backup ZBSA Aug 2019/03_Literaturverzeichnis V.2/03_Methoden/18_Cornea glue/18_Riboflavin/Kanwar, Biochemistry 2000.pdf&lt;/url&gt;&lt;/pdf-urls&gt;&lt;/urls&gt;&lt;electronic-resource-num&gt;10.1021/bi0008579&lt;/electronic-resource-num&gt;&lt;/record&gt;&lt;/Cite&gt;&lt;/EndNote&gt;</w:instrText>
        </w:r>
        <w:r w:rsidR="00D5557A" w:rsidRPr="00D5557A">
          <w:rPr>
            <w:rFonts w:ascii="Times New Roman" w:hAnsi="Times New Roman" w:cs="Times New Roman"/>
            <w:color w:val="000000" w:themeColor="text1"/>
            <w:sz w:val="24"/>
            <w:szCs w:val="24"/>
            <w:lang w:val="en-US"/>
            <w:rPrChange w:id="474" w:author="anna.resch88@gmail.com" w:date="2022-01-04T17:36:00Z">
              <w:rPr>
                <w:rFonts w:ascii="Times New Roman" w:hAnsi="Times New Roman" w:cs="Times New Roman"/>
                <w:sz w:val="24"/>
                <w:szCs w:val="24"/>
                <w:lang w:val="en-US"/>
              </w:rPr>
            </w:rPrChange>
          </w:rPr>
          <w:fldChar w:fldCharType="separate"/>
        </w:r>
        <w:r w:rsidR="00D5557A" w:rsidRPr="00D5557A">
          <w:rPr>
            <w:rFonts w:ascii="Times New Roman" w:hAnsi="Times New Roman" w:cs="Times New Roman"/>
            <w:noProof/>
            <w:color w:val="000000" w:themeColor="text1"/>
            <w:sz w:val="24"/>
            <w:szCs w:val="24"/>
            <w:vertAlign w:val="superscript"/>
            <w:lang w:val="en-US"/>
            <w:rPrChange w:id="475" w:author="anna.resch88@gmail.com" w:date="2022-01-04T17:36:00Z">
              <w:rPr>
                <w:rFonts w:ascii="Times New Roman" w:hAnsi="Times New Roman" w:cs="Times New Roman"/>
                <w:noProof/>
                <w:sz w:val="24"/>
                <w:szCs w:val="24"/>
                <w:vertAlign w:val="superscript"/>
                <w:lang w:val="en-US"/>
              </w:rPr>
            </w:rPrChange>
          </w:rPr>
          <w:t>[22]</w:t>
        </w:r>
        <w:r w:rsidR="00D5557A" w:rsidRPr="00D5557A">
          <w:rPr>
            <w:rFonts w:ascii="Times New Roman" w:hAnsi="Times New Roman" w:cs="Times New Roman"/>
            <w:color w:val="000000" w:themeColor="text1"/>
            <w:sz w:val="24"/>
            <w:szCs w:val="24"/>
            <w:lang w:val="en-US"/>
            <w:rPrChange w:id="476" w:author="anna.resch88@gmail.com" w:date="2022-01-04T17:36:00Z">
              <w:rPr>
                <w:rFonts w:ascii="Times New Roman" w:hAnsi="Times New Roman" w:cs="Times New Roman"/>
                <w:sz w:val="24"/>
                <w:szCs w:val="24"/>
                <w:lang w:val="en-US"/>
              </w:rPr>
            </w:rPrChange>
          </w:rPr>
          <w:fldChar w:fldCharType="end"/>
        </w:r>
        <w:r w:rsidR="00D5557A" w:rsidRPr="00D5557A">
          <w:rPr>
            <w:rFonts w:ascii="Times New Roman" w:hAnsi="Times New Roman" w:cs="Times New Roman"/>
            <w:color w:val="000000" w:themeColor="text1"/>
            <w:sz w:val="24"/>
            <w:szCs w:val="24"/>
            <w:lang w:val="en-US"/>
            <w:rPrChange w:id="477" w:author="anna.resch88@gmail.com" w:date="2022-01-04T17:36:00Z">
              <w:rPr>
                <w:rFonts w:ascii="Times New Roman" w:hAnsi="Times New Roman" w:cs="Times New Roman"/>
                <w:sz w:val="24"/>
                <w:szCs w:val="24"/>
                <w:lang w:val="en-US"/>
              </w:rPr>
            </w:rPrChange>
          </w:rPr>
          <w:t xml:space="preserve"> or </w:t>
        </w:r>
      </w:ins>
      <w:ins w:id="478" w:author="anna.resch88@gmail.com" w:date="2022-01-05T10:46:00Z">
        <w:r w:rsidR="00680559" w:rsidRPr="00E97295">
          <w:rPr>
            <w:rFonts w:ascii="Times New Roman" w:hAnsi="Times New Roman" w:cs="Times New Roman"/>
            <w:sz w:val="24"/>
            <w:szCs w:val="24"/>
            <w:lang w:val="en-US"/>
          </w:rPr>
          <w:t>tris(bipyridine)ruthenium(II)</w:t>
        </w:r>
        <w:r w:rsidR="00680559" w:rsidRPr="00E97295">
          <w:rPr>
            <w:rFonts w:ascii="Times New Roman" w:hAnsi="Times New Roman" w:cs="Times New Roman"/>
            <w:iCs/>
            <w:sz w:val="24"/>
            <w:szCs w:val="24"/>
            <w:lang w:val="en-US"/>
          </w:rPr>
          <w:t xml:space="preserve"> </w:t>
        </w:r>
        <w:r w:rsidR="00680559">
          <w:rPr>
            <w:rFonts w:ascii="Times New Roman" w:hAnsi="Times New Roman" w:cs="Times New Roman"/>
            <w:iCs/>
            <w:sz w:val="24"/>
            <w:szCs w:val="24"/>
            <w:lang w:val="en-US"/>
          </w:rPr>
          <w:t>(</w:t>
        </w:r>
      </w:ins>
      <w:proofErr w:type="spellStart"/>
      <w:ins w:id="479" w:author="anna.resch88@gmail.com" w:date="2022-01-04T17:36:00Z">
        <w:r w:rsidR="00D5557A" w:rsidRPr="00D5557A">
          <w:rPr>
            <w:rFonts w:ascii="Times New Roman" w:hAnsi="Times New Roman" w:cs="Times New Roman"/>
            <w:color w:val="000000" w:themeColor="text1"/>
            <w:sz w:val="24"/>
            <w:szCs w:val="24"/>
            <w:lang w:val="en-US"/>
            <w:rPrChange w:id="480" w:author="anna.resch88@gmail.com" w:date="2022-01-04T17:36:00Z">
              <w:rPr>
                <w:rFonts w:ascii="Times New Roman" w:hAnsi="Times New Roman" w:cs="Times New Roman"/>
                <w:sz w:val="24"/>
                <w:szCs w:val="24"/>
                <w:lang w:val="en-US"/>
              </w:rPr>
            </w:rPrChange>
          </w:rPr>
          <w:t>ru</w:t>
        </w:r>
        <w:proofErr w:type="spellEnd"/>
        <w:r w:rsidR="00D5557A" w:rsidRPr="00D5557A">
          <w:rPr>
            <w:rFonts w:ascii="Times New Roman" w:hAnsi="Times New Roman" w:cs="Times New Roman"/>
            <w:color w:val="000000" w:themeColor="text1"/>
            <w:sz w:val="24"/>
            <w:szCs w:val="24"/>
            <w:lang w:val="en-US"/>
            <w:rPrChange w:id="481" w:author="anna.resch88@gmail.com" w:date="2022-01-04T17:36:00Z">
              <w:rPr>
                <w:rFonts w:ascii="Times New Roman" w:hAnsi="Times New Roman" w:cs="Times New Roman"/>
                <w:sz w:val="24"/>
                <w:szCs w:val="24"/>
                <w:lang w:val="en-US"/>
              </w:rPr>
            </w:rPrChange>
          </w:rPr>
          <w:t>(II)</w:t>
        </w:r>
        <w:proofErr w:type="spellStart"/>
        <w:r w:rsidR="00D5557A" w:rsidRPr="00D5557A">
          <w:rPr>
            <w:rFonts w:ascii="Times New Roman" w:hAnsi="Times New Roman" w:cs="Times New Roman"/>
            <w:color w:val="000000" w:themeColor="text1"/>
            <w:sz w:val="24"/>
            <w:szCs w:val="24"/>
            <w:lang w:val="en-US"/>
            <w:rPrChange w:id="482" w:author="anna.resch88@gmail.com" w:date="2022-01-04T17:36:00Z">
              <w:rPr>
                <w:rFonts w:ascii="Times New Roman" w:hAnsi="Times New Roman" w:cs="Times New Roman"/>
                <w:sz w:val="24"/>
                <w:szCs w:val="24"/>
                <w:lang w:val="en-US"/>
              </w:rPr>
            </w:rPrChange>
          </w:rPr>
          <w:t>bpy</w:t>
        </w:r>
      </w:ins>
      <w:commentRangeStart w:id="483"/>
      <w:proofErr w:type="spellEnd"/>
      <w:ins w:id="484" w:author="anna.resch88@gmail.com" w:date="2022-01-05T10:46:00Z">
        <w:r w:rsidR="00680559">
          <w:rPr>
            <w:rFonts w:ascii="Times New Roman" w:hAnsi="Times New Roman" w:cs="Times New Roman"/>
            <w:color w:val="000000" w:themeColor="text1"/>
            <w:sz w:val="24"/>
            <w:szCs w:val="24"/>
            <w:lang w:val="en-US"/>
          </w:rPr>
          <w:t>)</w:t>
        </w:r>
      </w:ins>
      <w:ins w:id="485" w:author="anna.resch88@gmail.com" w:date="2022-01-04T17:36:00Z">
        <w:r w:rsidR="00D5557A" w:rsidRPr="00D5557A">
          <w:rPr>
            <w:rFonts w:ascii="Times New Roman" w:hAnsi="Times New Roman" w:cs="Times New Roman"/>
            <w:color w:val="000000" w:themeColor="text1"/>
            <w:sz w:val="24"/>
            <w:szCs w:val="24"/>
            <w:lang w:val="en-US"/>
            <w:rPrChange w:id="486" w:author="anna.resch88@gmail.com" w:date="2022-01-04T17:36:00Z">
              <w:rPr>
                <w:rFonts w:ascii="Times New Roman" w:hAnsi="Times New Roman" w:cs="Times New Roman"/>
                <w:sz w:val="24"/>
                <w:szCs w:val="24"/>
                <w:lang w:val="en-US"/>
              </w:rPr>
            </w:rPrChange>
          </w:rPr>
          <w:fldChar w:fldCharType="begin"/>
        </w:r>
        <w:r w:rsidR="00D5557A" w:rsidRPr="00D5557A">
          <w:rPr>
            <w:rFonts w:ascii="Times New Roman" w:hAnsi="Times New Roman" w:cs="Times New Roman"/>
            <w:color w:val="000000" w:themeColor="text1"/>
            <w:sz w:val="24"/>
            <w:szCs w:val="24"/>
            <w:lang w:val="en-US"/>
            <w:rPrChange w:id="487" w:author="anna.resch88@gmail.com" w:date="2022-01-04T17:36:00Z">
              <w:rPr>
                <w:rFonts w:ascii="Times New Roman" w:hAnsi="Times New Roman" w:cs="Times New Roman"/>
                <w:sz w:val="24"/>
                <w:szCs w:val="24"/>
                <w:lang w:val="en-US"/>
              </w:rPr>
            </w:rPrChange>
          </w:rPr>
          <w:instrText xml:space="preserve"> ADDIN EN.CITE &lt;EndNote&gt;&lt;Cite&gt;&lt;Author&gt;Fancy&lt;/Author&gt;&lt;Year&gt;1999&lt;/Year&gt;&lt;RecNum&gt;33&lt;/RecNum&gt;&lt;DisplayText&gt;&lt;style face="superscript"&gt;[23]&lt;/style&gt;&lt;/DisplayText&gt;&lt;record&gt;&lt;rec-number&gt;33&lt;/rec-number&gt;&lt;foreign-keys&gt;&lt;key app="EN" db-id="zvspev52q5sttqetatnpexxo02zdpswpztzw" timestamp="1602401589"&gt;33&lt;/key&gt;&lt;/foreign-keys&gt;&lt;ref-type name="Journal Article"&gt;17&lt;/ref-type&gt;&lt;contributors&gt;&lt;authors&gt;&lt;author&gt;Fancy, David A.&lt;/author&gt;&lt;author&gt;Kodadek, Thomas&lt;/author&gt;&lt;/authors&gt;&lt;/contributors&gt;&lt;titles&gt;&lt;title&gt;Chemistry for the analysis of protein-protein interactions: Rapid and efficient cross-linking triggered by long wavelength light&lt;/title&gt;&lt;secondary-title&gt;Proceedings of the National Academy of Sciences of the United States of America&lt;/secondary-title&gt;&lt;/titles&gt;&lt;periodical&gt;&lt;full-title&gt;Proceedings of the National Academy of Sciences of the United States of America&lt;/full-title&gt;&lt;/periodical&gt;&lt;pages&gt;6020-6024&lt;/pages&gt;&lt;volume&gt;96&lt;/volume&gt;&lt;number&gt;11&lt;/number&gt;&lt;dates&gt;&lt;year&gt;1999&lt;/year&gt;&lt;/dates&gt;&lt;urls&gt;&lt;pdf-urls&gt;&lt;url&gt;file:///C:/Users/annar/Documents/Backup ZBSA Aug 2019/03_Literaturverzeichnis V.2/03_Methoden/17_Protein crosslinking/Fancy, Proc Natl Acad Sci USA 1999.pdf&lt;/url&gt;&lt;/pdf-urls&gt;&lt;/urls&gt;&lt;electronic-resource-num&gt;10.1073/pnas.96.11.6020&lt;/electronic-resource-num&gt;&lt;/record&gt;&lt;/Cite&gt;&lt;/EndNote&gt;</w:instrText>
        </w:r>
        <w:r w:rsidR="00D5557A" w:rsidRPr="00D5557A">
          <w:rPr>
            <w:rFonts w:ascii="Times New Roman" w:hAnsi="Times New Roman" w:cs="Times New Roman"/>
            <w:color w:val="000000" w:themeColor="text1"/>
            <w:sz w:val="24"/>
            <w:szCs w:val="24"/>
            <w:lang w:val="en-US"/>
            <w:rPrChange w:id="488" w:author="anna.resch88@gmail.com" w:date="2022-01-04T17:36:00Z">
              <w:rPr>
                <w:rFonts w:ascii="Times New Roman" w:hAnsi="Times New Roman" w:cs="Times New Roman"/>
                <w:sz w:val="24"/>
                <w:szCs w:val="24"/>
                <w:lang w:val="en-US"/>
              </w:rPr>
            </w:rPrChange>
          </w:rPr>
          <w:fldChar w:fldCharType="separate"/>
        </w:r>
        <w:r w:rsidR="00D5557A" w:rsidRPr="00D5557A">
          <w:rPr>
            <w:rFonts w:ascii="Times New Roman" w:hAnsi="Times New Roman" w:cs="Times New Roman"/>
            <w:noProof/>
            <w:color w:val="000000" w:themeColor="text1"/>
            <w:sz w:val="24"/>
            <w:szCs w:val="24"/>
            <w:vertAlign w:val="superscript"/>
            <w:lang w:val="en-US"/>
            <w:rPrChange w:id="489" w:author="anna.resch88@gmail.com" w:date="2022-01-04T17:36:00Z">
              <w:rPr>
                <w:rFonts w:ascii="Times New Roman" w:hAnsi="Times New Roman" w:cs="Times New Roman"/>
                <w:noProof/>
                <w:sz w:val="24"/>
                <w:szCs w:val="24"/>
                <w:vertAlign w:val="superscript"/>
                <w:lang w:val="en-US"/>
              </w:rPr>
            </w:rPrChange>
          </w:rPr>
          <w:t>[23]</w:t>
        </w:r>
        <w:r w:rsidR="00D5557A" w:rsidRPr="00D5557A">
          <w:rPr>
            <w:rFonts w:ascii="Times New Roman" w:hAnsi="Times New Roman" w:cs="Times New Roman"/>
            <w:color w:val="000000" w:themeColor="text1"/>
            <w:sz w:val="24"/>
            <w:szCs w:val="24"/>
            <w:lang w:val="en-US"/>
            <w:rPrChange w:id="490" w:author="anna.resch88@gmail.com" w:date="2022-01-04T17:36:00Z">
              <w:rPr>
                <w:rFonts w:ascii="Times New Roman" w:hAnsi="Times New Roman" w:cs="Times New Roman"/>
                <w:sz w:val="24"/>
                <w:szCs w:val="24"/>
                <w:lang w:val="en-US"/>
              </w:rPr>
            </w:rPrChange>
          </w:rPr>
          <w:fldChar w:fldCharType="end"/>
        </w:r>
        <w:r w:rsidR="00D5557A" w:rsidRPr="00D5557A">
          <w:rPr>
            <w:rFonts w:ascii="Times New Roman" w:hAnsi="Times New Roman" w:cs="Times New Roman"/>
            <w:color w:val="000000" w:themeColor="text1"/>
            <w:sz w:val="24"/>
            <w:szCs w:val="24"/>
            <w:lang w:val="en-US"/>
            <w:rPrChange w:id="491" w:author="anna.resch88@gmail.com" w:date="2022-01-04T17:36:00Z">
              <w:rPr>
                <w:rFonts w:ascii="Times New Roman" w:hAnsi="Times New Roman" w:cs="Times New Roman"/>
                <w:sz w:val="24"/>
                <w:szCs w:val="24"/>
                <w:lang w:val="en-US"/>
              </w:rPr>
            </w:rPrChange>
          </w:rPr>
          <w:t xml:space="preserve"> </w:t>
        </w:r>
      </w:ins>
      <w:commentRangeEnd w:id="483"/>
      <w:ins w:id="492" w:author="anna.resch88@gmail.com" w:date="2022-01-16T11:50:00Z">
        <w:r w:rsidR="00416247">
          <w:rPr>
            <w:rStyle w:val="Kommentarzeichen"/>
          </w:rPr>
          <w:commentReference w:id="483"/>
        </w:r>
      </w:ins>
      <w:ins w:id="493" w:author="Alexander Resch" w:date="2022-01-17T19:29:00Z">
        <w:r w:rsidR="005868E2">
          <w:rPr>
            <w:rFonts w:ascii="Times New Roman" w:hAnsi="Times New Roman" w:cs="Times New Roman"/>
            <w:color w:val="000000" w:themeColor="text1"/>
            <w:sz w:val="24"/>
            <w:szCs w:val="24"/>
            <w:lang w:val="en-US"/>
          </w:rPr>
          <w:t xml:space="preserve">, </w:t>
        </w:r>
      </w:ins>
      <w:ins w:id="494" w:author="anna.resch88@gmail.com" w:date="2022-01-04T17:36:00Z">
        <w:r w:rsidR="00D5557A" w:rsidRPr="00D5557A">
          <w:rPr>
            <w:rFonts w:ascii="Times New Roman" w:hAnsi="Times New Roman" w:cs="Times New Roman"/>
            <w:color w:val="000000" w:themeColor="text1"/>
            <w:sz w:val="24"/>
            <w:szCs w:val="24"/>
            <w:lang w:val="en-US"/>
            <w:rPrChange w:id="495" w:author="anna.resch88@gmail.com" w:date="2022-01-04T17:36:00Z">
              <w:rPr>
                <w:rFonts w:ascii="Times New Roman" w:hAnsi="Times New Roman" w:cs="Times New Roman"/>
                <w:sz w:val="24"/>
                <w:szCs w:val="24"/>
                <w:lang w:val="en-US"/>
              </w:rPr>
            </w:rPrChange>
          </w:rPr>
          <w:t xml:space="preserve">along with ammonium </w:t>
        </w:r>
        <w:proofErr w:type="spellStart"/>
        <w:r w:rsidR="00D5557A" w:rsidRPr="00D5557A">
          <w:rPr>
            <w:rFonts w:ascii="Times New Roman" w:hAnsi="Times New Roman" w:cs="Times New Roman"/>
            <w:color w:val="000000" w:themeColor="text1"/>
            <w:sz w:val="24"/>
            <w:szCs w:val="24"/>
            <w:lang w:val="en-US"/>
            <w:rPrChange w:id="496" w:author="anna.resch88@gmail.com" w:date="2022-01-04T17:36:00Z">
              <w:rPr>
                <w:rFonts w:ascii="Times New Roman" w:hAnsi="Times New Roman" w:cs="Times New Roman"/>
                <w:sz w:val="24"/>
                <w:szCs w:val="24"/>
                <w:lang w:val="en-US"/>
              </w:rPr>
            </w:rPrChange>
          </w:rPr>
          <w:t>peroxodisulfate</w:t>
        </w:r>
        <w:proofErr w:type="spellEnd"/>
        <w:r w:rsidR="00D5557A" w:rsidRPr="00D5557A">
          <w:rPr>
            <w:rFonts w:ascii="Times New Roman" w:hAnsi="Times New Roman" w:cs="Times New Roman"/>
            <w:color w:val="000000" w:themeColor="text1"/>
            <w:sz w:val="24"/>
            <w:szCs w:val="24"/>
            <w:lang w:val="en-US"/>
            <w:rPrChange w:id="497" w:author="anna.resch88@gmail.com" w:date="2022-01-04T17:36:00Z">
              <w:rPr>
                <w:rFonts w:ascii="Times New Roman" w:hAnsi="Times New Roman" w:cs="Times New Roman"/>
                <w:sz w:val="24"/>
                <w:szCs w:val="24"/>
                <w:lang w:val="en-US"/>
              </w:rPr>
            </w:rPrChange>
          </w:rPr>
          <w:t xml:space="preserve"> (APS) as an electron acceptor</w:t>
        </w:r>
        <w:r w:rsidR="00D5557A" w:rsidRPr="00D5557A">
          <w:rPr>
            <w:rFonts w:ascii="Times New Roman" w:hAnsi="Times New Roman" w:cs="Times New Roman"/>
            <w:color w:val="000000" w:themeColor="text1"/>
            <w:sz w:val="24"/>
            <w:szCs w:val="24"/>
            <w:lang w:val="en-US"/>
            <w:rPrChange w:id="498" w:author="anna.resch88@gmail.com" w:date="2022-01-04T17:36:00Z">
              <w:rPr>
                <w:rFonts w:ascii="Times New Roman" w:hAnsi="Times New Roman" w:cs="Times New Roman"/>
                <w:sz w:val="24"/>
                <w:szCs w:val="24"/>
                <w:lang w:val="en-US"/>
              </w:rPr>
            </w:rPrChange>
          </w:rPr>
          <w:fldChar w:fldCharType="begin"/>
        </w:r>
        <w:r w:rsidR="00D5557A" w:rsidRPr="00D5557A">
          <w:rPr>
            <w:rFonts w:ascii="Times New Roman" w:hAnsi="Times New Roman" w:cs="Times New Roman"/>
            <w:color w:val="000000" w:themeColor="text1"/>
            <w:sz w:val="24"/>
            <w:szCs w:val="24"/>
            <w:lang w:val="en-US"/>
            <w:rPrChange w:id="499" w:author="anna.resch88@gmail.com" w:date="2022-01-04T17:36:00Z">
              <w:rPr>
                <w:rFonts w:ascii="Times New Roman" w:hAnsi="Times New Roman" w:cs="Times New Roman"/>
                <w:sz w:val="24"/>
                <w:szCs w:val="24"/>
                <w:lang w:val="en-US"/>
              </w:rPr>
            </w:rPrChange>
          </w:rPr>
          <w:instrText xml:space="preserve"> ADDIN EN.CITE &lt;EndNote&gt;&lt;Cite&gt;&lt;Author&gt;Fancy&lt;/Author&gt;&lt;Year&gt;1999&lt;/Year&gt;&lt;RecNum&gt;33&lt;/RecNum&gt;&lt;DisplayText&gt;&lt;style face="superscript"&gt;[23]&lt;/style&gt;&lt;/DisplayText&gt;&lt;record&gt;&lt;rec-number&gt;33&lt;/rec-number&gt;&lt;foreign-keys&gt;&lt;key app="EN" db-id="zvspev52q5sttqetatnpexxo02zdpswpztzw" timestamp="1602401589"&gt;33&lt;/key&gt;&lt;/foreign-keys&gt;&lt;ref-type name="Journal Article"&gt;17&lt;/ref-type&gt;&lt;contributors&gt;&lt;authors&gt;&lt;author&gt;Fancy, David A.&lt;/author&gt;&lt;author&gt;Kodadek, Thomas&lt;/author&gt;&lt;/authors&gt;&lt;/contributors&gt;&lt;titles&gt;&lt;title&gt;Chemistry for the analysis of protein-protein interactions: Rapid and efficient cross-linking triggered by long wavelength light&lt;/title&gt;&lt;secondary-title&gt;Proceedings of the National Academy of Sciences of the United States of America&lt;/secondary-title&gt;&lt;/titles&gt;&lt;periodical&gt;&lt;full-title&gt;Proceedings of the National Academy of Sciences of the United States of America&lt;/full-title&gt;&lt;/periodical&gt;&lt;pages&gt;6020-6024&lt;/pages&gt;&lt;volume&gt;96&lt;/volume&gt;&lt;number&gt;11&lt;/number&gt;&lt;dates&gt;&lt;year&gt;1999&lt;/year&gt;&lt;/dates&gt;&lt;urls&gt;&lt;pdf-urls&gt;&lt;url&gt;file:///C:/Users/annar/Documents/Backup ZBSA Aug 2019/03_Literaturverzeichnis V.2/03_Methoden/17_Protein crosslinking/Fancy, Proc Natl Acad Sci USA 1999.pdf&lt;/url&gt;&lt;/pdf-urls&gt;&lt;/urls&gt;&lt;electronic-resource-num&gt;10.1073/pnas.96.11.6020&lt;/electronic-resource-num&gt;&lt;/record&gt;&lt;/Cite&gt;&lt;/EndNote&gt;</w:instrText>
        </w:r>
        <w:r w:rsidR="00D5557A" w:rsidRPr="00D5557A">
          <w:rPr>
            <w:rFonts w:ascii="Times New Roman" w:hAnsi="Times New Roman" w:cs="Times New Roman"/>
            <w:color w:val="000000" w:themeColor="text1"/>
            <w:sz w:val="24"/>
            <w:szCs w:val="24"/>
            <w:lang w:val="en-US"/>
            <w:rPrChange w:id="500" w:author="anna.resch88@gmail.com" w:date="2022-01-04T17:36:00Z">
              <w:rPr>
                <w:rFonts w:ascii="Times New Roman" w:hAnsi="Times New Roman" w:cs="Times New Roman"/>
                <w:sz w:val="24"/>
                <w:szCs w:val="24"/>
                <w:lang w:val="en-US"/>
              </w:rPr>
            </w:rPrChange>
          </w:rPr>
          <w:fldChar w:fldCharType="separate"/>
        </w:r>
        <w:r w:rsidR="00D5557A" w:rsidRPr="00D5557A">
          <w:rPr>
            <w:rFonts w:ascii="Times New Roman" w:hAnsi="Times New Roman" w:cs="Times New Roman"/>
            <w:noProof/>
            <w:color w:val="000000" w:themeColor="text1"/>
            <w:sz w:val="24"/>
            <w:szCs w:val="24"/>
            <w:vertAlign w:val="superscript"/>
            <w:lang w:val="en-US"/>
            <w:rPrChange w:id="501" w:author="anna.resch88@gmail.com" w:date="2022-01-04T17:36:00Z">
              <w:rPr>
                <w:rFonts w:ascii="Times New Roman" w:hAnsi="Times New Roman" w:cs="Times New Roman"/>
                <w:noProof/>
                <w:sz w:val="24"/>
                <w:szCs w:val="24"/>
                <w:vertAlign w:val="superscript"/>
                <w:lang w:val="en-US"/>
              </w:rPr>
            </w:rPrChange>
          </w:rPr>
          <w:t>[23]</w:t>
        </w:r>
        <w:r w:rsidR="00D5557A" w:rsidRPr="00D5557A">
          <w:rPr>
            <w:rFonts w:ascii="Times New Roman" w:hAnsi="Times New Roman" w:cs="Times New Roman"/>
            <w:color w:val="000000" w:themeColor="text1"/>
            <w:sz w:val="24"/>
            <w:szCs w:val="24"/>
            <w:lang w:val="en-US"/>
            <w:rPrChange w:id="502" w:author="anna.resch88@gmail.com" w:date="2022-01-04T17:36:00Z">
              <w:rPr>
                <w:rFonts w:ascii="Times New Roman" w:hAnsi="Times New Roman" w:cs="Times New Roman"/>
                <w:sz w:val="24"/>
                <w:szCs w:val="24"/>
                <w:lang w:val="en-US"/>
              </w:rPr>
            </w:rPrChange>
          </w:rPr>
          <w:fldChar w:fldCharType="end"/>
        </w:r>
        <w:r w:rsidR="00D5557A" w:rsidRPr="00D5557A">
          <w:rPr>
            <w:rFonts w:ascii="Times New Roman" w:hAnsi="Times New Roman" w:cs="Times New Roman"/>
            <w:color w:val="000000" w:themeColor="text1"/>
            <w:sz w:val="24"/>
            <w:szCs w:val="24"/>
            <w:lang w:val="en-US"/>
            <w:rPrChange w:id="503" w:author="anna.resch88@gmail.com" w:date="2022-01-04T17:36:00Z">
              <w:rPr>
                <w:rFonts w:ascii="Times New Roman" w:hAnsi="Times New Roman" w:cs="Times New Roman"/>
                <w:sz w:val="24"/>
                <w:szCs w:val="24"/>
                <w:lang w:val="en-US"/>
              </w:rPr>
            </w:rPrChange>
          </w:rPr>
          <w:t xml:space="preserve">. </w:t>
        </w:r>
      </w:ins>
      <w:ins w:id="504" w:author="anna.resch88@gmail.com" w:date="2022-01-16T11:53:00Z">
        <w:r w:rsidR="00E871F0">
          <w:rPr>
            <w:rFonts w:ascii="Times New Roman" w:hAnsi="Times New Roman" w:cs="Times New Roman"/>
            <w:color w:val="000000" w:themeColor="text1"/>
            <w:sz w:val="24"/>
            <w:szCs w:val="24"/>
            <w:lang w:val="en-US"/>
          </w:rPr>
          <w:t>Consequently, t</w:t>
        </w:r>
        <w:r w:rsidR="00E871F0" w:rsidRPr="009A1C08">
          <w:rPr>
            <w:rFonts w:ascii="Times New Roman" w:hAnsi="Times New Roman" w:cs="Times New Roman"/>
            <w:color w:val="000000" w:themeColor="text1"/>
            <w:sz w:val="24"/>
            <w:szCs w:val="24"/>
            <w:lang w:val="en-US"/>
          </w:rPr>
          <w:t xml:space="preserve">he network </w:t>
        </w:r>
        <w:r w:rsidR="00E871F0" w:rsidRPr="009A1C08">
          <w:rPr>
            <w:rFonts w:ascii="Times New Roman" w:hAnsi="Times New Roman" w:cs="Times New Roman"/>
            <w:color w:val="000000" w:themeColor="text1"/>
            <w:sz w:val="24"/>
            <w:szCs w:val="24"/>
            <w:lang w:val="en-US"/>
          </w:rPr>
          <w:lastRenderedPageBreak/>
          <w:t xml:space="preserve">formation </w:t>
        </w:r>
        <w:r w:rsidR="00E871F0">
          <w:rPr>
            <w:rFonts w:ascii="Times New Roman" w:hAnsi="Times New Roman" w:cs="Times New Roman"/>
            <w:color w:val="000000" w:themeColor="text1"/>
            <w:sz w:val="24"/>
            <w:szCs w:val="24"/>
            <w:lang w:val="en-US"/>
          </w:rPr>
          <w:t xml:space="preserve">was </w:t>
        </w:r>
        <w:r w:rsidR="00E871F0" w:rsidRPr="009A1C08">
          <w:rPr>
            <w:rFonts w:ascii="Times New Roman" w:hAnsi="Times New Roman" w:cs="Times New Roman"/>
            <w:color w:val="000000" w:themeColor="text1"/>
            <w:sz w:val="24"/>
            <w:szCs w:val="24"/>
            <w:lang w:val="en-US"/>
          </w:rPr>
          <w:t xml:space="preserve">realized </w:t>
        </w:r>
        <w:r w:rsidR="00E871F0">
          <w:rPr>
            <w:rFonts w:ascii="Times New Roman" w:hAnsi="Times New Roman" w:cs="Times New Roman"/>
            <w:color w:val="000000" w:themeColor="text1"/>
            <w:sz w:val="24"/>
            <w:szCs w:val="24"/>
            <w:lang w:val="en-US"/>
          </w:rPr>
          <w:t>by</w:t>
        </w:r>
        <w:r w:rsidR="00E871F0" w:rsidRPr="009A1C08">
          <w:rPr>
            <w:rFonts w:ascii="Times New Roman" w:hAnsi="Times New Roman" w:cs="Times New Roman"/>
            <w:color w:val="000000" w:themeColor="text1"/>
            <w:sz w:val="24"/>
            <w:szCs w:val="24"/>
            <w:lang w:val="en-US"/>
          </w:rPr>
          <w:t xml:space="preserve"> a combination of physical </w:t>
        </w:r>
        <w:r w:rsidR="00E871F0">
          <w:rPr>
            <w:rFonts w:ascii="Times New Roman" w:hAnsi="Times New Roman" w:cs="Times New Roman"/>
            <w:color w:val="000000" w:themeColor="text1"/>
            <w:sz w:val="24"/>
            <w:szCs w:val="24"/>
            <w:lang w:val="en-US"/>
          </w:rPr>
          <w:t>interactions</w:t>
        </w:r>
        <w:r w:rsidR="00E871F0" w:rsidRPr="009A1C08">
          <w:rPr>
            <w:rFonts w:ascii="Times New Roman" w:hAnsi="Times New Roman" w:cs="Times New Roman"/>
            <w:color w:val="000000" w:themeColor="text1"/>
            <w:sz w:val="24"/>
            <w:szCs w:val="24"/>
            <w:lang w:val="en-US"/>
          </w:rPr>
          <w:t xml:space="preserve"> via self-assembly of </w:t>
        </w:r>
        <w:r w:rsidR="00E871F0">
          <w:rPr>
            <w:rFonts w:ascii="Times New Roman" w:hAnsi="Times New Roman" w:cs="Times New Roman"/>
            <w:color w:val="000000" w:themeColor="text1"/>
            <w:sz w:val="24"/>
            <w:szCs w:val="24"/>
            <w:lang w:val="en-US"/>
          </w:rPr>
          <w:t>the</w:t>
        </w:r>
        <w:r w:rsidR="00E871F0" w:rsidRPr="009A1C08">
          <w:rPr>
            <w:rFonts w:ascii="Times New Roman" w:hAnsi="Times New Roman" w:cs="Times New Roman"/>
            <w:color w:val="000000" w:themeColor="text1"/>
            <w:sz w:val="24"/>
            <w:szCs w:val="24"/>
            <w:lang w:val="en-US"/>
          </w:rPr>
          <w:t xml:space="preserve"> highly stable </w:t>
        </w:r>
        <w:r w:rsidR="00E871F0">
          <w:rPr>
            <w:rFonts w:ascii="Times New Roman" w:hAnsi="Times New Roman" w:cs="Times New Roman"/>
            <w:color w:val="000000" w:themeColor="text1"/>
            <w:sz w:val="24"/>
            <w:szCs w:val="24"/>
            <w:lang w:val="en-US"/>
          </w:rPr>
          <w:t xml:space="preserve">ULD </w:t>
        </w:r>
        <w:r w:rsidR="00E871F0" w:rsidRPr="009A1C08">
          <w:rPr>
            <w:rFonts w:ascii="Times New Roman" w:hAnsi="Times New Roman" w:cs="Times New Roman"/>
            <w:color w:val="000000" w:themeColor="text1"/>
            <w:sz w:val="24"/>
            <w:szCs w:val="24"/>
            <w:lang w:val="en-US"/>
          </w:rPr>
          <w:t>protein tetramer and its (subsequent) photochemical crosslinking via natural tyrosine moieties</w:t>
        </w:r>
        <w:r w:rsidR="00E871F0">
          <w:rPr>
            <w:rFonts w:ascii="Times New Roman" w:hAnsi="Times New Roman" w:cs="Times New Roman"/>
            <w:color w:val="000000" w:themeColor="text1"/>
            <w:sz w:val="24"/>
            <w:szCs w:val="24"/>
            <w:lang w:val="en-US"/>
          </w:rPr>
          <w:t xml:space="preserve"> within the ULD protein.</w:t>
        </w:r>
        <w:r w:rsidR="00E871F0" w:rsidRPr="009A1C08">
          <w:rPr>
            <w:rFonts w:ascii="Times New Roman" w:hAnsi="Times New Roman" w:cs="Times New Roman"/>
            <w:color w:val="000000" w:themeColor="text1"/>
            <w:sz w:val="24"/>
            <w:szCs w:val="24"/>
            <w:lang w:val="en-US"/>
          </w:rPr>
          <w:t xml:space="preserve"> </w:t>
        </w:r>
        <w:proofErr w:type="spellStart"/>
        <w:r w:rsidR="00E871F0">
          <w:rPr>
            <w:rFonts w:ascii="Times New Roman" w:hAnsi="Times New Roman" w:cs="Times New Roman"/>
            <w:color w:val="000000" w:themeColor="text1"/>
            <w:sz w:val="24"/>
            <w:szCs w:val="24"/>
            <w:lang w:val="en-US"/>
          </w:rPr>
          <w:t>Chemoselective</w:t>
        </w:r>
        <w:proofErr w:type="spellEnd"/>
        <w:r w:rsidR="00E871F0">
          <w:rPr>
            <w:rFonts w:ascii="Times New Roman" w:hAnsi="Times New Roman" w:cs="Times New Roman"/>
            <w:color w:val="000000" w:themeColor="text1"/>
            <w:sz w:val="24"/>
            <w:szCs w:val="24"/>
            <w:lang w:val="en-US"/>
          </w:rPr>
          <w:t xml:space="preserve"> tyrosine crosslinking was carried out </w:t>
        </w:r>
        <w:r w:rsidR="00E871F0" w:rsidRPr="009A1C08">
          <w:rPr>
            <w:rFonts w:ascii="Times New Roman" w:hAnsi="Times New Roman" w:cs="Times New Roman"/>
            <w:color w:val="000000" w:themeColor="text1"/>
            <w:sz w:val="24"/>
            <w:szCs w:val="24"/>
            <w:lang w:val="en-US"/>
          </w:rPr>
          <w:t xml:space="preserve">using </w:t>
        </w:r>
        <w:r w:rsidR="00E871F0">
          <w:rPr>
            <w:rFonts w:ascii="Times New Roman" w:hAnsi="Times New Roman" w:cs="Times New Roman"/>
            <w:color w:val="000000" w:themeColor="text1"/>
            <w:sz w:val="24"/>
            <w:szCs w:val="24"/>
            <w:lang w:val="en-US"/>
          </w:rPr>
          <w:t xml:space="preserve">the photocatalysts </w:t>
        </w:r>
        <w:r w:rsidR="00E871F0" w:rsidRPr="009A1C08">
          <w:rPr>
            <w:rFonts w:ascii="Times New Roman" w:hAnsi="Times New Roman" w:cs="Times New Roman"/>
            <w:color w:val="000000" w:themeColor="text1"/>
            <w:sz w:val="24"/>
            <w:szCs w:val="24"/>
            <w:lang w:val="en-US"/>
          </w:rPr>
          <w:t>vitamin B</w:t>
        </w:r>
        <w:r w:rsidR="00E871F0" w:rsidRPr="009A1C08">
          <w:rPr>
            <w:rFonts w:ascii="Times New Roman" w:hAnsi="Times New Roman" w:cs="Times New Roman"/>
            <w:color w:val="000000" w:themeColor="text1"/>
            <w:sz w:val="24"/>
            <w:szCs w:val="24"/>
            <w:vertAlign w:val="subscript"/>
            <w:lang w:val="en-US"/>
          </w:rPr>
          <w:t>2</w:t>
        </w:r>
        <w:r w:rsidR="00E871F0" w:rsidRPr="009A1C08">
          <w:rPr>
            <w:rFonts w:ascii="Times New Roman" w:hAnsi="Times New Roman" w:cs="Times New Roman"/>
            <w:color w:val="000000" w:themeColor="text1"/>
            <w:sz w:val="24"/>
            <w:szCs w:val="24"/>
            <w:lang w:val="en-US"/>
          </w:rPr>
          <w:t xml:space="preserve">/riboflavin or </w:t>
        </w:r>
        <w:proofErr w:type="spellStart"/>
        <w:proofErr w:type="gramStart"/>
        <w:r w:rsidR="00E871F0">
          <w:rPr>
            <w:rFonts w:ascii="Times New Roman" w:hAnsi="Times New Roman" w:cs="Times New Roman"/>
            <w:color w:val="000000" w:themeColor="text1"/>
            <w:sz w:val="24"/>
            <w:szCs w:val="24"/>
            <w:lang w:val="en-US"/>
          </w:rPr>
          <w:t>ru</w:t>
        </w:r>
        <w:proofErr w:type="spellEnd"/>
        <w:r w:rsidR="00E871F0">
          <w:rPr>
            <w:rFonts w:ascii="Times New Roman" w:hAnsi="Times New Roman" w:cs="Times New Roman"/>
            <w:color w:val="000000" w:themeColor="text1"/>
            <w:sz w:val="24"/>
            <w:szCs w:val="24"/>
            <w:lang w:val="en-US"/>
          </w:rPr>
          <w:t>(</w:t>
        </w:r>
        <w:proofErr w:type="gramEnd"/>
        <w:r w:rsidR="00E871F0">
          <w:rPr>
            <w:rFonts w:ascii="Times New Roman" w:hAnsi="Times New Roman" w:cs="Times New Roman"/>
            <w:color w:val="000000" w:themeColor="text1"/>
            <w:sz w:val="24"/>
            <w:szCs w:val="24"/>
            <w:lang w:val="en-US"/>
          </w:rPr>
          <w:t>II)</w:t>
        </w:r>
        <w:proofErr w:type="spellStart"/>
        <w:r w:rsidR="00E871F0">
          <w:rPr>
            <w:rFonts w:ascii="Times New Roman" w:hAnsi="Times New Roman" w:cs="Times New Roman"/>
            <w:color w:val="000000" w:themeColor="text1"/>
            <w:sz w:val="24"/>
            <w:szCs w:val="24"/>
            <w:lang w:val="en-US"/>
          </w:rPr>
          <w:t>bpy</w:t>
        </w:r>
        <w:proofErr w:type="spellEnd"/>
        <w:r w:rsidR="00E871F0" w:rsidRPr="009A1C08">
          <w:rPr>
            <w:rFonts w:ascii="Times New Roman" w:hAnsi="Times New Roman" w:cs="Times New Roman"/>
            <w:color w:val="000000" w:themeColor="text1"/>
            <w:sz w:val="24"/>
            <w:szCs w:val="24"/>
            <w:lang w:val="en-US"/>
          </w:rPr>
          <w:t xml:space="preserve">. </w:t>
        </w:r>
      </w:ins>
      <w:ins w:id="505" w:author="anna.resch88@gmail.com" w:date="2022-01-04T17:36:00Z">
        <w:r w:rsidR="00D5557A" w:rsidRPr="00D5557A">
          <w:rPr>
            <w:rFonts w:ascii="Times New Roman" w:hAnsi="Times New Roman" w:cs="Times New Roman"/>
            <w:iCs/>
            <w:color w:val="000000" w:themeColor="text1"/>
            <w:sz w:val="24"/>
            <w:szCs w:val="24"/>
            <w:lang w:val="en-US"/>
            <w:rPrChange w:id="506" w:author="anna.resch88@gmail.com" w:date="2022-01-04T17:36:00Z">
              <w:rPr>
                <w:rFonts w:ascii="Times New Roman" w:hAnsi="Times New Roman" w:cs="Times New Roman"/>
                <w:iCs/>
                <w:sz w:val="24"/>
                <w:szCs w:val="24"/>
                <w:lang w:val="en-US"/>
              </w:rPr>
            </w:rPrChange>
          </w:rPr>
          <w:t>It appears that only the tyrosine pairs located at the periphery of the ULD tetramer (tyrosine 81 of each ULD monomer) are accessible to bulky crosslinking catalysts</w:t>
        </w:r>
      </w:ins>
      <w:ins w:id="507" w:author="anna.resch88@gmail.com" w:date="2022-01-05T10:45:00Z">
        <w:r w:rsidR="00680559">
          <w:rPr>
            <w:rFonts w:ascii="Times New Roman" w:hAnsi="Times New Roman" w:cs="Times New Roman"/>
            <w:iCs/>
            <w:color w:val="000000" w:themeColor="text1"/>
            <w:sz w:val="24"/>
            <w:szCs w:val="24"/>
            <w:lang w:val="en-US"/>
          </w:rPr>
          <w:t xml:space="preserve"> </w:t>
        </w:r>
      </w:ins>
      <w:ins w:id="508" w:author="anna.resch88@gmail.com" w:date="2022-01-05T10:44:00Z">
        <w:r w:rsidR="00680559" w:rsidRPr="00F43261">
          <w:rPr>
            <w:rFonts w:ascii="Times New Roman" w:hAnsi="Times New Roman" w:cs="Times New Roman"/>
            <w:color w:val="000000" w:themeColor="text1"/>
            <w:sz w:val="24"/>
            <w:szCs w:val="24"/>
            <w:lang w:val="en-US"/>
          </w:rPr>
          <w:t>(</w:t>
        </w:r>
        <w:r w:rsidR="00680559" w:rsidRPr="00F43261">
          <w:rPr>
            <w:rFonts w:ascii="Times New Roman" w:hAnsi="Times New Roman" w:cs="Times New Roman"/>
            <w:b/>
            <w:color w:val="000000" w:themeColor="text1"/>
            <w:sz w:val="24"/>
            <w:szCs w:val="24"/>
            <w:highlight w:val="cyan"/>
            <w:lang w:val="en-US"/>
          </w:rPr>
          <w:t>Figure 2 (I)</w:t>
        </w:r>
        <w:r w:rsidR="00680559" w:rsidRPr="00F43261">
          <w:rPr>
            <w:rFonts w:ascii="Times New Roman" w:hAnsi="Times New Roman" w:cs="Times New Roman"/>
            <w:b/>
            <w:color w:val="000000" w:themeColor="text1"/>
            <w:sz w:val="24"/>
            <w:szCs w:val="24"/>
            <w:lang w:val="en-US"/>
          </w:rPr>
          <w:t>, c</w:t>
        </w:r>
        <w:r w:rsidR="00680559" w:rsidRPr="00F43261">
          <w:rPr>
            <w:rFonts w:ascii="Times New Roman" w:hAnsi="Times New Roman" w:cs="Times New Roman"/>
            <w:color w:val="000000" w:themeColor="text1"/>
            <w:sz w:val="24"/>
            <w:szCs w:val="24"/>
            <w:lang w:val="en-US"/>
          </w:rPr>
          <w:t>)</w:t>
        </w:r>
      </w:ins>
      <w:ins w:id="509" w:author="anna.resch88@gmail.com" w:date="2022-01-04T17:36:00Z">
        <w:r w:rsidR="00D5557A" w:rsidRPr="00D5557A">
          <w:rPr>
            <w:rFonts w:ascii="Times New Roman" w:hAnsi="Times New Roman" w:cs="Times New Roman"/>
            <w:iCs/>
            <w:color w:val="000000" w:themeColor="text1"/>
            <w:sz w:val="24"/>
            <w:szCs w:val="24"/>
            <w:lang w:val="en-US"/>
            <w:rPrChange w:id="510" w:author="anna.resch88@gmail.com" w:date="2022-01-04T17:36:00Z">
              <w:rPr>
                <w:rFonts w:ascii="Times New Roman" w:hAnsi="Times New Roman" w:cs="Times New Roman"/>
                <w:iCs/>
                <w:sz w:val="24"/>
                <w:szCs w:val="24"/>
                <w:lang w:val="en-US"/>
              </w:rPr>
            </w:rPrChange>
          </w:rPr>
          <w:t xml:space="preserve">. Hence, crosslinking of tyrosine residues might predominantly rely on the distal tyrosine pairs. </w:t>
        </w:r>
      </w:ins>
    </w:p>
    <w:p w14:paraId="2E870289" w14:textId="442B62CF" w:rsidR="00D2111D" w:rsidRPr="00E871F0" w:rsidRDefault="00E871F0" w:rsidP="009A1C08">
      <w:pPr>
        <w:spacing w:line="480" w:lineRule="auto"/>
        <w:jc w:val="both"/>
        <w:rPr>
          <w:ins w:id="511" w:author="Bizan N. Balzer" w:date="2021-10-02T11:27:00Z"/>
          <w:rFonts w:ascii="Times New Roman" w:hAnsi="Times New Roman" w:cs="Times New Roman"/>
          <w:color w:val="000000" w:themeColor="text1"/>
          <w:sz w:val="24"/>
          <w:szCs w:val="24"/>
          <w:lang w:val="en-US"/>
          <w:rPrChange w:id="512" w:author="anna.resch88@gmail.com" w:date="2022-01-16T11:54:00Z">
            <w:rPr>
              <w:ins w:id="513" w:author="Bizan N. Balzer" w:date="2021-10-02T11:27:00Z"/>
              <w:rFonts w:ascii="Times New Roman" w:hAnsi="Times New Roman" w:cs="Times New Roman"/>
              <w:iCs/>
              <w:sz w:val="24"/>
              <w:szCs w:val="24"/>
              <w:lang w:val="en-US"/>
            </w:rPr>
          </w:rPrChange>
        </w:rPr>
      </w:pPr>
      <w:ins w:id="514" w:author="anna.resch88@gmail.com" w:date="2022-01-16T11:55:00Z">
        <w:r w:rsidRPr="009A1C08">
          <w:rPr>
            <w:rFonts w:ascii="Times New Roman" w:hAnsi="Times New Roman" w:cs="Times New Roman"/>
            <w:color w:val="000000" w:themeColor="text1"/>
            <w:sz w:val="24"/>
            <w:szCs w:val="24"/>
            <w:lang w:val="en-US"/>
          </w:rPr>
          <w:t xml:space="preserve">Photochemical </w:t>
        </w:r>
        <w:r>
          <w:rPr>
            <w:rFonts w:ascii="Times New Roman" w:hAnsi="Times New Roman" w:cs="Times New Roman"/>
            <w:color w:val="000000" w:themeColor="text1"/>
            <w:sz w:val="24"/>
            <w:szCs w:val="24"/>
            <w:lang w:val="en-US"/>
          </w:rPr>
          <w:t>crosslinking</w:t>
        </w:r>
        <w:r w:rsidRPr="009A1C08">
          <w:rPr>
            <w:rFonts w:ascii="Times New Roman" w:hAnsi="Times New Roman" w:cs="Times New Roman"/>
            <w:color w:val="000000" w:themeColor="text1"/>
            <w:sz w:val="24"/>
            <w:szCs w:val="24"/>
            <w:lang w:val="en-US"/>
          </w:rPr>
          <w:t xml:space="preserve"> is advantageous </w:t>
        </w:r>
        <w:r>
          <w:rPr>
            <w:rFonts w:ascii="Times New Roman" w:hAnsi="Times New Roman" w:cs="Times New Roman"/>
            <w:color w:val="000000" w:themeColor="text1"/>
            <w:sz w:val="24"/>
            <w:szCs w:val="24"/>
            <w:lang w:val="en-US"/>
          </w:rPr>
          <w:t xml:space="preserve">in the context of </w:t>
        </w:r>
        <w:proofErr w:type="spellStart"/>
        <w:r>
          <w:rPr>
            <w:rFonts w:ascii="Times New Roman" w:hAnsi="Times New Roman" w:cs="Times New Roman"/>
            <w:color w:val="000000" w:themeColor="text1"/>
            <w:sz w:val="24"/>
            <w:szCs w:val="24"/>
            <w:lang w:val="en-US"/>
          </w:rPr>
          <w:t>bioadhesion</w:t>
        </w:r>
        <w:proofErr w:type="spellEnd"/>
        <w:r>
          <w:rPr>
            <w:rFonts w:ascii="Times New Roman" w:hAnsi="Times New Roman" w:cs="Times New Roman"/>
            <w:color w:val="000000" w:themeColor="text1"/>
            <w:sz w:val="24"/>
            <w:szCs w:val="24"/>
            <w:lang w:val="en-US"/>
          </w:rPr>
          <w:t xml:space="preserve"> </w:t>
        </w:r>
        <w:r w:rsidRPr="009A1C08">
          <w:rPr>
            <w:rFonts w:ascii="Times New Roman" w:hAnsi="Times New Roman" w:cs="Times New Roman"/>
            <w:color w:val="000000" w:themeColor="text1"/>
            <w:sz w:val="24"/>
            <w:szCs w:val="24"/>
            <w:lang w:val="en-US"/>
          </w:rPr>
          <w:t xml:space="preserve">since it allows for the timely control of network formation and </w:t>
        </w:r>
        <w:r>
          <w:rPr>
            <w:rFonts w:ascii="Times New Roman" w:hAnsi="Times New Roman" w:cs="Times New Roman"/>
            <w:color w:val="000000" w:themeColor="text1"/>
            <w:sz w:val="24"/>
            <w:szCs w:val="24"/>
            <w:lang w:val="en-US"/>
          </w:rPr>
          <w:t>is suitable to restrict</w:t>
        </w:r>
        <w:r w:rsidRPr="009A1C08">
          <w:rPr>
            <w:rFonts w:ascii="Times New Roman" w:hAnsi="Times New Roman" w:cs="Times New Roman"/>
            <w:color w:val="000000" w:themeColor="text1"/>
            <w:sz w:val="24"/>
            <w:szCs w:val="24"/>
            <w:lang w:val="en-US"/>
          </w:rPr>
          <w:t xml:space="preserve"> tissue connection to the illuminated area.</w:t>
        </w:r>
        <w:r>
          <w:rPr>
            <w:rFonts w:ascii="Times New Roman" w:hAnsi="Times New Roman" w:cs="Times New Roman"/>
            <w:color w:val="000000" w:themeColor="text1"/>
            <w:sz w:val="24"/>
            <w:szCs w:val="24"/>
            <w:lang w:val="en-US"/>
          </w:rPr>
          <w:t xml:space="preserve"> </w:t>
        </w:r>
      </w:ins>
      <w:ins w:id="515" w:author="anna.resch88@gmail.com" w:date="2022-01-04T17:36:00Z">
        <w:r w:rsidR="00D5557A" w:rsidRPr="00D5557A">
          <w:rPr>
            <w:rFonts w:ascii="Times New Roman" w:hAnsi="Times New Roman" w:cs="Times New Roman"/>
            <w:color w:val="000000" w:themeColor="text1"/>
            <w:sz w:val="24"/>
            <w:szCs w:val="24"/>
            <w:lang w:val="en-US"/>
            <w:rPrChange w:id="516" w:author="anna.resch88@gmail.com" w:date="2022-01-04T17:36:00Z">
              <w:rPr>
                <w:rFonts w:ascii="Times New Roman" w:hAnsi="Times New Roman" w:cs="Times New Roman"/>
                <w:color w:val="808080" w:themeColor="background1" w:themeShade="80"/>
                <w:sz w:val="24"/>
                <w:szCs w:val="24"/>
                <w:lang w:val="en-US"/>
              </w:rPr>
            </w:rPrChange>
          </w:rPr>
          <w:t xml:space="preserve">Exploiting inherent tyrosine residues as crosslinking targets makes the system independent from subsequent chemical introduction of crosslinking sites (e.g., </w:t>
        </w:r>
        <w:commentRangeStart w:id="517"/>
        <w:r w:rsidR="00D5557A" w:rsidRPr="00D5557A">
          <w:rPr>
            <w:rFonts w:ascii="Times New Roman" w:hAnsi="Times New Roman" w:cs="Times New Roman"/>
            <w:color w:val="000000" w:themeColor="text1"/>
            <w:sz w:val="24"/>
            <w:szCs w:val="24"/>
            <w:lang w:val="en-US"/>
            <w:rPrChange w:id="518" w:author="anna.resch88@gmail.com" w:date="2022-01-04T17:36:00Z">
              <w:rPr>
                <w:rFonts w:ascii="Times New Roman" w:hAnsi="Times New Roman" w:cs="Times New Roman"/>
                <w:color w:val="808080" w:themeColor="background1" w:themeShade="80"/>
                <w:sz w:val="24"/>
                <w:szCs w:val="24"/>
                <w:lang w:val="en-US"/>
              </w:rPr>
            </w:rPrChange>
          </w:rPr>
          <w:t>acrylates</w:t>
        </w:r>
      </w:ins>
      <w:commentRangeEnd w:id="517"/>
      <w:ins w:id="519" w:author="anna.resch88@gmail.com" w:date="2022-01-16T11:51:00Z">
        <w:r w:rsidR="00416247">
          <w:rPr>
            <w:rStyle w:val="Kommentarzeichen"/>
          </w:rPr>
          <w:commentReference w:id="517"/>
        </w:r>
      </w:ins>
      <w:ins w:id="520" w:author="anna.resch88@gmail.com" w:date="2022-01-04T17:36:00Z">
        <w:r w:rsidR="00D5557A" w:rsidRPr="00D5557A">
          <w:rPr>
            <w:rFonts w:ascii="Times New Roman" w:hAnsi="Times New Roman" w:cs="Times New Roman"/>
            <w:color w:val="000000" w:themeColor="text1"/>
            <w:sz w:val="24"/>
            <w:szCs w:val="24"/>
            <w:lang w:val="en-US"/>
            <w:rPrChange w:id="521" w:author="anna.resch88@gmail.com" w:date="2022-01-04T17:36:00Z">
              <w:rPr>
                <w:rFonts w:ascii="Times New Roman" w:hAnsi="Times New Roman" w:cs="Times New Roman"/>
                <w:color w:val="808080" w:themeColor="background1" w:themeShade="80"/>
                <w:sz w:val="24"/>
                <w:szCs w:val="24"/>
                <w:lang w:val="en-US"/>
              </w:rPr>
            </w:rPrChange>
          </w:rPr>
          <w:t xml:space="preserve">), subject to variability and calcification. </w:t>
        </w:r>
        <w:r w:rsidR="00D5557A" w:rsidRPr="00E871F0">
          <w:rPr>
            <w:rFonts w:ascii="Times New Roman" w:hAnsi="Times New Roman" w:cs="Times New Roman"/>
            <w:color w:val="000000" w:themeColor="text1"/>
            <w:sz w:val="24"/>
            <w:szCs w:val="24"/>
            <w:lang w:val="en-US"/>
            <w:rPrChange w:id="522" w:author="anna.resch88@gmail.com" w:date="2022-01-16T11:55:00Z">
              <w:rPr>
                <w:rFonts w:ascii="Times New Roman" w:hAnsi="Times New Roman" w:cs="Times New Roman"/>
                <w:color w:val="808080" w:themeColor="background1" w:themeShade="80"/>
                <w:sz w:val="24"/>
                <w:szCs w:val="24"/>
                <w:lang w:val="en-US"/>
              </w:rPr>
            </w:rPrChange>
          </w:rPr>
          <w:t xml:space="preserve">Furthermore, ULD </w:t>
        </w:r>
        <w:proofErr w:type="spellStart"/>
        <w:r w:rsidR="00D5557A" w:rsidRPr="00E871F0">
          <w:rPr>
            <w:rFonts w:ascii="Times New Roman" w:hAnsi="Times New Roman" w:cs="Times New Roman"/>
            <w:color w:val="000000" w:themeColor="text1"/>
            <w:sz w:val="24"/>
            <w:szCs w:val="24"/>
            <w:lang w:val="en-US"/>
            <w:rPrChange w:id="523" w:author="anna.resch88@gmail.com" w:date="2022-01-16T11:55:00Z">
              <w:rPr>
                <w:rFonts w:ascii="Times New Roman" w:hAnsi="Times New Roman" w:cs="Times New Roman"/>
                <w:color w:val="808080" w:themeColor="background1" w:themeShade="80"/>
                <w:sz w:val="24"/>
                <w:szCs w:val="24"/>
                <w:lang w:val="en-US"/>
              </w:rPr>
            </w:rPrChange>
          </w:rPr>
          <w:t>tyrosines</w:t>
        </w:r>
        <w:proofErr w:type="spellEnd"/>
        <w:r w:rsidR="00D5557A" w:rsidRPr="00E871F0">
          <w:rPr>
            <w:rFonts w:ascii="Times New Roman" w:hAnsi="Times New Roman" w:cs="Times New Roman"/>
            <w:color w:val="000000" w:themeColor="text1"/>
            <w:sz w:val="24"/>
            <w:szCs w:val="24"/>
            <w:lang w:val="en-US"/>
            <w:rPrChange w:id="524" w:author="anna.resch88@gmail.com" w:date="2022-01-16T11:55:00Z">
              <w:rPr>
                <w:rFonts w:ascii="Times New Roman" w:hAnsi="Times New Roman" w:cs="Times New Roman"/>
                <w:color w:val="808080" w:themeColor="background1" w:themeShade="80"/>
                <w:sz w:val="24"/>
                <w:szCs w:val="24"/>
                <w:lang w:val="en-US"/>
              </w:rPr>
            </w:rPrChange>
          </w:rPr>
          <w:t xml:space="preserve"> </w:t>
        </w:r>
      </w:ins>
      <w:ins w:id="525" w:author="anna.resch88@gmail.com" w:date="2022-01-04T17:37:00Z">
        <w:r w:rsidR="00D5557A" w:rsidRPr="00E871F0">
          <w:rPr>
            <w:rFonts w:ascii="Times New Roman" w:hAnsi="Times New Roman" w:cs="Times New Roman"/>
            <w:color w:val="000000" w:themeColor="text1"/>
            <w:sz w:val="24"/>
            <w:szCs w:val="24"/>
            <w:lang w:val="en-US"/>
          </w:rPr>
          <w:t>might</w:t>
        </w:r>
      </w:ins>
      <w:ins w:id="526" w:author="anna.resch88@gmail.com" w:date="2022-01-04T17:36:00Z">
        <w:r w:rsidR="00D5557A" w:rsidRPr="00E871F0">
          <w:rPr>
            <w:rFonts w:ascii="Times New Roman" w:hAnsi="Times New Roman" w:cs="Times New Roman"/>
            <w:color w:val="000000" w:themeColor="text1"/>
            <w:sz w:val="24"/>
            <w:szCs w:val="24"/>
            <w:lang w:val="en-US"/>
            <w:rPrChange w:id="527" w:author="anna.resch88@gmail.com" w:date="2022-01-16T11:55:00Z">
              <w:rPr>
                <w:rFonts w:ascii="Times New Roman" w:hAnsi="Times New Roman" w:cs="Times New Roman"/>
                <w:color w:val="808080" w:themeColor="background1" w:themeShade="80"/>
                <w:sz w:val="24"/>
                <w:szCs w:val="24"/>
                <w:lang w:val="en-US"/>
              </w:rPr>
            </w:rPrChange>
          </w:rPr>
          <w:t xml:space="preserve"> form covalent bonds with tyrosine residues of contiguous tissue surfaces to interconnect the protein glue tightly with these tissues.</w:t>
        </w:r>
        <w:r w:rsidR="00D5557A" w:rsidRPr="00D5557A">
          <w:rPr>
            <w:rFonts w:ascii="Times New Roman" w:hAnsi="Times New Roman" w:cs="Times New Roman"/>
            <w:color w:val="000000" w:themeColor="text1"/>
            <w:sz w:val="24"/>
            <w:szCs w:val="24"/>
            <w:lang w:val="en-US"/>
            <w:rPrChange w:id="528" w:author="anna.resch88@gmail.com" w:date="2022-01-04T17:36:00Z">
              <w:rPr>
                <w:rFonts w:ascii="Times New Roman" w:hAnsi="Times New Roman" w:cs="Times New Roman"/>
                <w:color w:val="808080" w:themeColor="background1" w:themeShade="80"/>
                <w:sz w:val="24"/>
                <w:szCs w:val="24"/>
                <w:lang w:val="en-US"/>
              </w:rPr>
            </w:rPrChange>
          </w:rPr>
          <w:t xml:space="preserve"> </w:t>
        </w:r>
      </w:ins>
      <w:ins w:id="529" w:author="Bizan N. Balzer" w:date="2021-10-02T11:24:00Z">
        <w:del w:id="530" w:author="anna.resch88@gmail.com" w:date="2022-01-04T11:26:00Z">
          <w:r w:rsidR="00D2111D" w:rsidRPr="009A1C08" w:rsidDel="00516F95">
            <w:rPr>
              <w:rFonts w:ascii="Times New Roman" w:hAnsi="Times New Roman" w:cs="Times New Roman"/>
              <w:iCs/>
              <w:sz w:val="24"/>
              <w:szCs w:val="24"/>
              <w:lang w:val="en-US"/>
            </w:rPr>
            <w:delText>These variants have been designed as fusion proteins and cloned into expression vectors for recombinant protein synthesis</w:delText>
          </w:r>
          <w:r w:rsidR="00D2111D" w:rsidDel="00516F95">
            <w:rPr>
              <w:rFonts w:ascii="Times New Roman" w:hAnsi="Times New Roman" w:cs="Times New Roman"/>
              <w:iCs/>
              <w:sz w:val="24"/>
              <w:szCs w:val="24"/>
              <w:lang w:val="en-US"/>
            </w:rPr>
            <w:delText xml:space="preserve"> </w:delText>
          </w:r>
          <w:bookmarkStart w:id="531" w:name="_Toc471405444"/>
          <w:r w:rsidR="00D2111D" w:rsidDel="00516F95">
            <w:rPr>
              <w:rFonts w:ascii="Times New Roman" w:hAnsi="Times New Roman" w:cs="Times New Roman"/>
              <w:iCs/>
              <w:sz w:val="24"/>
              <w:szCs w:val="24"/>
              <w:lang w:val="en-US"/>
            </w:rPr>
            <w:delText xml:space="preserve">(for further information about genetic engineering </w:delText>
          </w:r>
          <w:r w:rsidR="00D2111D" w:rsidRPr="00DE0F1C" w:rsidDel="00516F95">
            <w:rPr>
              <w:rFonts w:ascii="Times New Roman" w:hAnsi="Times New Roman" w:cs="Times New Roman"/>
              <w:iCs/>
              <w:sz w:val="24"/>
              <w:szCs w:val="24"/>
              <w:highlight w:val="cyan"/>
              <w:lang w:val="en-US"/>
              <w:rPrChange w:id="532" w:author="Bizan N. Balzer" w:date="2021-10-07T21:54:00Z">
                <w:rPr>
                  <w:rFonts w:ascii="Times New Roman" w:hAnsi="Times New Roman" w:cs="Times New Roman"/>
                  <w:iCs/>
                  <w:sz w:val="24"/>
                  <w:szCs w:val="24"/>
                  <w:lang w:val="en-US"/>
                </w:rPr>
              </w:rPrChange>
            </w:rPr>
            <w:delText xml:space="preserve">see </w:delText>
          </w:r>
        </w:del>
      </w:ins>
      <w:ins w:id="533" w:author="Bizan N. Balzer" w:date="2021-10-07T21:53:00Z">
        <w:del w:id="534" w:author="anna.resch88@gmail.com" w:date="2022-01-04T11:26:00Z">
          <w:r w:rsidR="00DE0F1C" w:rsidRPr="00DE0F1C" w:rsidDel="00516F95">
            <w:rPr>
              <w:rFonts w:ascii="Times New Roman" w:hAnsi="Times New Roman" w:cs="Times New Roman"/>
              <w:iCs/>
              <w:sz w:val="24"/>
              <w:szCs w:val="24"/>
              <w:highlight w:val="cyan"/>
              <w:lang w:val="en-US"/>
            </w:rPr>
            <w:delText>SI</w:delText>
          </w:r>
        </w:del>
      </w:ins>
      <w:ins w:id="535" w:author="Bizan N. Balzer" w:date="2021-10-02T11:24:00Z">
        <w:del w:id="536" w:author="anna.resch88@gmail.com" w:date="2022-01-04T11:26:00Z">
          <w:r w:rsidR="00D2111D" w:rsidRPr="00DE0F1C" w:rsidDel="00516F95">
            <w:rPr>
              <w:rFonts w:ascii="Times New Roman" w:hAnsi="Times New Roman" w:cs="Times New Roman"/>
              <w:iCs/>
              <w:sz w:val="24"/>
              <w:szCs w:val="24"/>
              <w:highlight w:val="cyan"/>
              <w:lang w:val="en-US"/>
              <w:rPrChange w:id="537" w:author="Bizan N. Balzer" w:date="2021-10-07T21:54:00Z">
                <w:rPr>
                  <w:rFonts w:ascii="Times New Roman" w:hAnsi="Times New Roman" w:cs="Times New Roman"/>
                  <w:iCs/>
                  <w:sz w:val="24"/>
                  <w:szCs w:val="24"/>
                  <w:lang w:val="en-US"/>
                </w:rPr>
              </w:rPrChange>
            </w:rPr>
            <w:delText xml:space="preserve"> </w:delText>
          </w:r>
        </w:del>
      </w:ins>
      <w:bookmarkEnd w:id="531"/>
      <w:ins w:id="538" w:author="Bizan N. Balzer" w:date="2021-10-07T21:53:00Z">
        <w:del w:id="539" w:author="anna.resch88@gmail.com" w:date="2022-01-04T11:26:00Z">
          <w:r w:rsidR="00DE0F1C" w:rsidRPr="00DE0F1C" w:rsidDel="00516F95">
            <w:rPr>
              <w:rFonts w:ascii="Times New Roman" w:hAnsi="Times New Roman" w:cs="Times New Roman"/>
              <w:iCs/>
              <w:sz w:val="24"/>
              <w:szCs w:val="24"/>
              <w:highlight w:val="cyan"/>
              <w:lang w:val="en-US"/>
              <w:rPrChange w:id="540" w:author="Bizan N. Balzer" w:date="2021-10-07T21:54:00Z">
                <w:rPr>
                  <w:rFonts w:ascii="Times New Roman" w:hAnsi="Times New Roman" w:cs="Times New Roman"/>
                  <w:iCs/>
                  <w:sz w:val="24"/>
                  <w:szCs w:val="24"/>
                  <w:lang w:val="en-US"/>
                </w:rPr>
              </w:rPrChange>
            </w:rPr>
            <w:delText>1</w:delText>
          </w:r>
        </w:del>
        <w:del w:id="541" w:author="anna.resch88@gmail.com" w:date="2022-01-04T11:09:00Z">
          <w:r w:rsidR="00DE0F1C" w:rsidRPr="00DE0F1C" w:rsidDel="006D15A8">
            <w:rPr>
              <w:rFonts w:ascii="Times New Roman" w:hAnsi="Times New Roman" w:cs="Times New Roman"/>
              <w:iCs/>
              <w:sz w:val="24"/>
              <w:szCs w:val="24"/>
              <w:highlight w:val="cyan"/>
              <w:lang w:val="en-US"/>
              <w:rPrChange w:id="542" w:author="Bizan N. Balzer" w:date="2021-10-07T21:54:00Z">
                <w:rPr>
                  <w:rFonts w:ascii="Times New Roman" w:hAnsi="Times New Roman" w:cs="Times New Roman"/>
                  <w:iCs/>
                  <w:sz w:val="24"/>
                  <w:szCs w:val="24"/>
                  <w:lang w:val="en-US"/>
                </w:rPr>
              </w:rPrChange>
            </w:rPr>
            <w:delText xml:space="preserve">.1 </w:delText>
          </w:r>
        </w:del>
        <w:del w:id="543" w:author="anna.resch88@gmail.com" w:date="2022-01-04T11:26:00Z">
          <w:r w:rsidR="00DE0F1C" w:rsidRPr="00DE0F1C" w:rsidDel="00516F95">
            <w:rPr>
              <w:rFonts w:ascii="Times New Roman" w:hAnsi="Times New Roman" w:cs="Times New Roman"/>
              <w:iCs/>
              <w:sz w:val="24"/>
              <w:szCs w:val="24"/>
              <w:highlight w:val="cyan"/>
              <w:lang w:val="en-US"/>
              <w:rPrChange w:id="544" w:author="Bizan N. Balzer" w:date="2021-10-07T21:54:00Z">
                <w:rPr>
                  <w:rFonts w:ascii="Times New Roman" w:hAnsi="Times New Roman" w:cs="Times New Roman"/>
                  <w:iCs/>
                  <w:sz w:val="24"/>
                  <w:szCs w:val="24"/>
                  <w:lang w:val="en-US"/>
                </w:rPr>
              </w:rPrChange>
            </w:rPr>
            <w:delText xml:space="preserve">and </w:delText>
          </w:r>
        </w:del>
      </w:ins>
      <w:ins w:id="545" w:author="Bizan N. Balzer" w:date="2021-10-07T21:54:00Z">
        <w:del w:id="546" w:author="anna.resch88@gmail.com" w:date="2022-01-04T11:09:00Z">
          <w:r w:rsidR="00DE0F1C" w:rsidRPr="00DE0F1C" w:rsidDel="006D15A8">
            <w:rPr>
              <w:rFonts w:ascii="Times New Roman" w:hAnsi="Times New Roman" w:cs="Times New Roman"/>
              <w:iCs/>
              <w:sz w:val="24"/>
              <w:szCs w:val="24"/>
              <w:highlight w:val="cyan"/>
              <w:lang w:val="en-US"/>
              <w:rPrChange w:id="547" w:author="Bizan N. Balzer" w:date="2021-10-07T21:54:00Z">
                <w:rPr>
                  <w:rFonts w:ascii="Times New Roman" w:hAnsi="Times New Roman" w:cs="Times New Roman"/>
                  <w:iCs/>
                  <w:sz w:val="24"/>
                  <w:szCs w:val="24"/>
                  <w:lang w:val="en-US"/>
                </w:rPr>
              </w:rPrChange>
            </w:rPr>
            <w:delText xml:space="preserve">SI </w:delText>
          </w:r>
        </w:del>
      </w:ins>
      <w:ins w:id="548" w:author="Bizan N. Balzer" w:date="2021-10-07T21:53:00Z">
        <w:del w:id="549" w:author="anna.resch88@gmail.com" w:date="2022-01-04T11:26:00Z">
          <w:r w:rsidR="00DE0F1C" w:rsidRPr="00DE0F1C" w:rsidDel="00516F95">
            <w:rPr>
              <w:rFonts w:ascii="Times New Roman" w:hAnsi="Times New Roman" w:cs="Times New Roman"/>
              <w:iCs/>
              <w:sz w:val="24"/>
              <w:szCs w:val="24"/>
              <w:highlight w:val="cyan"/>
              <w:lang w:val="en-US"/>
              <w:rPrChange w:id="550" w:author="Bizan N. Balzer" w:date="2021-10-07T21:54:00Z">
                <w:rPr>
                  <w:rFonts w:ascii="Times New Roman" w:hAnsi="Times New Roman" w:cs="Times New Roman"/>
                  <w:iCs/>
                  <w:sz w:val="24"/>
                  <w:szCs w:val="24"/>
                  <w:lang w:val="en-US"/>
                </w:rPr>
              </w:rPrChange>
            </w:rPr>
            <w:delText>Table S</w:delText>
          </w:r>
        </w:del>
      </w:ins>
      <w:ins w:id="551" w:author="Bizan N. Balzer" w:date="2021-10-07T22:30:00Z">
        <w:del w:id="552" w:author="anna.resch88@gmail.com" w:date="2022-01-04T11:26:00Z">
          <w:r w:rsidR="0063322A" w:rsidDel="00516F95">
            <w:rPr>
              <w:rFonts w:ascii="Times New Roman" w:hAnsi="Times New Roman" w:cs="Times New Roman"/>
              <w:iCs/>
              <w:sz w:val="24"/>
              <w:szCs w:val="24"/>
              <w:highlight w:val="cyan"/>
              <w:lang w:val="en-US"/>
            </w:rPr>
            <w:delText>-</w:delText>
          </w:r>
        </w:del>
      </w:ins>
      <w:ins w:id="553" w:author="Bizan N. Balzer" w:date="2021-10-07T21:53:00Z">
        <w:del w:id="554" w:author="anna.resch88@gmail.com" w:date="2022-01-04T11:26:00Z">
          <w:r w:rsidR="00DE0F1C" w:rsidRPr="00DE0F1C" w:rsidDel="00516F95">
            <w:rPr>
              <w:rFonts w:ascii="Times New Roman" w:hAnsi="Times New Roman" w:cs="Times New Roman"/>
              <w:iCs/>
              <w:sz w:val="24"/>
              <w:szCs w:val="24"/>
              <w:highlight w:val="cyan"/>
              <w:lang w:val="en-US"/>
              <w:rPrChange w:id="555" w:author="Bizan N. Balzer" w:date="2021-10-07T21:54:00Z">
                <w:rPr>
                  <w:rFonts w:ascii="Times New Roman" w:hAnsi="Times New Roman" w:cs="Times New Roman"/>
                  <w:iCs/>
                  <w:sz w:val="24"/>
                  <w:szCs w:val="24"/>
                  <w:lang w:val="en-US"/>
                </w:rPr>
              </w:rPrChange>
            </w:rPr>
            <w:delText>1</w:delText>
          </w:r>
        </w:del>
      </w:ins>
      <w:ins w:id="556" w:author="Bizan N. Balzer" w:date="2021-10-02T11:24:00Z">
        <w:del w:id="557" w:author="anna.resch88@gmail.com" w:date="2022-01-04T11:26:00Z">
          <w:r w:rsidR="00D2111D" w:rsidRPr="00EA1925" w:rsidDel="00516F95">
            <w:rPr>
              <w:rFonts w:ascii="Times New Roman" w:hAnsi="Times New Roman" w:cs="Times New Roman"/>
              <w:iCs/>
              <w:sz w:val="24"/>
              <w:szCs w:val="24"/>
              <w:lang w:val="en-US"/>
            </w:rPr>
            <w:delText>)</w:delText>
          </w:r>
          <w:r w:rsidR="00D2111D" w:rsidRPr="009A1C08" w:rsidDel="00516F95">
            <w:rPr>
              <w:rFonts w:ascii="Times New Roman" w:hAnsi="Times New Roman" w:cs="Times New Roman"/>
              <w:iCs/>
              <w:sz w:val="24"/>
              <w:szCs w:val="24"/>
              <w:lang w:val="en-US"/>
            </w:rPr>
            <w:delText xml:space="preserve">. </w:delText>
          </w:r>
        </w:del>
      </w:ins>
    </w:p>
    <w:p w14:paraId="32CA86C9" w14:textId="1CBAEAE1" w:rsidR="00900B7A" w:rsidRPr="009A1C08" w:rsidDel="00E871F0" w:rsidRDefault="00900B7A" w:rsidP="009A1C08">
      <w:pPr>
        <w:spacing w:line="480" w:lineRule="auto"/>
        <w:jc w:val="both"/>
        <w:rPr>
          <w:del w:id="558" w:author="anna.resch88@gmail.com" w:date="2022-01-16T11:55:00Z"/>
          <w:rFonts w:ascii="Times New Roman" w:hAnsi="Times New Roman" w:cs="Times New Roman"/>
          <w:color w:val="000000" w:themeColor="text1"/>
          <w:sz w:val="24"/>
          <w:szCs w:val="24"/>
          <w:lang w:val="en-US"/>
        </w:rPr>
      </w:pPr>
      <w:del w:id="559" w:author="anna.resch88@gmail.com" w:date="2022-01-04T17:31:00Z">
        <w:r w:rsidRPr="009A1C08" w:rsidDel="003F1095">
          <w:rPr>
            <w:rFonts w:ascii="Times New Roman" w:hAnsi="Times New Roman" w:cs="Times New Roman"/>
            <w:color w:val="000000" w:themeColor="text1"/>
            <w:sz w:val="24"/>
            <w:szCs w:val="24"/>
            <w:lang w:val="en-US"/>
          </w:rPr>
          <w:delText>T</w:delText>
        </w:r>
      </w:del>
      <w:del w:id="560" w:author="anna.resch88@gmail.com" w:date="2022-01-16T11:53:00Z">
        <w:r w:rsidRPr="009A1C08" w:rsidDel="00E871F0">
          <w:rPr>
            <w:rFonts w:ascii="Times New Roman" w:hAnsi="Times New Roman" w:cs="Times New Roman"/>
            <w:color w:val="000000" w:themeColor="text1"/>
            <w:sz w:val="24"/>
            <w:szCs w:val="24"/>
            <w:lang w:val="en-US"/>
          </w:rPr>
          <w:delText>he network</w:delText>
        </w:r>
        <w:r w:rsidR="00EB2B12" w:rsidRPr="009A1C08" w:rsidDel="00E871F0">
          <w:rPr>
            <w:rFonts w:ascii="Times New Roman" w:hAnsi="Times New Roman" w:cs="Times New Roman"/>
            <w:color w:val="000000" w:themeColor="text1"/>
            <w:sz w:val="24"/>
            <w:szCs w:val="24"/>
            <w:lang w:val="en-US"/>
          </w:rPr>
          <w:delText xml:space="preserve"> </w:delText>
        </w:r>
        <w:r w:rsidRPr="009A1C08" w:rsidDel="00E871F0">
          <w:rPr>
            <w:rFonts w:ascii="Times New Roman" w:hAnsi="Times New Roman" w:cs="Times New Roman"/>
            <w:color w:val="000000" w:themeColor="text1"/>
            <w:sz w:val="24"/>
            <w:szCs w:val="24"/>
            <w:lang w:val="en-US"/>
          </w:rPr>
          <w:delText xml:space="preserve">formation </w:delText>
        </w:r>
      </w:del>
      <w:del w:id="561" w:author="anna.resch88@gmail.com" w:date="2022-01-04T17:26:00Z">
        <w:r w:rsidRPr="009A1C08" w:rsidDel="00306E4C">
          <w:rPr>
            <w:rFonts w:ascii="Times New Roman" w:hAnsi="Times New Roman" w:cs="Times New Roman"/>
            <w:color w:val="000000" w:themeColor="text1"/>
            <w:sz w:val="24"/>
            <w:szCs w:val="24"/>
            <w:lang w:val="en-US"/>
          </w:rPr>
          <w:delText xml:space="preserve">is </w:delText>
        </w:r>
      </w:del>
      <w:del w:id="562" w:author="anna.resch88@gmail.com" w:date="2022-01-16T11:53:00Z">
        <w:r w:rsidRPr="009A1C08" w:rsidDel="00E871F0">
          <w:rPr>
            <w:rFonts w:ascii="Times New Roman" w:hAnsi="Times New Roman" w:cs="Times New Roman"/>
            <w:color w:val="000000" w:themeColor="text1"/>
            <w:sz w:val="24"/>
            <w:szCs w:val="24"/>
            <w:lang w:val="en-US"/>
          </w:rPr>
          <w:delText xml:space="preserve">realized </w:delText>
        </w:r>
      </w:del>
      <w:del w:id="563" w:author="anna.resch88@gmail.com" w:date="2022-01-04T11:18:00Z">
        <w:r w:rsidRPr="009A1C08" w:rsidDel="004E29F6">
          <w:rPr>
            <w:rFonts w:ascii="Times New Roman" w:hAnsi="Times New Roman" w:cs="Times New Roman"/>
            <w:color w:val="000000" w:themeColor="text1"/>
            <w:sz w:val="24"/>
            <w:szCs w:val="24"/>
            <w:lang w:val="en-US"/>
          </w:rPr>
          <w:delText xml:space="preserve">introducing </w:delText>
        </w:r>
      </w:del>
      <w:del w:id="564" w:author="anna.resch88@gmail.com" w:date="2022-01-16T11:53:00Z">
        <w:r w:rsidRPr="009A1C08" w:rsidDel="00E871F0">
          <w:rPr>
            <w:rFonts w:ascii="Times New Roman" w:hAnsi="Times New Roman" w:cs="Times New Roman"/>
            <w:color w:val="000000" w:themeColor="text1"/>
            <w:sz w:val="24"/>
            <w:szCs w:val="24"/>
            <w:lang w:val="en-US"/>
          </w:rPr>
          <w:delText xml:space="preserve">a combination of physical </w:delText>
        </w:r>
      </w:del>
      <w:del w:id="565" w:author="anna.resch88@gmail.com" w:date="2022-01-04T11:09:00Z">
        <w:r w:rsidRPr="009A1C08" w:rsidDel="006D15A8">
          <w:rPr>
            <w:rFonts w:ascii="Times New Roman" w:hAnsi="Times New Roman" w:cs="Times New Roman"/>
            <w:color w:val="000000" w:themeColor="text1"/>
            <w:sz w:val="24"/>
            <w:szCs w:val="24"/>
            <w:lang w:val="en-US"/>
          </w:rPr>
          <w:delText>network formation</w:delText>
        </w:r>
      </w:del>
      <w:del w:id="566" w:author="anna.resch88@gmail.com" w:date="2022-01-16T11:53:00Z">
        <w:r w:rsidRPr="009A1C08" w:rsidDel="00E871F0">
          <w:rPr>
            <w:rFonts w:ascii="Times New Roman" w:hAnsi="Times New Roman" w:cs="Times New Roman"/>
            <w:color w:val="000000" w:themeColor="text1"/>
            <w:sz w:val="24"/>
            <w:szCs w:val="24"/>
            <w:lang w:val="en-US"/>
          </w:rPr>
          <w:delText xml:space="preserve"> via self-assembly of </w:delText>
        </w:r>
      </w:del>
      <w:del w:id="567" w:author="anna.resch88@gmail.com" w:date="2022-01-04T11:19:00Z">
        <w:r w:rsidRPr="009A1C08" w:rsidDel="004E29F6">
          <w:rPr>
            <w:rFonts w:ascii="Times New Roman" w:hAnsi="Times New Roman" w:cs="Times New Roman"/>
            <w:color w:val="000000" w:themeColor="text1"/>
            <w:sz w:val="24"/>
            <w:szCs w:val="24"/>
            <w:lang w:val="en-US"/>
          </w:rPr>
          <w:delText>a</w:delText>
        </w:r>
      </w:del>
      <w:del w:id="568" w:author="anna.resch88@gmail.com" w:date="2022-01-16T11:53:00Z">
        <w:r w:rsidRPr="009A1C08" w:rsidDel="00E871F0">
          <w:rPr>
            <w:rFonts w:ascii="Times New Roman" w:hAnsi="Times New Roman" w:cs="Times New Roman"/>
            <w:color w:val="000000" w:themeColor="text1"/>
            <w:sz w:val="24"/>
            <w:szCs w:val="24"/>
            <w:lang w:val="en-US"/>
          </w:rPr>
          <w:delText xml:space="preserve"> highly stable protein tetramer and its (subsequent) </w:delText>
        </w:r>
      </w:del>
      <w:del w:id="569" w:author="anna.resch88@gmail.com" w:date="2022-01-04T17:31:00Z">
        <w:r w:rsidRPr="009A1C08" w:rsidDel="003F1095">
          <w:rPr>
            <w:rFonts w:ascii="Times New Roman" w:hAnsi="Times New Roman" w:cs="Times New Roman"/>
            <w:color w:val="000000" w:themeColor="text1"/>
            <w:sz w:val="24"/>
            <w:szCs w:val="24"/>
            <w:lang w:val="en-US"/>
          </w:rPr>
          <w:delText xml:space="preserve">chemoselective </w:delText>
        </w:r>
      </w:del>
      <w:del w:id="570" w:author="anna.resch88@gmail.com" w:date="2022-01-04T11:10:00Z">
        <w:r w:rsidR="00EB2B12" w:rsidRPr="009A1C08" w:rsidDel="006D15A8">
          <w:rPr>
            <w:rFonts w:ascii="Times New Roman" w:hAnsi="Times New Roman" w:cs="Times New Roman"/>
            <w:color w:val="000000" w:themeColor="text1"/>
            <w:sz w:val="24"/>
            <w:szCs w:val="24"/>
            <w:lang w:val="en-US"/>
          </w:rPr>
          <w:delText xml:space="preserve">and </w:delText>
        </w:r>
        <w:r w:rsidRPr="009A1C08" w:rsidDel="006D15A8">
          <w:rPr>
            <w:rFonts w:ascii="Times New Roman" w:hAnsi="Times New Roman" w:cs="Times New Roman"/>
            <w:color w:val="000000" w:themeColor="text1"/>
            <w:sz w:val="24"/>
            <w:szCs w:val="24"/>
            <w:lang w:val="en-US"/>
          </w:rPr>
          <w:delText xml:space="preserve">timely </w:delText>
        </w:r>
      </w:del>
      <w:del w:id="571" w:author="anna.resch88@gmail.com" w:date="2022-01-16T11:53:00Z">
        <w:r w:rsidRPr="009A1C08" w:rsidDel="00E871F0">
          <w:rPr>
            <w:rFonts w:ascii="Times New Roman" w:hAnsi="Times New Roman" w:cs="Times New Roman"/>
            <w:color w:val="000000" w:themeColor="text1"/>
            <w:sz w:val="24"/>
            <w:szCs w:val="24"/>
            <w:lang w:val="en-US"/>
          </w:rPr>
          <w:delText xml:space="preserve">photochemical crosslinking via </w:delText>
        </w:r>
        <w:r w:rsidR="00DA1E0A" w:rsidRPr="009A1C08" w:rsidDel="00E871F0">
          <w:rPr>
            <w:rFonts w:ascii="Times New Roman" w:hAnsi="Times New Roman" w:cs="Times New Roman"/>
            <w:color w:val="000000" w:themeColor="text1"/>
            <w:sz w:val="24"/>
            <w:szCs w:val="24"/>
            <w:lang w:val="en-US"/>
          </w:rPr>
          <w:delText>natural</w:delText>
        </w:r>
        <w:r w:rsidRPr="009A1C08" w:rsidDel="00E871F0">
          <w:rPr>
            <w:rFonts w:ascii="Times New Roman" w:hAnsi="Times New Roman" w:cs="Times New Roman"/>
            <w:color w:val="000000" w:themeColor="text1"/>
            <w:sz w:val="24"/>
            <w:szCs w:val="24"/>
            <w:lang w:val="en-US"/>
          </w:rPr>
          <w:delText xml:space="preserve"> tyrosine moieties using vitamin B</w:delText>
        </w:r>
        <w:r w:rsidRPr="009A1C08" w:rsidDel="00E871F0">
          <w:rPr>
            <w:rFonts w:ascii="Times New Roman" w:hAnsi="Times New Roman" w:cs="Times New Roman"/>
            <w:color w:val="000000" w:themeColor="text1"/>
            <w:sz w:val="24"/>
            <w:szCs w:val="24"/>
            <w:vertAlign w:val="subscript"/>
            <w:lang w:val="en-US"/>
          </w:rPr>
          <w:delText>2</w:delText>
        </w:r>
        <w:r w:rsidRPr="009A1C08" w:rsidDel="00E871F0">
          <w:rPr>
            <w:rFonts w:ascii="Times New Roman" w:hAnsi="Times New Roman" w:cs="Times New Roman"/>
            <w:color w:val="000000" w:themeColor="text1"/>
            <w:sz w:val="24"/>
            <w:szCs w:val="24"/>
            <w:lang w:val="en-US"/>
          </w:rPr>
          <w:delText xml:space="preserve">/riboflavin </w:delText>
        </w:r>
      </w:del>
      <w:del w:id="572" w:author="anna.resch88@gmail.com" w:date="2022-01-04T11:20:00Z">
        <w:r w:rsidR="00CF6BEA" w:rsidRPr="009A1C08" w:rsidDel="004E29F6">
          <w:rPr>
            <w:rFonts w:ascii="Times New Roman" w:hAnsi="Times New Roman" w:cs="Times New Roman"/>
            <w:color w:val="000000" w:themeColor="text1"/>
            <w:sz w:val="24"/>
            <w:szCs w:val="24"/>
            <w:lang w:val="en-US"/>
          </w:rPr>
          <w:delText xml:space="preserve">(occurring </w:delText>
        </w:r>
        <w:r w:rsidR="00DA1E0A" w:rsidRPr="009A1C08" w:rsidDel="004E29F6">
          <w:rPr>
            <w:rFonts w:ascii="Times New Roman" w:hAnsi="Times New Roman" w:cs="Times New Roman"/>
            <w:color w:val="000000" w:themeColor="text1"/>
            <w:sz w:val="24"/>
            <w:szCs w:val="24"/>
            <w:lang w:val="en-US"/>
          </w:rPr>
          <w:delText xml:space="preserve">naturally </w:delText>
        </w:r>
        <w:r w:rsidRPr="009A1C08" w:rsidDel="004E29F6">
          <w:rPr>
            <w:rFonts w:ascii="Times New Roman" w:hAnsi="Times New Roman" w:cs="Times New Roman"/>
            <w:color w:val="000000" w:themeColor="text1"/>
            <w:sz w:val="24"/>
            <w:szCs w:val="24"/>
            <w:lang w:val="en-US"/>
          </w:rPr>
          <w:delText>within the body</w:delText>
        </w:r>
        <w:r w:rsidR="00CF6BEA" w:rsidRPr="009A1C08" w:rsidDel="004E29F6">
          <w:rPr>
            <w:rFonts w:ascii="Times New Roman" w:hAnsi="Times New Roman" w:cs="Times New Roman"/>
            <w:color w:val="000000" w:themeColor="text1"/>
            <w:sz w:val="24"/>
            <w:szCs w:val="24"/>
            <w:lang w:val="en-US"/>
          </w:rPr>
          <w:delText>)</w:delText>
        </w:r>
        <w:r w:rsidR="00DA1E0A" w:rsidRPr="009A1C08" w:rsidDel="004E29F6">
          <w:rPr>
            <w:rFonts w:ascii="Times New Roman" w:hAnsi="Times New Roman" w:cs="Times New Roman"/>
            <w:color w:val="000000" w:themeColor="text1"/>
            <w:sz w:val="24"/>
            <w:szCs w:val="24"/>
            <w:lang w:val="en-US"/>
          </w:rPr>
          <w:delText xml:space="preserve"> </w:delText>
        </w:r>
        <w:r w:rsidRPr="009A1C08" w:rsidDel="004E29F6">
          <w:rPr>
            <w:rFonts w:ascii="Times New Roman" w:hAnsi="Times New Roman" w:cs="Times New Roman"/>
            <w:color w:val="000000" w:themeColor="text1"/>
            <w:sz w:val="24"/>
            <w:szCs w:val="24"/>
            <w:lang w:val="en-US"/>
          </w:rPr>
          <w:delText xml:space="preserve">photocatalyst </w:delText>
        </w:r>
      </w:del>
      <w:del w:id="573" w:author="anna.resch88@gmail.com" w:date="2022-01-16T11:53:00Z">
        <w:r w:rsidRPr="009A1C08" w:rsidDel="00E871F0">
          <w:rPr>
            <w:rFonts w:ascii="Times New Roman" w:hAnsi="Times New Roman" w:cs="Times New Roman"/>
            <w:color w:val="000000" w:themeColor="text1"/>
            <w:sz w:val="24"/>
            <w:szCs w:val="24"/>
            <w:lang w:val="en-US"/>
          </w:rPr>
          <w:delText xml:space="preserve">or </w:delText>
        </w:r>
      </w:del>
      <w:del w:id="574" w:author="anna.resch88@gmail.com" w:date="2022-01-04T17:38:00Z">
        <w:r w:rsidRPr="009A1C08" w:rsidDel="00D5557A">
          <w:rPr>
            <w:rFonts w:ascii="Times New Roman" w:hAnsi="Times New Roman" w:cs="Times New Roman"/>
            <w:color w:val="000000" w:themeColor="text1"/>
            <w:sz w:val="24"/>
            <w:szCs w:val="24"/>
            <w:lang w:val="en-US"/>
          </w:rPr>
          <w:delText xml:space="preserve">a classical </w:delText>
        </w:r>
      </w:del>
      <w:del w:id="575" w:author="anna.resch88@gmail.com" w:date="2022-01-04T17:37:00Z">
        <w:r w:rsidRPr="009A1C08" w:rsidDel="00D5557A">
          <w:rPr>
            <w:rFonts w:ascii="Times New Roman" w:hAnsi="Times New Roman" w:cs="Times New Roman"/>
            <w:color w:val="000000" w:themeColor="text1"/>
            <w:sz w:val="24"/>
            <w:szCs w:val="24"/>
            <w:lang w:val="en-US"/>
          </w:rPr>
          <w:delText>ruthenium-based</w:delText>
        </w:r>
      </w:del>
      <w:del w:id="576" w:author="anna.resch88@gmail.com" w:date="2022-01-04T17:38:00Z">
        <w:r w:rsidRPr="009A1C08" w:rsidDel="00D5557A">
          <w:rPr>
            <w:rFonts w:ascii="Times New Roman" w:hAnsi="Times New Roman" w:cs="Times New Roman"/>
            <w:color w:val="000000" w:themeColor="text1"/>
            <w:sz w:val="24"/>
            <w:szCs w:val="24"/>
            <w:lang w:val="en-US"/>
          </w:rPr>
          <w:delText xml:space="preserve"> photocatalyst</w:delText>
        </w:r>
      </w:del>
      <w:del w:id="577" w:author="anna.resch88@gmail.com" w:date="2022-01-16T11:53:00Z">
        <w:r w:rsidRPr="009A1C08" w:rsidDel="00E871F0">
          <w:rPr>
            <w:rFonts w:ascii="Times New Roman" w:hAnsi="Times New Roman" w:cs="Times New Roman"/>
            <w:color w:val="000000" w:themeColor="text1"/>
            <w:sz w:val="24"/>
            <w:szCs w:val="24"/>
            <w:lang w:val="en-US"/>
          </w:rPr>
          <w:delText xml:space="preserve">. </w:delText>
        </w:r>
      </w:del>
      <w:del w:id="578" w:author="anna.resch88@gmail.com" w:date="2022-01-16T11:55:00Z">
        <w:r w:rsidRPr="009A1C08" w:rsidDel="00E871F0">
          <w:rPr>
            <w:rFonts w:ascii="Times New Roman" w:hAnsi="Times New Roman" w:cs="Times New Roman"/>
            <w:color w:val="000000" w:themeColor="text1"/>
            <w:sz w:val="24"/>
            <w:szCs w:val="24"/>
            <w:lang w:val="en-US"/>
          </w:rPr>
          <w:delText xml:space="preserve">Photochemical </w:delText>
        </w:r>
      </w:del>
      <w:del w:id="579" w:author="anna.resch88@gmail.com" w:date="2022-01-04T11:21:00Z">
        <w:r w:rsidRPr="009A1C08" w:rsidDel="004E29F6">
          <w:rPr>
            <w:rFonts w:ascii="Times New Roman" w:hAnsi="Times New Roman" w:cs="Times New Roman"/>
            <w:color w:val="000000" w:themeColor="text1"/>
            <w:sz w:val="24"/>
            <w:szCs w:val="24"/>
            <w:lang w:val="en-US"/>
          </w:rPr>
          <w:delText xml:space="preserve">control </w:delText>
        </w:r>
      </w:del>
      <w:del w:id="580" w:author="anna.resch88@gmail.com" w:date="2022-01-16T11:55:00Z">
        <w:r w:rsidRPr="009A1C08" w:rsidDel="00E871F0">
          <w:rPr>
            <w:rFonts w:ascii="Times New Roman" w:hAnsi="Times New Roman" w:cs="Times New Roman"/>
            <w:color w:val="000000" w:themeColor="text1"/>
            <w:sz w:val="24"/>
            <w:szCs w:val="24"/>
            <w:lang w:val="en-US"/>
          </w:rPr>
          <w:delText xml:space="preserve">is advantageous </w:delText>
        </w:r>
      </w:del>
      <w:del w:id="581" w:author="anna.resch88@gmail.com" w:date="2022-01-04T11:21:00Z">
        <w:r w:rsidRPr="009A1C08" w:rsidDel="004E29F6">
          <w:rPr>
            <w:rFonts w:ascii="Times New Roman" w:hAnsi="Times New Roman" w:cs="Times New Roman"/>
            <w:color w:val="000000" w:themeColor="text1"/>
            <w:sz w:val="24"/>
            <w:szCs w:val="24"/>
            <w:lang w:val="en-US"/>
          </w:rPr>
          <w:delText xml:space="preserve">for bioadhesive crosslinking </w:delText>
        </w:r>
      </w:del>
      <w:del w:id="582" w:author="anna.resch88@gmail.com" w:date="2022-01-16T11:55:00Z">
        <w:r w:rsidRPr="009A1C08" w:rsidDel="00E871F0">
          <w:rPr>
            <w:rFonts w:ascii="Times New Roman" w:hAnsi="Times New Roman" w:cs="Times New Roman"/>
            <w:color w:val="000000" w:themeColor="text1"/>
            <w:sz w:val="24"/>
            <w:szCs w:val="24"/>
            <w:lang w:val="en-US"/>
          </w:rPr>
          <w:delText>since it allows for the timely control of network</w:delText>
        </w:r>
        <w:r w:rsidR="00222B2F" w:rsidRPr="009A1C08" w:rsidDel="00E871F0">
          <w:rPr>
            <w:rFonts w:ascii="Times New Roman" w:hAnsi="Times New Roman" w:cs="Times New Roman"/>
            <w:color w:val="000000" w:themeColor="text1"/>
            <w:sz w:val="24"/>
            <w:szCs w:val="24"/>
            <w:lang w:val="en-US"/>
          </w:rPr>
          <w:delText xml:space="preserve"> </w:delText>
        </w:r>
        <w:r w:rsidRPr="009A1C08" w:rsidDel="00E871F0">
          <w:rPr>
            <w:rFonts w:ascii="Times New Roman" w:hAnsi="Times New Roman" w:cs="Times New Roman"/>
            <w:color w:val="000000" w:themeColor="text1"/>
            <w:sz w:val="24"/>
            <w:szCs w:val="24"/>
            <w:lang w:val="en-US"/>
          </w:rPr>
          <w:delText xml:space="preserve">formation and </w:delText>
        </w:r>
      </w:del>
      <w:del w:id="583" w:author="anna.resch88@gmail.com" w:date="2022-01-04T11:23:00Z">
        <w:r w:rsidRPr="009A1C08" w:rsidDel="004E29F6">
          <w:rPr>
            <w:rFonts w:ascii="Times New Roman" w:hAnsi="Times New Roman" w:cs="Times New Roman"/>
            <w:color w:val="000000" w:themeColor="text1"/>
            <w:sz w:val="24"/>
            <w:szCs w:val="24"/>
            <w:lang w:val="en-US"/>
          </w:rPr>
          <w:delText>hence,</w:delText>
        </w:r>
      </w:del>
      <w:del w:id="584" w:author="anna.resch88@gmail.com" w:date="2022-01-16T11:55:00Z">
        <w:r w:rsidRPr="009A1C08" w:rsidDel="00E871F0">
          <w:rPr>
            <w:rFonts w:ascii="Times New Roman" w:hAnsi="Times New Roman" w:cs="Times New Roman"/>
            <w:color w:val="000000" w:themeColor="text1"/>
            <w:sz w:val="24"/>
            <w:szCs w:val="24"/>
            <w:lang w:val="en-US"/>
          </w:rPr>
          <w:delText xml:space="preserve"> tissue connection </w:delText>
        </w:r>
      </w:del>
      <w:del w:id="585" w:author="anna.resch88@gmail.com" w:date="2022-01-04T17:32:00Z">
        <w:r w:rsidRPr="009A1C08" w:rsidDel="003F1095">
          <w:rPr>
            <w:rFonts w:ascii="Times New Roman" w:hAnsi="Times New Roman" w:cs="Times New Roman"/>
            <w:color w:val="000000" w:themeColor="text1"/>
            <w:sz w:val="24"/>
            <w:szCs w:val="24"/>
            <w:lang w:val="en-US"/>
          </w:rPr>
          <w:delText xml:space="preserve">restricted </w:delText>
        </w:r>
      </w:del>
      <w:del w:id="586" w:author="anna.resch88@gmail.com" w:date="2022-01-16T11:55:00Z">
        <w:r w:rsidRPr="009A1C08" w:rsidDel="00E871F0">
          <w:rPr>
            <w:rFonts w:ascii="Times New Roman" w:hAnsi="Times New Roman" w:cs="Times New Roman"/>
            <w:color w:val="000000" w:themeColor="text1"/>
            <w:sz w:val="24"/>
            <w:szCs w:val="24"/>
            <w:lang w:val="en-US"/>
          </w:rPr>
          <w:delText>to the area</w:delText>
        </w:r>
      </w:del>
      <w:del w:id="587" w:author="anna.resch88@gmail.com" w:date="2022-01-05T10:47:00Z">
        <w:r w:rsidRPr="009A1C08" w:rsidDel="00680559">
          <w:rPr>
            <w:rFonts w:ascii="Times New Roman" w:hAnsi="Times New Roman" w:cs="Times New Roman"/>
            <w:color w:val="000000" w:themeColor="text1"/>
            <w:sz w:val="24"/>
            <w:szCs w:val="24"/>
            <w:lang w:val="en-US"/>
          </w:rPr>
          <w:delText xml:space="preserve"> illuminated</w:delText>
        </w:r>
      </w:del>
      <w:del w:id="588" w:author="anna.resch88@gmail.com" w:date="2022-01-16T11:55:00Z">
        <w:r w:rsidRPr="009A1C08" w:rsidDel="00E871F0">
          <w:rPr>
            <w:rFonts w:ascii="Times New Roman" w:hAnsi="Times New Roman" w:cs="Times New Roman"/>
            <w:color w:val="000000" w:themeColor="text1"/>
            <w:sz w:val="24"/>
            <w:szCs w:val="24"/>
            <w:lang w:val="en-US"/>
          </w:rPr>
          <w:delText>.</w:delText>
        </w:r>
      </w:del>
    </w:p>
    <w:p w14:paraId="2460C73B" w14:textId="37ABBB73" w:rsidR="00516F95" w:rsidRPr="009A1C08" w:rsidRDefault="00516F95" w:rsidP="00516F95">
      <w:pPr>
        <w:pStyle w:val="berschrift2"/>
        <w:spacing w:line="360" w:lineRule="auto"/>
        <w:jc w:val="both"/>
        <w:rPr>
          <w:moveTo w:id="589" w:author="anna.resch88@gmail.com" w:date="2022-01-04T11:26:00Z"/>
          <w:rFonts w:ascii="Times New Roman" w:hAnsi="Times New Roman" w:cs="Times New Roman"/>
          <w:lang w:val="en-US"/>
        </w:rPr>
      </w:pPr>
      <w:moveToRangeStart w:id="590" w:author="anna.resch88@gmail.com" w:date="2022-01-04T11:26:00Z" w:name="move92191288"/>
      <w:moveTo w:id="591" w:author="anna.resch88@gmail.com" w:date="2022-01-04T11:26:00Z">
        <w:r w:rsidRPr="009A1C08">
          <w:rPr>
            <w:rFonts w:ascii="Times New Roman" w:hAnsi="Times New Roman" w:cs="Times New Roman"/>
            <w:lang w:val="en-US"/>
          </w:rPr>
          <w:t xml:space="preserve">Fabrication of </w:t>
        </w:r>
        <w:del w:id="592" w:author="anna.resch88@gmail.com" w:date="2022-01-04T11:27:00Z">
          <w:r w:rsidRPr="009A1C08" w:rsidDel="00516F95">
            <w:rPr>
              <w:rFonts w:ascii="Times New Roman" w:hAnsi="Times New Roman" w:cs="Times New Roman"/>
              <w:lang w:val="en-US"/>
            </w:rPr>
            <w:delText xml:space="preserve">BioUltraBond </w:delText>
          </w:r>
        </w:del>
        <w:r w:rsidRPr="009A1C08">
          <w:rPr>
            <w:rFonts w:ascii="Times New Roman" w:hAnsi="Times New Roman" w:cs="Times New Roman"/>
            <w:lang w:val="en-US"/>
          </w:rPr>
          <w:t>building blocks</w:t>
        </w:r>
        <w:del w:id="593" w:author="anna.resch88@gmail.com" w:date="2022-01-04T16:20:00Z">
          <w:r w:rsidRPr="009A1C08" w:rsidDel="00996A4C">
            <w:rPr>
              <w:rFonts w:ascii="Times New Roman" w:hAnsi="Times New Roman" w:cs="Times New Roman"/>
              <w:lang w:val="en-US"/>
            </w:rPr>
            <w:delText xml:space="preserve"> and hydrogels</w:delText>
          </w:r>
        </w:del>
      </w:moveTo>
    </w:p>
    <w:moveToRangeEnd w:id="590"/>
    <w:p w14:paraId="2E5AF063" w14:textId="759C88B1" w:rsidR="0095448A" w:rsidRPr="00A6095E" w:rsidDel="00516F95" w:rsidRDefault="0095448A" w:rsidP="009A1C08">
      <w:pPr>
        <w:spacing w:line="480" w:lineRule="auto"/>
        <w:jc w:val="both"/>
        <w:rPr>
          <w:ins w:id="594" w:author="Bizan N. Balzer" w:date="2021-10-02T11:30:00Z"/>
          <w:del w:id="595" w:author="anna.resch88@gmail.com" w:date="2022-01-04T11:27:00Z"/>
          <w:rFonts w:ascii="Times New Roman" w:hAnsi="Times New Roman" w:cs="Times New Roman"/>
          <w:color w:val="000000" w:themeColor="text1"/>
          <w:sz w:val="24"/>
          <w:szCs w:val="24"/>
          <w:rPrChange w:id="596" w:author="Bizan N. Balzer" w:date="2021-10-05T00:40:00Z">
            <w:rPr>
              <w:ins w:id="597" w:author="Bizan N. Balzer" w:date="2021-10-02T11:30:00Z"/>
              <w:del w:id="598" w:author="anna.resch88@gmail.com" w:date="2022-01-04T11:27:00Z"/>
              <w:rFonts w:ascii="Times New Roman" w:hAnsi="Times New Roman" w:cs="Times New Roman"/>
              <w:color w:val="000000" w:themeColor="text1"/>
              <w:sz w:val="24"/>
              <w:szCs w:val="24"/>
              <w:lang w:val="en-US"/>
            </w:rPr>
          </w:rPrChange>
        </w:rPr>
      </w:pPr>
      <w:ins w:id="599" w:author="Bizan N. Balzer" w:date="2021-10-02T11:30:00Z">
        <w:del w:id="600" w:author="anna.resch88@gmail.com" w:date="2022-01-04T11:27:00Z">
          <w:r w:rsidRPr="0095448A" w:rsidDel="00516F95">
            <w:rPr>
              <w:rFonts w:ascii="Times New Roman" w:hAnsi="Times New Roman" w:cs="Times New Roman"/>
              <w:color w:val="000000" w:themeColor="text1"/>
              <w:sz w:val="24"/>
              <w:szCs w:val="24"/>
              <w:rPrChange w:id="601" w:author="Bizan N. Balzer" w:date="2021-10-02T11:30:00Z">
                <w:rPr>
                  <w:rFonts w:ascii="Times New Roman" w:hAnsi="Times New Roman" w:cs="Times New Roman"/>
                  <w:color w:val="000000" w:themeColor="text1"/>
                  <w:sz w:val="24"/>
                  <w:szCs w:val="24"/>
                  <w:lang w:val="en-US"/>
                </w:rPr>
              </w:rPrChange>
            </w:rPr>
            <w:delText xml:space="preserve">Jetzt wird es konkreter. </w:delText>
          </w:r>
          <w:r w:rsidRPr="00A6095E" w:rsidDel="00516F95">
            <w:rPr>
              <w:rFonts w:ascii="Times New Roman" w:hAnsi="Times New Roman" w:cs="Times New Roman"/>
              <w:color w:val="000000" w:themeColor="text1"/>
              <w:sz w:val="24"/>
              <w:szCs w:val="24"/>
              <w:rPrChange w:id="602" w:author="Bizan N. Balzer" w:date="2021-10-05T00:40:00Z">
                <w:rPr>
                  <w:rFonts w:ascii="Times New Roman" w:hAnsi="Times New Roman" w:cs="Times New Roman"/>
                  <w:color w:val="000000" w:themeColor="text1"/>
                  <w:sz w:val="24"/>
                  <w:szCs w:val="24"/>
                  <w:lang w:val="en-US"/>
                </w:rPr>
              </w:rPrChange>
            </w:rPr>
            <w:delText>E</w:delText>
          </w:r>
          <w:r w:rsidRPr="00A6095E" w:rsidDel="00516F95">
            <w:rPr>
              <w:rFonts w:ascii="Times New Roman" w:hAnsi="Times New Roman" w:cs="Times New Roman"/>
              <w:color w:val="000000" w:themeColor="text1"/>
              <w:sz w:val="24"/>
              <w:szCs w:val="24"/>
            </w:rPr>
            <w:delText>v. ein Zwischentitel</w:delText>
          </w:r>
          <w:r w:rsidRPr="00A6095E" w:rsidDel="00516F95">
            <w:rPr>
              <w:rFonts w:ascii="Times New Roman" w:hAnsi="Times New Roman" w:cs="Times New Roman"/>
              <w:color w:val="000000" w:themeColor="text1"/>
              <w:sz w:val="24"/>
              <w:szCs w:val="24"/>
              <w:rPrChange w:id="603" w:author="Bizan N. Balzer" w:date="2021-10-05T00:40:00Z">
                <w:rPr>
                  <w:rFonts w:ascii="Times New Roman" w:hAnsi="Times New Roman" w:cs="Times New Roman"/>
                  <w:color w:val="000000" w:themeColor="text1"/>
                  <w:sz w:val="24"/>
                  <w:szCs w:val="24"/>
                  <w:lang w:val="en-US"/>
                </w:rPr>
              </w:rPrChange>
            </w:rPr>
            <w:delText>?</w:delText>
          </w:r>
        </w:del>
      </w:ins>
    </w:p>
    <w:p w14:paraId="7AE14C80" w14:textId="71D433DE" w:rsidR="00CC6626" w:rsidRDefault="00460823" w:rsidP="009A1C08">
      <w:pPr>
        <w:spacing w:line="480" w:lineRule="auto"/>
        <w:jc w:val="both"/>
        <w:rPr>
          <w:ins w:id="604" w:author="anna.resch88@gmail.com" w:date="2022-01-16T17:41:00Z"/>
          <w:rFonts w:ascii="Times New Roman" w:hAnsi="Times New Roman" w:cs="Times New Roman"/>
          <w:iCs/>
          <w:sz w:val="24"/>
          <w:szCs w:val="24"/>
          <w:lang w:val="en-US"/>
        </w:rPr>
      </w:pPr>
      <w:ins w:id="605" w:author="anna.resch88@gmail.com" w:date="2022-01-04T17:42:00Z">
        <w:r>
          <w:rPr>
            <w:rFonts w:ascii="Times New Roman" w:hAnsi="Times New Roman" w:cs="Times New Roman"/>
            <w:sz w:val="24"/>
            <w:szCs w:val="24"/>
            <w:lang w:val="en-US"/>
          </w:rPr>
          <w:lastRenderedPageBreak/>
          <w:t>L</w:t>
        </w:r>
        <w:r w:rsidRPr="009A1C08">
          <w:rPr>
            <w:rFonts w:ascii="Times New Roman" w:hAnsi="Times New Roman" w:cs="Times New Roman"/>
            <w:sz w:val="24"/>
            <w:szCs w:val="24"/>
            <w:lang w:val="en-US"/>
          </w:rPr>
          <w:t xml:space="preserve">inker segments </w:t>
        </w:r>
        <w:r>
          <w:rPr>
            <w:rFonts w:ascii="Times New Roman" w:hAnsi="Times New Roman" w:cs="Times New Roman"/>
            <w:sz w:val="24"/>
            <w:szCs w:val="24"/>
            <w:lang w:val="en-US"/>
          </w:rPr>
          <w:t>we</w:t>
        </w:r>
        <w:r w:rsidRPr="009A1C08">
          <w:rPr>
            <w:rFonts w:ascii="Times New Roman" w:hAnsi="Times New Roman" w:cs="Times New Roman"/>
            <w:sz w:val="24"/>
            <w:szCs w:val="24"/>
            <w:lang w:val="en-US"/>
          </w:rPr>
          <w:t xml:space="preserve">re N- and C-terminally </w:t>
        </w:r>
        <w:r>
          <w:rPr>
            <w:rFonts w:ascii="Times New Roman" w:hAnsi="Times New Roman" w:cs="Times New Roman"/>
            <w:sz w:val="24"/>
            <w:szCs w:val="24"/>
            <w:lang w:val="en-US"/>
          </w:rPr>
          <w:t>combined with</w:t>
        </w:r>
        <w:r w:rsidRPr="009A1C08">
          <w:rPr>
            <w:rFonts w:ascii="Times New Roman" w:hAnsi="Times New Roman" w:cs="Times New Roman"/>
            <w:sz w:val="24"/>
            <w:szCs w:val="24"/>
            <w:lang w:val="en-US"/>
          </w:rPr>
          <w:t xml:space="preserve"> tetramer-forming ULD</w:t>
        </w:r>
        <w:r>
          <w:rPr>
            <w:rFonts w:ascii="Times New Roman" w:hAnsi="Times New Roman" w:cs="Times New Roman"/>
            <w:sz w:val="24"/>
            <w:szCs w:val="24"/>
            <w:lang w:val="en-US"/>
          </w:rPr>
          <w:t>, giving ULD</w:t>
        </w:r>
        <w:proofErr w:type="gramStart"/>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 xml:space="preserve">Linker protein)-ULD constructs (ULU). </w:t>
        </w:r>
        <w:r>
          <w:rPr>
            <w:rFonts w:ascii="Times New Roman" w:hAnsi="Times New Roman" w:cs="Times New Roman"/>
            <w:iCs/>
            <w:sz w:val="24"/>
            <w:szCs w:val="24"/>
            <w:lang w:val="en-US"/>
          </w:rPr>
          <w:t>ULU</w:t>
        </w:r>
      </w:ins>
      <w:ins w:id="606" w:author="anna.resch88@gmail.com" w:date="2022-01-04T17:43:00Z">
        <w:r>
          <w:rPr>
            <w:rFonts w:ascii="Times New Roman" w:hAnsi="Times New Roman" w:cs="Times New Roman"/>
            <w:iCs/>
            <w:sz w:val="24"/>
            <w:szCs w:val="24"/>
            <w:lang w:val="en-US"/>
          </w:rPr>
          <w:t xml:space="preserve"> </w:t>
        </w:r>
      </w:ins>
      <w:ins w:id="607" w:author="anna.resch88@gmail.com" w:date="2022-01-04T17:42:00Z">
        <w:r>
          <w:rPr>
            <w:rFonts w:ascii="Times New Roman" w:hAnsi="Times New Roman" w:cs="Times New Roman"/>
            <w:iCs/>
            <w:sz w:val="24"/>
            <w:szCs w:val="24"/>
            <w:lang w:val="en-US"/>
          </w:rPr>
          <w:t>v</w:t>
        </w:r>
        <w:r w:rsidRPr="009A1C08">
          <w:rPr>
            <w:rFonts w:ascii="Times New Roman" w:hAnsi="Times New Roman" w:cs="Times New Roman"/>
            <w:iCs/>
            <w:sz w:val="24"/>
            <w:szCs w:val="24"/>
            <w:lang w:val="en-US"/>
          </w:rPr>
          <w:t xml:space="preserve">ariants have been designed as fusion proteins and cloned into expression vectors for recombinant protein synthesis. </w:t>
        </w:r>
      </w:ins>
      <w:r w:rsidR="00900B7A" w:rsidRPr="009A1C08">
        <w:rPr>
          <w:rFonts w:ascii="Times New Roman" w:hAnsi="Times New Roman" w:cs="Times New Roman"/>
          <w:color w:val="000000" w:themeColor="text1"/>
          <w:sz w:val="24"/>
          <w:szCs w:val="24"/>
          <w:lang w:val="en-US"/>
        </w:rPr>
        <w:t>Several linker</w:t>
      </w:r>
      <w:r w:rsidR="009E1B07" w:rsidRPr="009A1C08">
        <w:rPr>
          <w:rFonts w:ascii="Times New Roman" w:hAnsi="Times New Roman" w:cs="Times New Roman"/>
          <w:color w:val="000000" w:themeColor="text1"/>
          <w:sz w:val="24"/>
          <w:szCs w:val="24"/>
          <w:lang w:val="en-US"/>
        </w:rPr>
        <w:t xml:space="preserve"> </w:t>
      </w:r>
      <w:proofErr w:type="gramStart"/>
      <w:r w:rsidR="00900B7A" w:rsidRPr="009A1C08">
        <w:rPr>
          <w:rFonts w:ascii="Times New Roman" w:hAnsi="Times New Roman" w:cs="Times New Roman"/>
          <w:color w:val="000000" w:themeColor="text1"/>
          <w:sz w:val="24"/>
          <w:szCs w:val="24"/>
          <w:lang w:val="en-US"/>
        </w:rPr>
        <w:t>protein</w:t>
      </w:r>
      <w:proofErr w:type="gramEnd"/>
      <w:r w:rsidR="00900B7A" w:rsidRPr="009A1C08">
        <w:rPr>
          <w:rFonts w:ascii="Times New Roman" w:hAnsi="Times New Roman" w:cs="Times New Roman"/>
          <w:color w:val="000000" w:themeColor="text1"/>
          <w:sz w:val="24"/>
          <w:szCs w:val="24"/>
          <w:lang w:val="en-US"/>
        </w:rPr>
        <w:t xml:space="preserve"> motives</w:t>
      </w:r>
      <w:ins w:id="608" w:author="Alexander Resch" w:date="2022-01-17T19:32:00Z">
        <w:r w:rsidR="00EB10F8">
          <w:rPr>
            <w:rFonts w:ascii="Times New Roman" w:hAnsi="Times New Roman" w:cs="Times New Roman"/>
            <w:color w:val="000000" w:themeColor="text1"/>
            <w:sz w:val="24"/>
            <w:szCs w:val="24"/>
            <w:lang w:val="en-US"/>
          </w:rPr>
          <w:t>,</w:t>
        </w:r>
      </w:ins>
      <w:r w:rsidR="00900B7A" w:rsidRPr="009A1C08">
        <w:rPr>
          <w:rFonts w:ascii="Times New Roman" w:hAnsi="Times New Roman" w:cs="Times New Roman"/>
          <w:color w:val="000000" w:themeColor="text1"/>
          <w:sz w:val="24"/>
          <w:szCs w:val="24"/>
          <w:lang w:val="en-US"/>
        </w:rPr>
        <w:t xml:space="preserve"> </w:t>
      </w:r>
      <w:r w:rsidR="007A3251" w:rsidRPr="009A1C08">
        <w:rPr>
          <w:rFonts w:ascii="Times New Roman" w:hAnsi="Times New Roman" w:cs="Times New Roman"/>
          <w:sz w:val="24"/>
          <w:szCs w:val="24"/>
          <w:lang w:val="en-US"/>
        </w:rPr>
        <w:t xml:space="preserve">derived from elastin, spider silk, resilin, human serum albumin </w:t>
      </w:r>
      <w:ins w:id="609" w:author="anna.resch88@gmail.com" w:date="2022-01-05T10:47:00Z">
        <w:r w:rsidR="00680559">
          <w:rPr>
            <w:rFonts w:ascii="Times New Roman" w:hAnsi="Times New Roman" w:cs="Times New Roman"/>
            <w:sz w:val="24"/>
            <w:szCs w:val="24"/>
            <w:lang w:val="en-US"/>
          </w:rPr>
          <w:t>(</w:t>
        </w:r>
        <w:del w:id="610" w:author="Alexander Resch" w:date="2022-01-17T19:32:00Z">
          <w:r w:rsidR="00680559" w:rsidDel="00EB10F8">
            <w:rPr>
              <w:rFonts w:ascii="Times New Roman" w:hAnsi="Times New Roman" w:cs="Times New Roman"/>
              <w:sz w:val="24"/>
              <w:szCs w:val="24"/>
              <w:lang w:val="en-US"/>
            </w:rPr>
            <w:delText>HSA</w:delText>
          </w:r>
        </w:del>
      </w:ins>
      <w:ins w:id="611" w:author="Alexander Resch" w:date="2022-01-17T19:32:00Z">
        <w:r w:rsidR="00EB10F8">
          <w:rPr>
            <w:rFonts w:ascii="Times New Roman" w:hAnsi="Times New Roman" w:cs="Times New Roman"/>
            <w:sz w:val="24"/>
            <w:szCs w:val="24"/>
            <w:lang w:val="en-US"/>
          </w:rPr>
          <w:t>has</w:t>
        </w:r>
      </w:ins>
      <w:ins w:id="612" w:author="anna.resch88@gmail.com" w:date="2022-01-05T10:47:00Z">
        <w:r w:rsidR="00680559">
          <w:rPr>
            <w:rFonts w:ascii="Times New Roman" w:hAnsi="Times New Roman" w:cs="Times New Roman"/>
            <w:sz w:val="24"/>
            <w:szCs w:val="24"/>
            <w:lang w:val="en-US"/>
          </w:rPr>
          <w:t xml:space="preserve">) </w:t>
        </w:r>
      </w:ins>
      <w:r w:rsidR="007A3251" w:rsidRPr="009A1C08">
        <w:rPr>
          <w:rFonts w:ascii="Times New Roman" w:hAnsi="Times New Roman" w:cs="Times New Roman"/>
          <w:sz w:val="24"/>
          <w:szCs w:val="24"/>
          <w:lang w:val="en-US"/>
        </w:rPr>
        <w:t xml:space="preserve">and </w:t>
      </w:r>
      <w:ins w:id="613" w:author="anna.resch88@gmail.com" w:date="2022-01-04T17:38:00Z">
        <w:r w:rsidR="00D5557A">
          <w:rPr>
            <w:rFonts w:ascii="Times New Roman" w:hAnsi="Times New Roman" w:cs="Times New Roman"/>
            <w:sz w:val="24"/>
            <w:szCs w:val="24"/>
            <w:lang w:val="en-US"/>
          </w:rPr>
          <w:t>green fluorescent protein (</w:t>
        </w:r>
      </w:ins>
      <w:r w:rsidR="007A3251" w:rsidRPr="009A1C08">
        <w:rPr>
          <w:rFonts w:ascii="Times New Roman" w:hAnsi="Times New Roman" w:cs="Times New Roman"/>
          <w:sz w:val="24"/>
          <w:szCs w:val="24"/>
          <w:lang w:val="en-US"/>
        </w:rPr>
        <w:t>GFP</w:t>
      </w:r>
      <w:ins w:id="614" w:author="anna.resch88@gmail.com" w:date="2022-01-04T17:38:00Z">
        <w:r w:rsidR="00D5557A">
          <w:rPr>
            <w:rFonts w:ascii="Times New Roman" w:hAnsi="Times New Roman" w:cs="Times New Roman"/>
            <w:sz w:val="24"/>
            <w:szCs w:val="24"/>
            <w:lang w:val="en-US"/>
          </w:rPr>
          <w:t>)</w:t>
        </w:r>
      </w:ins>
      <w:ins w:id="615" w:author="Alexander Resch" w:date="2022-01-17T19:32:00Z">
        <w:r w:rsidR="00EB10F8">
          <w:rPr>
            <w:rFonts w:ascii="Times New Roman" w:hAnsi="Times New Roman" w:cs="Times New Roman"/>
            <w:sz w:val="24"/>
            <w:szCs w:val="24"/>
            <w:lang w:val="en-US"/>
          </w:rPr>
          <w:t>,</w:t>
        </w:r>
      </w:ins>
      <w:r w:rsidR="007A3251" w:rsidRPr="009A1C08">
        <w:rPr>
          <w:rFonts w:ascii="Times New Roman" w:hAnsi="Times New Roman" w:cs="Times New Roman"/>
          <w:color w:val="000000" w:themeColor="text1"/>
          <w:sz w:val="24"/>
          <w:szCs w:val="24"/>
          <w:lang w:val="en-US"/>
        </w:rPr>
        <w:t xml:space="preserve"> </w:t>
      </w:r>
      <w:r w:rsidR="00900B7A" w:rsidRPr="009A1C08">
        <w:rPr>
          <w:rFonts w:ascii="Times New Roman" w:hAnsi="Times New Roman" w:cs="Times New Roman"/>
          <w:color w:val="000000" w:themeColor="text1"/>
          <w:sz w:val="24"/>
          <w:szCs w:val="24"/>
          <w:lang w:val="en-US"/>
        </w:rPr>
        <w:t>have been selected and screened for</w:t>
      </w:r>
      <w:ins w:id="616" w:author="Alexander Resch" w:date="2022-01-17T19:32:00Z">
        <w:r w:rsidR="00EB10F8">
          <w:rPr>
            <w:rFonts w:ascii="Times New Roman" w:hAnsi="Times New Roman" w:cs="Times New Roman"/>
            <w:color w:val="000000" w:themeColor="text1"/>
            <w:sz w:val="24"/>
            <w:szCs w:val="24"/>
            <w:lang w:val="en-US"/>
          </w:rPr>
          <w:t xml:space="preserve"> a number of factors.</w:t>
        </w:r>
      </w:ins>
      <w:r w:rsidR="00900B7A" w:rsidRPr="009A1C08">
        <w:rPr>
          <w:rFonts w:ascii="Times New Roman" w:hAnsi="Times New Roman" w:cs="Times New Roman"/>
          <w:color w:val="000000" w:themeColor="text1"/>
          <w:sz w:val="24"/>
          <w:szCs w:val="24"/>
          <w:lang w:val="en-US"/>
        </w:rPr>
        <w:t xml:space="preserve"> </w:t>
      </w:r>
      <w:ins w:id="617" w:author="Alexander Resch" w:date="2022-01-17T19:33:00Z">
        <w:r w:rsidR="00EB10F8">
          <w:rPr>
            <w:rFonts w:ascii="Times New Roman" w:hAnsi="Times New Roman" w:cs="Times New Roman"/>
            <w:color w:val="000000" w:themeColor="text1"/>
            <w:sz w:val="24"/>
            <w:szCs w:val="24"/>
            <w:lang w:val="en-US"/>
          </w:rPr>
          <w:t xml:space="preserve">These included their </w:t>
        </w:r>
      </w:ins>
      <w:r w:rsidR="00900B7A" w:rsidRPr="009A1C08">
        <w:rPr>
          <w:rFonts w:ascii="Times New Roman" w:hAnsi="Times New Roman" w:cs="Times New Roman"/>
          <w:color w:val="000000" w:themeColor="text1"/>
          <w:sz w:val="24"/>
          <w:szCs w:val="24"/>
          <w:lang w:val="en-US"/>
        </w:rPr>
        <w:t>accessibility via recombinant protein production, yield, designability (length</w:t>
      </w:r>
      <w:r w:rsidR="0028130C" w:rsidRPr="009A1C08">
        <w:rPr>
          <w:rFonts w:ascii="Times New Roman" w:hAnsi="Times New Roman" w:cs="Times New Roman"/>
          <w:color w:val="000000" w:themeColor="text1"/>
          <w:sz w:val="24"/>
          <w:szCs w:val="24"/>
          <w:lang w:val="en-US"/>
        </w:rPr>
        <w:t xml:space="preserve">, </w:t>
      </w:r>
      <w:r w:rsidR="00900B7A" w:rsidRPr="009A1C08">
        <w:rPr>
          <w:rFonts w:ascii="Times New Roman" w:hAnsi="Times New Roman" w:cs="Times New Roman"/>
          <w:color w:val="000000" w:themeColor="text1"/>
          <w:sz w:val="24"/>
          <w:szCs w:val="24"/>
          <w:lang w:val="en-US"/>
        </w:rPr>
        <w:t xml:space="preserve">size </w:t>
      </w:r>
      <w:r w:rsidR="0028130C" w:rsidRPr="009A1C08">
        <w:rPr>
          <w:rFonts w:ascii="Times New Roman" w:hAnsi="Times New Roman" w:cs="Times New Roman"/>
          <w:color w:val="000000" w:themeColor="text1"/>
          <w:sz w:val="24"/>
          <w:szCs w:val="24"/>
          <w:lang w:val="en-US"/>
        </w:rPr>
        <w:t>and</w:t>
      </w:r>
      <w:r w:rsidR="00900B7A" w:rsidRPr="009A1C08">
        <w:rPr>
          <w:rFonts w:ascii="Times New Roman" w:hAnsi="Times New Roman" w:cs="Times New Roman"/>
          <w:color w:val="000000" w:themeColor="text1"/>
          <w:sz w:val="24"/>
          <w:szCs w:val="24"/>
          <w:lang w:val="en-US"/>
        </w:rPr>
        <w:t xml:space="preserve"> physicochemical properties),</w:t>
      </w:r>
      <w:ins w:id="618" w:author="anna.resch88@gmail.com" w:date="2022-01-04T17:43:00Z">
        <w:r>
          <w:rPr>
            <w:rFonts w:ascii="Times New Roman" w:hAnsi="Times New Roman" w:cs="Times New Roman"/>
            <w:color w:val="000000" w:themeColor="text1"/>
            <w:sz w:val="24"/>
            <w:szCs w:val="24"/>
            <w:lang w:val="en-US"/>
          </w:rPr>
          <w:t xml:space="preserve"> and</w:t>
        </w:r>
      </w:ins>
      <w:r w:rsidR="00900B7A" w:rsidRPr="009A1C08">
        <w:rPr>
          <w:rFonts w:ascii="Times New Roman" w:hAnsi="Times New Roman" w:cs="Times New Roman"/>
          <w:color w:val="000000" w:themeColor="text1"/>
          <w:sz w:val="24"/>
          <w:szCs w:val="24"/>
          <w:lang w:val="en-US"/>
        </w:rPr>
        <w:t xml:space="preserve"> solubility </w:t>
      </w:r>
      <w:del w:id="619" w:author="anna.resch88@gmail.com" w:date="2022-01-04T17:43:00Z">
        <w:r w:rsidR="00900B7A" w:rsidRPr="009A1C08" w:rsidDel="00460823">
          <w:rPr>
            <w:rFonts w:ascii="Times New Roman" w:hAnsi="Times New Roman" w:cs="Times New Roman"/>
            <w:color w:val="000000" w:themeColor="text1"/>
            <w:sz w:val="24"/>
            <w:szCs w:val="24"/>
            <w:lang w:val="en-US"/>
          </w:rPr>
          <w:delText xml:space="preserve">and biocompatibility </w:delText>
        </w:r>
      </w:del>
      <w:r w:rsidR="00900B7A" w:rsidRPr="009A1C08">
        <w:rPr>
          <w:rFonts w:ascii="Times New Roman" w:hAnsi="Times New Roman" w:cs="Times New Roman"/>
          <w:sz w:val="24"/>
          <w:szCs w:val="24"/>
          <w:lang w:val="en-US"/>
        </w:rPr>
        <w:t xml:space="preserve">as shown in </w:t>
      </w:r>
      <w:r w:rsidR="00EF43A2" w:rsidRPr="00D2111D">
        <w:rPr>
          <w:rFonts w:ascii="Times New Roman" w:hAnsi="Times New Roman" w:cs="Times New Roman"/>
          <w:b/>
          <w:color w:val="000000" w:themeColor="text1"/>
          <w:sz w:val="24"/>
          <w:szCs w:val="24"/>
          <w:highlight w:val="cyan"/>
          <w:lang w:val="en-US"/>
          <w:rPrChange w:id="620" w:author="Bizan N. Balzer" w:date="2021-10-02T11:28:00Z">
            <w:rPr>
              <w:rFonts w:ascii="Times New Roman" w:hAnsi="Times New Roman" w:cs="Times New Roman"/>
              <w:b/>
              <w:color w:val="000000" w:themeColor="text1"/>
              <w:sz w:val="24"/>
              <w:szCs w:val="24"/>
              <w:lang w:val="en-US"/>
            </w:rPr>
          </w:rPrChange>
        </w:rPr>
        <w:t>F</w:t>
      </w:r>
      <w:r w:rsidR="00900B7A" w:rsidRPr="00D2111D">
        <w:rPr>
          <w:rFonts w:ascii="Times New Roman" w:hAnsi="Times New Roman" w:cs="Times New Roman"/>
          <w:b/>
          <w:color w:val="000000" w:themeColor="text1"/>
          <w:sz w:val="24"/>
          <w:szCs w:val="24"/>
          <w:highlight w:val="cyan"/>
          <w:lang w:val="en-US"/>
          <w:rPrChange w:id="621" w:author="Bizan N. Balzer" w:date="2021-10-02T11:28:00Z">
            <w:rPr>
              <w:rFonts w:ascii="Times New Roman" w:hAnsi="Times New Roman" w:cs="Times New Roman"/>
              <w:b/>
              <w:color w:val="000000" w:themeColor="text1"/>
              <w:sz w:val="24"/>
              <w:szCs w:val="24"/>
              <w:lang w:val="en-US"/>
            </w:rPr>
          </w:rPrChange>
        </w:rPr>
        <w:t>ig</w:t>
      </w:r>
      <w:r w:rsidR="00AF66E5" w:rsidRPr="00D2111D">
        <w:rPr>
          <w:rFonts w:ascii="Times New Roman" w:hAnsi="Times New Roman" w:cs="Times New Roman"/>
          <w:b/>
          <w:color w:val="000000" w:themeColor="text1"/>
          <w:sz w:val="24"/>
          <w:szCs w:val="24"/>
          <w:highlight w:val="cyan"/>
          <w:lang w:val="en-US"/>
          <w:rPrChange w:id="622" w:author="Bizan N. Balzer" w:date="2021-10-02T11:28:00Z">
            <w:rPr>
              <w:rFonts w:ascii="Times New Roman" w:hAnsi="Times New Roman" w:cs="Times New Roman"/>
              <w:b/>
              <w:color w:val="000000" w:themeColor="text1"/>
              <w:sz w:val="24"/>
              <w:szCs w:val="24"/>
              <w:lang w:val="en-US"/>
            </w:rPr>
          </w:rPrChange>
        </w:rPr>
        <w:t>ure</w:t>
      </w:r>
      <w:ins w:id="623" w:author="Alexander Resch" w:date="2022-01-17T19:34:00Z">
        <w:r w:rsidR="00EB10F8">
          <w:rPr>
            <w:rFonts w:ascii="Times New Roman" w:hAnsi="Times New Roman" w:cs="Times New Roman"/>
            <w:b/>
            <w:color w:val="000000" w:themeColor="text1"/>
            <w:sz w:val="24"/>
            <w:szCs w:val="24"/>
            <w:highlight w:val="cyan"/>
            <w:lang w:val="en-US"/>
          </w:rPr>
          <w:t>s</w:t>
        </w:r>
      </w:ins>
      <w:r w:rsidR="00900B7A" w:rsidRPr="00D2111D">
        <w:rPr>
          <w:rFonts w:ascii="Times New Roman" w:hAnsi="Times New Roman" w:cs="Times New Roman"/>
          <w:b/>
          <w:color w:val="000000" w:themeColor="text1"/>
          <w:sz w:val="24"/>
          <w:szCs w:val="24"/>
          <w:highlight w:val="cyan"/>
          <w:lang w:val="en-US"/>
          <w:rPrChange w:id="624" w:author="Bizan N. Balzer" w:date="2021-10-02T11:28:00Z">
            <w:rPr>
              <w:rFonts w:ascii="Times New Roman" w:hAnsi="Times New Roman" w:cs="Times New Roman"/>
              <w:b/>
              <w:color w:val="000000" w:themeColor="text1"/>
              <w:sz w:val="24"/>
              <w:szCs w:val="24"/>
              <w:lang w:val="en-US"/>
            </w:rPr>
          </w:rPrChange>
        </w:rPr>
        <w:t xml:space="preserve"> 1</w:t>
      </w:r>
      <w:r w:rsidR="00900B7A" w:rsidRPr="00D2111D">
        <w:rPr>
          <w:rFonts w:ascii="Times New Roman" w:hAnsi="Times New Roman" w:cs="Times New Roman"/>
          <w:color w:val="000000" w:themeColor="text1"/>
          <w:sz w:val="24"/>
          <w:szCs w:val="24"/>
          <w:highlight w:val="cyan"/>
          <w:lang w:val="en-US"/>
          <w:rPrChange w:id="625" w:author="Bizan N. Balzer" w:date="2021-10-02T11:28:00Z">
            <w:rPr>
              <w:rFonts w:ascii="Times New Roman" w:hAnsi="Times New Roman" w:cs="Times New Roman"/>
              <w:color w:val="000000" w:themeColor="text1"/>
              <w:sz w:val="24"/>
              <w:szCs w:val="24"/>
              <w:lang w:val="en-US"/>
            </w:rPr>
          </w:rPrChange>
        </w:rPr>
        <w:t xml:space="preserve"> </w:t>
      </w:r>
      <w:r w:rsidR="006F6DD3" w:rsidRPr="00D2111D">
        <w:rPr>
          <w:rFonts w:ascii="Times New Roman" w:hAnsi="Times New Roman" w:cs="Times New Roman"/>
          <w:color w:val="000000" w:themeColor="text1"/>
          <w:sz w:val="24"/>
          <w:szCs w:val="24"/>
          <w:highlight w:val="cyan"/>
          <w:lang w:val="en-US"/>
          <w:rPrChange w:id="626" w:author="Bizan N. Balzer" w:date="2021-10-02T11:28:00Z">
            <w:rPr>
              <w:rFonts w:ascii="Times New Roman" w:hAnsi="Times New Roman" w:cs="Times New Roman"/>
              <w:color w:val="000000" w:themeColor="text1"/>
              <w:sz w:val="24"/>
              <w:szCs w:val="24"/>
              <w:lang w:val="en-US"/>
            </w:rPr>
          </w:rPrChange>
        </w:rPr>
        <w:t>and</w:t>
      </w:r>
      <w:r w:rsidR="00900B7A" w:rsidRPr="00D2111D">
        <w:rPr>
          <w:rFonts w:ascii="Times New Roman" w:hAnsi="Times New Roman" w:cs="Times New Roman"/>
          <w:color w:val="000000" w:themeColor="text1"/>
          <w:sz w:val="24"/>
          <w:szCs w:val="24"/>
          <w:highlight w:val="cyan"/>
          <w:lang w:val="en-US"/>
          <w:rPrChange w:id="627" w:author="Bizan N. Balzer" w:date="2021-10-02T11:28:00Z">
            <w:rPr>
              <w:rFonts w:ascii="Times New Roman" w:hAnsi="Times New Roman" w:cs="Times New Roman"/>
              <w:color w:val="000000" w:themeColor="text1"/>
              <w:sz w:val="24"/>
              <w:szCs w:val="24"/>
              <w:lang w:val="en-US"/>
            </w:rPr>
          </w:rPrChange>
        </w:rPr>
        <w:t xml:space="preserve"> </w:t>
      </w:r>
      <w:r w:rsidR="00900B7A" w:rsidRPr="00D2111D">
        <w:rPr>
          <w:rFonts w:ascii="Times New Roman" w:hAnsi="Times New Roman" w:cs="Times New Roman"/>
          <w:b/>
          <w:color w:val="000000" w:themeColor="text1"/>
          <w:sz w:val="24"/>
          <w:szCs w:val="24"/>
          <w:highlight w:val="cyan"/>
          <w:lang w:val="en-US"/>
          <w:rPrChange w:id="628" w:author="Bizan N. Balzer" w:date="2021-10-02T11:28:00Z">
            <w:rPr>
              <w:rFonts w:ascii="Times New Roman" w:hAnsi="Times New Roman" w:cs="Times New Roman"/>
              <w:b/>
              <w:color w:val="000000" w:themeColor="text1"/>
              <w:sz w:val="24"/>
              <w:szCs w:val="24"/>
              <w:lang w:val="en-US"/>
            </w:rPr>
          </w:rPrChange>
        </w:rPr>
        <w:t>2</w:t>
      </w:r>
      <w:ins w:id="629" w:author="Alexander Resch" w:date="2022-01-17T19:34:00Z">
        <w:r w:rsidR="00EB10F8">
          <w:rPr>
            <w:rFonts w:ascii="Times New Roman" w:hAnsi="Times New Roman" w:cs="Times New Roman"/>
            <w:b/>
            <w:color w:val="000000" w:themeColor="text1"/>
            <w:sz w:val="24"/>
            <w:szCs w:val="24"/>
            <w:highlight w:val="cyan"/>
            <w:lang w:val="en-US"/>
          </w:rPr>
          <w:t>,</w:t>
        </w:r>
      </w:ins>
      <w:ins w:id="630" w:author="anna.resch88@gmail.com" w:date="2022-01-16T17:44:00Z">
        <w:r w:rsidR="009B0BC1">
          <w:rPr>
            <w:rFonts w:ascii="Times New Roman" w:hAnsi="Times New Roman" w:cs="Times New Roman"/>
            <w:b/>
            <w:color w:val="000000" w:themeColor="text1"/>
            <w:sz w:val="24"/>
            <w:szCs w:val="24"/>
            <w:highlight w:val="cyan"/>
            <w:lang w:val="en-US"/>
          </w:rPr>
          <w:t xml:space="preserve"> a</w:t>
        </w:r>
      </w:ins>
      <w:ins w:id="631" w:author="Alexander Resch" w:date="2022-01-17T19:34:00Z">
        <w:r w:rsidR="00EB10F8">
          <w:rPr>
            <w:rFonts w:ascii="Times New Roman" w:hAnsi="Times New Roman" w:cs="Times New Roman"/>
            <w:b/>
            <w:color w:val="000000" w:themeColor="text1"/>
            <w:sz w:val="24"/>
            <w:szCs w:val="24"/>
            <w:highlight w:val="cyan"/>
            <w:lang w:val="en-US"/>
          </w:rPr>
          <w:t>s well</w:t>
        </w:r>
      </w:ins>
      <w:ins w:id="632" w:author="anna.resch88@gmail.com" w:date="2022-01-16T17:44:00Z">
        <w:del w:id="633" w:author="Alexander Resch" w:date="2022-01-17T19:34:00Z">
          <w:r w:rsidR="009B0BC1" w:rsidDel="00EB10F8">
            <w:rPr>
              <w:rFonts w:ascii="Times New Roman" w:hAnsi="Times New Roman" w:cs="Times New Roman"/>
              <w:b/>
              <w:color w:val="000000" w:themeColor="text1"/>
              <w:sz w:val="24"/>
              <w:szCs w:val="24"/>
              <w:highlight w:val="cyan"/>
              <w:lang w:val="en-US"/>
            </w:rPr>
            <w:delText>nd</w:delText>
          </w:r>
        </w:del>
      </w:ins>
      <w:ins w:id="634" w:author="Alexander Resch" w:date="2022-01-17T19:34:00Z">
        <w:r w:rsidR="00EB10F8">
          <w:rPr>
            <w:rFonts w:ascii="Times New Roman" w:hAnsi="Times New Roman" w:cs="Times New Roman"/>
            <w:b/>
            <w:color w:val="000000" w:themeColor="text1"/>
            <w:sz w:val="24"/>
            <w:szCs w:val="24"/>
            <w:highlight w:val="cyan"/>
            <w:lang w:val="en-US"/>
          </w:rPr>
          <w:t xml:space="preserve"> as</w:t>
        </w:r>
      </w:ins>
      <w:ins w:id="635" w:author="anna.resch88@gmail.com" w:date="2022-01-16T17:44:00Z">
        <w:r w:rsidR="009B0BC1">
          <w:rPr>
            <w:rFonts w:ascii="Times New Roman" w:hAnsi="Times New Roman" w:cs="Times New Roman"/>
            <w:b/>
            <w:color w:val="000000" w:themeColor="text1"/>
            <w:sz w:val="24"/>
            <w:szCs w:val="24"/>
            <w:highlight w:val="cyan"/>
            <w:lang w:val="en-US"/>
          </w:rPr>
          <w:t xml:space="preserve"> SI section 1</w:t>
        </w:r>
      </w:ins>
      <w:del w:id="636" w:author="anna.resch88@gmail.com" w:date="2022-01-16T11:59:00Z">
        <w:r w:rsidR="0056775B" w:rsidRPr="00D2111D" w:rsidDel="00164A18">
          <w:rPr>
            <w:rFonts w:ascii="Times New Roman" w:hAnsi="Times New Roman" w:cs="Times New Roman"/>
            <w:color w:val="000000" w:themeColor="text1"/>
            <w:sz w:val="24"/>
            <w:szCs w:val="24"/>
            <w:highlight w:val="cyan"/>
            <w:lang w:val="en-US"/>
            <w:rPrChange w:id="637" w:author="Bizan N. Balzer" w:date="2021-10-02T11:28:00Z">
              <w:rPr>
                <w:rFonts w:ascii="Times New Roman" w:hAnsi="Times New Roman" w:cs="Times New Roman"/>
                <w:color w:val="000000" w:themeColor="text1"/>
                <w:sz w:val="24"/>
                <w:szCs w:val="24"/>
                <w:lang w:val="en-US"/>
              </w:rPr>
            </w:rPrChange>
          </w:rPr>
          <w:delText xml:space="preserve"> </w:delText>
        </w:r>
        <w:r w:rsidR="00EF43A2" w:rsidRPr="00D2111D" w:rsidDel="00164A18">
          <w:rPr>
            <w:rFonts w:ascii="Times New Roman" w:hAnsi="Times New Roman" w:cs="Times New Roman"/>
            <w:color w:val="000000" w:themeColor="text1"/>
            <w:sz w:val="24"/>
            <w:szCs w:val="24"/>
            <w:highlight w:val="cyan"/>
            <w:lang w:val="en-US"/>
            <w:rPrChange w:id="638" w:author="Bizan N. Balzer" w:date="2021-10-02T11:28:00Z">
              <w:rPr>
                <w:rFonts w:ascii="Times New Roman" w:hAnsi="Times New Roman" w:cs="Times New Roman"/>
                <w:color w:val="000000" w:themeColor="text1"/>
                <w:sz w:val="24"/>
                <w:szCs w:val="24"/>
                <w:lang w:val="en-US"/>
              </w:rPr>
            </w:rPrChange>
          </w:rPr>
          <w:delText xml:space="preserve">and </w:delText>
        </w:r>
      </w:del>
      <w:ins w:id="639" w:author="Bizan N. Balzer" w:date="2021-10-07T22:30:00Z">
        <w:del w:id="640" w:author="anna.resch88@gmail.com" w:date="2022-01-04T11:27:00Z">
          <w:r w:rsidR="0063322A" w:rsidRPr="00213BB8" w:rsidDel="00516F95">
            <w:rPr>
              <w:rFonts w:ascii="Times New Roman" w:hAnsi="Times New Roman" w:cs="Times New Roman"/>
              <w:b/>
              <w:bCs/>
              <w:color w:val="000000" w:themeColor="text1"/>
              <w:sz w:val="24"/>
              <w:szCs w:val="24"/>
              <w:highlight w:val="cyan"/>
              <w:lang w:val="en-US"/>
              <w:rPrChange w:id="641" w:author="anna.resch88@gmail.com" w:date="2022-01-04T16:16:00Z">
                <w:rPr>
                  <w:rFonts w:cstheme="majorHAnsi"/>
                  <w:noProof/>
                  <w:lang w:val="en-US"/>
                </w:rPr>
              </w:rPrChange>
            </w:rPr>
            <w:delText>Supplementary Methods and Materials</w:delText>
          </w:r>
          <w:r w:rsidR="0063322A" w:rsidRPr="00213BB8" w:rsidDel="00516F95">
            <w:rPr>
              <w:rFonts w:ascii="Times New Roman" w:hAnsi="Times New Roman" w:cs="Times New Roman"/>
              <w:b/>
              <w:bCs/>
              <w:sz w:val="24"/>
              <w:szCs w:val="24"/>
              <w:highlight w:val="cyan"/>
              <w:lang w:val="en-US"/>
              <w:rPrChange w:id="642" w:author="anna.resch88@gmail.com" w:date="2022-01-04T16:16:00Z">
                <w:rPr>
                  <w:rFonts w:ascii="Times New Roman" w:hAnsi="Times New Roman" w:cs="Times New Roman"/>
                  <w:sz w:val="24"/>
                  <w:szCs w:val="24"/>
                  <w:highlight w:val="cyan"/>
                  <w:lang w:val="en-US"/>
                </w:rPr>
              </w:rPrChange>
            </w:rPr>
            <w:delText xml:space="preserve"> 1.1 and </w:delText>
          </w:r>
        </w:del>
      </w:ins>
      <w:del w:id="643" w:author="anna.resch88@gmail.com" w:date="2022-01-04T11:27:00Z">
        <w:r w:rsidR="00E9607C" w:rsidRPr="00213BB8" w:rsidDel="00516F95">
          <w:rPr>
            <w:rFonts w:ascii="Times New Roman" w:hAnsi="Times New Roman" w:cs="Times New Roman"/>
            <w:b/>
            <w:bCs/>
            <w:sz w:val="24"/>
            <w:szCs w:val="24"/>
            <w:highlight w:val="cyan"/>
            <w:lang w:val="en-US"/>
            <w:rPrChange w:id="644" w:author="anna.resch88@gmail.com" w:date="2022-01-04T16:16:00Z">
              <w:rPr>
                <w:rFonts w:ascii="Times New Roman" w:hAnsi="Times New Roman" w:cs="Times New Roman"/>
                <w:sz w:val="24"/>
                <w:szCs w:val="24"/>
                <w:lang w:val="en-US"/>
              </w:rPr>
            </w:rPrChange>
          </w:rPr>
          <w:delText>SI</w:delText>
        </w:r>
        <w:r w:rsidR="00E9607C" w:rsidRPr="00213BB8" w:rsidDel="00516F95">
          <w:rPr>
            <w:rFonts w:ascii="Times New Roman" w:hAnsi="Times New Roman" w:cs="Times New Roman"/>
            <w:b/>
            <w:bCs/>
            <w:color w:val="000000" w:themeColor="text1"/>
            <w:sz w:val="24"/>
            <w:szCs w:val="24"/>
            <w:highlight w:val="cyan"/>
            <w:lang w:val="en-US"/>
            <w:rPrChange w:id="645" w:author="anna.resch88@gmail.com" w:date="2022-01-04T16:16:00Z">
              <w:rPr>
                <w:rFonts w:ascii="Times New Roman" w:hAnsi="Times New Roman" w:cs="Times New Roman"/>
                <w:color w:val="000000" w:themeColor="text1"/>
                <w:sz w:val="24"/>
                <w:szCs w:val="24"/>
                <w:lang w:val="en-US"/>
              </w:rPr>
            </w:rPrChange>
          </w:rPr>
          <w:delText xml:space="preserve"> </w:delText>
        </w:r>
        <w:r w:rsidR="00EF43A2" w:rsidRPr="00D2111D" w:rsidDel="00516F95">
          <w:rPr>
            <w:rFonts w:ascii="Times New Roman" w:hAnsi="Times New Roman" w:cs="Times New Roman"/>
            <w:color w:val="000000" w:themeColor="text1"/>
            <w:sz w:val="24"/>
            <w:szCs w:val="24"/>
            <w:highlight w:val="cyan"/>
            <w:lang w:val="en-US"/>
            <w:rPrChange w:id="646" w:author="Bizan N. Balzer" w:date="2021-10-02T11:28:00Z">
              <w:rPr>
                <w:rFonts w:ascii="Times New Roman" w:hAnsi="Times New Roman" w:cs="Times New Roman"/>
                <w:color w:val="000000" w:themeColor="text1"/>
                <w:sz w:val="24"/>
                <w:szCs w:val="24"/>
                <w:lang w:val="en-US"/>
              </w:rPr>
            </w:rPrChange>
          </w:rPr>
          <w:delText>T</w:delText>
        </w:r>
        <w:r w:rsidR="00900B7A" w:rsidRPr="00D2111D" w:rsidDel="00516F95">
          <w:rPr>
            <w:rFonts w:ascii="Times New Roman" w:hAnsi="Times New Roman" w:cs="Times New Roman"/>
            <w:color w:val="000000" w:themeColor="text1"/>
            <w:sz w:val="24"/>
            <w:szCs w:val="24"/>
            <w:highlight w:val="cyan"/>
            <w:lang w:val="en-US"/>
            <w:rPrChange w:id="647" w:author="Bizan N. Balzer" w:date="2021-10-02T11:28:00Z">
              <w:rPr>
                <w:rFonts w:ascii="Times New Roman" w:hAnsi="Times New Roman" w:cs="Times New Roman"/>
                <w:color w:val="000000" w:themeColor="text1"/>
                <w:sz w:val="24"/>
                <w:szCs w:val="24"/>
                <w:lang w:val="en-US"/>
              </w:rPr>
            </w:rPrChange>
          </w:rPr>
          <w:delText>able S-1</w:delText>
        </w:r>
      </w:del>
      <w:r w:rsidR="00900B7A" w:rsidRPr="009A1C08">
        <w:rPr>
          <w:rFonts w:ascii="Times New Roman" w:hAnsi="Times New Roman" w:cs="Times New Roman"/>
          <w:color w:val="000000" w:themeColor="text1"/>
          <w:sz w:val="24"/>
          <w:szCs w:val="24"/>
          <w:lang w:val="en-US"/>
        </w:rPr>
        <w:t xml:space="preserve">. We </w:t>
      </w:r>
      <w:r w:rsidR="003C1CD7" w:rsidRPr="009A1C08">
        <w:rPr>
          <w:rFonts w:ascii="Times New Roman" w:hAnsi="Times New Roman" w:cs="Times New Roman"/>
          <w:color w:val="000000" w:themeColor="text1"/>
          <w:sz w:val="24"/>
          <w:szCs w:val="24"/>
          <w:lang w:val="en-US"/>
        </w:rPr>
        <w:t xml:space="preserve">mainly focused on </w:t>
      </w:r>
      <w:ins w:id="648" w:author="anna.resch88@gmail.com" w:date="2022-01-04T11:39:00Z">
        <w:r w:rsidR="00D96C14">
          <w:rPr>
            <w:rFonts w:ascii="Times New Roman" w:hAnsi="Times New Roman" w:cs="Times New Roman"/>
            <w:color w:val="000000" w:themeColor="text1"/>
            <w:sz w:val="24"/>
            <w:szCs w:val="24"/>
            <w:lang w:val="en-US"/>
          </w:rPr>
          <w:t xml:space="preserve">linker </w:t>
        </w:r>
      </w:ins>
      <w:r w:rsidR="003C1CD7" w:rsidRPr="009A1C08">
        <w:rPr>
          <w:rFonts w:ascii="Times New Roman" w:hAnsi="Times New Roman" w:cs="Times New Roman"/>
          <w:color w:val="000000" w:themeColor="text1"/>
          <w:sz w:val="24"/>
          <w:szCs w:val="24"/>
          <w:lang w:val="en-US"/>
        </w:rPr>
        <w:t xml:space="preserve">variants based on </w:t>
      </w:r>
      <w:del w:id="649" w:author="anna.resch88@gmail.com" w:date="2022-01-04T11:29:00Z">
        <w:r w:rsidR="003C1CD7" w:rsidRPr="009A1C08" w:rsidDel="001B6181">
          <w:rPr>
            <w:rFonts w:ascii="Times New Roman" w:hAnsi="Times New Roman" w:cs="Times New Roman"/>
            <w:color w:val="000000" w:themeColor="text1"/>
            <w:sz w:val="24"/>
            <w:szCs w:val="24"/>
            <w:lang w:val="en-US"/>
          </w:rPr>
          <w:delText xml:space="preserve">an </w:delText>
        </w:r>
      </w:del>
      <w:ins w:id="650" w:author="anna.resch88@gmail.com" w:date="2022-01-04T11:39:00Z">
        <w:r w:rsidR="00D96C14">
          <w:rPr>
            <w:rFonts w:ascii="Times New Roman" w:hAnsi="Times New Roman" w:cs="Times New Roman"/>
            <w:color w:val="000000" w:themeColor="text1"/>
            <w:sz w:val="24"/>
            <w:szCs w:val="24"/>
            <w:lang w:val="en-US"/>
          </w:rPr>
          <w:t xml:space="preserve">intrinsically disordered </w:t>
        </w:r>
      </w:ins>
      <w:del w:id="651" w:author="anna.resch88@gmail.com" w:date="2022-01-04T11:39:00Z">
        <w:r w:rsidR="003C1CD7" w:rsidRPr="009A1C08" w:rsidDel="00D96C14">
          <w:rPr>
            <w:rFonts w:ascii="Times New Roman" w:hAnsi="Times New Roman" w:cs="Times New Roman"/>
            <w:color w:val="000000" w:themeColor="text1"/>
            <w:sz w:val="24"/>
            <w:szCs w:val="24"/>
            <w:lang w:val="en-US"/>
          </w:rPr>
          <w:delText xml:space="preserve">ELP linker, </w:delText>
        </w:r>
      </w:del>
      <w:del w:id="652" w:author="anna.resch88@gmail.com" w:date="2022-01-04T11:29:00Z">
        <w:r w:rsidR="003C1CD7" w:rsidRPr="009A1C08" w:rsidDel="001B6181">
          <w:rPr>
            <w:rFonts w:ascii="Times New Roman" w:hAnsi="Times New Roman" w:cs="Times New Roman"/>
            <w:iCs/>
            <w:sz w:val="24"/>
            <w:szCs w:val="24"/>
            <w:lang w:val="en-US"/>
          </w:rPr>
          <w:delText xml:space="preserve">creating a </w:delText>
        </w:r>
        <w:r w:rsidR="003C1CD7" w:rsidRPr="009A1C08" w:rsidDel="001B6181">
          <w:rPr>
            <w:rFonts w:ascii="Times New Roman" w:hAnsi="Times New Roman" w:cs="Times New Roman"/>
            <w:sz w:val="24"/>
            <w:szCs w:val="24"/>
            <w:lang w:val="en-US"/>
          </w:rPr>
          <w:delText xml:space="preserve">tough matrix compliant with the dynamics of </w:delText>
        </w:r>
        <w:commentRangeStart w:id="653"/>
        <w:r w:rsidR="003C1CD7" w:rsidRPr="00DD74B4" w:rsidDel="001B6181">
          <w:rPr>
            <w:rFonts w:ascii="Times New Roman" w:hAnsi="Times New Roman" w:cs="Times New Roman"/>
            <w:sz w:val="24"/>
            <w:szCs w:val="24"/>
            <w:highlight w:val="red"/>
            <w:lang w:val="en-US"/>
            <w:rPrChange w:id="654" w:author="Bizan N. Balzer" w:date="2021-10-07T17:54:00Z">
              <w:rPr>
                <w:rFonts w:ascii="Times New Roman" w:hAnsi="Times New Roman" w:cs="Times New Roman"/>
                <w:sz w:val="24"/>
                <w:szCs w:val="24"/>
                <w:lang w:val="en-US"/>
              </w:rPr>
            </w:rPrChange>
          </w:rPr>
          <w:delText>the tissue</w:delText>
        </w:r>
        <w:commentRangeEnd w:id="653"/>
        <w:r w:rsidR="00DD74B4" w:rsidDel="001B6181">
          <w:rPr>
            <w:rStyle w:val="Kommentarzeichen"/>
          </w:rPr>
          <w:commentReference w:id="653"/>
        </w:r>
      </w:del>
      <w:ins w:id="655" w:author="anna.resch88@gmail.com" w:date="2022-01-04T11:39:00Z">
        <w:r w:rsidR="00D96C14">
          <w:rPr>
            <w:rFonts w:ascii="Times New Roman" w:hAnsi="Times New Roman" w:cs="Times New Roman"/>
            <w:color w:val="000000" w:themeColor="text1"/>
            <w:sz w:val="24"/>
            <w:szCs w:val="24"/>
            <w:lang w:val="en-US"/>
          </w:rPr>
          <w:t>elastin-like proteins (ELP)</w:t>
        </w:r>
      </w:ins>
      <w:r w:rsidR="003C1CD7" w:rsidRPr="009A1C08">
        <w:rPr>
          <w:rFonts w:ascii="Times New Roman" w:hAnsi="Times New Roman" w:cs="Times New Roman"/>
          <w:sz w:val="24"/>
          <w:szCs w:val="24"/>
          <w:lang w:val="en-US"/>
        </w:rPr>
        <w:t xml:space="preserve">. </w:t>
      </w:r>
      <w:ins w:id="656" w:author="anna.resch88@gmail.com" w:date="2022-01-16T12:28:00Z">
        <w:r w:rsidR="00CC6626" w:rsidRPr="009A1C08">
          <w:rPr>
            <w:rFonts w:ascii="Times New Roman" w:hAnsi="Times New Roman" w:cs="Times New Roman"/>
            <w:color w:val="000000" w:themeColor="text1"/>
            <w:sz w:val="24"/>
            <w:szCs w:val="24"/>
            <w:lang w:val="en-US"/>
          </w:rPr>
          <w:t xml:space="preserve">ELP-linkers were genetically engineered </w:t>
        </w:r>
        <w:r w:rsidR="00CC6626" w:rsidRPr="009A1C08">
          <w:rPr>
            <w:rFonts w:ascii="Times New Roman" w:hAnsi="Times New Roman" w:cs="Times New Roman"/>
            <w:sz w:val="24"/>
            <w:szCs w:val="24"/>
            <w:lang w:val="en-US"/>
          </w:rPr>
          <w:t xml:space="preserve">using the One-Vector-Toolbox-Platform </w:t>
        </w:r>
        <w:r w:rsidR="00CC6626">
          <w:rPr>
            <w:rFonts w:ascii="Times New Roman" w:hAnsi="Times New Roman" w:cs="Times New Roman"/>
            <w:sz w:val="24"/>
            <w:szCs w:val="24"/>
            <w:lang w:val="en-US"/>
          </w:rPr>
          <w:t>(</w:t>
        </w:r>
        <w:r w:rsidR="00CC6626" w:rsidRPr="009A1C08">
          <w:rPr>
            <w:rFonts w:ascii="Times New Roman" w:hAnsi="Times New Roman" w:cs="Times New Roman"/>
            <w:sz w:val="24"/>
            <w:szCs w:val="24"/>
            <w:lang w:val="en-US"/>
          </w:rPr>
          <w:t>OVTP</w:t>
        </w:r>
        <w:r w:rsidR="00CC6626">
          <w:rPr>
            <w:rFonts w:ascii="Times New Roman" w:hAnsi="Times New Roman" w:cs="Times New Roman"/>
            <w:sz w:val="24"/>
            <w:szCs w:val="24"/>
            <w:lang w:val="en-US"/>
          </w:rPr>
          <w:t>)</w:t>
        </w:r>
        <w:r w:rsidR="00CC6626" w:rsidRPr="009A1C08">
          <w:rPr>
            <w:rFonts w:ascii="Times New Roman" w:hAnsi="Times New Roman" w:cs="Times New Roman"/>
            <w:sz w:val="24"/>
            <w:szCs w:val="24"/>
            <w:lang w:val="en-US"/>
          </w:rPr>
          <w:t xml:space="preserve"> method</w:t>
        </w:r>
        <w:r w:rsidR="00CC6626">
          <w:rPr>
            <w:rFonts w:ascii="Times New Roman" w:hAnsi="Times New Roman" w:cs="Times New Roman"/>
            <w:sz w:val="24"/>
            <w:szCs w:val="24"/>
            <w:lang w:val="en-US"/>
          </w:rPr>
          <w:fldChar w:fldCharType="begin"/>
        </w:r>
        <w:r w:rsidR="00CC6626">
          <w:rPr>
            <w:rFonts w:ascii="Times New Roman" w:hAnsi="Times New Roman" w:cs="Times New Roman"/>
            <w:sz w:val="24"/>
            <w:szCs w:val="24"/>
            <w:lang w:val="en-US"/>
          </w:rPr>
          <w:instrText xml:space="preserve"> ADDIN EN.CITE &lt;EndNote&gt;&lt;Cite&gt;&lt;Author&gt;Huber&lt;/Author&gt;&lt;Year&gt;2014&lt;/Year&gt;&lt;RecNum&gt;60&lt;/RecNum&gt;&lt;DisplayText&gt;&lt;style face="superscript"&gt;[18]&lt;/style&gt;&lt;/DisplayText&gt;&lt;record&gt;&lt;rec-number&gt;60&lt;/rec-number&gt;&lt;foreign-keys&gt;&lt;key app="EN" db-id="zvspev52q5sttqetatnpexxo02zdpswpztzw" timestamp="1602401589"&gt;60&lt;/key&gt;&lt;/foreign-keys&gt;&lt;ref-type name="Journal Article"&gt;17&lt;/ref-type&gt;&lt;contributors&gt;&lt;authors&gt;&lt;author&gt;Huber, Matthias C.&lt;/author&gt;&lt;author&gt;Schreiber, Andreas&lt;/author&gt;&lt;author&gt;Wild, Wiltrud&lt;/author&gt;&lt;author&gt;Benz, Karin&lt;/author&gt;&lt;author&gt;Schiller, Stefan M.&lt;/author&gt;&lt;/authors&gt;&lt;/contributors&gt;&lt;titles&gt;&lt;title&gt;Introducing a combinatorial DNA-toolbox platform constituting defined protein-based biohybrid-materials&lt;/title&gt;&lt;secondary-title&gt;Biomaterials&lt;/secondary-title&gt;&lt;/titles&gt;&lt;periodical&gt;&lt;full-title&gt;Biomaterials&lt;/full-title&gt;&lt;/periodical&gt;&lt;pages&gt;8767-8779&lt;/pages&gt;&lt;volume&gt;35&lt;/volume&gt;&lt;number&gt;31&lt;/number&gt;&lt;keywords&gt;&lt;keyword&gt;Biohybrid-materials&lt;/keyword&gt;&lt;keyword&gt;ECM (extracellular matrix)&lt;/keyword&gt;&lt;keyword&gt;Elastin-like-protein&lt;/keyword&gt;&lt;keyword&gt;Genetic engineering&lt;/keyword&gt;&lt;keyword&gt;Molecular tecton-libraries&lt;/keyword&gt;&lt;keyword&gt;Self-assembly&lt;/keyword&gt;&lt;/keywords&gt;&lt;dates&gt;&lt;year&gt;2014&lt;/year&gt;&lt;/dates&gt;&lt;publisher&gt;Elsevier Ltd&lt;/publisher&gt;&lt;isbn&gt;0142-9612&lt;/isbn&gt;&lt;urls&gt;&lt;related-urls&gt;&lt;url&gt;http://dx.doi.org/10.1016/j.biomaterials.2014.06.048&lt;/url&gt;&lt;/related-urls&gt;&lt;pdf-urls&gt;&lt;url&gt;file:///C:/Users/annar/Documents/Backup ZBSA Aug 2019/03_Literaturverzeichnis V.2/03_Methoden/02_OVTP/Huber Biomaterials 2014.pdf&lt;/url&gt;&lt;/pdf-urls&gt;&lt;/urls&gt;&lt;electronic-resource-num&gt;10.1016/j.biomaterials.2014.06.048&lt;/electronic-resource-num&gt;&lt;/record&gt;&lt;/Cite&gt;&lt;/EndNote&gt;</w:instrText>
        </w:r>
        <w:r w:rsidR="00CC6626">
          <w:rPr>
            <w:rFonts w:ascii="Times New Roman" w:hAnsi="Times New Roman" w:cs="Times New Roman"/>
            <w:sz w:val="24"/>
            <w:szCs w:val="24"/>
            <w:lang w:val="en-US"/>
          </w:rPr>
          <w:fldChar w:fldCharType="separate"/>
        </w:r>
        <w:r w:rsidR="00CC6626" w:rsidRPr="00697024">
          <w:rPr>
            <w:rFonts w:ascii="Times New Roman" w:hAnsi="Times New Roman" w:cs="Times New Roman"/>
            <w:noProof/>
            <w:sz w:val="24"/>
            <w:szCs w:val="24"/>
            <w:vertAlign w:val="superscript"/>
            <w:lang w:val="en-US"/>
          </w:rPr>
          <w:t>[18]</w:t>
        </w:r>
        <w:r w:rsidR="00CC6626">
          <w:rPr>
            <w:rFonts w:ascii="Times New Roman" w:hAnsi="Times New Roman" w:cs="Times New Roman"/>
            <w:sz w:val="24"/>
            <w:szCs w:val="24"/>
            <w:lang w:val="en-US"/>
          </w:rPr>
          <w:fldChar w:fldCharType="end"/>
        </w:r>
        <w:r w:rsidR="00CC6626" w:rsidRPr="009A1C08">
          <w:rPr>
            <w:rFonts w:ascii="Times New Roman" w:hAnsi="Times New Roman" w:cs="Times New Roman"/>
            <w:color w:val="000000" w:themeColor="text1"/>
            <w:sz w:val="24"/>
            <w:szCs w:val="24"/>
            <w:lang w:val="en-US"/>
          </w:rPr>
          <w:t>.</w:t>
        </w:r>
        <w:r w:rsidR="00CC6626" w:rsidRPr="009A1C08">
          <w:rPr>
            <w:rFonts w:ascii="Times New Roman" w:hAnsi="Times New Roman" w:cs="Times New Roman"/>
            <w:sz w:val="24"/>
            <w:szCs w:val="24"/>
            <w:lang w:val="en-US"/>
          </w:rPr>
          <w:t xml:space="preserve"> </w:t>
        </w:r>
      </w:ins>
      <w:ins w:id="657" w:author="anna.resch88@gmail.com" w:date="2022-01-16T12:35:00Z">
        <w:r w:rsidR="00457A51">
          <w:rPr>
            <w:rFonts w:ascii="Times New Roman" w:hAnsi="Times New Roman" w:cs="Times New Roman"/>
            <w:sz w:val="24"/>
            <w:szCs w:val="24"/>
            <w:lang w:val="en-US"/>
          </w:rPr>
          <w:t>F</w:t>
        </w:r>
        <w:r w:rsidR="00457A51" w:rsidRPr="009A1C08">
          <w:rPr>
            <w:rFonts w:ascii="Times New Roman" w:hAnsi="Times New Roman" w:cs="Times New Roman"/>
            <w:sz w:val="24"/>
            <w:szCs w:val="24"/>
            <w:lang w:val="en-US"/>
          </w:rPr>
          <w:t>or detailed characterization</w:t>
        </w:r>
        <w:r w:rsidR="00457A51">
          <w:rPr>
            <w:rFonts w:ascii="Times New Roman" w:hAnsi="Times New Roman" w:cs="Times New Roman"/>
            <w:sz w:val="24"/>
            <w:szCs w:val="24"/>
            <w:lang w:val="en-US"/>
          </w:rPr>
          <w:t>,</w:t>
        </w:r>
        <w:r w:rsidR="00457A51" w:rsidRPr="009A1C08">
          <w:rPr>
            <w:rFonts w:ascii="Times New Roman" w:hAnsi="Times New Roman" w:cs="Times New Roman"/>
            <w:sz w:val="24"/>
            <w:szCs w:val="24"/>
            <w:lang w:val="en-US"/>
          </w:rPr>
          <w:t xml:space="preserve"> </w:t>
        </w:r>
        <w:r w:rsidR="00457A51">
          <w:rPr>
            <w:rFonts w:ascii="Times New Roman" w:hAnsi="Times New Roman" w:cs="Times New Roman"/>
            <w:sz w:val="24"/>
            <w:szCs w:val="24"/>
            <w:lang w:val="en-US"/>
          </w:rPr>
          <w:t>w</w:t>
        </w:r>
        <w:r w:rsidR="00457A51" w:rsidRPr="009A1C08">
          <w:rPr>
            <w:rFonts w:ascii="Times New Roman" w:hAnsi="Times New Roman" w:cs="Times New Roman"/>
            <w:sz w:val="24"/>
            <w:szCs w:val="24"/>
            <w:lang w:val="en-US"/>
          </w:rPr>
          <w:t xml:space="preserve">e chose </w:t>
        </w:r>
        <w:r w:rsidR="00457A51">
          <w:rPr>
            <w:rFonts w:ascii="Times New Roman" w:hAnsi="Times New Roman" w:cs="Times New Roman"/>
            <w:sz w:val="24"/>
            <w:szCs w:val="24"/>
            <w:lang w:val="en-US"/>
          </w:rPr>
          <w:t>ULU variants</w:t>
        </w:r>
        <w:r w:rsidR="00457A51" w:rsidRPr="009A1C08">
          <w:rPr>
            <w:rFonts w:ascii="Times New Roman" w:hAnsi="Times New Roman" w:cs="Times New Roman"/>
            <w:sz w:val="24"/>
            <w:szCs w:val="24"/>
            <w:lang w:val="en-US"/>
          </w:rPr>
          <w:t xml:space="preserve"> with either 20 or 40 repeats of the</w:t>
        </w:r>
        <w:r w:rsidR="00457A51">
          <w:rPr>
            <w:rFonts w:ascii="Times New Roman" w:hAnsi="Times New Roman" w:cs="Times New Roman"/>
            <w:sz w:val="24"/>
            <w:szCs w:val="24"/>
            <w:lang w:val="en-US"/>
          </w:rPr>
          <w:t xml:space="preserve"> </w:t>
        </w:r>
        <w:r w:rsidR="00457A51">
          <w:rPr>
            <w:rFonts w:ascii="Times New Roman" w:hAnsi="Times New Roman" w:cs="Times New Roman"/>
            <w:color w:val="000000" w:themeColor="text1"/>
            <w:sz w:val="24"/>
            <w:szCs w:val="24"/>
            <w:lang w:val="en-US"/>
          </w:rPr>
          <w:t xml:space="preserve">ELP linker </w:t>
        </w:r>
        <w:r w:rsidR="00457A51" w:rsidRPr="009A1C08">
          <w:rPr>
            <w:rFonts w:ascii="Times New Roman" w:hAnsi="Times New Roman" w:cs="Times New Roman"/>
            <w:color w:val="000000" w:themeColor="text1"/>
            <w:sz w:val="24"/>
            <w:szCs w:val="24"/>
            <w:lang w:val="en-US"/>
          </w:rPr>
          <w:t>pentamer sequence Val-Pro-</w:t>
        </w:r>
        <w:proofErr w:type="spellStart"/>
        <w:r w:rsidR="00457A51" w:rsidRPr="009A1C08">
          <w:rPr>
            <w:rFonts w:ascii="Times New Roman" w:hAnsi="Times New Roman" w:cs="Times New Roman"/>
            <w:color w:val="000000" w:themeColor="text1"/>
            <w:sz w:val="24"/>
            <w:szCs w:val="24"/>
            <w:lang w:val="en-US"/>
          </w:rPr>
          <w:t>Gly</w:t>
        </w:r>
        <w:proofErr w:type="spellEnd"/>
        <w:r w:rsidR="00457A51" w:rsidRPr="009A1C08">
          <w:rPr>
            <w:rFonts w:ascii="Times New Roman" w:hAnsi="Times New Roman" w:cs="Times New Roman"/>
            <w:color w:val="000000" w:themeColor="text1"/>
            <w:sz w:val="24"/>
            <w:szCs w:val="24"/>
            <w:lang w:val="en-US"/>
          </w:rPr>
          <w:t>-</w:t>
        </w:r>
        <w:r w:rsidR="00457A51" w:rsidRPr="00C843E2">
          <w:rPr>
            <w:rFonts w:ascii="Times New Roman" w:hAnsi="Times New Roman" w:cs="Times New Roman"/>
            <w:b/>
            <w:bCs/>
            <w:color w:val="000000" w:themeColor="text1"/>
            <w:sz w:val="24"/>
            <w:szCs w:val="24"/>
            <w:lang w:val="en-US"/>
          </w:rPr>
          <w:t>Val</w:t>
        </w:r>
        <w:r w:rsidR="00457A51" w:rsidRPr="009A1C08">
          <w:rPr>
            <w:rFonts w:ascii="Times New Roman" w:hAnsi="Times New Roman" w:cs="Times New Roman"/>
            <w:color w:val="000000" w:themeColor="text1"/>
            <w:sz w:val="24"/>
            <w:szCs w:val="24"/>
            <w:lang w:val="en-US"/>
          </w:rPr>
          <w:t>-</w:t>
        </w:r>
        <w:proofErr w:type="spellStart"/>
        <w:r w:rsidR="00457A51" w:rsidRPr="009A1C08">
          <w:rPr>
            <w:rFonts w:ascii="Times New Roman" w:hAnsi="Times New Roman" w:cs="Times New Roman"/>
            <w:color w:val="000000" w:themeColor="text1"/>
            <w:sz w:val="24"/>
            <w:szCs w:val="24"/>
            <w:lang w:val="en-US"/>
          </w:rPr>
          <w:t>Gly</w:t>
        </w:r>
        <w:proofErr w:type="spellEnd"/>
        <w:r w:rsidR="00457A51" w:rsidRPr="009A1C08">
          <w:rPr>
            <w:rFonts w:ascii="Times New Roman" w:hAnsi="Times New Roman" w:cs="Times New Roman"/>
            <w:color w:val="000000" w:themeColor="text1"/>
            <w:sz w:val="24"/>
            <w:szCs w:val="24"/>
            <w:lang w:val="en-US"/>
          </w:rPr>
          <w:t xml:space="preserve"> (VPG</w:t>
        </w:r>
        <w:r w:rsidR="00457A51" w:rsidRPr="00C843E2">
          <w:rPr>
            <w:rFonts w:ascii="Times New Roman" w:hAnsi="Times New Roman" w:cs="Times New Roman"/>
            <w:b/>
            <w:bCs/>
            <w:color w:val="000000" w:themeColor="text1"/>
            <w:sz w:val="24"/>
            <w:szCs w:val="24"/>
            <w:lang w:val="en-US"/>
          </w:rPr>
          <w:t>V</w:t>
        </w:r>
        <w:r w:rsidR="00457A51" w:rsidRPr="009A1C08">
          <w:rPr>
            <w:rFonts w:ascii="Times New Roman" w:hAnsi="Times New Roman" w:cs="Times New Roman"/>
            <w:color w:val="000000" w:themeColor="text1"/>
            <w:sz w:val="24"/>
            <w:szCs w:val="24"/>
            <w:lang w:val="en-US"/>
          </w:rPr>
          <w:t>G</w:t>
        </w:r>
        <w:r w:rsidR="00457A51">
          <w:rPr>
            <w:rFonts w:ascii="Times New Roman" w:hAnsi="Times New Roman" w:cs="Times New Roman"/>
            <w:color w:val="000000" w:themeColor="text1"/>
            <w:sz w:val="24"/>
            <w:szCs w:val="24"/>
            <w:lang w:val="en-US"/>
          </w:rPr>
          <w:t>, short form “</w:t>
        </w:r>
        <w:r w:rsidR="00457A51" w:rsidRPr="00C843E2">
          <w:rPr>
            <w:rFonts w:ascii="Times New Roman" w:hAnsi="Times New Roman" w:cs="Times New Roman"/>
            <w:b/>
            <w:bCs/>
            <w:color w:val="000000" w:themeColor="text1"/>
            <w:sz w:val="24"/>
            <w:szCs w:val="24"/>
            <w:lang w:val="en-US"/>
          </w:rPr>
          <w:t>V</w:t>
        </w:r>
        <w:r w:rsidR="00457A51">
          <w:rPr>
            <w:rFonts w:ascii="Times New Roman" w:hAnsi="Times New Roman" w:cs="Times New Roman"/>
            <w:color w:val="000000" w:themeColor="text1"/>
            <w:sz w:val="24"/>
            <w:szCs w:val="24"/>
            <w:lang w:val="en-US"/>
          </w:rPr>
          <w:t xml:space="preserve">”), </w:t>
        </w:r>
        <w:del w:id="658" w:author="Alexander Resch" w:date="2022-01-17T19:35:00Z">
          <w:r w:rsidR="00457A51" w:rsidDel="00464702">
            <w:rPr>
              <w:rFonts w:ascii="Times New Roman" w:hAnsi="Times New Roman" w:cs="Times New Roman"/>
              <w:color w:val="000000" w:themeColor="text1"/>
              <w:sz w:val="24"/>
              <w:szCs w:val="24"/>
              <w:lang w:val="en-US"/>
            </w:rPr>
            <w:delText xml:space="preserve">i.e. </w:delText>
          </w:r>
        </w:del>
      </w:ins>
      <w:proofErr w:type="gramStart"/>
      <w:ins w:id="659" w:author="Alexander Resch" w:date="2022-01-17T19:35:00Z">
        <w:r w:rsidR="00464702">
          <w:rPr>
            <w:rFonts w:ascii="Times New Roman" w:hAnsi="Times New Roman" w:cs="Times New Roman"/>
            <w:color w:val="000000" w:themeColor="text1"/>
            <w:sz w:val="24"/>
            <w:szCs w:val="24"/>
            <w:lang w:val="en-US"/>
          </w:rPr>
          <w:t>e.g.</w:t>
        </w:r>
        <w:proofErr w:type="gramEnd"/>
        <w:r w:rsidR="00464702">
          <w:rPr>
            <w:rFonts w:ascii="Times New Roman" w:hAnsi="Times New Roman" w:cs="Times New Roman"/>
            <w:color w:val="000000" w:themeColor="text1"/>
            <w:sz w:val="24"/>
            <w:szCs w:val="24"/>
            <w:lang w:val="en-US"/>
          </w:rPr>
          <w:t xml:space="preserve"> </w:t>
        </w:r>
      </w:ins>
      <w:ins w:id="660" w:author="anna.resch88@gmail.com" w:date="2022-01-16T12:35:00Z">
        <w:r w:rsidR="00457A51">
          <w:rPr>
            <w:rFonts w:ascii="Times New Roman" w:hAnsi="Times New Roman" w:cs="Times New Roman"/>
            <w:color w:val="000000" w:themeColor="text1"/>
            <w:sz w:val="24"/>
            <w:szCs w:val="24"/>
            <w:lang w:val="en-US"/>
          </w:rPr>
          <w:t>ULD-</w:t>
        </w:r>
        <w:r w:rsidR="00457A51" w:rsidRPr="00C843E2">
          <w:rPr>
            <w:rFonts w:ascii="Times New Roman" w:hAnsi="Times New Roman" w:cs="Times New Roman"/>
            <w:b/>
            <w:bCs/>
            <w:color w:val="000000" w:themeColor="text1"/>
            <w:sz w:val="24"/>
            <w:szCs w:val="24"/>
            <w:lang w:val="en-US"/>
          </w:rPr>
          <w:t>V</w:t>
        </w:r>
        <w:r w:rsidR="00457A51">
          <w:rPr>
            <w:rFonts w:ascii="Times New Roman" w:hAnsi="Times New Roman" w:cs="Times New Roman"/>
            <w:color w:val="000000" w:themeColor="text1"/>
            <w:sz w:val="24"/>
            <w:szCs w:val="24"/>
            <w:lang w:val="en-US"/>
          </w:rPr>
          <w:t>20-ULD and ULD-</w:t>
        </w:r>
        <w:r w:rsidR="00457A51" w:rsidRPr="00C843E2">
          <w:rPr>
            <w:rFonts w:ascii="Times New Roman" w:hAnsi="Times New Roman" w:cs="Times New Roman"/>
            <w:b/>
            <w:bCs/>
            <w:color w:val="000000" w:themeColor="text1"/>
            <w:sz w:val="24"/>
            <w:szCs w:val="24"/>
            <w:lang w:val="en-US"/>
          </w:rPr>
          <w:t>V</w:t>
        </w:r>
        <w:r w:rsidR="00457A51">
          <w:rPr>
            <w:rFonts w:ascii="Times New Roman" w:hAnsi="Times New Roman" w:cs="Times New Roman"/>
            <w:color w:val="000000" w:themeColor="text1"/>
            <w:sz w:val="24"/>
            <w:szCs w:val="24"/>
            <w:lang w:val="en-US"/>
          </w:rPr>
          <w:t>40-ULD,</w:t>
        </w:r>
        <w:commentRangeStart w:id="661"/>
        <w:r w:rsidR="00457A51" w:rsidRPr="00C843E2">
          <w:rPr>
            <w:rFonts w:ascii="Times New Roman" w:hAnsi="Times New Roman" w:cs="Times New Roman"/>
            <w:sz w:val="24"/>
            <w:szCs w:val="24"/>
            <w:highlight w:val="red"/>
            <w:lang w:val="en-US"/>
          </w:rPr>
          <w:t xml:space="preserve"> </w:t>
        </w:r>
        <w:commentRangeEnd w:id="661"/>
        <w:r w:rsidR="00457A51" w:rsidRPr="00C843E2">
          <w:rPr>
            <w:rStyle w:val="Kommentarzeichen"/>
            <w:highlight w:val="red"/>
          </w:rPr>
          <w:commentReference w:id="661"/>
        </w:r>
        <w:r w:rsidR="00457A51" w:rsidRPr="009A1C08">
          <w:rPr>
            <w:rFonts w:ascii="Times New Roman" w:hAnsi="Times New Roman" w:cs="Times New Roman"/>
            <w:sz w:val="24"/>
            <w:szCs w:val="24"/>
            <w:lang w:val="en-US"/>
          </w:rPr>
          <w:t xml:space="preserve"> based on their yield, purity, water solubility</w:t>
        </w:r>
        <w:r w:rsidR="00457A51">
          <w:rPr>
            <w:rFonts w:ascii="Times New Roman" w:hAnsi="Times New Roman" w:cs="Times New Roman"/>
            <w:sz w:val="24"/>
            <w:szCs w:val="24"/>
            <w:lang w:val="en-US"/>
          </w:rPr>
          <w:t>,</w:t>
        </w:r>
        <w:r w:rsidR="00457A51" w:rsidRPr="009A1C08">
          <w:rPr>
            <w:rFonts w:ascii="Times New Roman" w:hAnsi="Times New Roman" w:cs="Times New Roman"/>
            <w:sz w:val="24"/>
            <w:szCs w:val="24"/>
            <w:lang w:val="en-US"/>
          </w:rPr>
          <w:t xml:space="preserve"> and flexibility</w:t>
        </w:r>
        <w:r w:rsidR="00457A51">
          <w:rPr>
            <w:rFonts w:ascii="Times New Roman" w:hAnsi="Times New Roman" w:cs="Times New Roman"/>
            <w:sz w:val="24"/>
            <w:szCs w:val="24"/>
            <w:lang w:val="en-US"/>
          </w:rPr>
          <w:t xml:space="preserve"> (see </w:t>
        </w:r>
        <w:r w:rsidR="00457A51" w:rsidRPr="00BE7718">
          <w:rPr>
            <w:rFonts w:ascii="Times New Roman" w:hAnsi="Times New Roman" w:cs="Times New Roman"/>
            <w:b/>
            <w:bCs/>
            <w:sz w:val="24"/>
            <w:szCs w:val="24"/>
            <w:highlight w:val="cyan"/>
            <w:lang w:val="en-US"/>
          </w:rPr>
          <w:t xml:space="preserve">SI </w:t>
        </w:r>
        <w:r w:rsidR="00457A51">
          <w:rPr>
            <w:rFonts w:ascii="Times New Roman" w:hAnsi="Times New Roman" w:cs="Times New Roman"/>
            <w:b/>
            <w:bCs/>
            <w:sz w:val="24"/>
            <w:szCs w:val="24"/>
            <w:highlight w:val="cyan"/>
            <w:lang w:val="en-US"/>
          </w:rPr>
          <w:t xml:space="preserve">section 3.2 and </w:t>
        </w:r>
        <w:r w:rsidR="00457A51" w:rsidRPr="00BE7718">
          <w:rPr>
            <w:rFonts w:ascii="Times New Roman" w:hAnsi="Times New Roman" w:cs="Times New Roman"/>
            <w:b/>
            <w:bCs/>
            <w:sz w:val="24"/>
            <w:szCs w:val="24"/>
            <w:highlight w:val="cyan"/>
            <w:lang w:val="en-US"/>
          </w:rPr>
          <w:t>Figure S-2</w:t>
        </w:r>
        <w:r w:rsidR="00457A51">
          <w:rPr>
            <w:rFonts w:ascii="Times New Roman" w:hAnsi="Times New Roman" w:cs="Times New Roman"/>
            <w:sz w:val="24"/>
            <w:szCs w:val="24"/>
            <w:lang w:val="en-US"/>
          </w:rPr>
          <w:t>)</w:t>
        </w:r>
        <w:r w:rsidR="00457A51" w:rsidRPr="009A1C08">
          <w:rPr>
            <w:rFonts w:ascii="Times New Roman" w:hAnsi="Times New Roman" w:cs="Times New Roman"/>
            <w:sz w:val="24"/>
            <w:szCs w:val="24"/>
            <w:lang w:val="en-US"/>
          </w:rPr>
          <w:t>.</w:t>
        </w:r>
        <w:r w:rsidR="00457A51">
          <w:rPr>
            <w:rFonts w:ascii="Times New Roman" w:hAnsi="Times New Roman" w:cs="Times New Roman"/>
            <w:sz w:val="24"/>
            <w:szCs w:val="24"/>
            <w:lang w:val="en-US"/>
          </w:rPr>
          <w:t xml:space="preserve"> </w:t>
        </w:r>
      </w:ins>
      <w:ins w:id="662" w:author="anna.resch88@gmail.com" w:date="2022-01-16T12:36:00Z">
        <w:r w:rsidR="00457A51">
          <w:rPr>
            <w:rFonts w:ascii="Times New Roman" w:hAnsi="Times New Roman" w:cs="Times New Roman"/>
            <w:sz w:val="24"/>
            <w:szCs w:val="24"/>
            <w:lang w:val="en-US"/>
          </w:rPr>
          <w:t xml:space="preserve">We </w:t>
        </w:r>
      </w:ins>
      <w:ins w:id="663" w:author="anna.resch88@gmail.com" w:date="2022-01-16T12:37:00Z">
        <w:r w:rsidR="00457A51">
          <w:rPr>
            <w:rFonts w:ascii="Times New Roman" w:hAnsi="Times New Roman" w:cs="Times New Roman"/>
            <w:sz w:val="24"/>
            <w:szCs w:val="24"/>
            <w:lang w:val="en-US"/>
          </w:rPr>
          <w:t xml:space="preserve">endowed </w:t>
        </w:r>
      </w:ins>
      <w:ins w:id="664" w:author="anna.resch88@gmail.com" w:date="2022-01-16T12:38:00Z">
        <w:r w:rsidR="00457A51">
          <w:rPr>
            <w:rFonts w:ascii="Times New Roman" w:hAnsi="Times New Roman" w:cs="Times New Roman"/>
            <w:sz w:val="24"/>
            <w:szCs w:val="24"/>
            <w:lang w:val="en-US"/>
          </w:rPr>
          <w:t xml:space="preserve">these model variants with the </w:t>
        </w:r>
      </w:ins>
      <w:ins w:id="665" w:author="anna.resch88@gmail.com" w:date="2022-01-16T12:39:00Z">
        <w:r w:rsidR="00457A51">
          <w:rPr>
            <w:rFonts w:ascii="Times New Roman" w:hAnsi="Times New Roman" w:cs="Times New Roman"/>
            <w:sz w:val="24"/>
            <w:szCs w:val="24"/>
            <w:lang w:val="en-US"/>
          </w:rPr>
          <w:t>aa</w:t>
        </w:r>
      </w:ins>
      <w:ins w:id="666" w:author="anna.resch88@gmail.com" w:date="2022-01-16T12:38:00Z">
        <w:r w:rsidR="00457A51">
          <w:rPr>
            <w:rFonts w:ascii="Times New Roman" w:hAnsi="Times New Roman" w:cs="Times New Roman"/>
            <w:sz w:val="24"/>
            <w:szCs w:val="24"/>
            <w:lang w:val="en-US"/>
          </w:rPr>
          <w:t xml:space="preserve"> sequence </w:t>
        </w:r>
      </w:ins>
      <w:ins w:id="667" w:author="anna.resch88@gmail.com" w:date="2022-01-16T12:39:00Z">
        <w:r w:rsidR="00457A51">
          <w:rPr>
            <w:rFonts w:ascii="Times New Roman" w:hAnsi="Times New Roman" w:cs="Times New Roman"/>
            <w:iCs/>
            <w:sz w:val="24"/>
            <w:szCs w:val="24"/>
            <w:lang w:val="en-US"/>
          </w:rPr>
          <w:t>Arginine (R) – Glycine (G) – Aspartic acid (D)</w:t>
        </w:r>
      </w:ins>
      <w:ins w:id="668" w:author="anna.resch88@gmail.com" w:date="2022-01-16T12:40:00Z">
        <w:r w:rsidR="007D626A">
          <w:rPr>
            <w:rFonts w:ascii="Times New Roman" w:hAnsi="Times New Roman" w:cs="Times New Roman"/>
            <w:iCs/>
            <w:sz w:val="24"/>
            <w:szCs w:val="24"/>
            <w:lang w:val="en-US"/>
          </w:rPr>
          <w:t>, denoted ULD-V20-RGD-ULD and ULD-V40-RGD-ULD, to promote cell adhesion</w:t>
        </w:r>
      </w:ins>
      <w:ins w:id="669" w:author="anna.resch88@gmail.com" w:date="2022-01-16T12:39:00Z">
        <w:r w:rsidR="007D626A">
          <w:rPr>
            <w:rFonts w:ascii="Times New Roman" w:hAnsi="Times New Roman" w:cs="Times New Roman"/>
            <w:iCs/>
            <w:sz w:val="24"/>
            <w:szCs w:val="24"/>
            <w:lang w:val="en-US"/>
          </w:rPr>
          <w:t xml:space="preserve">. </w:t>
        </w:r>
      </w:ins>
    </w:p>
    <w:p w14:paraId="15F3F93E" w14:textId="57FE7862" w:rsidR="009B0BC1" w:rsidRPr="004207F6" w:rsidRDefault="009B0BC1" w:rsidP="009B0BC1">
      <w:pPr>
        <w:spacing w:line="480" w:lineRule="auto"/>
        <w:jc w:val="both"/>
        <w:rPr>
          <w:ins w:id="670" w:author="anna.resch88@gmail.com" w:date="2022-01-16T17:41:00Z"/>
          <w:rFonts w:ascii="Times New Roman" w:hAnsi="Times New Roman" w:cs="Times New Roman"/>
          <w:sz w:val="24"/>
          <w:szCs w:val="24"/>
          <w:lang w:val="en-US"/>
        </w:rPr>
      </w:pPr>
      <w:commentRangeStart w:id="671"/>
      <w:ins w:id="672" w:author="anna.resch88@gmail.com" w:date="2022-01-16T17:42:00Z">
        <w:r>
          <w:rPr>
            <w:rFonts w:ascii="Times New Roman" w:hAnsi="Times New Roman" w:cs="Times New Roman"/>
            <w:iCs/>
            <w:sz w:val="24"/>
            <w:szCs w:val="24"/>
            <w:lang w:val="en-US"/>
          </w:rPr>
          <w:t xml:space="preserve">In addition to </w:t>
        </w:r>
      </w:ins>
      <w:ins w:id="673" w:author="anna.resch88@gmail.com" w:date="2022-01-16T17:41:00Z">
        <w:r w:rsidRPr="009A1C08">
          <w:rPr>
            <w:rFonts w:ascii="Times New Roman" w:hAnsi="Times New Roman" w:cs="Times New Roman"/>
            <w:iCs/>
            <w:sz w:val="24"/>
            <w:szCs w:val="24"/>
            <w:lang w:val="en-US"/>
          </w:rPr>
          <w:t>human ELP</w:t>
        </w:r>
        <w:r>
          <w:rPr>
            <w:rFonts w:ascii="Times New Roman" w:hAnsi="Times New Roman" w:cs="Times New Roman"/>
            <w:iCs/>
            <w:sz w:val="24"/>
            <w:szCs w:val="24"/>
            <w:lang w:val="en-US"/>
          </w:rPr>
          <w:t xml:space="preserve"> </w:t>
        </w:r>
        <w:r w:rsidRPr="009A1C08">
          <w:rPr>
            <w:rFonts w:ascii="Times New Roman" w:hAnsi="Times New Roman" w:cs="Times New Roman"/>
            <w:sz w:val="24"/>
            <w:szCs w:val="24"/>
            <w:lang w:val="en-US"/>
          </w:rPr>
          <w:t>(</w:t>
        </w:r>
      </w:ins>
      <w:ins w:id="674" w:author="anna.resch88@gmail.com" w:date="2022-01-16T17:42:00Z">
        <w:r>
          <w:rPr>
            <w:rFonts w:ascii="Times New Roman" w:hAnsi="Times New Roman" w:cs="Times New Roman"/>
            <w:sz w:val="24"/>
            <w:szCs w:val="24"/>
            <w:lang w:val="en-US"/>
          </w:rPr>
          <w:t xml:space="preserve">ULD-ELP-ULD, </w:t>
        </w:r>
      </w:ins>
      <w:ins w:id="675" w:author="anna.resch88@gmail.com" w:date="2022-01-16T17:41:00Z">
        <w:r w:rsidRPr="00EA1925">
          <w:rPr>
            <w:rFonts w:ascii="Times New Roman" w:hAnsi="Times New Roman" w:cs="Times New Roman"/>
            <w:b/>
            <w:sz w:val="24"/>
            <w:szCs w:val="24"/>
            <w:highlight w:val="cyan"/>
            <w:lang w:val="en-US"/>
          </w:rPr>
          <w:t>Figure 2 (I</w:t>
        </w:r>
        <w:r>
          <w:rPr>
            <w:rFonts w:ascii="Times New Roman" w:hAnsi="Times New Roman" w:cs="Times New Roman"/>
            <w:b/>
            <w:sz w:val="24"/>
            <w:szCs w:val="24"/>
            <w:highlight w:val="cyan"/>
            <w:lang w:val="en-US"/>
          </w:rPr>
          <w:t>I</w:t>
        </w:r>
        <w:r w:rsidRPr="00EA1925">
          <w:rPr>
            <w:rFonts w:ascii="Times New Roman" w:hAnsi="Times New Roman" w:cs="Times New Roman"/>
            <w:b/>
            <w:sz w:val="24"/>
            <w:szCs w:val="24"/>
            <w:highlight w:val="cyan"/>
            <w:lang w:val="en-US"/>
          </w:rPr>
          <w:t>)</w:t>
        </w:r>
        <w:r w:rsidRPr="009A1C08">
          <w:rPr>
            <w:rFonts w:ascii="Times New Roman" w:hAnsi="Times New Roman" w:cs="Times New Roman"/>
            <w:sz w:val="24"/>
            <w:szCs w:val="24"/>
            <w:lang w:val="en-US"/>
          </w:rPr>
          <w:t>)</w:t>
        </w:r>
      </w:ins>
      <w:ins w:id="676" w:author="anna.resch88@gmail.com" w:date="2022-01-16T17:42:00Z">
        <w:r>
          <w:rPr>
            <w:rFonts w:ascii="Times New Roman" w:hAnsi="Times New Roman" w:cs="Times New Roman"/>
            <w:iCs/>
            <w:sz w:val="24"/>
            <w:szCs w:val="24"/>
            <w:lang w:val="en-US"/>
          </w:rPr>
          <w:t xml:space="preserve"> and</w:t>
        </w:r>
      </w:ins>
      <w:ins w:id="677" w:author="anna.resch88@gmail.com" w:date="2022-01-16T17:41:00Z">
        <w:r w:rsidRPr="009A1C08">
          <w:rPr>
            <w:rFonts w:ascii="Times New Roman" w:hAnsi="Times New Roman" w:cs="Times New Roman"/>
            <w:iCs/>
            <w:sz w:val="24"/>
            <w:szCs w:val="24"/>
            <w:lang w:val="en-US"/>
          </w:rPr>
          <w:t xml:space="preserve"> serum albumin (ULD-HSA-ULD)</w:t>
        </w:r>
      </w:ins>
      <w:ins w:id="678" w:author="anna.resch88@gmail.com" w:date="2022-01-16T17:42:00Z">
        <w:r>
          <w:rPr>
            <w:rFonts w:ascii="Times New Roman" w:hAnsi="Times New Roman" w:cs="Times New Roman"/>
            <w:iCs/>
            <w:sz w:val="24"/>
            <w:szCs w:val="24"/>
            <w:lang w:val="en-US"/>
          </w:rPr>
          <w:t>, different l</w:t>
        </w:r>
        <w:r w:rsidRPr="009A1C08">
          <w:rPr>
            <w:rFonts w:ascii="Times New Roman" w:hAnsi="Times New Roman" w:cs="Times New Roman"/>
            <w:iCs/>
            <w:sz w:val="24"/>
            <w:szCs w:val="24"/>
            <w:lang w:val="en-US"/>
          </w:rPr>
          <w:t xml:space="preserve">inker motives </w:t>
        </w:r>
        <w:r>
          <w:rPr>
            <w:rFonts w:ascii="Times New Roman" w:hAnsi="Times New Roman" w:cs="Times New Roman"/>
            <w:iCs/>
            <w:sz w:val="24"/>
            <w:szCs w:val="24"/>
            <w:lang w:val="en-US"/>
          </w:rPr>
          <w:t xml:space="preserve">can be provided </w:t>
        </w:r>
      </w:ins>
      <w:ins w:id="679" w:author="anna.resch88@gmail.com" w:date="2022-01-16T17:43:00Z">
        <w:r>
          <w:rPr>
            <w:rFonts w:ascii="Times New Roman" w:hAnsi="Times New Roman" w:cs="Times New Roman"/>
            <w:iCs/>
            <w:sz w:val="24"/>
            <w:szCs w:val="24"/>
            <w:lang w:val="en-US"/>
          </w:rPr>
          <w:t>to c</w:t>
        </w:r>
      </w:ins>
      <w:ins w:id="680" w:author="anna.resch88@gmail.com" w:date="2022-01-16T17:41:00Z">
        <w:r w:rsidRPr="009A1C08">
          <w:rPr>
            <w:rFonts w:ascii="Times New Roman" w:hAnsi="Times New Roman" w:cs="Times New Roman"/>
            <w:iCs/>
            <w:sz w:val="24"/>
            <w:szCs w:val="24"/>
            <w:lang w:val="en-US"/>
          </w:rPr>
          <w:t xml:space="preserve">ombine </w:t>
        </w:r>
      </w:ins>
      <w:ins w:id="681" w:author="anna.resch88@gmail.com" w:date="2022-01-16T17:43:00Z">
        <w:r>
          <w:rPr>
            <w:rFonts w:ascii="Times New Roman" w:hAnsi="Times New Roman" w:cs="Times New Roman"/>
            <w:iCs/>
            <w:sz w:val="24"/>
            <w:szCs w:val="24"/>
            <w:lang w:val="en-US"/>
          </w:rPr>
          <w:t xml:space="preserve">adhesive </w:t>
        </w:r>
      </w:ins>
      <w:ins w:id="682" w:author="anna.resch88@gmail.com" w:date="2022-01-16T17:41:00Z">
        <w:r w:rsidRPr="009A1C08">
          <w:rPr>
            <w:rFonts w:ascii="Times New Roman" w:hAnsi="Times New Roman" w:cs="Times New Roman"/>
            <w:iCs/>
            <w:sz w:val="24"/>
            <w:szCs w:val="24"/>
            <w:lang w:val="en-US"/>
          </w:rPr>
          <w:t>with absorptive properties</w:t>
        </w:r>
      </w:ins>
      <w:ins w:id="683" w:author="anna.resch88@gmail.com" w:date="2022-01-16T17:43:00Z">
        <w:r>
          <w:rPr>
            <w:rFonts w:ascii="Times New Roman" w:hAnsi="Times New Roman" w:cs="Times New Roman"/>
            <w:iCs/>
            <w:sz w:val="24"/>
            <w:szCs w:val="24"/>
            <w:lang w:val="en-US"/>
          </w:rPr>
          <w:t xml:space="preserve"> (</w:t>
        </w:r>
        <w:r w:rsidRPr="001D3F3E">
          <w:rPr>
            <w:rFonts w:ascii="Times New Roman" w:hAnsi="Times New Roman" w:cs="Times New Roman"/>
            <w:iCs/>
            <w:sz w:val="24"/>
            <w:szCs w:val="24"/>
            <w:highlight w:val="cyan"/>
            <w:lang w:val="en-US"/>
          </w:rPr>
          <w:t xml:space="preserve">see </w:t>
        </w:r>
        <w:r w:rsidRPr="00167D8A">
          <w:rPr>
            <w:rFonts w:ascii="Times New Roman" w:hAnsi="Times New Roman" w:cs="Times New Roman"/>
            <w:b/>
            <w:bCs/>
            <w:iCs/>
            <w:sz w:val="24"/>
            <w:szCs w:val="24"/>
            <w:highlight w:val="cyan"/>
            <w:lang w:val="en-US"/>
          </w:rPr>
          <w:t xml:space="preserve">SI </w:t>
        </w:r>
        <w:r>
          <w:rPr>
            <w:rFonts w:ascii="Times New Roman" w:hAnsi="Times New Roman" w:cs="Times New Roman"/>
            <w:b/>
            <w:bCs/>
            <w:iCs/>
            <w:sz w:val="24"/>
            <w:szCs w:val="24"/>
            <w:highlight w:val="cyan"/>
            <w:lang w:val="en-US"/>
          </w:rPr>
          <w:t>section</w:t>
        </w:r>
        <w:r w:rsidRPr="00167D8A">
          <w:rPr>
            <w:rFonts w:ascii="Times New Roman" w:hAnsi="Times New Roman" w:cs="Times New Roman"/>
            <w:b/>
            <w:bCs/>
            <w:iCs/>
            <w:sz w:val="24"/>
            <w:szCs w:val="24"/>
            <w:highlight w:val="cyan"/>
            <w:lang w:val="en-US"/>
          </w:rPr>
          <w:t xml:space="preserve"> 1 and Table S-1</w:t>
        </w:r>
        <w:r w:rsidRPr="00EA1925">
          <w:rPr>
            <w:rFonts w:ascii="Times New Roman" w:hAnsi="Times New Roman" w:cs="Times New Roman"/>
            <w:iCs/>
            <w:sz w:val="24"/>
            <w:szCs w:val="24"/>
            <w:lang w:val="en-US"/>
          </w:rPr>
          <w:t>)</w:t>
        </w:r>
        <w:r>
          <w:rPr>
            <w:rFonts w:ascii="Times New Roman" w:hAnsi="Times New Roman" w:cs="Times New Roman"/>
            <w:iCs/>
            <w:sz w:val="24"/>
            <w:szCs w:val="24"/>
            <w:lang w:val="en-US"/>
          </w:rPr>
          <w:t>.</w:t>
        </w:r>
      </w:ins>
      <w:ins w:id="684" w:author="anna.resch88@gmail.com" w:date="2022-01-16T17:41:00Z">
        <w:r w:rsidRPr="009A1C08">
          <w:rPr>
            <w:rFonts w:ascii="Times New Roman" w:hAnsi="Times New Roman" w:cs="Times New Roman"/>
            <w:iCs/>
            <w:sz w:val="24"/>
            <w:szCs w:val="24"/>
            <w:lang w:val="en-US"/>
          </w:rPr>
          <w:t xml:space="preserve"> </w:t>
        </w:r>
      </w:ins>
      <w:ins w:id="685" w:author="anna.resch88@gmail.com" w:date="2022-01-16T17:45:00Z">
        <w:r>
          <w:rPr>
            <w:rFonts w:ascii="Times New Roman" w:hAnsi="Times New Roman" w:cs="Times New Roman"/>
            <w:iCs/>
            <w:sz w:val="24"/>
            <w:szCs w:val="24"/>
            <w:lang w:val="en-US"/>
          </w:rPr>
          <w:t>Promising</w:t>
        </w:r>
      </w:ins>
      <w:ins w:id="686" w:author="anna.resch88@gmail.com" w:date="2022-01-16T17:44:00Z">
        <w:r>
          <w:rPr>
            <w:rFonts w:ascii="Times New Roman" w:hAnsi="Times New Roman" w:cs="Times New Roman"/>
            <w:iCs/>
            <w:sz w:val="24"/>
            <w:szCs w:val="24"/>
            <w:lang w:val="en-US"/>
          </w:rPr>
          <w:t xml:space="preserve"> variants </w:t>
        </w:r>
      </w:ins>
      <w:ins w:id="687" w:author="anna.resch88@gmail.com" w:date="2022-01-16T17:45:00Z">
        <w:r>
          <w:rPr>
            <w:rFonts w:ascii="Times New Roman" w:hAnsi="Times New Roman" w:cs="Times New Roman"/>
            <w:iCs/>
            <w:sz w:val="24"/>
            <w:szCs w:val="24"/>
            <w:lang w:val="en-US"/>
          </w:rPr>
          <w:t xml:space="preserve">include </w:t>
        </w:r>
      </w:ins>
      <w:commentRangeStart w:id="688"/>
      <w:ins w:id="689" w:author="anna.resch88@gmail.com" w:date="2022-01-16T17:41:00Z">
        <w:r w:rsidRPr="009A1C08">
          <w:rPr>
            <w:rFonts w:ascii="Times New Roman" w:hAnsi="Times New Roman" w:cs="Times New Roman"/>
            <w:iCs/>
            <w:sz w:val="24"/>
            <w:szCs w:val="24"/>
            <w:lang w:val="en-US"/>
          </w:rPr>
          <w:t>ULD-spisi10/20-ULD and ULD-resi10-ULD</w:t>
        </w:r>
      </w:ins>
      <w:ins w:id="690" w:author="anna.resch88@gmail.com" w:date="2022-01-16T17:45:00Z">
        <w:r>
          <w:rPr>
            <w:rFonts w:ascii="Times New Roman" w:hAnsi="Times New Roman" w:cs="Times New Roman"/>
            <w:iCs/>
            <w:sz w:val="24"/>
            <w:szCs w:val="24"/>
            <w:lang w:val="en-US"/>
          </w:rPr>
          <w:t xml:space="preserve"> based on</w:t>
        </w:r>
      </w:ins>
      <w:ins w:id="691" w:author="anna.resch88@gmail.com" w:date="2022-01-16T17:41:00Z">
        <w:r w:rsidRPr="009A1C08">
          <w:rPr>
            <w:rFonts w:ascii="Times New Roman" w:hAnsi="Times New Roman" w:cs="Times New Roman"/>
            <w:iCs/>
            <w:sz w:val="24"/>
            <w:szCs w:val="24"/>
            <w:lang w:val="en-US"/>
          </w:rPr>
          <w:t xml:space="preserve"> fibrous and resilient linker sequences derived from spider silk </w:t>
        </w:r>
        <w:proofErr w:type="spellStart"/>
        <w:r w:rsidRPr="009A1C08">
          <w:rPr>
            <w:rFonts w:ascii="Times New Roman" w:hAnsi="Times New Roman" w:cs="Times New Roman"/>
            <w:iCs/>
            <w:sz w:val="24"/>
            <w:szCs w:val="24"/>
            <w:lang w:val="en-US"/>
          </w:rPr>
          <w:t>spidroin</w:t>
        </w:r>
        <w:proofErr w:type="spellEnd"/>
        <w:r w:rsidRPr="009A1C08">
          <w:rPr>
            <w:rFonts w:ascii="Times New Roman" w:hAnsi="Times New Roman" w:cs="Times New Roman"/>
            <w:iCs/>
            <w:sz w:val="24"/>
            <w:szCs w:val="24"/>
            <w:lang w:val="en-US"/>
          </w:rPr>
          <w:t xml:space="preserve"> and resilin</w:t>
        </w:r>
        <w:commentRangeEnd w:id="688"/>
        <w:r>
          <w:rPr>
            <w:rStyle w:val="Kommentarzeichen"/>
          </w:rPr>
          <w:commentReference w:id="688"/>
        </w:r>
      </w:ins>
      <w:ins w:id="692" w:author="anna.resch88@gmail.com" w:date="2022-01-16T17:45:00Z">
        <w:r>
          <w:rPr>
            <w:rFonts w:ascii="Times New Roman" w:hAnsi="Times New Roman" w:cs="Times New Roman"/>
            <w:iCs/>
            <w:sz w:val="24"/>
            <w:szCs w:val="24"/>
            <w:lang w:val="en-US"/>
          </w:rPr>
          <w:t>,</w:t>
        </w:r>
      </w:ins>
      <w:ins w:id="693" w:author="anna.resch88@gmail.com" w:date="2022-01-16T17:41:00Z">
        <w:r w:rsidRPr="009A1C08">
          <w:rPr>
            <w:rFonts w:ascii="Times New Roman" w:hAnsi="Times New Roman" w:cs="Times New Roman"/>
            <w:iCs/>
            <w:sz w:val="24"/>
            <w:szCs w:val="24"/>
            <w:lang w:val="en-US"/>
          </w:rPr>
          <w:t xml:space="preserve"> ULD-</w:t>
        </w:r>
        <w:proofErr w:type="spellStart"/>
        <w:r w:rsidRPr="009A1C08">
          <w:rPr>
            <w:rFonts w:ascii="Times New Roman" w:hAnsi="Times New Roman" w:cs="Times New Roman"/>
            <w:iCs/>
            <w:sz w:val="24"/>
            <w:szCs w:val="24"/>
            <w:lang w:val="en-US"/>
          </w:rPr>
          <w:t>SpyCatcher</w:t>
        </w:r>
        <w:proofErr w:type="spellEnd"/>
        <w:r w:rsidRPr="009A1C08">
          <w:rPr>
            <w:rFonts w:ascii="Times New Roman" w:hAnsi="Times New Roman" w:cs="Times New Roman"/>
            <w:iCs/>
            <w:sz w:val="24"/>
            <w:szCs w:val="24"/>
            <w:lang w:val="en-US"/>
          </w:rPr>
          <w:t>-ULD contain</w:t>
        </w:r>
      </w:ins>
      <w:ins w:id="694" w:author="anna.resch88@gmail.com" w:date="2022-01-16T17:45:00Z">
        <w:r>
          <w:rPr>
            <w:rFonts w:ascii="Times New Roman" w:hAnsi="Times New Roman" w:cs="Times New Roman"/>
            <w:iCs/>
            <w:sz w:val="24"/>
            <w:szCs w:val="24"/>
            <w:lang w:val="en-US"/>
          </w:rPr>
          <w:t>ing</w:t>
        </w:r>
      </w:ins>
      <w:ins w:id="695" w:author="anna.resch88@gmail.com" w:date="2022-01-16T17:41:00Z">
        <w:r w:rsidRPr="009A1C08">
          <w:rPr>
            <w:rFonts w:ascii="Times New Roman" w:hAnsi="Times New Roman" w:cs="Times New Roman"/>
            <w:iCs/>
            <w:sz w:val="24"/>
            <w:szCs w:val="24"/>
            <w:lang w:val="en-US"/>
          </w:rPr>
          <w:t xml:space="preserve"> an adapter linker sequence that can be conjugated with</w:t>
        </w:r>
      </w:ins>
      <w:ins w:id="696" w:author="anna.resch88@gmail.com" w:date="2022-01-16T17:46:00Z">
        <w:r>
          <w:rPr>
            <w:rFonts w:ascii="Times New Roman" w:hAnsi="Times New Roman" w:cs="Times New Roman"/>
            <w:iCs/>
            <w:sz w:val="24"/>
            <w:szCs w:val="24"/>
            <w:lang w:val="en-US"/>
          </w:rPr>
          <w:t xml:space="preserve"> the short</w:t>
        </w:r>
      </w:ins>
      <w:ins w:id="697" w:author="anna.resch88@gmail.com" w:date="2022-01-16T17:41:00Z">
        <w:r w:rsidRPr="009A1C08">
          <w:rPr>
            <w:rFonts w:ascii="Times New Roman" w:hAnsi="Times New Roman" w:cs="Times New Roman"/>
            <w:iCs/>
            <w:sz w:val="24"/>
            <w:szCs w:val="24"/>
            <w:lang w:val="en-US"/>
          </w:rPr>
          <w:t xml:space="preserve"> </w:t>
        </w:r>
        <w:proofErr w:type="spellStart"/>
        <w:r w:rsidRPr="009A1C08">
          <w:rPr>
            <w:rFonts w:ascii="Times New Roman" w:hAnsi="Times New Roman" w:cs="Times New Roman"/>
            <w:iCs/>
            <w:sz w:val="24"/>
            <w:szCs w:val="24"/>
            <w:lang w:val="en-US"/>
          </w:rPr>
          <w:t>SpyTag</w:t>
        </w:r>
        <w:proofErr w:type="spellEnd"/>
        <w:r w:rsidRPr="009A1C08">
          <w:rPr>
            <w:rFonts w:ascii="Times New Roman" w:hAnsi="Times New Roman" w:cs="Times New Roman"/>
            <w:iCs/>
            <w:sz w:val="24"/>
            <w:szCs w:val="24"/>
            <w:lang w:val="en-US"/>
          </w:rPr>
          <w:t xml:space="preserve"> peptide </w:t>
        </w:r>
      </w:ins>
      <w:ins w:id="698" w:author="anna.resch88@gmail.com" w:date="2022-01-16T17:46:00Z">
        <w:r>
          <w:rPr>
            <w:rFonts w:ascii="Times New Roman" w:hAnsi="Times New Roman" w:cs="Times New Roman"/>
            <w:iCs/>
            <w:sz w:val="24"/>
            <w:szCs w:val="24"/>
            <w:lang w:val="en-US"/>
          </w:rPr>
          <w:t>(</w:t>
        </w:r>
      </w:ins>
      <w:ins w:id="699" w:author="anna.resch88@gmail.com" w:date="2022-01-16T17:41:00Z">
        <w:r w:rsidRPr="009A1C08">
          <w:rPr>
            <w:rFonts w:ascii="Times New Roman" w:hAnsi="Times New Roman" w:cs="Times New Roman"/>
            <w:iCs/>
            <w:sz w:val="24"/>
            <w:szCs w:val="24"/>
            <w:lang w:val="en-US"/>
          </w:rPr>
          <w:t>allowing for site-selective bio</w:t>
        </w:r>
        <w:r>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orthogonal protein functionalization</w:t>
        </w:r>
      </w:ins>
      <w:ins w:id="700" w:author="anna.resch88@gmail.com" w:date="2022-01-16T17:46:00Z">
        <w:r>
          <w:rPr>
            <w:rFonts w:ascii="Times New Roman" w:hAnsi="Times New Roman" w:cs="Times New Roman"/>
            <w:iCs/>
            <w:sz w:val="24"/>
            <w:szCs w:val="24"/>
            <w:lang w:val="en-US"/>
          </w:rPr>
          <w:t>),</w:t>
        </w:r>
        <w:r w:rsidR="00241B6B">
          <w:rPr>
            <w:rFonts w:ascii="Times New Roman" w:hAnsi="Times New Roman" w:cs="Times New Roman"/>
            <w:iCs/>
            <w:sz w:val="24"/>
            <w:szCs w:val="24"/>
            <w:lang w:val="en-US"/>
          </w:rPr>
          <w:t xml:space="preserve"> </w:t>
        </w:r>
      </w:ins>
      <w:ins w:id="701" w:author="anna.resch88@gmail.com" w:date="2022-01-16T17:47:00Z">
        <w:r w:rsidR="00241B6B">
          <w:rPr>
            <w:rFonts w:ascii="Times New Roman" w:hAnsi="Times New Roman" w:cs="Times New Roman"/>
            <w:iCs/>
            <w:sz w:val="24"/>
            <w:szCs w:val="24"/>
            <w:lang w:val="en-US"/>
          </w:rPr>
          <w:t xml:space="preserve">and </w:t>
        </w:r>
      </w:ins>
      <w:ins w:id="702" w:author="anna.resch88@gmail.com" w:date="2022-01-16T17:46:00Z">
        <w:r w:rsidR="00241B6B">
          <w:rPr>
            <w:rFonts w:ascii="Times New Roman" w:hAnsi="Times New Roman" w:cs="Times New Roman"/>
            <w:iCs/>
            <w:sz w:val="24"/>
            <w:szCs w:val="24"/>
            <w:lang w:val="en-US"/>
          </w:rPr>
          <w:t>a</w:t>
        </w:r>
      </w:ins>
      <w:ins w:id="703" w:author="anna.resch88@gmail.com" w:date="2022-01-16T17:41:00Z">
        <w:r w:rsidRPr="009A1C08">
          <w:rPr>
            <w:rFonts w:ascii="Times New Roman" w:hAnsi="Times New Roman" w:cs="Times New Roman"/>
            <w:iCs/>
            <w:sz w:val="24"/>
            <w:szCs w:val="24"/>
            <w:lang w:val="en-US"/>
          </w:rPr>
          <w:t xml:space="preserve"> ULD-</w:t>
        </w:r>
        <w:proofErr w:type="spellStart"/>
        <w:r w:rsidRPr="009A1C08">
          <w:rPr>
            <w:rFonts w:ascii="Times New Roman" w:hAnsi="Times New Roman" w:cs="Times New Roman"/>
            <w:iCs/>
            <w:sz w:val="24"/>
            <w:szCs w:val="24"/>
            <w:lang w:val="en-US"/>
          </w:rPr>
          <w:t>mEGFP</w:t>
        </w:r>
        <w:proofErr w:type="spellEnd"/>
        <w:r w:rsidRPr="009A1C08">
          <w:rPr>
            <w:rFonts w:ascii="Times New Roman" w:hAnsi="Times New Roman" w:cs="Times New Roman"/>
            <w:iCs/>
            <w:sz w:val="24"/>
            <w:szCs w:val="24"/>
            <w:lang w:val="en-US"/>
          </w:rPr>
          <w:t>-ULD construct for visualization purposes</w:t>
        </w:r>
      </w:ins>
      <w:ins w:id="704" w:author="anna.resch88@gmail.com" w:date="2022-01-16T17:47:00Z">
        <w:r w:rsidR="00241B6B">
          <w:rPr>
            <w:rFonts w:ascii="Times New Roman" w:hAnsi="Times New Roman" w:cs="Times New Roman"/>
            <w:iCs/>
            <w:sz w:val="24"/>
            <w:szCs w:val="24"/>
            <w:lang w:val="en-US"/>
          </w:rPr>
          <w:t>.</w:t>
        </w:r>
      </w:ins>
      <w:ins w:id="705" w:author="anna.resch88@gmail.com" w:date="2022-01-16T17:41:00Z">
        <w:r w:rsidRPr="009A1C08">
          <w:rPr>
            <w:rFonts w:ascii="Times New Roman" w:hAnsi="Times New Roman" w:cs="Times New Roman"/>
            <w:iCs/>
            <w:sz w:val="24"/>
            <w:szCs w:val="24"/>
            <w:lang w:val="en-US"/>
          </w:rPr>
          <w:t xml:space="preserve"> </w:t>
        </w:r>
      </w:ins>
      <w:ins w:id="706" w:author="anna.resch88@gmail.com" w:date="2022-01-16T17:49:00Z">
        <w:r w:rsidR="00241B6B">
          <w:rPr>
            <w:rFonts w:ascii="Times New Roman" w:hAnsi="Times New Roman" w:cs="Times New Roman"/>
            <w:iCs/>
            <w:sz w:val="24"/>
            <w:szCs w:val="24"/>
            <w:lang w:val="en-US"/>
          </w:rPr>
          <w:t>The c</w:t>
        </w:r>
        <w:r w:rsidR="00241B6B" w:rsidRPr="009A1C08">
          <w:rPr>
            <w:rFonts w:ascii="Times New Roman" w:hAnsi="Times New Roman" w:cs="Times New Roman"/>
            <w:iCs/>
            <w:sz w:val="24"/>
            <w:szCs w:val="24"/>
            <w:lang w:val="en-US"/>
          </w:rPr>
          <w:t xml:space="preserve">harged and </w:t>
        </w:r>
        <w:proofErr w:type="spellStart"/>
        <w:r w:rsidR="00241B6B" w:rsidRPr="009A1C08">
          <w:rPr>
            <w:rFonts w:ascii="Times New Roman" w:hAnsi="Times New Roman" w:cs="Times New Roman"/>
            <w:iCs/>
            <w:sz w:val="24"/>
            <w:szCs w:val="24"/>
            <w:lang w:val="en-US"/>
          </w:rPr>
          <w:t>photocrosslinkable</w:t>
        </w:r>
        <w:proofErr w:type="spellEnd"/>
        <w:r w:rsidR="00241B6B" w:rsidRPr="009A1C08">
          <w:rPr>
            <w:rFonts w:ascii="Times New Roman" w:hAnsi="Times New Roman" w:cs="Times New Roman"/>
            <w:iCs/>
            <w:sz w:val="24"/>
            <w:szCs w:val="24"/>
            <w:lang w:val="en-US"/>
          </w:rPr>
          <w:t xml:space="preserve"> </w:t>
        </w:r>
        <w:r w:rsidR="00241B6B">
          <w:rPr>
            <w:rFonts w:ascii="Times New Roman" w:hAnsi="Times New Roman" w:cs="Times New Roman"/>
            <w:iCs/>
            <w:sz w:val="24"/>
            <w:szCs w:val="24"/>
            <w:lang w:val="en-US"/>
          </w:rPr>
          <w:t xml:space="preserve">ELP </w:t>
        </w:r>
        <w:r w:rsidR="00241B6B" w:rsidRPr="009A1C08">
          <w:rPr>
            <w:rFonts w:ascii="Times New Roman" w:hAnsi="Times New Roman" w:cs="Times New Roman"/>
            <w:iCs/>
            <w:sz w:val="24"/>
            <w:szCs w:val="24"/>
            <w:lang w:val="en-US"/>
          </w:rPr>
          <w:t xml:space="preserve">linker sequences </w:t>
        </w:r>
      </w:ins>
      <w:ins w:id="707" w:author="anna.resch88@gmail.com" w:date="2022-01-16T17:41:00Z">
        <w:r w:rsidRPr="009A1C08">
          <w:rPr>
            <w:rFonts w:ascii="Times New Roman" w:hAnsi="Times New Roman" w:cs="Times New Roman"/>
            <w:iCs/>
            <w:sz w:val="24"/>
            <w:szCs w:val="24"/>
            <w:lang w:val="en-US"/>
          </w:rPr>
          <w:t>ULD-(DSY)</w:t>
        </w:r>
        <w:r w:rsidRPr="008F761D">
          <w:rPr>
            <w:rFonts w:ascii="Times New Roman" w:hAnsi="Times New Roman" w:cs="Times New Roman"/>
            <w:iCs/>
            <w:sz w:val="24"/>
            <w:szCs w:val="24"/>
            <w:vertAlign w:val="subscript"/>
            <w:lang w:val="en-US"/>
          </w:rPr>
          <w:t>8</w:t>
        </w:r>
        <w:r w:rsidRPr="009A1C08">
          <w:rPr>
            <w:rFonts w:ascii="Times New Roman" w:hAnsi="Times New Roman" w:cs="Times New Roman"/>
            <w:iCs/>
            <w:sz w:val="24"/>
            <w:szCs w:val="24"/>
            <w:lang w:val="en-US"/>
          </w:rPr>
          <w:t>-ULD and ULD-(VRY)</w:t>
        </w:r>
        <w:r w:rsidRPr="008F761D">
          <w:rPr>
            <w:rFonts w:ascii="Times New Roman" w:hAnsi="Times New Roman" w:cs="Times New Roman"/>
            <w:iCs/>
            <w:sz w:val="24"/>
            <w:szCs w:val="24"/>
            <w:vertAlign w:val="subscript"/>
            <w:lang w:val="en-US"/>
          </w:rPr>
          <w:t>6</w:t>
        </w:r>
        <w:r w:rsidRPr="009A1C08">
          <w:rPr>
            <w:rFonts w:ascii="Times New Roman" w:hAnsi="Times New Roman" w:cs="Times New Roman"/>
            <w:iCs/>
            <w:sz w:val="24"/>
            <w:szCs w:val="24"/>
            <w:lang w:val="en-US"/>
          </w:rPr>
          <w:t>-ULD</w:t>
        </w:r>
      </w:ins>
      <w:ins w:id="708" w:author="anna.resch88@gmail.com" w:date="2022-01-16T17:46:00Z">
        <w:r w:rsidR="00241B6B">
          <w:rPr>
            <w:rFonts w:ascii="Times New Roman" w:hAnsi="Times New Roman" w:cs="Times New Roman"/>
            <w:iCs/>
            <w:sz w:val="24"/>
            <w:szCs w:val="24"/>
            <w:lang w:val="en-US"/>
          </w:rPr>
          <w:t xml:space="preserve"> </w:t>
        </w:r>
      </w:ins>
      <w:ins w:id="709" w:author="anna.resch88@gmail.com" w:date="2022-01-16T17:49:00Z">
        <w:r w:rsidR="00241B6B">
          <w:rPr>
            <w:rFonts w:ascii="Times New Roman" w:hAnsi="Times New Roman" w:cs="Times New Roman"/>
            <w:iCs/>
            <w:sz w:val="24"/>
            <w:szCs w:val="24"/>
            <w:lang w:val="en-US"/>
          </w:rPr>
          <w:t>offer the possibility</w:t>
        </w:r>
      </w:ins>
      <w:ins w:id="710" w:author="anna.resch88@gmail.com" w:date="2022-01-16T17:41:00Z">
        <w:r w:rsidRPr="009A1C08">
          <w:rPr>
            <w:rFonts w:ascii="Times New Roman" w:hAnsi="Times New Roman" w:cs="Times New Roman"/>
            <w:iCs/>
            <w:sz w:val="24"/>
            <w:szCs w:val="24"/>
            <w:lang w:val="en-US"/>
          </w:rPr>
          <w:t xml:space="preserve"> to adjust protein-tissue adhesion via </w:t>
        </w:r>
      </w:ins>
      <w:ins w:id="711" w:author="anna.resch88@gmail.com" w:date="2022-01-16T17:50:00Z">
        <w:r w:rsidR="00241B6B">
          <w:rPr>
            <w:rFonts w:ascii="Times New Roman" w:hAnsi="Times New Roman" w:cs="Times New Roman"/>
            <w:iCs/>
            <w:sz w:val="24"/>
            <w:szCs w:val="24"/>
            <w:lang w:val="en-US"/>
          </w:rPr>
          <w:t>hydrogel</w:t>
        </w:r>
      </w:ins>
      <w:ins w:id="712" w:author="anna.resch88@gmail.com" w:date="2022-01-16T17:41:00Z">
        <w:r w:rsidRPr="009A1C08">
          <w:rPr>
            <w:rFonts w:ascii="Times New Roman" w:hAnsi="Times New Roman" w:cs="Times New Roman"/>
            <w:iCs/>
            <w:sz w:val="24"/>
            <w:szCs w:val="24"/>
            <w:lang w:val="en-US"/>
          </w:rPr>
          <w:t xml:space="preserve"> charge </w:t>
        </w:r>
        <w:r w:rsidRPr="009A1C08">
          <w:rPr>
            <w:rFonts w:ascii="Times New Roman" w:hAnsi="Times New Roman" w:cs="Times New Roman"/>
            <w:iCs/>
            <w:sz w:val="24"/>
            <w:szCs w:val="24"/>
            <w:lang w:val="en-US"/>
          </w:rPr>
          <w:lastRenderedPageBreak/>
          <w:t xml:space="preserve">composition and </w:t>
        </w:r>
      </w:ins>
      <w:ins w:id="713" w:author="anna.resch88@gmail.com" w:date="2022-01-16T17:50:00Z">
        <w:r w:rsidR="00241B6B">
          <w:rPr>
            <w:rFonts w:ascii="Times New Roman" w:hAnsi="Times New Roman" w:cs="Times New Roman"/>
            <w:iCs/>
            <w:sz w:val="24"/>
            <w:szCs w:val="24"/>
            <w:lang w:val="en-US"/>
          </w:rPr>
          <w:t xml:space="preserve">might provide superior </w:t>
        </w:r>
      </w:ins>
      <w:ins w:id="714" w:author="anna.resch88@gmail.com" w:date="2022-01-16T17:41:00Z">
        <w:r w:rsidRPr="009A1C08">
          <w:rPr>
            <w:rFonts w:ascii="Times New Roman" w:hAnsi="Times New Roman" w:cs="Times New Roman"/>
            <w:iCs/>
            <w:sz w:val="24"/>
            <w:szCs w:val="24"/>
            <w:lang w:val="en-US"/>
          </w:rPr>
          <w:t>mechanical strength via additional Tyr-crosslinking sites. ULD-EYFP-</w:t>
        </w:r>
        <w:proofErr w:type="spellStart"/>
        <w:r w:rsidRPr="009A1C08">
          <w:rPr>
            <w:rFonts w:ascii="Times New Roman" w:hAnsi="Times New Roman" w:cs="Times New Roman"/>
            <w:iCs/>
            <w:sz w:val="24"/>
            <w:szCs w:val="24"/>
            <w:lang w:val="en-US"/>
          </w:rPr>
          <w:t>TEVrc</w:t>
        </w:r>
        <w:proofErr w:type="spellEnd"/>
        <w:r w:rsidRPr="009A1C08">
          <w:rPr>
            <w:rFonts w:ascii="Times New Roman" w:hAnsi="Times New Roman" w:cs="Times New Roman"/>
            <w:iCs/>
            <w:sz w:val="24"/>
            <w:szCs w:val="24"/>
            <w:lang w:val="en-US"/>
          </w:rPr>
          <w:t>-</w:t>
        </w:r>
        <w:proofErr w:type="spellStart"/>
        <w:r w:rsidRPr="009A1C08">
          <w:rPr>
            <w:rFonts w:ascii="Times New Roman" w:hAnsi="Times New Roman" w:cs="Times New Roman"/>
            <w:iCs/>
            <w:sz w:val="24"/>
            <w:szCs w:val="24"/>
            <w:lang w:val="en-US"/>
          </w:rPr>
          <w:t>mEGFP</w:t>
        </w:r>
        <w:proofErr w:type="spellEnd"/>
        <w:r w:rsidRPr="009A1C08">
          <w:rPr>
            <w:rFonts w:ascii="Times New Roman" w:hAnsi="Times New Roman" w:cs="Times New Roman"/>
            <w:iCs/>
            <w:sz w:val="24"/>
            <w:szCs w:val="24"/>
            <w:lang w:val="en-US"/>
          </w:rPr>
          <w:t>-ULD as well as ULD-EYFP-</w:t>
        </w:r>
        <w:proofErr w:type="spellStart"/>
        <w:r w:rsidRPr="009A1C08">
          <w:rPr>
            <w:rFonts w:ascii="Times New Roman" w:hAnsi="Times New Roman" w:cs="Times New Roman"/>
            <w:iCs/>
            <w:sz w:val="24"/>
            <w:szCs w:val="24"/>
            <w:lang w:val="en-US"/>
          </w:rPr>
          <w:t>TEVrc</w:t>
        </w:r>
        <w:proofErr w:type="spellEnd"/>
        <w:r w:rsidRPr="009A1C08">
          <w:rPr>
            <w:rFonts w:ascii="Times New Roman" w:hAnsi="Times New Roman" w:cs="Times New Roman"/>
            <w:iCs/>
            <w:sz w:val="24"/>
            <w:szCs w:val="24"/>
            <w:lang w:val="en-US"/>
          </w:rPr>
          <w:t xml:space="preserve">-ULD combine fluorescent properties with network degradability via the </w:t>
        </w:r>
        <w:proofErr w:type="spellStart"/>
        <w:r w:rsidRPr="009A1C08">
          <w:rPr>
            <w:rFonts w:ascii="Times New Roman" w:hAnsi="Times New Roman" w:cs="Times New Roman"/>
            <w:iCs/>
            <w:sz w:val="24"/>
            <w:szCs w:val="24"/>
            <w:lang w:val="en-US"/>
          </w:rPr>
          <w:t>TEVprotease</w:t>
        </w:r>
        <w:proofErr w:type="spellEnd"/>
        <w:r w:rsidRPr="009A1C08">
          <w:rPr>
            <w:rFonts w:ascii="Times New Roman" w:hAnsi="Times New Roman" w:cs="Times New Roman"/>
            <w:iCs/>
            <w:sz w:val="24"/>
            <w:szCs w:val="24"/>
            <w:lang w:val="en-US"/>
          </w:rPr>
          <w:t xml:space="preserve"> recognition sequence motif (</w:t>
        </w:r>
        <w:proofErr w:type="spellStart"/>
        <w:r w:rsidRPr="009A1C08">
          <w:rPr>
            <w:rFonts w:ascii="Times New Roman" w:hAnsi="Times New Roman" w:cs="Times New Roman"/>
            <w:iCs/>
            <w:sz w:val="24"/>
            <w:szCs w:val="24"/>
            <w:lang w:val="en-US"/>
          </w:rPr>
          <w:t>TEVrec</w:t>
        </w:r>
        <w:proofErr w:type="spellEnd"/>
        <w:r w:rsidRPr="009A1C08">
          <w:rPr>
            <w:rFonts w:ascii="Times New Roman" w:hAnsi="Times New Roman" w:cs="Times New Roman"/>
            <w:iCs/>
            <w:sz w:val="24"/>
            <w:szCs w:val="24"/>
            <w:lang w:val="en-US"/>
          </w:rPr>
          <w:t>).</w:t>
        </w:r>
      </w:ins>
      <w:commentRangeEnd w:id="671"/>
      <w:ins w:id="715" w:author="anna.resch88@gmail.com" w:date="2022-01-16T17:50:00Z">
        <w:r w:rsidR="00241B6B">
          <w:rPr>
            <w:rStyle w:val="Kommentarzeichen"/>
          </w:rPr>
          <w:commentReference w:id="671"/>
        </w:r>
      </w:ins>
    </w:p>
    <w:p w14:paraId="690E18E7" w14:textId="77777777" w:rsidR="009B0BC1" w:rsidRDefault="009B0BC1" w:rsidP="009A1C08">
      <w:pPr>
        <w:spacing w:line="480" w:lineRule="auto"/>
        <w:jc w:val="both"/>
        <w:rPr>
          <w:ins w:id="716" w:author="anna.resch88@gmail.com" w:date="2022-01-16T12:28:00Z"/>
          <w:rFonts w:ascii="Times New Roman" w:hAnsi="Times New Roman" w:cs="Times New Roman"/>
          <w:sz w:val="24"/>
          <w:szCs w:val="24"/>
          <w:lang w:val="en-US"/>
        </w:rPr>
      </w:pPr>
    </w:p>
    <w:p w14:paraId="02D43952" w14:textId="2E897FCF" w:rsidR="0095448A" w:rsidDel="00457A51" w:rsidRDefault="00862294" w:rsidP="009A1C08">
      <w:pPr>
        <w:spacing w:line="480" w:lineRule="auto"/>
        <w:jc w:val="both"/>
        <w:rPr>
          <w:ins w:id="717" w:author="Bizan N. Balzer" w:date="2021-10-02T11:30:00Z"/>
          <w:del w:id="718" w:author="anna.resch88@gmail.com" w:date="2022-01-16T12:34:00Z"/>
          <w:rFonts w:ascii="Times New Roman" w:hAnsi="Times New Roman" w:cs="Times New Roman"/>
          <w:sz w:val="24"/>
          <w:szCs w:val="24"/>
          <w:lang w:val="en-US"/>
        </w:rPr>
      </w:pPr>
      <w:del w:id="719" w:author="anna.resch88@gmail.com" w:date="2022-01-16T12:27:00Z">
        <w:r w:rsidRPr="009A1C08" w:rsidDel="00CC6626">
          <w:rPr>
            <w:rFonts w:ascii="Times New Roman" w:hAnsi="Times New Roman" w:cs="Times New Roman"/>
            <w:color w:val="000000" w:themeColor="text1"/>
            <w:sz w:val="24"/>
            <w:szCs w:val="24"/>
            <w:lang w:val="en-US"/>
          </w:rPr>
          <w:delText>Elastin-like proteins (ELPs) are versatile building blocks consisting of the repetitive pentamer sequence Val-Pro-Gly-X-Gly (VPGXG) derived from the human extracellular matrix protein tropoelastin</w:delText>
        </w:r>
      </w:del>
      <w:del w:id="720" w:author="anna.resch88@gmail.com" w:date="2022-01-16T11:59:00Z">
        <w:r w:rsidRPr="009A1C08" w:rsidDel="00164A18">
          <w:rPr>
            <w:rFonts w:ascii="Times New Roman" w:hAnsi="Times New Roman" w:cs="Times New Roman"/>
            <w:color w:val="000000" w:themeColor="text1"/>
            <w:sz w:val="24"/>
            <w:szCs w:val="24"/>
            <w:lang w:val="en-US"/>
          </w:rPr>
          <w:delText>.</w:delText>
        </w:r>
      </w:del>
      <w:commentRangeStart w:id="721"/>
      <w:del w:id="722" w:author="anna.resch88@gmail.com" w:date="2022-01-16T12:27:00Z">
        <w:r w:rsidDel="00CC6626">
          <w:rPr>
            <w:rFonts w:ascii="Times New Roman" w:hAnsi="Times New Roman" w:cs="Times New Roman"/>
            <w:color w:val="000000" w:themeColor="text1"/>
            <w:sz w:val="24"/>
            <w:szCs w:val="24"/>
            <w:lang w:val="en-US"/>
          </w:rPr>
          <w:fldChar w:fldCharType="begin"/>
        </w:r>
        <w:r w:rsidDel="00CC6626">
          <w:rPr>
            <w:rFonts w:ascii="Times New Roman" w:hAnsi="Times New Roman" w:cs="Times New Roman"/>
            <w:color w:val="000000" w:themeColor="text1"/>
            <w:sz w:val="24"/>
            <w:szCs w:val="24"/>
            <w:lang w:val="en-US"/>
          </w:rPr>
          <w:delInstrText xml:space="preserve"> ADDIN EN.CITE &lt;EndNote&gt;&lt;Cite&gt;&lt;Author&gt;Urry&lt;/Author&gt;&lt;Year&gt;2002&lt;/Year&gt;&lt;RecNum&gt;85&lt;/RecNum&gt;&lt;DisplayText&gt;&lt;style face="superscript"&gt;[36]&lt;/style&gt;&lt;/DisplayText&gt;&lt;record&gt;&lt;rec-number&gt;85&lt;/rec-number&gt;&lt;foreign-keys&gt;&lt;key app="EN" db-id="zvspev52q5sttqetatnpexxo02zdpswpztzw" timestamp="1602401589"&gt;85&lt;/key&gt;&lt;/foreign-keys&gt;&lt;ref-type name="Journal Article"&gt;17&lt;/ref-type&gt;&lt;contributors&gt;&lt;authors&gt;&lt;author&gt;Urry, D. W.&lt;/author&gt;&lt;author&gt;Hugel, T.&lt;/author&gt;&lt;author&gt;Seitz, M.&lt;/author&gt;&lt;author&gt;Gaub, H. E.&lt;/author&gt;&lt;author&gt;Sheiba, L.&lt;/author&gt;&lt;author&gt;Dea, J.&lt;/author&gt;&lt;author&gt;Xu, J.&lt;/author&gt;&lt;author&gt;Parker, T.&lt;/author&gt;&lt;/authors&gt;&lt;/contributors&gt;&lt;titles&gt;&lt;title&gt;Elastin: a representative ideal protein elastomer&lt;/title&gt;&lt;secondary-title&gt;Philosophical Transactions of the Royal Society B: Biological Sciences&lt;/secondary-title&gt;&lt;/titles&gt;&lt;periodical&gt;&lt;full-title&gt;Philosophical Transactions of the Royal Society B: Biological Sciences&lt;/full-title&gt;&lt;/periodical&gt;&lt;pages&gt;169-184&lt;/pages&gt;&lt;volume&gt;357&lt;/volume&gt;&lt;number&gt;1418&lt;/number&gt;&lt;keywords&gt;&lt;keyword&gt;acoustic absorption&lt;/keyword&gt;&lt;keyword&gt;atomic force microscopy&lt;/keyword&gt;&lt;keyword&gt;dielectric relaxation&lt;/keyword&gt;&lt;keyword&gt;entropic elasticity&lt;/keyword&gt;&lt;keyword&gt;thermoelasticity&lt;/keyword&gt;&lt;keyword&gt;β -spiral&lt;/keyword&gt;&lt;/keywords&gt;&lt;dates&gt;&lt;year&gt;2002&lt;/year&gt;&lt;/dates&gt;&lt;isbn&gt;0962-8436 (Print)\n0962-8436 (Linking)&lt;/isbn&gt;&lt;urls&gt;&lt;related-urls&gt;&lt;url&gt;http://rstb.royalsocietypublishing.org/cgi/doi/10.1098/rstb.2001.1023&lt;/url&gt;&lt;/related-urls&gt;&lt;pdf-urls&gt;&lt;url&gt;file:///C:/Users/annar/AppData/Local/Mendeley Ltd./Mendeley Desktop/Downloaded/Urry et al. - 2002 - Elastin a representative ideal protein elastomer.pdf&lt;/url&gt;&lt;/pdf-urls&gt;&lt;/urls&gt;&lt;electronic-resource-num&gt;10.1098/rstb.2001.1023&lt;/electronic-resource-num&gt;&lt;/record&gt;&lt;/Cite&gt;&lt;/EndNote&gt;</w:delInstrText>
        </w:r>
        <w:r w:rsidDel="00CC6626">
          <w:rPr>
            <w:rFonts w:ascii="Times New Roman" w:hAnsi="Times New Roman" w:cs="Times New Roman"/>
            <w:color w:val="000000" w:themeColor="text1"/>
            <w:sz w:val="24"/>
            <w:szCs w:val="24"/>
            <w:lang w:val="en-US"/>
          </w:rPr>
          <w:fldChar w:fldCharType="separate"/>
        </w:r>
        <w:r w:rsidRPr="00697024" w:rsidDel="00CC6626">
          <w:rPr>
            <w:rFonts w:ascii="Times New Roman" w:hAnsi="Times New Roman" w:cs="Times New Roman"/>
            <w:noProof/>
            <w:color w:val="000000" w:themeColor="text1"/>
            <w:sz w:val="24"/>
            <w:szCs w:val="24"/>
            <w:vertAlign w:val="superscript"/>
            <w:lang w:val="en-US"/>
          </w:rPr>
          <w:delText>[36]</w:delText>
        </w:r>
        <w:r w:rsidDel="00CC6626">
          <w:rPr>
            <w:rFonts w:ascii="Times New Roman" w:hAnsi="Times New Roman" w:cs="Times New Roman"/>
            <w:color w:val="000000" w:themeColor="text1"/>
            <w:sz w:val="24"/>
            <w:szCs w:val="24"/>
            <w:lang w:val="en-US"/>
          </w:rPr>
          <w:fldChar w:fldCharType="end"/>
        </w:r>
        <w:commentRangeEnd w:id="721"/>
        <w:r w:rsidDel="00CC6626">
          <w:rPr>
            <w:rStyle w:val="Kommentarzeichen"/>
          </w:rPr>
          <w:commentReference w:id="721"/>
        </w:r>
        <w:r w:rsidRPr="009A1C08" w:rsidDel="00CC6626">
          <w:rPr>
            <w:rFonts w:ascii="Times New Roman" w:hAnsi="Times New Roman" w:cs="Times New Roman"/>
            <w:color w:val="000000" w:themeColor="text1"/>
            <w:sz w:val="24"/>
            <w:szCs w:val="24"/>
            <w:lang w:val="en-US"/>
          </w:rPr>
          <w:delText xml:space="preserve"> </w:delText>
        </w:r>
      </w:del>
      <w:del w:id="723" w:author="anna.resch88@gmail.com" w:date="2022-01-04T11:39:00Z">
        <w:r w:rsidR="003C1CD7" w:rsidRPr="009A1C08" w:rsidDel="00D96C14">
          <w:rPr>
            <w:rFonts w:ascii="Times New Roman" w:hAnsi="Times New Roman" w:cs="Times New Roman"/>
            <w:color w:val="000000" w:themeColor="text1"/>
            <w:sz w:val="24"/>
            <w:szCs w:val="24"/>
            <w:lang w:val="en-US"/>
          </w:rPr>
          <w:delText>These</w:delText>
        </w:r>
        <w:r w:rsidR="00900B7A" w:rsidRPr="009A1C08" w:rsidDel="00D96C14">
          <w:rPr>
            <w:rFonts w:ascii="Times New Roman" w:hAnsi="Times New Roman" w:cs="Times New Roman"/>
            <w:sz w:val="24"/>
            <w:szCs w:val="24"/>
            <w:lang w:val="en-US"/>
          </w:rPr>
          <w:delText xml:space="preserve"> intrinsically disordered </w:delText>
        </w:r>
      </w:del>
      <w:del w:id="724" w:author="anna.resch88@gmail.com" w:date="2022-01-04T11:36:00Z">
        <w:r w:rsidR="00900B7A" w:rsidRPr="009A1C08" w:rsidDel="00A46E36">
          <w:rPr>
            <w:rFonts w:ascii="Times New Roman" w:hAnsi="Times New Roman" w:cs="Times New Roman"/>
            <w:sz w:val="24"/>
            <w:szCs w:val="24"/>
            <w:lang w:val="en-US"/>
          </w:rPr>
          <w:delText xml:space="preserve">ELP </w:delText>
        </w:r>
      </w:del>
      <w:del w:id="725" w:author="anna.resch88@gmail.com" w:date="2022-01-04T11:39:00Z">
        <w:r w:rsidR="003C1CD7" w:rsidRPr="009A1C08" w:rsidDel="00D96C14">
          <w:rPr>
            <w:rFonts w:ascii="Times New Roman" w:hAnsi="Times New Roman" w:cs="Times New Roman"/>
            <w:sz w:val="24"/>
            <w:szCs w:val="24"/>
            <w:lang w:val="en-US"/>
          </w:rPr>
          <w:delText>linker</w:delText>
        </w:r>
      </w:del>
      <w:del w:id="726" w:author="anna.resch88@gmail.com" w:date="2022-01-16T12:34:00Z">
        <w:r w:rsidR="003C1CD7" w:rsidRPr="009A1C08" w:rsidDel="00457A51">
          <w:rPr>
            <w:rFonts w:ascii="Times New Roman" w:hAnsi="Times New Roman" w:cs="Times New Roman"/>
            <w:sz w:val="24"/>
            <w:szCs w:val="24"/>
            <w:lang w:val="en-US"/>
          </w:rPr>
          <w:delText xml:space="preserve"> are</w:delText>
        </w:r>
        <w:r w:rsidR="00900B7A" w:rsidRPr="009A1C08" w:rsidDel="00457A51">
          <w:rPr>
            <w:rFonts w:ascii="Times New Roman" w:hAnsi="Times New Roman" w:cs="Times New Roman"/>
            <w:sz w:val="24"/>
            <w:szCs w:val="24"/>
            <w:lang w:val="en-US"/>
          </w:rPr>
          <w:delText xml:space="preserve"> highly </w:delText>
        </w:r>
        <w:commentRangeStart w:id="727"/>
        <w:r w:rsidR="00900B7A" w:rsidRPr="009A1C08" w:rsidDel="00457A51">
          <w:rPr>
            <w:rFonts w:ascii="Times New Roman" w:hAnsi="Times New Roman" w:cs="Times New Roman"/>
            <w:sz w:val="24"/>
            <w:szCs w:val="24"/>
            <w:lang w:val="en-US"/>
          </w:rPr>
          <w:delText>elastic</w:delText>
        </w:r>
        <w:commentRangeEnd w:id="727"/>
        <w:r w:rsidR="00A46E36" w:rsidDel="00457A51">
          <w:rPr>
            <w:rStyle w:val="Kommentarzeichen"/>
          </w:rPr>
          <w:commentReference w:id="727"/>
        </w:r>
        <w:r w:rsidR="003C1CD7" w:rsidRPr="009A1C08" w:rsidDel="00457A51">
          <w:rPr>
            <w:rFonts w:ascii="Times New Roman" w:hAnsi="Times New Roman" w:cs="Times New Roman"/>
            <w:sz w:val="24"/>
            <w:szCs w:val="24"/>
            <w:lang w:val="en-US"/>
          </w:rPr>
          <w:delText>,</w:delText>
        </w:r>
        <w:r w:rsidR="00900B7A" w:rsidRPr="009A1C08" w:rsidDel="00457A51">
          <w:rPr>
            <w:rFonts w:ascii="Times New Roman" w:hAnsi="Times New Roman" w:cs="Times New Roman"/>
            <w:sz w:val="24"/>
            <w:szCs w:val="24"/>
            <w:lang w:val="en-US"/>
          </w:rPr>
          <w:delText xml:space="preserve"> energy dissipating </w:delText>
        </w:r>
      </w:del>
      <w:del w:id="728" w:author="anna.resch88@gmail.com" w:date="2022-01-16T12:29:00Z">
        <w:r w:rsidR="003C1CD7" w:rsidRPr="009A1C08" w:rsidDel="00543067">
          <w:rPr>
            <w:rFonts w:ascii="Times New Roman" w:hAnsi="Times New Roman" w:cs="Times New Roman"/>
            <w:sz w:val="24"/>
            <w:szCs w:val="24"/>
            <w:lang w:val="en-US"/>
          </w:rPr>
          <w:delText xml:space="preserve">and </w:delText>
        </w:r>
      </w:del>
      <w:del w:id="729" w:author="anna.resch88@gmail.com" w:date="2022-01-16T12:34:00Z">
        <w:r w:rsidR="003C1CD7" w:rsidRPr="009A1C08" w:rsidDel="00457A51">
          <w:rPr>
            <w:rFonts w:ascii="Times New Roman" w:hAnsi="Times New Roman" w:cs="Times New Roman"/>
            <w:sz w:val="24"/>
            <w:szCs w:val="24"/>
            <w:lang w:val="en-US"/>
          </w:rPr>
          <w:delText>provide</w:delText>
        </w:r>
        <w:r w:rsidR="00900B7A" w:rsidRPr="009A1C08" w:rsidDel="00457A51">
          <w:rPr>
            <w:rFonts w:ascii="Times New Roman" w:hAnsi="Times New Roman" w:cs="Times New Roman"/>
            <w:sz w:val="24"/>
            <w:szCs w:val="24"/>
            <w:lang w:val="en-US"/>
          </w:rPr>
          <w:delText xml:space="preserve"> high protein yield, solubility, ease of linker extension, </w:delText>
        </w:r>
      </w:del>
      <w:del w:id="730" w:author="anna.resch88@gmail.com" w:date="2022-01-16T12:00:00Z">
        <w:r w:rsidR="00900B7A" w:rsidRPr="009A1C08" w:rsidDel="00164A18">
          <w:rPr>
            <w:rFonts w:ascii="Times New Roman" w:hAnsi="Times New Roman" w:cs="Times New Roman"/>
            <w:sz w:val="24"/>
            <w:szCs w:val="24"/>
            <w:lang w:val="en-US"/>
          </w:rPr>
          <w:delText>adjustment of properties</w:delText>
        </w:r>
      </w:del>
      <w:del w:id="731" w:author="anna.resch88@gmail.com" w:date="2022-01-16T12:34:00Z">
        <w:r w:rsidR="00900B7A" w:rsidRPr="009A1C08" w:rsidDel="00457A51">
          <w:rPr>
            <w:rFonts w:ascii="Times New Roman" w:hAnsi="Times New Roman" w:cs="Times New Roman"/>
            <w:sz w:val="24"/>
            <w:szCs w:val="24"/>
            <w:lang w:val="en-US"/>
          </w:rPr>
          <w:delText xml:space="preserve"> and</w:delText>
        </w:r>
      </w:del>
      <w:del w:id="732" w:author="anna.resch88@gmail.com" w:date="2022-01-04T11:40:00Z">
        <w:r w:rsidR="003C1CD7" w:rsidRPr="009A1C08" w:rsidDel="00D96C14">
          <w:rPr>
            <w:rFonts w:ascii="Times New Roman" w:hAnsi="Times New Roman" w:cs="Times New Roman"/>
            <w:sz w:val="24"/>
            <w:szCs w:val="24"/>
            <w:lang w:val="en-US"/>
          </w:rPr>
          <w:delText>,</w:delText>
        </w:r>
      </w:del>
      <w:del w:id="733" w:author="anna.resch88@gmail.com" w:date="2022-01-16T12:34:00Z">
        <w:r w:rsidR="00900B7A" w:rsidRPr="009A1C08" w:rsidDel="00457A51">
          <w:rPr>
            <w:rFonts w:ascii="Times New Roman" w:hAnsi="Times New Roman" w:cs="Times New Roman"/>
            <w:sz w:val="24"/>
            <w:szCs w:val="24"/>
            <w:lang w:val="en-US"/>
          </w:rPr>
          <w:delText xml:space="preserve"> </w:delText>
        </w:r>
      </w:del>
      <w:del w:id="734" w:author="anna.resch88@gmail.com" w:date="2022-01-04T11:40:00Z">
        <w:r w:rsidR="00900B7A" w:rsidRPr="009A1C08" w:rsidDel="00D96C14">
          <w:rPr>
            <w:rFonts w:ascii="Times New Roman" w:hAnsi="Times New Roman" w:cs="Times New Roman"/>
            <w:sz w:val="24"/>
            <w:szCs w:val="24"/>
            <w:lang w:val="en-US"/>
          </w:rPr>
          <w:delText>very important</w:delText>
        </w:r>
        <w:r w:rsidR="00DA1E0A" w:rsidRPr="009A1C08" w:rsidDel="00D96C14">
          <w:rPr>
            <w:rFonts w:ascii="Times New Roman" w:hAnsi="Times New Roman" w:cs="Times New Roman"/>
            <w:sz w:val="24"/>
            <w:szCs w:val="24"/>
            <w:lang w:val="en-US"/>
          </w:rPr>
          <w:delText>,</w:delText>
        </w:r>
      </w:del>
      <w:del w:id="735" w:author="anna.resch88@gmail.com" w:date="2022-01-16T12:34:00Z">
        <w:r w:rsidR="00900B7A" w:rsidRPr="009A1C08" w:rsidDel="00457A51">
          <w:rPr>
            <w:rFonts w:ascii="Times New Roman" w:hAnsi="Times New Roman" w:cs="Times New Roman"/>
            <w:sz w:val="24"/>
            <w:szCs w:val="24"/>
            <w:lang w:val="en-US"/>
          </w:rPr>
          <w:delText xml:space="preserve"> </w:delText>
        </w:r>
        <w:r w:rsidR="00783799" w:rsidRPr="009A1C08" w:rsidDel="00457A51">
          <w:rPr>
            <w:rFonts w:ascii="Times New Roman" w:hAnsi="Times New Roman" w:cs="Times New Roman"/>
            <w:sz w:val="24"/>
            <w:szCs w:val="24"/>
            <w:lang w:val="en-US"/>
          </w:rPr>
          <w:delText>high</w:delText>
        </w:r>
        <w:r w:rsidR="00900B7A" w:rsidRPr="009A1C08" w:rsidDel="00457A51">
          <w:rPr>
            <w:rFonts w:ascii="Times New Roman" w:hAnsi="Times New Roman" w:cs="Times New Roman"/>
            <w:sz w:val="24"/>
            <w:szCs w:val="24"/>
            <w:lang w:val="en-US"/>
          </w:rPr>
          <w:delText xml:space="preserve"> </w:delText>
        </w:r>
        <w:commentRangeStart w:id="736"/>
        <w:r w:rsidR="00900B7A" w:rsidRPr="009A1C08" w:rsidDel="00457A51">
          <w:rPr>
            <w:rFonts w:ascii="Times New Roman" w:hAnsi="Times New Roman" w:cs="Times New Roman"/>
            <w:sz w:val="24"/>
            <w:szCs w:val="24"/>
            <w:lang w:val="en-US"/>
          </w:rPr>
          <w:delText>biocompatibility</w:delText>
        </w:r>
        <w:commentRangeEnd w:id="736"/>
        <w:r w:rsidR="00A46E36" w:rsidDel="00457A51">
          <w:rPr>
            <w:rStyle w:val="Kommentarzeichen"/>
          </w:rPr>
          <w:commentReference w:id="736"/>
        </w:r>
        <w:r w:rsidR="00697024" w:rsidDel="00457A51">
          <w:rPr>
            <w:rFonts w:ascii="Times New Roman" w:hAnsi="Times New Roman" w:cs="Times New Roman"/>
            <w:sz w:val="24"/>
            <w:szCs w:val="24"/>
            <w:lang w:val="en-US"/>
          </w:rPr>
          <w:fldChar w:fldCharType="begin"/>
        </w:r>
        <w:r w:rsidR="00697024" w:rsidDel="00457A51">
          <w:rPr>
            <w:rFonts w:ascii="Times New Roman" w:hAnsi="Times New Roman" w:cs="Times New Roman"/>
            <w:sz w:val="24"/>
            <w:szCs w:val="24"/>
            <w:lang w:val="en-US"/>
          </w:rPr>
          <w:delInstrText xml:space="preserve"> ADDIN EN.CITE &lt;EndNote&gt;&lt;Cite&gt;&lt;Author&gt;Lampe&lt;/Author&gt;&lt;Year&gt;2013&lt;/Year&gt;&lt;RecNum&gt;77&lt;/RecNum&gt;&lt;DisplayText&gt;&lt;style face="superscript"&gt;[17]&lt;/style&gt;&lt;/DisplayText&gt;&lt;record&gt;&lt;rec-number&gt;77&lt;/rec-number&gt;&lt;foreign-keys&gt;&lt;key app="EN" db-id="zvspev52q5sttqetatnpexxo02zdpswpztzw" timestamp="1602401589"&gt;77&lt;/key&gt;&lt;/foreign-keys&gt;&lt;ref-type name="Journal Article"&gt;17&lt;/ref-type&gt;&lt;contributors&gt;&lt;authors&gt;&lt;author&gt;Lampe, Kyle J.&lt;/author&gt;&lt;author&gt;Antaris, Alexander L.&lt;/author&gt;&lt;author&gt;Heilshorn, Sarah C.&lt;/author&gt;&lt;/authors&gt;&lt;/contributors&gt;&lt;titles&gt;&lt;title&gt;Design of 3D engineered protein hydrogels for tailored control of neurite growth&lt;/title&gt;&lt;secondary-title&gt;Acta Biomaterialia&lt;/secondary-title&gt;&lt;/titles&gt;&lt;periodical&gt;&lt;full-title&gt;Acta Biomaterialia&lt;/full-title&gt;&lt;/periodical&gt;&lt;pages&gt;5590-5599&lt;/pages&gt;&lt;volume&gt;9&lt;/volume&gt;&lt;number&gt;3&lt;/number&gt;&lt;keywords&gt;&lt;keyword&gt;engineered protein&lt;/keyword&gt;&lt;keyword&gt;hydrogel&lt;/keyword&gt;&lt;keyword&gt;neuron neurite stiffness&lt;/keyword&gt;&lt;keyword&gt;three-dimensional&lt;/keyword&gt;&lt;/keywords&gt;&lt;dates&gt;&lt;year&gt;2013&lt;/year&gt;&lt;/dates&gt;&lt;isbn&gt;8585348585&lt;/isbn&gt;&lt;urls&gt;&lt;pdf-urls&gt;&lt;url&gt;file:///C:/Users/annar/Documents/Backup ZBSA Aug 2019/03_Literaturverzeichnis V.2/01_Hydrogele/01_ELP-basiert/01_mit bioaktiven Sequenzen/01_RGD/Lampe Acta Biomater 2013.pdf&lt;/url&gt;&lt;/pdf-urls&gt;&lt;/urls&gt;&lt;electronic-resource-num&gt;10.1080/10810730902873927.Testing&lt;/electronic-resource-num&gt;&lt;/record&gt;&lt;/Cite&gt;&lt;/EndNote&gt;</w:delInstrText>
        </w:r>
        <w:r w:rsidR="00697024" w:rsidDel="00457A51">
          <w:rPr>
            <w:rFonts w:ascii="Times New Roman" w:hAnsi="Times New Roman" w:cs="Times New Roman"/>
            <w:sz w:val="24"/>
            <w:szCs w:val="24"/>
            <w:lang w:val="en-US"/>
          </w:rPr>
          <w:fldChar w:fldCharType="separate"/>
        </w:r>
        <w:r w:rsidR="00697024" w:rsidRPr="00697024" w:rsidDel="00457A51">
          <w:rPr>
            <w:rFonts w:ascii="Times New Roman" w:hAnsi="Times New Roman" w:cs="Times New Roman"/>
            <w:noProof/>
            <w:sz w:val="24"/>
            <w:szCs w:val="24"/>
            <w:vertAlign w:val="superscript"/>
            <w:lang w:val="en-US"/>
          </w:rPr>
          <w:delText>[17]</w:delText>
        </w:r>
        <w:r w:rsidR="00697024" w:rsidDel="00457A51">
          <w:rPr>
            <w:rFonts w:ascii="Times New Roman" w:hAnsi="Times New Roman" w:cs="Times New Roman"/>
            <w:sz w:val="24"/>
            <w:szCs w:val="24"/>
            <w:lang w:val="en-US"/>
          </w:rPr>
          <w:fldChar w:fldCharType="end"/>
        </w:r>
        <w:r w:rsidR="00DA1E0A" w:rsidRPr="009A1C08" w:rsidDel="00457A51">
          <w:rPr>
            <w:rFonts w:ascii="Times New Roman" w:hAnsi="Times New Roman" w:cs="Times New Roman"/>
            <w:sz w:val="24"/>
            <w:szCs w:val="24"/>
            <w:lang w:val="en-US"/>
          </w:rPr>
          <w:delText xml:space="preserve"> </w:delText>
        </w:r>
        <w:r w:rsidR="00900B7A" w:rsidRPr="009A1C08" w:rsidDel="00457A51">
          <w:rPr>
            <w:rFonts w:ascii="Times New Roman" w:hAnsi="Times New Roman" w:cs="Times New Roman"/>
            <w:sz w:val="24"/>
            <w:szCs w:val="24"/>
            <w:lang w:val="en-US"/>
          </w:rPr>
          <w:delText xml:space="preserve">due to </w:delText>
        </w:r>
      </w:del>
      <w:del w:id="737" w:author="anna.resch88@gmail.com" w:date="2022-01-04T11:40:00Z">
        <w:r w:rsidR="00900B7A" w:rsidRPr="009A1C08" w:rsidDel="00D96C14">
          <w:rPr>
            <w:rFonts w:ascii="Times New Roman" w:hAnsi="Times New Roman" w:cs="Times New Roman"/>
            <w:sz w:val="24"/>
            <w:szCs w:val="24"/>
            <w:lang w:val="en-US"/>
          </w:rPr>
          <w:delText xml:space="preserve">its </w:delText>
        </w:r>
      </w:del>
      <w:del w:id="738" w:author="anna.resch88@gmail.com" w:date="2022-01-16T12:34:00Z">
        <w:r w:rsidR="00900B7A" w:rsidRPr="009A1C08" w:rsidDel="00457A51">
          <w:rPr>
            <w:rFonts w:ascii="Times New Roman" w:hAnsi="Times New Roman" w:cs="Times New Roman"/>
            <w:sz w:val="24"/>
            <w:szCs w:val="24"/>
            <w:lang w:val="en-US"/>
          </w:rPr>
          <w:delText xml:space="preserve">human sequence identity. </w:delText>
        </w:r>
      </w:del>
      <w:del w:id="739" w:author="anna.resch88@gmail.com" w:date="2022-01-16T12:26:00Z">
        <w:r w:rsidR="00120E93" w:rsidRPr="009A1C08" w:rsidDel="002D3173">
          <w:rPr>
            <w:rFonts w:ascii="Times New Roman" w:hAnsi="Times New Roman" w:cs="Times New Roman"/>
            <w:color w:val="000000" w:themeColor="text1"/>
            <w:sz w:val="24"/>
            <w:szCs w:val="24"/>
            <w:lang w:val="en-US"/>
          </w:rPr>
          <w:delText>ELP</w:delText>
        </w:r>
        <w:r w:rsidR="00DA1E0A" w:rsidRPr="009A1C08" w:rsidDel="002D3173">
          <w:rPr>
            <w:rFonts w:ascii="Times New Roman" w:hAnsi="Times New Roman" w:cs="Times New Roman"/>
            <w:color w:val="000000" w:themeColor="text1"/>
            <w:sz w:val="24"/>
            <w:szCs w:val="24"/>
            <w:lang w:val="en-US"/>
          </w:rPr>
          <w:delText>-l</w:delText>
        </w:r>
        <w:r w:rsidR="00120E93" w:rsidRPr="009A1C08" w:rsidDel="002D3173">
          <w:rPr>
            <w:rFonts w:ascii="Times New Roman" w:hAnsi="Times New Roman" w:cs="Times New Roman"/>
            <w:color w:val="000000" w:themeColor="text1"/>
            <w:sz w:val="24"/>
            <w:szCs w:val="24"/>
            <w:lang w:val="en-US"/>
          </w:rPr>
          <w:delText>inker</w:delText>
        </w:r>
        <w:r w:rsidR="002B0923" w:rsidRPr="009A1C08" w:rsidDel="002D3173">
          <w:rPr>
            <w:rFonts w:ascii="Times New Roman" w:hAnsi="Times New Roman" w:cs="Times New Roman"/>
            <w:color w:val="000000" w:themeColor="text1"/>
            <w:sz w:val="24"/>
            <w:szCs w:val="24"/>
            <w:lang w:val="en-US"/>
          </w:rPr>
          <w:delText>s</w:delText>
        </w:r>
        <w:r w:rsidR="00120E93" w:rsidRPr="009A1C08" w:rsidDel="002D3173">
          <w:rPr>
            <w:rFonts w:ascii="Times New Roman" w:hAnsi="Times New Roman" w:cs="Times New Roman"/>
            <w:color w:val="000000" w:themeColor="text1"/>
            <w:sz w:val="24"/>
            <w:szCs w:val="24"/>
            <w:lang w:val="en-US"/>
          </w:rPr>
          <w:delText xml:space="preserve"> were genetically engineered </w:delText>
        </w:r>
        <w:r w:rsidR="00120E93" w:rsidRPr="009A1C08" w:rsidDel="002D3173">
          <w:rPr>
            <w:rFonts w:ascii="Times New Roman" w:hAnsi="Times New Roman" w:cs="Times New Roman"/>
            <w:sz w:val="24"/>
            <w:szCs w:val="24"/>
            <w:lang w:val="en-US"/>
          </w:rPr>
          <w:delText xml:space="preserve">using the </w:delText>
        </w:r>
      </w:del>
      <w:ins w:id="740" w:author="Bizan N. Balzer" w:date="2021-10-07T17:53:00Z">
        <w:del w:id="741" w:author="anna.resch88@gmail.com" w:date="2022-01-16T12:26:00Z">
          <w:r w:rsidR="00DD74B4" w:rsidRPr="009A1C08" w:rsidDel="002D3173">
            <w:rPr>
              <w:rFonts w:ascii="Times New Roman" w:hAnsi="Times New Roman" w:cs="Times New Roman"/>
              <w:sz w:val="24"/>
              <w:szCs w:val="24"/>
              <w:lang w:val="en-US"/>
            </w:rPr>
            <w:delText xml:space="preserve">One-Vector-Toolbox-Platform </w:delText>
          </w:r>
          <w:r w:rsidR="00DD74B4" w:rsidDel="002D3173">
            <w:rPr>
              <w:rFonts w:ascii="Times New Roman" w:hAnsi="Times New Roman" w:cs="Times New Roman"/>
              <w:sz w:val="24"/>
              <w:szCs w:val="24"/>
              <w:lang w:val="en-US"/>
            </w:rPr>
            <w:delText>(</w:delText>
          </w:r>
        </w:del>
      </w:ins>
      <w:del w:id="742" w:author="anna.resch88@gmail.com" w:date="2022-01-16T12:26:00Z">
        <w:r w:rsidR="00120E93" w:rsidRPr="009A1C08" w:rsidDel="002D3173">
          <w:rPr>
            <w:rFonts w:ascii="Times New Roman" w:hAnsi="Times New Roman" w:cs="Times New Roman"/>
            <w:sz w:val="24"/>
            <w:szCs w:val="24"/>
            <w:lang w:val="en-US"/>
          </w:rPr>
          <w:delText>OVTP</w:delText>
        </w:r>
      </w:del>
      <w:ins w:id="743" w:author="Bizan N. Balzer" w:date="2021-10-07T17:53:00Z">
        <w:del w:id="744" w:author="anna.resch88@gmail.com" w:date="2022-01-16T12:26:00Z">
          <w:r w:rsidR="00DD74B4" w:rsidDel="002D3173">
            <w:rPr>
              <w:rFonts w:ascii="Times New Roman" w:hAnsi="Times New Roman" w:cs="Times New Roman"/>
              <w:sz w:val="24"/>
              <w:szCs w:val="24"/>
              <w:lang w:val="en-US"/>
            </w:rPr>
            <w:delText>)</w:delText>
          </w:r>
        </w:del>
      </w:ins>
      <w:del w:id="745" w:author="anna.resch88@gmail.com" w:date="2022-01-16T12:26:00Z">
        <w:r w:rsidR="00120E93" w:rsidRPr="009A1C08" w:rsidDel="002D3173">
          <w:rPr>
            <w:rFonts w:ascii="Times New Roman" w:hAnsi="Times New Roman" w:cs="Times New Roman"/>
            <w:sz w:val="24"/>
            <w:szCs w:val="24"/>
            <w:lang w:val="en-US"/>
          </w:rPr>
          <w:delText xml:space="preserve"> method</w:delText>
        </w:r>
        <w:r w:rsidR="00697024" w:rsidDel="002D3173">
          <w:rPr>
            <w:rFonts w:ascii="Times New Roman" w:hAnsi="Times New Roman" w:cs="Times New Roman"/>
            <w:sz w:val="24"/>
            <w:szCs w:val="24"/>
            <w:lang w:val="en-US"/>
          </w:rPr>
          <w:fldChar w:fldCharType="begin"/>
        </w:r>
        <w:r w:rsidR="00697024" w:rsidRPr="00CC6626" w:rsidDel="002D3173">
          <w:rPr>
            <w:rFonts w:ascii="Times New Roman" w:hAnsi="Times New Roman" w:cs="Times New Roman"/>
            <w:sz w:val="24"/>
            <w:szCs w:val="24"/>
            <w:lang w:val="en-US"/>
          </w:rPr>
          <w:delInstrText xml:space="preserve"> ADDIN EN.CITE &lt;EndNote&gt;&lt;Cite&gt;&lt;Author&gt;Huber&lt;/Author&gt;&lt;Year&gt;2014&lt;/Year&gt;&lt;RecNum&gt;60&lt;/RecNum&gt;&lt;DisplayText&gt;&lt;style face="superscript"&gt;[18]&lt;/style&gt;&lt;/DisplayText&gt;&lt;record&gt;&lt;rec-number&gt;60&lt;/rec-number&gt;&lt;foreign-keys&gt;&lt;key app="EN" db-id="zvspev52q5sttqetatnpexxo02zdpswpztzw" timestamp="1602401589"&gt;60&lt;/key&gt;&lt;/foreign-keys&gt;&lt;ref-type name="Journal Article"&gt;17&lt;/ref-type&gt;&lt;contributors&gt;&lt;authors&gt;&lt;author&gt;Huber, Matthias C.&lt;/author&gt;&lt;author&gt;Schreiber, Andreas&lt;/author&gt;&lt;author&gt;Wild, Wiltrud&lt;/author&gt;&lt;author&gt;Benz, Karin&lt;/author&gt;&lt;author&gt;Schiller, Stefan M.&lt;/author&gt;&lt;/authors&gt;&lt;/contributors&gt;&lt;titles&gt;&lt;title&gt;Introducing a combinatorial DNA-toolbox platform constituting defined protein-based biohybrid-materials&lt;/title&gt;&lt;secondary-title&gt;Biomaterials&lt;/secondary-title&gt;&lt;/titles&gt;&lt;periodical&gt;&lt;full-title&gt;Biomaterials&lt;/full-title&gt;&lt;/periodical&gt;&lt;pages&gt;8767-8779&lt;/pages&gt;&lt;volume&gt;35&lt;/volume&gt;&lt;number&gt;31&lt;/number&gt;&lt;keywords&gt;&lt;keyword&gt;Biohybrid-materials&lt;/keyword&gt;&lt;keyword&gt;ECM (extracellular matrix)&lt;/keyword&gt;&lt;keyword&gt;Elastin-like-protein&lt;/keyword&gt;&lt;keyword&gt;Genetic engineering&lt;/keyword&gt;&lt;keyword&gt;Molecular tecton-libraries&lt;/keyword&gt;&lt;keyword&gt;Self-assembly&lt;/keyword&gt;&lt;/keywords&gt;&lt;dates&gt;&lt;year&gt;2014&lt;/year&gt;&lt;/dates&gt;&lt;publisher&gt;Elsevier Ltd&lt;/publisher&gt;&lt;isbn&gt;0142-9612&lt;/isbn&gt;&lt;urls&gt;&lt;related-urls&gt;&lt;url&gt;http://dx.doi.org/10.1016/j.biomaterials.2014.06.048&lt;/url&gt;&lt;/related-urls&gt;&lt;pdf-urls&gt;&lt;url&gt;file:///C:/Users/annar/Documents/Backup ZBSA Aug 2019/03_Literaturverzeichnis V.2/03_Methoden/02_OVTP/Huber Biomaterials 2014.pdf&lt;/url&gt;&lt;/pdf-urls&gt;&lt;/urls&gt;&lt;electronic-resource-num&gt;10.1016/j.biomaterials.2014.06.048&lt;/electronic-resource-num&gt;&lt;/record&gt;&lt;/Cite&gt;&lt;/EndNote&gt;</w:delInstrText>
        </w:r>
        <w:r w:rsidR="00697024" w:rsidDel="002D3173">
          <w:rPr>
            <w:rFonts w:ascii="Times New Roman" w:hAnsi="Times New Roman" w:cs="Times New Roman"/>
            <w:sz w:val="24"/>
            <w:szCs w:val="24"/>
            <w:lang w:val="en-US"/>
          </w:rPr>
          <w:fldChar w:fldCharType="separate"/>
        </w:r>
        <w:r w:rsidR="00697024" w:rsidRPr="00697024" w:rsidDel="002D3173">
          <w:rPr>
            <w:rFonts w:ascii="Times New Roman" w:hAnsi="Times New Roman" w:cs="Times New Roman"/>
            <w:noProof/>
            <w:sz w:val="24"/>
            <w:szCs w:val="24"/>
            <w:vertAlign w:val="superscript"/>
            <w:lang w:val="en-US"/>
          </w:rPr>
          <w:delText>[18]</w:delText>
        </w:r>
        <w:r w:rsidR="00697024" w:rsidDel="002D3173">
          <w:rPr>
            <w:rFonts w:ascii="Times New Roman" w:hAnsi="Times New Roman" w:cs="Times New Roman"/>
            <w:sz w:val="24"/>
            <w:szCs w:val="24"/>
            <w:lang w:val="en-US"/>
          </w:rPr>
          <w:fldChar w:fldCharType="end"/>
        </w:r>
      </w:del>
      <w:del w:id="746" w:author="anna.resch88@gmail.com" w:date="2022-01-04T11:41:00Z">
        <w:r w:rsidR="006F6DD3" w:rsidRPr="009A1C08" w:rsidDel="00D96C14">
          <w:rPr>
            <w:rFonts w:ascii="Times New Roman" w:hAnsi="Times New Roman" w:cs="Times New Roman"/>
            <w:sz w:val="24"/>
            <w:szCs w:val="24"/>
            <w:lang w:val="en-US"/>
          </w:rPr>
          <w:delText xml:space="preserve"> </w:delText>
        </w:r>
        <w:r w:rsidR="0086099F" w:rsidRPr="009A1C08" w:rsidDel="00D96C14">
          <w:rPr>
            <w:rFonts w:ascii="Times New Roman" w:hAnsi="Times New Roman" w:cs="Times New Roman"/>
            <w:sz w:val="24"/>
            <w:szCs w:val="24"/>
            <w:lang w:val="en-US"/>
          </w:rPr>
          <w:delText>(</w:delText>
        </w:r>
        <w:r w:rsidR="006F6DD3" w:rsidRPr="00B724BD" w:rsidDel="00D96C14">
          <w:rPr>
            <w:rFonts w:ascii="Times New Roman" w:hAnsi="Times New Roman" w:cs="Times New Roman"/>
            <w:sz w:val="24"/>
            <w:szCs w:val="24"/>
            <w:highlight w:val="cyan"/>
            <w:lang w:val="en-US"/>
            <w:rPrChange w:id="747" w:author="Bizan N. Balzer" w:date="2021-10-07T16:26:00Z">
              <w:rPr>
                <w:rFonts w:ascii="Times New Roman" w:hAnsi="Times New Roman" w:cs="Times New Roman"/>
                <w:sz w:val="24"/>
                <w:szCs w:val="24"/>
                <w:lang w:val="en-US"/>
              </w:rPr>
            </w:rPrChange>
          </w:rPr>
          <w:delText>see Supplementary Information</w:delText>
        </w:r>
      </w:del>
      <w:ins w:id="748" w:author="Bizan N. Balzer" w:date="2021-10-07T22:30:00Z">
        <w:del w:id="749" w:author="anna.resch88@gmail.com" w:date="2022-01-04T11:41:00Z">
          <w:r w:rsidR="0063322A" w:rsidRPr="0063322A" w:rsidDel="00D96C14">
            <w:rPr>
              <w:rFonts w:ascii="Times New Roman" w:hAnsi="Times New Roman" w:cs="Times New Roman"/>
              <w:sz w:val="24"/>
              <w:szCs w:val="24"/>
              <w:highlight w:val="cyan"/>
              <w:lang w:val="en-US"/>
              <w:rPrChange w:id="750" w:author="Bizan N. Balzer" w:date="2021-10-07T22:31:00Z">
                <w:rPr>
                  <w:rFonts w:cstheme="majorHAnsi"/>
                  <w:noProof/>
                  <w:lang w:val="en-US"/>
                </w:rPr>
              </w:rPrChange>
            </w:rPr>
            <w:delText>Supplementary Methods and Materials</w:delText>
          </w:r>
        </w:del>
      </w:ins>
      <w:del w:id="751" w:author="anna.resch88@gmail.com" w:date="2022-01-04T11:41:00Z">
        <w:r w:rsidR="006F6DD3" w:rsidRPr="00B724BD" w:rsidDel="00D96C14">
          <w:rPr>
            <w:rFonts w:ascii="Times New Roman" w:hAnsi="Times New Roman" w:cs="Times New Roman"/>
            <w:sz w:val="24"/>
            <w:szCs w:val="24"/>
            <w:highlight w:val="cyan"/>
            <w:lang w:val="en-US"/>
            <w:rPrChange w:id="752" w:author="Bizan N. Balzer" w:date="2021-10-07T16:26:00Z">
              <w:rPr>
                <w:rFonts w:ascii="Times New Roman" w:hAnsi="Times New Roman" w:cs="Times New Roman"/>
                <w:sz w:val="24"/>
                <w:szCs w:val="24"/>
                <w:lang w:val="en-US"/>
              </w:rPr>
            </w:rPrChange>
          </w:rPr>
          <w:delText xml:space="preserve"> </w:delText>
        </w:r>
        <w:r w:rsidR="00F57670" w:rsidRPr="00B724BD" w:rsidDel="00D96C14">
          <w:rPr>
            <w:rFonts w:ascii="Times New Roman" w:hAnsi="Times New Roman" w:cs="Times New Roman"/>
            <w:sz w:val="24"/>
            <w:szCs w:val="24"/>
            <w:highlight w:val="cyan"/>
            <w:lang w:val="en-US"/>
            <w:rPrChange w:id="753" w:author="Bizan N. Balzer" w:date="2021-10-07T16:26:00Z">
              <w:rPr>
                <w:rFonts w:ascii="Times New Roman" w:hAnsi="Times New Roman" w:cs="Times New Roman"/>
                <w:sz w:val="24"/>
                <w:szCs w:val="24"/>
                <w:lang w:val="en-US"/>
              </w:rPr>
            </w:rPrChange>
          </w:rPr>
          <w:delText>1.1-1.2</w:delText>
        </w:r>
        <w:r w:rsidR="0086099F" w:rsidRPr="009A1C08" w:rsidDel="00D96C14">
          <w:rPr>
            <w:rFonts w:ascii="Times New Roman" w:hAnsi="Times New Roman" w:cs="Times New Roman"/>
            <w:sz w:val="24"/>
            <w:szCs w:val="24"/>
            <w:lang w:val="en-US"/>
          </w:rPr>
          <w:delText>)</w:delText>
        </w:r>
      </w:del>
      <w:del w:id="754" w:author="anna.resch88@gmail.com" w:date="2022-01-16T12:26:00Z">
        <w:r w:rsidR="00120E93" w:rsidRPr="009A1C08" w:rsidDel="002D3173">
          <w:rPr>
            <w:rFonts w:ascii="Times New Roman" w:hAnsi="Times New Roman" w:cs="Times New Roman"/>
            <w:color w:val="000000" w:themeColor="text1"/>
            <w:sz w:val="24"/>
            <w:szCs w:val="24"/>
            <w:lang w:val="en-US"/>
          </w:rPr>
          <w:delText>.</w:delText>
        </w:r>
        <w:r w:rsidR="003146E0" w:rsidRPr="009A1C08" w:rsidDel="002D3173">
          <w:rPr>
            <w:rFonts w:ascii="Times New Roman" w:hAnsi="Times New Roman" w:cs="Times New Roman"/>
            <w:sz w:val="24"/>
            <w:szCs w:val="24"/>
            <w:lang w:val="en-US"/>
          </w:rPr>
          <w:delText xml:space="preserve"> </w:delText>
        </w:r>
      </w:del>
      <w:del w:id="755" w:author="anna.resch88@gmail.com" w:date="2022-01-16T12:01:00Z">
        <w:r w:rsidR="003146E0" w:rsidRPr="009A1C08" w:rsidDel="00164A18">
          <w:rPr>
            <w:rFonts w:ascii="Times New Roman" w:hAnsi="Times New Roman" w:cs="Times New Roman"/>
            <w:sz w:val="24"/>
            <w:szCs w:val="24"/>
            <w:lang w:val="en-US"/>
          </w:rPr>
          <w:delText>W</w:delText>
        </w:r>
      </w:del>
      <w:del w:id="756" w:author="anna.resch88@gmail.com" w:date="2022-01-16T12:28:00Z">
        <w:r w:rsidR="003146E0" w:rsidRPr="009A1C08" w:rsidDel="00CC6626">
          <w:rPr>
            <w:rFonts w:ascii="Times New Roman" w:hAnsi="Times New Roman" w:cs="Times New Roman"/>
            <w:sz w:val="24"/>
            <w:szCs w:val="24"/>
            <w:lang w:val="en-US"/>
          </w:rPr>
          <w:delText xml:space="preserve">e chose </w:delText>
        </w:r>
      </w:del>
      <w:del w:id="757" w:author="anna.resch88@gmail.com" w:date="2022-01-04T11:42:00Z">
        <w:r w:rsidR="003146E0" w:rsidRPr="009A1C08" w:rsidDel="00D96C14">
          <w:rPr>
            <w:rFonts w:ascii="Times New Roman" w:hAnsi="Times New Roman" w:cs="Times New Roman"/>
            <w:sz w:val="24"/>
            <w:szCs w:val="24"/>
            <w:lang w:val="en-US"/>
          </w:rPr>
          <w:delText>ULD-V20-ULD and ULD-V40-ULD</w:delText>
        </w:r>
      </w:del>
      <w:del w:id="758" w:author="anna.resch88@gmail.com" w:date="2022-01-16T12:28:00Z">
        <w:r w:rsidR="003146E0" w:rsidRPr="009A1C08" w:rsidDel="00CC6626">
          <w:rPr>
            <w:rFonts w:ascii="Times New Roman" w:hAnsi="Times New Roman" w:cs="Times New Roman"/>
            <w:sz w:val="24"/>
            <w:szCs w:val="24"/>
            <w:lang w:val="en-US"/>
          </w:rPr>
          <w:delText xml:space="preserve"> with either 20 or 40 repeats of the</w:delText>
        </w:r>
      </w:del>
      <w:ins w:id="759" w:author="Bizan N. Balzer" w:date="2021-10-07T22:51:00Z">
        <w:del w:id="760" w:author="anna.resch88@gmail.com" w:date="2022-01-16T12:28:00Z">
          <w:r w:rsidR="00D60A6A" w:rsidDel="00CC6626">
            <w:rPr>
              <w:rFonts w:ascii="Times New Roman" w:hAnsi="Times New Roman" w:cs="Times New Roman"/>
              <w:sz w:val="24"/>
              <w:szCs w:val="24"/>
              <w:lang w:val="en-US"/>
            </w:rPr>
            <w:delText xml:space="preserve"> </w:delText>
          </w:r>
        </w:del>
        <w:del w:id="761" w:author="anna.resch88@gmail.com" w:date="2022-01-04T17:56:00Z">
          <w:r w:rsidR="00D60A6A" w:rsidRPr="009A1C08" w:rsidDel="00315D6F">
            <w:rPr>
              <w:rFonts w:ascii="Times New Roman" w:hAnsi="Times New Roman" w:cs="Times New Roman"/>
              <w:color w:val="000000" w:themeColor="text1"/>
              <w:sz w:val="24"/>
              <w:szCs w:val="24"/>
              <w:lang w:val="en-US"/>
            </w:rPr>
            <w:delText xml:space="preserve">repetitive </w:delText>
          </w:r>
        </w:del>
        <w:del w:id="762" w:author="anna.resch88@gmail.com" w:date="2022-01-16T12:28:00Z">
          <w:r w:rsidR="00D60A6A" w:rsidRPr="009A1C08" w:rsidDel="00CC6626">
            <w:rPr>
              <w:rFonts w:ascii="Times New Roman" w:hAnsi="Times New Roman" w:cs="Times New Roman"/>
              <w:color w:val="000000" w:themeColor="text1"/>
              <w:sz w:val="24"/>
              <w:szCs w:val="24"/>
              <w:lang w:val="en-US"/>
            </w:rPr>
            <w:delText xml:space="preserve">pentamer </w:delText>
          </w:r>
        </w:del>
      </w:ins>
      <w:ins w:id="763" w:author="Bizan N. Balzer" w:date="2021-10-07T22:52:00Z">
        <w:del w:id="764" w:author="anna.resch88@gmail.com" w:date="2022-01-04T11:42:00Z">
          <w:r w:rsidR="00D60A6A" w:rsidRPr="009A1C08" w:rsidDel="00D96C14">
            <w:rPr>
              <w:rFonts w:ascii="Times New Roman" w:hAnsi="Times New Roman" w:cs="Times New Roman"/>
              <w:color w:val="000000" w:themeColor="text1"/>
              <w:sz w:val="24"/>
              <w:szCs w:val="24"/>
              <w:lang w:val="en-US"/>
            </w:rPr>
            <w:delText>ELP</w:delText>
          </w:r>
          <w:r w:rsidR="00D60A6A" w:rsidDel="00D96C14">
            <w:rPr>
              <w:rFonts w:ascii="Times New Roman" w:hAnsi="Times New Roman" w:cs="Times New Roman"/>
              <w:color w:val="000000" w:themeColor="text1"/>
              <w:sz w:val="24"/>
              <w:szCs w:val="24"/>
              <w:lang w:val="en-US"/>
            </w:rPr>
            <w:delText xml:space="preserve"> </w:delText>
          </w:r>
        </w:del>
      </w:ins>
      <w:ins w:id="765" w:author="Bizan N. Balzer" w:date="2021-10-07T22:51:00Z">
        <w:del w:id="766" w:author="anna.resch88@gmail.com" w:date="2022-01-16T12:28:00Z">
          <w:r w:rsidR="00D60A6A" w:rsidRPr="009A1C08" w:rsidDel="00CC6626">
            <w:rPr>
              <w:rFonts w:ascii="Times New Roman" w:hAnsi="Times New Roman" w:cs="Times New Roman"/>
              <w:color w:val="000000" w:themeColor="text1"/>
              <w:sz w:val="24"/>
              <w:szCs w:val="24"/>
              <w:lang w:val="en-US"/>
            </w:rPr>
            <w:delText>sequence Val-Pro-Gly-</w:delText>
          </w:r>
        </w:del>
        <w:del w:id="767" w:author="anna.resch88@gmail.com" w:date="2022-01-04T11:42:00Z">
          <w:r w:rsidR="00D60A6A" w:rsidRPr="009A1C08" w:rsidDel="00D96C14">
            <w:rPr>
              <w:rFonts w:ascii="Times New Roman" w:hAnsi="Times New Roman" w:cs="Times New Roman"/>
              <w:color w:val="000000" w:themeColor="text1"/>
              <w:sz w:val="24"/>
              <w:szCs w:val="24"/>
              <w:lang w:val="en-US"/>
            </w:rPr>
            <w:delText>X</w:delText>
          </w:r>
        </w:del>
        <w:del w:id="768" w:author="anna.resch88@gmail.com" w:date="2022-01-16T12:28:00Z">
          <w:r w:rsidR="00D60A6A" w:rsidRPr="009A1C08" w:rsidDel="00CC6626">
            <w:rPr>
              <w:rFonts w:ascii="Times New Roman" w:hAnsi="Times New Roman" w:cs="Times New Roman"/>
              <w:color w:val="000000" w:themeColor="text1"/>
              <w:sz w:val="24"/>
              <w:szCs w:val="24"/>
              <w:lang w:val="en-US"/>
            </w:rPr>
            <w:delText>-Gly (VPG</w:delText>
          </w:r>
        </w:del>
        <w:del w:id="769" w:author="anna.resch88@gmail.com" w:date="2022-01-04T11:42:00Z">
          <w:r w:rsidR="00D60A6A" w:rsidRPr="009A1C08" w:rsidDel="00D96C14">
            <w:rPr>
              <w:rFonts w:ascii="Times New Roman" w:hAnsi="Times New Roman" w:cs="Times New Roman"/>
              <w:color w:val="000000" w:themeColor="text1"/>
              <w:sz w:val="24"/>
              <w:szCs w:val="24"/>
              <w:lang w:val="en-US"/>
            </w:rPr>
            <w:delText>X</w:delText>
          </w:r>
        </w:del>
        <w:del w:id="770" w:author="anna.resch88@gmail.com" w:date="2022-01-16T12:28:00Z">
          <w:r w:rsidR="00D60A6A" w:rsidRPr="009A1C08" w:rsidDel="00CC6626">
            <w:rPr>
              <w:rFonts w:ascii="Times New Roman" w:hAnsi="Times New Roman" w:cs="Times New Roman"/>
              <w:color w:val="000000" w:themeColor="text1"/>
              <w:sz w:val="24"/>
              <w:szCs w:val="24"/>
              <w:lang w:val="en-US"/>
            </w:rPr>
            <w:delText>G</w:delText>
          </w:r>
        </w:del>
      </w:ins>
      <w:ins w:id="771" w:author="Bizan N. Balzer" w:date="2021-10-07T22:52:00Z">
        <w:del w:id="772" w:author="anna.resch88@gmail.com" w:date="2022-01-16T12:28:00Z">
          <w:r w:rsidR="00D60A6A" w:rsidDel="00CC6626">
            <w:rPr>
              <w:rFonts w:ascii="Times New Roman" w:hAnsi="Times New Roman" w:cs="Times New Roman"/>
              <w:color w:val="000000" w:themeColor="text1"/>
              <w:sz w:val="24"/>
              <w:szCs w:val="24"/>
              <w:lang w:val="en-US"/>
            </w:rPr>
            <w:delText>)</w:delText>
          </w:r>
        </w:del>
      </w:ins>
      <w:del w:id="773" w:author="anna.resch88@gmail.com" w:date="2022-01-16T12:28:00Z">
        <w:r w:rsidR="003146E0" w:rsidRPr="009A1C08" w:rsidDel="00CC6626">
          <w:rPr>
            <w:rFonts w:ascii="Times New Roman" w:hAnsi="Times New Roman" w:cs="Times New Roman"/>
            <w:sz w:val="24"/>
            <w:szCs w:val="24"/>
            <w:lang w:val="en-US"/>
          </w:rPr>
          <w:delText xml:space="preserve"> </w:delText>
        </w:r>
        <w:commentRangeStart w:id="774"/>
        <w:r w:rsidR="003146E0" w:rsidRPr="00DD74B4" w:rsidDel="00CC6626">
          <w:rPr>
            <w:rFonts w:ascii="Times New Roman" w:hAnsi="Times New Roman" w:cs="Times New Roman"/>
            <w:sz w:val="24"/>
            <w:szCs w:val="24"/>
            <w:highlight w:val="red"/>
            <w:lang w:val="en-US"/>
            <w:rPrChange w:id="775" w:author="Bizan N. Balzer" w:date="2021-10-07T17:54:00Z">
              <w:rPr>
                <w:rFonts w:ascii="Times New Roman" w:hAnsi="Times New Roman" w:cs="Times New Roman"/>
                <w:sz w:val="24"/>
                <w:szCs w:val="24"/>
                <w:lang w:val="en-US"/>
              </w:rPr>
            </w:rPrChange>
          </w:rPr>
          <w:delText xml:space="preserve">VPGVG pentamer </w:delText>
        </w:r>
        <w:commentRangeEnd w:id="774"/>
        <w:r w:rsidR="00DD74B4" w:rsidRPr="00DD74B4" w:rsidDel="00CC6626">
          <w:rPr>
            <w:rStyle w:val="Kommentarzeichen"/>
            <w:highlight w:val="red"/>
            <w:rPrChange w:id="776" w:author="Bizan N. Balzer" w:date="2021-10-07T17:54:00Z">
              <w:rPr>
                <w:rStyle w:val="Kommentarzeichen"/>
              </w:rPr>
            </w:rPrChange>
          </w:rPr>
          <w:commentReference w:id="774"/>
        </w:r>
      </w:del>
      <w:del w:id="777" w:author="anna.resch88@gmail.com" w:date="2022-01-16T12:01:00Z">
        <w:r w:rsidR="003146E0" w:rsidRPr="009A1C08" w:rsidDel="00164A18">
          <w:rPr>
            <w:rFonts w:ascii="Times New Roman" w:hAnsi="Times New Roman" w:cs="Times New Roman"/>
            <w:sz w:val="24"/>
            <w:szCs w:val="24"/>
            <w:lang w:val="en-US"/>
          </w:rPr>
          <w:delText>for detailed characterization</w:delText>
        </w:r>
      </w:del>
      <w:del w:id="778" w:author="anna.resch88@gmail.com" w:date="2022-01-16T12:28:00Z">
        <w:r w:rsidR="003146E0" w:rsidRPr="009A1C08" w:rsidDel="00CC6626">
          <w:rPr>
            <w:rFonts w:ascii="Times New Roman" w:hAnsi="Times New Roman" w:cs="Times New Roman"/>
            <w:sz w:val="24"/>
            <w:szCs w:val="24"/>
            <w:lang w:val="en-US"/>
          </w:rPr>
          <w:delText xml:space="preserve"> based on their yield, purity, water solubility and</w:delText>
        </w:r>
      </w:del>
      <w:del w:id="779" w:author="anna.resch88@gmail.com" w:date="2022-01-03T09:37:00Z">
        <w:r w:rsidR="003146E0" w:rsidRPr="009A1C08" w:rsidDel="00313EBB">
          <w:rPr>
            <w:rFonts w:ascii="Times New Roman" w:hAnsi="Times New Roman" w:cs="Times New Roman"/>
            <w:sz w:val="24"/>
            <w:szCs w:val="24"/>
            <w:lang w:val="en-US"/>
          </w:rPr>
          <w:delText>,</w:delText>
        </w:r>
      </w:del>
      <w:del w:id="780" w:author="anna.resch88@gmail.com" w:date="2022-01-16T12:28:00Z">
        <w:r w:rsidR="003146E0" w:rsidRPr="009A1C08" w:rsidDel="00CC6626">
          <w:rPr>
            <w:rFonts w:ascii="Times New Roman" w:hAnsi="Times New Roman" w:cs="Times New Roman"/>
            <w:sz w:val="24"/>
            <w:szCs w:val="24"/>
            <w:lang w:val="en-US"/>
          </w:rPr>
          <w:delText xml:space="preserve"> flexibility. </w:delText>
        </w:r>
      </w:del>
      <w:del w:id="781" w:author="anna.resch88@gmail.com" w:date="2022-01-04T11:43:00Z">
        <w:r w:rsidR="003146E0" w:rsidRPr="009A1C08" w:rsidDel="00D96C14">
          <w:rPr>
            <w:rFonts w:ascii="Times New Roman" w:hAnsi="Times New Roman" w:cs="Times New Roman"/>
            <w:sz w:val="24"/>
            <w:szCs w:val="24"/>
            <w:lang w:val="en-US"/>
          </w:rPr>
          <w:delText>Water content analysis and nanoindentation was performed for ULD-V80-ULD as well.</w:delText>
        </w:r>
        <w:r w:rsidR="00120E93" w:rsidRPr="009A1C08" w:rsidDel="00D96C14">
          <w:rPr>
            <w:rFonts w:ascii="Times New Roman" w:hAnsi="Times New Roman" w:cs="Times New Roman"/>
            <w:color w:val="000000" w:themeColor="text1"/>
            <w:sz w:val="24"/>
            <w:szCs w:val="24"/>
            <w:lang w:val="en-US"/>
          </w:rPr>
          <w:delText xml:space="preserve"> </w:delText>
        </w:r>
      </w:del>
      <w:del w:id="782" w:author="anna.resch88@gmail.com" w:date="2022-01-04T11:44:00Z">
        <w:r w:rsidR="00900B7A" w:rsidRPr="009A1C08" w:rsidDel="00D96C14">
          <w:rPr>
            <w:rFonts w:ascii="Times New Roman" w:hAnsi="Times New Roman" w:cs="Times New Roman"/>
            <w:sz w:val="24"/>
            <w:szCs w:val="24"/>
            <w:lang w:val="en-US"/>
          </w:rPr>
          <w:delText xml:space="preserve">The selected ELP-linker segments are N- and C-terminally modified with </w:delText>
        </w:r>
        <w:r w:rsidR="0058088B" w:rsidRPr="009A1C08" w:rsidDel="00D96C14">
          <w:rPr>
            <w:rFonts w:ascii="Times New Roman" w:hAnsi="Times New Roman" w:cs="Times New Roman"/>
            <w:sz w:val="24"/>
            <w:szCs w:val="24"/>
            <w:lang w:val="en-US"/>
          </w:rPr>
          <w:delText xml:space="preserve">tetramer-forming </w:delText>
        </w:r>
      </w:del>
      <w:del w:id="783" w:author="anna.resch88@gmail.com" w:date="2022-01-04T11:43:00Z">
        <w:r w:rsidR="0058088B" w:rsidRPr="009A1C08" w:rsidDel="00D96C14">
          <w:rPr>
            <w:rFonts w:ascii="Times New Roman" w:hAnsi="Times New Roman" w:cs="Times New Roman"/>
            <w:sz w:val="24"/>
            <w:szCs w:val="24"/>
            <w:lang w:val="en-US"/>
          </w:rPr>
          <w:delText>ubiquitin-like domains (</w:delText>
        </w:r>
      </w:del>
      <w:del w:id="784" w:author="anna.resch88@gmail.com" w:date="2022-01-04T11:44:00Z">
        <w:r w:rsidR="0058088B" w:rsidRPr="009A1C08" w:rsidDel="00D96C14">
          <w:rPr>
            <w:rFonts w:ascii="Times New Roman" w:hAnsi="Times New Roman" w:cs="Times New Roman"/>
            <w:sz w:val="24"/>
            <w:szCs w:val="24"/>
            <w:lang w:val="en-US"/>
          </w:rPr>
          <w:delText>ULD</w:delText>
        </w:r>
      </w:del>
      <w:del w:id="785" w:author="anna.resch88@gmail.com" w:date="2022-01-04T11:43:00Z">
        <w:r w:rsidR="0058088B" w:rsidRPr="009A1C08" w:rsidDel="00D96C14">
          <w:rPr>
            <w:rFonts w:ascii="Times New Roman" w:hAnsi="Times New Roman" w:cs="Times New Roman"/>
            <w:sz w:val="24"/>
            <w:szCs w:val="24"/>
            <w:lang w:val="en-US"/>
          </w:rPr>
          <w:delText>)</w:delText>
        </w:r>
      </w:del>
      <w:del w:id="786" w:author="anna.resch88@gmail.com" w:date="2022-01-04T11:44:00Z">
        <w:r w:rsidR="00697024" w:rsidDel="00D96C14">
          <w:rPr>
            <w:rFonts w:ascii="Times New Roman" w:hAnsi="Times New Roman" w:cs="Times New Roman"/>
            <w:sz w:val="24"/>
            <w:szCs w:val="24"/>
            <w:lang w:val="en-US"/>
          </w:rPr>
          <w:fldChar w:fldCharType="begin"/>
        </w:r>
        <w:r w:rsidR="00697024" w:rsidDel="00D96C14">
          <w:rPr>
            <w:rFonts w:ascii="Times New Roman" w:hAnsi="Times New Roman" w:cs="Times New Roman"/>
            <w:sz w:val="24"/>
            <w:szCs w:val="24"/>
            <w:lang w:val="en-US"/>
          </w:rPr>
          <w:delInstrText xml:space="preserve"> ADDIN EN.CITE &lt;EndNote&gt;&lt;Cite&gt;&lt;Author&gt;Wang&lt;/Author&gt;&lt;Year&gt;2012&lt;/Year&gt;&lt;RecNum&gt;82&lt;/RecNum&gt;&lt;DisplayText&gt;&lt;style face="superscript"&gt;[19]&lt;/style&gt;&lt;/DisplayText&gt;&lt;record&gt;&lt;rec-number&gt;82&lt;/rec-number&gt;&lt;foreign-keys&gt;&lt;key app="EN" db-id="zvspev52q5sttqetatnpexxo02zdpswpztzw" timestamp="1602401589"&gt;82&lt;/key&gt;&lt;/foreign-keys&gt;&lt;ref-type name="Journal Article"&gt;17&lt;/ref-type&gt;&lt;contributors&gt;&lt;authors&gt;&lt;author&gt;Wang, Zheng&lt;/author&gt;&lt;author&gt;Yang, Xue&lt;/author&gt;&lt;author&gt;Chu, Xinlei&lt;/author&gt;&lt;author&gt;Zhang, Jinxiu&lt;/author&gt;&lt;author&gt;Zhou, Hao&lt;/author&gt;&lt;author&gt;Shen, Yuequan&lt;/author&gt;&lt;author&gt;Long, Jiafu&lt;/author&gt;&lt;/authors&gt;&lt;/contributors&gt;&lt;titles&gt;&lt;title&gt;The structural basis for the oligomerization of the N-terminal domain of SATB1&lt;/title&gt;&lt;secondary-title&gt;Nucleic Acids Research&lt;/secondary-title&gt;&lt;/titles&gt;&lt;periodical&gt;&lt;full-title&gt;Nucleic Acids Research&lt;/full-title&gt;&lt;/periodical&gt;&lt;pages&gt;4193-4202&lt;/pages&gt;&lt;volume&gt;40&lt;/volume&gt;&lt;number&gt;9&lt;/number&gt;&lt;dates&gt;&lt;year&gt;2012&lt;/year&gt;&lt;/dates&gt;&lt;isbn&gt;0305-1048&lt;/isbn&gt;&lt;urls&gt;&lt;pdf-urls&gt;&lt;url&gt;file:///C:/Users/annar/AppData/Local/Mendeley Ltd./Mendeley Desktop/Downloaded/Wang et al. - 2012 - The structural basis for the oligomerization of the N-terminal domain of SATB1.pdf&lt;/url&gt;&lt;/pdf-urls&gt;&lt;/urls&gt;&lt;electronic-resource-num&gt;10.1093/nar/gkr1284&lt;/electronic-resource-num&gt;&lt;/record&gt;&lt;/Cite&gt;&lt;/EndNote&gt;</w:delInstrText>
        </w:r>
        <w:r w:rsidR="00697024" w:rsidDel="00D96C14">
          <w:rPr>
            <w:rFonts w:ascii="Times New Roman" w:hAnsi="Times New Roman" w:cs="Times New Roman"/>
            <w:sz w:val="24"/>
            <w:szCs w:val="24"/>
            <w:lang w:val="en-US"/>
          </w:rPr>
          <w:fldChar w:fldCharType="separate"/>
        </w:r>
        <w:r w:rsidR="00697024" w:rsidRPr="00697024" w:rsidDel="00D96C14">
          <w:rPr>
            <w:rFonts w:ascii="Times New Roman" w:hAnsi="Times New Roman" w:cs="Times New Roman"/>
            <w:noProof/>
            <w:sz w:val="24"/>
            <w:szCs w:val="24"/>
            <w:vertAlign w:val="superscript"/>
            <w:lang w:val="en-US"/>
          </w:rPr>
          <w:delText>[19]</w:delText>
        </w:r>
        <w:r w:rsidR="00697024" w:rsidDel="00D96C14">
          <w:rPr>
            <w:rFonts w:ascii="Times New Roman" w:hAnsi="Times New Roman" w:cs="Times New Roman"/>
            <w:sz w:val="24"/>
            <w:szCs w:val="24"/>
            <w:lang w:val="en-US"/>
          </w:rPr>
          <w:fldChar w:fldCharType="end"/>
        </w:r>
        <w:r w:rsidR="0058088B" w:rsidRPr="009A1C08" w:rsidDel="00D96C14">
          <w:rPr>
            <w:rFonts w:ascii="Times New Roman" w:hAnsi="Times New Roman" w:cs="Times New Roman"/>
            <w:sz w:val="24"/>
            <w:szCs w:val="24"/>
            <w:lang w:val="en-US"/>
          </w:rPr>
          <w:delText xml:space="preserve"> with a length of 102 amino acids (aa) </w:delText>
        </w:r>
        <w:r w:rsidR="0058088B" w:rsidRPr="009A1C08" w:rsidDel="00D96C14">
          <w:rPr>
            <w:rFonts w:ascii="Times New Roman" w:hAnsi="Times New Roman" w:cs="Times New Roman"/>
            <w:color w:val="000000" w:themeColor="text1"/>
            <w:sz w:val="24"/>
            <w:szCs w:val="24"/>
            <w:lang w:val="en-US"/>
          </w:rPr>
          <w:delText>comprised of 11 positive</w:delText>
        </w:r>
        <w:r w:rsidR="003A7B11" w:rsidRPr="009A1C08" w:rsidDel="00D96C14">
          <w:rPr>
            <w:rFonts w:ascii="Times New Roman" w:hAnsi="Times New Roman" w:cs="Times New Roman"/>
            <w:color w:val="000000" w:themeColor="text1"/>
            <w:sz w:val="24"/>
            <w:szCs w:val="24"/>
            <w:lang w:val="en-US"/>
          </w:rPr>
          <w:delText>ly</w:delText>
        </w:r>
        <w:r w:rsidR="0058088B" w:rsidRPr="009A1C08" w:rsidDel="00D96C14">
          <w:rPr>
            <w:rFonts w:ascii="Times New Roman" w:hAnsi="Times New Roman" w:cs="Times New Roman"/>
            <w:color w:val="000000" w:themeColor="text1"/>
            <w:sz w:val="24"/>
            <w:szCs w:val="24"/>
            <w:lang w:val="en-US"/>
          </w:rPr>
          <w:delText xml:space="preserve"> charged aa and 25 hydrophobic aa </w:delText>
        </w:r>
        <w:r w:rsidR="0058088B" w:rsidRPr="009A1C08" w:rsidDel="00D96C14">
          <w:rPr>
            <w:rFonts w:ascii="Times New Roman" w:hAnsi="Times New Roman" w:cs="Times New Roman"/>
            <w:sz w:val="24"/>
            <w:szCs w:val="24"/>
            <w:lang w:val="en-US"/>
          </w:rPr>
          <w:delText xml:space="preserve">including 9 aromatic aa </w:delText>
        </w:r>
        <w:r w:rsidR="002D11F2" w:rsidRPr="009A1C08" w:rsidDel="00D96C14">
          <w:rPr>
            <w:rFonts w:ascii="Times New Roman" w:hAnsi="Times New Roman" w:cs="Times New Roman"/>
            <w:sz w:val="24"/>
            <w:szCs w:val="24"/>
            <w:lang w:val="en-US"/>
          </w:rPr>
          <w:delText>important for tissue adhesion and removal of interfacial water as described by</w:delText>
        </w:r>
        <w:r w:rsidR="00AF3514" w:rsidRPr="009A1C08" w:rsidDel="00D96C14">
          <w:rPr>
            <w:rFonts w:ascii="Times New Roman" w:hAnsi="Times New Roman" w:cs="Times New Roman"/>
            <w:sz w:val="24"/>
            <w:szCs w:val="24"/>
            <w:lang w:val="en-US"/>
          </w:rPr>
          <w:delText xml:space="preserve"> Li eta al.</w:delText>
        </w:r>
        <w:r w:rsidR="00697024" w:rsidDel="00D96C14">
          <w:rPr>
            <w:rFonts w:ascii="Times New Roman" w:hAnsi="Times New Roman" w:cs="Times New Roman"/>
            <w:iCs/>
            <w:sz w:val="24"/>
            <w:szCs w:val="24"/>
            <w:lang w:val="en-US"/>
          </w:rPr>
          <w:fldChar w:fldCharType="begin"/>
        </w:r>
        <w:r w:rsidR="00697024" w:rsidDel="00D96C14">
          <w:rPr>
            <w:rFonts w:ascii="Times New Roman" w:hAnsi="Times New Roman" w:cs="Times New Roman"/>
            <w:iCs/>
            <w:sz w:val="24"/>
            <w:szCs w:val="24"/>
            <w:lang w:val="en-US"/>
          </w:rPr>
          <w:delInstrText xml:space="preserve"> ADDIN EN.CITE &lt;EndNote&gt;&lt;Cite&gt;&lt;Author&gt;Li&lt;/Author&gt;&lt;Year&gt;2017&lt;/Year&gt;&lt;RecNum&gt;91&lt;/RecNum&gt;&lt;DisplayText&gt;&lt;style face="superscript"&gt;[14]&lt;/style&gt;&lt;/DisplayText&gt;&lt;record&gt;&lt;rec-number&gt;91&lt;/rec-number&gt;&lt;foreign-keys&gt;&lt;key app="EN" db-id="zvspev52q5sttqetatnpexxo02zdpswpztzw" timestamp="1602752075"&gt;91&lt;/key&gt;&lt;/foreign-keys&gt;&lt;ref-type name="Journal Article"&gt;17&lt;/ref-type&gt;&lt;contributors&gt;&lt;authors&gt;&lt;author&gt;Li, J. &lt;/author&gt;&lt;author&gt;Celiz, A.D. &lt;/author&gt;&lt;author&gt;Yang, J. &lt;/author&gt;&lt;author&gt;Yang, Q. &lt;/author&gt;&lt;author&gt;Wamala, I. &lt;/author&gt;&lt;author&gt;Whyte, W. &lt;/author&gt;&lt;author&gt;Seo, B. R. &lt;/author&gt;&lt;author&gt;Vasilyev, N. V. &lt;/author&gt;&lt;author&gt;Vlassak, J. J. &lt;/author&gt;&lt;author&gt;Suo, Z. &lt;/author&gt;&lt;author&gt;Mooney, D. J. &lt;/author&gt;&lt;/authors&gt;&lt;/contributors&gt;&lt;titles&gt;&lt;title&gt;Tough adhesives for diverse wet surfaces&lt;/title&gt;&lt;secondary-title&gt;Science&lt;/secondary-title&gt;&lt;/titles&gt;&lt;periodical&gt;&lt;full-title&gt;Science&lt;/full-title&gt;&lt;/periodical&gt;&lt;pages&gt;378-381&lt;/pages&gt;&lt;volume&gt;357&lt;/volume&gt;&lt;number&gt;6349&lt;/number&gt;&lt;dates&gt;&lt;year&gt;2017&lt;/year&gt;&lt;/dates&gt;&lt;urls&gt;&lt;/urls&gt;&lt;custom2&gt;PMC5905340.&lt;/custom2&gt;&lt;electronic-resource-num&gt;10.1126/science.aah6362&lt;/electronic-resource-num&gt;&lt;/record&gt;&lt;/Cite&gt;&lt;/EndNote&gt;</w:delInstrText>
        </w:r>
        <w:r w:rsidR="00697024" w:rsidDel="00D96C14">
          <w:rPr>
            <w:rFonts w:ascii="Times New Roman" w:hAnsi="Times New Roman" w:cs="Times New Roman"/>
            <w:iCs/>
            <w:sz w:val="24"/>
            <w:szCs w:val="24"/>
            <w:lang w:val="en-US"/>
          </w:rPr>
          <w:fldChar w:fldCharType="separate"/>
        </w:r>
        <w:r w:rsidR="00697024" w:rsidRPr="00697024" w:rsidDel="00D96C14">
          <w:rPr>
            <w:rFonts w:ascii="Times New Roman" w:hAnsi="Times New Roman" w:cs="Times New Roman"/>
            <w:iCs/>
            <w:noProof/>
            <w:sz w:val="24"/>
            <w:szCs w:val="24"/>
            <w:vertAlign w:val="superscript"/>
            <w:lang w:val="en-US"/>
          </w:rPr>
          <w:delText>[14]</w:delText>
        </w:r>
        <w:r w:rsidR="00697024" w:rsidDel="00D96C14">
          <w:rPr>
            <w:rFonts w:ascii="Times New Roman" w:hAnsi="Times New Roman" w:cs="Times New Roman"/>
            <w:iCs/>
            <w:sz w:val="24"/>
            <w:szCs w:val="24"/>
            <w:lang w:val="en-US"/>
          </w:rPr>
          <w:fldChar w:fldCharType="end"/>
        </w:r>
        <w:r w:rsidR="00900B7A" w:rsidRPr="009A1C08" w:rsidDel="00D96C14">
          <w:rPr>
            <w:rFonts w:ascii="Times New Roman" w:hAnsi="Times New Roman" w:cs="Times New Roman"/>
            <w:sz w:val="24"/>
            <w:szCs w:val="24"/>
            <w:lang w:val="en-US"/>
          </w:rPr>
          <w:delText>.</w:delText>
        </w:r>
        <w:r w:rsidR="00FC2240" w:rsidRPr="009A1C08" w:rsidDel="00D96C14">
          <w:rPr>
            <w:rFonts w:ascii="Times New Roman" w:hAnsi="Times New Roman" w:cs="Times New Roman"/>
            <w:sz w:val="24"/>
            <w:szCs w:val="24"/>
            <w:lang w:val="en-US"/>
          </w:rPr>
          <w:delText xml:space="preserve"> </w:delText>
        </w:r>
      </w:del>
    </w:p>
    <w:p w14:paraId="13D6AA41" w14:textId="10E7E98E" w:rsidR="0095448A" w:rsidRPr="00A6095E" w:rsidDel="00627825" w:rsidRDefault="0095448A" w:rsidP="009A1C08">
      <w:pPr>
        <w:spacing w:line="480" w:lineRule="auto"/>
        <w:jc w:val="both"/>
        <w:rPr>
          <w:ins w:id="787" w:author="Bizan N. Balzer" w:date="2021-10-02T11:30:00Z"/>
          <w:del w:id="788" w:author="anna.resch88@gmail.com" w:date="2022-01-04T15:57:00Z"/>
          <w:rFonts w:ascii="Times New Roman" w:hAnsi="Times New Roman" w:cs="Times New Roman"/>
          <w:sz w:val="24"/>
          <w:szCs w:val="24"/>
          <w:lang w:val="en-US"/>
        </w:rPr>
      </w:pPr>
      <w:ins w:id="789" w:author="Bizan N. Balzer" w:date="2021-10-02T11:30:00Z">
        <w:del w:id="790" w:author="anna.resch88@gmail.com" w:date="2022-01-04T15:57:00Z">
          <w:r w:rsidRPr="00A6095E" w:rsidDel="00627825">
            <w:rPr>
              <w:rFonts w:ascii="Times New Roman" w:hAnsi="Times New Roman" w:cs="Times New Roman"/>
              <w:sz w:val="24"/>
              <w:szCs w:val="24"/>
              <w:lang w:val="en-US"/>
            </w:rPr>
            <w:delText xml:space="preserve">Jetzt kommt ein Sprung in </w:delText>
          </w:r>
        </w:del>
      </w:ins>
      <w:ins w:id="791" w:author="Bizan N. Balzer" w:date="2021-10-02T11:31:00Z">
        <w:del w:id="792" w:author="anna.resch88@gmail.com" w:date="2022-01-04T15:57:00Z">
          <w:r w:rsidRPr="00A6095E" w:rsidDel="00627825">
            <w:rPr>
              <w:rFonts w:ascii="Times New Roman" w:hAnsi="Times New Roman" w:cs="Times New Roman"/>
              <w:sz w:val="24"/>
              <w:szCs w:val="24"/>
              <w:lang w:val="en-US"/>
              <w:rPrChange w:id="793" w:author="Bizan N. Balzer" w:date="2021-10-05T00:40:00Z">
                <w:rPr>
                  <w:rFonts w:ascii="Times New Roman" w:hAnsi="Times New Roman" w:cs="Times New Roman"/>
                  <w:sz w:val="24"/>
                  <w:szCs w:val="24"/>
                </w:rPr>
              </w:rPrChange>
            </w:rPr>
            <w:delText xml:space="preserve">Details: </w:delText>
          </w:r>
          <w:r w:rsidRPr="009A1C08" w:rsidDel="00627825">
            <w:rPr>
              <w:rFonts w:ascii="Times New Roman" w:hAnsi="Times New Roman" w:cs="Times New Roman"/>
              <w:sz w:val="24"/>
              <w:szCs w:val="24"/>
              <w:lang w:val="en-US"/>
            </w:rPr>
            <w:delText>absence of ULD monomers in water</w:delText>
          </w:r>
          <w:r w:rsidDel="00627825">
            <w:rPr>
              <w:rFonts w:ascii="Times New Roman" w:hAnsi="Times New Roman" w:cs="Times New Roman"/>
              <w:sz w:val="24"/>
              <w:szCs w:val="24"/>
              <w:lang w:val="en-US"/>
            </w:rPr>
            <w:delText xml:space="preserve">. </w:delText>
          </w:r>
        </w:del>
      </w:ins>
    </w:p>
    <w:p w14:paraId="62B19AD4" w14:textId="77777777" w:rsidR="00460823" w:rsidRPr="009A1C08" w:rsidRDefault="00460823" w:rsidP="00460823">
      <w:pPr>
        <w:pStyle w:val="berschrift2"/>
        <w:spacing w:line="360" w:lineRule="auto"/>
        <w:jc w:val="both"/>
        <w:rPr>
          <w:ins w:id="794" w:author="anna.resch88@gmail.com" w:date="2022-01-04T17:41:00Z"/>
          <w:rFonts w:ascii="Times New Roman" w:hAnsi="Times New Roman" w:cs="Times New Roman"/>
          <w:lang w:val="en-US"/>
        </w:rPr>
      </w:pPr>
      <w:ins w:id="795" w:author="anna.resch88@gmail.com" w:date="2022-01-04T17:41:00Z">
        <w:r>
          <w:rPr>
            <w:rFonts w:ascii="Times New Roman" w:hAnsi="Times New Roman" w:cs="Times New Roman"/>
            <w:lang w:val="en-US"/>
          </w:rPr>
          <w:t>ULU</w:t>
        </w:r>
        <w:r w:rsidRPr="009A1C08">
          <w:rPr>
            <w:rFonts w:ascii="Times New Roman" w:hAnsi="Times New Roman" w:cs="Times New Roman"/>
            <w:lang w:val="en-US"/>
          </w:rPr>
          <w:t xml:space="preserve"> building block characterization</w:t>
        </w:r>
      </w:ins>
    </w:p>
    <w:p w14:paraId="357DA225" w14:textId="055E2EAF" w:rsidR="00CC6626" w:rsidRDefault="00FC2240" w:rsidP="006A093E">
      <w:pPr>
        <w:spacing w:line="480" w:lineRule="auto"/>
        <w:jc w:val="both"/>
        <w:rPr>
          <w:ins w:id="796" w:author="anna.resch88@gmail.com" w:date="2022-01-16T12:28:00Z"/>
          <w:rFonts w:ascii="Times New Roman" w:hAnsi="Times New Roman" w:cs="Times New Roman"/>
          <w:sz w:val="24"/>
          <w:szCs w:val="24"/>
          <w:lang w:val="en-US"/>
        </w:rPr>
      </w:pPr>
      <w:r w:rsidRPr="009A1C08">
        <w:rPr>
          <w:rFonts w:ascii="Times New Roman" w:hAnsi="Times New Roman" w:cs="Times New Roman"/>
          <w:sz w:val="24"/>
          <w:szCs w:val="24"/>
          <w:lang w:val="en-US"/>
        </w:rPr>
        <w:t>In addition to the work reported by Wang et al.</w:t>
      </w:r>
      <w:r w:rsidR="00697024">
        <w:rPr>
          <w:rFonts w:ascii="Times New Roman" w:hAnsi="Times New Roman" w:cs="Times New Roman"/>
          <w:sz w:val="24"/>
          <w:szCs w:val="24"/>
          <w:lang w:val="en-US"/>
        </w:rPr>
        <w:fldChar w:fldCharType="begin">
          <w:fldData xml:space="preserve">PEVuZE5vdGU+PENpdGU+PEF1dGhvcj5XYW5nPC9BdXRob3I+PFllYXI+MjAxMjwvWWVhcj48UmVj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</w:fldData>
        </w:fldChar>
      </w:r>
      <w:r w:rsidR="00697024">
        <w:rPr>
          <w:rFonts w:ascii="Times New Roman" w:hAnsi="Times New Roman" w:cs="Times New Roman"/>
          <w:sz w:val="24"/>
          <w:szCs w:val="24"/>
          <w:lang w:val="en-US"/>
        </w:rPr>
        <w:instrText xml:space="preserve"> ADDIN EN.CITE </w:instrText>
      </w:r>
      <w:r w:rsidR="00697024">
        <w:rPr>
          <w:rFonts w:ascii="Times New Roman" w:hAnsi="Times New Roman" w:cs="Times New Roman"/>
          <w:sz w:val="24"/>
          <w:szCs w:val="24"/>
          <w:lang w:val="en-US"/>
        </w:rPr>
        <w:fldChar w:fldCharType="begin">
          <w:fldData xml:space="preserve">PEVuZE5vdGU+PENpdGU+PEF1dGhvcj5XYW5nPC9BdXRob3I+PFllYXI+MjAxMjwvWWVhcj48UmVj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</w:fldData>
        </w:fldChar>
      </w:r>
      <w:r w:rsidR="00697024">
        <w:rPr>
          <w:rFonts w:ascii="Times New Roman" w:hAnsi="Times New Roman" w:cs="Times New Roman"/>
          <w:sz w:val="24"/>
          <w:szCs w:val="24"/>
          <w:lang w:val="en-US"/>
        </w:rPr>
        <w:instrText xml:space="preserve"> ADDIN EN.CITE.DATA </w:instrText>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end"/>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[19-20]</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we confirmed </w:t>
      </w:r>
      <w:bookmarkStart w:id="797" w:name="_Hlk92096727"/>
      <w:ins w:id="798" w:author="anna.resch88@gmail.com" w:date="2022-01-16T12:03:00Z">
        <w:del w:id="799" w:author="Alexander Resch" w:date="2022-01-17T19:38:00Z">
          <w:r w:rsidR="0046414D" w:rsidRPr="009A1C08" w:rsidDel="00464702">
            <w:rPr>
              <w:rFonts w:ascii="Times New Roman" w:hAnsi="Times New Roman" w:cs="Times New Roman"/>
              <w:sz w:val="24"/>
              <w:szCs w:val="24"/>
              <w:lang w:val="en-US"/>
            </w:rPr>
            <w:delText>via SDS-</w:delText>
          </w:r>
          <w:commentRangeStart w:id="800"/>
          <w:commentRangeStart w:id="801"/>
          <w:r w:rsidR="0046414D" w:rsidRPr="009A1C08" w:rsidDel="00464702">
            <w:rPr>
              <w:rFonts w:ascii="Times New Roman" w:hAnsi="Times New Roman" w:cs="Times New Roman"/>
              <w:sz w:val="24"/>
              <w:szCs w:val="24"/>
              <w:lang w:val="en-US"/>
            </w:rPr>
            <w:delText>PAGE</w:delText>
          </w:r>
          <w:r w:rsidR="0046414D" w:rsidDel="00464702">
            <w:rPr>
              <w:rFonts w:ascii="Times New Roman" w:hAnsi="Times New Roman" w:cs="Times New Roman"/>
              <w:sz w:val="24"/>
              <w:szCs w:val="24"/>
              <w:lang w:val="en-US"/>
            </w:rPr>
            <w:delText xml:space="preserve"> </w:delText>
          </w:r>
          <w:commentRangeEnd w:id="800"/>
          <w:r w:rsidR="0046414D" w:rsidDel="00464702">
            <w:rPr>
              <w:rStyle w:val="Kommentarzeichen"/>
            </w:rPr>
            <w:commentReference w:id="800"/>
          </w:r>
          <w:commentRangeEnd w:id="801"/>
          <w:r w:rsidR="0046414D" w:rsidDel="00464702">
            <w:rPr>
              <w:rStyle w:val="Kommentarzeichen"/>
            </w:rPr>
            <w:commentReference w:id="801"/>
          </w:r>
        </w:del>
      </w:ins>
      <w:r w:rsidRPr="009A1C08">
        <w:rPr>
          <w:rFonts w:ascii="Times New Roman" w:hAnsi="Times New Roman" w:cs="Times New Roman"/>
          <w:sz w:val="24"/>
          <w:szCs w:val="24"/>
          <w:lang w:val="en-US"/>
        </w:rPr>
        <w:t>the absence of ULD monomers in water</w:t>
      </w:r>
      <w:ins w:id="802" w:author="Alexander Resch" w:date="2022-01-17T19:38:00Z">
        <w:r w:rsidR="00464702">
          <w:rPr>
            <w:rFonts w:ascii="Times New Roman" w:hAnsi="Times New Roman" w:cs="Times New Roman"/>
            <w:sz w:val="24"/>
            <w:szCs w:val="24"/>
            <w:lang w:val="en-US"/>
          </w:rPr>
          <w:t xml:space="preserve"> </w:t>
        </w:r>
        <w:r w:rsidR="00464702" w:rsidRPr="009A1C08">
          <w:rPr>
            <w:rFonts w:ascii="Times New Roman" w:hAnsi="Times New Roman" w:cs="Times New Roman"/>
            <w:sz w:val="24"/>
            <w:szCs w:val="24"/>
            <w:lang w:val="en-US"/>
          </w:rPr>
          <w:t>via SDS-</w:t>
        </w:r>
        <w:commentRangeStart w:id="803"/>
        <w:commentRangeStart w:id="804"/>
        <w:r w:rsidR="00464702" w:rsidRPr="009A1C08">
          <w:rPr>
            <w:rFonts w:ascii="Times New Roman" w:hAnsi="Times New Roman" w:cs="Times New Roman"/>
            <w:sz w:val="24"/>
            <w:szCs w:val="24"/>
            <w:lang w:val="en-US"/>
          </w:rPr>
          <w:t>PAGE</w:t>
        </w:r>
        <w:r w:rsidR="00464702">
          <w:rPr>
            <w:rFonts w:ascii="Times New Roman" w:hAnsi="Times New Roman" w:cs="Times New Roman"/>
            <w:sz w:val="24"/>
            <w:szCs w:val="24"/>
            <w:lang w:val="en-US"/>
          </w:rPr>
          <w:t>,</w:t>
        </w:r>
        <w:r w:rsidR="00464702">
          <w:rPr>
            <w:rFonts w:ascii="Times New Roman" w:hAnsi="Times New Roman" w:cs="Times New Roman"/>
            <w:sz w:val="24"/>
            <w:szCs w:val="24"/>
            <w:lang w:val="en-US"/>
          </w:rPr>
          <w:t xml:space="preserve"> </w:t>
        </w:r>
        <w:commentRangeEnd w:id="803"/>
        <w:r w:rsidR="00464702">
          <w:rPr>
            <w:rStyle w:val="Kommentarzeichen"/>
          </w:rPr>
          <w:commentReference w:id="803"/>
        </w:r>
        <w:commentRangeEnd w:id="804"/>
        <w:r w:rsidR="00464702">
          <w:rPr>
            <w:rStyle w:val="Kommentarzeichen"/>
          </w:rPr>
          <w:commentReference w:id="804"/>
        </w:r>
      </w:ins>
      <w:ins w:id="805" w:author="anna.resch88@gmail.com" w:date="2022-01-16T12:03:00Z">
        <w:r w:rsidR="0046414D">
          <w:rPr>
            <w:rFonts w:ascii="Times New Roman" w:hAnsi="Times New Roman" w:cs="Times New Roman"/>
            <w:sz w:val="24"/>
            <w:szCs w:val="24"/>
            <w:lang w:val="en-US"/>
          </w:rPr>
          <w:t xml:space="preserve"> </w:t>
        </w:r>
      </w:ins>
      <w:del w:id="806" w:author="anna.resch88@gmail.com" w:date="2022-01-16T12:03:00Z">
        <w:r w:rsidRPr="009A1C08" w:rsidDel="0046414D">
          <w:rPr>
            <w:rFonts w:ascii="Times New Roman" w:hAnsi="Times New Roman" w:cs="Times New Roman"/>
            <w:sz w:val="24"/>
            <w:szCs w:val="24"/>
            <w:lang w:val="en-US"/>
          </w:rPr>
          <w:delText xml:space="preserve"> via SDS-PAGE</w:delText>
        </w:r>
      </w:del>
      <w:del w:id="807" w:author="anna.resch88@gmail.com" w:date="2022-01-03T10:04:00Z">
        <w:r w:rsidRPr="009A1C08" w:rsidDel="00EF48D5">
          <w:rPr>
            <w:rFonts w:ascii="Times New Roman" w:hAnsi="Times New Roman" w:cs="Times New Roman"/>
            <w:sz w:val="24"/>
            <w:szCs w:val="24"/>
            <w:lang w:val="en-US"/>
          </w:rPr>
          <w:delText>,</w:delText>
        </w:r>
      </w:del>
      <w:del w:id="808" w:author="anna.resch88@gmail.com" w:date="2022-01-03T10:05:00Z">
        <w:r w:rsidRPr="009A1C08" w:rsidDel="00A7448C">
          <w:rPr>
            <w:rFonts w:ascii="Times New Roman" w:hAnsi="Times New Roman" w:cs="Times New Roman"/>
            <w:sz w:val="24"/>
            <w:szCs w:val="24"/>
            <w:lang w:val="en-US"/>
          </w:rPr>
          <w:delText xml:space="preserve"> MS </w:delText>
        </w:r>
      </w:del>
      <w:bookmarkEnd w:id="797"/>
      <w:del w:id="809" w:author="anna.resch88@gmail.com" w:date="2022-01-03T10:04:00Z">
        <w:r w:rsidRPr="009A1C08" w:rsidDel="00EF48D5">
          <w:rPr>
            <w:rFonts w:ascii="Times New Roman" w:hAnsi="Times New Roman" w:cs="Times New Roman"/>
            <w:sz w:val="24"/>
            <w:szCs w:val="24"/>
            <w:lang w:val="en-US"/>
          </w:rPr>
          <w:delText xml:space="preserve">and DLS </w:delText>
        </w:r>
      </w:del>
      <w:del w:id="810" w:author="anna.resch88@gmail.com" w:date="2022-01-04T16:15:00Z">
        <w:r w:rsidRPr="009A1C08" w:rsidDel="00213BB8">
          <w:rPr>
            <w:rFonts w:ascii="Times New Roman" w:hAnsi="Times New Roman" w:cs="Times New Roman"/>
            <w:sz w:val="24"/>
            <w:szCs w:val="24"/>
            <w:lang w:val="en-US"/>
          </w:rPr>
          <w:delText>(</w:delText>
        </w:r>
      </w:del>
      <w:ins w:id="811" w:author="Bizan N. Balzer" w:date="2021-10-07T22:31:00Z">
        <w:del w:id="812" w:author="anna.resch88@gmail.com" w:date="2022-01-03T10:08:00Z">
          <w:r w:rsidR="0063322A" w:rsidRPr="00213BB8" w:rsidDel="00A7448C">
            <w:rPr>
              <w:rFonts w:ascii="Times New Roman" w:hAnsi="Times New Roman" w:cs="Times New Roman"/>
              <w:b/>
              <w:bCs/>
              <w:sz w:val="24"/>
              <w:szCs w:val="24"/>
              <w:highlight w:val="cyan"/>
              <w:lang w:val="en-US"/>
              <w:rPrChange w:id="813" w:author="anna.resch88@gmail.com" w:date="2022-01-04T16:15:00Z">
                <w:rPr>
                  <w:rFonts w:cstheme="majorHAnsi"/>
                  <w:noProof/>
                  <w:lang w:val="en-US"/>
                </w:rPr>
              </w:rPrChange>
            </w:rPr>
            <w:delText>Supplementary Methods and Materials</w:delText>
          </w:r>
        </w:del>
      </w:ins>
      <w:ins w:id="814" w:author="Bizan N. Balzer" w:date="2021-10-07T22:00:00Z">
        <w:del w:id="815" w:author="anna.resch88@gmail.com" w:date="2022-01-03T10:08:00Z">
          <w:r w:rsidR="00DE0F1C" w:rsidRPr="00213BB8" w:rsidDel="00A7448C">
            <w:rPr>
              <w:rFonts w:ascii="Times New Roman" w:hAnsi="Times New Roman" w:cs="Times New Roman"/>
              <w:b/>
              <w:bCs/>
              <w:sz w:val="24"/>
              <w:szCs w:val="24"/>
              <w:highlight w:val="cyan"/>
              <w:lang w:val="en-US"/>
              <w:rPrChange w:id="816" w:author="anna.resch88@gmail.com" w:date="2022-01-04T16:15:00Z">
                <w:rPr>
                  <w:rFonts w:ascii="Times New Roman" w:hAnsi="Times New Roman" w:cs="Times New Roman"/>
                  <w:sz w:val="24"/>
                  <w:szCs w:val="24"/>
                  <w:lang w:val="en-US"/>
                </w:rPr>
              </w:rPrChange>
            </w:rPr>
            <w:delText xml:space="preserve"> 1.5 and 1.6 and</w:delText>
          </w:r>
          <w:r w:rsidR="00DE0F1C" w:rsidRPr="00213BB8" w:rsidDel="00A7448C">
            <w:rPr>
              <w:rFonts w:ascii="Times New Roman" w:hAnsi="Times New Roman" w:cs="Times New Roman"/>
              <w:b/>
              <w:bCs/>
              <w:sz w:val="24"/>
              <w:szCs w:val="24"/>
              <w:lang w:val="en-US"/>
              <w:rPrChange w:id="817" w:author="anna.resch88@gmail.com" w:date="2022-01-04T16:15:00Z">
                <w:rPr>
                  <w:rFonts w:ascii="Times New Roman" w:hAnsi="Times New Roman" w:cs="Times New Roman"/>
                  <w:sz w:val="24"/>
                  <w:szCs w:val="24"/>
                  <w:lang w:val="en-US"/>
                </w:rPr>
              </w:rPrChange>
            </w:rPr>
            <w:delText xml:space="preserve"> </w:delText>
          </w:r>
        </w:del>
      </w:ins>
      <w:del w:id="818" w:author="anna.resch88@gmail.com" w:date="2022-01-04T16:15:00Z">
        <w:r w:rsidR="00E9607C" w:rsidRPr="00213BB8" w:rsidDel="00213BB8">
          <w:rPr>
            <w:rFonts w:ascii="Times New Roman" w:hAnsi="Times New Roman" w:cs="Times New Roman"/>
            <w:b/>
            <w:bCs/>
            <w:sz w:val="24"/>
            <w:szCs w:val="24"/>
            <w:highlight w:val="cyan"/>
            <w:lang w:val="en-US"/>
            <w:rPrChange w:id="819" w:author="anna.resch88@gmail.com" w:date="2022-01-04T16:15:00Z">
              <w:rPr>
                <w:rFonts w:ascii="Times New Roman" w:hAnsi="Times New Roman" w:cs="Times New Roman"/>
                <w:sz w:val="24"/>
                <w:szCs w:val="24"/>
                <w:lang w:val="en-US"/>
              </w:rPr>
            </w:rPrChange>
          </w:rPr>
          <w:delText xml:space="preserve">SI </w:delText>
        </w:r>
        <w:r w:rsidR="006F6DD3" w:rsidRPr="00213BB8" w:rsidDel="00213BB8">
          <w:rPr>
            <w:rFonts w:ascii="Times New Roman" w:hAnsi="Times New Roman" w:cs="Times New Roman"/>
            <w:b/>
            <w:bCs/>
            <w:sz w:val="24"/>
            <w:szCs w:val="24"/>
            <w:highlight w:val="cyan"/>
            <w:lang w:val="en-US"/>
            <w:rPrChange w:id="820" w:author="anna.resch88@gmail.com" w:date="2022-01-04T16:15:00Z">
              <w:rPr>
                <w:rFonts w:ascii="Times New Roman" w:hAnsi="Times New Roman" w:cs="Times New Roman"/>
                <w:sz w:val="24"/>
                <w:szCs w:val="24"/>
                <w:lang w:val="en-US"/>
              </w:rPr>
            </w:rPrChange>
          </w:rPr>
          <w:delText>Figure</w:delText>
        </w:r>
      </w:del>
      <w:del w:id="821" w:author="anna.resch88@gmail.com" w:date="2022-01-03T10:06:00Z">
        <w:r w:rsidR="006F6DD3" w:rsidRPr="00213BB8" w:rsidDel="00A7448C">
          <w:rPr>
            <w:rFonts w:ascii="Times New Roman" w:hAnsi="Times New Roman" w:cs="Times New Roman"/>
            <w:b/>
            <w:bCs/>
            <w:sz w:val="24"/>
            <w:szCs w:val="24"/>
            <w:highlight w:val="cyan"/>
            <w:lang w:val="en-US"/>
            <w:rPrChange w:id="822" w:author="anna.resch88@gmail.com" w:date="2022-01-04T16:15:00Z">
              <w:rPr>
                <w:rFonts w:ascii="Times New Roman" w:hAnsi="Times New Roman" w:cs="Times New Roman"/>
                <w:sz w:val="24"/>
                <w:szCs w:val="24"/>
                <w:lang w:val="en-US"/>
              </w:rPr>
            </w:rPrChange>
          </w:rPr>
          <w:delText>s</w:delText>
        </w:r>
      </w:del>
      <w:del w:id="823" w:author="anna.resch88@gmail.com" w:date="2022-01-04T16:15:00Z">
        <w:r w:rsidRPr="00213BB8" w:rsidDel="00213BB8">
          <w:rPr>
            <w:rFonts w:ascii="Times New Roman" w:hAnsi="Times New Roman" w:cs="Times New Roman"/>
            <w:b/>
            <w:bCs/>
            <w:sz w:val="24"/>
            <w:szCs w:val="24"/>
            <w:highlight w:val="cyan"/>
            <w:lang w:val="en-US"/>
            <w:rPrChange w:id="824" w:author="anna.resch88@gmail.com" w:date="2022-01-04T16:15:00Z">
              <w:rPr>
                <w:rFonts w:ascii="Times New Roman" w:hAnsi="Times New Roman" w:cs="Times New Roman"/>
                <w:sz w:val="24"/>
                <w:szCs w:val="24"/>
                <w:lang w:val="en-US"/>
              </w:rPr>
            </w:rPrChange>
          </w:rPr>
          <w:delText xml:space="preserve"> </w:delText>
        </w:r>
      </w:del>
      <w:del w:id="825" w:author="anna.resch88@gmail.com" w:date="2022-01-03T10:06:00Z">
        <w:r w:rsidRPr="00213BB8" w:rsidDel="00A7448C">
          <w:rPr>
            <w:rFonts w:ascii="Times New Roman" w:hAnsi="Times New Roman" w:cs="Times New Roman"/>
            <w:b/>
            <w:bCs/>
            <w:sz w:val="24"/>
            <w:szCs w:val="24"/>
            <w:highlight w:val="cyan"/>
            <w:lang w:val="en-US"/>
            <w:rPrChange w:id="826" w:author="anna.resch88@gmail.com" w:date="2022-01-04T16:15:00Z">
              <w:rPr>
                <w:rFonts w:ascii="Times New Roman" w:hAnsi="Times New Roman" w:cs="Times New Roman"/>
                <w:sz w:val="24"/>
                <w:szCs w:val="24"/>
                <w:lang w:val="en-US"/>
              </w:rPr>
            </w:rPrChange>
          </w:rPr>
          <w:delText xml:space="preserve">S-5, </w:delText>
        </w:r>
      </w:del>
      <w:ins w:id="827" w:author="Bizan N. Balzer" w:date="2021-10-07T21:59:00Z">
        <w:del w:id="828" w:author="anna.resch88@gmail.com" w:date="2022-01-03T10:08:00Z">
          <w:r w:rsidR="00DE0F1C" w:rsidRPr="00213BB8" w:rsidDel="00A7448C">
            <w:rPr>
              <w:rFonts w:ascii="Times New Roman" w:hAnsi="Times New Roman" w:cs="Times New Roman"/>
              <w:b/>
              <w:bCs/>
              <w:sz w:val="24"/>
              <w:szCs w:val="24"/>
              <w:highlight w:val="cyan"/>
              <w:lang w:val="en-US"/>
              <w:rPrChange w:id="829" w:author="anna.resch88@gmail.com" w:date="2022-01-04T16:15:00Z">
                <w:rPr>
                  <w:rFonts w:ascii="Times New Roman" w:hAnsi="Times New Roman" w:cs="Times New Roman"/>
                  <w:sz w:val="24"/>
                  <w:szCs w:val="24"/>
                  <w:highlight w:val="cyan"/>
                  <w:lang w:val="en-US"/>
                </w:rPr>
              </w:rPrChange>
            </w:rPr>
            <w:delText xml:space="preserve">S-6, </w:delText>
          </w:r>
        </w:del>
      </w:ins>
      <w:del w:id="830" w:author="anna.resch88@gmail.com" w:date="2022-01-03T10:08:00Z">
        <w:r w:rsidRPr="00213BB8" w:rsidDel="00A7448C">
          <w:rPr>
            <w:rFonts w:ascii="Times New Roman" w:hAnsi="Times New Roman" w:cs="Times New Roman"/>
            <w:b/>
            <w:bCs/>
            <w:sz w:val="24"/>
            <w:szCs w:val="24"/>
            <w:highlight w:val="cyan"/>
            <w:lang w:val="en-US"/>
            <w:rPrChange w:id="831" w:author="anna.resch88@gmail.com" w:date="2022-01-04T16:15:00Z">
              <w:rPr>
                <w:rFonts w:ascii="Times New Roman" w:hAnsi="Times New Roman" w:cs="Times New Roman"/>
                <w:sz w:val="24"/>
                <w:szCs w:val="24"/>
                <w:lang w:val="en-US"/>
              </w:rPr>
            </w:rPrChange>
          </w:rPr>
          <w:delText xml:space="preserve">S-7, </w:delText>
        </w:r>
      </w:del>
      <w:del w:id="832" w:author="anna.resch88@gmail.com" w:date="2022-01-04T16:15:00Z">
        <w:r w:rsidRPr="00213BB8" w:rsidDel="00213BB8">
          <w:rPr>
            <w:rFonts w:ascii="Times New Roman" w:hAnsi="Times New Roman" w:cs="Times New Roman"/>
            <w:b/>
            <w:bCs/>
            <w:sz w:val="24"/>
            <w:szCs w:val="24"/>
            <w:highlight w:val="cyan"/>
            <w:lang w:val="en-US"/>
            <w:rPrChange w:id="833" w:author="anna.resch88@gmail.com" w:date="2022-01-04T16:15:00Z">
              <w:rPr>
                <w:rFonts w:ascii="Times New Roman" w:hAnsi="Times New Roman" w:cs="Times New Roman"/>
                <w:sz w:val="24"/>
                <w:szCs w:val="24"/>
                <w:lang w:val="en-US"/>
              </w:rPr>
            </w:rPrChange>
          </w:rPr>
          <w:delText>S-</w:delText>
        </w:r>
      </w:del>
      <w:del w:id="834" w:author="anna.resch88@gmail.com" w:date="2022-01-04T16:07:00Z">
        <w:r w:rsidRPr="0095448A" w:rsidDel="00BF43A0">
          <w:rPr>
            <w:rFonts w:ascii="Times New Roman" w:hAnsi="Times New Roman" w:cs="Times New Roman"/>
            <w:sz w:val="24"/>
            <w:szCs w:val="24"/>
            <w:highlight w:val="cyan"/>
            <w:lang w:val="en-US"/>
            <w:rPrChange w:id="835" w:author="Bizan N. Balzer" w:date="2021-10-02T11:29:00Z">
              <w:rPr>
                <w:rFonts w:ascii="Times New Roman" w:hAnsi="Times New Roman" w:cs="Times New Roman"/>
                <w:sz w:val="24"/>
                <w:szCs w:val="24"/>
                <w:lang w:val="en-US"/>
              </w:rPr>
            </w:rPrChange>
          </w:rPr>
          <w:delText>8</w:delText>
        </w:r>
      </w:del>
      <w:del w:id="836" w:author="anna.resch88@gmail.com" w:date="2022-01-03T10:08:00Z">
        <w:r w:rsidRPr="0095448A" w:rsidDel="00A7448C">
          <w:rPr>
            <w:rFonts w:ascii="Times New Roman" w:hAnsi="Times New Roman" w:cs="Times New Roman"/>
            <w:sz w:val="24"/>
            <w:szCs w:val="24"/>
            <w:highlight w:val="cyan"/>
            <w:lang w:val="en-US"/>
            <w:rPrChange w:id="837" w:author="Bizan N. Balzer" w:date="2021-10-02T11:29:00Z">
              <w:rPr>
                <w:rFonts w:ascii="Times New Roman" w:hAnsi="Times New Roman" w:cs="Times New Roman"/>
                <w:sz w:val="24"/>
                <w:szCs w:val="24"/>
                <w:lang w:val="en-US"/>
              </w:rPr>
            </w:rPrChange>
          </w:rPr>
          <w:delText xml:space="preserve"> and </w:delText>
        </w:r>
        <w:r w:rsidRPr="0095448A" w:rsidDel="00A7448C">
          <w:rPr>
            <w:rFonts w:ascii="Times New Roman" w:hAnsi="Times New Roman" w:cs="Times New Roman"/>
            <w:sz w:val="24"/>
            <w:szCs w:val="24"/>
            <w:highlight w:val="cyan"/>
            <w:lang w:val="en-US"/>
            <w:rPrChange w:id="838" w:author="Bizan N. Balzer" w:date="2021-10-02T11:29:00Z">
              <w:rPr>
                <w:rFonts w:ascii="Times New Roman" w:hAnsi="Times New Roman" w:cs="Times New Roman"/>
                <w:sz w:val="24"/>
                <w:szCs w:val="24"/>
                <w:lang w:val="en-US"/>
              </w:rPr>
            </w:rPrChange>
          </w:rPr>
          <w:lastRenderedPageBreak/>
          <w:delText>S-</w:delText>
        </w:r>
        <w:r w:rsidR="00F57670" w:rsidRPr="0095448A" w:rsidDel="00A7448C">
          <w:rPr>
            <w:rFonts w:ascii="Times New Roman" w:hAnsi="Times New Roman" w:cs="Times New Roman"/>
            <w:sz w:val="24"/>
            <w:szCs w:val="24"/>
            <w:highlight w:val="cyan"/>
            <w:lang w:val="en-US"/>
            <w:rPrChange w:id="839" w:author="Bizan N. Balzer" w:date="2021-10-02T11:29:00Z">
              <w:rPr>
                <w:rFonts w:ascii="Times New Roman" w:hAnsi="Times New Roman" w:cs="Times New Roman"/>
                <w:sz w:val="24"/>
                <w:szCs w:val="24"/>
                <w:lang w:val="en-US"/>
              </w:rPr>
            </w:rPrChange>
          </w:rPr>
          <w:delText>9</w:delText>
        </w:r>
      </w:del>
      <w:del w:id="840" w:author="anna.resch88@gmail.com" w:date="2022-01-04T16:15:00Z">
        <w:r w:rsidR="0056775B" w:rsidRPr="009A1C08" w:rsidDel="00213BB8">
          <w:rPr>
            <w:rFonts w:ascii="Times New Roman" w:hAnsi="Times New Roman" w:cs="Times New Roman"/>
            <w:sz w:val="24"/>
            <w:szCs w:val="24"/>
            <w:lang w:val="en-US"/>
          </w:rPr>
          <w:delText>)</w:delText>
        </w:r>
        <w:r w:rsidRPr="009A1C08" w:rsidDel="00213BB8">
          <w:rPr>
            <w:rFonts w:ascii="Times New Roman" w:hAnsi="Times New Roman" w:cs="Times New Roman"/>
            <w:sz w:val="24"/>
            <w:szCs w:val="24"/>
            <w:lang w:val="en-US"/>
          </w:rPr>
          <w:delText xml:space="preserve"> </w:delText>
        </w:r>
      </w:del>
      <w:r w:rsidRPr="009A1C08">
        <w:rPr>
          <w:rFonts w:ascii="Times New Roman" w:hAnsi="Times New Roman" w:cs="Times New Roman"/>
          <w:sz w:val="24"/>
          <w:szCs w:val="24"/>
          <w:lang w:val="en-US"/>
        </w:rPr>
        <w:t>and the predominance of ULD tetramers</w:t>
      </w:r>
      <w:ins w:id="841" w:author="Alexander Resch" w:date="2022-01-17T19:38:00Z">
        <w:r w:rsidR="00464702">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 </w:t>
      </w:r>
      <w:r w:rsidR="0058088B" w:rsidRPr="009A1C08">
        <w:rPr>
          <w:rFonts w:ascii="Times New Roman" w:hAnsi="Times New Roman" w:cs="Times New Roman"/>
          <w:sz w:val="24"/>
          <w:szCs w:val="24"/>
          <w:lang w:val="en-US"/>
        </w:rPr>
        <w:t xml:space="preserve">even </w:t>
      </w:r>
      <w:r w:rsidRPr="009A1C08">
        <w:rPr>
          <w:rFonts w:ascii="Times New Roman" w:hAnsi="Times New Roman" w:cs="Times New Roman"/>
          <w:sz w:val="24"/>
          <w:szCs w:val="24"/>
          <w:lang w:val="en-US"/>
        </w:rPr>
        <w:t xml:space="preserve">at </w:t>
      </w:r>
      <w:ins w:id="842" w:author="anna.resch88@gmail.com" w:date="2022-01-16T12:04:00Z">
        <w:r w:rsidR="0046414D" w:rsidRPr="009A1C08">
          <w:rPr>
            <w:rFonts w:ascii="Times New Roman" w:eastAsiaTheme="minorEastAsia" w:hAnsi="Times New Roman" w:cs="Times New Roman"/>
            <w:sz w:val="24"/>
            <w:szCs w:val="24"/>
            <w:lang w:val="en-US"/>
          </w:rPr>
          <w:t>4</w:t>
        </w:r>
        <w:del w:id="843" w:author="Alexander Resch" w:date="2022-01-17T19:48:00Z">
          <w:r w:rsidR="0046414D" w:rsidRPr="009A1C08" w:rsidDel="002C55A4">
            <w:rPr>
              <w:rFonts w:ascii="Times New Roman" w:eastAsiaTheme="minorEastAsia" w:hAnsi="Times New Roman" w:cs="Times New Roman"/>
              <w:sz w:val="24"/>
              <w:szCs w:val="24"/>
              <w:lang w:val="en-US"/>
            </w:rPr>
            <w:delText xml:space="preserve"> </w:delText>
          </w:r>
        </w:del>
      </w:ins>
      <w:ins w:id="844" w:author="Alexander Resch" w:date="2022-01-17T19:48:00Z">
        <w:r w:rsidR="002C55A4">
          <w:rPr>
            <w:rFonts w:ascii="Times New Roman" w:eastAsiaTheme="minorEastAsia" w:hAnsi="Times New Roman" w:cs="Times New Roman"/>
            <w:sz w:val="24"/>
            <w:szCs w:val="24"/>
            <w:lang w:val="en-US"/>
          </w:rPr>
          <w:t> </w:t>
        </w:r>
      </w:ins>
      <w:ins w:id="845" w:author="anna.resch88@gmail.com" w:date="2022-01-16T12:04:00Z">
        <w:r w:rsidR="0046414D">
          <w:rPr>
            <w:rFonts w:ascii="Times New Roman" w:eastAsiaTheme="minorEastAsia" w:hAnsi="Times New Roman" w:cs="Times New Roman"/>
            <w:sz w:val="24"/>
            <w:szCs w:val="24"/>
            <w:lang w:val="en-US"/>
          </w:rPr>
          <w:t>M</w:t>
        </w:r>
      </w:ins>
      <w:ins w:id="846" w:author="Alexander Resch" w:date="2022-01-17T19:48:00Z">
        <w:r w:rsidR="002C55A4">
          <w:rPr>
            <w:rFonts w:ascii="Times New Roman" w:eastAsiaTheme="minorEastAsia" w:hAnsi="Times New Roman" w:cs="Times New Roman"/>
            <w:sz w:val="24"/>
            <w:szCs w:val="24"/>
            <w:lang w:val="en-US"/>
          </w:rPr>
          <w:t> </w:t>
        </w:r>
      </w:ins>
      <w:ins w:id="847" w:author="anna.resch88@gmail.com" w:date="2022-01-16T12:04:00Z">
        <w:del w:id="848" w:author="Alexander Resch" w:date="2022-01-17T19:48:00Z">
          <w:r w:rsidR="0046414D" w:rsidDel="002C55A4">
            <w:rPr>
              <w:rFonts w:ascii="Times New Roman" w:eastAsiaTheme="minorEastAsia" w:hAnsi="Times New Roman" w:cs="Times New Roman"/>
              <w:sz w:val="24"/>
              <w:szCs w:val="24"/>
              <w:lang w:val="en-US"/>
            </w:rPr>
            <w:delText xml:space="preserve"> </w:delText>
          </w:r>
        </w:del>
      </w:ins>
      <w:del w:id="849" w:author="anna.resch88@gmail.com" w:date="2022-01-16T12:04:00Z">
        <w:r w:rsidR="0058088B" w:rsidRPr="009A1C08" w:rsidDel="0046414D">
          <w:rPr>
            <w:rFonts w:ascii="Times New Roman" w:hAnsi="Times New Roman" w:cs="Times New Roman"/>
            <w:sz w:val="24"/>
            <w:szCs w:val="24"/>
            <w:lang w:val="en-US"/>
          </w:rPr>
          <w:delText>a</w:delText>
        </w:r>
        <w:r w:rsidRPr="009A1C08" w:rsidDel="0046414D">
          <w:rPr>
            <w:rFonts w:ascii="Times New Roman" w:hAnsi="Times New Roman" w:cs="Times New Roman"/>
            <w:sz w:val="24"/>
            <w:szCs w:val="24"/>
            <w:lang w:val="en-US"/>
          </w:rPr>
          <w:delText xml:space="preserve"> </w:delText>
        </w:r>
      </w:del>
      <w:r w:rsidRPr="009A1C08">
        <w:rPr>
          <w:rFonts w:ascii="Times New Roman" w:hAnsi="Times New Roman" w:cs="Times New Roman"/>
          <w:sz w:val="24"/>
          <w:szCs w:val="24"/>
          <w:lang w:val="en-US"/>
        </w:rPr>
        <w:t xml:space="preserve">urea </w:t>
      </w:r>
      <w:del w:id="850" w:author="anna.resch88@gmail.com" w:date="2022-01-16T12:04:00Z">
        <w:r w:rsidRPr="009A1C08" w:rsidDel="0046414D">
          <w:rPr>
            <w:rFonts w:ascii="Times New Roman" w:hAnsi="Times New Roman" w:cs="Times New Roman"/>
            <w:sz w:val="24"/>
            <w:szCs w:val="24"/>
            <w:lang w:val="en-US"/>
          </w:rPr>
          <w:delText xml:space="preserve">concentration of </w:delText>
        </w:r>
        <w:r w:rsidRPr="009A1C08" w:rsidDel="0046414D">
          <w:rPr>
            <w:rFonts w:ascii="Times New Roman" w:eastAsiaTheme="minorEastAsia" w:hAnsi="Times New Roman" w:cs="Times New Roman"/>
            <w:sz w:val="24"/>
            <w:szCs w:val="24"/>
            <w:lang w:val="en-US"/>
          </w:rPr>
          <w:delText>4 mol/L</w:delText>
        </w:r>
      </w:del>
      <w:ins w:id="851" w:author="anna.resch88@gmail.com" w:date="2022-01-04T16:15:00Z">
        <w:r w:rsidR="00213BB8" w:rsidRPr="009A1C08">
          <w:rPr>
            <w:rFonts w:ascii="Times New Roman" w:hAnsi="Times New Roman" w:cs="Times New Roman"/>
            <w:sz w:val="24"/>
            <w:szCs w:val="24"/>
            <w:lang w:val="en-US"/>
          </w:rPr>
          <w:t>(</w:t>
        </w:r>
        <w:r w:rsidR="00213BB8" w:rsidRPr="008C03E1">
          <w:rPr>
            <w:rFonts w:ascii="Times New Roman" w:hAnsi="Times New Roman" w:cs="Times New Roman"/>
            <w:b/>
            <w:bCs/>
            <w:sz w:val="24"/>
            <w:szCs w:val="24"/>
            <w:highlight w:val="cyan"/>
            <w:lang w:val="en-US"/>
          </w:rPr>
          <w:t>SI Figure S-3</w:t>
        </w:r>
        <w:r w:rsidR="00213BB8" w:rsidRPr="009A1C08">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w:t>
      </w:r>
      <w:ins w:id="852" w:author="anna.resch88@gmail.com" w:date="2022-01-05T10:51:00Z">
        <w:r w:rsidR="006A093E">
          <w:rPr>
            <w:rFonts w:ascii="Times New Roman" w:hAnsi="Times New Roman" w:cs="Times New Roman"/>
            <w:sz w:val="24"/>
            <w:szCs w:val="24"/>
            <w:lang w:val="en-US"/>
          </w:rPr>
          <w:t xml:space="preserve">Complete disruption of </w:t>
        </w:r>
        <w:r w:rsidR="006A093E" w:rsidRPr="009A1C08">
          <w:rPr>
            <w:rFonts w:ascii="Times New Roman" w:hAnsi="Times New Roman" w:cs="Times New Roman"/>
            <w:color w:val="000000" w:themeColor="text1"/>
            <w:sz w:val="24"/>
            <w:szCs w:val="24"/>
            <w:lang w:val="en-US"/>
          </w:rPr>
          <w:t xml:space="preserve">ULD </w:t>
        </w:r>
        <w:r w:rsidR="006A093E">
          <w:rPr>
            <w:rFonts w:ascii="Times New Roman" w:hAnsi="Times New Roman" w:cs="Times New Roman"/>
            <w:color w:val="000000" w:themeColor="text1"/>
            <w:sz w:val="24"/>
            <w:szCs w:val="24"/>
            <w:lang w:val="en-US"/>
          </w:rPr>
          <w:t>tetra</w:t>
        </w:r>
        <w:r w:rsidR="006A093E" w:rsidRPr="009A1C08">
          <w:rPr>
            <w:rFonts w:ascii="Times New Roman" w:hAnsi="Times New Roman" w:cs="Times New Roman"/>
            <w:color w:val="000000" w:themeColor="text1"/>
            <w:sz w:val="24"/>
            <w:szCs w:val="24"/>
            <w:lang w:val="en-US"/>
          </w:rPr>
          <w:t xml:space="preserve">mers </w:t>
        </w:r>
        <w:r w:rsidR="006A093E">
          <w:rPr>
            <w:rFonts w:ascii="Times New Roman" w:hAnsi="Times New Roman" w:cs="Times New Roman"/>
            <w:color w:val="000000" w:themeColor="text1"/>
            <w:sz w:val="24"/>
            <w:szCs w:val="24"/>
            <w:lang w:val="en-US"/>
          </w:rPr>
          <w:t>was only achieved</w:t>
        </w:r>
        <w:r w:rsidR="006A093E" w:rsidRPr="009A1C08">
          <w:rPr>
            <w:rFonts w:ascii="Times New Roman" w:hAnsi="Times New Roman" w:cs="Times New Roman"/>
            <w:color w:val="000000" w:themeColor="text1"/>
            <w:sz w:val="24"/>
            <w:szCs w:val="24"/>
            <w:lang w:val="en-US"/>
          </w:rPr>
          <w:t xml:space="preserve"> in the presence of at least 4 M urea and </w:t>
        </w:r>
        <w:commentRangeStart w:id="853"/>
        <w:commentRangeStart w:id="854"/>
        <w:r w:rsidR="006A093E">
          <w:rPr>
            <w:rFonts w:ascii="Times New Roman" w:hAnsi="Times New Roman" w:cs="Times New Roman"/>
            <w:color w:val="000000" w:themeColor="text1"/>
            <w:sz w:val="24"/>
            <w:szCs w:val="24"/>
            <w:lang w:val="en-US"/>
          </w:rPr>
          <w:t>3</w:t>
        </w:r>
        <w:r w:rsidR="006A093E" w:rsidRPr="009A1C08">
          <w:rPr>
            <w:rFonts w:ascii="Times New Roman" w:hAnsi="Times New Roman" w:cs="Times New Roman"/>
            <w:color w:val="000000" w:themeColor="text1"/>
            <w:sz w:val="24"/>
            <w:szCs w:val="24"/>
            <w:lang w:val="en-US"/>
          </w:rPr>
          <w:t>0 %</w:t>
        </w:r>
        <w:commentRangeEnd w:id="853"/>
        <w:r w:rsidR="006A093E">
          <w:rPr>
            <w:rStyle w:val="Kommentarzeichen"/>
          </w:rPr>
          <w:commentReference w:id="853"/>
        </w:r>
      </w:ins>
      <w:commentRangeEnd w:id="854"/>
      <w:ins w:id="855" w:author="anna.resch88@gmail.com" w:date="2022-01-16T12:07:00Z">
        <w:r w:rsidR="0046414D">
          <w:rPr>
            <w:rStyle w:val="Kommentarzeichen"/>
          </w:rPr>
          <w:commentReference w:id="854"/>
        </w:r>
      </w:ins>
      <w:ins w:id="856" w:author="anna.resch88@gmail.com" w:date="2022-01-05T10:51:00Z">
        <w:r w:rsidR="006A093E" w:rsidRPr="009A1C08">
          <w:rPr>
            <w:rFonts w:ascii="Times New Roman" w:hAnsi="Times New Roman" w:cs="Times New Roman"/>
            <w:color w:val="000000" w:themeColor="text1"/>
            <w:sz w:val="24"/>
            <w:szCs w:val="24"/>
            <w:lang w:val="en-US"/>
          </w:rPr>
          <w:t xml:space="preserve"> ethanol</w:t>
        </w:r>
        <w:r w:rsidR="006A093E" w:rsidRPr="009A1C08">
          <w:rPr>
            <w:rFonts w:ascii="Times New Roman" w:hAnsi="Times New Roman" w:cs="Times New Roman"/>
            <w:sz w:val="24"/>
            <w:szCs w:val="24"/>
            <w:lang w:val="en-US"/>
          </w:rPr>
          <w:t xml:space="preserve">. </w:t>
        </w:r>
        <w:commentRangeStart w:id="857"/>
        <w:commentRangeStart w:id="858"/>
        <w:commentRangeEnd w:id="857"/>
        <w:r w:rsidR="006A093E">
          <w:rPr>
            <w:rStyle w:val="Kommentarzeichen"/>
          </w:rPr>
          <w:commentReference w:id="857"/>
        </w:r>
      </w:ins>
      <w:commentRangeEnd w:id="858"/>
      <w:ins w:id="859" w:author="anna.resch88@gmail.com" w:date="2022-01-16T12:10:00Z">
        <w:r w:rsidR="009E150D">
          <w:rPr>
            <w:rStyle w:val="Kommentarzeichen"/>
          </w:rPr>
          <w:commentReference w:id="858"/>
        </w:r>
      </w:ins>
      <w:r w:rsidRPr="009A1C08">
        <w:rPr>
          <w:rFonts w:ascii="Times New Roman" w:hAnsi="Times New Roman" w:cs="Times New Roman"/>
          <w:sz w:val="24"/>
          <w:szCs w:val="24"/>
          <w:lang w:val="en-US"/>
        </w:rPr>
        <w:t>We confirmed previous findings</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&lt;EndNote&gt;&lt;Cite&gt;&lt;Author&gt;Zhang&lt;/Author&gt;&lt;Year&gt;2012&lt;/Year&gt;&lt;RecNum&gt;56&lt;/RecNum&gt;&lt;DisplayText&gt;&lt;style face="superscript"&gt;[21]&lt;/style&gt;&lt;/DisplayText&gt;&lt;record&gt;&lt;rec-number&gt;56&lt;/rec-number&gt;&lt;foreign-keys&gt;&lt;key app="EN" db-id="zvspev52q5sttqetatnpexxo02zdpswpztzw" timestamp="1602401589"&gt;56&lt;/key&gt;&lt;/foreign-keys&gt;&lt;ref-type name="Journal Article"&gt;17&lt;/ref-type&gt;&lt;contributors&gt;&lt;authors&gt;&lt;author&gt;Zhang, Xiaoli&lt;/author&gt;&lt;author&gt;Chu, Xinlei&lt;/author&gt;&lt;author&gt;Wang, Ling&lt;/author&gt;&lt;author&gt;Wang, Huaimin&lt;/author&gt;&lt;author&gt;Liang, Gaolin&lt;/author&gt;&lt;author&gt;Zhang, Jinxiu&lt;/author&gt;&lt;author&gt;Long, Jiafu&lt;/author&gt;&lt;author&gt;Yang, Zhimou&lt;/author&gt;&lt;/authors&gt;&lt;/contributors&gt;&lt;titles&gt;&lt;title&gt;Rational design of a tetrameric protein to enhance interactions between self-assembled fibers gives molecular hydrogels&lt;/title&gt;&lt;secondary-title&gt;Angewandte Chemie - International Edition&lt;/secondary-title&gt;&lt;/titles&gt;&lt;periodical&gt;&lt;full-title&gt;Angewandte Chemie - International Edition&lt;/full-title&gt;&lt;/periodical&gt;&lt;pages&gt;4388-4392&lt;/pages&gt;&lt;volume&gt;51&lt;/volume&gt;&lt;number&gt;18&lt;/number&gt;&lt;keywords&gt;&lt;keyword&gt;hydrogels&lt;/keyword&gt;&lt;keyword&gt;mechanical properties&lt;/keyword&gt;&lt;keyword&gt;protein-peptide interactions&lt;/keyword&gt;&lt;keyword&gt;proteins&lt;/keyword&gt;&lt;keyword&gt;self-assembly&lt;/keyword&gt;&lt;/keywords&gt;&lt;dates&gt;&lt;year&gt;2012&lt;/year&gt;&lt;/dates&gt;&lt;isbn&gt;1521-3773&lt;/isbn&gt;&lt;urls&gt;&lt;pdf-urls&gt;&lt;url&gt;file:///C:/Users/annar/Documents/Backup ZBSA Aug 2019/03_Literaturverzeichnis V.2/04_Proteine/ULD/Zhang_et_al-2012-Angewandte_Chemie_(International_ed._in_English).pdf&lt;/url&gt;&lt;/pdf-urls&gt;&lt;/urls&gt;&lt;electronic-resource-num&gt;10.1002/anie.201108612&lt;/electronic-resource-num&gt;&lt;/record&gt;&lt;/Cite&gt;&lt;/EndNote&gt;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[21]</w:t>
      </w:r>
      <w:r w:rsidR="00697024">
        <w:rPr>
          <w:rFonts w:ascii="Times New Roman" w:hAnsi="Times New Roman" w:cs="Times New Roman"/>
          <w:sz w:val="24"/>
          <w:szCs w:val="24"/>
          <w:lang w:val="en-US"/>
        </w:rPr>
        <w:fldChar w:fldCharType="end"/>
      </w:r>
      <w:r w:rsidR="00297657" w:rsidRPr="009A1C08">
        <w:rPr>
          <w:rFonts w:ascii="Times New Roman" w:hAnsi="Times New Roman" w:cs="Times New Roman"/>
          <w:sz w:val="24"/>
          <w:szCs w:val="24"/>
          <w:lang w:val="en-US"/>
        </w:rPr>
        <w:t xml:space="preserve"> </w:t>
      </w:r>
      <w:del w:id="860" w:author="Bizan N. Balzer" w:date="2021-10-02T11:29:00Z">
        <w:r w:rsidRPr="009A1C08" w:rsidDel="0095448A">
          <w:rPr>
            <w:rFonts w:ascii="Times New Roman" w:hAnsi="Times New Roman" w:cs="Times New Roman"/>
            <w:sz w:val="24"/>
            <w:szCs w:val="24"/>
            <w:lang w:val="en-US"/>
          </w:rPr>
          <w:delText xml:space="preserve"> </w:delText>
        </w:r>
      </w:del>
      <w:r w:rsidR="00FD5216" w:rsidRPr="009A1C08">
        <w:rPr>
          <w:rFonts w:ascii="Times New Roman" w:hAnsi="Times New Roman" w:cs="Times New Roman"/>
          <w:sz w:val="24"/>
          <w:szCs w:val="24"/>
          <w:lang w:val="en-US"/>
        </w:rPr>
        <w:t xml:space="preserve">of </w:t>
      </w:r>
      <w:r w:rsidRPr="009A1C08">
        <w:rPr>
          <w:rFonts w:ascii="Times New Roman" w:hAnsi="Times New Roman" w:cs="Times New Roman"/>
          <w:sz w:val="24"/>
          <w:szCs w:val="24"/>
          <w:lang w:val="en-US"/>
        </w:rPr>
        <w:t xml:space="preserve">stable ULD tetramers maintained in fusion proteins by </w:t>
      </w:r>
      <w:del w:id="861" w:author="anna.resch88@gmail.com" w:date="2022-01-04T16:06:00Z">
        <w:r w:rsidR="00F57670" w:rsidRPr="009A1C08" w:rsidDel="00BF43A0">
          <w:rPr>
            <w:rFonts w:ascii="Times New Roman" w:hAnsi="Times New Roman" w:cs="Times New Roman"/>
            <w:sz w:val="24"/>
            <w:szCs w:val="24"/>
            <w:lang w:val="en-US"/>
          </w:rPr>
          <w:delText>SD</w:delText>
        </w:r>
        <w:r w:rsidRPr="009A1C08" w:rsidDel="00BF43A0">
          <w:rPr>
            <w:rFonts w:ascii="Times New Roman" w:hAnsi="Times New Roman" w:cs="Times New Roman"/>
            <w:sz w:val="24"/>
            <w:szCs w:val="24"/>
            <w:lang w:val="en-US"/>
          </w:rPr>
          <w:delText>S</w:delText>
        </w:r>
        <w:r w:rsidR="00F57670" w:rsidRPr="009A1C08" w:rsidDel="00BF43A0">
          <w:rPr>
            <w:rFonts w:ascii="Times New Roman" w:hAnsi="Times New Roman" w:cs="Times New Roman"/>
            <w:sz w:val="24"/>
            <w:szCs w:val="24"/>
            <w:lang w:val="en-US"/>
          </w:rPr>
          <w:delText>-PAGE</w:delText>
        </w:r>
        <w:r w:rsidRPr="009A1C08" w:rsidDel="00BF43A0">
          <w:rPr>
            <w:rFonts w:ascii="Times New Roman" w:hAnsi="Times New Roman" w:cs="Times New Roman"/>
            <w:sz w:val="24"/>
            <w:szCs w:val="24"/>
            <w:lang w:val="en-US"/>
          </w:rPr>
          <w:delText xml:space="preserve"> and </w:delText>
        </w:r>
      </w:del>
      <w:r w:rsidRPr="009A1C08">
        <w:rPr>
          <w:rFonts w:ascii="Times New Roman" w:hAnsi="Times New Roman" w:cs="Times New Roman"/>
          <w:sz w:val="24"/>
          <w:szCs w:val="24"/>
          <w:lang w:val="en-US"/>
        </w:rPr>
        <w:t>DLS</w:t>
      </w:r>
      <w:r w:rsidR="00282086" w:rsidRPr="009A1C08">
        <w:rPr>
          <w:rFonts w:ascii="Times New Roman" w:hAnsi="Times New Roman" w:cs="Times New Roman"/>
          <w:sz w:val="24"/>
          <w:szCs w:val="24"/>
          <w:lang w:val="en-US"/>
        </w:rPr>
        <w:t xml:space="preserve"> (</w:t>
      </w:r>
      <w:r w:rsidR="00E9607C" w:rsidRPr="00213BB8">
        <w:rPr>
          <w:rFonts w:ascii="Times New Roman" w:hAnsi="Times New Roman" w:cs="Times New Roman"/>
          <w:b/>
          <w:bCs/>
          <w:sz w:val="24"/>
          <w:szCs w:val="24"/>
          <w:highlight w:val="cyan"/>
          <w:lang w:val="en-US"/>
          <w:rPrChange w:id="862" w:author="anna.resch88@gmail.com" w:date="2022-01-04T16:15:00Z">
            <w:rPr>
              <w:rFonts w:ascii="Times New Roman" w:hAnsi="Times New Roman" w:cs="Times New Roman"/>
              <w:sz w:val="24"/>
              <w:szCs w:val="24"/>
              <w:lang w:val="en-US"/>
            </w:rPr>
          </w:rPrChange>
        </w:rPr>
        <w:t xml:space="preserve">SI </w:t>
      </w:r>
      <w:r w:rsidR="006F6DD3" w:rsidRPr="00213BB8">
        <w:rPr>
          <w:rFonts w:ascii="Times New Roman" w:hAnsi="Times New Roman" w:cs="Times New Roman"/>
          <w:b/>
          <w:bCs/>
          <w:sz w:val="24"/>
          <w:szCs w:val="24"/>
          <w:highlight w:val="cyan"/>
          <w:lang w:val="en-US"/>
          <w:rPrChange w:id="863" w:author="anna.resch88@gmail.com" w:date="2022-01-04T16:15:00Z">
            <w:rPr>
              <w:rFonts w:ascii="Times New Roman" w:hAnsi="Times New Roman" w:cs="Times New Roman"/>
              <w:sz w:val="24"/>
              <w:szCs w:val="24"/>
              <w:lang w:val="en-US"/>
            </w:rPr>
          </w:rPrChange>
        </w:rPr>
        <w:t>Figure</w:t>
      </w:r>
      <w:del w:id="864" w:author="anna.resch88@gmail.com" w:date="2022-01-04T16:15:00Z">
        <w:r w:rsidR="006F6DD3" w:rsidRPr="00213BB8" w:rsidDel="00213BB8">
          <w:rPr>
            <w:rFonts w:ascii="Times New Roman" w:hAnsi="Times New Roman" w:cs="Times New Roman"/>
            <w:b/>
            <w:bCs/>
            <w:sz w:val="24"/>
            <w:szCs w:val="24"/>
            <w:highlight w:val="cyan"/>
            <w:lang w:val="en-US"/>
            <w:rPrChange w:id="865" w:author="anna.resch88@gmail.com" w:date="2022-01-04T16:15:00Z">
              <w:rPr>
                <w:rFonts w:ascii="Times New Roman" w:hAnsi="Times New Roman" w:cs="Times New Roman"/>
                <w:sz w:val="24"/>
                <w:szCs w:val="24"/>
                <w:lang w:val="en-US"/>
              </w:rPr>
            </w:rPrChange>
          </w:rPr>
          <w:delText>s</w:delText>
        </w:r>
      </w:del>
      <w:r w:rsidR="00282086" w:rsidRPr="00213BB8">
        <w:rPr>
          <w:rFonts w:ascii="Times New Roman" w:hAnsi="Times New Roman" w:cs="Times New Roman"/>
          <w:b/>
          <w:bCs/>
          <w:sz w:val="24"/>
          <w:szCs w:val="24"/>
          <w:highlight w:val="cyan"/>
          <w:lang w:val="en-US"/>
          <w:rPrChange w:id="866" w:author="anna.resch88@gmail.com" w:date="2022-01-04T16:15:00Z">
            <w:rPr>
              <w:rFonts w:ascii="Times New Roman" w:hAnsi="Times New Roman" w:cs="Times New Roman"/>
              <w:sz w:val="24"/>
              <w:szCs w:val="24"/>
              <w:lang w:val="en-US"/>
            </w:rPr>
          </w:rPrChange>
        </w:rPr>
        <w:t xml:space="preserve"> S</w:t>
      </w:r>
      <w:r w:rsidR="00F57670" w:rsidRPr="00213BB8">
        <w:rPr>
          <w:rFonts w:ascii="Times New Roman" w:hAnsi="Times New Roman" w:cs="Times New Roman"/>
          <w:b/>
          <w:bCs/>
          <w:sz w:val="24"/>
          <w:szCs w:val="24"/>
          <w:highlight w:val="cyan"/>
          <w:lang w:val="en-US"/>
          <w:rPrChange w:id="867" w:author="anna.resch88@gmail.com" w:date="2022-01-04T16:15:00Z">
            <w:rPr>
              <w:rFonts w:ascii="Times New Roman" w:hAnsi="Times New Roman" w:cs="Times New Roman"/>
              <w:sz w:val="24"/>
              <w:szCs w:val="24"/>
              <w:lang w:val="en-US"/>
            </w:rPr>
          </w:rPrChange>
        </w:rPr>
        <w:t>-</w:t>
      </w:r>
      <w:ins w:id="868" w:author="anna.resch88@gmail.com" w:date="2022-01-04T16:15:00Z">
        <w:r w:rsidR="00213BB8" w:rsidRPr="00213BB8">
          <w:rPr>
            <w:rFonts w:ascii="Times New Roman" w:hAnsi="Times New Roman" w:cs="Times New Roman"/>
            <w:b/>
            <w:bCs/>
            <w:sz w:val="24"/>
            <w:szCs w:val="24"/>
            <w:highlight w:val="cyan"/>
            <w:lang w:val="en-US"/>
            <w:rPrChange w:id="869" w:author="anna.resch88@gmail.com" w:date="2022-01-04T16:15:00Z">
              <w:rPr>
                <w:rFonts w:ascii="Times New Roman" w:hAnsi="Times New Roman" w:cs="Times New Roman"/>
                <w:sz w:val="24"/>
                <w:szCs w:val="24"/>
                <w:highlight w:val="cyan"/>
                <w:lang w:val="en-US"/>
              </w:rPr>
            </w:rPrChange>
          </w:rPr>
          <w:t>4</w:t>
        </w:r>
      </w:ins>
      <w:del w:id="870" w:author="anna.resch88@gmail.com" w:date="2022-01-04T16:15:00Z">
        <w:r w:rsidR="00F57670" w:rsidRPr="0095448A" w:rsidDel="00213BB8">
          <w:rPr>
            <w:rFonts w:ascii="Times New Roman" w:hAnsi="Times New Roman" w:cs="Times New Roman"/>
            <w:sz w:val="24"/>
            <w:szCs w:val="24"/>
            <w:highlight w:val="cyan"/>
            <w:lang w:val="en-US"/>
            <w:rPrChange w:id="871" w:author="Bizan N. Balzer" w:date="2021-10-02T11:31:00Z">
              <w:rPr>
                <w:rFonts w:ascii="Times New Roman" w:hAnsi="Times New Roman" w:cs="Times New Roman"/>
                <w:sz w:val="24"/>
                <w:szCs w:val="24"/>
                <w:lang w:val="en-US"/>
              </w:rPr>
            </w:rPrChange>
          </w:rPr>
          <w:delText xml:space="preserve">8 </w:delText>
        </w:r>
        <w:r w:rsidR="006F6DD3" w:rsidRPr="0095448A" w:rsidDel="00213BB8">
          <w:rPr>
            <w:rFonts w:ascii="Times New Roman" w:hAnsi="Times New Roman" w:cs="Times New Roman"/>
            <w:sz w:val="24"/>
            <w:szCs w:val="24"/>
            <w:highlight w:val="cyan"/>
            <w:lang w:val="en-US"/>
            <w:rPrChange w:id="872" w:author="Bizan N. Balzer" w:date="2021-10-02T11:31:00Z">
              <w:rPr>
                <w:rFonts w:ascii="Times New Roman" w:hAnsi="Times New Roman" w:cs="Times New Roman"/>
                <w:sz w:val="24"/>
                <w:szCs w:val="24"/>
                <w:lang w:val="en-US"/>
              </w:rPr>
            </w:rPrChange>
          </w:rPr>
          <w:delText xml:space="preserve">and </w:delText>
        </w:r>
        <w:r w:rsidR="00F57670" w:rsidRPr="0095448A" w:rsidDel="00213BB8">
          <w:rPr>
            <w:rFonts w:ascii="Times New Roman" w:hAnsi="Times New Roman" w:cs="Times New Roman"/>
            <w:sz w:val="24"/>
            <w:szCs w:val="24"/>
            <w:highlight w:val="cyan"/>
            <w:lang w:val="en-US"/>
            <w:rPrChange w:id="873" w:author="Bizan N. Balzer" w:date="2021-10-02T11:31:00Z">
              <w:rPr>
                <w:rFonts w:ascii="Times New Roman" w:hAnsi="Times New Roman" w:cs="Times New Roman"/>
                <w:sz w:val="24"/>
                <w:szCs w:val="24"/>
                <w:lang w:val="en-US"/>
              </w:rPr>
            </w:rPrChange>
          </w:rPr>
          <w:delText>S-9</w:delText>
        </w:r>
      </w:del>
      <w:r w:rsidR="00282086" w:rsidRPr="009A1C08">
        <w:rPr>
          <w:rFonts w:ascii="Times New Roman" w:hAnsi="Times New Roman" w:cs="Times New Roman"/>
          <w:sz w:val="24"/>
          <w:szCs w:val="24"/>
          <w:lang w:val="en-US"/>
        </w:rPr>
        <w:t>)</w:t>
      </w:r>
      <w:r w:rsidRPr="009A1C08">
        <w:rPr>
          <w:rFonts w:ascii="Times New Roman" w:hAnsi="Times New Roman" w:cs="Times New Roman"/>
          <w:sz w:val="24"/>
          <w:szCs w:val="24"/>
          <w:lang w:val="en-US"/>
        </w:rPr>
        <w:t xml:space="preserve">. </w:t>
      </w:r>
    </w:p>
    <w:p w14:paraId="4190EF9B" w14:textId="2D73F58F" w:rsidR="0095448A" w:rsidDel="006A093E" w:rsidRDefault="0095448A" w:rsidP="00C2561A">
      <w:pPr>
        <w:spacing w:line="480" w:lineRule="auto"/>
        <w:jc w:val="both"/>
        <w:rPr>
          <w:ins w:id="874" w:author="Bizan N. Balzer" w:date="2021-10-02T11:31:00Z"/>
          <w:del w:id="875" w:author="anna.resch88@gmail.com" w:date="2022-01-05T10:50:00Z"/>
          <w:rFonts w:ascii="Times New Roman" w:hAnsi="Times New Roman" w:cs="Times New Roman"/>
          <w:sz w:val="24"/>
          <w:szCs w:val="24"/>
          <w:lang w:val="en-US"/>
        </w:rPr>
      </w:pPr>
    </w:p>
    <w:p w14:paraId="1CC6811A" w14:textId="1925335A" w:rsidR="0095448A" w:rsidRPr="00842046" w:rsidDel="00552083" w:rsidRDefault="0095448A" w:rsidP="00C2561A">
      <w:pPr>
        <w:spacing w:line="480" w:lineRule="auto"/>
        <w:jc w:val="both"/>
        <w:rPr>
          <w:ins w:id="876" w:author="Bizan N. Balzer" w:date="2021-10-02T11:31:00Z"/>
          <w:del w:id="877" w:author="anna.resch88@gmail.com" w:date="2022-01-04T16:18:00Z"/>
          <w:rFonts w:ascii="Times New Roman" w:hAnsi="Times New Roman" w:cs="Times New Roman"/>
          <w:sz w:val="24"/>
          <w:szCs w:val="24"/>
          <w:lang w:val="en-US"/>
        </w:rPr>
      </w:pPr>
      <w:ins w:id="878" w:author="Bizan N. Balzer" w:date="2021-10-02T11:32:00Z">
        <w:del w:id="879" w:author="anna.resch88@gmail.com" w:date="2022-01-04T16:18:00Z">
          <w:r w:rsidRPr="00842046" w:rsidDel="00552083">
            <w:rPr>
              <w:rFonts w:ascii="Times New Roman" w:hAnsi="Times New Roman" w:cs="Times New Roman"/>
              <w:sz w:val="24"/>
              <w:szCs w:val="24"/>
              <w:lang w:val="en-US"/>
            </w:rPr>
            <w:delText xml:space="preserve">Jetzt kommt etwas zu crosslinking, </w:delText>
          </w:r>
          <w:r w:rsidRPr="00842046" w:rsidDel="00552083">
            <w:rPr>
              <w:rFonts w:ascii="Times New Roman" w:hAnsi="Times New Roman" w:cs="Times New Roman"/>
              <w:sz w:val="24"/>
              <w:szCs w:val="24"/>
              <w:lang w:val="en-US"/>
              <w:rPrChange w:id="880" w:author="anna.resch88@gmail.com" w:date="2022-01-05T10:10:00Z">
                <w:rPr>
                  <w:rFonts w:ascii="Times New Roman" w:hAnsi="Times New Roman" w:cs="Times New Roman"/>
                  <w:sz w:val="24"/>
                  <w:szCs w:val="24"/>
                </w:rPr>
              </w:rPrChange>
            </w:rPr>
            <w:delText>dazu Fig. 2 (</w:delText>
          </w:r>
        </w:del>
      </w:ins>
      <w:ins w:id="881" w:author="Bizan N. Balzer" w:date="2021-10-02T11:33:00Z">
        <w:del w:id="882" w:author="anna.resch88@gmail.com" w:date="2022-01-04T16:18:00Z">
          <w:r w:rsidRPr="00842046" w:rsidDel="00552083">
            <w:rPr>
              <w:rFonts w:ascii="Times New Roman" w:hAnsi="Times New Roman" w:cs="Times New Roman"/>
              <w:sz w:val="24"/>
              <w:szCs w:val="24"/>
              <w:lang w:val="en-US"/>
              <w:rPrChange w:id="883" w:author="anna.resch88@gmail.com" w:date="2022-01-05T10:10:00Z">
                <w:rPr>
                  <w:rFonts w:ascii="Times New Roman" w:hAnsi="Times New Roman" w:cs="Times New Roman"/>
                  <w:sz w:val="24"/>
                  <w:szCs w:val="24"/>
                </w:rPr>
              </w:rPrChange>
            </w:rPr>
            <w:delText xml:space="preserve">bei (I) sind die Datails sind </w:delText>
          </w:r>
        </w:del>
      </w:ins>
      <w:ins w:id="884" w:author="Bizan N. Balzer" w:date="2021-10-02T11:32:00Z">
        <w:del w:id="885" w:author="anna.resch88@gmail.com" w:date="2022-01-04T16:18:00Z">
          <w:r w:rsidRPr="00842046" w:rsidDel="00552083">
            <w:rPr>
              <w:rFonts w:ascii="Times New Roman" w:hAnsi="Times New Roman" w:cs="Times New Roman"/>
              <w:sz w:val="24"/>
              <w:szCs w:val="24"/>
              <w:lang w:val="en-US"/>
              <w:rPrChange w:id="886" w:author="anna.resch88@gmail.com" w:date="2022-01-05T10:10:00Z">
                <w:rPr>
                  <w:rFonts w:ascii="Times New Roman" w:hAnsi="Times New Roman" w:cs="Times New Roman"/>
                  <w:sz w:val="24"/>
                  <w:szCs w:val="24"/>
                </w:rPr>
              </w:rPrChange>
            </w:rPr>
            <w:delText xml:space="preserve">mit </w:delText>
          </w:r>
          <w:commentRangeStart w:id="887"/>
          <w:r w:rsidRPr="00842046" w:rsidDel="00552083">
            <w:rPr>
              <w:rFonts w:ascii="Times New Roman" w:hAnsi="Times New Roman" w:cs="Times New Roman"/>
              <w:sz w:val="24"/>
              <w:szCs w:val="24"/>
              <w:lang w:val="en-US"/>
              <w:rPrChange w:id="888" w:author="anna.resch88@gmail.com" w:date="2022-01-05T10:10:00Z">
                <w:rPr>
                  <w:rFonts w:ascii="Times New Roman" w:hAnsi="Times New Roman" w:cs="Times New Roman"/>
                  <w:sz w:val="24"/>
                  <w:szCs w:val="24"/>
                </w:rPr>
              </w:rPrChange>
            </w:rPr>
            <w:delText xml:space="preserve">schwarzem </w:delText>
          </w:r>
        </w:del>
      </w:ins>
      <w:commentRangeEnd w:id="887"/>
      <w:del w:id="889" w:author="anna.resch88@gmail.com" w:date="2022-01-04T16:18:00Z">
        <w:r w:rsidR="00552083" w:rsidDel="00552083">
          <w:rPr>
            <w:rStyle w:val="Kommentarzeichen"/>
          </w:rPr>
          <w:commentReference w:id="887"/>
        </w:r>
      </w:del>
      <w:ins w:id="890" w:author="Bizan N. Balzer" w:date="2021-10-02T11:32:00Z">
        <w:del w:id="891" w:author="anna.resch88@gmail.com" w:date="2022-01-04T16:18:00Z">
          <w:r w:rsidRPr="00842046" w:rsidDel="00552083">
            <w:rPr>
              <w:rFonts w:ascii="Times New Roman" w:hAnsi="Times New Roman" w:cs="Times New Roman"/>
              <w:sz w:val="24"/>
              <w:szCs w:val="24"/>
              <w:lang w:val="en-US"/>
              <w:rPrChange w:id="892" w:author="anna.resch88@gmail.com" w:date="2022-01-05T10:10:00Z">
                <w:rPr>
                  <w:rFonts w:ascii="Times New Roman" w:hAnsi="Times New Roman" w:cs="Times New Roman"/>
                  <w:sz w:val="24"/>
                  <w:szCs w:val="24"/>
                </w:rPr>
              </w:rPrChange>
            </w:rPr>
            <w:delText>Hintergrund nicht s</w:delText>
          </w:r>
        </w:del>
      </w:ins>
      <w:ins w:id="893" w:author="Bizan N. Balzer" w:date="2021-10-02T11:33:00Z">
        <w:del w:id="894" w:author="anna.resch88@gmail.com" w:date="2022-01-04T16:18:00Z">
          <w:r w:rsidRPr="00842046" w:rsidDel="00552083">
            <w:rPr>
              <w:rFonts w:ascii="Times New Roman" w:hAnsi="Times New Roman" w:cs="Times New Roman"/>
              <w:sz w:val="24"/>
              <w:szCs w:val="24"/>
              <w:lang w:val="en-US"/>
              <w:rPrChange w:id="895" w:author="anna.resch88@gmail.com" w:date="2022-01-05T10:10:00Z">
                <w:rPr>
                  <w:rFonts w:ascii="Times New Roman" w:hAnsi="Times New Roman" w:cs="Times New Roman"/>
                  <w:sz w:val="24"/>
                  <w:szCs w:val="24"/>
                </w:rPr>
              </w:rPrChange>
            </w:rPr>
            <w:delText>o leicht zu erkennen</w:delText>
          </w:r>
        </w:del>
      </w:ins>
      <w:ins w:id="896" w:author="Bizan N. Balzer" w:date="2021-10-02T11:32:00Z">
        <w:del w:id="897" w:author="anna.resch88@gmail.com" w:date="2022-01-04T16:18:00Z">
          <w:r w:rsidRPr="00842046" w:rsidDel="00552083">
            <w:rPr>
              <w:rFonts w:ascii="Times New Roman" w:hAnsi="Times New Roman" w:cs="Times New Roman"/>
              <w:sz w:val="24"/>
              <w:szCs w:val="24"/>
              <w:lang w:val="en-US"/>
              <w:rPrChange w:id="898" w:author="anna.resch88@gmail.com" w:date="2022-01-05T10:10:00Z">
                <w:rPr>
                  <w:rFonts w:ascii="Times New Roman" w:hAnsi="Times New Roman" w:cs="Times New Roman"/>
                  <w:sz w:val="24"/>
                  <w:szCs w:val="24"/>
                </w:rPr>
              </w:rPrChange>
            </w:rPr>
            <w:delText>).</w:delText>
          </w:r>
        </w:del>
      </w:ins>
    </w:p>
    <w:p w14:paraId="36694730" w14:textId="7D74FC68" w:rsidR="00900B7A" w:rsidRPr="009A1C08" w:rsidDel="006A093E" w:rsidRDefault="002D11F2" w:rsidP="00C2561A">
      <w:pPr>
        <w:spacing w:line="480" w:lineRule="auto"/>
        <w:jc w:val="both"/>
        <w:rPr>
          <w:del w:id="899" w:author="anna.resch88@gmail.com" w:date="2022-01-05T10:50:00Z"/>
          <w:rFonts w:ascii="Times New Roman" w:hAnsi="Times New Roman" w:cs="Times New Roman"/>
          <w:i/>
          <w:sz w:val="24"/>
          <w:szCs w:val="24"/>
          <w:lang w:val="en-US"/>
        </w:rPr>
      </w:pPr>
      <w:del w:id="900" w:author="anna.resch88@gmail.com" w:date="2022-01-04T17:36:00Z">
        <w:r w:rsidRPr="009A1C08" w:rsidDel="00D5557A">
          <w:rPr>
            <w:rFonts w:ascii="Times New Roman" w:hAnsi="Times New Roman" w:cs="Times New Roman"/>
            <w:sz w:val="24"/>
            <w:szCs w:val="24"/>
            <w:lang w:val="en-US"/>
          </w:rPr>
          <w:delText>The crystal structure of the ULD tetramer reveals that each of the four interfaces between the subunits harbors two neighboring tyrosine residues (</w:delText>
        </w:r>
        <w:r w:rsidRPr="0095448A" w:rsidDel="00D5557A">
          <w:rPr>
            <w:rFonts w:ascii="Times New Roman" w:hAnsi="Times New Roman" w:cs="Times New Roman"/>
            <w:b/>
            <w:sz w:val="24"/>
            <w:szCs w:val="24"/>
            <w:highlight w:val="cyan"/>
            <w:lang w:val="en-US"/>
            <w:rPrChange w:id="901" w:author="Bizan N. Balzer" w:date="2021-10-02T11:33:00Z">
              <w:rPr>
                <w:rFonts w:ascii="Times New Roman" w:hAnsi="Times New Roman" w:cs="Times New Roman"/>
                <w:b/>
                <w:sz w:val="24"/>
                <w:szCs w:val="24"/>
                <w:lang w:val="en-US"/>
              </w:rPr>
            </w:rPrChange>
          </w:rPr>
          <w:delText>Figure 2 (I)</w:delText>
        </w:r>
        <w:r w:rsidRPr="009A1C08" w:rsidDel="00D5557A">
          <w:rPr>
            <w:rFonts w:ascii="Times New Roman" w:hAnsi="Times New Roman" w:cs="Times New Roman"/>
            <w:sz w:val="24"/>
            <w:szCs w:val="24"/>
            <w:lang w:val="en-US"/>
          </w:rPr>
          <w:delText>) which can be photochemically crosslinked with catalysts such as riboflavin-5’-phosphate (riboflavin)</w:delText>
        </w:r>
        <w:r w:rsidR="00697024" w:rsidDel="00D5557A">
          <w:rPr>
            <w:rFonts w:ascii="Times New Roman" w:hAnsi="Times New Roman" w:cs="Times New Roman"/>
            <w:sz w:val="24"/>
            <w:szCs w:val="24"/>
            <w:lang w:val="en-US"/>
          </w:rPr>
          <w:fldChar w:fldCharType="begin"/>
        </w:r>
        <w:r w:rsidR="00697024" w:rsidRPr="006A093E" w:rsidDel="00D5557A">
          <w:rPr>
            <w:rFonts w:ascii="Times New Roman" w:hAnsi="Times New Roman" w:cs="Times New Roman"/>
            <w:sz w:val="24"/>
            <w:szCs w:val="24"/>
            <w:lang w:val="en-US"/>
          </w:rPr>
          <w:delInstrText xml:space="preserve"> ADDIN EN.CITE &lt;EndNote&gt;&lt;Cite&gt;&lt;Author&gt;Kanwar&lt;/Author&gt;&lt;Year&gt;2000&lt;/Year&gt;&lt;RecNum&gt;32&lt;/RecNum&gt;&lt;DisplayText&gt;&lt;style face="superscript"&gt;[22]&lt;/style&gt;&lt;/DisplayText&gt;&lt;record&gt;&lt;rec-number&gt;32&lt;/rec-number&gt;&lt;foreign-keys&gt;&lt;key app="EN" db-id="zvspev52q5sttqetatnpexxo02zdpswpztzw" timestamp="1602401589"&gt;32&lt;/key&gt;&lt;/foreign-keys&gt;&lt;ref-type name="Journal Article"&gt;17&lt;/ref-type&gt;&lt;contributors&gt;&lt;authors&gt;&lt;author&gt;Kanwar, R.&lt;/author&gt;&lt;author&gt;Balasubramanian, D.&lt;/author&gt;&lt;/authors&gt;&lt;/contributors&gt;&lt;titles&gt;&lt;title&gt;Structural studies on some dityrosine-cross-linked globular proteins: Stability is weakened, but activity is not abolished&lt;/title&gt;&lt;secondary-title&gt;Biochemistry&lt;/secondary-title&gt;&lt;/titles&gt;&lt;periodical&gt;&lt;full-title&gt;Biochemistry&lt;/full-title&gt;&lt;/periodical&gt;&lt;pages&gt;14976-14983&lt;/pages&gt;&lt;volume&gt;39&lt;/volume&gt;&lt;number&gt;48&lt;/number&gt;&lt;dates&gt;&lt;year&gt;2000&lt;/year&gt;&lt;/dates&gt;&lt;urls&gt;&lt;pdf-urls&gt;&lt;url&gt;file:///C:/Users/annar/Documents/Backup ZBSA Aug 2019/03_Literaturverzeichnis V.2/03_Methoden/18_Cornea glue/18_Riboflavin/Kanwar, Biochemistry 2000.pdf&lt;/url&gt;&lt;/pdf-urls&gt;&lt;/urls&gt;&lt;electronic-resource-num&gt;10.1021/bi0008579&lt;/electronic-resource-num&gt;&lt;/record&gt;&lt;/Cite&gt;&lt;/EndNote&gt;</w:delInstrText>
        </w:r>
        <w:r w:rsidR="00697024" w:rsidDel="00D5557A">
          <w:rPr>
            <w:rFonts w:ascii="Times New Roman" w:hAnsi="Times New Roman" w:cs="Times New Roman"/>
            <w:sz w:val="24"/>
            <w:szCs w:val="24"/>
            <w:lang w:val="en-US"/>
          </w:rPr>
          <w:fldChar w:fldCharType="separate"/>
        </w:r>
        <w:r w:rsidR="00697024" w:rsidRPr="00697024" w:rsidDel="00D5557A">
          <w:rPr>
            <w:rFonts w:ascii="Times New Roman" w:hAnsi="Times New Roman" w:cs="Times New Roman"/>
            <w:noProof/>
            <w:sz w:val="24"/>
            <w:szCs w:val="24"/>
            <w:vertAlign w:val="superscript"/>
            <w:lang w:val="en-US"/>
          </w:rPr>
          <w:delText>[22]</w:delText>
        </w:r>
        <w:r w:rsidR="00697024" w:rsidDel="00D5557A">
          <w:rPr>
            <w:rFonts w:ascii="Times New Roman" w:hAnsi="Times New Roman" w:cs="Times New Roman"/>
            <w:sz w:val="24"/>
            <w:szCs w:val="24"/>
            <w:lang w:val="en-US"/>
          </w:rPr>
          <w:fldChar w:fldCharType="end"/>
        </w:r>
        <w:r w:rsidRPr="009A1C08" w:rsidDel="00D5557A">
          <w:rPr>
            <w:rFonts w:ascii="Times New Roman" w:hAnsi="Times New Roman" w:cs="Times New Roman"/>
            <w:sz w:val="24"/>
            <w:szCs w:val="24"/>
            <w:lang w:val="en-US"/>
          </w:rPr>
          <w:delText xml:space="preserve"> or </w:delText>
        </w:r>
      </w:del>
      <w:del w:id="902" w:author="anna.resch88@gmail.com" w:date="2022-01-04T16:23:00Z">
        <w:r w:rsidRPr="009A1C08" w:rsidDel="00D50BA6">
          <w:rPr>
            <w:rFonts w:ascii="Times New Roman" w:hAnsi="Times New Roman" w:cs="Times New Roman"/>
            <w:sz w:val="24"/>
            <w:szCs w:val="24"/>
            <w:lang w:val="en-US"/>
          </w:rPr>
          <w:delText>R</w:delText>
        </w:r>
      </w:del>
      <w:del w:id="903" w:author="anna.resch88@gmail.com" w:date="2022-01-04T17:36:00Z">
        <w:r w:rsidRPr="009A1C08" w:rsidDel="00D5557A">
          <w:rPr>
            <w:rFonts w:ascii="Times New Roman" w:hAnsi="Times New Roman" w:cs="Times New Roman"/>
            <w:sz w:val="24"/>
            <w:szCs w:val="24"/>
            <w:lang w:val="en-US"/>
          </w:rPr>
          <w:delText>u(II)bpy</w:delText>
        </w:r>
        <w:r w:rsidR="00697024" w:rsidDel="00D5557A">
          <w:rPr>
            <w:rFonts w:ascii="Times New Roman" w:hAnsi="Times New Roman" w:cs="Times New Roman"/>
            <w:sz w:val="24"/>
            <w:szCs w:val="24"/>
            <w:lang w:val="en-US"/>
          </w:rPr>
          <w:fldChar w:fldCharType="begin"/>
        </w:r>
        <w:r w:rsidR="00697024" w:rsidDel="00D5557A">
          <w:rPr>
            <w:rFonts w:ascii="Times New Roman" w:hAnsi="Times New Roman" w:cs="Times New Roman"/>
            <w:sz w:val="24"/>
            <w:szCs w:val="24"/>
            <w:lang w:val="en-US"/>
          </w:rPr>
          <w:delInstrText xml:space="preserve"> ADDIN EN.CITE &lt;EndNote&gt;&lt;Cite&gt;&lt;Author&gt;Fancy&lt;/Author&gt;&lt;Year&gt;1999&lt;/Year&gt;&lt;RecNum&gt;33&lt;/RecNum&gt;&lt;DisplayText&gt;&lt;style face="superscript"&gt;[23]&lt;/style&gt;&lt;/DisplayText&gt;&lt;record&gt;&lt;rec-number&gt;33&lt;/rec-number&gt;&lt;foreign-keys&gt;&lt;key app="EN" db-id="zvspev52q5sttqetatnpexxo02zdpswpztzw" timestamp="1602401589"&gt;33&lt;/key&gt;&lt;/foreign-keys&gt;&lt;ref-type name="Journal Article"&gt;17&lt;/ref-type&gt;&lt;contributors&gt;&lt;authors&gt;&lt;author&gt;Fancy, David A.&lt;/author&gt;&lt;author&gt;Kodadek, Thomas&lt;/author&gt;&lt;/authors&gt;&lt;/contributors&gt;&lt;titles&gt;&lt;title&gt;Chemistry for the analysis of protein-protein interactions: Rapid and efficient cross-linking triggered by long wavelength light&lt;/title&gt;&lt;secondary-title&gt;Proceedings of the National Academy of Sciences of the United States of America&lt;/secondary-title&gt;&lt;/titles&gt;&lt;periodical&gt;&lt;full-title&gt;Proceedings of the National Academy of Sciences of the United States of America&lt;/full-title&gt;&lt;/periodical&gt;&lt;pages&gt;6020-6024&lt;/pages&gt;&lt;volume&gt;96&lt;/volume&gt;&lt;number&gt;11&lt;/number&gt;&lt;dates&gt;&lt;year&gt;1999&lt;/year&gt;&lt;/dates&gt;&lt;urls&gt;&lt;pdf-urls&gt;&lt;url&gt;file:///C:/Users/annar/Documents/Backup ZBSA Aug 2019/03_Literaturverzeichnis V.2/03_Methoden/17_Protein crosslinking/Fancy, Proc Natl Acad Sci USA 1999.pdf&lt;/url&gt;&lt;/pdf-urls&gt;&lt;/urls&gt;&lt;electronic-resource-num&gt;10.1073/pnas.96.11.6020&lt;/electronic-resource-num&gt;&lt;/record&gt;&lt;/Cite&gt;&lt;/EndNote&gt;</w:delInstrText>
        </w:r>
        <w:r w:rsidR="00697024" w:rsidDel="00D5557A">
          <w:rPr>
            <w:rFonts w:ascii="Times New Roman" w:hAnsi="Times New Roman" w:cs="Times New Roman"/>
            <w:sz w:val="24"/>
            <w:szCs w:val="24"/>
            <w:lang w:val="en-US"/>
          </w:rPr>
          <w:fldChar w:fldCharType="separate"/>
        </w:r>
        <w:r w:rsidR="00697024" w:rsidRPr="00697024" w:rsidDel="00D5557A">
          <w:rPr>
            <w:rFonts w:ascii="Times New Roman" w:hAnsi="Times New Roman" w:cs="Times New Roman"/>
            <w:noProof/>
            <w:sz w:val="24"/>
            <w:szCs w:val="24"/>
            <w:vertAlign w:val="superscript"/>
            <w:lang w:val="en-US"/>
          </w:rPr>
          <w:delText>[23]</w:delText>
        </w:r>
        <w:r w:rsidR="00697024" w:rsidDel="00D5557A">
          <w:rPr>
            <w:rFonts w:ascii="Times New Roman" w:hAnsi="Times New Roman" w:cs="Times New Roman"/>
            <w:sz w:val="24"/>
            <w:szCs w:val="24"/>
            <w:lang w:val="en-US"/>
          </w:rPr>
          <w:fldChar w:fldCharType="end"/>
        </w:r>
        <w:r w:rsidRPr="009A1C08" w:rsidDel="00D5557A">
          <w:rPr>
            <w:rFonts w:ascii="Times New Roman" w:hAnsi="Times New Roman" w:cs="Times New Roman"/>
            <w:sz w:val="24"/>
            <w:szCs w:val="24"/>
            <w:lang w:val="en-US"/>
          </w:rPr>
          <w:delText xml:space="preserve"> along with ammonium per</w:delText>
        </w:r>
        <w:r w:rsidR="00EF45CE" w:rsidRPr="009A1C08" w:rsidDel="00D5557A">
          <w:rPr>
            <w:rFonts w:ascii="Times New Roman" w:hAnsi="Times New Roman" w:cs="Times New Roman"/>
            <w:sz w:val="24"/>
            <w:szCs w:val="24"/>
            <w:lang w:val="en-US"/>
          </w:rPr>
          <w:delText>oxodisulf</w:delText>
        </w:r>
        <w:r w:rsidRPr="009A1C08" w:rsidDel="00D5557A">
          <w:rPr>
            <w:rFonts w:ascii="Times New Roman" w:hAnsi="Times New Roman" w:cs="Times New Roman"/>
            <w:sz w:val="24"/>
            <w:szCs w:val="24"/>
            <w:lang w:val="en-US"/>
          </w:rPr>
          <w:delText>ate (APS) as an electron acceptor</w:delText>
        </w:r>
        <w:r w:rsidR="00697024" w:rsidDel="00D5557A">
          <w:rPr>
            <w:rFonts w:ascii="Times New Roman" w:hAnsi="Times New Roman" w:cs="Times New Roman"/>
            <w:sz w:val="24"/>
            <w:szCs w:val="24"/>
            <w:lang w:val="en-US"/>
          </w:rPr>
          <w:fldChar w:fldCharType="begin"/>
        </w:r>
        <w:r w:rsidR="00697024" w:rsidDel="00D5557A">
          <w:rPr>
            <w:rFonts w:ascii="Times New Roman" w:hAnsi="Times New Roman" w:cs="Times New Roman"/>
            <w:sz w:val="24"/>
            <w:szCs w:val="24"/>
            <w:lang w:val="en-US"/>
          </w:rPr>
          <w:delInstrText xml:space="preserve"> ADDIN EN.CITE &lt;EndNote&gt;&lt;Cite&gt;&lt;Author&gt;Fancy&lt;/Author&gt;&lt;Year&gt;1999&lt;/Year&gt;&lt;RecNum&gt;33&lt;/RecNum&gt;&lt;DisplayText&gt;&lt;style face="superscript"&gt;[23]&lt;/style&gt;&lt;/DisplayText&gt;&lt;record&gt;&lt;rec-number&gt;33&lt;/rec-number&gt;&lt;foreign-keys&gt;&lt;key app="EN" db-id="zvspev52q5sttqetatnpexxo02zdpswpztzw" timestamp="1602401589"&gt;33&lt;/key&gt;&lt;/foreign-keys&gt;&lt;ref-type name="Journal Article"&gt;17&lt;/ref-type&gt;&lt;contributors&gt;&lt;authors&gt;&lt;author&gt;Fancy, David A.&lt;/author&gt;&lt;author&gt;Kodadek, Thomas&lt;/author&gt;&lt;/authors&gt;&lt;/contributors&gt;&lt;titles&gt;&lt;title&gt;Chemistry for the analysis of protein-protein interactions: Rapid and efficient cross-linking triggered by long wavelength light&lt;/title&gt;&lt;secondary-title&gt;Proceedings of the National Academy of Sciences of the United States of America&lt;/secondary-title&gt;&lt;/titles&gt;&lt;periodical&gt;&lt;full-title&gt;Proceedings of the National Academy of Sciences of the United States of America&lt;/full-title&gt;&lt;/periodical&gt;&lt;pages&gt;6020-6024&lt;/pages&gt;&lt;volume&gt;96&lt;/volume&gt;&lt;number&gt;11&lt;/number&gt;&lt;dates&gt;&lt;year&gt;1999&lt;/year&gt;&lt;/dates&gt;&lt;urls&gt;&lt;pdf-urls&gt;&lt;url&gt;file:///C:/Users/annar/Documents/Backup ZBSA Aug 2019/03_Literaturverzeichnis V.2/03_Methoden/17_Protein crosslinking/Fancy, Proc Natl Acad Sci USA 1999.pdf&lt;/url&gt;&lt;/pdf-urls&gt;&lt;/urls&gt;&lt;electronic-resource-num&gt;10.1073/pnas.96.11.6020&lt;/electronic-resource-num&gt;&lt;/record&gt;&lt;/Cite&gt;&lt;/EndNote&gt;</w:delInstrText>
        </w:r>
        <w:r w:rsidR="00697024" w:rsidDel="00D5557A">
          <w:rPr>
            <w:rFonts w:ascii="Times New Roman" w:hAnsi="Times New Roman" w:cs="Times New Roman"/>
            <w:sz w:val="24"/>
            <w:szCs w:val="24"/>
            <w:lang w:val="en-US"/>
          </w:rPr>
          <w:fldChar w:fldCharType="separate"/>
        </w:r>
        <w:r w:rsidR="00697024" w:rsidRPr="00697024" w:rsidDel="00D5557A">
          <w:rPr>
            <w:rFonts w:ascii="Times New Roman" w:hAnsi="Times New Roman" w:cs="Times New Roman"/>
            <w:noProof/>
            <w:sz w:val="24"/>
            <w:szCs w:val="24"/>
            <w:vertAlign w:val="superscript"/>
            <w:lang w:val="en-US"/>
          </w:rPr>
          <w:delText>[23]</w:delText>
        </w:r>
        <w:r w:rsidR="00697024" w:rsidDel="00D5557A">
          <w:rPr>
            <w:rFonts w:ascii="Times New Roman" w:hAnsi="Times New Roman" w:cs="Times New Roman"/>
            <w:sz w:val="24"/>
            <w:szCs w:val="24"/>
            <w:lang w:val="en-US"/>
          </w:rPr>
          <w:fldChar w:fldCharType="end"/>
        </w:r>
        <w:r w:rsidRPr="009A1C08" w:rsidDel="00D5557A">
          <w:rPr>
            <w:rFonts w:ascii="Times New Roman" w:hAnsi="Times New Roman" w:cs="Times New Roman"/>
            <w:sz w:val="24"/>
            <w:szCs w:val="24"/>
            <w:lang w:val="en-US"/>
          </w:rPr>
          <w:delText xml:space="preserve">. </w:delText>
        </w:r>
      </w:del>
      <w:moveToRangeStart w:id="904" w:author="Bizan N. Balzer" w:date="2021-10-02T11:42:00Z" w:name="move84067347"/>
      <w:moveTo w:id="905" w:author="Bizan N. Balzer" w:date="2021-10-02T11:42:00Z">
        <w:del w:id="906" w:author="anna.resch88@gmail.com" w:date="2022-01-04T17:36:00Z">
          <w:r w:rsidR="002D6D3C" w:rsidRPr="009A1C08" w:rsidDel="00D5557A">
            <w:rPr>
              <w:rFonts w:ascii="Times New Roman" w:hAnsi="Times New Roman" w:cs="Times New Roman"/>
              <w:iCs/>
              <w:sz w:val="24"/>
              <w:szCs w:val="24"/>
              <w:lang w:val="en-US"/>
            </w:rPr>
            <w:delText>It appears that only the tyrosine pairs located at the periphery of the ULD tetramer (tyrosine 81 of each ULD monomer) are accessible to bulky crosslinking catalysts. Hence, crosslinking of tyrosine residues might predominantly rely on the distal tyrosine pairs</w:delText>
          </w:r>
        </w:del>
      </w:moveTo>
      <w:ins w:id="907" w:author="Bizan N. Balzer" w:date="2021-10-02T11:44:00Z">
        <w:del w:id="908" w:author="anna.resch88@gmail.com" w:date="2022-01-04T17:36:00Z">
          <w:r w:rsidR="002D6D3C" w:rsidDel="00D5557A">
            <w:rPr>
              <w:rFonts w:ascii="Times New Roman" w:hAnsi="Times New Roman" w:cs="Times New Roman"/>
              <w:iCs/>
              <w:sz w:val="24"/>
              <w:szCs w:val="24"/>
              <w:lang w:val="en-US"/>
            </w:rPr>
            <w:delText xml:space="preserve"> </w:delText>
          </w:r>
          <w:r w:rsidR="002D6D3C" w:rsidRPr="009A1C08" w:rsidDel="00D5557A">
            <w:rPr>
              <w:rFonts w:ascii="Times New Roman" w:hAnsi="Times New Roman" w:cs="Times New Roman"/>
              <w:sz w:val="24"/>
              <w:szCs w:val="24"/>
              <w:lang w:val="en-US"/>
            </w:rPr>
            <w:delText>(</w:delText>
          </w:r>
          <w:r w:rsidR="002D6D3C" w:rsidRPr="00EA1925" w:rsidDel="00D5557A">
            <w:rPr>
              <w:rFonts w:ascii="Times New Roman" w:hAnsi="Times New Roman" w:cs="Times New Roman"/>
              <w:b/>
              <w:sz w:val="24"/>
              <w:szCs w:val="24"/>
              <w:highlight w:val="cyan"/>
              <w:lang w:val="en-US"/>
            </w:rPr>
            <w:delText>Figure 2 (I)</w:delText>
          </w:r>
          <w:r w:rsidR="002D6D3C" w:rsidDel="00D5557A">
            <w:rPr>
              <w:rFonts w:ascii="Times New Roman" w:hAnsi="Times New Roman" w:cs="Times New Roman"/>
              <w:b/>
              <w:sz w:val="24"/>
              <w:szCs w:val="24"/>
              <w:lang w:val="en-US"/>
            </w:rPr>
            <w:delText>, c</w:delText>
          </w:r>
          <w:r w:rsidR="002D6D3C" w:rsidRPr="009A1C08" w:rsidDel="00D5557A">
            <w:rPr>
              <w:rFonts w:ascii="Times New Roman" w:hAnsi="Times New Roman" w:cs="Times New Roman"/>
              <w:sz w:val="24"/>
              <w:szCs w:val="24"/>
              <w:lang w:val="en-US"/>
            </w:rPr>
            <w:delText>)</w:delText>
          </w:r>
        </w:del>
      </w:ins>
      <w:moveTo w:id="909" w:author="Bizan N. Balzer" w:date="2021-10-02T11:42:00Z">
        <w:del w:id="910" w:author="anna.resch88@gmail.com" w:date="2022-01-04T17:36:00Z">
          <w:r w:rsidR="002D6D3C" w:rsidRPr="009A1C08" w:rsidDel="00D5557A">
            <w:rPr>
              <w:rFonts w:ascii="Times New Roman" w:hAnsi="Times New Roman" w:cs="Times New Roman"/>
              <w:iCs/>
              <w:sz w:val="24"/>
              <w:szCs w:val="24"/>
              <w:lang w:val="en-US"/>
            </w:rPr>
            <w:delText>.</w:delText>
          </w:r>
        </w:del>
      </w:moveTo>
      <w:moveToRangeEnd w:id="904"/>
      <w:ins w:id="911" w:author="Bizan N. Balzer" w:date="2021-10-02T11:42:00Z">
        <w:del w:id="912" w:author="anna.resch88@gmail.com" w:date="2022-01-04T17:36:00Z">
          <w:r w:rsidR="002D6D3C" w:rsidDel="00D5557A">
            <w:rPr>
              <w:rFonts w:ascii="Times New Roman" w:hAnsi="Times New Roman" w:cs="Times New Roman"/>
              <w:iCs/>
              <w:sz w:val="24"/>
              <w:szCs w:val="24"/>
              <w:lang w:val="en-US"/>
            </w:rPr>
            <w:delText xml:space="preserve"> </w:delText>
          </w:r>
        </w:del>
      </w:ins>
      <w:del w:id="913" w:author="anna.resch88@gmail.com" w:date="2022-01-04T17:36:00Z">
        <w:r w:rsidRPr="00996A4C" w:rsidDel="00D5557A">
          <w:rPr>
            <w:rFonts w:ascii="Times New Roman" w:hAnsi="Times New Roman" w:cs="Times New Roman"/>
            <w:color w:val="808080" w:themeColor="background1" w:themeShade="80"/>
            <w:sz w:val="24"/>
            <w:szCs w:val="24"/>
            <w:lang w:val="en-US"/>
            <w:rPrChange w:id="914" w:author="anna.resch88@gmail.com" w:date="2022-01-04T16:21:00Z">
              <w:rPr>
                <w:rFonts w:ascii="Times New Roman" w:hAnsi="Times New Roman" w:cs="Times New Roman"/>
                <w:sz w:val="24"/>
                <w:szCs w:val="24"/>
                <w:lang w:val="en-US"/>
              </w:rPr>
            </w:rPrChange>
          </w:rPr>
          <w:delText>Exploiting inherent tyrosine residues as crosslinking targets makes the system independent from subsequent chemical introduction of crosslinking sites</w:delText>
        </w:r>
        <w:r w:rsidR="003146E0" w:rsidRPr="00996A4C" w:rsidDel="00D5557A">
          <w:rPr>
            <w:rFonts w:ascii="Times New Roman" w:hAnsi="Times New Roman" w:cs="Times New Roman"/>
            <w:color w:val="808080" w:themeColor="background1" w:themeShade="80"/>
            <w:sz w:val="24"/>
            <w:szCs w:val="24"/>
            <w:lang w:val="en-US"/>
            <w:rPrChange w:id="915" w:author="anna.resch88@gmail.com" w:date="2022-01-04T16:21:00Z">
              <w:rPr>
                <w:rFonts w:ascii="Times New Roman" w:hAnsi="Times New Roman" w:cs="Times New Roman"/>
                <w:sz w:val="24"/>
                <w:szCs w:val="24"/>
                <w:lang w:val="en-US"/>
              </w:rPr>
            </w:rPrChange>
          </w:rPr>
          <w:delText xml:space="preserve"> (e.g.</w:delText>
        </w:r>
      </w:del>
      <w:ins w:id="916" w:author="Bizan N. Balzer" w:date="2021-10-02T11:31:00Z">
        <w:del w:id="917" w:author="anna.resch88@gmail.com" w:date="2022-01-04T17:36:00Z">
          <w:r w:rsidR="0095448A" w:rsidRPr="00996A4C" w:rsidDel="00D5557A">
            <w:rPr>
              <w:rFonts w:ascii="Times New Roman" w:hAnsi="Times New Roman" w:cs="Times New Roman"/>
              <w:color w:val="808080" w:themeColor="background1" w:themeShade="80"/>
              <w:sz w:val="24"/>
              <w:szCs w:val="24"/>
              <w:lang w:val="en-US"/>
              <w:rPrChange w:id="918" w:author="anna.resch88@gmail.com" w:date="2022-01-04T16:21:00Z">
                <w:rPr>
                  <w:rFonts w:ascii="Times New Roman" w:hAnsi="Times New Roman" w:cs="Times New Roman"/>
                  <w:sz w:val="24"/>
                  <w:szCs w:val="24"/>
                  <w:lang w:val="en-US"/>
                </w:rPr>
              </w:rPrChange>
            </w:rPr>
            <w:delText>,</w:delText>
          </w:r>
        </w:del>
      </w:ins>
      <w:del w:id="919" w:author="anna.resch88@gmail.com" w:date="2022-01-04T17:36:00Z">
        <w:r w:rsidR="003146E0" w:rsidRPr="00996A4C" w:rsidDel="00D5557A">
          <w:rPr>
            <w:rFonts w:ascii="Times New Roman" w:hAnsi="Times New Roman" w:cs="Times New Roman"/>
            <w:color w:val="808080" w:themeColor="background1" w:themeShade="80"/>
            <w:sz w:val="24"/>
            <w:szCs w:val="24"/>
            <w:lang w:val="en-US"/>
            <w:rPrChange w:id="920" w:author="anna.resch88@gmail.com" w:date="2022-01-04T16:21:00Z">
              <w:rPr>
                <w:rFonts w:ascii="Times New Roman" w:hAnsi="Times New Roman" w:cs="Times New Roman"/>
                <w:sz w:val="24"/>
                <w:szCs w:val="24"/>
                <w:lang w:val="en-US"/>
              </w:rPr>
            </w:rPrChange>
          </w:rPr>
          <w:delText xml:space="preserve"> acrylates)</w:delText>
        </w:r>
        <w:r w:rsidRPr="00996A4C" w:rsidDel="00D5557A">
          <w:rPr>
            <w:rFonts w:ascii="Times New Roman" w:hAnsi="Times New Roman" w:cs="Times New Roman"/>
            <w:color w:val="808080" w:themeColor="background1" w:themeShade="80"/>
            <w:sz w:val="24"/>
            <w:szCs w:val="24"/>
            <w:lang w:val="en-US"/>
            <w:rPrChange w:id="921" w:author="anna.resch88@gmail.com" w:date="2022-01-04T16:21:00Z">
              <w:rPr>
                <w:rFonts w:ascii="Times New Roman" w:hAnsi="Times New Roman" w:cs="Times New Roman"/>
                <w:sz w:val="24"/>
                <w:szCs w:val="24"/>
                <w:lang w:val="en-US"/>
              </w:rPr>
            </w:rPrChange>
          </w:rPr>
          <w:delText>, subject to variability</w:delText>
        </w:r>
        <w:r w:rsidR="00FD5216" w:rsidRPr="00996A4C" w:rsidDel="00D5557A">
          <w:rPr>
            <w:rFonts w:ascii="Times New Roman" w:hAnsi="Times New Roman" w:cs="Times New Roman"/>
            <w:color w:val="808080" w:themeColor="background1" w:themeShade="80"/>
            <w:sz w:val="24"/>
            <w:szCs w:val="24"/>
            <w:lang w:val="en-US"/>
            <w:rPrChange w:id="922" w:author="anna.resch88@gmail.com" w:date="2022-01-04T16:21:00Z">
              <w:rPr>
                <w:rFonts w:ascii="Times New Roman" w:hAnsi="Times New Roman" w:cs="Times New Roman"/>
                <w:sz w:val="24"/>
                <w:szCs w:val="24"/>
                <w:lang w:val="en-US"/>
              </w:rPr>
            </w:rPrChange>
          </w:rPr>
          <w:delText xml:space="preserve"> and calcification</w:delText>
        </w:r>
        <w:r w:rsidRPr="00996A4C" w:rsidDel="00D5557A">
          <w:rPr>
            <w:rFonts w:ascii="Times New Roman" w:hAnsi="Times New Roman" w:cs="Times New Roman"/>
            <w:color w:val="808080" w:themeColor="background1" w:themeShade="80"/>
            <w:sz w:val="24"/>
            <w:szCs w:val="24"/>
            <w:lang w:val="en-US"/>
            <w:rPrChange w:id="923" w:author="anna.resch88@gmail.com" w:date="2022-01-04T16:21:00Z">
              <w:rPr>
                <w:rFonts w:ascii="Times New Roman" w:hAnsi="Times New Roman" w:cs="Times New Roman"/>
                <w:sz w:val="24"/>
                <w:szCs w:val="24"/>
                <w:lang w:val="en-US"/>
              </w:rPr>
            </w:rPrChange>
          </w:rPr>
          <w:delText xml:space="preserve">. Furthermore, ULD tyrosines can form covalent bonds with tyrosine residues of contiguous tissue surfaces to interconnect the protein glue tightly with these tissues. </w:delText>
        </w:r>
      </w:del>
      <w:commentRangeStart w:id="924"/>
      <w:del w:id="925" w:author="anna.resch88@gmail.com" w:date="2022-01-04T17:23:00Z">
        <w:r w:rsidR="00D8670C" w:rsidRPr="009A1C08" w:rsidDel="00C76D02">
          <w:rPr>
            <w:rFonts w:ascii="Times New Roman" w:hAnsi="Times New Roman" w:cs="Times New Roman"/>
            <w:color w:val="000000" w:themeColor="text1"/>
            <w:sz w:val="24"/>
            <w:szCs w:val="24"/>
            <w:lang w:val="en-US"/>
          </w:rPr>
          <w:delText>A BLAST</w:delText>
        </w:r>
      </w:del>
      <w:del w:id="926" w:author="anna.resch88@gmail.com" w:date="2022-01-03T09:39:00Z">
        <w:r w:rsidR="00D8670C" w:rsidRPr="009A1C08" w:rsidDel="00313EBB">
          <w:rPr>
            <w:rFonts w:ascii="Times New Roman" w:hAnsi="Times New Roman" w:cs="Times New Roman"/>
            <w:color w:val="000000" w:themeColor="text1"/>
            <w:sz w:val="24"/>
            <w:szCs w:val="24"/>
            <w:lang w:val="en-US"/>
          </w:rPr>
          <w:delText>-</w:delText>
        </w:r>
      </w:del>
      <w:del w:id="927" w:author="anna.resch88@gmail.com" w:date="2022-01-04T17:23:00Z">
        <w:r w:rsidR="00D8670C" w:rsidRPr="009A1C08" w:rsidDel="00C76D02">
          <w:rPr>
            <w:rFonts w:ascii="Times New Roman" w:hAnsi="Times New Roman" w:cs="Times New Roman"/>
            <w:color w:val="000000" w:themeColor="text1"/>
            <w:sz w:val="24"/>
            <w:szCs w:val="24"/>
            <w:lang w:val="en-US"/>
          </w:rPr>
          <w:delText xml:space="preserve"> homology search for the human ULD sequence</w:delText>
        </w:r>
        <w:r w:rsidR="00A84C2D" w:rsidRPr="009A1C08" w:rsidDel="00C76D02">
          <w:rPr>
            <w:rFonts w:ascii="Times New Roman" w:hAnsi="Times New Roman" w:cs="Times New Roman"/>
            <w:color w:val="000000" w:themeColor="text1"/>
            <w:sz w:val="24"/>
            <w:szCs w:val="24"/>
            <w:lang w:val="en-US"/>
          </w:rPr>
          <w:delText xml:space="preserve"> (PDB 3TUO) </w:delText>
        </w:r>
        <w:r w:rsidR="00D8670C" w:rsidRPr="009A1C08" w:rsidDel="00C76D02">
          <w:rPr>
            <w:rFonts w:ascii="Times New Roman" w:hAnsi="Times New Roman" w:cs="Times New Roman"/>
            <w:color w:val="000000" w:themeColor="text1"/>
            <w:sz w:val="24"/>
            <w:szCs w:val="24"/>
            <w:lang w:val="en-US"/>
          </w:rPr>
          <w:delText>reveals a very high conservation across species</w:delText>
        </w:r>
        <w:r w:rsidR="00527E07" w:rsidRPr="009A1C08" w:rsidDel="00C76D02">
          <w:rPr>
            <w:rFonts w:ascii="Times New Roman" w:hAnsi="Times New Roman" w:cs="Times New Roman"/>
            <w:color w:val="000000" w:themeColor="text1"/>
            <w:sz w:val="24"/>
            <w:szCs w:val="24"/>
            <w:lang w:val="en-US"/>
          </w:rPr>
          <w:delText>, important for equally effective and biocompatible veterinary applications</w:delText>
        </w:r>
        <w:r w:rsidR="008126B0" w:rsidRPr="009A1C08" w:rsidDel="00C76D02">
          <w:rPr>
            <w:rFonts w:ascii="Times New Roman" w:hAnsi="Times New Roman" w:cs="Times New Roman"/>
            <w:color w:val="000000" w:themeColor="text1"/>
            <w:sz w:val="24"/>
            <w:szCs w:val="24"/>
            <w:lang w:val="en-US"/>
          </w:rPr>
          <w:delText xml:space="preserve"> </w:delText>
        </w:r>
        <w:r w:rsidR="008147E6" w:rsidRPr="009A1C08" w:rsidDel="00C76D02">
          <w:rPr>
            <w:rFonts w:ascii="Times New Roman" w:hAnsi="Times New Roman" w:cs="Times New Roman"/>
            <w:sz w:val="24"/>
            <w:szCs w:val="24"/>
            <w:lang w:val="en-US"/>
          </w:rPr>
          <w:delText>(</w:delText>
        </w:r>
        <w:r w:rsidR="008147E6" w:rsidRPr="00B724BD" w:rsidDel="00C76D02">
          <w:rPr>
            <w:rFonts w:ascii="Times New Roman" w:hAnsi="Times New Roman" w:cs="Times New Roman"/>
            <w:sz w:val="24"/>
            <w:szCs w:val="24"/>
            <w:highlight w:val="cyan"/>
            <w:lang w:val="en-US"/>
            <w:rPrChange w:id="928" w:author="Bizan N. Balzer" w:date="2021-10-07T16:26:00Z">
              <w:rPr>
                <w:rFonts w:ascii="Times New Roman" w:hAnsi="Times New Roman" w:cs="Times New Roman"/>
                <w:sz w:val="24"/>
                <w:szCs w:val="24"/>
                <w:lang w:val="en-US"/>
              </w:rPr>
            </w:rPrChange>
          </w:rPr>
          <w:delText xml:space="preserve">see </w:delText>
        </w:r>
        <w:r w:rsidR="006F6DD3" w:rsidRPr="00B724BD" w:rsidDel="00C76D02">
          <w:rPr>
            <w:rFonts w:ascii="Times New Roman" w:hAnsi="Times New Roman" w:cs="Times New Roman"/>
            <w:sz w:val="24"/>
            <w:szCs w:val="24"/>
            <w:highlight w:val="cyan"/>
            <w:lang w:val="en-US"/>
            <w:rPrChange w:id="929" w:author="Bizan N. Balzer" w:date="2021-10-07T16:26:00Z">
              <w:rPr>
                <w:rFonts w:ascii="Times New Roman" w:hAnsi="Times New Roman" w:cs="Times New Roman"/>
                <w:sz w:val="24"/>
                <w:szCs w:val="24"/>
                <w:lang w:val="en-US"/>
              </w:rPr>
            </w:rPrChange>
          </w:rPr>
          <w:delText xml:space="preserve">Supplementary Information </w:delText>
        </w:r>
        <w:r w:rsidR="008147E6" w:rsidRPr="00B724BD" w:rsidDel="00C76D02">
          <w:rPr>
            <w:rFonts w:ascii="Times New Roman" w:hAnsi="Times New Roman" w:cs="Times New Roman"/>
            <w:sz w:val="24"/>
            <w:szCs w:val="24"/>
            <w:highlight w:val="cyan"/>
            <w:lang w:val="en-US"/>
            <w:rPrChange w:id="930" w:author="Bizan N. Balzer" w:date="2021-10-07T16:26:00Z">
              <w:rPr>
                <w:rFonts w:ascii="Times New Roman" w:hAnsi="Times New Roman" w:cs="Times New Roman"/>
                <w:sz w:val="24"/>
                <w:szCs w:val="24"/>
                <w:lang w:val="en-US"/>
              </w:rPr>
            </w:rPrChange>
          </w:rPr>
          <w:delText>chapter</w:delText>
        </w:r>
      </w:del>
      <w:ins w:id="931" w:author="Bizan N. Balzer" w:date="2021-10-02T11:57:00Z">
        <w:del w:id="932" w:author="anna.resch88@gmail.com" w:date="2022-01-04T17:23:00Z">
          <w:r w:rsidR="008017DF" w:rsidRPr="00B724BD" w:rsidDel="00C76D02">
            <w:rPr>
              <w:rFonts w:ascii="Times New Roman" w:hAnsi="Times New Roman" w:cs="Times New Roman"/>
              <w:sz w:val="24"/>
              <w:szCs w:val="24"/>
              <w:highlight w:val="cyan"/>
              <w:lang w:val="en-US"/>
              <w:rPrChange w:id="933" w:author="Bizan N. Balzer" w:date="2021-10-07T16:26:00Z">
                <w:rPr>
                  <w:rFonts w:ascii="Times New Roman" w:hAnsi="Times New Roman" w:cs="Times New Roman"/>
                  <w:sz w:val="24"/>
                  <w:szCs w:val="24"/>
                  <w:lang w:val="en-US"/>
                </w:rPr>
              </w:rPrChange>
            </w:rPr>
            <w:delText>SI</w:delText>
          </w:r>
        </w:del>
      </w:ins>
      <w:del w:id="934" w:author="anna.resch88@gmail.com" w:date="2022-01-04T17:23:00Z">
        <w:r w:rsidR="008147E6" w:rsidRPr="00B724BD" w:rsidDel="00C76D02">
          <w:rPr>
            <w:rFonts w:ascii="Times New Roman" w:hAnsi="Times New Roman" w:cs="Times New Roman"/>
            <w:sz w:val="24"/>
            <w:szCs w:val="24"/>
            <w:highlight w:val="cyan"/>
            <w:lang w:val="en-US"/>
            <w:rPrChange w:id="935" w:author="Bizan N. Balzer" w:date="2021-10-07T16:26:00Z">
              <w:rPr>
                <w:rFonts w:ascii="Times New Roman" w:hAnsi="Times New Roman" w:cs="Times New Roman"/>
                <w:sz w:val="24"/>
                <w:szCs w:val="24"/>
                <w:lang w:val="en-US"/>
              </w:rPr>
            </w:rPrChange>
          </w:rPr>
          <w:delText xml:space="preserve"> </w:delText>
        </w:r>
      </w:del>
      <w:commentRangeStart w:id="936"/>
      <w:commentRangeStart w:id="937"/>
      <w:del w:id="938" w:author="anna.resch88@gmail.com" w:date="2022-01-04T11:48:00Z">
        <w:r w:rsidR="008147E6" w:rsidRPr="00B724BD" w:rsidDel="008418BA">
          <w:rPr>
            <w:rFonts w:ascii="Times New Roman" w:hAnsi="Times New Roman" w:cs="Times New Roman"/>
            <w:sz w:val="24"/>
            <w:szCs w:val="24"/>
            <w:highlight w:val="cyan"/>
            <w:lang w:val="en-US"/>
            <w:rPrChange w:id="939" w:author="Bizan N. Balzer" w:date="2021-10-07T16:26:00Z">
              <w:rPr>
                <w:rFonts w:ascii="Times New Roman" w:hAnsi="Times New Roman" w:cs="Times New Roman"/>
                <w:sz w:val="24"/>
                <w:szCs w:val="24"/>
                <w:lang w:val="en-US"/>
              </w:rPr>
            </w:rPrChange>
          </w:rPr>
          <w:delText>4</w:delText>
        </w:r>
      </w:del>
      <w:commentRangeEnd w:id="936"/>
      <w:del w:id="940" w:author="anna.resch88@gmail.com" w:date="2022-01-04T17:23:00Z">
        <w:r w:rsidR="008017DF" w:rsidRPr="00B724BD" w:rsidDel="00C76D02">
          <w:rPr>
            <w:rStyle w:val="Kommentarzeichen"/>
            <w:highlight w:val="cyan"/>
            <w:rPrChange w:id="941" w:author="Bizan N. Balzer" w:date="2021-10-07T16:26:00Z">
              <w:rPr>
                <w:rStyle w:val="Kommentarzeichen"/>
              </w:rPr>
            </w:rPrChange>
          </w:rPr>
          <w:commentReference w:id="936"/>
        </w:r>
        <w:commentRangeEnd w:id="937"/>
        <w:r w:rsidR="008418BA" w:rsidDel="00C76D02">
          <w:rPr>
            <w:rStyle w:val="Kommentarzeichen"/>
          </w:rPr>
          <w:commentReference w:id="937"/>
        </w:r>
        <w:r w:rsidR="008147E6" w:rsidRPr="009A1C08" w:rsidDel="00C76D02">
          <w:rPr>
            <w:rFonts w:ascii="Times New Roman" w:hAnsi="Times New Roman" w:cs="Times New Roman"/>
            <w:sz w:val="24"/>
            <w:szCs w:val="24"/>
            <w:lang w:val="en-US"/>
          </w:rPr>
          <w:delText>)</w:delText>
        </w:r>
        <w:r w:rsidR="00527E07" w:rsidRPr="009A1C08" w:rsidDel="00C76D02">
          <w:rPr>
            <w:rFonts w:ascii="Times New Roman" w:hAnsi="Times New Roman" w:cs="Times New Roman"/>
            <w:sz w:val="24"/>
            <w:szCs w:val="24"/>
            <w:lang w:val="en-US"/>
          </w:rPr>
          <w:delText>.</w:delText>
        </w:r>
        <w:commentRangeEnd w:id="924"/>
        <w:r w:rsidR="0095448A" w:rsidDel="00C76D02">
          <w:rPr>
            <w:rStyle w:val="Kommentarzeichen"/>
          </w:rPr>
          <w:commentReference w:id="924"/>
        </w:r>
      </w:del>
    </w:p>
    <w:p w14:paraId="268F55CC" w14:textId="5FAEE091" w:rsidR="002D6D3C" w:rsidRPr="002D6D3C" w:rsidDel="0025181D" w:rsidRDefault="002D6D3C" w:rsidP="00C2561A">
      <w:pPr>
        <w:spacing w:line="480" w:lineRule="auto"/>
        <w:jc w:val="both"/>
        <w:rPr>
          <w:ins w:id="942" w:author="Bizan N. Balzer" w:date="2021-10-02T11:46:00Z"/>
          <w:del w:id="943" w:author="anna.resch88@gmail.com" w:date="2022-01-04T17:48:00Z"/>
          <w:rFonts w:ascii="Times New Roman" w:hAnsi="Times New Roman" w:cs="Times New Roman"/>
          <w:sz w:val="24"/>
          <w:szCs w:val="24"/>
          <w:lang w:val="en-US"/>
          <w:rPrChange w:id="944" w:author="Bizan N. Balzer" w:date="2021-10-02T11:46:00Z">
            <w:rPr>
              <w:ins w:id="945" w:author="Bizan N. Balzer" w:date="2021-10-02T11:46:00Z"/>
              <w:del w:id="946" w:author="anna.resch88@gmail.com" w:date="2022-01-04T17:48:00Z"/>
              <w:rFonts w:ascii="Times New Roman" w:hAnsi="Times New Roman" w:cs="Times New Roman"/>
              <w:sz w:val="24"/>
              <w:szCs w:val="24"/>
            </w:rPr>
          </w:rPrChange>
        </w:rPr>
      </w:pPr>
      <w:ins w:id="947" w:author="Bizan N. Balzer" w:date="2021-10-02T11:47:00Z">
        <w:del w:id="948" w:author="anna.resch88@gmail.com" w:date="2022-01-04T17:48:00Z">
          <w:r w:rsidDel="0025181D">
            <w:rPr>
              <w:rFonts w:ascii="Times New Roman" w:hAnsi="Times New Roman" w:cs="Times New Roman"/>
              <w:iCs/>
              <w:sz w:val="24"/>
              <w:szCs w:val="24"/>
              <w:lang w:val="en-US"/>
            </w:rPr>
            <w:delText xml:space="preserve">Different </w:delText>
          </w:r>
        </w:del>
      </w:ins>
      <w:moveToRangeStart w:id="949" w:author="Bizan N. Balzer" w:date="2021-10-02T11:46:00Z" w:name="move84067611"/>
      <w:moveTo w:id="950" w:author="Bizan N. Balzer" w:date="2021-10-02T11:46:00Z">
        <w:del w:id="951" w:author="anna.resch88@gmail.com" w:date="2022-01-04T17:48:00Z">
          <w:r w:rsidRPr="009A1C08" w:rsidDel="0025181D">
            <w:rPr>
              <w:rFonts w:ascii="Times New Roman" w:hAnsi="Times New Roman" w:cs="Times New Roman"/>
              <w:iCs/>
              <w:sz w:val="24"/>
              <w:szCs w:val="24"/>
              <w:lang w:val="en-US"/>
            </w:rPr>
            <w:delText>L</w:delText>
          </w:r>
        </w:del>
      </w:moveTo>
      <w:ins w:id="952" w:author="Bizan N. Balzer" w:date="2021-10-02T11:47:00Z">
        <w:del w:id="953" w:author="anna.resch88@gmail.com" w:date="2022-01-04T17:48:00Z">
          <w:r w:rsidDel="0025181D">
            <w:rPr>
              <w:rFonts w:ascii="Times New Roman" w:hAnsi="Times New Roman" w:cs="Times New Roman"/>
              <w:iCs/>
              <w:sz w:val="24"/>
              <w:szCs w:val="24"/>
              <w:lang w:val="en-US"/>
            </w:rPr>
            <w:delText>l</w:delText>
          </w:r>
        </w:del>
      </w:ins>
      <w:moveTo w:id="954" w:author="Bizan N. Balzer" w:date="2021-10-02T11:46:00Z">
        <w:del w:id="955" w:author="anna.resch88@gmail.com" w:date="2022-01-04T17:48:00Z">
          <w:r w:rsidRPr="009A1C08" w:rsidDel="0025181D">
            <w:rPr>
              <w:rFonts w:ascii="Times New Roman" w:hAnsi="Times New Roman" w:cs="Times New Roman"/>
              <w:iCs/>
              <w:sz w:val="24"/>
              <w:szCs w:val="24"/>
              <w:lang w:val="en-US"/>
            </w:rPr>
            <w:delText xml:space="preserve">inker motives </w:delText>
          </w:r>
        </w:del>
      </w:moveTo>
      <w:ins w:id="956" w:author="Bizan N. Balzer" w:date="2021-10-02T11:47:00Z">
        <w:del w:id="957" w:author="anna.resch88@gmail.com" w:date="2022-01-04T17:48:00Z">
          <w:r w:rsidDel="0025181D">
            <w:rPr>
              <w:rFonts w:ascii="Times New Roman" w:hAnsi="Times New Roman" w:cs="Times New Roman"/>
              <w:iCs/>
              <w:sz w:val="24"/>
              <w:szCs w:val="24"/>
              <w:lang w:val="en-US"/>
            </w:rPr>
            <w:delText xml:space="preserve">can be provided </w:delText>
          </w:r>
        </w:del>
      </w:ins>
      <w:ins w:id="958" w:author="Bizan N. Balzer" w:date="2021-10-02T11:48:00Z">
        <w:del w:id="959" w:author="anna.resch88@gmail.com" w:date="2022-01-04T17:48:00Z">
          <w:r w:rsidDel="0025181D">
            <w:rPr>
              <w:rFonts w:ascii="Times New Roman" w:hAnsi="Times New Roman" w:cs="Times New Roman"/>
              <w:iCs/>
              <w:sz w:val="24"/>
              <w:szCs w:val="24"/>
              <w:lang w:val="en-US"/>
            </w:rPr>
            <w:delText>including</w:delText>
          </w:r>
        </w:del>
      </w:ins>
      <w:moveTo w:id="960" w:author="Bizan N. Balzer" w:date="2021-10-02T11:46:00Z">
        <w:del w:id="961" w:author="anna.resch88@gmail.com" w:date="2022-01-04T17:48:00Z">
          <w:r w:rsidRPr="009A1C08" w:rsidDel="0025181D">
            <w:rPr>
              <w:rFonts w:ascii="Times New Roman" w:hAnsi="Times New Roman" w:cs="Times New Roman"/>
              <w:iCs/>
              <w:sz w:val="24"/>
              <w:szCs w:val="24"/>
              <w:lang w:val="en-US"/>
            </w:rPr>
            <w:delText>include the most modular and flexible human ELPs</w:delText>
          </w:r>
        </w:del>
      </w:moveTo>
      <w:ins w:id="962" w:author="Bizan N. Balzer" w:date="2021-10-02T11:48:00Z">
        <w:del w:id="963" w:author="anna.resch88@gmail.com" w:date="2022-01-04T17:48:00Z">
          <w:r w:rsidDel="0025181D">
            <w:rPr>
              <w:rFonts w:ascii="Times New Roman" w:hAnsi="Times New Roman" w:cs="Times New Roman"/>
              <w:iCs/>
              <w:sz w:val="24"/>
              <w:szCs w:val="24"/>
              <w:lang w:val="en-US"/>
            </w:rPr>
            <w:delText xml:space="preserve"> </w:delText>
          </w:r>
          <w:r w:rsidRPr="009A1C08" w:rsidDel="0025181D">
            <w:rPr>
              <w:rFonts w:ascii="Times New Roman" w:hAnsi="Times New Roman" w:cs="Times New Roman"/>
              <w:sz w:val="24"/>
              <w:szCs w:val="24"/>
              <w:lang w:val="en-US"/>
            </w:rPr>
            <w:delText>(</w:delText>
          </w:r>
          <w:r w:rsidRPr="00EA1925" w:rsidDel="0025181D">
            <w:rPr>
              <w:rFonts w:ascii="Times New Roman" w:hAnsi="Times New Roman" w:cs="Times New Roman"/>
              <w:b/>
              <w:sz w:val="24"/>
              <w:szCs w:val="24"/>
              <w:highlight w:val="cyan"/>
              <w:lang w:val="en-US"/>
            </w:rPr>
            <w:delText>Figure 2 (I</w:delText>
          </w:r>
          <w:r w:rsidDel="0025181D">
            <w:rPr>
              <w:rFonts w:ascii="Times New Roman" w:hAnsi="Times New Roman" w:cs="Times New Roman"/>
              <w:b/>
              <w:sz w:val="24"/>
              <w:szCs w:val="24"/>
              <w:highlight w:val="cyan"/>
              <w:lang w:val="en-US"/>
            </w:rPr>
            <w:delText>I</w:delText>
          </w:r>
          <w:r w:rsidRPr="00EA1925" w:rsidDel="0025181D">
            <w:rPr>
              <w:rFonts w:ascii="Times New Roman" w:hAnsi="Times New Roman" w:cs="Times New Roman"/>
              <w:b/>
              <w:sz w:val="24"/>
              <w:szCs w:val="24"/>
              <w:highlight w:val="cyan"/>
              <w:lang w:val="en-US"/>
            </w:rPr>
            <w:delText>)</w:delText>
          </w:r>
          <w:r w:rsidRPr="009A1C08" w:rsidDel="0025181D">
            <w:rPr>
              <w:rFonts w:ascii="Times New Roman" w:hAnsi="Times New Roman" w:cs="Times New Roman"/>
              <w:sz w:val="24"/>
              <w:szCs w:val="24"/>
              <w:lang w:val="en-US"/>
            </w:rPr>
            <w:delText>)</w:delText>
          </w:r>
        </w:del>
      </w:ins>
      <w:moveTo w:id="964" w:author="Bizan N. Balzer" w:date="2021-10-02T11:46:00Z">
        <w:del w:id="965" w:author="anna.resch88@gmail.com" w:date="2022-01-04T17:48:00Z">
          <w:r w:rsidRPr="009A1C08" w:rsidDel="0025181D">
            <w:rPr>
              <w:rFonts w:ascii="Times New Roman" w:hAnsi="Times New Roman" w:cs="Times New Roman"/>
              <w:iCs/>
              <w:sz w:val="24"/>
              <w:szCs w:val="24"/>
              <w:lang w:val="en-US"/>
            </w:rPr>
            <w:delText xml:space="preserve">, along with human serum albumin (the ULD-HSA-ULD construct) which combines protein glue properties with absorptive properties, </w:delText>
          </w:r>
          <w:commentRangeStart w:id="966"/>
          <w:r w:rsidRPr="009A1C08" w:rsidDel="0025181D">
            <w:rPr>
              <w:rFonts w:ascii="Times New Roman" w:hAnsi="Times New Roman" w:cs="Times New Roman"/>
              <w:iCs/>
              <w:sz w:val="24"/>
              <w:szCs w:val="24"/>
              <w:lang w:val="en-US"/>
            </w:rPr>
            <w:delText>ULD-</w:delText>
          </w:r>
          <w:r w:rsidRPr="009A1C08" w:rsidDel="0025181D">
            <w:rPr>
              <w:rFonts w:ascii="Times New Roman" w:hAnsi="Times New Roman" w:cs="Times New Roman"/>
              <w:iCs/>
              <w:sz w:val="24"/>
              <w:szCs w:val="24"/>
              <w:lang w:val="en-US"/>
            </w:rPr>
            <w:lastRenderedPageBreak/>
            <w:delText>spisi10/20-ULD and ULD-resi10-ULD comprise fibrous and mechanically resilient linker sequences derived from spider silk spidroin and resilin</w:delText>
          </w:r>
        </w:del>
      </w:moveTo>
      <w:commentRangeEnd w:id="966"/>
      <w:del w:id="967" w:author="anna.resch88@gmail.com" w:date="2022-01-04T17:48:00Z">
        <w:r w:rsidR="00460823" w:rsidDel="0025181D">
          <w:rPr>
            <w:rStyle w:val="Kommentarzeichen"/>
          </w:rPr>
          <w:commentReference w:id="966"/>
        </w:r>
      </w:del>
      <w:moveTo w:id="968" w:author="Bizan N. Balzer" w:date="2021-10-02T11:46:00Z">
        <w:del w:id="969" w:author="anna.resch88@gmail.com" w:date="2022-01-04T17:48:00Z">
          <w:r w:rsidRPr="009A1C08" w:rsidDel="0025181D">
            <w:rPr>
              <w:rFonts w:ascii="Times New Roman" w:hAnsi="Times New Roman" w:cs="Times New Roman"/>
              <w:iCs/>
              <w:sz w:val="24"/>
              <w:szCs w:val="24"/>
              <w:lang w:val="en-US"/>
            </w:rPr>
            <w:delText xml:space="preserve">. ULD-SpyCatcher-ULD contains an adapter linker sequence that can be conjugated with SpyTag (short peptide) allowing for site-selective bioorthogonal protein functionalization. ULD-mEGFP-ULD construct demonstrates a globular green fluorescence protein as linker for visualization purposes. </w:delText>
          </w:r>
          <w:commentRangeStart w:id="970"/>
          <w:r w:rsidRPr="009A1C08" w:rsidDel="0025181D">
            <w:rPr>
              <w:rFonts w:ascii="Times New Roman" w:hAnsi="Times New Roman" w:cs="Times New Roman"/>
              <w:iCs/>
              <w:sz w:val="24"/>
              <w:szCs w:val="24"/>
              <w:lang w:val="en-US"/>
            </w:rPr>
            <w:delText xml:space="preserve">ULD-(DSY)8-ULD and ULD-(VRY)6-ULD </w:delText>
          </w:r>
        </w:del>
      </w:moveTo>
      <w:commentRangeEnd w:id="970"/>
      <w:del w:id="971" w:author="anna.resch88@gmail.com" w:date="2022-01-04T17:48:00Z">
        <w:r w:rsidR="0025181D" w:rsidDel="0025181D">
          <w:rPr>
            <w:rStyle w:val="Kommentarzeichen"/>
          </w:rPr>
          <w:commentReference w:id="970"/>
        </w:r>
      </w:del>
      <w:moveTo w:id="972" w:author="Bizan N. Balzer" w:date="2021-10-02T11:46:00Z">
        <w:del w:id="973" w:author="anna.resch88@gmail.com" w:date="2022-01-04T17:48:00Z">
          <w:r w:rsidRPr="009A1C08" w:rsidDel="0025181D">
            <w:rPr>
              <w:rFonts w:ascii="Times New Roman" w:hAnsi="Times New Roman" w:cs="Times New Roman"/>
              <w:iCs/>
              <w:sz w:val="24"/>
              <w:szCs w:val="24"/>
              <w:lang w:val="en-US"/>
            </w:rPr>
            <w:delText>include charged disordered and photocrosslinkable linker sequences to adjust protein-tissue adhesion via glue charge composition and mechanical strength of the hydrogel via additional Tyr-crosslinking sites</w:delText>
          </w:r>
        </w:del>
      </w:moveTo>
      <w:ins w:id="974" w:author="Bizan N. Balzer" w:date="2021-10-07T21:56:00Z">
        <w:del w:id="975" w:author="anna.resch88@gmail.com" w:date="2022-01-04T17:48:00Z">
          <w:r w:rsidR="00DE0F1C" w:rsidDel="0025181D">
            <w:rPr>
              <w:rFonts w:ascii="Times New Roman" w:hAnsi="Times New Roman" w:cs="Times New Roman"/>
              <w:iCs/>
              <w:sz w:val="24"/>
              <w:szCs w:val="24"/>
              <w:lang w:val="en-US"/>
            </w:rPr>
            <w:delText xml:space="preserve"> (</w:delText>
          </w:r>
          <w:r w:rsidR="00DE0F1C" w:rsidRPr="005F3832" w:rsidDel="0025181D">
            <w:rPr>
              <w:rFonts w:ascii="Times New Roman" w:hAnsi="Times New Roman" w:cs="Times New Roman"/>
              <w:iCs/>
              <w:sz w:val="24"/>
              <w:szCs w:val="24"/>
              <w:highlight w:val="cyan"/>
              <w:lang w:val="en-US"/>
              <w:rPrChange w:id="976" w:author="Bizan N. Balzer" w:date="2021-10-07T22:03:00Z">
                <w:rPr>
                  <w:rFonts w:ascii="Times New Roman" w:hAnsi="Times New Roman" w:cs="Times New Roman"/>
                  <w:iCs/>
                  <w:sz w:val="24"/>
                  <w:szCs w:val="24"/>
                  <w:lang w:val="en-US"/>
                </w:rPr>
              </w:rPrChange>
            </w:rPr>
            <w:delText xml:space="preserve">see </w:delText>
          </w:r>
        </w:del>
      </w:ins>
      <w:ins w:id="977" w:author="Bizan N. Balzer" w:date="2021-10-07T22:32:00Z">
        <w:del w:id="978" w:author="anna.resch88@gmail.com" w:date="2022-01-04T17:48:00Z">
          <w:r w:rsidR="00E96D6A" w:rsidRPr="00E96D6A" w:rsidDel="0025181D">
            <w:rPr>
              <w:rFonts w:ascii="Times New Roman" w:hAnsi="Times New Roman" w:cs="Times New Roman"/>
              <w:iCs/>
              <w:sz w:val="24"/>
              <w:szCs w:val="24"/>
              <w:highlight w:val="cyan"/>
              <w:lang w:val="en-US"/>
              <w:rPrChange w:id="979" w:author="Bizan N. Balzer" w:date="2021-10-07T22:32:00Z">
                <w:rPr>
                  <w:rFonts w:cstheme="majorHAnsi"/>
                  <w:noProof/>
                  <w:lang w:val="en-US"/>
                </w:rPr>
              </w:rPrChange>
            </w:rPr>
            <w:delText>Supplementary Methods and Materials</w:delText>
          </w:r>
        </w:del>
      </w:ins>
      <w:ins w:id="980" w:author="Bizan N. Balzer" w:date="2021-10-07T21:56:00Z">
        <w:del w:id="981" w:author="anna.resch88@gmail.com" w:date="2022-01-04T17:48:00Z">
          <w:r w:rsidR="00DE0F1C" w:rsidRPr="005F3832" w:rsidDel="0025181D">
            <w:rPr>
              <w:rFonts w:ascii="Times New Roman" w:hAnsi="Times New Roman" w:cs="Times New Roman"/>
              <w:iCs/>
              <w:sz w:val="24"/>
              <w:szCs w:val="24"/>
              <w:highlight w:val="cyan"/>
              <w:lang w:val="en-US"/>
              <w:rPrChange w:id="982" w:author="Bizan N. Balzer" w:date="2021-10-07T22:03:00Z">
                <w:rPr>
                  <w:rFonts w:ascii="Times New Roman" w:hAnsi="Times New Roman" w:cs="Times New Roman"/>
                  <w:iCs/>
                  <w:sz w:val="24"/>
                  <w:szCs w:val="24"/>
                  <w:lang w:val="en-US"/>
                </w:rPr>
              </w:rPrChange>
            </w:rPr>
            <w:delText xml:space="preserve"> 1.3 and SI Figure S-2</w:delText>
          </w:r>
          <w:r w:rsidR="00DE0F1C" w:rsidDel="0025181D">
            <w:rPr>
              <w:rFonts w:ascii="Times New Roman" w:hAnsi="Times New Roman" w:cs="Times New Roman"/>
              <w:iCs/>
              <w:sz w:val="24"/>
              <w:szCs w:val="24"/>
              <w:lang w:val="en-US"/>
            </w:rPr>
            <w:delText>)</w:delText>
          </w:r>
        </w:del>
      </w:ins>
      <w:moveTo w:id="983" w:author="Bizan N. Balzer" w:date="2021-10-02T11:46:00Z">
        <w:del w:id="984" w:author="anna.resch88@gmail.com" w:date="2022-01-04T17:48:00Z">
          <w:r w:rsidRPr="009A1C08" w:rsidDel="0025181D">
            <w:rPr>
              <w:rFonts w:ascii="Times New Roman" w:hAnsi="Times New Roman" w:cs="Times New Roman"/>
              <w:iCs/>
              <w:sz w:val="24"/>
              <w:szCs w:val="24"/>
              <w:lang w:val="en-US"/>
            </w:rPr>
            <w:delText>. ULD-EYFP-TEVrc-mEGFP-ULD as well as ULD-EYFP-TEVrc-ULD combine fluorescent properties with network degradability via the TEVprotease recognition sequence motif (TEVrec).</w:delText>
          </w:r>
        </w:del>
      </w:moveTo>
      <w:moveToRangeEnd w:id="949"/>
    </w:p>
    <w:p w14:paraId="6BE7FD31" w14:textId="237273E4" w:rsidR="002D6D3C" w:rsidRPr="002D6D3C" w:rsidDel="006A093E" w:rsidRDefault="002D6D3C" w:rsidP="00C2561A">
      <w:pPr>
        <w:spacing w:line="480" w:lineRule="auto"/>
        <w:jc w:val="both"/>
        <w:rPr>
          <w:ins w:id="985" w:author="Bizan N. Balzer" w:date="2021-10-02T11:46:00Z"/>
          <w:del w:id="986" w:author="anna.resch88@gmail.com" w:date="2022-01-05T10:50:00Z"/>
          <w:rFonts w:ascii="Times New Roman" w:hAnsi="Times New Roman" w:cs="Times New Roman"/>
          <w:sz w:val="24"/>
          <w:szCs w:val="24"/>
          <w:lang w:val="en-US"/>
          <w:rPrChange w:id="987" w:author="Bizan N. Balzer" w:date="2021-10-02T11:46:00Z">
            <w:rPr>
              <w:ins w:id="988" w:author="Bizan N. Balzer" w:date="2021-10-02T11:46:00Z"/>
              <w:del w:id="989" w:author="anna.resch88@gmail.com" w:date="2022-01-05T10:50:00Z"/>
              <w:rFonts w:ascii="Times New Roman" w:hAnsi="Times New Roman" w:cs="Times New Roman"/>
              <w:sz w:val="24"/>
              <w:szCs w:val="24"/>
            </w:rPr>
          </w:rPrChange>
        </w:rPr>
      </w:pPr>
    </w:p>
    <w:p w14:paraId="188DFAB2" w14:textId="57DF0516" w:rsidR="0095448A" w:rsidRPr="00842046" w:rsidDel="00BE7718" w:rsidRDefault="0095448A" w:rsidP="00C2561A">
      <w:pPr>
        <w:spacing w:line="480" w:lineRule="auto"/>
        <w:jc w:val="both"/>
        <w:rPr>
          <w:ins w:id="990" w:author="Bizan N. Balzer" w:date="2021-10-02T11:33:00Z"/>
          <w:del w:id="991" w:author="anna.resch88@gmail.com" w:date="2022-01-04T17:54:00Z"/>
          <w:rFonts w:ascii="Times New Roman" w:hAnsi="Times New Roman" w:cs="Times New Roman"/>
          <w:color w:val="808080" w:themeColor="background1" w:themeShade="80"/>
          <w:sz w:val="24"/>
          <w:szCs w:val="24"/>
          <w:lang w:val="en-US"/>
          <w:rPrChange w:id="992" w:author="anna.resch88@gmail.com" w:date="2022-01-05T10:10:00Z">
            <w:rPr>
              <w:ins w:id="993" w:author="Bizan N. Balzer" w:date="2021-10-02T11:33:00Z"/>
              <w:del w:id="994" w:author="anna.resch88@gmail.com" w:date="2022-01-04T17:54:00Z"/>
              <w:rFonts w:ascii="Times New Roman" w:hAnsi="Times New Roman" w:cs="Times New Roman"/>
              <w:sz w:val="24"/>
              <w:szCs w:val="24"/>
              <w:lang w:val="en-US"/>
            </w:rPr>
          </w:rPrChange>
        </w:rPr>
      </w:pPr>
      <w:commentRangeStart w:id="995"/>
      <w:commentRangeStart w:id="996"/>
      <w:ins w:id="997" w:author="Bizan N. Balzer" w:date="2021-10-02T11:33:00Z">
        <w:del w:id="998" w:author="anna.resch88@gmail.com" w:date="2022-01-04T17:54:00Z">
          <w:r w:rsidRPr="00842046" w:rsidDel="00BE7718">
            <w:rPr>
              <w:rFonts w:ascii="Times New Roman" w:hAnsi="Times New Roman" w:cs="Times New Roman"/>
              <w:color w:val="808080" w:themeColor="background1" w:themeShade="80"/>
              <w:sz w:val="24"/>
              <w:szCs w:val="24"/>
              <w:lang w:val="en-US"/>
              <w:rPrChange w:id="999" w:author="anna.resch88@gmail.com" w:date="2022-01-05T10:10:00Z">
                <w:rPr>
                  <w:rFonts w:ascii="Times New Roman" w:hAnsi="Times New Roman" w:cs="Times New Roman"/>
                  <w:sz w:val="24"/>
                  <w:szCs w:val="24"/>
                  <w:lang w:val="en-US"/>
                </w:rPr>
              </w:rPrChange>
            </w:rPr>
            <w:delText>Hier kommt ein Spr</w:delText>
          </w:r>
        </w:del>
      </w:ins>
      <w:ins w:id="1000" w:author="Bizan N. Balzer" w:date="2021-10-02T11:34:00Z">
        <w:del w:id="1001" w:author="anna.resch88@gmail.com" w:date="2022-01-04T17:54:00Z">
          <w:r w:rsidRPr="00842046" w:rsidDel="00BE7718">
            <w:rPr>
              <w:rFonts w:ascii="Times New Roman" w:hAnsi="Times New Roman" w:cs="Times New Roman"/>
              <w:color w:val="808080" w:themeColor="background1" w:themeShade="80"/>
              <w:sz w:val="24"/>
              <w:szCs w:val="24"/>
              <w:lang w:val="en-US"/>
              <w:rPrChange w:id="1002" w:author="anna.resch88@gmail.com" w:date="2022-01-05T10:10:00Z">
                <w:rPr>
                  <w:rFonts w:ascii="Times New Roman" w:hAnsi="Times New Roman" w:cs="Times New Roman"/>
                  <w:sz w:val="24"/>
                  <w:szCs w:val="24"/>
                  <w:lang w:val="en-US"/>
                </w:rPr>
              </w:rPrChange>
            </w:rPr>
            <w:delText xml:space="preserve">ung zur </w:delText>
          </w:r>
          <w:r w:rsidRPr="00842046" w:rsidDel="00BE7718">
            <w:rPr>
              <w:rFonts w:ascii="Times New Roman" w:hAnsi="Times New Roman" w:cs="Times New Roman"/>
              <w:color w:val="808080" w:themeColor="background1" w:themeShade="80"/>
              <w:sz w:val="24"/>
              <w:szCs w:val="24"/>
              <w:lang w:val="en-US"/>
              <w:rPrChange w:id="1003" w:author="anna.resch88@gmail.com" w:date="2022-01-05T10:10:00Z">
                <w:rPr>
                  <w:rFonts w:ascii="Times New Roman" w:hAnsi="Times New Roman" w:cs="Times New Roman"/>
                  <w:sz w:val="24"/>
                  <w:szCs w:val="24"/>
                </w:rPr>
              </w:rPrChange>
            </w:rPr>
            <w:delText>Application.</w:delText>
          </w:r>
        </w:del>
      </w:ins>
    </w:p>
    <w:p w14:paraId="67964917" w14:textId="1C933C3F" w:rsidR="00570715" w:rsidRPr="00552083" w:rsidDel="00BE7718" w:rsidRDefault="00900B7A" w:rsidP="00C2561A">
      <w:pPr>
        <w:spacing w:line="480" w:lineRule="auto"/>
        <w:jc w:val="both"/>
        <w:rPr>
          <w:del w:id="1004" w:author="anna.resch88@gmail.com" w:date="2022-01-04T17:54:00Z"/>
          <w:rFonts w:ascii="Times New Roman" w:hAnsi="Times New Roman" w:cs="Times New Roman"/>
          <w:color w:val="808080" w:themeColor="background1" w:themeShade="80"/>
          <w:sz w:val="24"/>
          <w:szCs w:val="24"/>
          <w:lang w:val="en-US"/>
          <w:rPrChange w:id="1005" w:author="anna.resch88@gmail.com" w:date="2022-01-04T16:19:00Z">
            <w:rPr>
              <w:del w:id="1006" w:author="anna.resch88@gmail.com" w:date="2022-01-04T17:54:00Z"/>
              <w:rFonts w:ascii="Times New Roman" w:hAnsi="Times New Roman" w:cs="Times New Roman"/>
              <w:sz w:val="24"/>
              <w:szCs w:val="24"/>
              <w:lang w:val="en-US"/>
            </w:rPr>
          </w:rPrChange>
        </w:rPr>
      </w:pPr>
      <w:del w:id="1007" w:author="anna.resch88@gmail.com" w:date="2022-01-04T17:54:00Z">
        <w:r w:rsidRPr="00552083" w:rsidDel="00BE7718">
          <w:rPr>
            <w:rFonts w:ascii="Times New Roman" w:hAnsi="Times New Roman" w:cs="Times New Roman"/>
            <w:color w:val="808080" w:themeColor="background1" w:themeShade="80"/>
            <w:sz w:val="24"/>
            <w:szCs w:val="24"/>
            <w:lang w:val="en-US"/>
            <w:rPrChange w:id="1008" w:author="anna.resch88@gmail.com" w:date="2022-01-04T16:19:00Z">
              <w:rPr>
                <w:rFonts w:ascii="Times New Roman" w:hAnsi="Times New Roman" w:cs="Times New Roman"/>
                <w:sz w:val="24"/>
                <w:szCs w:val="24"/>
                <w:lang w:val="en-US"/>
              </w:rPr>
            </w:rPrChange>
          </w:rPr>
          <w:delText>Challenging application cases intended as p</w:delText>
        </w:r>
      </w:del>
      <w:ins w:id="1009" w:author="Bizan N. Balzer" w:date="2021-10-07T18:11:00Z">
        <w:del w:id="1010" w:author="anna.resch88@gmail.com" w:date="2022-01-04T17:54:00Z">
          <w:r w:rsidR="00C51506" w:rsidRPr="00552083" w:rsidDel="00BE7718">
            <w:rPr>
              <w:rFonts w:ascii="Times New Roman" w:hAnsi="Times New Roman" w:cs="Times New Roman"/>
              <w:color w:val="808080" w:themeColor="background1" w:themeShade="80"/>
              <w:sz w:val="24"/>
              <w:szCs w:val="24"/>
              <w:lang w:val="en-US"/>
              <w:rPrChange w:id="1011" w:author="anna.resch88@gmail.com" w:date="2022-01-04T16:19:00Z">
                <w:rPr>
                  <w:rFonts w:ascii="Times New Roman" w:hAnsi="Times New Roman" w:cs="Times New Roman"/>
                  <w:sz w:val="24"/>
                  <w:szCs w:val="24"/>
                  <w:lang w:val="en-US"/>
                </w:rPr>
              </w:rPrChange>
            </w:rPr>
            <w:delText>P</w:delText>
          </w:r>
        </w:del>
      </w:ins>
      <w:del w:id="1012" w:author="anna.resch88@gmail.com" w:date="2022-01-04T17:54:00Z">
        <w:r w:rsidRPr="00552083" w:rsidDel="00BE7718">
          <w:rPr>
            <w:rFonts w:ascii="Times New Roman" w:hAnsi="Times New Roman" w:cs="Times New Roman"/>
            <w:color w:val="808080" w:themeColor="background1" w:themeShade="80"/>
            <w:sz w:val="24"/>
            <w:szCs w:val="24"/>
            <w:lang w:val="en-US"/>
            <w:rPrChange w:id="1013" w:author="anna.resch88@gmail.com" w:date="2022-01-04T16:19:00Z">
              <w:rPr>
                <w:rFonts w:ascii="Times New Roman" w:hAnsi="Times New Roman" w:cs="Times New Roman"/>
                <w:sz w:val="24"/>
                <w:szCs w:val="24"/>
                <w:lang w:val="en-US"/>
              </w:rPr>
            </w:rPrChange>
          </w:rPr>
          <w:delText xml:space="preserve">roof-of-concept for clinical applicability </w:delText>
        </w:r>
        <w:r w:rsidR="003A7B11" w:rsidRPr="00552083" w:rsidDel="00BE7718">
          <w:rPr>
            <w:rFonts w:ascii="Times New Roman" w:hAnsi="Times New Roman" w:cs="Times New Roman"/>
            <w:color w:val="808080" w:themeColor="background1" w:themeShade="80"/>
            <w:sz w:val="24"/>
            <w:szCs w:val="24"/>
            <w:lang w:val="en-US"/>
            <w:rPrChange w:id="1014" w:author="anna.resch88@gmail.com" w:date="2022-01-04T16:19:00Z">
              <w:rPr>
                <w:rFonts w:ascii="Times New Roman" w:hAnsi="Times New Roman" w:cs="Times New Roman"/>
                <w:sz w:val="24"/>
                <w:szCs w:val="24"/>
                <w:lang w:val="en-US"/>
              </w:rPr>
            </w:rPrChange>
          </w:rPr>
          <w:delText xml:space="preserve">included </w:delText>
        </w:r>
      </w:del>
      <w:ins w:id="1015" w:author="Bizan N. Balzer" w:date="2021-10-07T18:12:00Z">
        <w:del w:id="1016" w:author="anna.resch88@gmail.com" w:date="2022-01-04T17:54:00Z">
          <w:r w:rsidR="00C51506" w:rsidRPr="00552083" w:rsidDel="00BE7718">
            <w:rPr>
              <w:rFonts w:ascii="Times New Roman" w:hAnsi="Times New Roman" w:cs="Times New Roman"/>
              <w:color w:val="808080" w:themeColor="background1" w:themeShade="80"/>
              <w:sz w:val="24"/>
              <w:szCs w:val="24"/>
              <w:lang w:val="en-US"/>
              <w:rPrChange w:id="1017" w:author="anna.resch88@gmail.com" w:date="2022-01-04T16:19:00Z">
                <w:rPr>
                  <w:rFonts w:ascii="Times New Roman" w:hAnsi="Times New Roman" w:cs="Times New Roman"/>
                  <w:sz w:val="24"/>
                  <w:szCs w:val="24"/>
                  <w:lang w:val="en-US"/>
                </w:rPr>
              </w:rPrChange>
            </w:rPr>
            <w:delText xml:space="preserve">includes </w:delText>
          </w:r>
        </w:del>
      </w:ins>
      <w:del w:id="1018" w:author="anna.resch88@gmail.com" w:date="2022-01-04T17:54:00Z">
        <w:r w:rsidRPr="00552083" w:rsidDel="00BE7718">
          <w:rPr>
            <w:rFonts w:ascii="Times New Roman" w:hAnsi="Times New Roman" w:cs="Times New Roman"/>
            <w:color w:val="808080" w:themeColor="background1" w:themeShade="80"/>
            <w:sz w:val="24"/>
            <w:szCs w:val="24"/>
            <w:lang w:val="en-US"/>
            <w:rPrChange w:id="1019" w:author="anna.resch88@gmail.com" w:date="2022-01-04T16:19:00Z">
              <w:rPr>
                <w:rFonts w:ascii="Times New Roman" w:hAnsi="Times New Roman" w:cs="Times New Roman"/>
                <w:sz w:val="24"/>
                <w:szCs w:val="24"/>
                <w:lang w:val="en-US"/>
              </w:rPr>
            </w:rPrChange>
          </w:rPr>
          <w:delText>various tissues (</w:delText>
        </w:r>
        <w:r w:rsidR="00EF43A2" w:rsidRPr="00552083" w:rsidDel="00BE7718">
          <w:rPr>
            <w:rFonts w:ascii="Times New Roman" w:hAnsi="Times New Roman" w:cs="Times New Roman"/>
            <w:b/>
            <w:bCs/>
            <w:color w:val="808080" w:themeColor="background1" w:themeShade="80"/>
            <w:sz w:val="24"/>
            <w:szCs w:val="24"/>
            <w:lang w:val="en-US"/>
            <w:rPrChange w:id="1020" w:author="anna.resch88@gmail.com" w:date="2022-01-04T16:19:00Z">
              <w:rPr>
                <w:rFonts w:ascii="Times New Roman" w:hAnsi="Times New Roman" w:cs="Times New Roman"/>
                <w:sz w:val="24"/>
                <w:szCs w:val="24"/>
                <w:lang w:val="en-US"/>
              </w:rPr>
            </w:rPrChange>
          </w:rPr>
          <w:delText>F</w:delText>
        </w:r>
        <w:r w:rsidRPr="00552083" w:rsidDel="00BE7718">
          <w:rPr>
            <w:rFonts w:ascii="Times New Roman" w:hAnsi="Times New Roman" w:cs="Times New Roman"/>
            <w:b/>
            <w:bCs/>
            <w:color w:val="808080" w:themeColor="background1" w:themeShade="80"/>
            <w:sz w:val="24"/>
            <w:szCs w:val="24"/>
            <w:lang w:val="en-US"/>
            <w:rPrChange w:id="1021" w:author="anna.resch88@gmail.com" w:date="2022-01-04T16:19:00Z">
              <w:rPr>
                <w:rFonts w:ascii="Times New Roman" w:hAnsi="Times New Roman" w:cs="Times New Roman"/>
                <w:sz w:val="24"/>
                <w:szCs w:val="24"/>
                <w:lang w:val="en-US"/>
              </w:rPr>
            </w:rPrChange>
          </w:rPr>
          <w:delText>ig</w:delText>
        </w:r>
        <w:r w:rsidR="00AF66E5" w:rsidRPr="00552083" w:rsidDel="00BE7718">
          <w:rPr>
            <w:rFonts w:ascii="Times New Roman" w:hAnsi="Times New Roman" w:cs="Times New Roman"/>
            <w:b/>
            <w:bCs/>
            <w:color w:val="808080" w:themeColor="background1" w:themeShade="80"/>
            <w:sz w:val="24"/>
            <w:szCs w:val="24"/>
            <w:lang w:val="en-US"/>
            <w:rPrChange w:id="1022" w:author="anna.resch88@gmail.com" w:date="2022-01-04T16:19:00Z">
              <w:rPr>
                <w:rFonts w:ascii="Times New Roman" w:hAnsi="Times New Roman" w:cs="Times New Roman"/>
                <w:sz w:val="24"/>
                <w:szCs w:val="24"/>
                <w:lang w:val="en-US"/>
              </w:rPr>
            </w:rPrChange>
          </w:rPr>
          <w:delText>ure</w:delText>
        </w:r>
        <w:r w:rsidRPr="00552083" w:rsidDel="00BE7718">
          <w:rPr>
            <w:rFonts w:ascii="Times New Roman" w:hAnsi="Times New Roman" w:cs="Times New Roman"/>
            <w:b/>
            <w:bCs/>
            <w:color w:val="808080" w:themeColor="background1" w:themeShade="80"/>
            <w:sz w:val="24"/>
            <w:szCs w:val="24"/>
            <w:lang w:val="en-US"/>
            <w:rPrChange w:id="1023" w:author="anna.resch88@gmail.com" w:date="2022-01-04T16:19:00Z">
              <w:rPr>
                <w:rFonts w:ascii="Times New Roman" w:hAnsi="Times New Roman" w:cs="Times New Roman"/>
                <w:sz w:val="24"/>
                <w:szCs w:val="24"/>
                <w:lang w:val="en-US"/>
              </w:rPr>
            </w:rPrChange>
          </w:rPr>
          <w:delText xml:space="preserve"> 1</w:delText>
        </w:r>
        <w:r w:rsidRPr="00552083" w:rsidDel="00BE7718">
          <w:rPr>
            <w:rFonts w:ascii="Times New Roman" w:hAnsi="Times New Roman" w:cs="Times New Roman"/>
            <w:color w:val="808080" w:themeColor="background1" w:themeShade="80"/>
            <w:sz w:val="24"/>
            <w:szCs w:val="24"/>
            <w:lang w:val="en-US"/>
            <w:rPrChange w:id="1024" w:author="anna.resch88@gmail.com" w:date="2022-01-04T16:19:00Z">
              <w:rPr>
                <w:rFonts w:ascii="Times New Roman" w:hAnsi="Times New Roman" w:cs="Times New Roman"/>
                <w:sz w:val="24"/>
                <w:szCs w:val="24"/>
                <w:lang w:val="en-US"/>
              </w:rPr>
            </w:rPrChange>
          </w:rPr>
          <w:delText xml:space="preserve">) </w:delText>
        </w:r>
        <w:r w:rsidR="003A7B11" w:rsidRPr="00552083" w:rsidDel="00BE7718">
          <w:rPr>
            <w:rFonts w:ascii="Times New Roman" w:hAnsi="Times New Roman" w:cs="Times New Roman"/>
            <w:color w:val="808080" w:themeColor="background1" w:themeShade="80"/>
            <w:sz w:val="24"/>
            <w:szCs w:val="24"/>
            <w:lang w:val="en-US"/>
            <w:rPrChange w:id="1025" w:author="anna.resch88@gmail.com" w:date="2022-01-04T16:19:00Z">
              <w:rPr>
                <w:rFonts w:ascii="Times New Roman" w:hAnsi="Times New Roman" w:cs="Times New Roman"/>
                <w:sz w:val="24"/>
                <w:szCs w:val="24"/>
                <w:lang w:val="en-US"/>
              </w:rPr>
            </w:rPrChange>
          </w:rPr>
          <w:delText xml:space="preserve">thereby </w:delText>
        </w:r>
        <w:r w:rsidRPr="00552083" w:rsidDel="00BE7718">
          <w:rPr>
            <w:rFonts w:ascii="Times New Roman" w:hAnsi="Times New Roman" w:cs="Times New Roman"/>
            <w:color w:val="808080" w:themeColor="background1" w:themeShade="80"/>
            <w:sz w:val="24"/>
            <w:szCs w:val="24"/>
            <w:lang w:val="en-US"/>
            <w:rPrChange w:id="1026" w:author="anna.resch88@gmail.com" w:date="2022-01-04T16:19:00Z">
              <w:rPr>
                <w:rFonts w:ascii="Times New Roman" w:hAnsi="Times New Roman" w:cs="Times New Roman"/>
                <w:sz w:val="24"/>
                <w:szCs w:val="24"/>
                <w:lang w:val="en-US"/>
              </w:rPr>
            </w:rPrChange>
          </w:rPr>
          <w:delText>focusing on ophthalmological applications in the study presented here</w:delText>
        </w:r>
      </w:del>
      <w:ins w:id="1027" w:author="Bizan N. Balzer" w:date="2021-10-07T18:13:00Z">
        <w:del w:id="1028" w:author="anna.resch88@gmail.com" w:date="2022-01-04T17:54:00Z">
          <w:r w:rsidR="000D2574" w:rsidRPr="00552083" w:rsidDel="00BE7718">
            <w:rPr>
              <w:rFonts w:ascii="Times New Roman" w:hAnsi="Times New Roman" w:cs="Times New Roman"/>
              <w:color w:val="808080" w:themeColor="background1" w:themeShade="80"/>
              <w:sz w:val="24"/>
              <w:szCs w:val="24"/>
              <w:lang w:val="en-US"/>
              <w:rPrChange w:id="1029" w:author="anna.resch88@gmail.com" w:date="2022-01-04T16:19:00Z">
                <w:rPr>
                  <w:rFonts w:ascii="Times New Roman" w:hAnsi="Times New Roman" w:cs="Times New Roman"/>
                  <w:sz w:val="24"/>
                  <w:szCs w:val="24"/>
                  <w:lang w:val="en-US"/>
                </w:rPr>
              </w:rPrChange>
            </w:rPr>
            <w:delText>(</w:delText>
          </w:r>
          <w:r w:rsidR="000D2574" w:rsidRPr="00552083" w:rsidDel="00BE7718">
            <w:rPr>
              <w:rFonts w:ascii="Times New Roman" w:hAnsi="Times New Roman" w:cs="Times New Roman"/>
              <w:b/>
              <w:bCs/>
              <w:color w:val="808080" w:themeColor="background1" w:themeShade="80"/>
              <w:sz w:val="24"/>
              <w:szCs w:val="24"/>
              <w:lang w:val="en-US"/>
              <w:rPrChange w:id="1030" w:author="anna.resch88@gmail.com" w:date="2022-01-04T16:19:00Z">
                <w:rPr>
                  <w:rFonts w:ascii="Times New Roman" w:hAnsi="Times New Roman" w:cs="Times New Roman"/>
                  <w:sz w:val="24"/>
                  <w:szCs w:val="24"/>
                  <w:lang w:val="en-US"/>
                </w:rPr>
              </w:rPrChange>
            </w:rPr>
            <w:delText>Figure 1</w:delText>
          </w:r>
          <w:r w:rsidR="000D2574" w:rsidRPr="00552083" w:rsidDel="00BE7718">
            <w:rPr>
              <w:rFonts w:ascii="Times New Roman" w:hAnsi="Times New Roman" w:cs="Times New Roman"/>
              <w:color w:val="808080" w:themeColor="background1" w:themeShade="80"/>
              <w:sz w:val="24"/>
              <w:szCs w:val="24"/>
              <w:lang w:val="en-US"/>
              <w:rPrChange w:id="1031" w:author="anna.resch88@gmail.com" w:date="2022-01-04T16:19:00Z">
                <w:rPr>
                  <w:rFonts w:ascii="Times New Roman" w:hAnsi="Times New Roman" w:cs="Times New Roman"/>
                  <w:sz w:val="24"/>
                  <w:szCs w:val="24"/>
                  <w:lang w:val="en-US"/>
                </w:rPr>
              </w:rPrChange>
            </w:rPr>
            <w:delText>)</w:delText>
          </w:r>
        </w:del>
      </w:ins>
      <w:del w:id="1032" w:author="anna.resch88@gmail.com" w:date="2022-01-04T17:54:00Z">
        <w:r w:rsidRPr="00552083" w:rsidDel="00BE7718">
          <w:rPr>
            <w:rFonts w:ascii="Times New Roman" w:hAnsi="Times New Roman" w:cs="Times New Roman"/>
            <w:color w:val="808080" w:themeColor="background1" w:themeShade="80"/>
            <w:sz w:val="24"/>
            <w:szCs w:val="24"/>
            <w:lang w:val="en-US"/>
            <w:rPrChange w:id="1033" w:author="anna.resch88@gmail.com" w:date="2022-01-04T16:19:00Z">
              <w:rPr>
                <w:rFonts w:ascii="Times New Roman" w:hAnsi="Times New Roman" w:cs="Times New Roman"/>
                <w:sz w:val="24"/>
                <w:szCs w:val="24"/>
                <w:lang w:val="en-US"/>
              </w:rPr>
            </w:rPrChange>
          </w:rPr>
          <w:delText xml:space="preserve">. We were able to seal </w:delText>
        </w:r>
        <w:r w:rsidR="006F6DD3" w:rsidRPr="00552083" w:rsidDel="00BE7718">
          <w:rPr>
            <w:rFonts w:ascii="Times New Roman" w:hAnsi="Times New Roman" w:cs="Times New Roman"/>
            <w:color w:val="808080" w:themeColor="background1" w:themeShade="80"/>
            <w:sz w:val="24"/>
            <w:szCs w:val="24"/>
            <w:lang w:val="en-US"/>
            <w:rPrChange w:id="1034" w:author="anna.resch88@gmail.com" w:date="2022-01-04T16:19:00Z">
              <w:rPr>
                <w:rFonts w:ascii="Times New Roman" w:hAnsi="Times New Roman" w:cs="Times New Roman"/>
                <w:sz w:val="24"/>
                <w:szCs w:val="24"/>
                <w:lang w:val="en-US"/>
              </w:rPr>
            </w:rPrChange>
          </w:rPr>
          <w:delText xml:space="preserve">and </w:delText>
        </w:r>
        <w:r w:rsidRPr="00552083" w:rsidDel="00BE7718">
          <w:rPr>
            <w:rFonts w:ascii="Times New Roman" w:hAnsi="Times New Roman" w:cs="Times New Roman"/>
            <w:color w:val="808080" w:themeColor="background1" w:themeShade="80"/>
            <w:sz w:val="24"/>
            <w:szCs w:val="24"/>
            <w:lang w:val="en-US"/>
            <w:rPrChange w:id="1035" w:author="anna.resch88@gmail.com" w:date="2022-01-04T16:19:00Z">
              <w:rPr>
                <w:rFonts w:ascii="Times New Roman" w:hAnsi="Times New Roman" w:cs="Times New Roman"/>
                <w:sz w:val="24"/>
                <w:szCs w:val="24"/>
                <w:lang w:val="en-US"/>
              </w:rPr>
            </w:rPrChange>
          </w:rPr>
          <w:delText>connect wet full-thickness central corneal incisions of 2.2 mm length in extracted porcine eyes within less than 3 minutes using low intensity light comparable to the (kerato</w:delText>
        </w:r>
        <w:r w:rsidR="003A7B11" w:rsidRPr="00552083" w:rsidDel="00BE7718">
          <w:rPr>
            <w:rFonts w:ascii="Times New Roman" w:hAnsi="Times New Roman" w:cs="Times New Roman"/>
            <w:color w:val="808080" w:themeColor="background1" w:themeShade="80"/>
            <w:sz w:val="24"/>
            <w:szCs w:val="24"/>
            <w:lang w:val="en-US"/>
            <w:rPrChange w:id="1036" w:author="anna.resch88@gmail.com" w:date="2022-01-04T16:19:00Z">
              <w:rPr>
                <w:rFonts w:ascii="Times New Roman" w:hAnsi="Times New Roman" w:cs="Times New Roman"/>
                <w:sz w:val="24"/>
                <w:szCs w:val="24"/>
                <w:lang w:val="en-US"/>
              </w:rPr>
            </w:rPrChange>
          </w:rPr>
          <w:delText>c</w:delText>
        </w:r>
        <w:r w:rsidRPr="00552083" w:rsidDel="00BE7718">
          <w:rPr>
            <w:rFonts w:ascii="Times New Roman" w:hAnsi="Times New Roman" w:cs="Times New Roman"/>
            <w:color w:val="808080" w:themeColor="background1" w:themeShade="80"/>
            <w:sz w:val="24"/>
            <w:szCs w:val="24"/>
            <w:lang w:val="en-US"/>
            <w:rPrChange w:id="1037" w:author="anna.resch88@gmail.com" w:date="2022-01-04T16:19:00Z">
              <w:rPr>
                <w:rFonts w:ascii="Times New Roman" w:hAnsi="Times New Roman" w:cs="Times New Roman"/>
                <w:sz w:val="24"/>
                <w:szCs w:val="24"/>
                <w:lang w:val="en-US"/>
              </w:rPr>
            </w:rPrChange>
          </w:rPr>
          <w:delText>onus treatment) at 460 nm. Using increased light intensity</w:delText>
        </w:r>
        <w:r w:rsidR="00C41715" w:rsidRPr="00552083" w:rsidDel="00BE7718">
          <w:rPr>
            <w:rFonts w:ascii="Times New Roman" w:hAnsi="Times New Roman" w:cs="Times New Roman"/>
            <w:color w:val="808080" w:themeColor="background1" w:themeShade="80"/>
            <w:sz w:val="24"/>
            <w:szCs w:val="24"/>
            <w:lang w:val="en-US"/>
            <w:rPrChange w:id="1038" w:author="anna.resch88@gmail.com" w:date="2022-01-04T16:19:00Z">
              <w:rPr>
                <w:rFonts w:ascii="Times New Roman" w:hAnsi="Times New Roman" w:cs="Times New Roman"/>
                <w:sz w:val="24"/>
                <w:szCs w:val="24"/>
                <w:lang w:val="en-US"/>
              </w:rPr>
            </w:rPrChange>
          </w:rPr>
          <w:delText>,</w:delText>
        </w:r>
        <w:r w:rsidRPr="00552083" w:rsidDel="00BE7718">
          <w:rPr>
            <w:rFonts w:ascii="Times New Roman" w:hAnsi="Times New Roman" w:cs="Times New Roman"/>
            <w:color w:val="808080" w:themeColor="background1" w:themeShade="80"/>
            <w:sz w:val="24"/>
            <w:szCs w:val="24"/>
            <w:lang w:val="en-US"/>
            <w:rPrChange w:id="1039" w:author="anna.resch88@gmail.com" w:date="2022-01-04T16:19:00Z">
              <w:rPr>
                <w:rFonts w:ascii="Times New Roman" w:hAnsi="Times New Roman" w:cs="Times New Roman"/>
                <w:sz w:val="24"/>
                <w:szCs w:val="24"/>
                <w:lang w:val="en-US"/>
              </w:rPr>
            </w:rPrChange>
          </w:rPr>
          <w:delText xml:space="preserve"> </w:delText>
        </w:r>
        <w:r w:rsidRPr="00552083" w:rsidDel="00BE7718">
          <w:rPr>
            <w:rFonts w:ascii="Times New Roman" w:hAnsi="Times New Roman" w:cs="Times New Roman"/>
            <w:color w:val="808080" w:themeColor="background1" w:themeShade="80"/>
            <w:sz w:val="24"/>
            <w:szCs w:val="24"/>
            <w:highlight w:val="yellow"/>
            <w:lang w:val="en-US"/>
            <w:rPrChange w:id="1040" w:author="anna.resch88@gmail.com" w:date="2022-01-04T16:19:00Z">
              <w:rPr>
                <w:rFonts w:ascii="Times New Roman" w:hAnsi="Times New Roman" w:cs="Times New Roman"/>
                <w:sz w:val="24"/>
                <w:szCs w:val="24"/>
                <w:lang w:val="en-US"/>
              </w:rPr>
            </w:rPrChange>
          </w:rPr>
          <w:delText>sutureless</w:delText>
        </w:r>
        <w:r w:rsidRPr="00552083" w:rsidDel="00BE7718">
          <w:rPr>
            <w:rFonts w:ascii="Times New Roman" w:hAnsi="Times New Roman" w:cs="Times New Roman"/>
            <w:color w:val="808080" w:themeColor="background1" w:themeShade="80"/>
            <w:sz w:val="24"/>
            <w:szCs w:val="24"/>
            <w:lang w:val="en-US"/>
            <w:rPrChange w:id="1041" w:author="anna.resch88@gmail.com" w:date="2022-01-04T16:19:00Z">
              <w:rPr>
                <w:rFonts w:ascii="Times New Roman" w:hAnsi="Times New Roman" w:cs="Times New Roman"/>
                <w:sz w:val="24"/>
                <w:szCs w:val="24"/>
                <w:lang w:val="en-US"/>
              </w:rPr>
            </w:rPrChange>
          </w:rPr>
          <w:delText xml:space="preserve"> tissue sealing can be facilitated in less than 30 sec</w:delText>
        </w:r>
        <w:r w:rsidR="00FF4F7B" w:rsidRPr="00552083" w:rsidDel="00BE7718">
          <w:rPr>
            <w:rFonts w:ascii="Times New Roman" w:hAnsi="Times New Roman" w:cs="Times New Roman"/>
            <w:color w:val="808080" w:themeColor="background1" w:themeShade="80"/>
            <w:sz w:val="24"/>
            <w:szCs w:val="24"/>
            <w:lang w:val="en-US"/>
            <w:rPrChange w:id="1042" w:author="anna.resch88@gmail.com" w:date="2022-01-04T16:19:00Z">
              <w:rPr>
                <w:rFonts w:ascii="Times New Roman" w:hAnsi="Times New Roman" w:cs="Times New Roman"/>
                <w:sz w:val="24"/>
                <w:szCs w:val="24"/>
                <w:lang w:val="en-US"/>
              </w:rPr>
            </w:rPrChange>
          </w:rPr>
          <w:delText xml:space="preserve"> with riboflavin as a biocompatible and medically approved photocatalyst in ophthalmological applications</w:delText>
        </w:r>
        <w:r w:rsidRPr="00552083" w:rsidDel="00BE7718">
          <w:rPr>
            <w:rFonts w:ascii="Times New Roman" w:hAnsi="Times New Roman" w:cs="Times New Roman"/>
            <w:color w:val="808080" w:themeColor="background1" w:themeShade="80"/>
            <w:sz w:val="24"/>
            <w:szCs w:val="24"/>
            <w:lang w:val="en-US"/>
            <w:rPrChange w:id="1043" w:author="anna.resch88@gmail.com" w:date="2022-01-04T16:19:00Z">
              <w:rPr>
                <w:rFonts w:ascii="Times New Roman" w:hAnsi="Times New Roman" w:cs="Times New Roman"/>
                <w:sz w:val="24"/>
                <w:szCs w:val="24"/>
                <w:lang w:val="en-US"/>
              </w:rPr>
            </w:rPrChange>
          </w:rPr>
          <w:delText>. Such sealed incisions were able to withstand intraocular pressures (IOP) of 100 mmHg, more than 5 times the average normal intraocular pressure</w:delText>
        </w:r>
        <w:r w:rsidR="00C41715" w:rsidRPr="00552083" w:rsidDel="00BE7718">
          <w:rPr>
            <w:rFonts w:ascii="Times New Roman" w:hAnsi="Times New Roman" w:cs="Times New Roman"/>
            <w:color w:val="808080" w:themeColor="background1" w:themeShade="80"/>
            <w:sz w:val="24"/>
            <w:szCs w:val="24"/>
            <w:lang w:val="en-US"/>
            <w:rPrChange w:id="1044" w:author="anna.resch88@gmail.com" w:date="2022-01-04T16:19:00Z">
              <w:rPr>
                <w:rFonts w:ascii="Times New Roman" w:hAnsi="Times New Roman" w:cs="Times New Roman"/>
                <w:sz w:val="24"/>
                <w:szCs w:val="24"/>
                <w:lang w:val="en-US"/>
              </w:rPr>
            </w:rPrChange>
          </w:rPr>
          <w:delText xml:space="preserve"> (IOP)</w:delText>
        </w:r>
        <w:r w:rsidR="00697024" w:rsidRPr="00552083" w:rsidDel="00BE7718">
          <w:rPr>
            <w:rFonts w:ascii="Times New Roman" w:eastAsia="Times New Roman" w:hAnsi="Times New Roman" w:cs="Times New Roman"/>
            <w:color w:val="808080" w:themeColor="background1" w:themeShade="80"/>
            <w:sz w:val="24"/>
            <w:szCs w:val="24"/>
            <w:lang w:val="en-US"/>
            <w:rPrChange w:id="1045" w:author="anna.resch88@gmail.com" w:date="2022-01-04T16:19:00Z">
              <w:rPr>
                <w:rFonts w:ascii="Times New Roman" w:eastAsia="Times New Roman" w:hAnsi="Times New Roman" w:cs="Times New Roman"/>
                <w:sz w:val="24"/>
                <w:szCs w:val="24"/>
                <w:lang w:val="en-US"/>
              </w:rPr>
            </w:rPrChange>
          </w:rPr>
          <w:fldChar w:fldCharType="begin"/>
        </w:r>
        <w:r w:rsidR="00697024" w:rsidRPr="00552083" w:rsidDel="00BE7718">
          <w:rPr>
            <w:rFonts w:ascii="Times New Roman" w:eastAsia="Times New Roman" w:hAnsi="Times New Roman" w:cs="Times New Roman"/>
            <w:color w:val="808080" w:themeColor="background1" w:themeShade="80"/>
            <w:sz w:val="24"/>
            <w:szCs w:val="24"/>
            <w:lang w:val="en-US"/>
            <w:rPrChange w:id="1046" w:author="anna.resch88@gmail.com" w:date="2022-01-04T16:19:00Z">
              <w:rPr>
                <w:rFonts w:ascii="Times New Roman" w:eastAsia="Times New Roman" w:hAnsi="Times New Roman" w:cs="Times New Roman"/>
                <w:sz w:val="24"/>
                <w:szCs w:val="24"/>
                <w:lang w:val="en-US"/>
              </w:rPr>
            </w:rPrChange>
          </w:rPr>
          <w:delInstrText xml:space="preserve"> ADDIN EN.CITE &lt;EndNote&gt;&lt;Cite&gt;&lt;Author&gt;Coleman DJ&lt;/Author&gt;&lt;Year&gt;1969&lt;/Year&gt;&lt;RecNum&gt;191&lt;/RecNum&gt;&lt;DisplayText&gt;&lt;style face="superscript"&gt;[24]&lt;/style&gt;&lt;/DisplayText&gt;&lt;record&gt;&lt;rec-number&gt;191&lt;/rec-number&gt;&lt;foreign-keys&gt;&lt;key app="EN" db-id="zvspev52q5sttqetatnpexxo02zdpswpztzw" timestamp="1609886634"&gt;191&lt;/key&gt;&lt;/foreign-keys&gt;&lt;ref-type name="Journal Article"&gt;17&lt;/ref-type&gt;&lt;contributors&gt;&lt;authors&gt;&lt;author&gt;Coleman DJ, &lt;/author&gt;&lt;author&gt;Trokel S.&lt;/author&gt;&lt;/authors&gt;&lt;/contributors&gt;&lt;titles&gt;&lt;title&gt;Direct-recorded intraocular pressure variations in a human subject&lt;/title&gt;&lt;secondary-title&gt;Arch Ophthalmol.&lt;/secondary-title&gt;&lt;/titles&gt;&lt;periodical&gt;&lt;full-title&gt;Arch Ophthalmol.&lt;/full-title&gt;&lt;/periodical&gt;&lt;pages&gt;637-640&lt;/pages&gt;&lt;volume&gt;82&lt;/volume&gt;&lt;number&gt;5&lt;/number&gt;&lt;keywords&gt;&lt;keyword&gt;Pressure increments of the order of 90 mm Hg for squeezing of lids, 10 mm Hg for eye turned to the side, and 10 mm Hg for blinking&lt;/keyword&gt;&lt;/keywords&gt;&lt;dates&gt;&lt;year&gt;1969&lt;/year&gt;&lt;/dates&gt;&lt;urls&gt;&lt;/urls&gt;&lt;custom2&gt;PMID: 5357713.&lt;/custom2&gt;&lt;electronic-resource-num&gt;doi: 10.1001/archopht.1969.00990020633011&lt;/electronic-resource-num&gt;&lt;/record&gt;&lt;/Cite&gt;&lt;/EndNote&gt;</w:delInstrText>
        </w:r>
        <w:r w:rsidR="00697024" w:rsidRPr="00552083" w:rsidDel="00BE7718">
          <w:rPr>
            <w:rFonts w:ascii="Times New Roman" w:eastAsia="Times New Roman" w:hAnsi="Times New Roman" w:cs="Times New Roman"/>
            <w:color w:val="808080" w:themeColor="background1" w:themeShade="80"/>
            <w:sz w:val="24"/>
            <w:szCs w:val="24"/>
            <w:lang w:val="en-US"/>
            <w:rPrChange w:id="1047" w:author="anna.resch88@gmail.com" w:date="2022-01-04T16:19:00Z">
              <w:rPr>
                <w:rFonts w:ascii="Times New Roman" w:eastAsia="Times New Roman" w:hAnsi="Times New Roman" w:cs="Times New Roman"/>
                <w:sz w:val="24"/>
                <w:szCs w:val="24"/>
                <w:lang w:val="en-US"/>
              </w:rPr>
            </w:rPrChange>
          </w:rPr>
          <w:fldChar w:fldCharType="separate"/>
        </w:r>
        <w:r w:rsidR="00697024" w:rsidRPr="00552083" w:rsidDel="00BE7718">
          <w:rPr>
            <w:rFonts w:ascii="Times New Roman" w:eastAsia="Times New Roman" w:hAnsi="Times New Roman" w:cs="Times New Roman"/>
            <w:noProof/>
            <w:color w:val="808080" w:themeColor="background1" w:themeShade="80"/>
            <w:sz w:val="24"/>
            <w:szCs w:val="24"/>
            <w:vertAlign w:val="superscript"/>
            <w:lang w:val="en-US"/>
            <w:rPrChange w:id="1048" w:author="anna.resch88@gmail.com" w:date="2022-01-04T16:19:00Z">
              <w:rPr>
                <w:rFonts w:ascii="Times New Roman" w:eastAsia="Times New Roman" w:hAnsi="Times New Roman" w:cs="Times New Roman"/>
                <w:noProof/>
                <w:sz w:val="24"/>
                <w:szCs w:val="24"/>
                <w:vertAlign w:val="superscript"/>
                <w:lang w:val="en-US"/>
              </w:rPr>
            </w:rPrChange>
          </w:rPr>
          <w:delText>[24]</w:delText>
        </w:r>
        <w:r w:rsidR="00697024" w:rsidRPr="00552083" w:rsidDel="00BE7718">
          <w:rPr>
            <w:rFonts w:ascii="Times New Roman" w:eastAsia="Times New Roman" w:hAnsi="Times New Roman" w:cs="Times New Roman"/>
            <w:color w:val="808080" w:themeColor="background1" w:themeShade="80"/>
            <w:sz w:val="24"/>
            <w:szCs w:val="24"/>
            <w:lang w:val="en-US"/>
            <w:rPrChange w:id="1049" w:author="anna.resch88@gmail.com" w:date="2022-01-04T16:19:00Z">
              <w:rPr>
                <w:rFonts w:ascii="Times New Roman" w:eastAsia="Times New Roman" w:hAnsi="Times New Roman" w:cs="Times New Roman"/>
                <w:sz w:val="24"/>
                <w:szCs w:val="24"/>
                <w:lang w:val="en-US"/>
              </w:rPr>
            </w:rPrChange>
          </w:rPr>
          <w:fldChar w:fldCharType="end"/>
        </w:r>
        <w:r w:rsidR="00860543" w:rsidRPr="00552083" w:rsidDel="00BE7718">
          <w:rPr>
            <w:rFonts w:ascii="Times New Roman" w:eastAsia="Times New Roman" w:hAnsi="Times New Roman" w:cs="Times New Roman"/>
            <w:color w:val="808080" w:themeColor="background1" w:themeShade="80"/>
            <w:sz w:val="24"/>
            <w:szCs w:val="24"/>
            <w:lang w:val="en-US"/>
            <w:rPrChange w:id="1050" w:author="anna.resch88@gmail.com" w:date="2022-01-04T16:19:00Z">
              <w:rPr>
                <w:rFonts w:ascii="Times New Roman" w:eastAsia="Times New Roman" w:hAnsi="Times New Roman" w:cs="Times New Roman"/>
                <w:sz w:val="24"/>
                <w:szCs w:val="24"/>
                <w:lang w:val="en-US"/>
              </w:rPr>
            </w:rPrChange>
          </w:rPr>
          <w:delText>.</w:delText>
        </w:r>
        <w:commentRangeEnd w:id="995"/>
        <w:r w:rsidR="00AF3C62" w:rsidRPr="00552083" w:rsidDel="00BE7718">
          <w:rPr>
            <w:rStyle w:val="Kommentarzeichen"/>
            <w:color w:val="808080" w:themeColor="background1" w:themeShade="80"/>
            <w:rPrChange w:id="1051" w:author="anna.resch88@gmail.com" w:date="2022-01-04T16:19:00Z">
              <w:rPr>
                <w:rStyle w:val="Kommentarzeichen"/>
              </w:rPr>
            </w:rPrChange>
          </w:rPr>
          <w:commentReference w:id="995"/>
        </w:r>
        <w:commentRangeEnd w:id="996"/>
        <w:r w:rsidR="00552083" w:rsidDel="00BE7718">
          <w:rPr>
            <w:rStyle w:val="Kommentarzeichen"/>
          </w:rPr>
          <w:commentReference w:id="996"/>
        </w:r>
      </w:del>
    </w:p>
    <w:p w14:paraId="591DB016" w14:textId="74C4BD28" w:rsidR="00020E7F" w:rsidRPr="009A1C08" w:rsidDel="006A093E" w:rsidRDefault="00020E7F">
      <w:pPr>
        <w:spacing w:line="480" w:lineRule="auto"/>
        <w:jc w:val="both"/>
        <w:rPr>
          <w:del w:id="1052" w:author="anna.resch88@gmail.com" w:date="2022-01-05T10:50:00Z"/>
          <w:rFonts w:ascii="Times New Roman" w:hAnsi="Times New Roman" w:cs="Times New Roman"/>
          <w:lang w:val="en-US"/>
        </w:rPr>
        <w:pPrChange w:id="1053" w:author="anna.resch88@gmail.com" w:date="2022-01-05T10:51:00Z">
          <w:pPr>
            <w:spacing w:line="360" w:lineRule="auto"/>
            <w:jc w:val="both"/>
          </w:pPr>
        </w:pPrChange>
      </w:pPr>
    </w:p>
    <w:p w14:paraId="5776B2B7" w14:textId="43425487" w:rsidR="00305224" w:rsidRPr="009A1C08" w:rsidDel="00460823" w:rsidRDefault="00975210">
      <w:pPr>
        <w:pStyle w:val="berschrift2"/>
        <w:spacing w:line="480" w:lineRule="auto"/>
        <w:jc w:val="both"/>
        <w:rPr>
          <w:del w:id="1054" w:author="anna.resch88@gmail.com" w:date="2022-01-04T17:41:00Z"/>
          <w:rFonts w:ascii="Times New Roman" w:hAnsi="Times New Roman" w:cs="Times New Roman"/>
          <w:lang w:val="en-US"/>
        </w:rPr>
        <w:pPrChange w:id="1055" w:author="anna.resch88@gmail.com" w:date="2022-01-05T10:51:00Z">
          <w:pPr>
            <w:pStyle w:val="berschrift2"/>
            <w:spacing w:line="360" w:lineRule="auto"/>
            <w:jc w:val="both"/>
          </w:pPr>
        </w:pPrChange>
      </w:pPr>
      <w:commentRangeStart w:id="1056"/>
      <w:del w:id="1057" w:author="anna.resch88@gmail.com" w:date="2022-01-04T17:41:00Z">
        <w:r w:rsidRPr="009A1C08" w:rsidDel="00460823">
          <w:rPr>
            <w:rFonts w:ascii="Times New Roman" w:hAnsi="Times New Roman" w:cs="Times New Roman"/>
            <w:lang w:val="en-US"/>
          </w:rPr>
          <w:lastRenderedPageBreak/>
          <w:delText>BioUl</w:delText>
        </w:r>
      </w:del>
      <w:del w:id="1058" w:author="anna.resch88@gmail.com" w:date="2022-01-04T17:40:00Z">
        <w:r w:rsidRPr="009A1C08" w:rsidDel="00460823">
          <w:rPr>
            <w:rFonts w:ascii="Times New Roman" w:hAnsi="Times New Roman" w:cs="Times New Roman"/>
            <w:lang w:val="en-US"/>
          </w:rPr>
          <w:delText>traBond</w:delText>
        </w:r>
      </w:del>
      <w:del w:id="1059" w:author="anna.resch88@gmail.com" w:date="2022-01-04T17:41:00Z">
        <w:r w:rsidRPr="009A1C08" w:rsidDel="00460823">
          <w:rPr>
            <w:rFonts w:ascii="Times New Roman" w:hAnsi="Times New Roman" w:cs="Times New Roman"/>
            <w:lang w:val="en-US"/>
          </w:rPr>
          <w:delText xml:space="preserve"> </w:delText>
        </w:r>
        <w:r w:rsidR="00C41715" w:rsidRPr="009A1C08" w:rsidDel="00460823">
          <w:rPr>
            <w:rFonts w:ascii="Times New Roman" w:hAnsi="Times New Roman" w:cs="Times New Roman"/>
            <w:lang w:val="en-US"/>
          </w:rPr>
          <w:delText>b</w:delText>
        </w:r>
        <w:r w:rsidR="00F10A79" w:rsidRPr="009A1C08" w:rsidDel="00460823">
          <w:rPr>
            <w:rFonts w:ascii="Times New Roman" w:hAnsi="Times New Roman" w:cs="Times New Roman"/>
            <w:lang w:val="en-US"/>
          </w:rPr>
          <w:delText xml:space="preserve">uilding block </w:delText>
        </w:r>
        <w:r w:rsidR="00305224" w:rsidRPr="009A1C08" w:rsidDel="00460823">
          <w:rPr>
            <w:rFonts w:ascii="Times New Roman" w:hAnsi="Times New Roman" w:cs="Times New Roman"/>
            <w:lang w:val="en-US"/>
          </w:rPr>
          <w:delText>characterization</w:delText>
        </w:r>
      </w:del>
    </w:p>
    <w:p w14:paraId="5F576120" w14:textId="3DAA1277" w:rsidR="00AF3C62" w:rsidRDefault="00F10A79" w:rsidP="006A093E">
      <w:pPr>
        <w:spacing w:line="480" w:lineRule="auto"/>
        <w:jc w:val="both"/>
        <w:rPr>
          <w:ins w:id="1060" w:author="Bizan N. Balzer" w:date="2021-10-02T11:49:00Z"/>
          <w:rFonts w:ascii="Times New Roman" w:hAnsi="Times New Roman" w:cs="Times New Roman"/>
          <w:sz w:val="24"/>
          <w:szCs w:val="24"/>
          <w:lang w:val="en-US"/>
        </w:rPr>
      </w:pPr>
      <w:del w:id="1061" w:author="anna.resch88@gmail.com" w:date="2022-01-04T17:58:00Z">
        <w:r w:rsidRPr="009A1C08" w:rsidDel="00315D6F">
          <w:rPr>
            <w:rFonts w:ascii="Times New Roman" w:hAnsi="Times New Roman" w:cs="Times New Roman"/>
            <w:sz w:val="24"/>
            <w:szCs w:val="24"/>
            <w:lang w:val="en-US"/>
          </w:rPr>
          <w:delText>The sequence identity of ULD-ELP-ULD proteins was confirmed using liquid chromatography mass spectrometry (LC-MS/MS) after tryptic digest (</w:delText>
        </w:r>
      </w:del>
      <w:ins w:id="1062" w:author="Bizan N. Balzer" w:date="2021-10-07T16:20:00Z">
        <w:del w:id="1063" w:author="anna.resch88@gmail.com" w:date="2022-01-04T17:58:00Z">
          <w:r w:rsidR="00AB552A" w:rsidRPr="00B724BD" w:rsidDel="00315D6F">
            <w:rPr>
              <w:rFonts w:ascii="Times New Roman" w:hAnsi="Times New Roman" w:cs="Times New Roman"/>
              <w:sz w:val="24"/>
              <w:szCs w:val="24"/>
              <w:highlight w:val="cyan"/>
              <w:lang w:val="en-US"/>
              <w:rPrChange w:id="1064" w:author="Bizan N. Balzer" w:date="2021-10-07T16:26:00Z">
                <w:rPr>
                  <w:rFonts w:ascii="Times New Roman" w:hAnsi="Times New Roman" w:cs="Times New Roman"/>
                  <w:sz w:val="24"/>
                  <w:szCs w:val="24"/>
                  <w:lang w:val="en-US"/>
                </w:rPr>
              </w:rPrChange>
            </w:rPr>
            <w:delText xml:space="preserve">SI </w:delText>
          </w:r>
        </w:del>
      </w:ins>
      <w:del w:id="1065" w:author="anna.resch88@gmail.com" w:date="2022-01-04T17:58:00Z">
        <w:r w:rsidR="0073591E" w:rsidRPr="00B724BD" w:rsidDel="00315D6F">
          <w:rPr>
            <w:rFonts w:ascii="Times New Roman" w:hAnsi="Times New Roman" w:cs="Times New Roman"/>
            <w:sz w:val="24"/>
            <w:szCs w:val="24"/>
            <w:highlight w:val="cyan"/>
            <w:lang w:val="en-US"/>
            <w:rPrChange w:id="1066" w:author="Bizan N. Balzer" w:date="2021-10-07T16:26:00Z">
              <w:rPr>
                <w:rFonts w:ascii="Times New Roman" w:hAnsi="Times New Roman" w:cs="Times New Roman"/>
                <w:sz w:val="24"/>
                <w:szCs w:val="24"/>
                <w:lang w:val="en-US"/>
              </w:rPr>
            </w:rPrChange>
          </w:rPr>
          <w:delText xml:space="preserve">Supplementary </w:delText>
        </w:r>
        <w:r w:rsidR="00767798" w:rsidRPr="00B724BD" w:rsidDel="00315D6F">
          <w:rPr>
            <w:rFonts w:ascii="Times New Roman" w:hAnsi="Times New Roman" w:cs="Times New Roman"/>
            <w:sz w:val="24"/>
            <w:szCs w:val="24"/>
            <w:highlight w:val="cyan"/>
            <w:lang w:val="en-US"/>
            <w:rPrChange w:id="1067" w:author="Bizan N. Balzer" w:date="2021-10-07T16:26:00Z">
              <w:rPr>
                <w:rFonts w:ascii="Times New Roman" w:hAnsi="Times New Roman" w:cs="Times New Roman"/>
                <w:sz w:val="24"/>
                <w:szCs w:val="24"/>
                <w:lang w:val="en-US"/>
              </w:rPr>
            </w:rPrChange>
          </w:rPr>
          <w:delText>Figure S-</w:delText>
        </w:r>
      </w:del>
      <w:del w:id="1068" w:author="anna.resch88@gmail.com" w:date="2022-01-04T17:57:00Z">
        <w:r w:rsidR="003055FF" w:rsidRPr="00B724BD" w:rsidDel="00315D6F">
          <w:rPr>
            <w:rFonts w:ascii="Times New Roman" w:hAnsi="Times New Roman" w:cs="Times New Roman"/>
            <w:sz w:val="24"/>
            <w:szCs w:val="24"/>
            <w:highlight w:val="cyan"/>
            <w:lang w:val="en-US"/>
            <w:rPrChange w:id="1069" w:author="Bizan N. Balzer" w:date="2021-10-07T16:26:00Z">
              <w:rPr>
                <w:rFonts w:ascii="Times New Roman" w:hAnsi="Times New Roman" w:cs="Times New Roman"/>
                <w:sz w:val="24"/>
                <w:szCs w:val="24"/>
                <w:lang w:val="en-US"/>
              </w:rPr>
            </w:rPrChange>
          </w:rPr>
          <w:delText>6</w:delText>
        </w:r>
      </w:del>
      <w:del w:id="1070" w:author="anna.resch88@gmail.com" w:date="2022-01-04T17:58:00Z">
        <w:r w:rsidRPr="009A1C08" w:rsidDel="00315D6F">
          <w:rPr>
            <w:rFonts w:ascii="Times New Roman" w:hAnsi="Times New Roman" w:cs="Times New Roman"/>
            <w:sz w:val="24"/>
            <w:szCs w:val="24"/>
            <w:lang w:val="en-US"/>
          </w:rPr>
          <w:delText>).</w:delText>
        </w:r>
        <w:r w:rsidR="00040E01" w:rsidRPr="009A1C08" w:rsidDel="00315D6F">
          <w:rPr>
            <w:rFonts w:ascii="Times New Roman" w:hAnsi="Times New Roman" w:cs="Times New Roman"/>
            <w:sz w:val="24"/>
            <w:szCs w:val="24"/>
            <w:lang w:val="en-US"/>
          </w:rPr>
          <w:delText xml:space="preserve"> </w:delText>
        </w:r>
        <w:r w:rsidRPr="009A1C08" w:rsidDel="00315D6F">
          <w:rPr>
            <w:rFonts w:ascii="Times New Roman" w:hAnsi="Times New Roman" w:cs="Times New Roman"/>
            <w:sz w:val="24"/>
            <w:szCs w:val="24"/>
            <w:lang w:val="en-US"/>
          </w:rPr>
          <w:delText xml:space="preserve">In addition, </w:delText>
        </w:r>
        <w:r w:rsidR="00040E01" w:rsidRPr="009A1C08" w:rsidDel="00315D6F">
          <w:rPr>
            <w:rFonts w:ascii="Times New Roman" w:hAnsi="Times New Roman" w:cs="Times New Roman"/>
            <w:sz w:val="24"/>
            <w:szCs w:val="24"/>
            <w:lang w:val="en-US"/>
          </w:rPr>
          <w:delText xml:space="preserve">sequence and purity of </w:delText>
        </w:r>
        <w:r w:rsidRPr="009A1C08" w:rsidDel="00315D6F">
          <w:rPr>
            <w:rFonts w:ascii="Times New Roman" w:hAnsi="Times New Roman" w:cs="Times New Roman"/>
            <w:sz w:val="24"/>
            <w:szCs w:val="24"/>
            <w:lang w:val="en-US"/>
          </w:rPr>
          <w:delText xml:space="preserve">full-length intact ULD-V40-ULD and ULD-V20-ULD were confirmed </w:delText>
        </w:r>
        <w:r w:rsidR="0096322B" w:rsidRPr="009A1C08" w:rsidDel="00315D6F">
          <w:rPr>
            <w:rFonts w:ascii="Times New Roman" w:hAnsi="Times New Roman" w:cs="Times New Roman"/>
            <w:sz w:val="24"/>
            <w:szCs w:val="24"/>
            <w:lang w:val="en-US"/>
          </w:rPr>
          <w:delText>by</w:delText>
        </w:r>
        <w:r w:rsidRPr="009A1C08" w:rsidDel="00315D6F">
          <w:rPr>
            <w:rFonts w:ascii="Times New Roman" w:hAnsi="Times New Roman" w:cs="Times New Roman"/>
            <w:sz w:val="24"/>
            <w:szCs w:val="24"/>
            <w:lang w:val="en-US"/>
          </w:rPr>
          <w:delText xml:space="preserve"> electrospray ionization (ESI-</w:delText>
        </w:r>
        <w:r w:rsidR="0096322B" w:rsidRPr="009A1C08" w:rsidDel="00315D6F">
          <w:rPr>
            <w:rFonts w:ascii="Times New Roman" w:hAnsi="Times New Roman" w:cs="Times New Roman"/>
            <w:sz w:val="24"/>
            <w:szCs w:val="24"/>
            <w:lang w:val="en-US"/>
          </w:rPr>
          <w:delText>)</w:delText>
        </w:r>
        <w:r w:rsidRPr="009A1C08" w:rsidDel="00315D6F">
          <w:rPr>
            <w:rFonts w:ascii="Times New Roman" w:hAnsi="Times New Roman" w:cs="Times New Roman"/>
            <w:sz w:val="24"/>
            <w:szCs w:val="24"/>
            <w:lang w:val="en-US"/>
          </w:rPr>
          <w:delText>LC-MS</w:delText>
        </w:r>
        <w:r w:rsidR="00040E01" w:rsidRPr="009A1C08" w:rsidDel="00315D6F">
          <w:rPr>
            <w:rFonts w:ascii="Times New Roman" w:hAnsi="Times New Roman" w:cs="Times New Roman"/>
            <w:sz w:val="24"/>
            <w:szCs w:val="24"/>
            <w:lang w:val="en-US"/>
          </w:rPr>
          <w:delText xml:space="preserve"> (</w:delText>
        </w:r>
        <w:r w:rsidR="00E9607C" w:rsidRPr="00B724BD" w:rsidDel="00315D6F">
          <w:rPr>
            <w:rFonts w:ascii="Times New Roman" w:hAnsi="Times New Roman" w:cs="Times New Roman"/>
            <w:sz w:val="24"/>
            <w:szCs w:val="24"/>
            <w:highlight w:val="cyan"/>
            <w:lang w:val="en-US"/>
            <w:rPrChange w:id="1071" w:author="Bizan N. Balzer" w:date="2021-10-07T16:26:00Z">
              <w:rPr>
                <w:rFonts w:ascii="Times New Roman" w:hAnsi="Times New Roman" w:cs="Times New Roman"/>
                <w:sz w:val="24"/>
                <w:szCs w:val="24"/>
                <w:lang w:val="en-US"/>
              </w:rPr>
            </w:rPrChange>
          </w:rPr>
          <w:delText xml:space="preserve">SI </w:delText>
        </w:r>
        <w:r w:rsidR="0073591E" w:rsidRPr="00B724BD" w:rsidDel="00315D6F">
          <w:rPr>
            <w:rFonts w:ascii="Times New Roman" w:hAnsi="Times New Roman" w:cs="Times New Roman"/>
            <w:sz w:val="24"/>
            <w:szCs w:val="24"/>
            <w:highlight w:val="cyan"/>
            <w:lang w:val="en-US"/>
            <w:rPrChange w:id="1072" w:author="Bizan N. Balzer" w:date="2021-10-07T16:26:00Z">
              <w:rPr>
                <w:rFonts w:ascii="Times New Roman" w:hAnsi="Times New Roman" w:cs="Times New Roman"/>
                <w:sz w:val="24"/>
                <w:szCs w:val="24"/>
                <w:lang w:val="en-US"/>
              </w:rPr>
            </w:rPrChange>
          </w:rPr>
          <w:delText xml:space="preserve">Figure </w:delText>
        </w:r>
        <w:r w:rsidR="00767798" w:rsidRPr="00B724BD" w:rsidDel="00315D6F">
          <w:rPr>
            <w:rFonts w:ascii="Times New Roman" w:hAnsi="Times New Roman" w:cs="Times New Roman"/>
            <w:sz w:val="24"/>
            <w:szCs w:val="24"/>
            <w:highlight w:val="cyan"/>
            <w:lang w:val="en-US"/>
            <w:rPrChange w:id="1073" w:author="Bizan N. Balzer" w:date="2021-10-07T16:26:00Z">
              <w:rPr>
                <w:rFonts w:ascii="Times New Roman" w:hAnsi="Times New Roman" w:cs="Times New Roman"/>
                <w:sz w:val="24"/>
                <w:szCs w:val="24"/>
                <w:lang w:val="en-US"/>
              </w:rPr>
            </w:rPrChange>
          </w:rPr>
          <w:delText>S-</w:delText>
        </w:r>
      </w:del>
      <w:del w:id="1074" w:author="anna.resch88@gmail.com" w:date="2022-01-04T17:57:00Z">
        <w:r w:rsidR="003055FF" w:rsidRPr="00B724BD" w:rsidDel="00315D6F">
          <w:rPr>
            <w:rFonts w:ascii="Times New Roman" w:hAnsi="Times New Roman" w:cs="Times New Roman"/>
            <w:sz w:val="24"/>
            <w:szCs w:val="24"/>
            <w:highlight w:val="cyan"/>
            <w:lang w:val="en-US"/>
            <w:rPrChange w:id="1075" w:author="Bizan N. Balzer" w:date="2021-10-07T16:26:00Z">
              <w:rPr>
                <w:rFonts w:ascii="Times New Roman" w:hAnsi="Times New Roman" w:cs="Times New Roman"/>
                <w:sz w:val="24"/>
                <w:szCs w:val="24"/>
                <w:lang w:val="en-US"/>
              </w:rPr>
            </w:rPrChange>
          </w:rPr>
          <w:delText>7</w:delText>
        </w:r>
      </w:del>
      <w:del w:id="1076" w:author="anna.resch88@gmail.com" w:date="2022-01-04T17:58:00Z">
        <w:r w:rsidR="00040E01" w:rsidRPr="009A1C08" w:rsidDel="00315D6F">
          <w:rPr>
            <w:rFonts w:ascii="Times New Roman" w:hAnsi="Times New Roman" w:cs="Times New Roman"/>
            <w:sz w:val="24"/>
            <w:szCs w:val="24"/>
            <w:lang w:val="en-US"/>
          </w:rPr>
          <w:delText>)</w:delText>
        </w:r>
        <w:r w:rsidRPr="009A1C08" w:rsidDel="00315D6F">
          <w:rPr>
            <w:rFonts w:ascii="Times New Roman" w:hAnsi="Times New Roman" w:cs="Times New Roman"/>
            <w:sz w:val="24"/>
            <w:szCs w:val="24"/>
            <w:lang w:val="en-US"/>
          </w:rPr>
          <w:delText xml:space="preserve">. </w:delText>
        </w:r>
      </w:del>
      <w:del w:id="1077" w:author="anna.resch88@gmail.com" w:date="2022-01-03T09:59:00Z">
        <w:r w:rsidRPr="009A1C08" w:rsidDel="00EF48D5">
          <w:rPr>
            <w:rFonts w:ascii="Times New Roman" w:hAnsi="Times New Roman" w:cs="Times New Roman"/>
            <w:color w:val="000000" w:themeColor="text1"/>
            <w:sz w:val="24"/>
            <w:szCs w:val="24"/>
            <w:lang w:val="en-US"/>
          </w:rPr>
          <w:delText>Corresponding</w:delText>
        </w:r>
        <w:r w:rsidR="0096322B" w:rsidRPr="009A1C08" w:rsidDel="00EF48D5">
          <w:rPr>
            <w:rFonts w:ascii="Times New Roman" w:hAnsi="Times New Roman" w:cs="Times New Roman"/>
            <w:color w:val="000000" w:themeColor="text1"/>
            <w:sz w:val="24"/>
            <w:szCs w:val="24"/>
            <w:lang w:val="en-US"/>
          </w:rPr>
          <w:delText xml:space="preserve"> </w:delText>
        </w:r>
      </w:del>
      <w:del w:id="1078" w:author="anna.resch88@gmail.com" w:date="2022-01-05T10:51:00Z">
        <w:r w:rsidR="0096322B" w:rsidRPr="009A1C08" w:rsidDel="006A093E">
          <w:rPr>
            <w:rFonts w:ascii="Times New Roman" w:hAnsi="Times New Roman" w:cs="Times New Roman"/>
            <w:color w:val="000000" w:themeColor="text1"/>
            <w:sz w:val="24"/>
            <w:szCs w:val="24"/>
            <w:lang w:val="en-US"/>
          </w:rPr>
          <w:delText>ULD-</w:delText>
        </w:r>
        <w:r w:rsidR="0096322B" w:rsidRPr="00EF48D5" w:rsidDel="006A093E">
          <w:rPr>
            <w:rFonts w:ascii="Times New Roman" w:hAnsi="Times New Roman" w:cs="Times New Roman"/>
            <w:color w:val="000000" w:themeColor="text1"/>
            <w:sz w:val="24"/>
            <w:szCs w:val="24"/>
            <w:highlight w:val="magenta"/>
            <w:lang w:val="en-US"/>
            <w:rPrChange w:id="1079" w:author="anna.resch88@gmail.com" w:date="2022-01-03T10:00:00Z">
              <w:rPr>
                <w:rFonts w:ascii="Times New Roman" w:hAnsi="Times New Roman" w:cs="Times New Roman"/>
                <w:color w:val="000000" w:themeColor="text1"/>
                <w:sz w:val="24"/>
                <w:szCs w:val="24"/>
                <w:lang w:val="en-US"/>
              </w:rPr>
            </w:rPrChange>
          </w:rPr>
          <w:delText>ELP</w:delText>
        </w:r>
        <w:r w:rsidR="0096322B" w:rsidRPr="009A1C08" w:rsidDel="006A093E">
          <w:rPr>
            <w:rFonts w:ascii="Times New Roman" w:hAnsi="Times New Roman" w:cs="Times New Roman"/>
            <w:color w:val="000000" w:themeColor="text1"/>
            <w:sz w:val="24"/>
            <w:szCs w:val="24"/>
            <w:lang w:val="en-US"/>
          </w:rPr>
          <w:delText>-ULD</w:delText>
        </w:r>
        <w:r w:rsidRPr="009A1C08" w:rsidDel="006A093E">
          <w:rPr>
            <w:rFonts w:ascii="Times New Roman" w:hAnsi="Times New Roman" w:cs="Times New Roman"/>
            <w:color w:val="000000" w:themeColor="text1"/>
            <w:sz w:val="24"/>
            <w:szCs w:val="24"/>
            <w:lang w:val="en-US"/>
          </w:rPr>
          <w:delText xml:space="preserve"> </w:delText>
        </w:r>
      </w:del>
      <w:del w:id="1080" w:author="anna.resch88@gmail.com" w:date="2022-01-03T10:00:00Z">
        <w:r w:rsidRPr="009A1C08" w:rsidDel="00EF48D5">
          <w:rPr>
            <w:rFonts w:ascii="Times New Roman" w:hAnsi="Times New Roman" w:cs="Times New Roman"/>
            <w:color w:val="000000" w:themeColor="text1"/>
            <w:sz w:val="24"/>
            <w:szCs w:val="24"/>
            <w:lang w:val="en-US"/>
          </w:rPr>
          <w:delText>mono</w:delText>
        </w:r>
      </w:del>
      <w:del w:id="1081" w:author="anna.resch88@gmail.com" w:date="2022-01-05T10:51:00Z">
        <w:r w:rsidRPr="009A1C08" w:rsidDel="006A093E">
          <w:rPr>
            <w:rFonts w:ascii="Times New Roman" w:hAnsi="Times New Roman" w:cs="Times New Roman"/>
            <w:color w:val="000000" w:themeColor="text1"/>
            <w:sz w:val="24"/>
            <w:szCs w:val="24"/>
            <w:lang w:val="en-US"/>
          </w:rPr>
          <w:delText xml:space="preserve">mers </w:delText>
        </w:r>
      </w:del>
      <w:del w:id="1082" w:author="anna.resch88@gmail.com" w:date="2022-01-03T10:00:00Z">
        <w:r w:rsidRPr="009A1C08" w:rsidDel="00EF48D5">
          <w:rPr>
            <w:rFonts w:ascii="Times New Roman" w:hAnsi="Times New Roman" w:cs="Times New Roman"/>
            <w:color w:val="000000" w:themeColor="text1"/>
            <w:sz w:val="24"/>
            <w:szCs w:val="24"/>
            <w:lang w:val="en-US"/>
          </w:rPr>
          <w:delText>could exclusively be detected</w:delText>
        </w:r>
      </w:del>
      <w:del w:id="1083" w:author="anna.resch88@gmail.com" w:date="2022-01-05T10:51:00Z">
        <w:r w:rsidRPr="009A1C08" w:rsidDel="006A093E">
          <w:rPr>
            <w:rFonts w:ascii="Times New Roman" w:hAnsi="Times New Roman" w:cs="Times New Roman"/>
            <w:color w:val="000000" w:themeColor="text1"/>
            <w:sz w:val="24"/>
            <w:szCs w:val="24"/>
            <w:lang w:val="en-US"/>
          </w:rPr>
          <w:delText xml:space="preserve"> in the presence of at least 4 M urea and </w:delText>
        </w:r>
        <w:commentRangeStart w:id="1084"/>
        <w:r w:rsidRPr="009A1C08" w:rsidDel="006A093E">
          <w:rPr>
            <w:rFonts w:ascii="Times New Roman" w:hAnsi="Times New Roman" w:cs="Times New Roman"/>
            <w:color w:val="000000" w:themeColor="text1"/>
            <w:sz w:val="24"/>
            <w:szCs w:val="24"/>
            <w:lang w:val="en-US"/>
          </w:rPr>
          <w:delText>50</w:delText>
        </w:r>
        <w:r w:rsidR="002F453F" w:rsidRPr="009A1C08" w:rsidDel="006A093E">
          <w:rPr>
            <w:rFonts w:ascii="Times New Roman" w:hAnsi="Times New Roman" w:cs="Times New Roman"/>
            <w:color w:val="000000" w:themeColor="text1"/>
            <w:sz w:val="24"/>
            <w:szCs w:val="24"/>
            <w:lang w:val="en-US"/>
          </w:rPr>
          <w:delText xml:space="preserve"> </w:delText>
        </w:r>
      </w:del>
      <w:ins w:id="1085" w:author="Bizan N. Balzer" w:date="2021-10-07T23:05:00Z">
        <w:del w:id="1086" w:author="anna.resch88@gmail.com" w:date="2022-01-05T10:51:00Z">
          <w:r w:rsidR="00622446" w:rsidDel="006A093E">
            <w:rPr>
              <w:rFonts w:ascii="Times New Roman" w:hAnsi="Times New Roman" w:cs="Times New Roman"/>
              <w:color w:val="000000" w:themeColor="text1"/>
              <w:sz w:val="24"/>
              <w:szCs w:val="24"/>
              <w:lang w:val="en-US"/>
            </w:rPr>
            <w:delText>3</w:delText>
          </w:r>
          <w:r w:rsidR="00622446" w:rsidRPr="009A1C08" w:rsidDel="006A093E">
            <w:rPr>
              <w:rFonts w:ascii="Times New Roman" w:hAnsi="Times New Roman" w:cs="Times New Roman"/>
              <w:color w:val="000000" w:themeColor="text1"/>
              <w:sz w:val="24"/>
              <w:szCs w:val="24"/>
              <w:lang w:val="en-US"/>
            </w:rPr>
            <w:delText xml:space="preserve">0 </w:delText>
          </w:r>
        </w:del>
      </w:ins>
      <w:del w:id="1087" w:author="anna.resch88@gmail.com" w:date="2022-01-05T10:51:00Z">
        <w:r w:rsidRPr="009A1C08" w:rsidDel="006A093E">
          <w:rPr>
            <w:rFonts w:ascii="Times New Roman" w:hAnsi="Times New Roman" w:cs="Times New Roman"/>
            <w:color w:val="000000" w:themeColor="text1"/>
            <w:sz w:val="24"/>
            <w:szCs w:val="24"/>
            <w:lang w:val="en-US"/>
          </w:rPr>
          <w:delText>%</w:delText>
        </w:r>
        <w:commentRangeEnd w:id="1084"/>
        <w:r w:rsidR="00E66F1E" w:rsidDel="006A093E">
          <w:rPr>
            <w:rStyle w:val="Kommentarzeichen"/>
          </w:rPr>
          <w:commentReference w:id="1084"/>
        </w:r>
        <w:r w:rsidRPr="009A1C08" w:rsidDel="006A093E">
          <w:rPr>
            <w:rFonts w:ascii="Times New Roman" w:hAnsi="Times New Roman" w:cs="Times New Roman"/>
            <w:color w:val="000000" w:themeColor="text1"/>
            <w:sz w:val="24"/>
            <w:szCs w:val="24"/>
            <w:lang w:val="en-US"/>
          </w:rPr>
          <w:delText xml:space="preserve"> ethanol </w:delText>
        </w:r>
        <w:r w:rsidR="00F03821" w:rsidRPr="009A1C08" w:rsidDel="006A093E">
          <w:rPr>
            <w:rFonts w:ascii="Times New Roman" w:hAnsi="Times New Roman" w:cs="Times New Roman"/>
            <w:sz w:val="24"/>
            <w:szCs w:val="24"/>
            <w:lang w:val="en-US"/>
          </w:rPr>
          <w:delText>(</w:delText>
        </w:r>
        <w:r w:rsidR="0073591E" w:rsidRPr="00B724BD" w:rsidDel="006A093E">
          <w:rPr>
            <w:rFonts w:ascii="Times New Roman" w:hAnsi="Times New Roman" w:cs="Times New Roman"/>
            <w:sz w:val="24"/>
            <w:szCs w:val="24"/>
            <w:lang w:val="en-US"/>
          </w:rPr>
          <w:delText>Supplementary</w:delText>
        </w:r>
        <w:r w:rsidR="00180C97" w:rsidRPr="00B724BD" w:rsidDel="006A093E">
          <w:rPr>
            <w:rFonts w:ascii="Times New Roman" w:hAnsi="Times New Roman" w:cs="Times New Roman"/>
            <w:sz w:val="24"/>
            <w:szCs w:val="24"/>
            <w:lang w:val="en-US"/>
          </w:rPr>
          <w:delText xml:space="preserve"> Methods and </w:delText>
        </w:r>
      </w:del>
      <w:ins w:id="1088" w:author="Bizan N. Balzer" w:date="2021-10-07T16:20:00Z">
        <w:del w:id="1089" w:author="anna.resch88@gmail.com" w:date="2022-01-05T10:51:00Z">
          <w:r w:rsidR="00AB552A" w:rsidRPr="00B724BD" w:rsidDel="006A093E">
            <w:rPr>
              <w:rFonts w:ascii="Times New Roman" w:hAnsi="Times New Roman" w:cs="Times New Roman"/>
              <w:sz w:val="24"/>
              <w:szCs w:val="24"/>
              <w:lang w:val="en-US"/>
              <w:rPrChange w:id="1090" w:author="Bizan N. Balzer" w:date="2021-10-07T16:26:00Z">
                <w:rPr>
                  <w:rFonts w:ascii="Times New Roman" w:hAnsi="Times New Roman" w:cs="Times New Roman"/>
                  <w:sz w:val="24"/>
                  <w:szCs w:val="24"/>
                  <w:highlight w:val="cyan"/>
                  <w:lang w:val="en-US"/>
                </w:rPr>
              </w:rPrChange>
            </w:rPr>
            <w:delText xml:space="preserve">SI </w:delText>
          </w:r>
        </w:del>
      </w:ins>
      <w:del w:id="1091" w:author="anna.resch88@gmail.com" w:date="2022-01-05T10:51:00Z">
        <w:r w:rsidR="00180C97" w:rsidRPr="00B724BD" w:rsidDel="006A093E">
          <w:rPr>
            <w:rFonts w:ascii="Times New Roman" w:hAnsi="Times New Roman" w:cs="Times New Roman"/>
            <w:sz w:val="24"/>
            <w:szCs w:val="24"/>
            <w:lang w:val="en-US"/>
          </w:rPr>
          <w:delText>Figure S-</w:delText>
        </w:r>
        <w:r w:rsidR="003055FF" w:rsidRPr="00B724BD" w:rsidDel="006A093E">
          <w:rPr>
            <w:rFonts w:ascii="Times New Roman" w:hAnsi="Times New Roman" w:cs="Times New Roman"/>
            <w:sz w:val="24"/>
            <w:szCs w:val="24"/>
            <w:lang w:val="en-US"/>
          </w:rPr>
          <w:delText>6</w:delText>
        </w:r>
      </w:del>
      <w:ins w:id="1092" w:author="Bizan N. Balzer" w:date="2021-10-07T23:05:00Z">
        <w:del w:id="1093" w:author="anna.resch88@gmail.com" w:date="2022-01-04T17:58:00Z">
          <w:r w:rsidR="00622446" w:rsidDel="00315D6F">
            <w:rPr>
              <w:rFonts w:ascii="Times New Roman" w:hAnsi="Times New Roman" w:cs="Times New Roman"/>
              <w:sz w:val="24"/>
              <w:szCs w:val="24"/>
              <w:lang w:val="en-US"/>
            </w:rPr>
            <w:delText>8</w:delText>
          </w:r>
        </w:del>
      </w:ins>
      <w:del w:id="1094" w:author="anna.resch88@gmail.com" w:date="2022-01-05T10:51:00Z">
        <w:r w:rsidR="00F03821" w:rsidRPr="009A1C08" w:rsidDel="006A093E">
          <w:rPr>
            <w:rFonts w:ascii="Times New Roman" w:hAnsi="Times New Roman" w:cs="Times New Roman"/>
            <w:sz w:val="24"/>
            <w:szCs w:val="24"/>
            <w:lang w:val="en-US"/>
          </w:rPr>
          <w:delText>)</w:delText>
        </w:r>
        <w:r w:rsidR="00040E01" w:rsidRPr="009A1C08" w:rsidDel="006A093E">
          <w:rPr>
            <w:rFonts w:ascii="Times New Roman" w:hAnsi="Times New Roman" w:cs="Times New Roman"/>
            <w:sz w:val="24"/>
            <w:szCs w:val="24"/>
            <w:lang w:val="en-US"/>
          </w:rPr>
          <w:delText>.</w:delText>
        </w:r>
        <w:r w:rsidR="00EF45CE" w:rsidRPr="009A1C08" w:rsidDel="006A093E">
          <w:rPr>
            <w:rFonts w:ascii="Times New Roman" w:hAnsi="Times New Roman" w:cs="Times New Roman"/>
            <w:sz w:val="24"/>
            <w:szCs w:val="24"/>
            <w:lang w:val="en-US"/>
          </w:rPr>
          <w:delText xml:space="preserve"> </w:delText>
        </w:r>
        <w:commentRangeEnd w:id="1056"/>
        <w:r w:rsidR="00AF3C62" w:rsidDel="006A093E">
          <w:rPr>
            <w:rStyle w:val="Kommentarzeichen"/>
          </w:rPr>
          <w:commentReference w:id="1056"/>
        </w:r>
      </w:del>
      <w:ins w:id="1095" w:author="anna.resch88@gmail.com" w:date="2022-01-04T17:58:00Z">
        <w:r w:rsidR="00315D6F" w:rsidRPr="009A1C08">
          <w:rPr>
            <w:rFonts w:ascii="Times New Roman" w:hAnsi="Times New Roman" w:cs="Times New Roman"/>
            <w:sz w:val="24"/>
            <w:szCs w:val="24"/>
            <w:lang w:val="en-US"/>
          </w:rPr>
          <w:t>The sequence identity of ULD-ELP-ULD proteins was confirmed using liquid chromatography mass spectrometry (LC-MS/MS) after tryptic digest (</w:t>
        </w:r>
        <w:r w:rsidR="00315D6F" w:rsidRPr="006A093E">
          <w:rPr>
            <w:rFonts w:ascii="Times New Roman" w:hAnsi="Times New Roman" w:cs="Times New Roman"/>
            <w:b/>
            <w:bCs/>
            <w:sz w:val="24"/>
            <w:szCs w:val="24"/>
            <w:highlight w:val="cyan"/>
            <w:lang w:val="en-US"/>
            <w:rPrChange w:id="1096" w:author="anna.resch88@gmail.com" w:date="2022-01-05T10:52:00Z">
              <w:rPr>
                <w:rFonts w:ascii="Times New Roman" w:hAnsi="Times New Roman" w:cs="Times New Roman"/>
                <w:sz w:val="24"/>
                <w:szCs w:val="24"/>
                <w:highlight w:val="cyan"/>
                <w:lang w:val="en-US"/>
              </w:rPr>
            </w:rPrChange>
          </w:rPr>
          <w:t xml:space="preserve">SI </w:t>
        </w:r>
      </w:ins>
      <w:ins w:id="1097" w:author="anna.resch88@gmail.com" w:date="2022-01-16T12:10:00Z">
        <w:r w:rsidR="009E150D">
          <w:rPr>
            <w:rFonts w:ascii="Times New Roman" w:hAnsi="Times New Roman" w:cs="Times New Roman"/>
            <w:b/>
            <w:bCs/>
            <w:sz w:val="24"/>
            <w:szCs w:val="24"/>
            <w:highlight w:val="cyan"/>
            <w:lang w:val="en-US"/>
          </w:rPr>
          <w:t>section</w:t>
        </w:r>
      </w:ins>
      <w:ins w:id="1098" w:author="anna.resch88@gmail.com" w:date="2022-01-04T17:58:00Z">
        <w:r w:rsidR="00315D6F" w:rsidRPr="006A093E">
          <w:rPr>
            <w:rFonts w:ascii="Times New Roman" w:hAnsi="Times New Roman" w:cs="Times New Roman"/>
            <w:b/>
            <w:bCs/>
            <w:sz w:val="24"/>
            <w:szCs w:val="24"/>
            <w:highlight w:val="cyan"/>
            <w:lang w:val="en-US"/>
            <w:rPrChange w:id="1099" w:author="anna.resch88@gmail.com" w:date="2022-01-05T10:52:00Z">
              <w:rPr>
                <w:rFonts w:ascii="Times New Roman" w:hAnsi="Times New Roman" w:cs="Times New Roman"/>
                <w:sz w:val="24"/>
                <w:szCs w:val="24"/>
                <w:highlight w:val="cyan"/>
                <w:lang w:val="en-US"/>
              </w:rPr>
            </w:rPrChange>
          </w:rPr>
          <w:t xml:space="preserve"> </w:t>
        </w:r>
      </w:ins>
      <w:ins w:id="1100" w:author="anna.resch88@gmail.com" w:date="2022-01-16T12:11:00Z">
        <w:r w:rsidR="009E150D">
          <w:rPr>
            <w:rFonts w:ascii="Times New Roman" w:hAnsi="Times New Roman" w:cs="Times New Roman"/>
            <w:b/>
            <w:bCs/>
            <w:sz w:val="24"/>
            <w:szCs w:val="24"/>
            <w:highlight w:val="cyan"/>
            <w:lang w:val="en-US"/>
          </w:rPr>
          <w:t>7</w:t>
        </w:r>
      </w:ins>
      <w:ins w:id="1101" w:author="anna.resch88@gmail.com" w:date="2022-01-04T17:58:00Z">
        <w:r w:rsidR="00315D6F">
          <w:rPr>
            <w:rFonts w:ascii="Times New Roman" w:hAnsi="Times New Roman" w:cs="Times New Roman"/>
            <w:sz w:val="24"/>
            <w:szCs w:val="24"/>
            <w:highlight w:val="cyan"/>
            <w:lang w:val="en-US"/>
          </w:rPr>
          <w:t xml:space="preserve"> and </w:t>
        </w:r>
        <w:r w:rsidR="00315D6F" w:rsidRPr="006A093E">
          <w:rPr>
            <w:rFonts w:ascii="Times New Roman" w:hAnsi="Times New Roman" w:cs="Times New Roman"/>
            <w:b/>
            <w:bCs/>
            <w:sz w:val="24"/>
            <w:szCs w:val="24"/>
            <w:highlight w:val="cyan"/>
            <w:lang w:val="en-US"/>
            <w:rPrChange w:id="1102" w:author="anna.resch88@gmail.com" w:date="2022-01-05T10:52:00Z">
              <w:rPr>
                <w:rFonts w:ascii="Times New Roman" w:hAnsi="Times New Roman" w:cs="Times New Roman"/>
                <w:sz w:val="24"/>
                <w:szCs w:val="24"/>
                <w:highlight w:val="cyan"/>
                <w:lang w:val="en-US"/>
              </w:rPr>
            </w:rPrChange>
          </w:rPr>
          <w:t>Figure S-5</w:t>
        </w:r>
        <w:r w:rsidR="00315D6F" w:rsidRPr="009A1C08">
          <w:rPr>
            <w:rFonts w:ascii="Times New Roman" w:hAnsi="Times New Roman" w:cs="Times New Roman"/>
            <w:sz w:val="24"/>
            <w:szCs w:val="24"/>
            <w:lang w:val="en-US"/>
          </w:rPr>
          <w:t xml:space="preserve">). In addition, </w:t>
        </w:r>
        <w:proofErr w:type="gramStart"/>
        <w:r w:rsidR="00315D6F" w:rsidRPr="009A1C08">
          <w:rPr>
            <w:rFonts w:ascii="Times New Roman" w:hAnsi="Times New Roman" w:cs="Times New Roman"/>
            <w:sz w:val="24"/>
            <w:szCs w:val="24"/>
            <w:lang w:val="en-US"/>
          </w:rPr>
          <w:t>sequence</w:t>
        </w:r>
        <w:proofErr w:type="gramEnd"/>
        <w:r w:rsidR="00315D6F" w:rsidRPr="009A1C08">
          <w:rPr>
            <w:rFonts w:ascii="Times New Roman" w:hAnsi="Times New Roman" w:cs="Times New Roman"/>
            <w:sz w:val="24"/>
            <w:szCs w:val="24"/>
            <w:lang w:val="en-US"/>
          </w:rPr>
          <w:t xml:space="preserve"> and purity of full-length intact ULD-V40-ULD and ULD-V20-ULD were confirmed by electrospray ionization (ESI-)LC-MS (</w:t>
        </w:r>
        <w:r w:rsidR="00315D6F" w:rsidRPr="006A093E">
          <w:rPr>
            <w:rFonts w:ascii="Times New Roman" w:hAnsi="Times New Roman" w:cs="Times New Roman"/>
            <w:b/>
            <w:bCs/>
            <w:sz w:val="24"/>
            <w:szCs w:val="24"/>
            <w:highlight w:val="cyan"/>
            <w:lang w:val="en-US"/>
            <w:rPrChange w:id="1103" w:author="anna.resch88@gmail.com" w:date="2022-01-05T10:52:00Z">
              <w:rPr>
                <w:rFonts w:ascii="Times New Roman" w:hAnsi="Times New Roman" w:cs="Times New Roman"/>
                <w:sz w:val="24"/>
                <w:szCs w:val="24"/>
                <w:highlight w:val="cyan"/>
                <w:lang w:val="en-US"/>
              </w:rPr>
            </w:rPrChange>
          </w:rPr>
          <w:t>SI Figure S-6</w:t>
        </w:r>
        <w:r w:rsidR="00315D6F" w:rsidRPr="009A1C08">
          <w:rPr>
            <w:rFonts w:ascii="Times New Roman" w:hAnsi="Times New Roman" w:cs="Times New Roman"/>
            <w:sz w:val="24"/>
            <w:szCs w:val="24"/>
            <w:lang w:val="en-US"/>
          </w:rPr>
          <w:t>).</w:t>
        </w:r>
      </w:ins>
    </w:p>
    <w:p w14:paraId="505F914F" w14:textId="47892A4B" w:rsidR="00AF3C62" w:rsidRPr="00AF3C62" w:rsidDel="00315D6F" w:rsidRDefault="00AF3C62" w:rsidP="009A1C08">
      <w:pPr>
        <w:spacing w:line="480" w:lineRule="auto"/>
        <w:jc w:val="both"/>
        <w:rPr>
          <w:ins w:id="1104" w:author="Bizan N. Balzer" w:date="2021-10-02T11:49:00Z"/>
          <w:del w:id="1105" w:author="anna.resch88@gmail.com" w:date="2022-01-04T17:59:00Z"/>
          <w:rFonts w:ascii="Times New Roman" w:hAnsi="Times New Roman" w:cs="Times New Roman"/>
          <w:sz w:val="24"/>
          <w:szCs w:val="24"/>
          <w:rPrChange w:id="1106" w:author="Bizan N. Balzer" w:date="2021-10-02T11:52:00Z">
            <w:rPr>
              <w:ins w:id="1107" w:author="Bizan N. Balzer" w:date="2021-10-02T11:49:00Z"/>
              <w:del w:id="1108" w:author="anna.resch88@gmail.com" w:date="2022-01-04T17:59:00Z"/>
              <w:rFonts w:ascii="Times New Roman" w:hAnsi="Times New Roman" w:cs="Times New Roman"/>
              <w:sz w:val="24"/>
              <w:szCs w:val="24"/>
              <w:lang w:val="en-US"/>
            </w:rPr>
          </w:rPrChange>
        </w:rPr>
      </w:pPr>
      <w:ins w:id="1109" w:author="Bizan N. Balzer" w:date="2021-10-02T11:52:00Z">
        <w:del w:id="1110" w:author="anna.resch88@gmail.com" w:date="2022-01-04T17:59:00Z">
          <w:r w:rsidRPr="00AF3C62" w:rsidDel="00315D6F">
            <w:rPr>
              <w:rFonts w:ascii="Times New Roman" w:hAnsi="Times New Roman" w:cs="Times New Roman"/>
              <w:sz w:val="24"/>
              <w:szCs w:val="24"/>
              <w:highlight w:val="cyan"/>
              <w:rPrChange w:id="1111" w:author="Bizan N. Balzer" w:date="2021-10-02T11:52:00Z">
                <w:rPr>
                  <w:rFonts w:ascii="Times New Roman" w:hAnsi="Times New Roman" w:cs="Times New Roman"/>
                  <w:sz w:val="24"/>
                  <w:szCs w:val="24"/>
                  <w:lang w:val="en-US"/>
                </w:rPr>
              </w:rPrChange>
            </w:rPr>
            <w:delText xml:space="preserve">HIER NOCH ETWAS TEXT ZU </w:delText>
          </w:r>
          <w:r w:rsidRPr="00AF3C62" w:rsidDel="00315D6F">
            <w:rPr>
              <w:rFonts w:ascii="Times New Roman" w:hAnsi="Times New Roman" w:cs="Times New Roman"/>
              <w:sz w:val="24"/>
              <w:szCs w:val="24"/>
              <w:highlight w:val="cyan"/>
              <w:rPrChange w:id="1112" w:author="Bizan N. Balzer" w:date="2021-10-02T11:52:00Z">
                <w:rPr>
                  <w:rFonts w:ascii="Times New Roman" w:hAnsi="Times New Roman" w:cs="Times New Roman"/>
                  <w:sz w:val="24"/>
                  <w:szCs w:val="24"/>
                </w:rPr>
              </w:rPrChange>
            </w:rPr>
            <w:delText>FIGURE 2 (III)</w:delText>
          </w:r>
        </w:del>
      </w:ins>
    </w:p>
    <w:p w14:paraId="36983788" w14:textId="71BE7121" w:rsidR="00C70842" w:rsidRPr="009A1C08" w:rsidRDefault="00C70842">
      <w:pPr>
        <w:pStyle w:val="berschrift2"/>
        <w:spacing w:after="240" w:line="360" w:lineRule="auto"/>
        <w:jc w:val="both"/>
        <w:rPr>
          <w:moveTo w:id="1113" w:author="anna.resch88@gmail.com" w:date="2022-01-03T10:18:00Z"/>
          <w:rFonts w:ascii="Times New Roman" w:hAnsi="Times New Roman" w:cs="Times New Roman"/>
          <w:lang w:val="en-US"/>
        </w:rPr>
        <w:pPrChange w:id="1114" w:author="anna.resch88@gmail.com" w:date="2022-01-05T10:52:00Z">
          <w:pPr>
            <w:pStyle w:val="berschrift2"/>
            <w:spacing w:line="360" w:lineRule="auto"/>
            <w:jc w:val="both"/>
          </w:pPr>
        </w:pPrChange>
      </w:pPr>
      <w:moveToRangeStart w:id="1115" w:author="anna.resch88@gmail.com" w:date="2022-01-03T10:18:00Z" w:name="move92097516"/>
      <w:commentRangeStart w:id="1116"/>
      <w:moveTo w:id="1117" w:author="anna.resch88@gmail.com" w:date="2022-01-03T10:18:00Z">
        <w:r w:rsidRPr="009A1C08">
          <w:rPr>
            <w:rFonts w:ascii="Times New Roman" w:hAnsi="Times New Roman" w:cs="Times New Roman"/>
            <w:lang w:val="en-US"/>
          </w:rPr>
          <w:t>Characterization of crosslinked ULU</w:t>
        </w:r>
      </w:moveTo>
      <w:ins w:id="1118" w:author="anna.resch88@gmail.com" w:date="2022-01-04T17:59:00Z">
        <w:r w:rsidR="00315D6F">
          <w:rPr>
            <w:rFonts w:ascii="Times New Roman" w:hAnsi="Times New Roman" w:cs="Times New Roman"/>
            <w:lang w:val="en-US"/>
          </w:rPr>
          <w:t xml:space="preserve"> hydrogels</w:t>
        </w:r>
      </w:ins>
      <w:moveTo w:id="1119" w:author="anna.resch88@gmail.com" w:date="2022-01-03T10:18:00Z">
        <w:del w:id="1120" w:author="anna.resch88@gmail.com" w:date="2022-01-04T17:59:00Z">
          <w:r w:rsidRPr="009A1C08" w:rsidDel="00315D6F">
            <w:rPr>
              <w:rFonts w:ascii="Times New Roman" w:hAnsi="Times New Roman" w:cs="Times New Roman"/>
              <w:lang w:val="en-US"/>
            </w:rPr>
            <w:delText>’s</w:delText>
          </w:r>
        </w:del>
        <w:r w:rsidRPr="009A1C08">
          <w:rPr>
            <w:rFonts w:ascii="Times New Roman" w:hAnsi="Times New Roman" w:cs="Times New Roman"/>
            <w:lang w:val="en-US"/>
          </w:rPr>
          <w:t xml:space="preserve"> </w:t>
        </w:r>
        <w:del w:id="1121" w:author="anna.resch88@gmail.com" w:date="2022-01-04T17:59:00Z">
          <w:r w:rsidRPr="009A1C08" w:rsidDel="00315D6F">
            <w:rPr>
              <w:rFonts w:ascii="Times New Roman" w:hAnsi="Times New Roman" w:cs="Times New Roman"/>
              <w:lang w:val="en-US"/>
            </w:rPr>
            <w:delText>of the BioUltraBond System</w:delText>
          </w:r>
          <w:commentRangeEnd w:id="1116"/>
          <w:r w:rsidDel="00315D6F">
            <w:rPr>
              <w:rStyle w:val="Kommentarzeichen"/>
              <w:rFonts w:asciiTheme="minorHAnsi" w:eastAsiaTheme="minorHAnsi" w:hAnsiTheme="minorHAnsi" w:cstheme="minorBidi"/>
              <w:color w:val="auto"/>
            </w:rPr>
            <w:commentReference w:id="1116"/>
          </w:r>
        </w:del>
      </w:moveTo>
    </w:p>
    <w:moveToRangeEnd w:id="1115"/>
    <w:p w14:paraId="5BAA9EB5" w14:textId="4256C03B" w:rsidR="00C53322" w:rsidRPr="009A1C08" w:rsidRDefault="00C80D93"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As previously described </w:t>
      </w:r>
      <w:r w:rsidR="00955575" w:rsidRPr="009A1C08">
        <w:rPr>
          <w:rFonts w:ascii="Times New Roman" w:hAnsi="Times New Roman" w:cs="Times New Roman"/>
          <w:sz w:val="24"/>
          <w:szCs w:val="24"/>
          <w:lang w:val="en-US"/>
        </w:rPr>
        <w:t xml:space="preserve">by Neff et. </w:t>
      </w:r>
      <w:ins w:id="1122" w:author="anna.resch88@gmail.com" w:date="2022-01-04T18:01:00Z">
        <w:r w:rsidR="0021129C">
          <w:rPr>
            <w:rFonts w:ascii="Times New Roman" w:hAnsi="Times New Roman" w:cs="Times New Roman"/>
            <w:sz w:val="24"/>
            <w:szCs w:val="24"/>
            <w:lang w:val="en-US"/>
          </w:rPr>
          <w:t>a</w:t>
        </w:r>
      </w:ins>
      <w:del w:id="1123" w:author="anna.resch88@gmail.com" w:date="2022-01-04T18:01:00Z">
        <w:r w:rsidR="00C70842" w:rsidRPr="009A1C08" w:rsidDel="0021129C">
          <w:rPr>
            <w:rFonts w:ascii="Times New Roman" w:hAnsi="Times New Roman" w:cs="Times New Roman"/>
            <w:sz w:val="24"/>
            <w:szCs w:val="24"/>
            <w:lang w:val="en-US"/>
          </w:rPr>
          <w:delText>A</w:delText>
        </w:r>
      </w:del>
      <w:r w:rsidR="00955575" w:rsidRPr="009A1C08">
        <w:rPr>
          <w:rFonts w:ascii="Times New Roman" w:hAnsi="Times New Roman" w:cs="Times New Roman"/>
          <w:sz w:val="24"/>
          <w:szCs w:val="24"/>
          <w:lang w:val="en-US"/>
        </w:rPr>
        <w:t>l</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&lt;EndNote&gt;&lt;Cite&gt;&lt;Author&gt;Neff&lt;/Author&gt;&lt;Year&gt;2000&lt;/Year&gt;&lt;RecNum&gt;35&lt;/RecNum&gt;&lt;DisplayText&gt;&lt;style face="superscript"&gt;[25]&lt;/style&gt;&lt;/DisplayText&gt;&lt;record&gt;&lt;rec-number&gt;35&lt;/rec-number&gt;&lt;foreign-keys&gt;&lt;key app="EN" db-id="zvspev52q5sttqetatnpexxo02zdpswpztzw" timestamp="1602401589"&gt;35&lt;/key&gt;&lt;/foreign-keys&gt;&lt;ref-type name="Journal Article"&gt;17&lt;/ref-type&gt;&lt;contributors&gt;&lt;authors&gt;&lt;author&gt;Neff, David&lt;/author&gt;&lt;author&gt;Frazier, S. Faith&lt;/author&gt;&lt;author&gt;Quimby, Laura&lt;/author&gt;&lt;author&gt;Wang, Ruu Tong&lt;/author&gt;&lt;author&gt;Zill, Sasha&lt;/author&gt;&lt;/authors&gt;&lt;/contributors&gt;&lt;titles&gt;&lt;title&gt;Identification of resilin in the leg of cockroach, Periplaneta americana: Confirmation by a simple method using pH dependence of UV fluorescence&lt;/title&gt;&lt;secondary-title&gt;Arthropod Structure and Development&lt;/secondary-title&gt;&lt;/titles&gt;&lt;periodical&gt;&lt;full-title&gt;Arthropod Structure and Development&lt;/full-title&gt;&lt;/periodical&gt;&lt;pages&gt;75-83&lt;/pages&gt;&lt;volume&gt;29&lt;/volume&gt;&lt;number&gt;1&lt;/number&gt;&lt;keywords&gt;&lt;keyword&gt;Elasticity&lt;/keyword&gt;&lt;keyword&gt;Fluorescence&lt;/keyword&gt;&lt;keyword&gt;PH&lt;/keyword&gt;&lt;keyword&gt;Resilin&lt;/keyword&gt;&lt;keyword&gt;Tarsus&lt;/keyword&gt;&lt;keyword&gt;Tibia&lt;/keyword&gt;&lt;/keywords&gt;&lt;dates&gt;&lt;year&gt;2000&lt;/year&gt;&lt;/dates&gt;&lt;urls&gt;&lt;/urls&gt;&lt;electronic-resource-num&gt;10.1016/S1467-8039(00)00014-1&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[25]</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dityrosine bonds evince a characteristic blue fluorescence upon ultraviolet </w:t>
      </w:r>
      <w:r w:rsidR="00955575" w:rsidRPr="009A1C08">
        <w:rPr>
          <w:rFonts w:ascii="Times New Roman" w:hAnsi="Times New Roman" w:cs="Times New Roman"/>
          <w:sz w:val="24"/>
          <w:szCs w:val="24"/>
          <w:lang w:val="en-US"/>
        </w:rPr>
        <w:t>excitation</w:t>
      </w:r>
      <w:r w:rsidRPr="009A1C08">
        <w:rPr>
          <w:rFonts w:ascii="Times New Roman" w:hAnsi="Times New Roman" w:cs="Times New Roman"/>
          <w:sz w:val="24"/>
          <w:szCs w:val="24"/>
          <w:lang w:val="en-US"/>
        </w:rPr>
        <w:t xml:space="preserve">. The blue fluorescence of a ULD-V20-ULD hydrogel is shown in </w:t>
      </w:r>
      <w:r w:rsidRPr="0095448A">
        <w:rPr>
          <w:rFonts w:ascii="Times New Roman" w:hAnsi="Times New Roman" w:cs="Times New Roman"/>
          <w:b/>
          <w:sz w:val="24"/>
          <w:szCs w:val="24"/>
          <w:highlight w:val="cyan"/>
          <w:lang w:val="en-US"/>
          <w:rPrChange w:id="1124" w:author="Bizan N. Balzer" w:date="2021-10-02T11:37:00Z">
            <w:rPr>
              <w:rFonts w:ascii="Times New Roman" w:hAnsi="Times New Roman" w:cs="Times New Roman"/>
              <w:b/>
              <w:sz w:val="24"/>
              <w:szCs w:val="24"/>
              <w:lang w:val="en-US"/>
            </w:rPr>
          </w:rPrChange>
        </w:rPr>
        <w:t xml:space="preserve">Figure </w:t>
      </w:r>
      <w:r w:rsidR="006346E2" w:rsidRPr="0095448A">
        <w:rPr>
          <w:rFonts w:ascii="Times New Roman" w:hAnsi="Times New Roman" w:cs="Times New Roman"/>
          <w:b/>
          <w:sz w:val="24"/>
          <w:szCs w:val="24"/>
          <w:highlight w:val="cyan"/>
          <w:lang w:val="en-US"/>
          <w:rPrChange w:id="1125" w:author="Bizan N. Balzer" w:date="2021-10-02T11:37:00Z">
            <w:rPr>
              <w:rFonts w:ascii="Times New Roman" w:hAnsi="Times New Roman" w:cs="Times New Roman"/>
              <w:b/>
              <w:sz w:val="24"/>
              <w:szCs w:val="24"/>
              <w:lang w:val="en-US"/>
            </w:rPr>
          </w:rPrChange>
        </w:rPr>
        <w:t>2</w:t>
      </w:r>
      <w:del w:id="1126" w:author="Bizan N. Balzer" w:date="2021-10-02T11:44:00Z">
        <w:r w:rsidR="006346E2" w:rsidRPr="0095448A" w:rsidDel="002D6D3C">
          <w:rPr>
            <w:rFonts w:ascii="Times New Roman" w:hAnsi="Times New Roman" w:cs="Times New Roman"/>
            <w:b/>
            <w:sz w:val="24"/>
            <w:szCs w:val="24"/>
            <w:highlight w:val="cyan"/>
            <w:lang w:val="en-US"/>
            <w:rPrChange w:id="1127" w:author="Bizan N. Balzer" w:date="2021-10-02T11:37:00Z">
              <w:rPr>
                <w:rFonts w:ascii="Times New Roman" w:hAnsi="Times New Roman" w:cs="Times New Roman"/>
                <w:b/>
                <w:sz w:val="24"/>
                <w:szCs w:val="24"/>
                <w:lang w:val="en-US"/>
              </w:rPr>
            </w:rPrChange>
          </w:rPr>
          <w:delText>,</w:delText>
        </w:r>
      </w:del>
      <w:r w:rsidR="006346E2" w:rsidRPr="0095448A">
        <w:rPr>
          <w:rFonts w:ascii="Times New Roman" w:hAnsi="Times New Roman" w:cs="Times New Roman"/>
          <w:b/>
          <w:sz w:val="24"/>
          <w:szCs w:val="24"/>
          <w:highlight w:val="cyan"/>
          <w:lang w:val="en-US"/>
          <w:rPrChange w:id="1128" w:author="Bizan N. Balzer" w:date="2021-10-02T11:37:00Z">
            <w:rPr>
              <w:rFonts w:ascii="Times New Roman" w:hAnsi="Times New Roman" w:cs="Times New Roman"/>
              <w:b/>
              <w:sz w:val="24"/>
              <w:szCs w:val="24"/>
              <w:lang w:val="en-US"/>
            </w:rPr>
          </w:rPrChange>
        </w:rPr>
        <w:t xml:space="preserve"> (</w:t>
      </w:r>
      <w:commentRangeStart w:id="1129"/>
      <w:r w:rsidR="006346E2" w:rsidRPr="0095448A">
        <w:rPr>
          <w:rFonts w:ascii="Times New Roman" w:hAnsi="Times New Roman" w:cs="Times New Roman"/>
          <w:b/>
          <w:sz w:val="24"/>
          <w:szCs w:val="24"/>
          <w:highlight w:val="cyan"/>
          <w:lang w:val="en-US"/>
          <w:rPrChange w:id="1130" w:author="Bizan N. Balzer" w:date="2021-10-02T11:37:00Z">
            <w:rPr>
              <w:rFonts w:ascii="Times New Roman" w:hAnsi="Times New Roman" w:cs="Times New Roman"/>
              <w:b/>
              <w:sz w:val="24"/>
              <w:szCs w:val="24"/>
              <w:lang w:val="en-US"/>
            </w:rPr>
          </w:rPrChange>
        </w:rPr>
        <w:t>IV</w:t>
      </w:r>
      <w:commentRangeEnd w:id="1129"/>
      <w:r w:rsidR="00C70842">
        <w:rPr>
          <w:rStyle w:val="Kommentarzeichen"/>
        </w:rPr>
        <w:commentReference w:id="1129"/>
      </w:r>
      <w:del w:id="1131" w:author="anna.resch88@gmail.com" w:date="2022-01-03T10:17:00Z">
        <w:r w:rsidR="006346E2" w:rsidRPr="0095448A" w:rsidDel="00C70842">
          <w:rPr>
            <w:rFonts w:ascii="Times New Roman" w:hAnsi="Times New Roman" w:cs="Times New Roman"/>
            <w:b/>
            <w:sz w:val="24"/>
            <w:szCs w:val="24"/>
            <w:highlight w:val="cyan"/>
            <w:lang w:val="en-US"/>
            <w:rPrChange w:id="1132" w:author="Bizan N. Balzer" w:date="2021-10-02T11:37:00Z">
              <w:rPr>
                <w:rFonts w:ascii="Times New Roman" w:hAnsi="Times New Roman" w:cs="Times New Roman"/>
                <w:b/>
                <w:sz w:val="24"/>
                <w:szCs w:val="24"/>
                <w:lang w:val="en-US"/>
              </w:rPr>
            </w:rPrChange>
          </w:rPr>
          <w:delText>, c</w:delText>
        </w:r>
      </w:del>
      <w:r w:rsidR="006346E2" w:rsidRPr="0095448A">
        <w:rPr>
          <w:rFonts w:ascii="Times New Roman" w:hAnsi="Times New Roman" w:cs="Times New Roman"/>
          <w:b/>
          <w:sz w:val="24"/>
          <w:szCs w:val="24"/>
          <w:highlight w:val="cyan"/>
          <w:lang w:val="en-US"/>
          <w:rPrChange w:id="1133" w:author="Bizan N. Balzer" w:date="2021-10-02T11:37:00Z">
            <w:rPr>
              <w:rFonts w:ascii="Times New Roman" w:hAnsi="Times New Roman" w:cs="Times New Roman"/>
              <w:b/>
              <w:sz w:val="24"/>
              <w:szCs w:val="24"/>
              <w:lang w:val="en-US"/>
            </w:rPr>
          </w:rPrChange>
        </w:rPr>
        <w:t>, left sample)</w:t>
      </w:r>
      <w:r w:rsidRPr="009A1C08">
        <w:rPr>
          <w:rFonts w:ascii="Times New Roman" w:hAnsi="Times New Roman" w:cs="Times New Roman"/>
          <w:sz w:val="24"/>
          <w:szCs w:val="24"/>
          <w:lang w:val="en-US"/>
        </w:rPr>
        <w:t xml:space="preserve">, </w:t>
      </w:r>
      <w:r w:rsidR="001249EF" w:rsidRPr="009A1C08">
        <w:rPr>
          <w:rFonts w:ascii="Times New Roman" w:hAnsi="Times New Roman" w:cs="Times New Roman"/>
          <w:sz w:val="24"/>
          <w:szCs w:val="24"/>
          <w:lang w:val="en-US"/>
        </w:rPr>
        <w:t>in contrast</w:t>
      </w:r>
      <w:r w:rsidRPr="009A1C08">
        <w:rPr>
          <w:rFonts w:ascii="Times New Roman" w:hAnsi="Times New Roman" w:cs="Times New Roman"/>
          <w:sz w:val="24"/>
          <w:szCs w:val="24"/>
          <w:lang w:val="en-US"/>
        </w:rPr>
        <w:t xml:space="preserve"> to an identical</w:t>
      </w:r>
      <w:r w:rsidR="00767E22" w:rsidRPr="009A1C08">
        <w:rPr>
          <w:rFonts w:ascii="Times New Roman" w:hAnsi="Times New Roman" w:cs="Times New Roman"/>
          <w:sz w:val="24"/>
          <w:szCs w:val="24"/>
          <w:lang w:val="en-US"/>
        </w:rPr>
        <w:t xml:space="preserve">, but </w:t>
      </w:r>
      <w:r w:rsidR="007A3251" w:rsidRPr="009A1C08">
        <w:rPr>
          <w:rFonts w:ascii="Times New Roman" w:hAnsi="Times New Roman" w:cs="Times New Roman"/>
          <w:sz w:val="24"/>
          <w:szCs w:val="24"/>
          <w:lang w:val="en-US"/>
        </w:rPr>
        <w:t>non-</w:t>
      </w:r>
      <w:proofErr w:type="spellStart"/>
      <w:r w:rsidR="007A3251" w:rsidRPr="009A1C08">
        <w:rPr>
          <w:rFonts w:ascii="Times New Roman" w:hAnsi="Times New Roman" w:cs="Times New Roman"/>
          <w:sz w:val="24"/>
          <w:szCs w:val="24"/>
          <w:lang w:val="en-US"/>
        </w:rPr>
        <w:t>photocrosslinked</w:t>
      </w:r>
      <w:proofErr w:type="spellEnd"/>
      <w:r w:rsidR="007A3251" w:rsidRPr="009A1C08">
        <w:rPr>
          <w:rFonts w:ascii="Times New Roman" w:hAnsi="Times New Roman" w:cs="Times New Roman"/>
          <w:sz w:val="24"/>
          <w:szCs w:val="24"/>
          <w:lang w:val="en-US"/>
        </w:rPr>
        <w:t xml:space="preserve"> </w:t>
      </w:r>
      <w:r w:rsidR="001F0A2C" w:rsidRPr="009A1C08">
        <w:rPr>
          <w:rFonts w:ascii="Times New Roman" w:hAnsi="Times New Roman" w:cs="Times New Roman"/>
          <w:sz w:val="24"/>
          <w:szCs w:val="24"/>
          <w:lang w:val="en-US"/>
        </w:rPr>
        <w:t>ULU</w:t>
      </w:r>
      <w:del w:id="1134" w:author="anna.resch88@gmail.com" w:date="2022-01-16T17:57:00Z">
        <w:r w:rsidRPr="009A1C08" w:rsidDel="009F0B52">
          <w:rPr>
            <w:rFonts w:ascii="Times New Roman" w:hAnsi="Times New Roman" w:cs="Times New Roman"/>
            <w:sz w:val="24"/>
            <w:szCs w:val="24"/>
            <w:lang w:val="en-US"/>
          </w:rPr>
          <w:delText>-</w:delText>
        </w:r>
      </w:del>
      <w:ins w:id="1135" w:author="anna.resch88@gmail.com" w:date="2022-01-16T17:57:00Z">
        <w:r w:rsidR="009F0B52">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solution which </w:t>
      </w:r>
      <w:r w:rsidR="000A391D" w:rsidRPr="009A1C08">
        <w:rPr>
          <w:rFonts w:ascii="Times New Roman" w:hAnsi="Times New Roman" w:cs="Times New Roman"/>
          <w:sz w:val="24"/>
          <w:szCs w:val="24"/>
          <w:lang w:val="en-US"/>
        </w:rPr>
        <w:t>d</w:t>
      </w:r>
      <w:ins w:id="1136" w:author="anna.resch88@gmail.com" w:date="2022-01-04T18:01:00Z">
        <w:r w:rsidR="0021129C">
          <w:rPr>
            <w:rFonts w:ascii="Times New Roman" w:hAnsi="Times New Roman" w:cs="Times New Roman"/>
            <w:sz w:val="24"/>
            <w:szCs w:val="24"/>
            <w:lang w:val="en-US"/>
          </w:rPr>
          <w:t>id</w:t>
        </w:r>
      </w:ins>
      <w:del w:id="1137" w:author="anna.resch88@gmail.com" w:date="2022-01-04T18:01:00Z">
        <w:r w:rsidR="000A391D" w:rsidRPr="009A1C08" w:rsidDel="0021129C">
          <w:rPr>
            <w:rFonts w:ascii="Times New Roman" w:hAnsi="Times New Roman" w:cs="Times New Roman"/>
            <w:sz w:val="24"/>
            <w:szCs w:val="24"/>
            <w:lang w:val="en-US"/>
          </w:rPr>
          <w:delText>oes</w:delText>
        </w:r>
      </w:del>
      <w:r w:rsidR="000A391D" w:rsidRPr="009A1C08">
        <w:rPr>
          <w:rFonts w:ascii="Times New Roman" w:hAnsi="Times New Roman" w:cs="Times New Roman"/>
          <w:sz w:val="24"/>
          <w:szCs w:val="24"/>
          <w:lang w:val="en-US"/>
        </w:rPr>
        <w:t xml:space="preserve"> not show dityrosine fluorescence</w:t>
      </w:r>
      <w:ins w:id="1138" w:author="Bizan N. Balzer" w:date="2021-10-07T22:01:00Z">
        <w:r w:rsidR="00DE0F1C">
          <w:rPr>
            <w:rFonts w:ascii="Times New Roman" w:hAnsi="Times New Roman" w:cs="Times New Roman"/>
            <w:sz w:val="24"/>
            <w:szCs w:val="24"/>
            <w:lang w:val="en-US"/>
          </w:rPr>
          <w:t xml:space="preserve"> (</w:t>
        </w:r>
      </w:ins>
      <w:ins w:id="1139" w:author="anna.resch88@gmail.com" w:date="2022-01-03T10:16:00Z">
        <w:r w:rsidR="00C70842" w:rsidRPr="00427C25">
          <w:rPr>
            <w:rFonts w:ascii="Times New Roman" w:hAnsi="Times New Roman" w:cs="Times New Roman"/>
            <w:b/>
            <w:sz w:val="24"/>
            <w:szCs w:val="24"/>
            <w:highlight w:val="cyan"/>
            <w:lang w:val="en-US"/>
          </w:rPr>
          <w:t xml:space="preserve">Figure 2 (IV, </w:t>
        </w:r>
        <w:r w:rsidR="00C70842">
          <w:rPr>
            <w:rFonts w:ascii="Times New Roman" w:hAnsi="Times New Roman" w:cs="Times New Roman"/>
            <w:b/>
            <w:sz w:val="24"/>
            <w:szCs w:val="24"/>
            <w:highlight w:val="cyan"/>
            <w:lang w:val="en-US"/>
          </w:rPr>
          <w:t>right</w:t>
        </w:r>
        <w:r w:rsidR="00C70842" w:rsidRPr="00427C25">
          <w:rPr>
            <w:rFonts w:ascii="Times New Roman" w:hAnsi="Times New Roman" w:cs="Times New Roman"/>
            <w:b/>
            <w:sz w:val="24"/>
            <w:szCs w:val="24"/>
            <w:highlight w:val="cyan"/>
            <w:lang w:val="en-US"/>
          </w:rPr>
          <w:t xml:space="preserve"> sample</w:t>
        </w:r>
      </w:ins>
      <w:ins w:id="1140" w:author="Bizan N. Balzer" w:date="2021-10-07T22:01:00Z">
        <w:del w:id="1141" w:author="anna.resch88@gmail.com" w:date="2022-01-03T10:16:00Z">
          <w:r w:rsidR="00DE0F1C" w:rsidRPr="005F3832" w:rsidDel="00C70842">
            <w:rPr>
              <w:rFonts w:ascii="Times New Roman" w:hAnsi="Times New Roman" w:cs="Times New Roman"/>
              <w:sz w:val="24"/>
              <w:szCs w:val="24"/>
              <w:highlight w:val="cyan"/>
              <w:lang w:val="en-US"/>
              <w:rPrChange w:id="1142" w:author="Bizan N. Balzer" w:date="2021-10-07T22:03:00Z">
                <w:rPr>
                  <w:rFonts w:ascii="Times New Roman" w:hAnsi="Times New Roman" w:cs="Times New Roman"/>
                  <w:sz w:val="24"/>
                  <w:szCs w:val="24"/>
                  <w:lang w:val="en-US"/>
                </w:rPr>
              </w:rPrChange>
            </w:rPr>
            <w:delText xml:space="preserve">see </w:delText>
          </w:r>
        </w:del>
      </w:ins>
      <w:ins w:id="1143" w:author="Bizan N. Balzer" w:date="2021-10-07T22:35:00Z">
        <w:del w:id="1144" w:author="anna.resch88@gmail.com" w:date="2022-01-03T10:16:00Z">
          <w:r w:rsidR="00E96D6A" w:rsidRPr="00E96D6A" w:rsidDel="00C70842">
            <w:rPr>
              <w:rFonts w:ascii="Times New Roman" w:hAnsi="Times New Roman" w:cs="Times New Roman"/>
              <w:sz w:val="24"/>
              <w:szCs w:val="24"/>
              <w:highlight w:val="cyan"/>
              <w:lang w:val="en-US"/>
              <w:rPrChange w:id="1145" w:author="Bizan N. Balzer" w:date="2021-10-07T22:35:00Z">
                <w:rPr>
                  <w:rFonts w:cstheme="majorHAnsi"/>
                  <w:noProof/>
                  <w:lang w:val="en-US"/>
                </w:rPr>
              </w:rPrChange>
            </w:rPr>
            <w:delText>Supplementary Methods and Materials</w:delText>
          </w:r>
        </w:del>
      </w:ins>
      <w:ins w:id="1146" w:author="Bizan N. Balzer" w:date="2021-10-07T22:01:00Z">
        <w:del w:id="1147" w:author="anna.resch88@gmail.com" w:date="2022-01-03T10:16:00Z">
          <w:r w:rsidR="00DE0F1C" w:rsidRPr="005F3832" w:rsidDel="00C70842">
            <w:rPr>
              <w:rFonts w:ascii="Times New Roman" w:hAnsi="Times New Roman" w:cs="Times New Roman"/>
              <w:sz w:val="24"/>
              <w:szCs w:val="24"/>
              <w:highlight w:val="cyan"/>
              <w:lang w:val="en-US"/>
              <w:rPrChange w:id="1148" w:author="Bizan N. Balzer" w:date="2021-10-07T22:03:00Z">
                <w:rPr>
                  <w:rFonts w:ascii="Times New Roman" w:hAnsi="Times New Roman" w:cs="Times New Roman"/>
                  <w:sz w:val="24"/>
                  <w:szCs w:val="24"/>
                  <w:lang w:val="en-US"/>
                </w:rPr>
              </w:rPrChange>
            </w:rPr>
            <w:delText xml:space="preserve"> 1.7 and SI Figure S-3</w:delText>
          </w:r>
        </w:del>
      </w:ins>
      <w:ins w:id="1149" w:author="Bizan N. Balzer" w:date="2021-10-07T22:02:00Z">
        <w:del w:id="1150" w:author="anna.resch88@gmail.com" w:date="2022-01-03T10:16:00Z">
          <w:r w:rsidR="005F3832" w:rsidRPr="005F3832" w:rsidDel="00C70842">
            <w:rPr>
              <w:rFonts w:ascii="Times New Roman" w:hAnsi="Times New Roman" w:cs="Times New Roman"/>
              <w:sz w:val="24"/>
              <w:szCs w:val="24"/>
              <w:highlight w:val="cyan"/>
              <w:lang w:val="en-US"/>
              <w:rPrChange w:id="1151" w:author="Bizan N. Balzer" w:date="2021-10-07T22:03:00Z">
                <w:rPr>
                  <w:rFonts w:ascii="Times New Roman" w:hAnsi="Times New Roman" w:cs="Times New Roman"/>
                  <w:sz w:val="24"/>
                  <w:szCs w:val="24"/>
                  <w:lang w:val="en-US"/>
                </w:rPr>
              </w:rPrChange>
            </w:rPr>
            <w:delText xml:space="preserve"> and S-10</w:delText>
          </w:r>
        </w:del>
      </w:ins>
      <w:ins w:id="1152" w:author="Bizan N. Balzer" w:date="2021-10-07T22:01:00Z">
        <w:r w:rsidR="00DE0F1C">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w:t>
      </w:r>
    </w:p>
    <w:p w14:paraId="21C97EE7" w14:textId="309AB94D" w:rsidR="00E353A4" w:rsidRPr="009A1C08" w:rsidRDefault="00A77B90" w:rsidP="00816635">
      <w:pPr>
        <w:spacing w:line="360" w:lineRule="auto"/>
        <w:jc w:val="both"/>
        <w:rPr>
          <w:rFonts w:ascii="Times New Roman" w:hAnsi="Times New Roman" w:cs="Times New Roman"/>
        </w:rPr>
      </w:pPr>
      <w:commentRangeStart w:id="1153"/>
      <w:r w:rsidRPr="009A1C08">
        <w:rPr>
          <w:rFonts w:ascii="Times New Roman" w:hAnsi="Times New Roman" w:cs="Times New Roman"/>
          <w:noProof/>
          <w:lang w:eastAsia="de-DE"/>
        </w:rPr>
        <w:lastRenderedPageBreak/>
        <w:drawing>
          <wp:inline distT="0" distB="0" distL="0" distR="0" wp14:anchorId="61AA212F" wp14:editId="1ACC7594">
            <wp:extent cx="5481955" cy="6061181"/>
            <wp:effectExtent l="0" t="0" r="4445" b="952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 New_c_b.png"/>
                    <pic:cNvPicPr/>
                  </pic:nvPicPr>
                  <pic:blipFill>
                    <a:blip r:embed="rId14">
                      <a:extLst>
                        <a:ext uri="{28A0092B-C50C-407E-A947-70E740481C1C}">
                          <a14:useLocalDpi xmlns:a14="http://schemas.microsoft.com/office/drawing/2010/main" val="0"/>
                        </a:ext>
                      </a:extLst>
                    </a:blip>
                    <a:stretch>
                      <a:fillRect/>
                    </a:stretch>
                  </pic:blipFill>
                  <pic:spPr>
                    <a:xfrm>
                      <a:off x="0" y="0"/>
                      <a:ext cx="5482292" cy="6061554"/>
                    </a:xfrm>
                    <a:prstGeom prst="rect">
                      <a:avLst/>
                    </a:prstGeom>
                  </pic:spPr>
                </pic:pic>
              </a:graphicData>
            </a:graphic>
          </wp:inline>
        </w:drawing>
      </w:r>
      <w:commentRangeEnd w:id="1153"/>
      <w:r w:rsidR="009F174C">
        <w:rPr>
          <w:rStyle w:val="Kommentarzeichen"/>
        </w:rPr>
        <w:commentReference w:id="1153"/>
      </w:r>
    </w:p>
    <w:p w14:paraId="4C634C72" w14:textId="085F9860" w:rsidR="00D4364F" w:rsidRPr="009A1C08" w:rsidRDefault="00D4364F" w:rsidP="00816635">
      <w:pPr>
        <w:spacing w:line="360" w:lineRule="auto"/>
        <w:jc w:val="both"/>
        <w:rPr>
          <w:rFonts w:ascii="Times New Roman" w:hAnsi="Times New Roman" w:cs="Times New Roman"/>
          <w:iCs/>
          <w:sz w:val="24"/>
          <w:szCs w:val="24"/>
          <w:lang w:val="en-US"/>
        </w:rPr>
      </w:pPr>
      <w:commentRangeStart w:id="1154"/>
      <w:r w:rsidRPr="009A1C08">
        <w:rPr>
          <w:rFonts w:ascii="Times New Roman" w:hAnsi="Times New Roman" w:cs="Times New Roman"/>
          <w:b/>
          <w:iCs/>
          <w:sz w:val="24"/>
          <w:szCs w:val="24"/>
          <w:lang w:val="en-US"/>
        </w:rPr>
        <w:t xml:space="preserve">Figure </w:t>
      </w:r>
      <w:commentRangeEnd w:id="1154"/>
      <w:r w:rsidR="002D304B">
        <w:rPr>
          <w:rStyle w:val="Kommentarzeichen"/>
        </w:rPr>
        <w:commentReference w:id="1154"/>
      </w:r>
      <w:r w:rsidR="00AA3BEB" w:rsidRPr="009A1C08">
        <w:rPr>
          <w:rFonts w:ascii="Times New Roman" w:hAnsi="Times New Roman" w:cs="Times New Roman"/>
          <w:b/>
          <w:iCs/>
          <w:sz w:val="24"/>
          <w:szCs w:val="24"/>
          <w:lang w:val="en-US"/>
        </w:rPr>
        <w:t>2</w:t>
      </w:r>
      <w:r w:rsidR="008D65D5" w:rsidRPr="009A1C08">
        <w:rPr>
          <w:rFonts w:ascii="Times New Roman" w:hAnsi="Times New Roman" w:cs="Times New Roman"/>
          <w:b/>
          <w:iCs/>
          <w:sz w:val="24"/>
          <w:szCs w:val="24"/>
          <w:lang w:val="en-US"/>
        </w:rPr>
        <w:t xml:space="preserve">: </w:t>
      </w:r>
      <w:r w:rsidR="008D65D5" w:rsidRPr="009A1C08">
        <w:rPr>
          <w:rFonts w:ascii="Times New Roman" w:hAnsi="Times New Roman" w:cs="Times New Roman"/>
          <w:iCs/>
          <w:sz w:val="24"/>
          <w:szCs w:val="24"/>
          <w:lang w:val="en-US"/>
        </w:rPr>
        <w:t>ULD-</w:t>
      </w:r>
      <w:r w:rsidR="00257C27" w:rsidRPr="009A1C08">
        <w:rPr>
          <w:rFonts w:ascii="Times New Roman" w:hAnsi="Times New Roman" w:cs="Times New Roman"/>
          <w:iCs/>
          <w:sz w:val="24"/>
          <w:szCs w:val="24"/>
          <w:lang w:val="en-US"/>
        </w:rPr>
        <w:t>(Protein-Linker)</w:t>
      </w:r>
      <w:r w:rsidR="008D65D5" w:rsidRPr="009A1C08">
        <w:rPr>
          <w:rFonts w:ascii="Times New Roman" w:hAnsi="Times New Roman" w:cs="Times New Roman"/>
          <w:iCs/>
          <w:sz w:val="24"/>
          <w:szCs w:val="24"/>
          <w:lang w:val="en-US"/>
        </w:rPr>
        <w:t>-ULD</w:t>
      </w:r>
      <w:r w:rsidR="001100E1" w:rsidRPr="009A1C08">
        <w:rPr>
          <w:rFonts w:ascii="Times New Roman" w:hAnsi="Times New Roman" w:cs="Times New Roman"/>
          <w:iCs/>
          <w:sz w:val="24"/>
          <w:szCs w:val="24"/>
          <w:lang w:val="en-US"/>
        </w:rPr>
        <w:t xml:space="preserve"> (ULU)</w:t>
      </w:r>
      <w:r w:rsidR="008D65D5" w:rsidRPr="009A1C08">
        <w:rPr>
          <w:rFonts w:ascii="Times New Roman" w:hAnsi="Times New Roman" w:cs="Times New Roman"/>
          <w:iCs/>
          <w:sz w:val="24"/>
          <w:szCs w:val="24"/>
          <w:lang w:val="en-US"/>
        </w:rPr>
        <w:t xml:space="preserve"> </w:t>
      </w:r>
      <w:r w:rsidR="006B19C1" w:rsidRPr="009A1C08">
        <w:rPr>
          <w:rFonts w:ascii="Times New Roman" w:hAnsi="Times New Roman" w:cs="Times New Roman"/>
          <w:iCs/>
          <w:sz w:val="24"/>
          <w:szCs w:val="24"/>
          <w:lang w:val="en-US"/>
        </w:rPr>
        <w:t xml:space="preserve">hydrogels </w:t>
      </w:r>
      <w:r w:rsidR="00C41715" w:rsidRPr="009A1C08">
        <w:rPr>
          <w:rFonts w:ascii="Times New Roman" w:hAnsi="Times New Roman" w:cs="Times New Roman"/>
          <w:iCs/>
          <w:sz w:val="24"/>
          <w:szCs w:val="24"/>
          <w:lang w:val="en-US"/>
        </w:rPr>
        <w:t>represent</w:t>
      </w:r>
      <w:r w:rsidR="006B19C1" w:rsidRPr="009A1C08">
        <w:rPr>
          <w:rFonts w:ascii="Times New Roman" w:hAnsi="Times New Roman" w:cs="Times New Roman"/>
          <w:iCs/>
          <w:sz w:val="24"/>
          <w:szCs w:val="24"/>
          <w:lang w:val="en-US"/>
        </w:rPr>
        <w:t xml:space="preserve"> a novel, versatile and customizable single-building-block crosslinking system.</w:t>
      </w:r>
      <w:r w:rsidRPr="009A1C08">
        <w:rPr>
          <w:rFonts w:ascii="Times New Roman" w:hAnsi="Times New Roman" w:cs="Times New Roman"/>
          <w:iCs/>
          <w:sz w:val="24"/>
          <w:szCs w:val="24"/>
          <w:lang w:val="en-US"/>
        </w:rPr>
        <w:t xml:space="preserve"> </w:t>
      </w:r>
      <w:r w:rsidR="00DC7EAF" w:rsidRPr="009A1C08">
        <w:rPr>
          <w:rFonts w:ascii="Times New Roman" w:hAnsi="Times New Roman" w:cs="Times New Roman"/>
          <w:b/>
          <w:iCs/>
          <w:sz w:val="24"/>
          <w:szCs w:val="24"/>
          <w:lang w:val="en-US"/>
        </w:rPr>
        <w:t>I</w:t>
      </w:r>
      <w:r w:rsidR="00DC7EAF" w:rsidRPr="009A1C08">
        <w:rPr>
          <w:rFonts w:ascii="Times New Roman" w:hAnsi="Times New Roman" w:cs="Times New Roman"/>
          <w:iCs/>
          <w:sz w:val="24"/>
          <w:szCs w:val="24"/>
          <w:lang w:val="en-US"/>
        </w:rPr>
        <w:t xml:space="preserve">) </w:t>
      </w:r>
      <w:r w:rsidR="00555C26" w:rsidRPr="009A1C08">
        <w:rPr>
          <w:rFonts w:ascii="Times New Roman" w:hAnsi="Times New Roman" w:cs="Times New Roman"/>
          <w:b/>
          <w:iCs/>
          <w:sz w:val="24"/>
          <w:szCs w:val="24"/>
          <w:lang w:val="en-US"/>
        </w:rPr>
        <w:t>a</w:t>
      </w:r>
      <w:r w:rsidR="007176CE" w:rsidRPr="009A1C08">
        <w:rPr>
          <w:rFonts w:ascii="Times New Roman" w:hAnsi="Times New Roman" w:cs="Times New Roman"/>
          <w:iCs/>
          <w:sz w:val="24"/>
          <w:szCs w:val="24"/>
          <w:lang w:val="en-US"/>
        </w:rPr>
        <w:t xml:space="preserve"> </w:t>
      </w:r>
      <w:r w:rsidR="0028130C" w:rsidRPr="009A1C08">
        <w:rPr>
          <w:rFonts w:ascii="Times New Roman" w:hAnsi="Times New Roman" w:cs="Times New Roman"/>
          <w:iCs/>
          <w:sz w:val="24"/>
          <w:szCs w:val="24"/>
          <w:lang w:val="en-US"/>
        </w:rPr>
        <w:t>and</w:t>
      </w:r>
      <w:r w:rsidR="007176CE" w:rsidRPr="009A1C08">
        <w:rPr>
          <w:rFonts w:ascii="Times New Roman" w:hAnsi="Times New Roman" w:cs="Times New Roman"/>
          <w:iCs/>
          <w:sz w:val="24"/>
          <w:szCs w:val="24"/>
          <w:lang w:val="en-US"/>
        </w:rPr>
        <w:t xml:space="preserve"> </w:t>
      </w:r>
      <w:r w:rsidR="00DC7EAF" w:rsidRPr="009A1C08">
        <w:rPr>
          <w:rFonts w:ascii="Times New Roman" w:hAnsi="Times New Roman" w:cs="Times New Roman"/>
          <w:b/>
          <w:iCs/>
          <w:sz w:val="24"/>
          <w:szCs w:val="24"/>
          <w:lang w:val="en-US"/>
        </w:rPr>
        <w:t>b</w:t>
      </w:r>
      <w:r w:rsidR="00DC7EAF" w:rsidRPr="009A1C08">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 xml:space="preserve"> ULD </w:t>
      </w:r>
      <w:ins w:id="1155" w:author="anna.resch88@gmail.com" w:date="2022-01-05T10:55:00Z">
        <w:r w:rsidR="000460F5">
          <w:rPr>
            <w:rFonts w:ascii="Times New Roman" w:hAnsi="Times New Roman" w:cs="Times New Roman"/>
            <w:iCs/>
            <w:sz w:val="24"/>
            <w:szCs w:val="24"/>
            <w:lang w:val="en-US"/>
          </w:rPr>
          <w:t xml:space="preserve">tetramer </w:t>
        </w:r>
      </w:ins>
      <w:r w:rsidRPr="009A1C08">
        <w:rPr>
          <w:rFonts w:ascii="Times New Roman" w:hAnsi="Times New Roman" w:cs="Times New Roman"/>
          <w:iCs/>
          <w:sz w:val="24"/>
          <w:szCs w:val="24"/>
          <w:lang w:val="en-US"/>
        </w:rPr>
        <w:t>crystal structure as available in the Protein Data Bank (</w:t>
      </w:r>
      <w:r w:rsidR="00257C27" w:rsidRPr="009A1C08">
        <w:rPr>
          <w:rFonts w:ascii="Times New Roman" w:hAnsi="Times New Roman" w:cs="Times New Roman"/>
          <w:iCs/>
          <w:sz w:val="24"/>
          <w:szCs w:val="24"/>
          <w:lang w:val="en-US"/>
        </w:rPr>
        <w:t xml:space="preserve">PDB </w:t>
      </w:r>
      <w:r w:rsidRPr="009A1C08">
        <w:rPr>
          <w:rFonts w:ascii="Times New Roman" w:hAnsi="Times New Roman" w:cs="Times New Roman"/>
          <w:iCs/>
          <w:sz w:val="24"/>
          <w:szCs w:val="24"/>
          <w:lang w:val="en-US"/>
        </w:rPr>
        <w:t xml:space="preserve">access code 3TUO) with colored tyrosine residues. </w:t>
      </w:r>
      <w:ins w:id="1156" w:author="anna.resch88@gmail.com" w:date="2022-01-05T10:55:00Z">
        <w:r w:rsidR="000460F5">
          <w:rPr>
            <w:rFonts w:ascii="Times New Roman" w:hAnsi="Times New Roman" w:cs="Times New Roman"/>
            <w:b/>
            <w:iCs/>
            <w:sz w:val="24"/>
            <w:szCs w:val="24"/>
            <w:lang w:val="en-US"/>
          </w:rPr>
          <w:t>a</w:t>
        </w:r>
      </w:ins>
      <w:del w:id="1157" w:author="anna.resch88@gmail.com" w:date="2022-01-05T10:55:00Z">
        <w:r w:rsidR="00C70842" w:rsidRPr="009A1C08" w:rsidDel="000460F5">
          <w:rPr>
            <w:rFonts w:ascii="Times New Roman" w:hAnsi="Times New Roman" w:cs="Times New Roman"/>
            <w:b/>
            <w:iCs/>
            <w:sz w:val="24"/>
            <w:szCs w:val="24"/>
            <w:lang w:val="en-US"/>
          </w:rPr>
          <w:delText>A</w:delText>
        </w:r>
      </w:del>
      <w:r w:rsidR="00DC7EAF" w:rsidRPr="009A1C08">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 xml:space="preserve"> </w:t>
      </w:r>
      <w:r w:rsidR="00B255CE" w:rsidRPr="009A1C08">
        <w:rPr>
          <w:rFonts w:ascii="Times New Roman" w:hAnsi="Times New Roman" w:cs="Times New Roman"/>
          <w:iCs/>
          <w:sz w:val="24"/>
          <w:szCs w:val="24"/>
          <w:lang w:val="en-US"/>
        </w:rPr>
        <w:t xml:space="preserve">tetramer </w:t>
      </w:r>
      <w:r w:rsidRPr="009A1C08">
        <w:rPr>
          <w:rFonts w:ascii="Times New Roman" w:hAnsi="Times New Roman" w:cs="Times New Roman"/>
          <w:iCs/>
          <w:sz w:val="24"/>
          <w:szCs w:val="24"/>
          <w:lang w:val="en-US"/>
        </w:rPr>
        <w:t xml:space="preserve">front view, </w:t>
      </w:r>
      <w:r w:rsidR="00DC7EAF" w:rsidRPr="009A1C08">
        <w:rPr>
          <w:rFonts w:ascii="Times New Roman" w:hAnsi="Times New Roman" w:cs="Times New Roman"/>
          <w:b/>
          <w:iCs/>
          <w:sz w:val="24"/>
          <w:szCs w:val="24"/>
          <w:lang w:val="en-US"/>
        </w:rPr>
        <w:t>b</w:t>
      </w:r>
      <w:r w:rsidR="00DC7EAF" w:rsidRPr="009A1C08">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 xml:space="preserve"> top view. In each of the four interfaces, two tyrosine residues are in close proximity to each other (</w:t>
      </w:r>
      <w:r w:rsidR="005A7A3D" w:rsidRPr="009A1C08">
        <w:rPr>
          <w:rFonts w:ascii="Times New Roman" w:hAnsi="Times New Roman" w:cs="Times New Roman"/>
          <w:iCs/>
          <w:sz w:val="24"/>
          <w:szCs w:val="24"/>
          <w:lang w:val="en-US"/>
        </w:rPr>
        <w:t>marked by an asterisk</w:t>
      </w:r>
      <w:r w:rsidRPr="009A1C08">
        <w:rPr>
          <w:rFonts w:ascii="Times New Roman" w:hAnsi="Times New Roman" w:cs="Times New Roman"/>
          <w:iCs/>
          <w:sz w:val="24"/>
          <w:szCs w:val="24"/>
          <w:lang w:val="en-US"/>
        </w:rPr>
        <w:t xml:space="preserve">). </w:t>
      </w:r>
      <w:ins w:id="1158" w:author="anna.resch88@gmail.com" w:date="2022-01-05T10:55:00Z">
        <w:r w:rsidR="000460F5">
          <w:rPr>
            <w:rFonts w:ascii="Times New Roman" w:hAnsi="Times New Roman" w:cs="Times New Roman"/>
            <w:b/>
            <w:iCs/>
            <w:sz w:val="24"/>
            <w:szCs w:val="24"/>
            <w:lang w:val="en-US"/>
          </w:rPr>
          <w:t>c</w:t>
        </w:r>
      </w:ins>
      <w:del w:id="1159" w:author="anna.resch88@gmail.com" w:date="2022-01-05T10:55:00Z">
        <w:r w:rsidR="00C70842" w:rsidRPr="009A1C08" w:rsidDel="000460F5">
          <w:rPr>
            <w:rFonts w:ascii="Times New Roman" w:hAnsi="Times New Roman" w:cs="Times New Roman"/>
            <w:b/>
            <w:iCs/>
            <w:sz w:val="24"/>
            <w:szCs w:val="24"/>
            <w:lang w:val="en-US"/>
          </w:rPr>
          <w:delText>C</w:delText>
        </w:r>
      </w:del>
      <w:r w:rsidRPr="009A1C08">
        <w:rPr>
          <w:rFonts w:ascii="Times New Roman" w:hAnsi="Times New Roman" w:cs="Times New Roman"/>
          <w:iCs/>
          <w:sz w:val="24"/>
          <w:szCs w:val="24"/>
          <w:lang w:val="en-US"/>
        </w:rPr>
        <w:t xml:space="preserve">) </w:t>
      </w:r>
      <w:r w:rsidR="000A391D" w:rsidRPr="009A1C08">
        <w:rPr>
          <w:rFonts w:ascii="Times New Roman" w:hAnsi="Times New Roman" w:cs="Times New Roman"/>
          <w:iCs/>
          <w:sz w:val="24"/>
          <w:szCs w:val="24"/>
          <w:lang w:val="en-US"/>
        </w:rPr>
        <w:t>W</w:t>
      </w:r>
      <w:r w:rsidRPr="009A1C08">
        <w:rPr>
          <w:rFonts w:ascii="Times New Roman" w:hAnsi="Times New Roman" w:cs="Times New Roman"/>
          <w:iCs/>
          <w:sz w:val="24"/>
          <w:szCs w:val="24"/>
          <w:lang w:val="en-US"/>
        </w:rPr>
        <w:t>ater-accessible surface of the ULD tetramer</w:t>
      </w:r>
      <w:r w:rsidR="000A391D" w:rsidRPr="009A1C08">
        <w:rPr>
          <w:rFonts w:ascii="Times New Roman" w:hAnsi="Times New Roman" w:cs="Times New Roman"/>
          <w:iCs/>
          <w:sz w:val="24"/>
          <w:szCs w:val="24"/>
          <w:lang w:val="en-US"/>
        </w:rPr>
        <w:t xml:space="preserve"> (approximation via </w:t>
      </w:r>
      <w:proofErr w:type="spellStart"/>
      <w:r w:rsidR="000A391D" w:rsidRPr="009A1C08">
        <w:rPr>
          <w:rFonts w:ascii="Times New Roman" w:hAnsi="Times New Roman" w:cs="Times New Roman"/>
          <w:iCs/>
          <w:sz w:val="24"/>
          <w:szCs w:val="24"/>
          <w:lang w:val="en-US"/>
        </w:rPr>
        <w:t>PyMol</w:t>
      </w:r>
      <w:proofErr w:type="spellEnd"/>
      <w:ins w:id="1160" w:author="Bizan N. Balzer" w:date="2021-10-02T11:59:00Z">
        <w:r w:rsidR="008017DF">
          <w:rPr>
            <w:rFonts w:ascii="Times New Roman" w:hAnsi="Times New Roman" w:cs="Times New Roman"/>
            <w:iCs/>
            <w:sz w:val="24"/>
            <w:szCs w:val="24"/>
            <w:lang w:val="en-US"/>
          </w:rPr>
          <w:t xml:space="preserve">, </w:t>
        </w:r>
        <w:r w:rsidR="008017DF" w:rsidRPr="00B724BD">
          <w:rPr>
            <w:rFonts w:ascii="Times New Roman" w:hAnsi="Times New Roman" w:cs="Times New Roman"/>
            <w:iCs/>
            <w:sz w:val="24"/>
            <w:szCs w:val="24"/>
            <w:highlight w:val="cyan"/>
            <w:lang w:val="en-US"/>
            <w:rPrChange w:id="1161" w:author="Bizan N. Balzer" w:date="2021-10-07T16:26:00Z">
              <w:rPr>
                <w:rFonts w:ascii="Times New Roman" w:hAnsi="Times New Roman" w:cs="Times New Roman"/>
                <w:iCs/>
                <w:sz w:val="24"/>
                <w:szCs w:val="24"/>
                <w:lang w:val="en-US"/>
              </w:rPr>
            </w:rPrChange>
          </w:rPr>
          <w:t xml:space="preserve">see </w:t>
        </w:r>
      </w:ins>
      <w:ins w:id="1162" w:author="Bizan N. Balzer" w:date="2021-10-07T22:35:00Z">
        <w:r w:rsidR="00E96D6A" w:rsidRPr="000460F5">
          <w:rPr>
            <w:rFonts w:ascii="Times New Roman" w:hAnsi="Times New Roman" w:cs="Times New Roman"/>
            <w:b/>
            <w:bCs/>
            <w:iCs/>
            <w:sz w:val="24"/>
            <w:szCs w:val="24"/>
            <w:highlight w:val="cyan"/>
            <w:lang w:val="en-US"/>
            <w:rPrChange w:id="1163" w:author="anna.resch88@gmail.com" w:date="2022-01-05T10:57:00Z">
              <w:rPr>
                <w:rFonts w:cstheme="majorHAnsi"/>
                <w:noProof/>
                <w:lang w:val="en-US"/>
              </w:rPr>
            </w:rPrChange>
          </w:rPr>
          <w:t>S</w:t>
        </w:r>
      </w:ins>
      <w:ins w:id="1164" w:author="anna.resch88@gmail.com" w:date="2022-01-05T10:55:00Z">
        <w:r w:rsidR="000460F5" w:rsidRPr="000460F5">
          <w:rPr>
            <w:rFonts w:ascii="Times New Roman" w:hAnsi="Times New Roman" w:cs="Times New Roman"/>
            <w:b/>
            <w:bCs/>
            <w:iCs/>
            <w:sz w:val="24"/>
            <w:szCs w:val="24"/>
            <w:highlight w:val="cyan"/>
            <w:lang w:val="en-US"/>
            <w:rPrChange w:id="1165" w:author="anna.resch88@gmail.com" w:date="2022-01-05T10:57:00Z">
              <w:rPr>
                <w:rFonts w:ascii="Times New Roman" w:hAnsi="Times New Roman" w:cs="Times New Roman"/>
                <w:iCs/>
                <w:sz w:val="24"/>
                <w:szCs w:val="24"/>
                <w:highlight w:val="cyan"/>
                <w:lang w:val="en-US"/>
              </w:rPr>
            </w:rPrChange>
          </w:rPr>
          <w:t>I chapter</w:t>
        </w:r>
      </w:ins>
      <w:ins w:id="1166" w:author="Bizan N. Balzer" w:date="2021-10-07T22:35:00Z">
        <w:del w:id="1167" w:author="anna.resch88@gmail.com" w:date="2022-01-05T10:55:00Z">
          <w:r w:rsidR="00E96D6A" w:rsidRPr="000460F5" w:rsidDel="000460F5">
            <w:rPr>
              <w:rFonts w:ascii="Times New Roman" w:hAnsi="Times New Roman" w:cs="Times New Roman"/>
              <w:b/>
              <w:bCs/>
              <w:iCs/>
              <w:sz w:val="24"/>
              <w:szCs w:val="24"/>
              <w:highlight w:val="cyan"/>
              <w:lang w:val="en-US"/>
              <w:rPrChange w:id="1168" w:author="anna.resch88@gmail.com" w:date="2022-01-05T10:57:00Z">
                <w:rPr>
                  <w:rFonts w:cstheme="majorHAnsi"/>
                  <w:noProof/>
                  <w:lang w:val="en-US"/>
                </w:rPr>
              </w:rPrChange>
            </w:rPr>
            <w:delText>upplementary Methods and Materials</w:delText>
          </w:r>
        </w:del>
      </w:ins>
      <w:ins w:id="1169" w:author="Bizan N. Balzer" w:date="2021-10-02T11:59:00Z">
        <w:r w:rsidR="008017DF" w:rsidRPr="000460F5">
          <w:rPr>
            <w:rFonts w:ascii="Times New Roman" w:hAnsi="Times New Roman" w:cs="Times New Roman"/>
            <w:b/>
            <w:bCs/>
            <w:iCs/>
            <w:sz w:val="24"/>
            <w:szCs w:val="24"/>
            <w:highlight w:val="cyan"/>
            <w:lang w:val="en-US"/>
            <w:rPrChange w:id="1170" w:author="anna.resch88@gmail.com" w:date="2022-01-05T10:57:00Z">
              <w:rPr>
                <w:rFonts w:ascii="Times New Roman" w:hAnsi="Times New Roman" w:cs="Times New Roman"/>
                <w:iCs/>
                <w:sz w:val="24"/>
                <w:szCs w:val="24"/>
                <w:lang w:val="en-US"/>
              </w:rPr>
            </w:rPrChange>
          </w:rPr>
          <w:t xml:space="preserve"> </w:t>
        </w:r>
      </w:ins>
      <w:ins w:id="1171" w:author="anna.resch88@gmail.com" w:date="2022-01-05T10:57:00Z">
        <w:r w:rsidR="000460F5" w:rsidRPr="000460F5">
          <w:rPr>
            <w:rFonts w:ascii="Times New Roman" w:hAnsi="Times New Roman" w:cs="Times New Roman"/>
            <w:b/>
            <w:bCs/>
            <w:iCs/>
            <w:sz w:val="24"/>
            <w:szCs w:val="24"/>
            <w:highlight w:val="cyan"/>
            <w:lang w:val="en-US"/>
            <w:rPrChange w:id="1172" w:author="anna.resch88@gmail.com" w:date="2022-01-05T10:57:00Z">
              <w:rPr>
                <w:rFonts w:ascii="Times New Roman" w:hAnsi="Times New Roman" w:cs="Times New Roman"/>
                <w:iCs/>
                <w:sz w:val="24"/>
                <w:szCs w:val="24"/>
                <w:highlight w:val="cyan"/>
                <w:lang w:val="en-US"/>
              </w:rPr>
            </w:rPrChange>
          </w:rPr>
          <w:t>6</w:t>
        </w:r>
      </w:ins>
      <w:ins w:id="1173" w:author="Bizan N. Balzer" w:date="2021-10-02T11:59:00Z">
        <w:del w:id="1174" w:author="anna.resch88@gmail.com" w:date="2022-01-05T10:57:00Z">
          <w:r w:rsidR="008017DF" w:rsidRPr="00B724BD" w:rsidDel="000460F5">
            <w:rPr>
              <w:rFonts w:ascii="Times New Roman" w:hAnsi="Times New Roman" w:cs="Times New Roman"/>
              <w:iCs/>
              <w:sz w:val="24"/>
              <w:szCs w:val="24"/>
              <w:highlight w:val="cyan"/>
              <w:lang w:val="en-US"/>
              <w:rPrChange w:id="1175" w:author="Bizan N. Balzer" w:date="2021-10-07T16:26:00Z">
                <w:rPr>
                  <w:rFonts w:ascii="Times New Roman" w:hAnsi="Times New Roman" w:cs="Times New Roman"/>
                  <w:iCs/>
                  <w:sz w:val="24"/>
                  <w:szCs w:val="24"/>
                  <w:lang w:val="en-US"/>
                </w:rPr>
              </w:rPrChange>
            </w:rPr>
            <w:delText>1.4</w:delText>
          </w:r>
        </w:del>
      </w:ins>
      <w:r w:rsidR="000A391D" w:rsidRPr="009A1C08">
        <w:rPr>
          <w:rFonts w:ascii="Times New Roman" w:hAnsi="Times New Roman" w:cs="Times New Roman"/>
          <w:iCs/>
          <w:sz w:val="24"/>
          <w:szCs w:val="24"/>
          <w:lang w:val="en-US"/>
        </w:rPr>
        <w:t>).</w:t>
      </w:r>
      <w:moveFromRangeStart w:id="1176" w:author="Bizan N. Balzer" w:date="2021-10-02T11:42:00Z" w:name="move84067347"/>
      <w:moveFrom w:id="1177" w:author="Bizan N. Balzer" w:date="2021-10-02T11:42:00Z">
        <w:r w:rsidR="000A391D" w:rsidRPr="009A1C08" w:rsidDel="002D6D3C">
          <w:rPr>
            <w:rFonts w:ascii="Times New Roman" w:hAnsi="Times New Roman" w:cs="Times New Roman"/>
            <w:iCs/>
            <w:sz w:val="24"/>
            <w:szCs w:val="24"/>
            <w:lang w:val="en-US"/>
          </w:rPr>
          <w:t xml:space="preserve"> I</w:t>
        </w:r>
        <w:r w:rsidR="006652EB" w:rsidRPr="009A1C08" w:rsidDel="002D6D3C">
          <w:rPr>
            <w:rFonts w:ascii="Times New Roman" w:hAnsi="Times New Roman" w:cs="Times New Roman"/>
            <w:iCs/>
            <w:sz w:val="24"/>
            <w:szCs w:val="24"/>
            <w:lang w:val="en-US"/>
          </w:rPr>
          <w:t xml:space="preserve">t appears that only the tyrosine pairs located at the </w:t>
        </w:r>
        <w:r w:rsidR="002F453F" w:rsidRPr="009A1C08" w:rsidDel="002D6D3C">
          <w:rPr>
            <w:rFonts w:ascii="Times New Roman" w:hAnsi="Times New Roman" w:cs="Times New Roman"/>
            <w:iCs/>
            <w:sz w:val="24"/>
            <w:szCs w:val="24"/>
            <w:lang w:val="en-US"/>
          </w:rPr>
          <w:t>periphery</w:t>
        </w:r>
        <w:r w:rsidR="006652EB" w:rsidRPr="009A1C08" w:rsidDel="002D6D3C">
          <w:rPr>
            <w:rFonts w:ascii="Times New Roman" w:hAnsi="Times New Roman" w:cs="Times New Roman"/>
            <w:iCs/>
            <w:sz w:val="24"/>
            <w:szCs w:val="24"/>
            <w:lang w:val="en-US"/>
          </w:rPr>
          <w:t xml:space="preserve"> of the ULD tetramer (</w:t>
        </w:r>
        <w:r w:rsidR="005A7A3D" w:rsidRPr="009A1C08" w:rsidDel="002D6D3C">
          <w:rPr>
            <w:rFonts w:ascii="Times New Roman" w:hAnsi="Times New Roman" w:cs="Times New Roman"/>
            <w:iCs/>
            <w:sz w:val="24"/>
            <w:szCs w:val="24"/>
            <w:lang w:val="en-US"/>
          </w:rPr>
          <w:t>tyrosine 81 of each ULD monomer</w:t>
        </w:r>
        <w:r w:rsidR="006652EB" w:rsidRPr="009A1C08" w:rsidDel="002D6D3C">
          <w:rPr>
            <w:rFonts w:ascii="Times New Roman" w:hAnsi="Times New Roman" w:cs="Times New Roman"/>
            <w:iCs/>
            <w:sz w:val="24"/>
            <w:szCs w:val="24"/>
            <w:lang w:val="en-US"/>
          </w:rPr>
          <w:t xml:space="preserve">) </w:t>
        </w:r>
        <w:r w:rsidR="00AF66E5" w:rsidRPr="009A1C08" w:rsidDel="002D6D3C">
          <w:rPr>
            <w:rFonts w:ascii="Times New Roman" w:hAnsi="Times New Roman" w:cs="Times New Roman"/>
            <w:iCs/>
            <w:sz w:val="24"/>
            <w:szCs w:val="24"/>
            <w:lang w:val="en-US"/>
          </w:rPr>
          <w:t>are</w:t>
        </w:r>
        <w:r w:rsidR="006652EB" w:rsidRPr="009A1C08" w:rsidDel="002D6D3C">
          <w:rPr>
            <w:rFonts w:ascii="Times New Roman" w:hAnsi="Times New Roman" w:cs="Times New Roman"/>
            <w:iCs/>
            <w:sz w:val="24"/>
            <w:szCs w:val="24"/>
            <w:lang w:val="en-US"/>
          </w:rPr>
          <w:t xml:space="preserve"> accessible to bulk</w:t>
        </w:r>
        <w:r w:rsidR="00257C27" w:rsidRPr="009A1C08" w:rsidDel="002D6D3C">
          <w:rPr>
            <w:rFonts w:ascii="Times New Roman" w:hAnsi="Times New Roman" w:cs="Times New Roman"/>
            <w:iCs/>
            <w:sz w:val="24"/>
            <w:szCs w:val="24"/>
            <w:lang w:val="en-US"/>
          </w:rPr>
          <w:t>y</w:t>
        </w:r>
        <w:r w:rsidR="006652EB" w:rsidRPr="009A1C08" w:rsidDel="002D6D3C">
          <w:rPr>
            <w:rFonts w:ascii="Times New Roman" w:hAnsi="Times New Roman" w:cs="Times New Roman"/>
            <w:iCs/>
            <w:sz w:val="24"/>
            <w:szCs w:val="24"/>
            <w:lang w:val="en-US"/>
          </w:rPr>
          <w:t xml:space="preserve"> crosslink</w:t>
        </w:r>
        <w:r w:rsidR="00257C27" w:rsidRPr="009A1C08" w:rsidDel="002D6D3C">
          <w:rPr>
            <w:rFonts w:ascii="Times New Roman" w:hAnsi="Times New Roman" w:cs="Times New Roman"/>
            <w:iCs/>
            <w:sz w:val="24"/>
            <w:szCs w:val="24"/>
            <w:lang w:val="en-US"/>
          </w:rPr>
          <w:t>ing catalysts</w:t>
        </w:r>
        <w:r w:rsidR="006652EB" w:rsidRPr="009A1C08" w:rsidDel="002D6D3C">
          <w:rPr>
            <w:rFonts w:ascii="Times New Roman" w:hAnsi="Times New Roman" w:cs="Times New Roman"/>
            <w:iCs/>
            <w:sz w:val="24"/>
            <w:szCs w:val="24"/>
            <w:lang w:val="en-US"/>
          </w:rPr>
          <w:t xml:space="preserve">. </w:t>
        </w:r>
        <w:r w:rsidRPr="009A1C08" w:rsidDel="002D6D3C">
          <w:rPr>
            <w:rFonts w:ascii="Times New Roman" w:hAnsi="Times New Roman" w:cs="Times New Roman"/>
            <w:iCs/>
            <w:sz w:val="24"/>
            <w:szCs w:val="24"/>
            <w:lang w:val="en-US"/>
          </w:rPr>
          <w:t xml:space="preserve">Hence, crosslinking of tyrosine residues </w:t>
        </w:r>
        <w:r w:rsidR="00C41715" w:rsidRPr="009A1C08" w:rsidDel="002D6D3C">
          <w:rPr>
            <w:rFonts w:ascii="Times New Roman" w:hAnsi="Times New Roman" w:cs="Times New Roman"/>
            <w:iCs/>
            <w:sz w:val="24"/>
            <w:szCs w:val="24"/>
            <w:lang w:val="en-US"/>
          </w:rPr>
          <w:t xml:space="preserve">might </w:t>
        </w:r>
        <w:r w:rsidRPr="009A1C08" w:rsidDel="002D6D3C">
          <w:rPr>
            <w:rFonts w:ascii="Times New Roman" w:hAnsi="Times New Roman" w:cs="Times New Roman"/>
            <w:iCs/>
            <w:sz w:val="24"/>
            <w:szCs w:val="24"/>
            <w:lang w:val="en-US"/>
          </w:rPr>
          <w:t>predominantly rely on the distal tyrosine pairs.</w:t>
        </w:r>
      </w:moveFrom>
      <w:moveFromRangeEnd w:id="1176"/>
      <w:r w:rsidR="002E105D" w:rsidRPr="009A1C08">
        <w:rPr>
          <w:rFonts w:ascii="Times New Roman" w:hAnsi="Times New Roman" w:cs="Times New Roman"/>
          <w:iCs/>
          <w:sz w:val="24"/>
          <w:szCs w:val="24"/>
          <w:lang w:val="en-US"/>
        </w:rPr>
        <w:t xml:space="preserve"> </w:t>
      </w:r>
      <w:del w:id="1178" w:author="Bizan N. Balzer" w:date="2021-10-02T11:41:00Z">
        <w:r w:rsidR="002E105D" w:rsidRPr="009A1C08" w:rsidDel="002D6D3C">
          <w:rPr>
            <w:rFonts w:ascii="Times New Roman" w:hAnsi="Times New Roman" w:cs="Times New Roman"/>
            <w:iCs/>
            <w:sz w:val="24"/>
            <w:szCs w:val="24"/>
            <w:lang w:val="en-US"/>
          </w:rPr>
          <w:delText xml:space="preserve"> </w:delText>
        </w:r>
      </w:del>
      <w:r w:rsidR="00D90C49" w:rsidRPr="009A1C08">
        <w:rPr>
          <w:rFonts w:ascii="Times New Roman" w:hAnsi="Times New Roman" w:cs="Times New Roman"/>
          <w:b/>
          <w:iCs/>
          <w:sz w:val="24"/>
          <w:szCs w:val="24"/>
          <w:lang w:val="en-US"/>
        </w:rPr>
        <w:t>II</w:t>
      </w:r>
      <w:r w:rsidRPr="009A1C08">
        <w:rPr>
          <w:rFonts w:ascii="Times New Roman" w:hAnsi="Times New Roman" w:cs="Times New Roman"/>
          <w:iCs/>
          <w:sz w:val="24"/>
          <w:szCs w:val="24"/>
          <w:lang w:val="en-US"/>
        </w:rPr>
        <w:t xml:space="preserve">) Overview of the building blocks </w:t>
      </w:r>
      <w:r w:rsidR="00C41715" w:rsidRPr="009A1C08">
        <w:rPr>
          <w:rFonts w:ascii="Times New Roman" w:hAnsi="Times New Roman" w:cs="Times New Roman"/>
          <w:iCs/>
          <w:sz w:val="24"/>
          <w:szCs w:val="24"/>
          <w:lang w:val="en-US"/>
        </w:rPr>
        <w:t xml:space="preserve">constituting </w:t>
      </w:r>
      <w:r w:rsidRPr="009A1C08">
        <w:rPr>
          <w:rFonts w:ascii="Times New Roman" w:hAnsi="Times New Roman" w:cs="Times New Roman"/>
          <w:iCs/>
          <w:sz w:val="24"/>
          <w:szCs w:val="24"/>
          <w:lang w:val="en-US"/>
        </w:rPr>
        <w:t>the</w:t>
      </w:r>
      <w:r w:rsidR="00C523C3" w:rsidRPr="009A1C08">
        <w:rPr>
          <w:rFonts w:ascii="Times New Roman" w:hAnsi="Times New Roman" w:cs="Times New Roman"/>
          <w:iCs/>
          <w:sz w:val="24"/>
          <w:szCs w:val="24"/>
          <w:lang w:val="en-US"/>
        </w:rPr>
        <w:t xml:space="preserve"> UL</w:t>
      </w:r>
      <w:ins w:id="1179" w:author="anna.resch88@gmail.com" w:date="2022-01-04T18:01:00Z">
        <w:r w:rsidR="0021129C">
          <w:rPr>
            <w:rFonts w:ascii="Times New Roman" w:hAnsi="Times New Roman" w:cs="Times New Roman"/>
            <w:iCs/>
            <w:sz w:val="24"/>
            <w:szCs w:val="24"/>
            <w:lang w:val="en-US"/>
          </w:rPr>
          <w:t>U</w:t>
        </w:r>
      </w:ins>
      <w:del w:id="1180" w:author="anna.resch88@gmail.com" w:date="2022-01-04T18:01:00Z">
        <w:r w:rsidR="00C523C3" w:rsidRPr="009A1C08" w:rsidDel="0021129C">
          <w:rPr>
            <w:rFonts w:ascii="Times New Roman" w:hAnsi="Times New Roman" w:cs="Times New Roman"/>
            <w:iCs/>
            <w:sz w:val="24"/>
            <w:szCs w:val="24"/>
            <w:lang w:val="en-US"/>
          </w:rPr>
          <w:delText>D-(Protein-Linker)-ULD</w:delText>
        </w:r>
      </w:del>
      <w:r w:rsidR="00C523C3" w:rsidRPr="009A1C08">
        <w:rPr>
          <w:rFonts w:ascii="Times New Roman" w:hAnsi="Times New Roman" w:cs="Times New Roman"/>
          <w:iCs/>
          <w:sz w:val="24"/>
          <w:szCs w:val="24"/>
          <w:lang w:val="en-US"/>
        </w:rPr>
        <w:t xml:space="preserve"> library, especially the</w:t>
      </w:r>
      <w:r w:rsidRPr="009A1C08">
        <w:rPr>
          <w:rFonts w:ascii="Times New Roman" w:hAnsi="Times New Roman" w:cs="Times New Roman"/>
          <w:iCs/>
          <w:sz w:val="24"/>
          <w:szCs w:val="24"/>
          <w:lang w:val="en-US"/>
        </w:rPr>
        <w:t xml:space="preserve"> ULD-ELP-ULD library</w:t>
      </w:r>
      <w:r w:rsidR="0090040C" w:rsidRPr="009A1C08">
        <w:rPr>
          <w:rFonts w:ascii="Times New Roman" w:hAnsi="Times New Roman" w:cs="Times New Roman"/>
          <w:iCs/>
          <w:sz w:val="24"/>
          <w:szCs w:val="24"/>
          <w:lang w:val="en-US"/>
        </w:rPr>
        <w:t xml:space="preserve"> </w:t>
      </w:r>
      <w:r w:rsidR="00C41715" w:rsidRPr="009A1C08">
        <w:rPr>
          <w:rFonts w:ascii="Times New Roman" w:hAnsi="Times New Roman" w:cs="Times New Roman"/>
          <w:iCs/>
          <w:sz w:val="24"/>
          <w:szCs w:val="24"/>
          <w:lang w:val="en-US"/>
        </w:rPr>
        <w:lastRenderedPageBreak/>
        <w:t>(</w:t>
      </w:r>
      <w:r w:rsidR="00C41715" w:rsidRPr="00AB552A">
        <w:rPr>
          <w:rFonts w:ascii="Times New Roman" w:hAnsi="Times New Roman" w:cs="Times New Roman"/>
          <w:iCs/>
          <w:sz w:val="24"/>
          <w:szCs w:val="24"/>
          <w:highlight w:val="cyan"/>
          <w:lang w:val="en-US"/>
          <w:rPrChange w:id="1181" w:author="Bizan N. Balzer" w:date="2021-10-07T16:21:00Z">
            <w:rPr>
              <w:rFonts w:ascii="Times New Roman" w:hAnsi="Times New Roman" w:cs="Times New Roman"/>
              <w:iCs/>
              <w:sz w:val="24"/>
              <w:szCs w:val="24"/>
              <w:lang w:val="en-US"/>
            </w:rPr>
          </w:rPrChange>
        </w:rPr>
        <w:t xml:space="preserve">see </w:t>
      </w:r>
      <w:del w:id="1182" w:author="Bizan N. Balzer" w:date="2021-10-02T11:55:00Z">
        <w:r w:rsidR="00C41715" w:rsidRPr="000460F5" w:rsidDel="008017DF">
          <w:rPr>
            <w:rFonts w:ascii="Times New Roman" w:hAnsi="Times New Roman" w:cs="Times New Roman"/>
            <w:b/>
            <w:bCs/>
            <w:iCs/>
            <w:sz w:val="24"/>
            <w:szCs w:val="24"/>
            <w:highlight w:val="cyan"/>
            <w:lang w:val="en-US"/>
            <w:rPrChange w:id="1183" w:author="anna.resch88@gmail.com" w:date="2022-01-05T10:58:00Z">
              <w:rPr>
                <w:rFonts w:ascii="Times New Roman" w:hAnsi="Times New Roman" w:cs="Times New Roman"/>
                <w:iCs/>
                <w:sz w:val="24"/>
                <w:szCs w:val="24"/>
                <w:lang w:val="en-US"/>
              </w:rPr>
            </w:rPrChange>
          </w:rPr>
          <w:delText xml:space="preserve">Supplementary </w:delText>
        </w:r>
      </w:del>
      <w:ins w:id="1184" w:author="Bizan N. Balzer" w:date="2021-10-07T22:35:00Z">
        <w:r w:rsidR="00E96D6A" w:rsidRPr="000460F5">
          <w:rPr>
            <w:rFonts w:ascii="Times New Roman" w:hAnsi="Times New Roman" w:cs="Times New Roman"/>
            <w:b/>
            <w:bCs/>
            <w:iCs/>
            <w:sz w:val="24"/>
            <w:szCs w:val="24"/>
            <w:highlight w:val="cyan"/>
            <w:lang w:val="en-US"/>
            <w:rPrChange w:id="1185" w:author="anna.resch88@gmail.com" w:date="2022-01-05T10:58:00Z">
              <w:rPr>
                <w:rFonts w:cstheme="majorHAnsi"/>
                <w:noProof/>
                <w:lang w:val="en-US"/>
              </w:rPr>
            </w:rPrChange>
          </w:rPr>
          <w:t>S</w:t>
        </w:r>
      </w:ins>
      <w:ins w:id="1186" w:author="anna.resch88@gmail.com" w:date="2022-01-05T10:58:00Z">
        <w:r w:rsidR="000460F5" w:rsidRPr="000460F5">
          <w:rPr>
            <w:rFonts w:ascii="Times New Roman" w:hAnsi="Times New Roman" w:cs="Times New Roman"/>
            <w:b/>
            <w:bCs/>
            <w:iCs/>
            <w:sz w:val="24"/>
            <w:szCs w:val="24"/>
            <w:highlight w:val="cyan"/>
            <w:lang w:val="en-US"/>
            <w:rPrChange w:id="1187" w:author="anna.resch88@gmail.com" w:date="2022-01-05T10:58:00Z">
              <w:rPr>
                <w:rFonts w:ascii="Times New Roman" w:hAnsi="Times New Roman" w:cs="Times New Roman"/>
                <w:iCs/>
                <w:sz w:val="24"/>
                <w:szCs w:val="24"/>
                <w:highlight w:val="cyan"/>
                <w:lang w:val="en-US"/>
              </w:rPr>
            </w:rPrChange>
          </w:rPr>
          <w:t>I chapter 1</w:t>
        </w:r>
      </w:ins>
      <w:ins w:id="1188" w:author="Bizan N. Balzer" w:date="2021-10-07T22:35:00Z">
        <w:del w:id="1189" w:author="anna.resch88@gmail.com" w:date="2022-01-05T10:58:00Z">
          <w:r w:rsidR="00E96D6A" w:rsidRPr="000460F5" w:rsidDel="000460F5">
            <w:rPr>
              <w:rFonts w:ascii="Times New Roman" w:hAnsi="Times New Roman" w:cs="Times New Roman"/>
              <w:b/>
              <w:bCs/>
              <w:iCs/>
              <w:sz w:val="24"/>
              <w:szCs w:val="24"/>
              <w:highlight w:val="cyan"/>
              <w:lang w:val="en-US"/>
              <w:rPrChange w:id="1190" w:author="anna.resch88@gmail.com" w:date="2022-01-05T10:58:00Z">
                <w:rPr>
                  <w:rFonts w:cstheme="majorHAnsi"/>
                  <w:noProof/>
                  <w:lang w:val="en-US"/>
                </w:rPr>
              </w:rPrChange>
            </w:rPr>
            <w:delText>upplementary Methods and Materials</w:delText>
          </w:r>
        </w:del>
      </w:ins>
      <w:del w:id="1191" w:author="Bizan N. Balzer" w:date="2021-10-02T11:56:00Z">
        <w:r w:rsidR="00C41715" w:rsidRPr="000460F5" w:rsidDel="008017DF">
          <w:rPr>
            <w:rFonts w:ascii="Times New Roman" w:hAnsi="Times New Roman" w:cs="Times New Roman"/>
            <w:b/>
            <w:bCs/>
            <w:iCs/>
            <w:sz w:val="24"/>
            <w:szCs w:val="24"/>
            <w:highlight w:val="cyan"/>
            <w:lang w:val="en-US"/>
            <w:rPrChange w:id="1192" w:author="anna.resch88@gmail.com" w:date="2022-01-05T10:58:00Z">
              <w:rPr>
                <w:rFonts w:ascii="Times New Roman" w:hAnsi="Times New Roman" w:cs="Times New Roman"/>
                <w:iCs/>
                <w:sz w:val="24"/>
                <w:szCs w:val="24"/>
                <w:lang w:val="en-US"/>
              </w:rPr>
            </w:rPrChange>
          </w:rPr>
          <w:delText>Information</w:delText>
        </w:r>
      </w:del>
      <w:del w:id="1193" w:author="anna.resch88@gmail.com" w:date="2022-01-05T10:58:00Z">
        <w:r w:rsidR="00C41715" w:rsidRPr="000460F5" w:rsidDel="000460F5">
          <w:rPr>
            <w:rFonts w:ascii="Times New Roman" w:hAnsi="Times New Roman" w:cs="Times New Roman"/>
            <w:b/>
            <w:bCs/>
            <w:iCs/>
            <w:sz w:val="24"/>
            <w:szCs w:val="24"/>
            <w:highlight w:val="cyan"/>
            <w:lang w:val="en-US"/>
            <w:rPrChange w:id="1194" w:author="anna.resch88@gmail.com" w:date="2022-01-05T10:58:00Z">
              <w:rPr>
                <w:rFonts w:ascii="Times New Roman" w:hAnsi="Times New Roman" w:cs="Times New Roman"/>
                <w:iCs/>
                <w:sz w:val="24"/>
                <w:szCs w:val="24"/>
                <w:lang w:val="en-US"/>
              </w:rPr>
            </w:rPrChange>
          </w:rPr>
          <w:delText xml:space="preserve"> </w:delText>
        </w:r>
      </w:del>
      <w:ins w:id="1195" w:author="Bizan N. Balzer" w:date="2021-10-07T22:36:00Z">
        <w:del w:id="1196" w:author="anna.resch88@gmail.com" w:date="2022-01-05T10:58:00Z">
          <w:r w:rsidR="00E96D6A" w:rsidRPr="000460F5" w:rsidDel="000460F5">
            <w:rPr>
              <w:rFonts w:ascii="Times New Roman" w:hAnsi="Times New Roman" w:cs="Times New Roman"/>
              <w:b/>
              <w:bCs/>
              <w:iCs/>
              <w:sz w:val="24"/>
              <w:szCs w:val="24"/>
              <w:highlight w:val="cyan"/>
              <w:lang w:val="en-US"/>
              <w:rPrChange w:id="1197" w:author="anna.resch88@gmail.com" w:date="2022-01-05T10:58:00Z">
                <w:rPr>
                  <w:rFonts w:ascii="Times New Roman" w:hAnsi="Times New Roman" w:cs="Times New Roman"/>
                  <w:iCs/>
                  <w:sz w:val="24"/>
                  <w:szCs w:val="24"/>
                  <w:highlight w:val="cyan"/>
                  <w:lang w:val="en-US"/>
                </w:rPr>
              </w:rPrChange>
            </w:rPr>
            <w:delText>1.1</w:delText>
          </w:r>
        </w:del>
        <w:r w:rsidR="00E96D6A">
          <w:rPr>
            <w:rFonts w:ascii="Times New Roman" w:hAnsi="Times New Roman" w:cs="Times New Roman"/>
            <w:iCs/>
            <w:sz w:val="24"/>
            <w:szCs w:val="24"/>
            <w:highlight w:val="cyan"/>
            <w:lang w:val="en-US"/>
          </w:rPr>
          <w:t xml:space="preserve"> </w:t>
        </w:r>
      </w:ins>
      <w:r w:rsidR="00C41715" w:rsidRPr="00AB552A">
        <w:rPr>
          <w:rFonts w:ascii="Times New Roman" w:hAnsi="Times New Roman" w:cs="Times New Roman"/>
          <w:iCs/>
          <w:sz w:val="24"/>
          <w:szCs w:val="24"/>
          <w:highlight w:val="cyan"/>
          <w:lang w:val="en-US"/>
          <w:rPrChange w:id="1198" w:author="Bizan N. Balzer" w:date="2021-10-07T16:21:00Z">
            <w:rPr>
              <w:rFonts w:ascii="Times New Roman" w:hAnsi="Times New Roman" w:cs="Times New Roman"/>
              <w:iCs/>
              <w:sz w:val="24"/>
              <w:szCs w:val="24"/>
              <w:lang w:val="en-US"/>
            </w:rPr>
          </w:rPrChange>
        </w:rPr>
        <w:t>for details and sequences</w:t>
      </w:r>
      <w:r w:rsidR="00C41715" w:rsidRPr="009A1C08">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w:t>
      </w:r>
      <w:r w:rsidR="006D5B63" w:rsidRPr="009A1C08">
        <w:rPr>
          <w:rFonts w:ascii="Times New Roman" w:hAnsi="Times New Roman" w:cs="Times New Roman"/>
          <w:iCs/>
          <w:sz w:val="24"/>
          <w:szCs w:val="24"/>
          <w:lang w:val="en-US"/>
        </w:rPr>
        <w:t xml:space="preserve"> </w:t>
      </w:r>
      <w:moveFromRangeStart w:id="1199" w:author="Bizan N. Balzer" w:date="2021-10-02T11:46:00Z" w:name="move84067611"/>
      <w:moveFrom w:id="1200" w:author="Bizan N. Balzer" w:date="2021-10-02T11:46:00Z">
        <w:r w:rsidR="00C523C3" w:rsidRPr="009A1C08" w:rsidDel="002D6D3C">
          <w:rPr>
            <w:rFonts w:ascii="Times New Roman" w:hAnsi="Times New Roman" w:cs="Times New Roman"/>
            <w:iCs/>
            <w:sz w:val="24"/>
            <w:szCs w:val="24"/>
            <w:lang w:val="en-US"/>
          </w:rPr>
          <w:t>Linker motives include the most modular and flexible human ELP</w:t>
        </w:r>
        <w:r w:rsidR="006D5B63" w:rsidRPr="009A1C08" w:rsidDel="002D6D3C">
          <w:rPr>
            <w:rFonts w:ascii="Times New Roman" w:hAnsi="Times New Roman" w:cs="Times New Roman"/>
            <w:iCs/>
            <w:sz w:val="24"/>
            <w:szCs w:val="24"/>
            <w:lang w:val="en-US"/>
          </w:rPr>
          <w:t>s, along with human serum albumin</w:t>
        </w:r>
        <w:r w:rsidR="00E75624" w:rsidRPr="009A1C08" w:rsidDel="002D6D3C">
          <w:rPr>
            <w:rFonts w:ascii="Times New Roman" w:hAnsi="Times New Roman" w:cs="Times New Roman"/>
            <w:iCs/>
            <w:sz w:val="24"/>
            <w:szCs w:val="24"/>
            <w:lang w:val="en-US"/>
          </w:rPr>
          <w:t xml:space="preserve"> (the ULD-HSA-ULD construct) which combines protein glue properties with absorptive properties,</w:t>
        </w:r>
        <w:r w:rsidR="006D5B63" w:rsidRPr="009A1C08" w:rsidDel="002D6D3C">
          <w:rPr>
            <w:rFonts w:ascii="Times New Roman" w:hAnsi="Times New Roman" w:cs="Times New Roman"/>
            <w:iCs/>
            <w:sz w:val="24"/>
            <w:szCs w:val="24"/>
            <w:lang w:val="en-US"/>
          </w:rPr>
          <w:t xml:space="preserve"> </w:t>
        </w:r>
        <w:r w:rsidR="00E75624" w:rsidRPr="009A1C08" w:rsidDel="002D6D3C">
          <w:rPr>
            <w:rFonts w:ascii="Times New Roman" w:hAnsi="Times New Roman" w:cs="Times New Roman"/>
            <w:iCs/>
            <w:sz w:val="24"/>
            <w:szCs w:val="24"/>
            <w:lang w:val="en-US"/>
          </w:rPr>
          <w:t>ULD-spisi10/20-ULD and ULD-resi10-ULD comprise fibrous and mechanically resilient linker sequences</w:t>
        </w:r>
        <w:r w:rsidR="00EF45CE" w:rsidRPr="009A1C08" w:rsidDel="002D6D3C">
          <w:rPr>
            <w:rFonts w:ascii="Times New Roman" w:hAnsi="Times New Roman" w:cs="Times New Roman"/>
            <w:iCs/>
            <w:sz w:val="24"/>
            <w:szCs w:val="24"/>
            <w:lang w:val="en-US"/>
          </w:rPr>
          <w:t xml:space="preserve"> derived from spider silk spidroin</w:t>
        </w:r>
        <w:r w:rsidR="00EE6E33" w:rsidRPr="009A1C08" w:rsidDel="002D6D3C">
          <w:rPr>
            <w:rFonts w:ascii="Times New Roman" w:hAnsi="Times New Roman" w:cs="Times New Roman"/>
            <w:iCs/>
            <w:sz w:val="24"/>
            <w:szCs w:val="24"/>
            <w:lang w:val="en-US"/>
          </w:rPr>
          <w:t xml:space="preserve"> and resilin</w:t>
        </w:r>
        <w:r w:rsidR="00E75624" w:rsidRPr="009A1C08" w:rsidDel="002D6D3C">
          <w:rPr>
            <w:rFonts w:ascii="Times New Roman" w:hAnsi="Times New Roman" w:cs="Times New Roman"/>
            <w:iCs/>
            <w:sz w:val="24"/>
            <w:szCs w:val="24"/>
            <w:lang w:val="en-US"/>
          </w:rPr>
          <w:t>. ULD-SpyCatcher-ULD contains an adapter linker sequence that can be conjugated with SpyTag (short peptide) allowing for site-selective bioorthogonal protein functionalization. ULD-mEGFP-ULD construct demonstrates a globular green fluorescence protein as linker for visualization purposes. ULD-(DSY)8-ULD and ULD-(VRY)6-ULD include charged disordered and photocrosslinkable linker sequences to adjust protein-tissue adhesion via glue charge composition and mechanical strength of the hydrogel via additional Tyr-crosslinking sites. ULD-EYFP-TEVrc-mEGFP-ULD as well as ULD-EYFP-TEVrc-ULD combin</w:t>
        </w:r>
        <w:r w:rsidR="00392600" w:rsidRPr="009A1C08" w:rsidDel="002D6D3C">
          <w:rPr>
            <w:rFonts w:ascii="Times New Roman" w:hAnsi="Times New Roman" w:cs="Times New Roman"/>
            <w:iCs/>
            <w:sz w:val="24"/>
            <w:szCs w:val="24"/>
            <w:lang w:val="en-US"/>
          </w:rPr>
          <w:t>e</w:t>
        </w:r>
        <w:r w:rsidR="00E75624" w:rsidRPr="009A1C08" w:rsidDel="002D6D3C">
          <w:rPr>
            <w:rFonts w:ascii="Times New Roman" w:hAnsi="Times New Roman" w:cs="Times New Roman"/>
            <w:iCs/>
            <w:sz w:val="24"/>
            <w:szCs w:val="24"/>
            <w:lang w:val="en-US"/>
          </w:rPr>
          <w:t xml:space="preserve"> fluorescent properties with network degradability via </w:t>
        </w:r>
        <w:r w:rsidR="00392600" w:rsidRPr="009A1C08" w:rsidDel="002D6D3C">
          <w:rPr>
            <w:rFonts w:ascii="Times New Roman" w:hAnsi="Times New Roman" w:cs="Times New Roman"/>
            <w:iCs/>
            <w:sz w:val="24"/>
            <w:szCs w:val="24"/>
            <w:lang w:val="en-US"/>
          </w:rPr>
          <w:t xml:space="preserve">the </w:t>
        </w:r>
        <w:r w:rsidR="00E75624" w:rsidRPr="009A1C08" w:rsidDel="002D6D3C">
          <w:rPr>
            <w:rFonts w:ascii="Times New Roman" w:hAnsi="Times New Roman" w:cs="Times New Roman"/>
            <w:iCs/>
            <w:sz w:val="24"/>
            <w:szCs w:val="24"/>
            <w:lang w:val="en-US"/>
          </w:rPr>
          <w:t>TEVprotease recognition sequence motif (TEVrec).</w:t>
        </w:r>
        <w:r w:rsidR="00AF0AE9" w:rsidRPr="009A1C08" w:rsidDel="002D6D3C">
          <w:rPr>
            <w:rFonts w:ascii="Times New Roman" w:hAnsi="Times New Roman" w:cs="Times New Roman"/>
            <w:iCs/>
            <w:sz w:val="24"/>
            <w:szCs w:val="24"/>
            <w:lang w:val="en-US"/>
          </w:rPr>
          <w:t xml:space="preserve"> </w:t>
        </w:r>
      </w:moveFrom>
      <w:moveFromRangeEnd w:id="1199"/>
      <w:r w:rsidR="00D90C49" w:rsidRPr="009A1C08">
        <w:rPr>
          <w:rFonts w:ascii="Times New Roman" w:hAnsi="Times New Roman" w:cs="Times New Roman"/>
          <w:b/>
          <w:iCs/>
          <w:sz w:val="24"/>
          <w:szCs w:val="24"/>
          <w:lang w:val="en-US"/>
        </w:rPr>
        <w:t>III</w:t>
      </w:r>
      <w:r w:rsidRPr="009A1C08">
        <w:rPr>
          <w:rFonts w:ascii="Times New Roman" w:hAnsi="Times New Roman" w:cs="Times New Roman"/>
          <w:iCs/>
          <w:sz w:val="24"/>
          <w:szCs w:val="24"/>
          <w:lang w:val="en-US"/>
        </w:rPr>
        <w:t xml:space="preserve">) </w:t>
      </w:r>
      <w:r w:rsidR="006652EB" w:rsidRPr="009A1C08">
        <w:rPr>
          <w:rFonts w:ascii="Times New Roman" w:hAnsi="Times New Roman" w:cs="Times New Roman"/>
          <w:iCs/>
          <w:sz w:val="24"/>
          <w:szCs w:val="24"/>
          <w:lang w:val="en-US"/>
        </w:rPr>
        <w:t xml:space="preserve">Possible </w:t>
      </w:r>
      <w:r w:rsidR="00180C97" w:rsidRPr="009A1C08">
        <w:rPr>
          <w:rFonts w:ascii="Times New Roman" w:hAnsi="Times New Roman" w:cs="Times New Roman"/>
          <w:iCs/>
          <w:sz w:val="24"/>
          <w:szCs w:val="24"/>
          <w:lang w:val="en-US"/>
        </w:rPr>
        <w:t xml:space="preserve">crosslinking </w:t>
      </w:r>
      <w:r w:rsidR="006652EB" w:rsidRPr="009A1C08">
        <w:rPr>
          <w:rFonts w:ascii="Times New Roman" w:hAnsi="Times New Roman" w:cs="Times New Roman"/>
          <w:iCs/>
          <w:sz w:val="24"/>
          <w:szCs w:val="24"/>
          <w:lang w:val="en-US"/>
        </w:rPr>
        <w:t xml:space="preserve">arrangements </w:t>
      </w:r>
      <w:ins w:id="1201" w:author="anna.resch88@gmail.com" w:date="2022-01-05T10:58:00Z">
        <w:r w:rsidR="000460F5">
          <w:rPr>
            <w:rFonts w:ascii="Times New Roman" w:hAnsi="Times New Roman" w:cs="Times New Roman"/>
            <w:iCs/>
            <w:sz w:val="24"/>
            <w:szCs w:val="24"/>
            <w:lang w:val="en-US"/>
          </w:rPr>
          <w:t>of U</w:t>
        </w:r>
      </w:ins>
      <w:ins w:id="1202" w:author="anna.resch88@gmail.com" w:date="2022-01-05T10:59:00Z">
        <w:r w:rsidR="000460F5">
          <w:rPr>
            <w:rFonts w:ascii="Times New Roman" w:hAnsi="Times New Roman" w:cs="Times New Roman"/>
            <w:iCs/>
            <w:sz w:val="24"/>
            <w:szCs w:val="24"/>
            <w:lang w:val="en-US"/>
          </w:rPr>
          <w:t>LD-ELP-ULD</w:t>
        </w:r>
      </w:ins>
      <w:ins w:id="1203" w:author="anna.resch88@gmail.com" w:date="2022-01-05T10:58:00Z">
        <w:r w:rsidR="000460F5">
          <w:rPr>
            <w:rFonts w:ascii="Times New Roman" w:hAnsi="Times New Roman" w:cs="Times New Roman"/>
            <w:iCs/>
            <w:sz w:val="24"/>
            <w:szCs w:val="24"/>
            <w:lang w:val="en-US"/>
          </w:rPr>
          <w:t xml:space="preserve"> building blocks </w:t>
        </w:r>
      </w:ins>
      <w:r w:rsidR="006652EB" w:rsidRPr="009A1C08">
        <w:rPr>
          <w:rFonts w:ascii="Times New Roman" w:hAnsi="Times New Roman" w:cs="Times New Roman"/>
          <w:iCs/>
          <w:sz w:val="24"/>
          <w:szCs w:val="24"/>
          <w:lang w:val="en-US"/>
        </w:rPr>
        <w:t>include mesh wire fence-like patterns, intertwining</w:t>
      </w:r>
      <w:r w:rsidR="00E75624" w:rsidRPr="009A1C08">
        <w:rPr>
          <w:rFonts w:ascii="Times New Roman" w:hAnsi="Times New Roman" w:cs="Times New Roman"/>
          <w:iCs/>
          <w:sz w:val="24"/>
          <w:szCs w:val="24"/>
          <w:lang w:val="en-US"/>
        </w:rPr>
        <w:t>, catenation</w:t>
      </w:r>
      <w:r w:rsidR="006652EB" w:rsidRPr="009A1C08">
        <w:rPr>
          <w:rFonts w:ascii="Times New Roman" w:hAnsi="Times New Roman" w:cs="Times New Roman"/>
          <w:iCs/>
          <w:sz w:val="24"/>
          <w:szCs w:val="24"/>
          <w:lang w:val="en-US"/>
        </w:rPr>
        <w:t xml:space="preserve"> and a combination thereof. </w:t>
      </w:r>
      <w:commentRangeStart w:id="1204"/>
      <w:r w:rsidR="00D90C49" w:rsidRPr="009A1C08">
        <w:rPr>
          <w:rFonts w:ascii="Times New Roman" w:hAnsi="Times New Roman" w:cs="Times New Roman"/>
          <w:b/>
          <w:iCs/>
          <w:sz w:val="24"/>
          <w:szCs w:val="24"/>
          <w:lang w:val="en-US"/>
        </w:rPr>
        <w:t>IV</w:t>
      </w:r>
      <w:r w:rsidRPr="009A1C08">
        <w:rPr>
          <w:rFonts w:ascii="Times New Roman" w:hAnsi="Times New Roman" w:cs="Times New Roman"/>
          <w:iCs/>
          <w:sz w:val="24"/>
          <w:szCs w:val="24"/>
          <w:lang w:val="en-US"/>
        </w:rPr>
        <w:t>)</w:t>
      </w:r>
      <w:commentRangeEnd w:id="1204"/>
      <w:r w:rsidR="00DD74B4">
        <w:rPr>
          <w:rStyle w:val="Kommentarzeichen"/>
        </w:rPr>
        <w:commentReference w:id="1204"/>
      </w:r>
      <w:r w:rsidRPr="009A1C08">
        <w:rPr>
          <w:rFonts w:ascii="Times New Roman" w:hAnsi="Times New Roman" w:cs="Times New Roman"/>
          <w:iCs/>
          <w:sz w:val="24"/>
          <w:szCs w:val="24"/>
          <w:lang w:val="en-US"/>
        </w:rPr>
        <w:t xml:space="preserve"> </w:t>
      </w:r>
      <w:r w:rsidR="00180C97" w:rsidRPr="009A1C08">
        <w:rPr>
          <w:rFonts w:ascii="Times New Roman" w:hAnsi="Times New Roman" w:cs="Times New Roman"/>
          <w:iCs/>
          <w:sz w:val="24"/>
          <w:szCs w:val="24"/>
          <w:lang w:val="en-US"/>
        </w:rPr>
        <w:t>One of t</w:t>
      </w:r>
      <w:r w:rsidRPr="009A1C08">
        <w:rPr>
          <w:rFonts w:ascii="Times New Roman" w:hAnsi="Times New Roman" w:cs="Times New Roman"/>
          <w:iCs/>
          <w:sz w:val="24"/>
          <w:szCs w:val="24"/>
          <w:lang w:val="en-US"/>
        </w:rPr>
        <w:t xml:space="preserve">wo identical </w:t>
      </w:r>
      <w:r w:rsidR="007A3251" w:rsidRPr="009A1C08">
        <w:rPr>
          <w:rFonts w:ascii="Times New Roman" w:hAnsi="Times New Roman" w:cs="Times New Roman"/>
          <w:sz w:val="24"/>
          <w:szCs w:val="24"/>
          <w:lang w:val="en-US"/>
        </w:rPr>
        <w:t>non-</w:t>
      </w:r>
      <w:proofErr w:type="spellStart"/>
      <w:r w:rsidR="007A3251" w:rsidRPr="009A1C08">
        <w:rPr>
          <w:rFonts w:ascii="Times New Roman" w:hAnsi="Times New Roman" w:cs="Times New Roman"/>
          <w:sz w:val="24"/>
          <w:szCs w:val="24"/>
          <w:lang w:val="en-US"/>
        </w:rPr>
        <w:t>photocrosslinked</w:t>
      </w:r>
      <w:proofErr w:type="spellEnd"/>
      <w:r w:rsidR="007A3251" w:rsidRPr="009A1C08">
        <w:rPr>
          <w:rFonts w:ascii="Times New Roman" w:hAnsi="Times New Roman" w:cs="Times New Roman"/>
          <w:sz w:val="24"/>
          <w:szCs w:val="24"/>
          <w:lang w:val="en-US"/>
        </w:rPr>
        <w:t xml:space="preserve"> </w:t>
      </w:r>
      <w:r w:rsidR="001F0A2C" w:rsidRPr="009A1C08">
        <w:rPr>
          <w:rFonts w:ascii="Times New Roman" w:hAnsi="Times New Roman" w:cs="Times New Roman"/>
          <w:sz w:val="24"/>
          <w:szCs w:val="24"/>
          <w:lang w:val="en-US"/>
        </w:rPr>
        <w:t>ULU</w:t>
      </w:r>
      <w:del w:id="1205" w:author="anna.resch88@gmail.com" w:date="2022-01-16T17:57:00Z">
        <w:r w:rsidRPr="009A1C08" w:rsidDel="009F0B52">
          <w:rPr>
            <w:rFonts w:ascii="Times New Roman" w:hAnsi="Times New Roman" w:cs="Times New Roman"/>
            <w:iCs/>
            <w:sz w:val="24"/>
            <w:szCs w:val="24"/>
            <w:lang w:val="en-US"/>
          </w:rPr>
          <w:delText>-</w:delText>
        </w:r>
      </w:del>
      <w:ins w:id="1206" w:author="anna.resch88@gmail.com" w:date="2022-01-16T17:57:00Z">
        <w:r w:rsidR="009F0B52">
          <w:rPr>
            <w:rFonts w:ascii="Times New Roman" w:hAnsi="Times New Roman" w:cs="Times New Roman"/>
            <w:iCs/>
            <w:sz w:val="24"/>
            <w:szCs w:val="24"/>
            <w:lang w:val="en-US"/>
          </w:rPr>
          <w:t xml:space="preserve"> </w:t>
        </w:r>
      </w:ins>
      <w:r w:rsidRPr="009A1C08">
        <w:rPr>
          <w:rFonts w:ascii="Times New Roman" w:hAnsi="Times New Roman" w:cs="Times New Roman"/>
          <w:iCs/>
          <w:sz w:val="24"/>
          <w:szCs w:val="24"/>
          <w:lang w:val="en-US"/>
        </w:rPr>
        <w:t>solutions containing 20</w:t>
      </w:r>
      <w:r w:rsidR="00744961" w:rsidRPr="009A1C08">
        <w:rPr>
          <w:rFonts w:ascii="Times New Roman" w:hAnsi="Times New Roman" w:cs="Times New Roman"/>
          <w:iCs/>
          <w:sz w:val="24"/>
          <w:szCs w:val="24"/>
          <w:lang w:val="en-US"/>
        </w:rPr>
        <w:t xml:space="preserve"> </w:t>
      </w:r>
      <w:r w:rsidRPr="009A1C08">
        <w:rPr>
          <w:rFonts w:ascii="Times New Roman" w:hAnsi="Times New Roman" w:cs="Times New Roman"/>
          <w:iCs/>
          <w:sz w:val="24"/>
          <w:szCs w:val="24"/>
          <w:lang w:val="en-US"/>
        </w:rPr>
        <w:t xml:space="preserve">% ULD-V20-ULD in water, 0.1 mM </w:t>
      </w:r>
      <w:proofErr w:type="spellStart"/>
      <w:ins w:id="1207" w:author="anna.resch88@gmail.com" w:date="2022-01-05T10:59:00Z">
        <w:r w:rsidR="00B277D4">
          <w:rPr>
            <w:rFonts w:ascii="Times New Roman" w:hAnsi="Times New Roman" w:cs="Times New Roman"/>
            <w:iCs/>
            <w:sz w:val="24"/>
            <w:szCs w:val="24"/>
            <w:lang w:val="en-US"/>
          </w:rPr>
          <w:t>r</w:t>
        </w:r>
      </w:ins>
      <w:del w:id="1208" w:author="anna.resch88@gmail.com" w:date="2022-01-05T10:59:00Z">
        <w:r w:rsidR="00697096" w:rsidRPr="009A1C08" w:rsidDel="00B277D4">
          <w:rPr>
            <w:rFonts w:ascii="Times New Roman" w:hAnsi="Times New Roman" w:cs="Times New Roman"/>
            <w:iCs/>
            <w:sz w:val="24"/>
            <w:szCs w:val="24"/>
            <w:lang w:val="en-US"/>
          </w:rPr>
          <w:delText>R</w:delText>
        </w:r>
      </w:del>
      <w:r w:rsidRPr="009A1C08">
        <w:rPr>
          <w:rFonts w:ascii="Times New Roman" w:hAnsi="Times New Roman" w:cs="Times New Roman"/>
          <w:iCs/>
          <w:sz w:val="24"/>
          <w:szCs w:val="24"/>
          <w:lang w:val="en-US"/>
        </w:rPr>
        <w:t>u</w:t>
      </w:r>
      <w:proofErr w:type="spellEnd"/>
      <w:r w:rsidRPr="009A1C08">
        <w:rPr>
          <w:rFonts w:ascii="Times New Roman" w:hAnsi="Times New Roman" w:cs="Times New Roman"/>
          <w:iCs/>
          <w:sz w:val="24"/>
          <w:szCs w:val="24"/>
          <w:lang w:val="en-US"/>
        </w:rPr>
        <w:t>(II)</w:t>
      </w:r>
      <w:proofErr w:type="spellStart"/>
      <w:r w:rsidRPr="009A1C08">
        <w:rPr>
          <w:rFonts w:ascii="Times New Roman" w:hAnsi="Times New Roman" w:cs="Times New Roman"/>
          <w:iCs/>
          <w:sz w:val="24"/>
          <w:szCs w:val="24"/>
          <w:lang w:val="en-US"/>
        </w:rPr>
        <w:t>bpy</w:t>
      </w:r>
      <w:proofErr w:type="spellEnd"/>
      <w:r w:rsidRPr="009A1C08">
        <w:rPr>
          <w:rFonts w:ascii="Times New Roman" w:hAnsi="Times New Roman" w:cs="Times New Roman"/>
          <w:iCs/>
          <w:sz w:val="24"/>
          <w:szCs w:val="24"/>
          <w:lang w:val="en-US"/>
        </w:rPr>
        <w:t xml:space="preserve"> and 30 mM APS </w:t>
      </w:r>
      <w:r w:rsidR="00180C97" w:rsidRPr="009A1C08">
        <w:rPr>
          <w:rFonts w:ascii="Times New Roman" w:hAnsi="Times New Roman" w:cs="Times New Roman"/>
          <w:iCs/>
          <w:sz w:val="24"/>
          <w:szCs w:val="24"/>
          <w:lang w:val="en-US"/>
        </w:rPr>
        <w:t xml:space="preserve">was crosslinked at 460 nm (left drop), the other was not </w:t>
      </w:r>
      <w:r w:rsidR="00744961" w:rsidRPr="009A1C08">
        <w:rPr>
          <w:rFonts w:ascii="Times New Roman" w:hAnsi="Times New Roman" w:cs="Times New Roman"/>
          <w:iCs/>
          <w:sz w:val="24"/>
          <w:szCs w:val="24"/>
          <w:lang w:val="en-US"/>
        </w:rPr>
        <w:t xml:space="preserve">exposed </w:t>
      </w:r>
      <w:r w:rsidR="00180C97" w:rsidRPr="009A1C08">
        <w:rPr>
          <w:rFonts w:ascii="Times New Roman" w:hAnsi="Times New Roman" w:cs="Times New Roman"/>
          <w:iCs/>
          <w:sz w:val="24"/>
          <w:szCs w:val="24"/>
          <w:lang w:val="en-US"/>
        </w:rPr>
        <w:t>and remained liquid (right drop</w:t>
      </w:r>
      <w:r w:rsidR="0073591E" w:rsidRPr="009A1C08">
        <w:rPr>
          <w:rFonts w:ascii="Times New Roman" w:hAnsi="Times New Roman" w:cs="Times New Roman"/>
          <w:iCs/>
          <w:sz w:val="24"/>
          <w:szCs w:val="24"/>
          <w:lang w:val="en-US"/>
        </w:rPr>
        <w:t xml:space="preserve">). </w:t>
      </w:r>
      <w:r w:rsidR="00180C97" w:rsidRPr="009A1C08">
        <w:rPr>
          <w:rFonts w:ascii="Times New Roman" w:hAnsi="Times New Roman" w:cs="Times New Roman"/>
          <w:iCs/>
          <w:sz w:val="24"/>
          <w:szCs w:val="24"/>
          <w:lang w:val="en-US"/>
        </w:rPr>
        <w:t>T</w:t>
      </w:r>
      <w:r w:rsidRPr="009A1C08">
        <w:rPr>
          <w:rFonts w:ascii="Times New Roman" w:hAnsi="Times New Roman" w:cs="Times New Roman"/>
          <w:iCs/>
          <w:sz w:val="24"/>
          <w:szCs w:val="24"/>
          <w:lang w:val="en-US"/>
        </w:rPr>
        <w:t xml:space="preserve">he crosslinked gel drop on the left </w:t>
      </w:r>
      <w:r w:rsidR="00677F32" w:rsidRPr="009A1C08">
        <w:rPr>
          <w:rFonts w:ascii="Times New Roman" w:hAnsi="Times New Roman" w:cs="Times New Roman"/>
          <w:iCs/>
          <w:sz w:val="24"/>
          <w:szCs w:val="24"/>
          <w:lang w:val="en-US"/>
        </w:rPr>
        <w:t>shows</w:t>
      </w:r>
      <w:r w:rsidRPr="009A1C08">
        <w:rPr>
          <w:rFonts w:ascii="Times New Roman" w:hAnsi="Times New Roman" w:cs="Times New Roman"/>
          <w:iCs/>
          <w:sz w:val="24"/>
          <w:szCs w:val="24"/>
          <w:lang w:val="en-US"/>
        </w:rPr>
        <w:t xml:space="preserve"> strong blue fluorescence</w:t>
      </w:r>
      <w:r w:rsidR="00180C97" w:rsidRPr="009A1C08">
        <w:rPr>
          <w:rFonts w:ascii="Times New Roman" w:hAnsi="Times New Roman" w:cs="Times New Roman"/>
          <w:iCs/>
          <w:sz w:val="24"/>
          <w:szCs w:val="24"/>
          <w:lang w:val="en-US"/>
        </w:rPr>
        <w:t xml:space="preserve"> upon exposure to UV</w:t>
      </w:r>
      <w:r w:rsidR="00A21CB1" w:rsidRPr="009A1C08">
        <w:rPr>
          <w:rFonts w:ascii="Times New Roman" w:hAnsi="Times New Roman" w:cs="Times New Roman"/>
          <w:iCs/>
          <w:sz w:val="24"/>
          <w:szCs w:val="24"/>
          <w:lang w:val="en-US"/>
        </w:rPr>
        <w:t xml:space="preserve"> light</w:t>
      </w:r>
      <w:r w:rsidRPr="009A1C08">
        <w:rPr>
          <w:rFonts w:ascii="Times New Roman" w:hAnsi="Times New Roman" w:cs="Times New Roman"/>
          <w:iCs/>
          <w:sz w:val="24"/>
          <w:szCs w:val="24"/>
          <w:lang w:val="en-US"/>
        </w:rPr>
        <w:t xml:space="preserve">, indicating </w:t>
      </w:r>
      <w:r w:rsidR="00180C97" w:rsidRPr="009A1C08">
        <w:rPr>
          <w:rFonts w:ascii="Times New Roman" w:hAnsi="Times New Roman" w:cs="Times New Roman"/>
          <w:iCs/>
          <w:sz w:val="24"/>
          <w:szCs w:val="24"/>
          <w:lang w:val="en-US"/>
        </w:rPr>
        <w:t xml:space="preserve">the presence of </w:t>
      </w:r>
      <w:r w:rsidRPr="009A1C08">
        <w:rPr>
          <w:rFonts w:ascii="Times New Roman" w:hAnsi="Times New Roman" w:cs="Times New Roman"/>
          <w:iCs/>
          <w:sz w:val="24"/>
          <w:szCs w:val="24"/>
          <w:lang w:val="en-US"/>
        </w:rPr>
        <w:t xml:space="preserve">dityrosine bonds. </w:t>
      </w:r>
    </w:p>
    <w:p w14:paraId="58742BFE" w14:textId="4C14B260" w:rsidR="006652EB" w:rsidRPr="009A1C08" w:rsidRDefault="006652EB" w:rsidP="00816635">
      <w:pPr>
        <w:spacing w:line="360" w:lineRule="auto"/>
        <w:jc w:val="both"/>
        <w:rPr>
          <w:rFonts w:ascii="Times New Roman" w:hAnsi="Times New Roman" w:cs="Times New Roman"/>
          <w:lang w:val="en-US"/>
        </w:rPr>
      </w:pPr>
    </w:p>
    <w:p w14:paraId="510BEBC5" w14:textId="656062B5" w:rsidR="008F0715" w:rsidRPr="009A1C08" w:rsidDel="00C70842" w:rsidRDefault="007A282A" w:rsidP="00816635">
      <w:pPr>
        <w:pStyle w:val="berschrift2"/>
        <w:spacing w:line="360" w:lineRule="auto"/>
        <w:jc w:val="both"/>
        <w:rPr>
          <w:moveFrom w:id="1209" w:author="anna.resch88@gmail.com" w:date="2022-01-03T10:18:00Z"/>
          <w:rFonts w:ascii="Times New Roman" w:hAnsi="Times New Roman" w:cs="Times New Roman"/>
          <w:lang w:val="en-US"/>
        </w:rPr>
      </w:pPr>
      <w:moveFromRangeStart w:id="1210" w:author="anna.resch88@gmail.com" w:date="2022-01-03T10:18:00Z" w:name="move92097516"/>
      <w:commentRangeStart w:id="1211"/>
      <w:moveFrom w:id="1212" w:author="anna.resch88@gmail.com" w:date="2022-01-03T10:18:00Z">
        <w:r w:rsidRPr="009A1C08" w:rsidDel="00C70842">
          <w:rPr>
            <w:rFonts w:ascii="Times New Roman" w:hAnsi="Times New Roman" w:cs="Times New Roman"/>
            <w:lang w:val="en-US"/>
          </w:rPr>
          <w:t xml:space="preserve">Characterization of </w:t>
        </w:r>
        <w:r w:rsidR="00392600" w:rsidRPr="009A1C08" w:rsidDel="00C70842">
          <w:rPr>
            <w:rFonts w:ascii="Times New Roman" w:hAnsi="Times New Roman" w:cs="Times New Roman"/>
            <w:lang w:val="en-US"/>
          </w:rPr>
          <w:t>c</w:t>
        </w:r>
        <w:r w:rsidRPr="009A1C08" w:rsidDel="00C70842">
          <w:rPr>
            <w:rFonts w:ascii="Times New Roman" w:hAnsi="Times New Roman" w:cs="Times New Roman"/>
            <w:lang w:val="en-US"/>
          </w:rPr>
          <w:t xml:space="preserve">rosslinked </w:t>
        </w:r>
        <w:r w:rsidR="00975210" w:rsidRPr="009A1C08" w:rsidDel="00C70842">
          <w:rPr>
            <w:rFonts w:ascii="Times New Roman" w:hAnsi="Times New Roman" w:cs="Times New Roman"/>
            <w:lang w:val="en-US"/>
          </w:rPr>
          <w:t>ULU’s of the BioUltraBond System</w:t>
        </w:r>
        <w:commentRangeEnd w:id="1211"/>
        <w:r w:rsidR="00AF3C62" w:rsidDel="00C70842">
          <w:rPr>
            <w:rStyle w:val="Kommentarzeichen"/>
            <w:rFonts w:asciiTheme="minorHAnsi" w:eastAsiaTheme="minorHAnsi" w:hAnsiTheme="minorHAnsi" w:cstheme="minorBidi"/>
            <w:color w:val="auto"/>
          </w:rPr>
          <w:commentReference w:id="1211"/>
        </w:r>
      </w:moveFrom>
    </w:p>
    <w:moveFromRangeEnd w:id="1210"/>
    <w:p w14:paraId="0F405E79" w14:textId="4ABAF4C7" w:rsidR="008F0715" w:rsidRPr="009A1C08" w:rsidRDefault="008F0715"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Semiquantitative </w:t>
      </w:r>
      <w:r w:rsidR="00B255CE" w:rsidRPr="009A1C08">
        <w:rPr>
          <w:rFonts w:ascii="Times New Roman" w:hAnsi="Times New Roman" w:cs="Times New Roman"/>
          <w:sz w:val="24"/>
          <w:szCs w:val="24"/>
          <w:lang w:val="en-US"/>
        </w:rPr>
        <w:t xml:space="preserve">dityrosine </w:t>
      </w:r>
      <w:r w:rsidRPr="009A1C08">
        <w:rPr>
          <w:rFonts w:ascii="Times New Roman" w:hAnsi="Times New Roman" w:cs="Times New Roman"/>
          <w:sz w:val="24"/>
          <w:szCs w:val="24"/>
          <w:lang w:val="en-US"/>
        </w:rPr>
        <w:t xml:space="preserve">fluorescence measurements </w:t>
      </w:r>
      <w:r w:rsidR="00B255CE" w:rsidRPr="009A1C08">
        <w:rPr>
          <w:rFonts w:ascii="Times New Roman" w:hAnsi="Times New Roman" w:cs="Times New Roman"/>
          <w:sz w:val="24"/>
          <w:szCs w:val="24"/>
          <w:lang w:val="en-US"/>
        </w:rPr>
        <w:t xml:space="preserve">of riboflavin-crosslinked hydrogels </w:t>
      </w:r>
      <w:r w:rsidRPr="009A1C08">
        <w:rPr>
          <w:rFonts w:ascii="Times New Roman" w:hAnsi="Times New Roman" w:cs="Times New Roman"/>
          <w:sz w:val="24"/>
          <w:szCs w:val="24"/>
          <w:lang w:val="en-US"/>
        </w:rPr>
        <w:t xml:space="preserve">revealed that the extent of dityrosine crosslink formation </w:t>
      </w:r>
      <w:r w:rsidR="00125AD0" w:rsidRPr="009A1C08">
        <w:rPr>
          <w:rFonts w:ascii="Times New Roman" w:hAnsi="Times New Roman" w:cs="Times New Roman"/>
          <w:sz w:val="24"/>
          <w:szCs w:val="24"/>
          <w:lang w:val="en-US"/>
        </w:rPr>
        <w:t xml:space="preserve">does </w:t>
      </w:r>
      <w:r w:rsidR="00D859D1" w:rsidRPr="009A1C08">
        <w:rPr>
          <w:rFonts w:ascii="Times New Roman" w:hAnsi="Times New Roman" w:cs="Times New Roman"/>
          <w:sz w:val="24"/>
          <w:szCs w:val="24"/>
          <w:lang w:val="en-US"/>
        </w:rPr>
        <w:t xml:space="preserve">not only </w:t>
      </w:r>
      <w:r w:rsidR="00125AD0" w:rsidRPr="009A1C08">
        <w:rPr>
          <w:rFonts w:ascii="Times New Roman" w:hAnsi="Times New Roman" w:cs="Times New Roman"/>
          <w:sz w:val="24"/>
          <w:szCs w:val="24"/>
          <w:lang w:val="en-US"/>
        </w:rPr>
        <w:t xml:space="preserve">depend </w:t>
      </w:r>
      <w:r w:rsidR="00D859D1" w:rsidRPr="009A1C08">
        <w:rPr>
          <w:rFonts w:ascii="Times New Roman" w:hAnsi="Times New Roman" w:cs="Times New Roman"/>
          <w:sz w:val="24"/>
          <w:szCs w:val="24"/>
          <w:lang w:val="en-US"/>
        </w:rPr>
        <w:t xml:space="preserve">on hydrogel composition, but also </w:t>
      </w:r>
      <w:r w:rsidRPr="009A1C08">
        <w:rPr>
          <w:rFonts w:ascii="Times New Roman" w:hAnsi="Times New Roman" w:cs="Times New Roman"/>
          <w:sz w:val="24"/>
          <w:szCs w:val="24"/>
          <w:lang w:val="en-US"/>
        </w:rPr>
        <w:t>on the applied illumination energy</w:t>
      </w:r>
      <w:r w:rsidR="00D859D1" w:rsidRPr="009A1C08">
        <w:rPr>
          <w:rFonts w:ascii="Times New Roman" w:hAnsi="Times New Roman" w:cs="Times New Roman"/>
          <w:sz w:val="24"/>
          <w:szCs w:val="24"/>
          <w:lang w:val="en-US"/>
        </w:rPr>
        <w:t xml:space="preserve"> </w:t>
      </w:r>
      <w:ins w:id="1213" w:author="anna.resch88@gmail.com" w:date="2022-01-04T18:02:00Z">
        <w:r w:rsidR="0021129C">
          <w:rPr>
            <w:rFonts w:ascii="Times New Roman" w:hAnsi="Times New Roman" w:cs="Times New Roman"/>
            <w:sz w:val="24"/>
            <w:szCs w:val="24"/>
            <w:lang w:val="en-US"/>
          </w:rPr>
          <w:t xml:space="preserve">density </w:t>
        </w:r>
      </w:ins>
      <w:r w:rsidR="00D859D1" w:rsidRPr="009A1C08">
        <w:rPr>
          <w:rFonts w:ascii="Times New Roman" w:hAnsi="Times New Roman" w:cs="Times New Roman"/>
          <w:sz w:val="24"/>
          <w:szCs w:val="24"/>
          <w:lang w:val="en-US"/>
        </w:rPr>
        <w:t>and APS concentration</w:t>
      </w:r>
      <w:r w:rsidR="00C62CFD" w:rsidRPr="009A1C08">
        <w:rPr>
          <w:rFonts w:ascii="Times New Roman" w:hAnsi="Times New Roman" w:cs="Times New Roman"/>
          <w:sz w:val="24"/>
          <w:szCs w:val="24"/>
          <w:lang w:val="en-US"/>
        </w:rPr>
        <w:t>, illustrating</w:t>
      </w:r>
      <w:r w:rsidR="00D859D1" w:rsidRPr="009A1C08">
        <w:rPr>
          <w:rFonts w:ascii="Times New Roman" w:hAnsi="Times New Roman" w:cs="Times New Roman"/>
          <w:sz w:val="24"/>
          <w:szCs w:val="24"/>
          <w:lang w:val="en-US"/>
        </w:rPr>
        <w:t xml:space="preserve"> that hydrogel properties can be adjusted by varying </w:t>
      </w:r>
      <w:r w:rsidR="00125AD0" w:rsidRPr="009A1C08">
        <w:rPr>
          <w:rFonts w:ascii="Times New Roman" w:hAnsi="Times New Roman" w:cs="Times New Roman"/>
          <w:sz w:val="24"/>
          <w:szCs w:val="24"/>
          <w:lang w:val="en-US"/>
        </w:rPr>
        <w:t>these parameters</w:t>
      </w:r>
      <w:r w:rsidR="00F20A1B" w:rsidRPr="009A1C08">
        <w:rPr>
          <w:rFonts w:ascii="Times New Roman" w:hAnsi="Times New Roman" w:cs="Times New Roman"/>
          <w:sz w:val="24"/>
          <w:szCs w:val="24"/>
          <w:lang w:val="en-US"/>
        </w:rPr>
        <w:t xml:space="preserve"> (</w:t>
      </w:r>
      <w:r w:rsidR="00E9607C" w:rsidRPr="00B277D4">
        <w:rPr>
          <w:rFonts w:ascii="Times New Roman" w:hAnsi="Times New Roman" w:cs="Times New Roman"/>
          <w:b/>
          <w:bCs/>
          <w:sz w:val="24"/>
          <w:szCs w:val="24"/>
          <w:highlight w:val="cyan"/>
          <w:lang w:val="en-US"/>
          <w:rPrChange w:id="1214" w:author="anna.resch88@gmail.com" w:date="2022-01-05T11:00:00Z">
            <w:rPr>
              <w:rFonts w:ascii="Times New Roman" w:hAnsi="Times New Roman" w:cs="Times New Roman"/>
              <w:sz w:val="24"/>
              <w:szCs w:val="24"/>
              <w:lang w:val="en-US"/>
            </w:rPr>
          </w:rPrChange>
        </w:rPr>
        <w:t xml:space="preserve">SI </w:t>
      </w:r>
      <w:r w:rsidR="00F20A1B" w:rsidRPr="00B277D4">
        <w:rPr>
          <w:rFonts w:ascii="Times New Roman" w:hAnsi="Times New Roman" w:cs="Times New Roman"/>
          <w:b/>
          <w:bCs/>
          <w:sz w:val="24"/>
          <w:szCs w:val="24"/>
          <w:highlight w:val="cyan"/>
          <w:lang w:val="en-US"/>
          <w:rPrChange w:id="1215" w:author="anna.resch88@gmail.com" w:date="2022-01-05T11:00:00Z">
            <w:rPr>
              <w:rFonts w:ascii="Times New Roman" w:hAnsi="Times New Roman" w:cs="Times New Roman"/>
              <w:sz w:val="24"/>
              <w:szCs w:val="24"/>
              <w:lang w:val="en-US"/>
            </w:rPr>
          </w:rPrChange>
        </w:rPr>
        <w:t>Figure S-</w:t>
      </w:r>
      <w:ins w:id="1216" w:author="anna.resch88@gmail.com" w:date="2022-01-04T18:02:00Z">
        <w:r w:rsidR="0021129C" w:rsidRPr="00B277D4">
          <w:rPr>
            <w:rFonts w:ascii="Times New Roman" w:hAnsi="Times New Roman" w:cs="Times New Roman"/>
            <w:b/>
            <w:bCs/>
            <w:sz w:val="24"/>
            <w:szCs w:val="24"/>
            <w:highlight w:val="cyan"/>
            <w:lang w:val="en-US"/>
            <w:rPrChange w:id="1217" w:author="anna.resch88@gmail.com" w:date="2022-01-05T11:00:00Z">
              <w:rPr>
                <w:rFonts w:ascii="Times New Roman" w:hAnsi="Times New Roman" w:cs="Times New Roman"/>
                <w:sz w:val="24"/>
                <w:szCs w:val="24"/>
                <w:highlight w:val="cyan"/>
                <w:lang w:val="en-US"/>
              </w:rPr>
            </w:rPrChange>
          </w:rPr>
          <w:t>8</w:t>
        </w:r>
      </w:ins>
      <w:del w:id="1218" w:author="anna.resch88@gmail.com" w:date="2022-01-04T18:02:00Z">
        <w:r w:rsidR="002610ED" w:rsidRPr="00AF3C62" w:rsidDel="0021129C">
          <w:rPr>
            <w:rFonts w:ascii="Times New Roman" w:hAnsi="Times New Roman" w:cs="Times New Roman"/>
            <w:sz w:val="24"/>
            <w:szCs w:val="24"/>
            <w:highlight w:val="cyan"/>
            <w:lang w:val="en-US"/>
            <w:rPrChange w:id="1219" w:author="Bizan N. Balzer" w:date="2021-10-02T11:52:00Z">
              <w:rPr>
                <w:rFonts w:ascii="Times New Roman" w:hAnsi="Times New Roman" w:cs="Times New Roman"/>
                <w:sz w:val="24"/>
                <w:szCs w:val="24"/>
                <w:lang w:val="en-US"/>
              </w:rPr>
            </w:rPrChange>
          </w:rPr>
          <w:delText>10</w:delText>
        </w:r>
      </w:del>
      <w:r w:rsidR="002610ED" w:rsidRPr="009A1C08">
        <w:rPr>
          <w:rFonts w:ascii="Times New Roman" w:hAnsi="Times New Roman" w:cs="Times New Roman"/>
          <w:sz w:val="24"/>
          <w:szCs w:val="24"/>
          <w:lang w:val="en-US"/>
        </w:rPr>
        <w:t>).</w:t>
      </w:r>
      <w:r w:rsidR="00D859D1" w:rsidRPr="009A1C08">
        <w:rPr>
          <w:rFonts w:ascii="Times New Roman" w:hAnsi="Times New Roman" w:cs="Times New Roman"/>
          <w:sz w:val="24"/>
          <w:szCs w:val="24"/>
          <w:lang w:val="en-US"/>
        </w:rPr>
        <w:t xml:space="preserve"> </w:t>
      </w:r>
    </w:p>
    <w:p w14:paraId="4203EF1F" w14:textId="406E3A56" w:rsidR="00AA20AD" w:rsidRPr="009A1C08" w:rsidRDefault="00AA20AD"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The hydrogels </w:t>
      </w:r>
      <w:ins w:id="1220" w:author="anna.resch88@gmail.com" w:date="2022-01-04T18:03:00Z">
        <w:r w:rsidR="0021129C">
          <w:rPr>
            <w:rFonts w:ascii="Times New Roman" w:hAnsi="Times New Roman" w:cs="Times New Roman"/>
            <w:sz w:val="24"/>
            <w:szCs w:val="24"/>
            <w:lang w:val="en-US"/>
          </w:rPr>
          <w:t>we</w:t>
        </w:r>
      </w:ins>
      <w:del w:id="1221" w:author="anna.resch88@gmail.com" w:date="2022-01-04T18:03:00Z">
        <w:r w:rsidRPr="009A1C08" w:rsidDel="0021129C">
          <w:rPr>
            <w:rFonts w:ascii="Times New Roman" w:hAnsi="Times New Roman" w:cs="Times New Roman"/>
            <w:sz w:val="24"/>
            <w:szCs w:val="24"/>
            <w:lang w:val="en-US"/>
          </w:rPr>
          <w:delText>a</w:delText>
        </w:r>
      </w:del>
      <w:r w:rsidRPr="009A1C08">
        <w:rPr>
          <w:rFonts w:ascii="Times New Roman" w:hAnsi="Times New Roman" w:cs="Times New Roman"/>
          <w:sz w:val="24"/>
          <w:szCs w:val="24"/>
          <w:lang w:val="en-US"/>
        </w:rPr>
        <w:t>re highly swollen, with a water content of a</w:t>
      </w:r>
      <w:r w:rsidR="00215309" w:rsidRPr="009A1C08">
        <w:rPr>
          <w:rFonts w:ascii="Times New Roman" w:hAnsi="Times New Roman" w:cs="Times New Roman"/>
          <w:sz w:val="24"/>
          <w:szCs w:val="24"/>
          <w:lang w:val="en-US"/>
        </w:rPr>
        <w:t>pproximately</w:t>
      </w:r>
      <w:r w:rsidRPr="009A1C08">
        <w:rPr>
          <w:rFonts w:ascii="Times New Roman" w:hAnsi="Times New Roman" w:cs="Times New Roman"/>
          <w:sz w:val="24"/>
          <w:szCs w:val="24"/>
          <w:lang w:val="en-US"/>
        </w:rPr>
        <w:t xml:space="preserve"> 80</w:t>
      </w:r>
      <w:r w:rsidR="00677F32"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 xml:space="preserve">% in hydrogels </w:t>
      </w:r>
      <w:r w:rsidR="00BD1942" w:rsidRPr="009A1C08">
        <w:rPr>
          <w:rFonts w:ascii="Times New Roman" w:hAnsi="Times New Roman" w:cs="Times New Roman"/>
          <w:sz w:val="24"/>
          <w:szCs w:val="24"/>
          <w:lang w:val="en-US"/>
        </w:rPr>
        <w:t>containing</w:t>
      </w:r>
      <w:r w:rsidRPr="009A1C08">
        <w:rPr>
          <w:rFonts w:ascii="Times New Roman" w:hAnsi="Times New Roman" w:cs="Times New Roman"/>
          <w:sz w:val="24"/>
          <w:szCs w:val="24"/>
          <w:lang w:val="en-US"/>
        </w:rPr>
        <w:t xml:space="preserve"> 20</w:t>
      </w:r>
      <w:r w:rsidR="00677F32"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w:t>
      </w:r>
      <w:del w:id="1222" w:author="anna.resch88@gmail.com" w:date="2022-01-05T11:00:00Z">
        <w:r w:rsidRPr="009A1C08" w:rsidDel="00B277D4">
          <w:rPr>
            <w:rFonts w:ascii="Times New Roman" w:hAnsi="Times New Roman" w:cs="Times New Roman"/>
            <w:sz w:val="24"/>
            <w:szCs w:val="24"/>
            <w:lang w:val="en-US"/>
          </w:rPr>
          <w:delText xml:space="preserve"> </w:delText>
        </w:r>
      </w:del>
      <w:ins w:id="1223" w:author="anna.resch88@gmail.com" w:date="2022-01-04T18:03:00Z">
        <w:r w:rsidR="0021129C">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protein </w:t>
      </w:r>
      <w:r w:rsidR="00BD1942" w:rsidRPr="009A1C08">
        <w:rPr>
          <w:rFonts w:ascii="Times New Roman" w:hAnsi="Times New Roman" w:cs="Times New Roman"/>
          <w:sz w:val="24"/>
          <w:szCs w:val="24"/>
          <w:lang w:val="en-US"/>
        </w:rPr>
        <w:t>(</w:t>
      </w:r>
      <w:r w:rsidRPr="009A1C08">
        <w:rPr>
          <w:rFonts w:ascii="Times New Roman" w:hAnsi="Times New Roman" w:cs="Times New Roman"/>
          <w:sz w:val="24"/>
          <w:szCs w:val="24"/>
          <w:lang w:val="en-US"/>
        </w:rPr>
        <w:t>ULD-V20-ULD, ULD-V40-ULD and ULD-V80-ULD</w:t>
      </w:r>
      <w:r w:rsidR="00BD1942" w:rsidRPr="009A1C08">
        <w:rPr>
          <w:rFonts w:ascii="Times New Roman" w:hAnsi="Times New Roman" w:cs="Times New Roman"/>
          <w:sz w:val="24"/>
          <w:szCs w:val="24"/>
          <w:lang w:val="en-US"/>
        </w:rPr>
        <w:t>)</w:t>
      </w:r>
      <w:r w:rsidR="00125AD0" w:rsidRPr="009A1C08">
        <w:rPr>
          <w:rFonts w:ascii="Times New Roman" w:hAnsi="Times New Roman" w:cs="Times New Roman"/>
          <w:sz w:val="24"/>
          <w:szCs w:val="24"/>
          <w:lang w:val="en-US"/>
        </w:rPr>
        <w:t xml:space="preserve"> and 90 % water in</w:t>
      </w:r>
      <w:r w:rsidRPr="009A1C08">
        <w:rPr>
          <w:rFonts w:ascii="Times New Roman" w:hAnsi="Times New Roman" w:cs="Times New Roman"/>
          <w:sz w:val="24"/>
          <w:szCs w:val="24"/>
          <w:lang w:val="en-US"/>
        </w:rPr>
        <w:t xml:space="preserve"> 10</w:t>
      </w:r>
      <w:r w:rsidR="00677F32"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 ULD-V20-ULD</w:t>
      </w:r>
      <w:r w:rsidR="00125AD0" w:rsidRPr="009A1C08">
        <w:rPr>
          <w:rFonts w:ascii="Times New Roman" w:hAnsi="Times New Roman" w:cs="Times New Roman"/>
          <w:sz w:val="24"/>
          <w:szCs w:val="24"/>
          <w:lang w:val="en-US"/>
        </w:rPr>
        <w:t xml:space="preserve"> hydrogels</w:t>
      </w:r>
      <w:r w:rsidRPr="009A1C08">
        <w:rPr>
          <w:rFonts w:ascii="Times New Roman" w:hAnsi="Times New Roman" w:cs="Times New Roman"/>
          <w:sz w:val="24"/>
          <w:szCs w:val="24"/>
          <w:lang w:val="en-US"/>
        </w:rPr>
        <w:t xml:space="preserve">. There was no considerable difference in </w:t>
      </w:r>
      <w:r w:rsidRPr="009A1C08">
        <w:rPr>
          <w:rFonts w:ascii="Times New Roman" w:hAnsi="Times New Roman" w:cs="Times New Roman"/>
          <w:sz w:val="24"/>
          <w:szCs w:val="24"/>
          <w:lang w:val="en-US"/>
        </w:rPr>
        <w:lastRenderedPageBreak/>
        <w:t xml:space="preserve">water content between gels crosslinked with riboflavin </w:t>
      </w:r>
      <w:r w:rsidR="00125AD0" w:rsidRPr="009A1C08">
        <w:rPr>
          <w:rFonts w:ascii="Times New Roman" w:hAnsi="Times New Roman" w:cs="Times New Roman"/>
          <w:sz w:val="24"/>
          <w:szCs w:val="24"/>
          <w:lang w:val="en-US"/>
        </w:rPr>
        <w:t xml:space="preserve">or </w:t>
      </w:r>
      <w:r w:rsidRPr="009A1C08">
        <w:rPr>
          <w:rFonts w:ascii="Times New Roman" w:hAnsi="Times New Roman" w:cs="Times New Roman"/>
          <w:sz w:val="24"/>
          <w:szCs w:val="24"/>
          <w:lang w:val="en-US"/>
        </w:rPr>
        <w:t xml:space="preserve">with </w:t>
      </w:r>
      <w:proofErr w:type="spellStart"/>
      <w:ins w:id="1224" w:author="anna.resch88@gmail.com" w:date="2022-01-04T18:03:00Z">
        <w:r w:rsidR="0021129C">
          <w:rPr>
            <w:rFonts w:ascii="Times New Roman" w:hAnsi="Times New Roman" w:cs="Times New Roman"/>
            <w:sz w:val="24"/>
            <w:szCs w:val="24"/>
            <w:lang w:val="en-US"/>
          </w:rPr>
          <w:t>r</w:t>
        </w:r>
      </w:ins>
      <w:del w:id="1225" w:author="anna.resch88@gmail.com" w:date="2022-01-04T18:03:00Z">
        <w:r w:rsidR="00697096" w:rsidRPr="009A1C08" w:rsidDel="0021129C">
          <w:rPr>
            <w:rFonts w:ascii="Times New Roman" w:hAnsi="Times New Roman" w:cs="Times New Roman"/>
            <w:sz w:val="24"/>
            <w:szCs w:val="24"/>
            <w:lang w:val="en-US"/>
          </w:rPr>
          <w:delText>R</w:delText>
        </w:r>
      </w:del>
      <w:r w:rsidRPr="009A1C08">
        <w:rPr>
          <w:rFonts w:ascii="Times New Roman" w:hAnsi="Times New Roman" w:cs="Times New Roman"/>
          <w:sz w:val="24"/>
          <w:szCs w:val="24"/>
          <w:lang w:val="en-US"/>
        </w:rPr>
        <w:t>u</w:t>
      </w:r>
      <w:proofErr w:type="spellEnd"/>
      <w:r w:rsidRPr="009A1C08">
        <w:rPr>
          <w:rFonts w:ascii="Times New Roman" w:hAnsi="Times New Roman" w:cs="Times New Roman"/>
          <w:sz w:val="24"/>
          <w:szCs w:val="24"/>
          <w:lang w:val="en-US"/>
        </w:rPr>
        <w:t>(II)</w:t>
      </w:r>
      <w:proofErr w:type="spellStart"/>
      <w:r w:rsidRPr="009A1C08">
        <w:rPr>
          <w:rFonts w:ascii="Times New Roman" w:hAnsi="Times New Roman" w:cs="Times New Roman"/>
          <w:sz w:val="24"/>
          <w:szCs w:val="24"/>
          <w:lang w:val="en-US"/>
        </w:rPr>
        <w:t>bpy</w:t>
      </w:r>
      <w:proofErr w:type="spellEnd"/>
      <w:r w:rsidR="00A804CE" w:rsidRPr="009A1C08">
        <w:rPr>
          <w:rFonts w:ascii="Times New Roman" w:hAnsi="Times New Roman" w:cs="Times New Roman"/>
          <w:sz w:val="24"/>
          <w:szCs w:val="24"/>
          <w:lang w:val="en-US"/>
        </w:rPr>
        <w:t xml:space="preserve"> (</w:t>
      </w:r>
      <w:ins w:id="1226" w:author="Bizan N. Balzer" w:date="2021-10-07T22:36:00Z">
        <w:r w:rsidR="00E96D6A">
          <w:rPr>
            <w:rFonts w:ascii="Times New Roman" w:hAnsi="Times New Roman" w:cs="Times New Roman"/>
            <w:sz w:val="24"/>
            <w:szCs w:val="24"/>
            <w:lang w:val="en-US"/>
          </w:rPr>
          <w:t xml:space="preserve">see </w:t>
        </w:r>
        <w:del w:id="1227" w:author="anna.resch88@gmail.com" w:date="2022-01-04T18:03:00Z">
          <w:r w:rsidR="00E96D6A" w:rsidRPr="00B277D4" w:rsidDel="0021129C">
            <w:rPr>
              <w:rFonts w:ascii="Times New Roman" w:hAnsi="Times New Roman" w:cs="Times New Roman"/>
              <w:b/>
              <w:bCs/>
              <w:sz w:val="24"/>
              <w:szCs w:val="24"/>
              <w:highlight w:val="cyan"/>
              <w:lang w:val="en-US"/>
              <w:rPrChange w:id="1228" w:author="anna.resch88@gmail.com" w:date="2022-01-05T11:00:00Z">
                <w:rPr>
                  <w:rFonts w:cstheme="majorHAnsi"/>
                  <w:noProof/>
                  <w:lang w:val="en-US"/>
                </w:rPr>
              </w:rPrChange>
            </w:rPr>
            <w:delText>Supplementary Methods and Materials</w:delText>
          </w:r>
          <w:r w:rsidR="00E96D6A" w:rsidRPr="00B277D4" w:rsidDel="0021129C">
            <w:rPr>
              <w:rFonts w:ascii="Times New Roman" w:hAnsi="Times New Roman" w:cs="Times New Roman"/>
              <w:b/>
              <w:bCs/>
              <w:sz w:val="24"/>
              <w:szCs w:val="24"/>
              <w:lang w:val="en-US"/>
              <w:rPrChange w:id="1229" w:author="anna.resch88@gmail.com" w:date="2022-01-05T11:00:00Z">
                <w:rPr>
                  <w:rFonts w:ascii="Times New Roman" w:hAnsi="Times New Roman" w:cs="Times New Roman"/>
                  <w:sz w:val="24"/>
                  <w:szCs w:val="24"/>
                  <w:highlight w:val="cyan"/>
                  <w:lang w:val="en-US"/>
                </w:rPr>
              </w:rPrChange>
            </w:rPr>
            <w:delText xml:space="preserve"> </w:delText>
          </w:r>
        </w:del>
      </w:ins>
      <w:ins w:id="1230" w:author="Bizan N. Balzer" w:date="2021-10-07T22:03:00Z">
        <w:r w:rsidR="005F3832" w:rsidRPr="00B277D4">
          <w:rPr>
            <w:rFonts w:ascii="Times New Roman" w:hAnsi="Times New Roman" w:cs="Times New Roman"/>
            <w:b/>
            <w:bCs/>
            <w:sz w:val="24"/>
            <w:szCs w:val="24"/>
            <w:highlight w:val="cyan"/>
            <w:lang w:val="en-US"/>
            <w:rPrChange w:id="1231" w:author="anna.resch88@gmail.com" w:date="2022-01-05T11:00:00Z">
              <w:rPr>
                <w:rFonts w:ascii="Times New Roman" w:hAnsi="Times New Roman" w:cs="Times New Roman"/>
                <w:sz w:val="24"/>
                <w:szCs w:val="24"/>
                <w:lang w:val="en-US"/>
              </w:rPr>
            </w:rPrChange>
          </w:rPr>
          <w:t xml:space="preserve">SI </w:t>
        </w:r>
      </w:ins>
      <w:ins w:id="1232" w:author="anna.resch88@gmail.com" w:date="2022-01-16T12:14:00Z">
        <w:r w:rsidR="00D610B0">
          <w:rPr>
            <w:rFonts w:ascii="Times New Roman" w:hAnsi="Times New Roman" w:cs="Times New Roman"/>
            <w:b/>
            <w:bCs/>
            <w:sz w:val="24"/>
            <w:szCs w:val="24"/>
            <w:highlight w:val="cyan"/>
            <w:lang w:val="en-US"/>
          </w:rPr>
          <w:t>section</w:t>
        </w:r>
      </w:ins>
      <w:ins w:id="1233" w:author="anna.resch88@gmail.com" w:date="2022-01-04T18:04:00Z">
        <w:r w:rsidR="0021129C" w:rsidRPr="00B277D4">
          <w:rPr>
            <w:rFonts w:ascii="Times New Roman" w:hAnsi="Times New Roman" w:cs="Times New Roman"/>
            <w:b/>
            <w:bCs/>
            <w:sz w:val="24"/>
            <w:szCs w:val="24"/>
            <w:highlight w:val="cyan"/>
            <w:lang w:val="en-US"/>
            <w:rPrChange w:id="1234" w:author="anna.resch88@gmail.com" w:date="2022-01-05T11:00:00Z">
              <w:rPr>
                <w:rFonts w:ascii="Times New Roman" w:hAnsi="Times New Roman" w:cs="Times New Roman"/>
                <w:sz w:val="24"/>
                <w:szCs w:val="24"/>
                <w:highlight w:val="cyan"/>
                <w:lang w:val="en-US"/>
              </w:rPr>
            </w:rPrChange>
          </w:rPr>
          <w:t xml:space="preserve"> </w:t>
        </w:r>
      </w:ins>
      <w:ins w:id="1235" w:author="anna.resch88@gmail.com" w:date="2022-01-05T11:11:00Z">
        <w:r w:rsidR="002A42CB">
          <w:rPr>
            <w:rFonts w:ascii="Times New Roman" w:hAnsi="Times New Roman" w:cs="Times New Roman"/>
            <w:b/>
            <w:bCs/>
            <w:sz w:val="24"/>
            <w:szCs w:val="24"/>
            <w:highlight w:val="cyan"/>
            <w:lang w:val="en-US"/>
          </w:rPr>
          <w:t>1</w:t>
        </w:r>
      </w:ins>
      <w:ins w:id="1236" w:author="anna.resch88@gmail.com" w:date="2022-01-16T12:14:00Z">
        <w:r w:rsidR="00D610B0">
          <w:rPr>
            <w:rFonts w:ascii="Times New Roman" w:hAnsi="Times New Roman" w:cs="Times New Roman"/>
            <w:b/>
            <w:bCs/>
            <w:sz w:val="24"/>
            <w:szCs w:val="24"/>
            <w:highlight w:val="cyan"/>
            <w:lang w:val="en-US"/>
          </w:rPr>
          <w:t>0</w:t>
        </w:r>
      </w:ins>
      <w:ins w:id="1237" w:author="anna.resch88@gmail.com" w:date="2022-01-04T18:04:00Z">
        <w:r w:rsidR="0021129C">
          <w:rPr>
            <w:rFonts w:ascii="Times New Roman" w:hAnsi="Times New Roman" w:cs="Times New Roman"/>
            <w:sz w:val="24"/>
            <w:szCs w:val="24"/>
            <w:highlight w:val="cyan"/>
            <w:lang w:val="en-US"/>
          </w:rPr>
          <w:t xml:space="preserve"> and</w:t>
        </w:r>
      </w:ins>
      <w:ins w:id="1238" w:author="Bizan N. Balzer" w:date="2021-10-07T22:03:00Z">
        <w:del w:id="1239" w:author="anna.resch88@gmail.com" w:date="2022-01-04T18:04:00Z">
          <w:r w:rsidR="005F3832" w:rsidRPr="005F3832" w:rsidDel="0021129C">
            <w:rPr>
              <w:rFonts w:ascii="Times New Roman" w:hAnsi="Times New Roman" w:cs="Times New Roman"/>
              <w:sz w:val="24"/>
              <w:szCs w:val="24"/>
              <w:highlight w:val="cyan"/>
              <w:lang w:val="en-US"/>
              <w:rPrChange w:id="1240" w:author="Bizan N. Balzer" w:date="2021-10-07T22:03:00Z">
                <w:rPr>
                  <w:rFonts w:ascii="Times New Roman" w:hAnsi="Times New Roman" w:cs="Times New Roman"/>
                  <w:sz w:val="24"/>
                  <w:szCs w:val="24"/>
                  <w:lang w:val="en-US"/>
                </w:rPr>
              </w:rPrChange>
            </w:rPr>
            <w:delText>2.1 and</w:delText>
          </w:r>
          <w:r w:rsidR="005F3832" w:rsidDel="0021129C">
            <w:rPr>
              <w:rFonts w:ascii="Times New Roman" w:hAnsi="Times New Roman" w:cs="Times New Roman"/>
              <w:sz w:val="24"/>
              <w:szCs w:val="24"/>
              <w:lang w:val="en-US"/>
            </w:rPr>
            <w:delText xml:space="preserve"> </w:delText>
          </w:r>
        </w:del>
      </w:ins>
      <w:del w:id="1241" w:author="anna.resch88@gmail.com" w:date="2022-01-04T18:04:00Z">
        <w:r w:rsidR="00E9607C" w:rsidRPr="00AF3C62" w:rsidDel="0021129C">
          <w:rPr>
            <w:rFonts w:ascii="Times New Roman" w:hAnsi="Times New Roman" w:cs="Times New Roman"/>
            <w:sz w:val="24"/>
            <w:szCs w:val="24"/>
            <w:highlight w:val="cyan"/>
            <w:lang w:val="en-US"/>
            <w:rPrChange w:id="1242" w:author="Bizan N. Balzer" w:date="2021-10-02T11:52:00Z">
              <w:rPr>
                <w:rFonts w:ascii="Times New Roman" w:hAnsi="Times New Roman" w:cs="Times New Roman"/>
                <w:sz w:val="24"/>
                <w:szCs w:val="24"/>
                <w:lang w:val="en-US"/>
              </w:rPr>
            </w:rPrChange>
          </w:rPr>
          <w:delText>SI</w:delText>
        </w:r>
      </w:del>
      <w:r w:rsidR="00D859D1" w:rsidRPr="00AF3C62">
        <w:rPr>
          <w:rFonts w:ascii="Times New Roman" w:hAnsi="Times New Roman" w:cs="Times New Roman"/>
          <w:sz w:val="24"/>
          <w:szCs w:val="24"/>
          <w:highlight w:val="cyan"/>
          <w:lang w:val="en-US"/>
          <w:rPrChange w:id="1243" w:author="Bizan N. Balzer" w:date="2021-10-02T11:52:00Z">
            <w:rPr>
              <w:rFonts w:ascii="Times New Roman" w:hAnsi="Times New Roman" w:cs="Times New Roman"/>
              <w:sz w:val="24"/>
              <w:szCs w:val="24"/>
              <w:lang w:val="en-US"/>
            </w:rPr>
          </w:rPrChange>
        </w:rPr>
        <w:t xml:space="preserve"> </w:t>
      </w:r>
      <w:ins w:id="1244" w:author="Bizan N. Balzer" w:date="2021-10-05T00:40:00Z">
        <w:r w:rsidR="00A6095E" w:rsidRPr="00B277D4">
          <w:rPr>
            <w:rFonts w:ascii="Times New Roman" w:hAnsi="Times New Roman" w:cs="Times New Roman"/>
            <w:b/>
            <w:bCs/>
            <w:sz w:val="24"/>
            <w:szCs w:val="24"/>
            <w:highlight w:val="cyan"/>
            <w:lang w:val="en-US"/>
            <w:rPrChange w:id="1245" w:author="anna.resch88@gmail.com" w:date="2022-01-05T11:00:00Z">
              <w:rPr>
                <w:rFonts w:ascii="Times New Roman" w:hAnsi="Times New Roman" w:cs="Times New Roman"/>
                <w:sz w:val="24"/>
                <w:szCs w:val="24"/>
                <w:highlight w:val="cyan"/>
                <w:lang w:val="en-US"/>
              </w:rPr>
            </w:rPrChange>
          </w:rPr>
          <w:t xml:space="preserve">Figure </w:t>
        </w:r>
      </w:ins>
      <w:r w:rsidR="00D859D1" w:rsidRPr="00B277D4">
        <w:rPr>
          <w:rFonts w:ascii="Times New Roman" w:hAnsi="Times New Roman" w:cs="Times New Roman"/>
          <w:b/>
          <w:bCs/>
          <w:sz w:val="24"/>
          <w:szCs w:val="24"/>
          <w:highlight w:val="cyan"/>
          <w:lang w:val="en-US"/>
          <w:rPrChange w:id="1246" w:author="anna.resch88@gmail.com" w:date="2022-01-05T11:00:00Z">
            <w:rPr>
              <w:rFonts w:ascii="Times New Roman" w:hAnsi="Times New Roman" w:cs="Times New Roman"/>
              <w:sz w:val="24"/>
              <w:szCs w:val="24"/>
              <w:lang w:val="en-US"/>
            </w:rPr>
          </w:rPrChange>
        </w:rPr>
        <w:t>S-</w:t>
      </w:r>
      <w:ins w:id="1247" w:author="anna.resch88@gmail.com" w:date="2022-01-04T18:04:00Z">
        <w:r w:rsidR="0021129C" w:rsidRPr="00B277D4">
          <w:rPr>
            <w:rFonts w:ascii="Times New Roman" w:hAnsi="Times New Roman" w:cs="Times New Roman"/>
            <w:b/>
            <w:bCs/>
            <w:sz w:val="24"/>
            <w:szCs w:val="24"/>
            <w:highlight w:val="cyan"/>
            <w:lang w:val="en-US"/>
            <w:rPrChange w:id="1248" w:author="anna.resch88@gmail.com" w:date="2022-01-05T11:00:00Z">
              <w:rPr>
                <w:rFonts w:ascii="Times New Roman" w:hAnsi="Times New Roman" w:cs="Times New Roman"/>
                <w:sz w:val="24"/>
                <w:szCs w:val="24"/>
                <w:highlight w:val="cyan"/>
                <w:lang w:val="en-US"/>
              </w:rPr>
            </w:rPrChange>
          </w:rPr>
          <w:t>9</w:t>
        </w:r>
      </w:ins>
      <w:del w:id="1249" w:author="anna.resch88@gmail.com" w:date="2022-01-04T18:04:00Z">
        <w:r w:rsidR="00CC5558" w:rsidRPr="00AF3C62" w:rsidDel="0021129C">
          <w:rPr>
            <w:rFonts w:ascii="Times New Roman" w:hAnsi="Times New Roman" w:cs="Times New Roman"/>
            <w:sz w:val="24"/>
            <w:szCs w:val="24"/>
            <w:highlight w:val="cyan"/>
            <w:lang w:val="en-US"/>
            <w:rPrChange w:id="1250" w:author="Bizan N. Balzer" w:date="2021-10-02T11:52:00Z">
              <w:rPr>
                <w:rFonts w:ascii="Times New Roman" w:hAnsi="Times New Roman" w:cs="Times New Roman"/>
                <w:sz w:val="24"/>
                <w:szCs w:val="24"/>
                <w:lang w:val="en-US"/>
              </w:rPr>
            </w:rPrChange>
          </w:rPr>
          <w:delText>1</w:delText>
        </w:r>
        <w:r w:rsidR="00AA3BEB" w:rsidRPr="00AF3C62" w:rsidDel="0021129C">
          <w:rPr>
            <w:rFonts w:ascii="Times New Roman" w:hAnsi="Times New Roman" w:cs="Times New Roman"/>
            <w:sz w:val="24"/>
            <w:szCs w:val="24"/>
            <w:highlight w:val="cyan"/>
            <w:lang w:val="en-US"/>
            <w:rPrChange w:id="1251" w:author="Bizan N. Balzer" w:date="2021-10-02T11:52:00Z">
              <w:rPr>
                <w:rFonts w:ascii="Times New Roman" w:hAnsi="Times New Roman" w:cs="Times New Roman"/>
                <w:sz w:val="24"/>
                <w:szCs w:val="24"/>
                <w:lang w:val="en-US"/>
              </w:rPr>
            </w:rPrChange>
          </w:rPr>
          <w:delText>1</w:delText>
        </w:r>
      </w:del>
      <w:r w:rsidR="00A804CE" w:rsidRPr="009A1C08">
        <w:rPr>
          <w:rFonts w:ascii="Times New Roman" w:hAnsi="Times New Roman" w:cs="Times New Roman"/>
          <w:sz w:val="24"/>
          <w:szCs w:val="24"/>
          <w:lang w:val="en-US"/>
        </w:rPr>
        <w:t xml:space="preserve">). </w:t>
      </w:r>
    </w:p>
    <w:p w14:paraId="0F69870A" w14:textId="77777777" w:rsidR="008D65D5" w:rsidRPr="009A1C08" w:rsidRDefault="008D65D5" w:rsidP="009A1C08">
      <w:pPr>
        <w:spacing w:line="480" w:lineRule="auto"/>
        <w:rPr>
          <w:rFonts w:ascii="Times New Roman" w:hAnsi="Times New Roman" w:cs="Times New Roman"/>
          <w:sz w:val="24"/>
          <w:szCs w:val="24"/>
          <w:lang w:val="en-US"/>
        </w:rPr>
      </w:pPr>
    </w:p>
    <w:p w14:paraId="4859D270" w14:textId="660CBB23" w:rsidR="008D65D5" w:rsidRPr="009A1C08" w:rsidRDefault="00305224">
      <w:pPr>
        <w:pStyle w:val="berschrift3"/>
        <w:spacing w:after="240" w:line="360" w:lineRule="auto"/>
        <w:jc w:val="both"/>
        <w:rPr>
          <w:rFonts w:ascii="Times New Roman" w:hAnsi="Times New Roman" w:cs="Times New Roman"/>
          <w:lang w:val="en-US"/>
        </w:rPr>
        <w:pPrChange w:id="1252" w:author="anna.resch88@gmail.com" w:date="2022-01-05T11:00:00Z">
          <w:pPr>
            <w:pStyle w:val="berschrift3"/>
            <w:spacing w:line="360" w:lineRule="auto"/>
            <w:jc w:val="both"/>
          </w:pPr>
        </w:pPrChange>
      </w:pPr>
      <w:r w:rsidRPr="009A1C08">
        <w:rPr>
          <w:rFonts w:ascii="Times New Roman" w:hAnsi="Times New Roman" w:cs="Times New Roman"/>
          <w:lang w:val="en-US"/>
        </w:rPr>
        <w:t xml:space="preserve">Mechanical </w:t>
      </w:r>
      <w:r w:rsidR="008F0715" w:rsidRPr="009A1C08">
        <w:rPr>
          <w:rFonts w:ascii="Times New Roman" w:hAnsi="Times New Roman" w:cs="Times New Roman"/>
          <w:lang w:val="en-US"/>
        </w:rPr>
        <w:t>properties</w:t>
      </w:r>
    </w:p>
    <w:p w14:paraId="288BFC49" w14:textId="5E6E4BAB" w:rsidR="0086273B" w:rsidRPr="009A1C08" w:rsidRDefault="0086273B">
      <w:pPr>
        <w:pStyle w:val="berschrift4"/>
        <w:spacing w:after="240" w:line="360" w:lineRule="auto"/>
        <w:jc w:val="both"/>
        <w:rPr>
          <w:rFonts w:ascii="Times New Roman" w:hAnsi="Times New Roman" w:cs="Times New Roman"/>
          <w:sz w:val="24"/>
          <w:szCs w:val="24"/>
          <w:lang w:val="en-US"/>
        </w:rPr>
        <w:pPrChange w:id="1253" w:author="anna.resch88@gmail.com" w:date="2022-01-05T11:00:00Z">
          <w:pPr>
            <w:pStyle w:val="berschrift4"/>
            <w:spacing w:line="360" w:lineRule="auto"/>
            <w:jc w:val="both"/>
          </w:pPr>
        </w:pPrChange>
      </w:pPr>
      <w:r w:rsidRPr="009A1C08">
        <w:rPr>
          <w:rFonts w:ascii="Times New Roman" w:hAnsi="Times New Roman" w:cs="Times New Roman"/>
          <w:sz w:val="24"/>
          <w:szCs w:val="24"/>
          <w:lang w:val="en-US"/>
        </w:rPr>
        <w:t>Nanoindentation</w:t>
      </w:r>
    </w:p>
    <w:p w14:paraId="5D5A4347" w14:textId="69D4556D" w:rsidR="000B5FF1" w:rsidRDefault="00305224" w:rsidP="009A1C08">
      <w:pPr>
        <w:spacing w:line="480" w:lineRule="auto"/>
        <w:jc w:val="both"/>
        <w:rPr>
          <w:ins w:id="1254" w:author="anna.resch88@gmail.com" w:date="2022-01-05T11:08:00Z"/>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To </w:t>
      </w:r>
      <w:del w:id="1255" w:author="anna.resch88@gmail.com" w:date="2022-01-03T10:22:00Z">
        <w:r w:rsidR="00562FE7" w:rsidRPr="009A1C08" w:rsidDel="00651C27">
          <w:rPr>
            <w:rFonts w:ascii="Times New Roman" w:hAnsi="Times New Roman" w:cs="Times New Roman"/>
            <w:sz w:val="24"/>
            <w:szCs w:val="24"/>
            <w:lang w:val="en-US"/>
          </w:rPr>
          <w:delText xml:space="preserve">determine </w:delText>
        </w:r>
      </w:del>
      <w:ins w:id="1256" w:author="anna.resch88@gmail.com" w:date="2022-01-03T10:22:00Z">
        <w:r w:rsidR="00651C27">
          <w:rPr>
            <w:rFonts w:ascii="Times New Roman" w:hAnsi="Times New Roman" w:cs="Times New Roman"/>
            <w:sz w:val="24"/>
            <w:szCs w:val="24"/>
            <w:lang w:val="en-US"/>
          </w:rPr>
          <w:t>evaluate</w:t>
        </w:r>
        <w:r w:rsidR="00651C27" w:rsidRPr="009A1C08">
          <w:rPr>
            <w:rFonts w:ascii="Times New Roman" w:hAnsi="Times New Roman" w:cs="Times New Roman"/>
            <w:sz w:val="24"/>
            <w:szCs w:val="24"/>
            <w:lang w:val="en-US"/>
          </w:rPr>
          <w:t xml:space="preserve"> </w:t>
        </w:r>
      </w:ins>
      <w:r w:rsidR="00562FE7" w:rsidRPr="009A1C08">
        <w:rPr>
          <w:rFonts w:ascii="Times New Roman" w:hAnsi="Times New Roman" w:cs="Times New Roman"/>
          <w:sz w:val="24"/>
          <w:szCs w:val="24"/>
          <w:lang w:val="en-US"/>
        </w:rPr>
        <w:t>mechanical</w:t>
      </w:r>
      <w:r w:rsidRPr="009A1C08">
        <w:rPr>
          <w:rFonts w:ascii="Times New Roman" w:hAnsi="Times New Roman" w:cs="Times New Roman"/>
          <w:sz w:val="24"/>
          <w:szCs w:val="24"/>
          <w:lang w:val="en-US"/>
        </w:rPr>
        <w:t xml:space="preserve"> properties on a microscopic level, </w:t>
      </w:r>
      <w:r w:rsidR="00273108" w:rsidRPr="009A1C08">
        <w:rPr>
          <w:rFonts w:ascii="Times New Roman" w:hAnsi="Times New Roman" w:cs="Times New Roman"/>
          <w:sz w:val="24"/>
          <w:szCs w:val="24"/>
          <w:lang w:val="en-US"/>
        </w:rPr>
        <w:t xml:space="preserve">we </w:t>
      </w:r>
      <w:del w:id="1257" w:author="anna.resch88@gmail.com" w:date="2022-01-03T10:21:00Z">
        <w:r w:rsidR="00273108" w:rsidRPr="009A1C08" w:rsidDel="00651C27">
          <w:rPr>
            <w:rFonts w:ascii="Times New Roman" w:hAnsi="Times New Roman" w:cs="Times New Roman"/>
            <w:sz w:val="24"/>
            <w:szCs w:val="24"/>
            <w:lang w:val="en-US"/>
          </w:rPr>
          <w:delText>measured the m</w:delText>
        </w:r>
        <w:r w:rsidR="000313CA" w:rsidRPr="009A1C08" w:rsidDel="00651C27">
          <w:rPr>
            <w:rFonts w:ascii="Times New Roman" w:hAnsi="Times New Roman" w:cs="Times New Roman"/>
            <w:sz w:val="24"/>
            <w:szCs w:val="24"/>
            <w:lang w:val="en-US"/>
          </w:rPr>
          <w:delText>icro-elasticity in terms of</w:delText>
        </w:r>
      </w:del>
      <w:ins w:id="1258" w:author="anna.resch88@gmail.com" w:date="2022-01-03T10:21:00Z">
        <w:r w:rsidR="00651C27">
          <w:rPr>
            <w:rFonts w:ascii="Times New Roman" w:hAnsi="Times New Roman" w:cs="Times New Roman"/>
            <w:sz w:val="24"/>
            <w:szCs w:val="24"/>
            <w:lang w:val="en-US"/>
          </w:rPr>
          <w:t>determined</w:t>
        </w:r>
      </w:ins>
      <w:r w:rsidR="000313CA" w:rsidRPr="009A1C08">
        <w:rPr>
          <w:rFonts w:ascii="Times New Roman" w:hAnsi="Times New Roman" w:cs="Times New Roman"/>
          <w:sz w:val="24"/>
          <w:szCs w:val="24"/>
          <w:lang w:val="en-US"/>
        </w:rPr>
        <w:t xml:space="preserve"> Young’s modulus </w:t>
      </w:r>
      <w:r w:rsidR="000A0A3F" w:rsidRPr="009A1C08">
        <w:rPr>
          <w:rFonts w:ascii="Times New Roman" w:hAnsi="Times New Roman" w:cs="Times New Roman"/>
          <w:sz w:val="24"/>
          <w:szCs w:val="24"/>
          <w:lang w:val="en-US"/>
        </w:rPr>
        <w:t xml:space="preserve">by </w:t>
      </w:r>
      <w:r w:rsidR="00273108" w:rsidRPr="009A1C08">
        <w:rPr>
          <w:rFonts w:ascii="Times New Roman" w:hAnsi="Times New Roman" w:cs="Times New Roman"/>
          <w:sz w:val="24"/>
          <w:szCs w:val="24"/>
          <w:lang w:val="en-US"/>
        </w:rPr>
        <w:t>nanoindentation utilizing the</w:t>
      </w:r>
      <w:r w:rsidR="004D1334" w:rsidRPr="009A1C08">
        <w:rPr>
          <w:rFonts w:ascii="Times New Roman" w:hAnsi="Times New Roman" w:cs="Times New Roman"/>
          <w:sz w:val="24"/>
          <w:szCs w:val="24"/>
          <w:lang w:val="en-US"/>
        </w:rPr>
        <w:t xml:space="preserve"> Hertz fit method</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&lt;EndNote&gt;&lt;Cite&gt;&lt;Author&gt;Hertz&lt;/Author&gt;&lt;Year&gt;1881&lt;/Year&gt;&lt;RecNum&gt;28&lt;/RecNum&gt;&lt;DisplayText&gt;&lt;style face="superscript"&gt;[26]&lt;/style&gt;&lt;/DisplayText&gt;&lt;record&gt;&lt;rec-number&gt;28&lt;/rec-number&gt;&lt;foreign-keys&gt;&lt;key app="EN" db-id="zvspev52q5sttqetatnpexxo02zdpswpztzw" timestamp="1602401589"&gt;28&lt;/key&gt;&lt;/foreign-keys&gt;&lt;ref-type name="Journal Article"&gt;17&lt;/ref-type&gt;&lt;contributors&gt;&lt;authors&gt;&lt;author&gt;Hertz, H.&lt;/author&gt;&lt;/authors&gt;&lt;/contributors&gt;&lt;titles&gt;&lt;title&gt;H. Hertz, Über die Berührung fester elastischer Körper, Journal für die reine und angewandte Mathematik 92, 156-171 (1881)&lt;/title&gt;&lt;secondary-title&gt;Journal für die reine und angewandte Mathematik&lt;/secondary-title&gt;&lt;/titles&gt;&lt;periodical&gt;&lt;full-title&gt;Journal für die reine und angewandte Mathematik&lt;/full-title&gt;&lt;/periodical&gt;&lt;pages&gt;156-171&lt;/pages&gt;&lt;volume&gt;171&lt;/volume&gt;&lt;keywords&gt;&lt;keyword&gt;Elasticity&lt;/keyword&gt;&lt;keyword&gt;analytical model&lt;/keyword&gt;&lt;keyword&gt;elastic behavior&lt;/keyword&gt;&lt;keyword&gt;soft matter&lt;/keyword&gt;&lt;/keywords&gt;&lt;dates&gt;&lt;year&gt;1881&lt;/year&gt;&lt;/dates&gt;&lt;urls&gt;&lt;pdf-urls&gt;&lt;url&gt;file:///C:/Users/annar/Documents/Backup ZBSA Aug 2019/03_Literaturverzeichnis V.2/03_Methoden/20_Nanoindentation/Hertz1881, J Reine Angew Math.pdf&lt;/url&gt;&lt;/pdf-urls&gt;&lt;/urls&gt;&lt;/record&gt;&lt;/Cite&gt;&lt;/EndNote&gt;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[26]</w:t>
      </w:r>
      <w:r w:rsidR="00697024">
        <w:rPr>
          <w:rFonts w:ascii="Times New Roman" w:hAnsi="Times New Roman" w:cs="Times New Roman"/>
          <w:sz w:val="24"/>
          <w:szCs w:val="24"/>
          <w:lang w:val="en-US"/>
        </w:rPr>
        <w:fldChar w:fldCharType="end"/>
      </w:r>
      <w:r w:rsidR="004D1334" w:rsidRPr="009A1C08">
        <w:rPr>
          <w:rFonts w:ascii="Times New Roman" w:hAnsi="Times New Roman" w:cs="Times New Roman"/>
          <w:sz w:val="24"/>
          <w:szCs w:val="24"/>
          <w:lang w:val="en-US"/>
        </w:rPr>
        <w:t xml:space="preserve"> (</w:t>
      </w:r>
      <w:r w:rsidR="004D1334" w:rsidRPr="009A1C08">
        <w:rPr>
          <w:rFonts w:ascii="Times New Roman" w:hAnsi="Times New Roman" w:cs="Times New Roman"/>
          <w:b/>
          <w:sz w:val="24"/>
          <w:szCs w:val="24"/>
          <w:lang w:val="en-US"/>
        </w:rPr>
        <w:t xml:space="preserve">Figure </w:t>
      </w:r>
      <w:r w:rsidR="006346E2" w:rsidRPr="009A1C08">
        <w:rPr>
          <w:rFonts w:ascii="Times New Roman" w:hAnsi="Times New Roman" w:cs="Times New Roman"/>
          <w:b/>
          <w:sz w:val="24"/>
          <w:szCs w:val="24"/>
          <w:lang w:val="en-US"/>
        </w:rPr>
        <w:t>3</w:t>
      </w:r>
      <w:r w:rsidR="00273108" w:rsidRPr="009A1C08">
        <w:rPr>
          <w:rFonts w:ascii="Times New Roman" w:hAnsi="Times New Roman" w:cs="Times New Roman"/>
          <w:sz w:val="24"/>
          <w:szCs w:val="24"/>
          <w:lang w:val="en-US"/>
        </w:rPr>
        <w:t xml:space="preserve">, </w:t>
      </w:r>
      <w:r w:rsidR="004F7A69" w:rsidRPr="009A1C08">
        <w:rPr>
          <w:rFonts w:ascii="Times New Roman" w:hAnsi="Times New Roman" w:cs="Times New Roman"/>
          <w:sz w:val="24"/>
          <w:szCs w:val="24"/>
          <w:lang w:val="en-US"/>
        </w:rPr>
        <w:t>for</w:t>
      </w:r>
      <w:r w:rsidR="00273108" w:rsidRPr="009A1C08">
        <w:rPr>
          <w:rFonts w:ascii="Times New Roman" w:hAnsi="Times New Roman" w:cs="Times New Roman"/>
          <w:sz w:val="24"/>
          <w:szCs w:val="24"/>
          <w:lang w:val="en-US"/>
        </w:rPr>
        <w:t xml:space="preserve"> details </w:t>
      </w:r>
      <w:r w:rsidR="004F7A69" w:rsidRPr="009A1C08">
        <w:rPr>
          <w:rFonts w:ascii="Times New Roman" w:hAnsi="Times New Roman" w:cs="Times New Roman"/>
          <w:sz w:val="24"/>
          <w:szCs w:val="24"/>
          <w:lang w:val="en-US"/>
        </w:rPr>
        <w:t xml:space="preserve">see </w:t>
      </w:r>
      <w:del w:id="1259" w:author="Bizan N. Balzer" w:date="2021-10-05T00:41:00Z">
        <w:r w:rsidR="00337981" w:rsidRPr="000B5FF1" w:rsidDel="00A6095E">
          <w:rPr>
            <w:rFonts w:ascii="Times New Roman" w:hAnsi="Times New Roman" w:cs="Times New Roman"/>
            <w:b/>
            <w:bCs/>
            <w:sz w:val="24"/>
            <w:szCs w:val="24"/>
            <w:highlight w:val="cyan"/>
            <w:lang w:val="en-US"/>
            <w:rPrChange w:id="1260" w:author="anna.resch88@gmail.com" w:date="2022-01-05T11:05:00Z">
              <w:rPr>
                <w:rFonts w:ascii="Times New Roman" w:hAnsi="Times New Roman" w:cs="Times New Roman"/>
                <w:sz w:val="24"/>
                <w:szCs w:val="24"/>
                <w:lang w:val="en-US"/>
              </w:rPr>
            </w:rPrChange>
          </w:rPr>
          <w:delText xml:space="preserve">Supplementary </w:delText>
        </w:r>
      </w:del>
      <w:del w:id="1261" w:author="anna.resch88@gmail.com" w:date="2022-01-04T18:04:00Z">
        <w:r w:rsidR="00337981" w:rsidRPr="000B5FF1" w:rsidDel="0021129C">
          <w:rPr>
            <w:rFonts w:ascii="Times New Roman" w:hAnsi="Times New Roman" w:cs="Times New Roman"/>
            <w:b/>
            <w:bCs/>
            <w:sz w:val="24"/>
            <w:szCs w:val="24"/>
            <w:highlight w:val="cyan"/>
            <w:lang w:val="en-US"/>
            <w:rPrChange w:id="1262" w:author="anna.resch88@gmail.com" w:date="2022-01-05T11:05:00Z">
              <w:rPr>
                <w:rFonts w:ascii="Times New Roman" w:hAnsi="Times New Roman" w:cs="Times New Roman"/>
                <w:sz w:val="24"/>
                <w:szCs w:val="24"/>
                <w:lang w:val="en-US"/>
              </w:rPr>
            </w:rPrChange>
          </w:rPr>
          <w:delText>Information</w:delText>
        </w:r>
      </w:del>
      <w:ins w:id="1263" w:author="Bizan N. Balzer" w:date="2021-10-07T22:36:00Z">
        <w:del w:id="1264" w:author="anna.resch88@gmail.com" w:date="2022-01-04T18:04:00Z">
          <w:r w:rsidR="00E96D6A" w:rsidRPr="000B5FF1" w:rsidDel="0021129C">
            <w:rPr>
              <w:rFonts w:ascii="Times New Roman" w:hAnsi="Times New Roman" w:cs="Times New Roman"/>
              <w:b/>
              <w:bCs/>
              <w:sz w:val="24"/>
              <w:szCs w:val="24"/>
              <w:highlight w:val="cyan"/>
              <w:lang w:val="en-US"/>
              <w:rPrChange w:id="1265" w:author="anna.resch88@gmail.com" w:date="2022-01-05T11:05:00Z">
                <w:rPr>
                  <w:rFonts w:cstheme="majorHAnsi"/>
                  <w:noProof/>
                  <w:lang w:val="en-US"/>
                </w:rPr>
              </w:rPrChange>
            </w:rPr>
            <w:delText>Supplementary Methods and Materials</w:delText>
          </w:r>
          <w:r w:rsidR="00E96D6A" w:rsidRPr="000B5FF1" w:rsidDel="0021129C">
            <w:rPr>
              <w:rFonts w:ascii="Times New Roman" w:hAnsi="Times New Roman" w:cs="Times New Roman"/>
              <w:b/>
              <w:bCs/>
              <w:sz w:val="24"/>
              <w:szCs w:val="24"/>
              <w:highlight w:val="cyan"/>
              <w:lang w:val="en-US"/>
              <w:rPrChange w:id="1266" w:author="anna.resch88@gmail.com" w:date="2022-01-05T11:05:00Z">
                <w:rPr>
                  <w:rFonts w:ascii="Times New Roman" w:hAnsi="Times New Roman" w:cs="Times New Roman"/>
                  <w:sz w:val="24"/>
                  <w:szCs w:val="24"/>
                  <w:highlight w:val="cyan"/>
                  <w:lang w:val="en-US"/>
                </w:rPr>
              </w:rPrChange>
            </w:rPr>
            <w:delText xml:space="preserve"> </w:delText>
          </w:r>
        </w:del>
      </w:ins>
      <w:ins w:id="1267" w:author="Bizan N. Balzer" w:date="2021-10-05T00:41:00Z">
        <w:del w:id="1268" w:author="anna.resch88@gmail.com" w:date="2022-01-04T18:04:00Z">
          <w:r w:rsidR="00A6095E" w:rsidRPr="000B5FF1" w:rsidDel="0021129C">
            <w:rPr>
              <w:rFonts w:ascii="Times New Roman" w:hAnsi="Times New Roman" w:cs="Times New Roman"/>
              <w:b/>
              <w:bCs/>
              <w:sz w:val="24"/>
              <w:szCs w:val="24"/>
              <w:highlight w:val="cyan"/>
              <w:lang w:val="en-US"/>
              <w:rPrChange w:id="1269" w:author="anna.resch88@gmail.com" w:date="2022-01-05T11:05:00Z">
                <w:rPr>
                  <w:rFonts w:ascii="Times New Roman" w:hAnsi="Times New Roman" w:cs="Times New Roman"/>
                  <w:sz w:val="24"/>
                  <w:szCs w:val="24"/>
                  <w:lang w:val="en-US"/>
                </w:rPr>
              </w:rPrChange>
            </w:rPr>
            <w:delText>2.2</w:delText>
          </w:r>
        </w:del>
      </w:ins>
      <w:ins w:id="1270" w:author="Bizan N. Balzer" w:date="2021-10-07T22:07:00Z">
        <w:del w:id="1271" w:author="anna.resch88@gmail.com" w:date="2022-01-04T18:04:00Z">
          <w:r w:rsidR="005F3832" w:rsidRPr="000B5FF1" w:rsidDel="0021129C">
            <w:rPr>
              <w:rFonts w:ascii="Times New Roman" w:hAnsi="Times New Roman" w:cs="Times New Roman"/>
              <w:b/>
              <w:bCs/>
              <w:sz w:val="24"/>
              <w:szCs w:val="24"/>
              <w:highlight w:val="cyan"/>
              <w:lang w:val="en-US"/>
              <w:rPrChange w:id="1272" w:author="anna.resch88@gmail.com" w:date="2022-01-05T11:05:00Z">
                <w:rPr>
                  <w:rFonts w:ascii="Times New Roman" w:hAnsi="Times New Roman" w:cs="Times New Roman"/>
                  <w:sz w:val="24"/>
                  <w:szCs w:val="24"/>
                  <w:lang w:val="en-US"/>
                </w:rPr>
              </w:rPrChange>
            </w:rPr>
            <w:delText xml:space="preserve"> and SI</w:delText>
          </w:r>
        </w:del>
      </w:ins>
      <w:ins w:id="1273" w:author="anna.resch88@gmail.com" w:date="2022-01-04T18:04:00Z">
        <w:r w:rsidR="0021129C" w:rsidRPr="000B5FF1">
          <w:rPr>
            <w:rFonts w:ascii="Times New Roman" w:hAnsi="Times New Roman" w:cs="Times New Roman"/>
            <w:b/>
            <w:bCs/>
            <w:sz w:val="24"/>
            <w:szCs w:val="24"/>
            <w:highlight w:val="cyan"/>
            <w:lang w:val="en-US"/>
            <w:rPrChange w:id="1274" w:author="anna.resch88@gmail.com" w:date="2022-01-05T11:05:00Z">
              <w:rPr>
                <w:rFonts w:ascii="Times New Roman" w:hAnsi="Times New Roman" w:cs="Times New Roman"/>
                <w:sz w:val="24"/>
                <w:szCs w:val="24"/>
                <w:highlight w:val="cyan"/>
                <w:lang w:val="en-US"/>
              </w:rPr>
            </w:rPrChange>
          </w:rPr>
          <w:t xml:space="preserve">SI </w:t>
        </w:r>
      </w:ins>
      <w:ins w:id="1275" w:author="anna.resch88@gmail.com" w:date="2022-01-16T12:15:00Z">
        <w:r w:rsidR="00D610B0">
          <w:rPr>
            <w:rFonts w:ascii="Times New Roman" w:hAnsi="Times New Roman" w:cs="Times New Roman"/>
            <w:b/>
            <w:bCs/>
            <w:sz w:val="24"/>
            <w:szCs w:val="24"/>
            <w:highlight w:val="cyan"/>
            <w:lang w:val="en-US"/>
          </w:rPr>
          <w:t>section</w:t>
        </w:r>
      </w:ins>
      <w:ins w:id="1276" w:author="anna.resch88@gmail.com" w:date="2022-01-04T18:04:00Z">
        <w:r w:rsidR="0021129C" w:rsidRPr="000B5FF1">
          <w:rPr>
            <w:rFonts w:ascii="Times New Roman" w:hAnsi="Times New Roman" w:cs="Times New Roman"/>
            <w:b/>
            <w:bCs/>
            <w:sz w:val="24"/>
            <w:szCs w:val="24"/>
            <w:highlight w:val="cyan"/>
            <w:lang w:val="en-US"/>
            <w:rPrChange w:id="1277" w:author="anna.resch88@gmail.com" w:date="2022-01-05T11:05:00Z">
              <w:rPr>
                <w:rFonts w:ascii="Times New Roman" w:hAnsi="Times New Roman" w:cs="Times New Roman"/>
                <w:sz w:val="24"/>
                <w:szCs w:val="24"/>
                <w:highlight w:val="cyan"/>
                <w:lang w:val="en-US"/>
              </w:rPr>
            </w:rPrChange>
          </w:rPr>
          <w:t xml:space="preserve"> 1</w:t>
        </w:r>
      </w:ins>
      <w:ins w:id="1278" w:author="anna.resch88@gmail.com" w:date="2022-01-16T12:15:00Z">
        <w:r w:rsidR="00D610B0">
          <w:rPr>
            <w:rFonts w:ascii="Times New Roman" w:hAnsi="Times New Roman" w:cs="Times New Roman"/>
            <w:b/>
            <w:bCs/>
            <w:sz w:val="24"/>
            <w:szCs w:val="24"/>
            <w:highlight w:val="cyan"/>
            <w:lang w:val="en-US"/>
          </w:rPr>
          <w:t>1</w:t>
        </w:r>
      </w:ins>
      <w:ins w:id="1279" w:author="Bizan N. Balzer" w:date="2021-10-07T22:07:00Z">
        <w:del w:id="1280" w:author="anna.resch88@gmail.com" w:date="2022-01-05T11:05:00Z">
          <w:r w:rsidR="005F3832" w:rsidRPr="005F3832" w:rsidDel="000B5FF1">
            <w:rPr>
              <w:rFonts w:ascii="Times New Roman" w:hAnsi="Times New Roman" w:cs="Times New Roman"/>
              <w:sz w:val="24"/>
              <w:szCs w:val="24"/>
              <w:highlight w:val="cyan"/>
              <w:lang w:val="en-US"/>
              <w:rPrChange w:id="1281" w:author="Bizan N. Balzer" w:date="2021-10-07T22:09:00Z">
                <w:rPr>
                  <w:rFonts w:ascii="Times New Roman" w:hAnsi="Times New Roman" w:cs="Times New Roman"/>
                  <w:sz w:val="24"/>
                  <w:szCs w:val="24"/>
                  <w:lang w:val="en-US"/>
                </w:rPr>
              </w:rPrChange>
            </w:rPr>
            <w:delText xml:space="preserve"> </w:delText>
          </w:r>
          <w:commentRangeStart w:id="1282"/>
          <w:r w:rsidR="005F3832" w:rsidRPr="005F3832" w:rsidDel="000B5FF1">
            <w:rPr>
              <w:rFonts w:ascii="Times New Roman" w:hAnsi="Times New Roman" w:cs="Times New Roman"/>
              <w:sz w:val="24"/>
              <w:szCs w:val="24"/>
              <w:highlight w:val="cyan"/>
              <w:lang w:val="en-US"/>
              <w:rPrChange w:id="1283" w:author="Bizan N. Balzer" w:date="2021-10-07T22:09:00Z">
                <w:rPr>
                  <w:rFonts w:ascii="Times New Roman" w:hAnsi="Times New Roman" w:cs="Times New Roman"/>
                  <w:sz w:val="24"/>
                  <w:szCs w:val="24"/>
                  <w:lang w:val="en-US"/>
                </w:rPr>
              </w:rPrChange>
            </w:rPr>
            <w:delText>Table S-3</w:delText>
          </w:r>
        </w:del>
      </w:ins>
      <w:commentRangeEnd w:id="1282"/>
      <w:del w:id="1284" w:author="anna.resch88@gmail.com" w:date="2022-01-05T11:05:00Z">
        <w:r w:rsidR="0021129C" w:rsidDel="000B5FF1">
          <w:rPr>
            <w:rStyle w:val="Kommentarzeichen"/>
          </w:rPr>
          <w:commentReference w:id="1282"/>
        </w:r>
      </w:del>
      <w:r w:rsidR="004D1334" w:rsidRPr="009A1C08">
        <w:rPr>
          <w:rFonts w:ascii="Times New Roman" w:hAnsi="Times New Roman" w:cs="Times New Roman"/>
          <w:sz w:val="24"/>
          <w:szCs w:val="24"/>
          <w:lang w:val="en-US"/>
        </w:rPr>
        <w:t xml:space="preserve">). </w:t>
      </w:r>
      <w:del w:id="1285" w:author="anna.resch88@gmail.com" w:date="2022-01-03T15:44:00Z">
        <w:r w:rsidR="004D1334" w:rsidRPr="009A1C08" w:rsidDel="00D03E96">
          <w:rPr>
            <w:rFonts w:ascii="Times New Roman" w:hAnsi="Times New Roman" w:cs="Times New Roman"/>
            <w:sz w:val="24"/>
            <w:szCs w:val="24"/>
            <w:lang w:val="en-US"/>
          </w:rPr>
          <w:delText xml:space="preserve">For each of the </w:delText>
        </w:r>
        <w:r w:rsidR="00F20A1B" w:rsidRPr="009A1C08" w:rsidDel="00D03E96">
          <w:rPr>
            <w:rFonts w:ascii="Times New Roman" w:hAnsi="Times New Roman" w:cs="Times New Roman"/>
            <w:sz w:val="24"/>
            <w:szCs w:val="24"/>
            <w:lang w:val="en-US"/>
          </w:rPr>
          <w:delText>hydrogel types</w:delText>
        </w:r>
        <w:r w:rsidR="004D1334" w:rsidRPr="009A1C08" w:rsidDel="00D03E96">
          <w:rPr>
            <w:rFonts w:ascii="Times New Roman" w:hAnsi="Times New Roman" w:cs="Times New Roman"/>
            <w:sz w:val="24"/>
            <w:szCs w:val="24"/>
            <w:lang w:val="en-US"/>
          </w:rPr>
          <w:delText xml:space="preserve">, </w:delText>
        </w:r>
        <w:r w:rsidR="00F20A1B" w:rsidRPr="009A1C08" w:rsidDel="00D03E96">
          <w:rPr>
            <w:rFonts w:ascii="Times New Roman" w:hAnsi="Times New Roman" w:cs="Times New Roman"/>
            <w:sz w:val="24"/>
            <w:szCs w:val="24"/>
            <w:lang w:val="en-US"/>
          </w:rPr>
          <w:delText xml:space="preserve">samples </w:delText>
        </w:r>
        <w:r w:rsidR="004D1334" w:rsidRPr="009A1C08" w:rsidDel="00D03E96">
          <w:rPr>
            <w:rFonts w:ascii="Times New Roman" w:hAnsi="Times New Roman" w:cs="Times New Roman"/>
            <w:sz w:val="24"/>
            <w:szCs w:val="24"/>
            <w:lang w:val="en-US"/>
          </w:rPr>
          <w:delText>crosslinked with riboflavin exhibit slightly lower Young’s modul</w:delText>
        </w:r>
        <w:r w:rsidR="00273108" w:rsidRPr="009A1C08" w:rsidDel="00D03E96">
          <w:rPr>
            <w:rFonts w:ascii="Times New Roman" w:hAnsi="Times New Roman" w:cs="Times New Roman"/>
            <w:sz w:val="24"/>
            <w:szCs w:val="24"/>
            <w:lang w:val="en-US"/>
          </w:rPr>
          <w:delText>i</w:delText>
        </w:r>
        <w:r w:rsidR="004D1334" w:rsidRPr="009A1C08" w:rsidDel="00D03E96">
          <w:rPr>
            <w:rFonts w:ascii="Times New Roman" w:hAnsi="Times New Roman" w:cs="Times New Roman"/>
            <w:sz w:val="24"/>
            <w:szCs w:val="24"/>
            <w:lang w:val="en-US"/>
          </w:rPr>
          <w:delText xml:space="preserve"> </w:delText>
        </w:r>
        <w:r w:rsidR="00125AD0" w:rsidRPr="009A1C08" w:rsidDel="00D03E96">
          <w:rPr>
            <w:rFonts w:ascii="Times New Roman" w:hAnsi="Times New Roman" w:cs="Times New Roman"/>
            <w:sz w:val="24"/>
            <w:szCs w:val="24"/>
            <w:lang w:val="en-US"/>
          </w:rPr>
          <w:delText>compared to</w:delText>
        </w:r>
        <w:r w:rsidR="004D1334" w:rsidRPr="009A1C08" w:rsidDel="00D03E96">
          <w:rPr>
            <w:rFonts w:ascii="Times New Roman" w:hAnsi="Times New Roman" w:cs="Times New Roman"/>
            <w:sz w:val="24"/>
            <w:szCs w:val="24"/>
            <w:lang w:val="en-US"/>
          </w:rPr>
          <w:delText xml:space="preserve"> </w:delText>
        </w:r>
        <w:r w:rsidR="00697096" w:rsidRPr="009A1C08" w:rsidDel="00D03E96">
          <w:rPr>
            <w:rFonts w:ascii="Times New Roman" w:hAnsi="Times New Roman" w:cs="Times New Roman"/>
            <w:sz w:val="24"/>
            <w:szCs w:val="24"/>
            <w:lang w:val="en-US"/>
          </w:rPr>
          <w:delText>R</w:delText>
        </w:r>
        <w:r w:rsidR="004D1334" w:rsidRPr="009A1C08" w:rsidDel="00D03E96">
          <w:rPr>
            <w:rFonts w:ascii="Times New Roman" w:hAnsi="Times New Roman" w:cs="Times New Roman"/>
            <w:sz w:val="24"/>
            <w:szCs w:val="24"/>
            <w:lang w:val="en-US"/>
          </w:rPr>
          <w:delText xml:space="preserve">u(II)bpy. However, protein concentration </w:delText>
        </w:r>
      </w:del>
      <w:del w:id="1286" w:author="anna.resch88@gmail.com" w:date="2022-01-03T10:25:00Z">
        <w:r w:rsidR="004D1334" w:rsidRPr="009A1C08" w:rsidDel="00876B67">
          <w:rPr>
            <w:rFonts w:ascii="Times New Roman" w:hAnsi="Times New Roman" w:cs="Times New Roman"/>
            <w:sz w:val="24"/>
            <w:szCs w:val="24"/>
            <w:lang w:val="en-US"/>
          </w:rPr>
          <w:delText xml:space="preserve">of the </w:delText>
        </w:r>
        <w:r w:rsidR="008E6D15" w:rsidRPr="009A1C08" w:rsidDel="00876B67">
          <w:rPr>
            <w:rFonts w:ascii="Times New Roman" w:hAnsi="Times New Roman" w:cs="Times New Roman"/>
            <w:sz w:val="24"/>
            <w:szCs w:val="24"/>
            <w:lang w:val="en-US"/>
          </w:rPr>
          <w:delText xml:space="preserve">ULD-L-ULD </w:delText>
        </w:r>
        <w:r w:rsidR="004D1334" w:rsidRPr="009A1C08" w:rsidDel="00876B67">
          <w:rPr>
            <w:rFonts w:ascii="Times New Roman" w:hAnsi="Times New Roman" w:cs="Times New Roman"/>
            <w:sz w:val="24"/>
            <w:szCs w:val="24"/>
            <w:lang w:val="en-US"/>
          </w:rPr>
          <w:delText xml:space="preserve">solution </w:delText>
        </w:r>
      </w:del>
      <w:del w:id="1287" w:author="anna.resch88@gmail.com" w:date="2022-01-03T15:44:00Z">
        <w:r w:rsidR="004D1334" w:rsidRPr="009A1C08" w:rsidDel="00D03E96">
          <w:rPr>
            <w:rFonts w:ascii="Times New Roman" w:hAnsi="Times New Roman" w:cs="Times New Roman"/>
            <w:sz w:val="24"/>
            <w:szCs w:val="24"/>
            <w:lang w:val="en-US"/>
          </w:rPr>
          <w:delText xml:space="preserve">and ELP </w:delText>
        </w:r>
        <w:r w:rsidR="00B63C14" w:rsidRPr="009A1C08" w:rsidDel="00D03E96">
          <w:rPr>
            <w:rFonts w:ascii="Times New Roman" w:hAnsi="Times New Roman" w:cs="Times New Roman"/>
            <w:sz w:val="24"/>
            <w:szCs w:val="24"/>
            <w:lang w:val="en-US"/>
          </w:rPr>
          <w:delText xml:space="preserve">spacer </w:delText>
        </w:r>
        <w:r w:rsidR="004D1334" w:rsidRPr="009A1C08" w:rsidDel="00D03E96">
          <w:rPr>
            <w:rFonts w:ascii="Times New Roman" w:hAnsi="Times New Roman" w:cs="Times New Roman"/>
            <w:sz w:val="24"/>
            <w:szCs w:val="24"/>
            <w:lang w:val="en-US"/>
          </w:rPr>
          <w:delText>length are the major determinant</w:delText>
        </w:r>
        <w:r w:rsidR="000F42B3" w:rsidRPr="009A1C08" w:rsidDel="00D03E96">
          <w:rPr>
            <w:rFonts w:ascii="Times New Roman" w:hAnsi="Times New Roman" w:cs="Times New Roman"/>
            <w:sz w:val="24"/>
            <w:szCs w:val="24"/>
            <w:lang w:val="en-US"/>
          </w:rPr>
          <w:delText>s</w:delText>
        </w:r>
        <w:r w:rsidR="004D1334" w:rsidRPr="009A1C08" w:rsidDel="00D03E96">
          <w:rPr>
            <w:rFonts w:ascii="Times New Roman" w:hAnsi="Times New Roman" w:cs="Times New Roman"/>
            <w:sz w:val="24"/>
            <w:szCs w:val="24"/>
            <w:lang w:val="en-US"/>
          </w:rPr>
          <w:delText xml:space="preserve"> of gel stiffness. </w:delText>
        </w:r>
      </w:del>
      <w:commentRangeStart w:id="1288"/>
      <w:del w:id="1289" w:author="anna.resch88@gmail.com" w:date="2022-01-03T10:26:00Z">
        <w:r w:rsidR="00FB2F67" w:rsidRPr="009A1C08" w:rsidDel="00876B67">
          <w:rPr>
            <w:rFonts w:ascii="Times New Roman" w:hAnsi="Times New Roman" w:cs="Times New Roman"/>
            <w:sz w:val="24"/>
            <w:szCs w:val="24"/>
            <w:lang w:val="en-US"/>
          </w:rPr>
          <w:delText xml:space="preserve">Varying </w:delText>
        </w:r>
      </w:del>
      <w:commentRangeEnd w:id="1288"/>
      <w:r w:rsidR="00876B67">
        <w:rPr>
          <w:rStyle w:val="Kommentarzeichen"/>
        </w:rPr>
        <w:commentReference w:id="1288"/>
      </w:r>
      <w:del w:id="1290" w:author="anna.resch88@gmail.com" w:date="2022-01-03T10:26:00Z">
        <w:r w:rsidR="00FB2F67" w:rsidRPr="009A1C08" w:rsidDel="00876B67">
          <w:rPr>
            <w:rFonts w:ascii="Times New Roman" w:hAnsi="Times New Roman" w:cs="Times New Roman"/>
            <w:sz w:val="24"/>
            <w:szCs w:val="24"/>
            <w:lang w:val="en-US"/>
          </w:rPr>
          <w:delText>maximum loads and inclusion of a hold period do not affect the slope of the loading part of the load-displacement curve considerably</w:delText>
        </w:r>
      </w:del>
      <w:ins w:id="1291" w:author="Bizan N. Balzer" w:date="2021-10-05T00:47:00Z">
        <w:del w:id="1292" w:author="anna.resch88@gmail.com" w:date="2022-01-03T10:26:00Z">
          <w:r w:rsidR="00A6095E" w:rsidDel="00876B67">
            <w:rPr>
              <w:rFonts w:ascii="Times New Roman" w:hAnsi="Times New Roman" w:cs="Times New Roman"/>
              <w:sz w:val="24"/>
              <w:szCs w:val="24"/>
              <w:lang w:val="en-US"/>
            </w:rPr>
            <w:delText xml:space="preserve"> (</w:delText>
          </w:r>
          <w:r w:rsidR="00A6095E" w:rsidRPr="00AB552A" w:rsidDel="00876B67">
            <w:rPr>
              <w:rFonts w:ascii="Times New Roman" w:hAnsi="Times New Roman" w:cs="Times New Roman"/>
              <w:b/>
              <w:bCs/>
              <w:sz w:val="24"/>
              <w:szCs w:val="24"/>
              <w:highlight w:val="cyan"/>
              <w:lang w:val="en-US"/>
              <w:rPrChange w:id="1293" w:author="Bizan N. Balzer" w:date="2021-10-07T16:21:00Z">
                <w:rPr>
                  <w:rFonts w:ascii="Times New Roman" w:hAnsi="Times New Roman" w:cs="Times New Roman"/>
                  <w:sz w:val="24"/>
                  <w:szCs w:val="24"/>
                  <w:lang w:val="en-US"/>
                </w:rPr>
              </w:rPrChange>
            </w:rPr>
            <w:delText>Fi</w:delText>
          </w:r>
        </w:del>
      </w:ins>
      <w:ins w:id="1294" w:author="Bizan N. Balzer" w:date="2021-10-05T00:48:00Z">
        <w:del w:id="1295" w:author="anna.resch88@gmail.com" w:date="2022-01-03T10:26:00Z">
          <w:r w:rsidR="00A6095E" w:rsidRPr="00AB552A" w:rsidDel="00876B67">
            <w:rPr>
              <w:rFonts w:ascii="Times New Roman" w:hAnsi="Times New Roman" w:cs="Times New Roman"/>
              <w:b/>
              <w:bCs/>
              <w:sz w:val="24"/>
              <w:szCs w:val="24"/>
              <w:highlight w:val="cyan"/>
              <w:lang w:val="en-US"/>
              <w:rPrChange w:id="1296" w:author="Bizan N. Balzer" w:date="2021-10-07T16:21:00Z">
                <w:rPr>
                  <w:rFonts w:ascii="Times New Roman" w:hAnsi="Times New Roman" w:cs="Times New Roman"/>
                  <w:sz w:val="24"/>
                  <w:szCs w:val="24"/>
                  <w:lang w:val="en-US"/>
                </w:rPr>
              </w:rPrChange>
            </w:rPr>
            <w:delText>gure 3b</w:delText>
          </w:r>
          <w:r w:rsidR="00A6095E" w:rsidDel="00876B67">
            <w:rPr>
              <w:rFonts w:ascii="Times New Roman" w:hAnsi="Times New Roman" w:cs="Times New Roman"/>
              <w:sz w:val="24"/>
              <w:szCs w:val="24"/>
              <w:lang w:val="en-US"/>
            </w:rPr>
            <w:delText xml:space="preserve">) </w:delText>
          </w:r>
        </w:del>
      </w:ins>
      <w:del w:id="1297" w:author="anna.resch88@gmail.com" w:date="2022-01-03T10:26:00Z">
        <w:r w:rsidR="00FB2F67" w:rsidRPr="009A1C08" w:rsidDel="00876B67">
          <w:rPr>
            <w:rFonts w:ascii="Times New Roman" w:hAnsi="Times New Roman" w:cs="Times New Roman"/>
            <w:sz w:val="24"/>
            <w:szCs w:val="24"/>
            <w:lang w:val="en-US"/>
          </w:rPr>
          <w:delText>, indicating that the hydrogel’s small-scale mechanical behavior</w:delText>
        </w:r>
        <w:r w:rsidR="0030772E" w:rsidRPr="009A1C08" w:rsidDel="00876B67">
          <w:rPr>
            <w:rFonts w:ascii="Times New Roman" w:hAnsi="Times New Roman" w:cs="Times New Roman"/>
            <w:sz w:val="24"/>
            <w:szCs w:val="24"/>
            <w:lang w:val="en-US"/>
          </w:rPr>
          <w:delText xml:space="preserve"> </w:delText>
        </w:r>
        <w:r w:rsidR="00FB2F67" w:rsidRPr="009A1C08" w:rsidDel="00876B67">
          <w:rPr>
            <w:rFonts w:ascii="Times New Roman" w:hAnsi="Times New Roman" w:cs="Times New Roman"/>
            <w:sz w:val="24"/>
            <w:szCs w:val="24"/>
            <w:lang w:val="en-US"/>
          </w:rPr>
          <w:delText xml:space="preserve">is reproducible for given loading/unloading rates. </w:delText>
        </w:r>
      </w:del>
      <w:r w:rsidR="00125AD0" w:rsidRPr="00AB552A">
        <w:rPr>
          <w:rFonts w:ascii="Times New Roman" w:hAnsi="Times New Roman" w:cs="Times New Roman"/>
          <w:b/>
          <w:sz w:val="24"/>
          <w:szCs w:val="24"/>
          <w:highlight w:val="cyan"/>
          <w:lang w:val="en-US"/>
          <w:rPrChange w:id="1298" w:author="Bizan N. Balzer" w:date="2021-10-07T16:21:00Z">
            <w:rPr>
              <w:rFonts w:ascii="Times New Roman" w:hAnsi="Times New Roman" w:cs="Times New Roman"/>
              <w:b/>
              <w:sz w:val="24"/>
              <w:szCs w:val="24"/>
              <w:lang w:val="en-US"/>
            </w:rPr>
          </w:rPrChange>
        </w:rPr>
        <w:t xml:space="preserve">Figures </w:t>
      </w:r>
      <w:r w:rsidR="006346E2" w:rsidRPr="00AB552A">
        <w:rPr>
          <w:rFonts w:ascii="Times New Roman" w:hAnsi="Times New Roman" w:cs="Times New Roman"/>
          <w:b/>
          <w:sz w:val="24"/>
          <w:szCs w:val="24"/>
          <w:highlight w:val="cyan"/>
          <w:lang w:val="en-US"/>
          <w:rPrChange w:id="1299" w:author="Bizan N. Balzer" w:date="2021-10-07T16:21:00Z">
            <w:rPr>
              <w:rFonts w:ascii="Times New Roman" w:hAnsi="Times New Roman" w:cs="Times New Roman"/>
              <w:b/>
              <w:sz w:val="24"/>
              <w:szCs w:val="24"/>
              <w:lang w:val="en-US"/>
            </w:rPr>
          </w:rPrChange>
        </w:rPr>
        <w:t>3</w:t>
      </w:r>
      <w:ins w:id="1300" w:author="anna.resch88@gmail.com" w:date="2022-01-05T11:07:00Z">
        <w:r w:rsidR="000B5FF1">
          <w:rPr>
            <w:rFonts w:ascii="Times New Roman" w:hAnsi="Times New Roman" w:cs="Times New Roman"/>
            <w:b/>
            <w:sz w:val="24"/>
            <w:szCs w:val="24"/>
            <w:highlight w:val="cyan"/>
            <w:lang w:val="en-US"/>
          </w:rPr>
          <w:t xml:space="preserve"> </w:t>
        </w:r>
      </w:ins>
      <w:ins w:id="1301" w:author="anna.resch88@gmail.com" w:date="2022-01-03T15:43:00Z">
        <w:r w:rsidR="00D03E96">
          <w:rPr>
            <w:rFonts w:ascii="Times New Roman" w:hAnsi="Times New Roman" w:cs="Times New Roman"/>
            <w:b/>
            <w:sz w:val="24"/>
            <w:szCs w:val="24"/>
            <w:highlight w:val="cyan"/>
            <w:lang w:val="en-US"/>
          </w:rPr>
          <w:t>a</w:t>
        </w:r>
      </w:ins>
      <w:del w:id="1302" w:author="anna.resch88@gmail.com" w:date="2022-01-03T15:43:00Z">
        <w:r w:rsidR="00125AD0" w:rsidRPr="00AB552A" w:rsidDel="00D03E96">
          <w:rPr>
            <w:rFonts w:ascii="Times New Roman" w:hAnsi="Times New Roman" w:cs="Times New Roman"/>
            <w:b/>
            <w:sz w:val="24"/>
            <w:szCs w:val="24"/>
            <w:highlight w:val="cyan"/>
            <w:lang w:val="en-US"/>
            <w:rPrChange w:id="1303" w:author="Bizan N. Balzer" w:date="2021-10-07T16:21:00Z">
              <w:rPr>
                <w:rFonts w:ascii="Times New Roman" w:hAnsi="Times New Roman" w:cs="Times New Roman"/>
                <w:b/>
                <w:sz w:val="24"/>
                <w:szCs w:val="24"/>
                <w:lang w:val="en-US"/>
              </w:rPr>
            </w:rPrChange>
          </w:rPr>
          <w:delText>b</w:delText>
        </w:r>
      </w:del>
      <w:r w:rsidR="00125AD0" w:rsidRPr="00AB552A">
        <w:rPr>
          <w:rFonts w:ascii="Times New Roman" w:hAnsi="Times New Roman" w:cs="Times New Roman"/>
          <w:sz w:val="24"/>
          <w:szCs w:val="24"/>
          <w:highlight w:val="cyan"/>
          <w:lang w:val="en-US"/>
          <w:rPrChange w:id="1304" w:author="Bizan N. Balzer" w:date="2021-10-07T16:21:00Z">
            <w:rPr>
              <w:rFonts w:ascii="Times New Roman" w:hAnsi="Times New Roman" w:cs="Times New Roman"/>
              <w:sz w:val="24"/>
              <w:szCs w:val="24"/>
              <w:lang w:val="en-US"/>
            </w:rPr>
          </w:rPrChange>
        </w:rPr>
        <w:t xml:space="preserve"> and </w:t>
      </w:r>
      <w:del w:id="1305" w:author="anna.resch88@gmail.com" w:date="2022-01-03T15:43:00Z">
        <w:r w:rsidR="00125AD0" w:rsidRPr="00AB552A" w:rsidDel="00D03E96">
          <w:rPr>
            <w:rFonts w:ascii="Times New Roman" w:hAnsi="Times New Roman" w:cs="Times New Roman"/>
            <w:b/>
            <w:sz w:val="24"/>
            <w:szCs w:val="24"/>
            <w:highlight w:val="cyan"/>
            <w:lang w:val="en-US"/>
            <w:rPrChange w:id="1306" w:author="Bizan N. Balzer" w:date="2021-10-07T16:21:00Z">
              <w:rPr>
                <w:rFonts w:ascii="Times New Roman" w:hAnsi="Times New Roman" w:cs="Times New Roman"/>
                <w:b/>
                <w:sz w:val="24"/>
                <w:szCs w:val="24"/>
                <w:lang w:val="en-US"/>
              </w:rPr>
            </w:rPrChange>
          </w:rPr>
          <w:delText>c</w:delText>
        </w:r>
      </w:del>
      <w:ins w:id="1307" w:author="anna.resch88@gmail.com" w:date="2022-01-03T15:43:00Z">
        <w:r w:rsidR="00D03E96">
          <w:rPr>
            <w:rFonts w:ascii="Times New Roman" w:hAnsi="Times New Roman" w:cs="Times New Roman"/>
            <w:b/>
            <w:sz w:val="24"/>
            <w:szCs w:val="24"/>
            <w:lang w:val="en-US"/>
          </w:rPr>
          <w:t>b</w:t>
        </w:r>
      </w:ins>
      <w:r w:rsidR="00125AD0" w:rsidRPr="009A1C08">
        <w:rPr>
          <w:rFonts w:ascii="Times New Roman" w:hAnsi="Times New Roman" w:cs="Times New Roman"/>
          <w:sz w:val="24"/>
          <w:szCs w:val="24"/>
          <w:lang w:val="en-US"/>
        </w:rPr>
        <w:t xml:space="preserve"> </w:t>
      </w:r>
      <w:r w:rsidR="00FB2F67" w:rsidRPr="009A1C08">
        <w:rPr>
          <w:rFonts w:ascii="Times New Roman" w:hAnsi="Times New Roman" w:cs="Times New Roman"/>
          <w:sz w:val="24"/>
          <w:szCs w:val="24"/>
          <w:lang w:val="en-US"/>
        </w:rPr>
        <w:t xml:space="preserve">demonstrate viscoelastic </w:t>
      </w:r>
      <w:ins w:id="1308" w:author="anna.resch88@gmail.com" w:date="2022-01-03T10:30:00Z">
        <w:r w:rsidR="00F122E0">
          <w:rPr>
            <w:rFonts w:ascii="Times New Roman" w:hAnsi="Times New Roman" w:cs="Times New Roman"/>
            <w:sz w:val="24"/>
            <w:szCs w:val="24"/>
            <w:lang w:val="en-US"/>
          </w:rPr>
          <w:t xml:space="preserve">and creep </w:t>
        </w:r>
      </w:ins>
      <w:r w:rsidR="00FB2F67" w:rsidRPr="009A1C08">
        <w:rPr>
          <w:rFonts w:ascii="Times New Roman" w:hAnsi="Times New Roman" w:cs="Times New Roman"/>
          <w:sz w:val="24"/>
          <w:szCs w:val="24"/>
          <w:lang w:val="en-US"/>
        </w:rPr>
        <w:t>behavior, hysteresis</w:t>
      </w:r>
      <w:ins w:id="1309" w:author="Alexander Resch" w:date="2022-01-17T19:58:00Z">
        <w:r w:rsidR="003B5A54">
          <w:rPr>
            <w:rFonts w:ascii="Times New Roman" w:hAnsi="Times New Roman" w:cs="Times New Roman"/>
            <w:sz w:val="24"/>
            <w:szCs w:val="24"/>
            <w:lang w:val="en-US"/>
          </w:rPr>
          <w:t>,</w:t>
        </w:r>
      </w:ins>
      <w:r w:rsidR="00FB2F67" w:rsidRPr="009A1C08">
        <w:rPr>
          <w:rFonts w:ascii="Times New Roman" w:hAnsi="Times New Roman" w:cs="Times New Roman"/>
          <w:sz w:val="24"/>
          <w:szCs w:val="24"/>
          <w:lang w:val="en-US"/>
        </w:rPr>
        <w:t xml:space="preserve"> and consistent </w:t>
      </w:r>
      <w:commentRangeStart w:id="1310"/>
      <w:r w:rsidR="00FB2F67" w:rsidRPr="009A1C08">
        <w:rPr>
          <w:rFonts w:ascii="Times New Roman" w:hAnsi="Times New Roman" w:cs="Times New Roman"/>
          <w:sz w:val="24"/>
          <w:szCs w:val="24"/>
          <w:lang w:val="en-US"/>
        </w:rPr>
        <w:t xml:space="preserve">courses </w:t>
      </w:r>
      <w:commentRangeEnd w:id="1310"/>
      <w:r w:rsidR="003B5A54">
        <w:rPr>
          <w:rStyle w:val="Kommentarzeichen"/>
        </w:rPr>
        <w:commentReference w:id="1310"/>
      </w:r>
      <w:r w:rsidR="00FB2F67" w:rsidRPr="009A1C08">
        <w:rPr>
          <w:rFonts w:ascii="Times New Roman" w:hAnsi="Times New Roman" w:cs="Times New Roman"/>
          <w:sz w:val="24"/>
          <w:szCs w:val="24"/>
          <w:lang w:val="en-US"/>
        </w:rPr>
        <w:t xml:space="preserve">for varying loads of up to 300 µN. </w:t>
      </w:r>
      <w:ins w:id="1311" w:author="anna.resch88@gmail.com" w:date="2022-01-03T15:44:00Z">
        <w:r w:rsidR="00D03E96" w:rsidRPr="009A1C08">
          <w:rPr>
            <w:rFonts w:ascii="Times New Roman" w:hAnsi="Times New Roman" w:cs="Times New Roman"/>
            <w:sz w:val="24"/>
            <w:szCs w:val="24"/>
            <w:lang w:val="en-US"/>
          </w:rPr>
          <w:t>For each of the hydrogel types, samples crosslinked with riboflavin exhibit</w:t>
        </w:r>
      </w:ins>
      <w:ins w:id="1312" w:author="anna.resch88@gmail.com" w:date="2022-01-03T15:56:00Z">
        <w:r w:rsidR="009A197F">
          <w:rPr>
            <w:rFonts w:ascii="Times New Roman" w:hAnsi="Times New Roman" w:cs="Times New Roman"/>
            <w:sz w:val="24"/>
            <w:szCs w:val="24"/>
            <w:lang w:val="en-US"/>
          </w:rPr>
          <w:t>ed</w:t>
        </w:r>
      </w:ins>
      <w:ins w:id="1313" w:author="anna.resch88@gmail.com" w:date="2022-01-03T15:44:00Z">
        <w:r w:rsidR="00D03E96" w:rsidRPr="009A1C08">
          <w:rPr>
            <w:rFonts w:ascii="Times New Roman" w:hAnsi="Times New Roman" w:cs="Times New Roman"/>
            <w:sz w:val="24"/>
            <w:szCs w:val="24"/>
            <w:lang w:val="en-US"/>
          </w:rPr>
          <w:t xml:space="preserve"> slightly lower Young’s moduli</w:t>
        </w:r>
      </w:ins>
      <w:ins w:id="1314" w:author="Alexander Resch" w:date="2022-01-17T20:00:00Z">
        <w:r w:rsidR="003B5A54">
          <w:rPr>
            <w:rFonts w:ascii="Times New Roman" w:hAnsi="Times New Roman" w:cs="Times New Roman"/>
            <w:sz w:val="24"/>
            <w:szCs w:val="24"/>
            <w:lang w:val="en-US"/>
          </w:rPr>
          <w:t>, as</w:t>
        </w:r>
      </w:ins>
      <w:ins w:id="1315" w:author="anna.resch88@gmail.com" w:date="2022-01-03T15:44:00Z">
        <w:r w:rsidR="00D03E96" w:rsidRPr="009A1C08">
          <w:rPr>
            <w:rFonts w:ascii="Times New Roman" w:hAnsi="Times New Roman" w:cs="Times New Roman"/>
            <w:sz w:val="24"/>
            <w:szCs w:val="24"/>
            <w:lang w:val="en-US"/>
          </w:rPr>
          <w:t xml:space="preserve"> compared to </w:t>
        </w:r>
        <w:proofErr w:type="spellStart"/>
        <w:proofErr w:type="gramStart"/>
        <w:r w:rsidR="00D03E96">
          <w:rPr>
            <w:rFonts w:ascii="Times New Roman" w:hAnsi="Times New Roman" w:cs="Times New Roman"/>
            <w:sz w:val="24"/>
            <w:szCs w:val="24"/>
            <w:lang w:val="en-US"/>
          </w:rPr>
          <w:t>r</w:t>
        </w:r>
        <w:r w:rsidR="00D03E96" w:rsidRPr="009A1C08">
          <w:rPr>
            <w:rFonts w:ascii="Times New Roman" w:hAnsi="Times New Roman" w:cs="Times New Roman"/>
            <w:sz w:val="24"/>
            <w:szCs w:val="24"/>
            <w:lang w:val="en-US"/>
          </w:rPr>
          <w:t>u</w:t>
        </w:r>
        <w:proofErr w:type="spellEnd"/>
        <w:r w:rsidR="00D03E96" w:rsidRPr="009A1C08">
          <w:rPr>
            <w:rFonts w:ascii="Times New Roman" w:hAnsi="Times New Roman" w:cs="Times New Roman"/>
            <w:sz w:val="24"/>
            <w:szCs w:val="24"/>
            <w:lang w:val="en-US"/>
          </w:rPr>
          <w:t>(</w:t>
        </w:r>
        <w:proofErr w:type="gramEnd"/>
        <w:r w:rsidR="00D03E96" w:rsidRPr="009A1C08">
          <w:rPr>
            <w:rFonts w:ascii="Times New Roman" w:hAnsi="Times New Roman" w:cs="Times New Roman"/>
            <w:sz w:val="24"/>
            <w:szCs w:val="24"/>
            <w:lang w:val="en-US"/>
          </w:rPr>
          <w:t>II)</w:t>
        </w:r>
        <w:proofErr w:type="spellStart"/>
        <w:r w:rsidR="00D03E96" w:rsidRPr="009A1C08">
          <w:rPr>
            <w:rFonts w:ascii="Times New Roman" w:hAnsi="Times New Roman" w:cs="Times New Roman"/>
            <w:sz w:val="24"/>
            <w:szCs w:val="24"/>
            <w:lang w:val="en-US"/>
          </w:rPr>
          <w:t>bpy</w:t>
        </w:r>
      </w:ins>
      <w:proofErr w:type="spellEnd"/>
      <w:ins w:id="1316" w:author="anna.resch88@gmail.com" w:date="2022-01-05T11:07:00Z">
        <w:r w:rsidR="000B5FF1">
          <w:rPr>
            <w:rFonts w:ascii="Times New Roman" w:hAnsi="Times New Roman" w:cs="Times New Roman"/>
            <w:sz w:val="24"/>
            <w:szCs w:val="24"/>
            <w:lang w:val="en-US"/>
          </w:rPr>
          <w:t xml:space="preserve"> (see Figure </w:t>
        </w:r>
        <w:r w:rsidR="000B5FF1" w:rsidRPr="00286350">
          <w:rPr>
            <w:rFonts w:ascii="Times New Roman" w:hAnsi="Times New Roman" w:cs="Times New Roman"/>
            <w:b/>
            <w:bCs/>
            <w:sz w:val="24"/>
            <w:szCs w:val="24"/>
            <w:lang w:val="en-US"/>
          </w:rPr>
          <w:t>3</w:t>
        </w:r>
        <w:r w:rsidR="000B5FF1">
          <w:rPr>
            <w:rFonts w:ascii="Times New Roman" w:hAnsi="Times New Roman" w:cs="Times New Roman"/>
            <w:b/>
            <w:bCs/>
            <w:sz w:val="24"/>
            <w:szCs w:val="24"/>
            <w:lang w:val="en-US"/>
          </w:rPr>
          <w:t xml:space="preserve"> </w:t>
        </w:r>
        <w:r w:rsidR="000B5FF1" w:rsidRPr="00286350">
          <w:rPr>
            <w:rFonts w:ascii="Times New Roman" w:hAnsi="Times New Roman" w:cs="Times New Roman"/>
            <w:b/>
            <w:bCs/>
            <w:sz w:val="24"/>
            <w:szCs w:val="24"/>
            <w:lang w:val="en-US"/>
          </w:rPr>
          <w:t>c</w:t>
        </w:r>
        <w:r w:rsidR="000B5FF1">
          <w:rPr>
            <w:rFonts w:ascii="Times New Roman" w:hAnsi="Times New Roman" w:cs="Times New Roman"/>
            <w:sz w:val="24"/>
            <w:szCs w:val="24"/>
            <w:lang w:val="en-US"/>
          </w:rPr>
          <w:t>)</w:t>
        </w:r>
      </w:ins>
      <w:ins w:id="1317" w:author="anna.resch88@gmail.com" w:date="2022-01-03T15:44:00Z">
        <w:r w:rsidR="00D03E96" w:rsidRPr="009A1C08">
          <w:rPr>
            <w:rFonts w:ascii="Times New Roman" w:hAnsi="Times New Roman" w:cs="Times New Roman"/>
            <w:sz w:val="24"/>
            <w:szCs w:val="24"/>
            <w:lang w:val="en-US"/>
          </w:rPr>
          <w:t xml:space="preserve">. </w:t>
        </w:r>
      </w:ins>
      <w:ins w:id="1318" w:author="anna.resch88@gmail.com" w:date="2022-01-03T15:45:00Z">
        <w:r w:rsidR="00D03E96">
          <w:rPr>
            <w:rFonts w:ascii="Times New Roman" w:hAnsi="Times New Roman" w:cs="Times New Roman"/>
            <w:sz w:val="24"/>
            <w:szCs w:val="24"/>
            <w:lang w:val="en-US"/>
          </w:rPr>
          <w:t xml:space="preserve">Within riboflavin-crosslinked hydrogels, varying protein concentrations and, </w:t>
        </w:r>
      </w:ins>
      <w:ins w:id="1319" w:author="anna.resch88@gmail.com" w:date="2022-01-03T15:46:00Z">
        <w:r w:rsidR="00D03E96">
          <w:rPr>
            <w:rFonts w:ascii="Times New Roman" w:hAnsi="Times New Roman" w:cs="Times New Roman"/>
            <w:sz w:val="24"/>
            <w:szCs w:val="24"/>
            <w:lang w:val="en-US"/>
          </w:rPr>
          <w:t>correspondingly,</w:t>
        </w:r>
      </w:ins>
      <w:ins w:id="1320" w:author="anna.resch88@gmail.com" w:date="2022-01-03T15:45:00Z">
        <w:r w:rsidR="00D03E96">
          <w:rPr>
            <w:rFonts w:ascii="Times New Roman" w:hAnsi="Times New Roman" w:cs="Times New Roman"/>
            <w:sz w:val="24"/>
            <w:szCs w:val="24"/>
            <w:lang w:val="en-US"/>
          </w:rPr>
          <w:t xml:space="preserve"> ELP spacer length </w:t>
        </w:r>
      </w:ins>
      <w:ins w:id="1321" w:author="anna.resch88@gmail.com" w:date="2022-01-03T15:47:00Z">
        <w:r w:rsidR="00BB3F72">
          <w:rPr>
            <w:rFonts w:ascii="Times New Roman" w:hAnsi="Times New Roman" w:cs="Times New Roman"/>
            <w:sz w:val="24"/>
            <w:szCs w:val="24"/>
            <w:lang w:val="en-US"/>
          </w:rPr>
          <w:t xml:space="preserve">determined hydrogel stiffness significantly. </w:t>
        </w:r>
      </w:ins>
      <w:ins w:id="1322" w:author="anna.resch88@gmail.com" w:date="2022-01-03T15:49:00Z">
        <w:r w:rsidR="00BB3F72">
          <w:rPr>
            <w:rFonts w:ascii="Times New Roman" w:hAnsi="Times New Roman" w:cs="Times New Roman"/>
            <w:sz w:val="24"/>
            <w:szCs w:val="24"/>
            <w:lang w:val="en-US"/>
          </w:rPr>
          <w:t xml:space="preserve">Moreover, </w:t>
        </w:r>
      </w:ins>
      <w:ins w:id="1323" w:author="anna.resch88@gmail.com" w:date="2022-01-03T15:57:00Z">
        <w:r w:rsidR="00D7334D">
          <w:rPr>
            <w:rFonts w:ascii="Times New Roman" w:hAnsi="Times New Roman" w:cs="Times New Roman"/>
            <w:sz w:val="24"/>
            <w:szCs w:val="24"/>
            <w:lang w:val="en-US"/>
          </w:rPr>
          <w:t>upon</w:t>
        </w:r>
      </w:ins>
      <w:ins w:id="1324" w:author="anna.resch88@gmail.com" w:date="2022-01-03T15:58:00Z">
        <w:r w:rsidR="00D7334D">
          <w:rPr>
            <w:rFonts w:ascii="Times New Roman" w:hAnsi="Times New Roman" w:cs="Times New Roman"/>
            <w:sz w:val="24"/>
            <w:szCs w:val="24"/>
            <w:lang w:val="en-US"/>
          </w:rPr>
          <w:t xml:space="preserve"> crosslinking of ULD-V20-ULD and ULD-V40-ULD</w:t>
        </w:r>
      </w:ins>
      <w:ins w:id="1325" w:author="Alexander Resch" w:date="2022-01-17T20:02:00Z">
        <w:r w:rsidR="003B5A54">
          <w:rPr>
            <w:rFonts w:ascii="Times New Roman" w:hAnsi="Times New Roman" w:cs="Times New Roman"/>
            <w:sz w:val="24"/>
            <w:szCs w:val="24"/>
            <w:lang w:val="en-US"/>
          </w:rPr>
          <w:t>,</w:t>
        </w:r>
      </w:ins>
      <w:ins w:id="1326" w:author="anna.resch88@gmail.com" w:date="2022-01-03T15:58:00Z">
        <w:r w:rsidR="00D7334D">
          <w:rPr>
            <w:rFonts w:ascii="Times New Roman" w:hAnsi="Times New Roman" w:cs="Times New Roman"/>
            <w:sz w:val="24"/>
            <w:szCs w:val="24"/>
            <w:lang w:val="en-US"/>
          </w:rPr>
          <w:t xml:space="preserve"> </w:t>
        </w:r>
      </w:ins>
      <w:ins w:id="1327" w:author="anna.resch88@gmail.com" w:date="2022-01-16T12:15:00Z">
        <w:r w:rsidR="00D610B0">
          <w:rPr>
            <w:rFonts w:ascii="Times New Roman" w:hAnsi="Times New Roman" w:cs="Times New Roman"/>
            <w:sz w:val="24"/>
            <w:szCs w:val="24"/>
            <w:lang w:val="en-US"/>
          </w:rPr>
          <w:t xml:space="preserve">using </w:t>
        </w:r>
      </w:ins>
      <w:ins w:id="1328" w:author="anna.resch88@gmail.com" w:date="2022-01-16T12:16:00Z">
        <w:r w:rsidR="00D610B0">
          <w:rPr>
            <w:rFonts w:ascii="Times New Roman" w:hAnsi="Times New Roman" w:cs="Times New Roman"/>
            <w:sz w:val="24"/>
            <w:szCs w:val="24"/>
            <w:lang w:val="en-US"/>
          </w:rPr>
          <w:t xml:space="preserve">the lower </w:t>
        </w:r>
      </w:ins>
      <w:ins w:id="1329" w:author="anna.resch88@gmail.com" w:date="2022-01-16T12:15:00Z">
        <w:r w:rsidR="00D610B0">
          <w:rPr>
            <w:rFonts w:ascii="Times New Roman" w:hAnsi="Times New Roman" w:cs="Times New Roman"/>
            <w:sz w:val="24"/>
            <w:szCs w:val="24"/>
            <w:lang w:val="en-US"/>
          </w:rPr>
          <w:t>energy</w:t>
        </w:r>
      </w:ins>
      <w:ins w:id="1330" w:author="anna.resch88@gmail.com" w:date="2022-01-16T12:16:00Z">
        <w:r w:rsidR="00D610B0">
          <w:rPr>
            <w:rFonts w:ascii="Times New Roman" w:hAnsi="Times New Roman" w:cs="Times New Roman"/>
            <w:sz w:val="24"/>
            <w:szCs w:val="24"/>
            <w:lang w:val="en-US"/>
          </w:rPr>
          <w:t xml:space="preserve"> density of </w:t>
        </w:r>
      </w:ins>
      <w:ins w:id="1331" w:author="anna.resch88@gmail.com" w:date="2022-01-03T15:52:00Z">
        <w:r w:rsidR="009A197F">
          <w:rPr>
            <w:rFonts w:ascii="Times New Roman" w:hAnsi="Times New Roman" w:cs="Times New Roman"/>
            <w:sz w:val="24"/>
            <w:szCs w:val="24"/>
            <w:lang w:val="en-US"/>
          </w:rPr>
          <w:t>5.8 J/cm²</w:t>
        </w:r>
      </w:ins>
      <w:ins w:id="1332" w:author="anna.resch88@gmail.com" w:date="2022-01-03T15:58:00Z">
        <w:r w:rsidR="00D7334D">
          <w:rPr>
            <w:rFonts w:ascii="Times New Roman" w:hAnsi="Times New Roman" w:cs="Times New Roman"/>
            <w:sz w:val="24"/>
            <w:szCs w:val="24"/>
            <w:lang w:val="en-US"/>
          </w:rPr>
          <w:t>, s</w:t>
        </w:r>
      </w:ins>
      <w:ins w:id="1333" w:author="anna.resch88@gmail.com" w:date="2022-01-03T15:50:00Z">
        <w:r w:rsidR="00BB3F72">
          <w:rPr>
            <w:rFonts w:ascii="Times New Roman" w:hAnsi="Times New Roman" w:cs="Times New Roman"/>
            <w:sz w:val="24"/>
            <w:szCs w:val="24"/>
            <w:lang w:val="en-US"/>
          </w:rPr>
          <w:t xml:space="preserve">ignificantly </w:t>
        </w:r>
      </w:ins>
      <w:ins w:id="1334" w:author="anna.resch88@gmail.com" w:date="2022-01-03T15:58:00Z">
        <w:r w:rsidR="00D7334D">
          <w:rPr>
            <w:rFonts w:ascii="Times New Roman" w:hAnsi="Times New Roman" w:cs="Times New Roman"/>
            <w:sz w:val="24"/>
            <w:szCs w:val="24"/>
            <w:lang w:val="en-US"/>
          </w:rPr>
          <w:t>softer</w:t>
        </w:r>
      </w:ins>
      <w:ins w:id="1335" w:author="anna.resch88@gmail.com" w:date="2022-01-03T15:50:00Z">
        <w:r w:rsidR="00BB3F72">
          <w:rPr>
            <w:rFonts w:ascii="Times New Roman" w:hAnsi="Times New Roman" w:cs="Times New Roman"/>
            <w:sz w:val="24"/>
            <w:szCs w:val="24"/>
            <w:lang w:val="en-US"/>
          </w:rPr>
          <w:t xml:space="preserve"> </w:t>
        </w:r>
      </w:ins>
      <w:ins w:id="1336" w:author="anna.resch88@gmail.com" w:date="2022-01-03T15:55:00Z">
        <w:r w:rsidR="009A197F">
          <w:rPr>
            <w:rFonts w:ascii="Times New Roman" w:hAnsi="Times New Roman" w:cs="Times New Roman"/>
            <w:sz w:val="24"/>
            <w:szCs w:val="24"/>
            <w:lang w:val="en-US"/>
          </w:rPr>
          <w:t xml:space="preserve">hydrogels </w:t>
        </w:r>
      </w:ins>
      <w:ins w:id="1337" w:author="anna.resch88@gmail.com" w:date="2022-01-03T15:59:00Z">
        <w:r w:rsidR="00D7334D">
          <w:rPr>
            <w:rFonts w:ascii="Times New Roman" w:hAnsi="Times New Roman" w:cs="Times New Roman"/>
            <w:sz w:val="24"/>
            <w:szCs w:val="24"/>
            <w:lang w:val="en-US"/>
          </w:rPr>
          <w:t>were obtained</w:t>
        </w:r>
      </w:ins>
      <w:ins w:id="1338" w:author="Alexander Resch" w:date="2022-01-17T20:02:00Z">
        <w:r w:rsidR="003B5A54">
          <w:rPr>
            <w:rFonts w:ascii="Times New Roman" w:hAnsi="Times New Roman" w:cs="Times New Roman"/>
            <w:sz w:val="24"/>
            <w:szCs w:val="24"/>
            <w:lang w:val="en-US"/>
          </w:rPr>
          <w:t>, as</w:t>
        </w:r>
      </w:ins>
      <w:ins w:id="1339" w:author="anna.resch88@gmail.com" w:date="2022-01-03T15:59:00Z">
        <w:r w:rsidR="00D7334D">
          <w:rPr>
            <w:rFonts w:ascii="Times New Roman" w:hAnsi="Times New Roman" w:cs="Times New Roman"/>
            <w:sz w:val="24"/>
            <w:szCs w:val="24"/>
            <w:lang w:val="en-US"/>
          </w:rPr>
          <w:t xml:space="preserve"> compared to higher illumination d</w:t>
        </w:r>
      </w:ins>
      <w:ins w:id="1340" w:author="anna.resch88@gmail.com" w:date="2022-01-03T16:00:00Z">
        <w:r w:rsidR="00D7334D">
          <w:rPr>
            <w:rFonts w:ascii="Times New Roman" w:hAnsi="Times New Roman" w:cs="Times New Roman"/>
            <w:sz w:val="24"/>
            <w:szCs w:val="24"/>
            <w:lang w:val="en-US"/>
          </w:rPr>
          <w:t xml:space="preserve">ensities </w:t>
        </w:r>
      </w:ins>
      <w:ins w:id="1341" w:author="anna.resch88@gmail.com" w:date="2022-01-03T15:51:00Z">
        <w:r w:rsidR="00BB3F72">
          <w:rPr>
            <w:rFonts w:ascii="Times New Roman" w:hAnsi="Times New Roman" w:cs="Times New Roman"/>
            <w:sz w:val="24"/>
            <w:szCs w:val="24"/>
            <w:lang w:val="en-US"/>
          </w:rPr>
          <w:t>(p&lt;0.05 each)</w:t>
        </w:r>
      </w:ins>
      <w:ins w:id="1342" w:author="anna.resch88@gmail.com" w:date="2022-01-03T15:53:00Z">
        <w:r w:rsidR="009A197F">
          <w:rPr>
            <w:rFonts w:ascii="Times New Roman" w:hAnsi="Times New Roman" w:cs="Times New Roman"/>
            <w:sz w:val="24"/>
            <w:szCs w:val="24"/>
            <w:lang w:val="en-US"/>
          </w:rPr>
          <w:t>. In contrast</w:t>
        </w:r>
      </w:ins>
      <w:ins w:id="1343" w:author="anna.resch88@gmail.com" w:date="2022-01-03T15:56:00Z">
        <w:r w:rsidR="009A197F">
          <w:rPr>
            <w:rFonts w:ascii="Times New Roman" w:hAnsi="Times New Roman" w:cs="Times New Roman"/>
            <w:sz w:val="24"/>
            <w:szCs w:val="24"/>
            <w:lang w:val="en-US"/>
          </w:rPr>
          <w:t xml:space="preserve">, </w:t>
        </w:r>
      </w:ins>
      <w:ins w:id="1344" w:author="anna.resch88@gmail.com" w:date="2022-01-03T15:50:00Z">
        <w:r w:rsidR="00BB3F72">
          <w:rPr>
            <w:rFonts w:ascii="Times New Roman" w:hAnsi="Times New Roman" w:cs="Times New Roman"/>
            <w:sz w:val="24"/>
            <w:szCs w:val="24"/>
            <w:lang w:val="en-US"/>
          </w:rPr>
          <w:t xml:space="preserve">no difference </w:t>
        </w:r>
      </w:ins>
      <w:ins w:id="1345" w:author="anna.resch88@gmail.com" w:date="2022-01-03T16:01:00Z">
        <w:r w:rsidR="00D7334D">
          <w:rPr>
            <w:rFonts w:ascii="Times New Roman" w:hAnsi="Times New Roman" w:cs="Times New Roman"/>
            <w:sz w:val="24"/>
            <w:szCs w:val="24"/>
            <w:lang w:val="en-US"/>
          </w:rPr>
          <w:t xml:space="preserve">in </w:t>
        </w:r>
        <w:proofErr w:type="gramStart"/>
        <w:r w:rsidR="00D7334D">
          <w:rPr>
            <w:rFonts w:ascii="Times New Roman" w:hAnsi="Times New Roman" w:cs="Times New Roman"/>
            <w:sz w:val="24"/>
            <w:szCs w:val="24"/>
            <w:lang w:val="en-US"/>
          </w:rPr>
          <w:t>Young’s</w:t>
        </w:r>
        <w:proofErr w:type="gramEnd"/>
        <w:r w:rsidR="00D7334D">
          <w:rPr>
            <w:rFonts w:ascii="Times New Roman" w:hAnsi="Times New Roman" w:cs="Times New Roman"/>
            <w:sz w:val="24"/>
            <w:szCs w:val="24"/>
            <w:lang w:val="en-US"/>
          </w:rPr>
          <w:t xml:space="preserve"> moduli was observed </w:t>
        </w:r>
      </w:ins>
      <w:ins w:id="1346" w:author="anna.resch88@gmail.com" w:date="2022-01-03T15:56:00Z">
        <w:r w:rsidR="009A197F">
          <w:rPr>
            <w:rFonts w:ascii="Times New Roman" w:hAnsi="Times New Roman" w:cs="Times New Roman"/>
            <w:sz w:val="24"/>
            <w:szCs w:val="24"/>
            <w:lang w:val="en-US"/>
          </w:rPr>
          <w:t>between variants</w:t>
        </w:r>
      </w:ins>
      <w:ins w:id="1347" w:author="Alexander Resch" w:date="2022-01-17T20:02:00Z">
        <w:r w:rsidR="003B5A54">
          <w:rPr>
            <w:rFonts w:ascii="Times New Roman" w:hAnsi="Times New Roman" w:cs="Times New Roman"/>
            <w:sz w:val="24"/>
            <w:szCs w:val="24"/>
            <w:lang w:val="en-US"/>
          </w:rPr>
          <w:t xml:space="preserve"> both</w:t>
        </w:r>
      </w:ins>
      <w:ins w:id="1348" w:author="anna.resch88@gmail.com" w:date="2022-01-03T15:56:00Z">
        <w:r w:rsidR="009A197F">
          <w:rPr>
            <w:rFonts w:ascii="Times New Roman" w:hAnsi="Times New Roman" w:cs="Times New Roman"/>
            <w:sz w:val="24"/>
            <w:szCs w:val="24"/>
            <w:lang w:val="en-US"/>
          </w:rPr>
          <w:t xml:space="preserve"> with and without the RGD epitope</w:t>
        </w:r>
      </w:ins>
      <w:ins w:id="1349" w:author="anna.resch88@gmail.com" w:date="2022-01-03T16:03:00Z">
        <w:r w:rsidR="009F174C">
          <w:rPr>
            <w:rFonts w:ascii="Times New Roman" w:hAnsi="Times New Roman" w:cs="Times New Roman"/>
            <w:sz w:val="24"/>
            <w:szCs w:val="24"/>
            <w:lang w:val="en-US"/>
          </w:rPr>
          <w:t xml:space="preserve">, </w:t>
        </w:r>
        <w:del w:id="1350" w:author="Alexander Resch" w:date="2022-01-17T20:02:00Z">
          <w:r w:rsidR="009F174C" w:rsidDel="003B5A54">
            <w:rPr>
              <w:rFonts w:ascii="Times New Roman" w:hAnsi="Times New Roman" w:cs="Times New Roman"/>
              <w:sz w:val="24"/>
              <w:szCs w:val="24"/>
              <w:lang w:val="en-US"/>
            </w:rPr>
            <w:delText>if</w:delText>
          </w:r>
        </w:del>
      </w:ins>
      <w:ins w:id="1351" w:author="Alexander Resch" w:date="2022-01-17T20:02:00Z">
        <w:r w:rsidR="003B5A54">
          <w:rPr>
            <w:rFonts w:ascii="Times New Roman" w:hAnsi="Times New Roman" w:cs="Times New Roman"/>
            <w:sz w:val="24"/>
            <w:szCs w:val="24"/>
            <w:lang w:val="en-US"/>
          </w:rPr>
          <w:t>given</w:t>
        </w:r>
      </w:ins>
      <w:ins w:id="1352" w:author="anna.resch88@gmail.com" w:date="2022-01-03T16:03:00Z">
        <w:r w:rsidR="009F174C">
          <w:rPr>
            <w:rFonts w:ascii="Times New Roman" w:hAnsi="Times New Roman" w:cs="Times New Roman"/>
            <w:sz w:val="24"/>
            <w:szCs w:val="24"/>
            <w:lang w:val="en-US"/>
          </w:rPr>
          <w:t xml:space="preserve"> both variants were equally illuminated with </w:t>
        </w:r>
      </w:ins>
      <w:ins w:id="1353" w:author="anna.resch88@gmail.com" w:date="2022-01-03T16:01:00Z">
        <w:r w:rsidR="00D7334D">
          <w:rPr>
            <w:rFonts w:ascii="Times New Roman" w:hAnsi="Times New Roman" w:cs="Times New Roman"/>
            <w:sz w:val="24"/>
            <w:szCs w:val="24"/>
            <w:lang w:val="en-US"/>
          </w:rPr>
          <w:t>5.8 J/cm²</w:t>
        </w:r>
      </w:ins>
      <w:ins w:id="1354" w:author="anna.resch88@gmail.com" w:date="2022-01-03T15:44:00Z">
        <w:r w:rsidR="00D03E96" w:rsidRPr="009A1C08">
          <w:rPr>
            <w:rFonts w:ascii="Times New Roman" w:hAnsi="Times New Roman" w:cs="Times New Roman"/>
            <w:sz w:val="24"/>
            <w:szCs w:val="24"/>
            <w:lang w:val="en-US"/>
          </w:rPr>
          <w:t xml:space="preserve">. </w:t>
        </w:r>
      </w:ins>
    </w:p>
    <w:p w14:paraId="574C32B6" w14:textId="79FB4044" w:rsidR="002676CE" w:rsidRDefault="0091532A" w:rsidP="009A1C08">
      <w:pPr>
        <w:spacing w:line="480" w:lineRule="auto"/>
        <w:jc w:val="both"/>
        <w:rPr>
          <w:ins w:id="1355" w:author="anna.resch88@gmail.com" w:date="2022-01-03T15:02:00Z"/>
          <w:rFonts w:ascii="Times New Roman" w:hAnsi="Times New Roman" w:cs="Times New Roman"/>
          <w:sz w:val="24"/>
          <w:szCs w:val="24"/>
          <w:lang w:val="en-US"/>
        </w:rPr>
        <w:sectPr w:rsidR="002676CE" w:rsidSect="00DF47A1">
          <w:footerReference w:type="even" r:id="rId15"/>
          <w:footerReference w:type="default" r:id="rId16"/>
          <w:headerReference w:type="first" r:id="rId17"/>
          <w:pgSz w:w="11906" w:h="16838"/>
          <w:pgMar w:top="1417" w:right="1417" w:bottom="1134" w:left="1417" w:header="708" w:footer="708" w:gutter="0"/>
          <w:cols w:space="708"/>
          <w:titlePg/>
          <w:docGrid w:linePitch="360"/>
        </w:sectPr>
      </w:pPr>
      <w:r w:rsidRPr="009A1C08">
        <w:rPr>
          <w:rFonts w:ascii="Times New Roman" w:hAnsi="Times New Roman" w:cs="Times New Roman"/>
          <w:sz w:val="24"/>
          <w:szCs w:val="24"/>
          <w:lang w:val="en-US"/>
        </w:rPr>
        <w:lastRenderedPageBreak/>
        <w:t>AFM</w:t>
      </w:r>
      <w:r w:rsidR="00D361E6"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results</w:t>
      </w:r>
      <w:r w:rsidR="007D4D9A" w:rsidRPr="009A1C08">
        <w:rPr>
          <w:rFonts w:ascii="Times New Roman" w:hAnsi="Times New Roman" w:cs="Times New Roman"/>
          <w:sz w:val="24"/>
          <w:szCs w:val="24"/>
          <w:lang w:val="en-US"/>
        </w:rPr>
        <w:t xml:space="preserve"> reveal</w:t>
      </w:r>
      <w:ins w:id="1356" w:author="anna.resch88@gmail.com" w:date="2022-01-03T16:07:00Z">
        <w:r w:rsidR="006E7C42">
          <w:rPr>
            <w:rFonts w:ascii="Times New Roman" w:hAnsi="Times New Roman" w:cs="Times New Roman"/>
            <w:sz w:val="24"/>
            <w:szCs w:val="24"/>
            <w:lang w:val="en-US"/>
          </w:rPr>
          <w:t>ed</w:t>
        </w:r>
      </w:ins>
      <w:r w:rsidRPr="009A1C08">
        <w:rPr>
          <w:rFonts w:ascii="Times New Roman" w:hAnsi="Times New Roman" w:cs="Times New Roman"/>
          <w:sz w:val="24"/>
          <w:szCs w:val="24"/>
          <w:lang w:val="en-US"/>
        </w:rPr>
        <w:t xml:space="preserve"> </w:t>
      </w:r>
      <w:r w:rsidR="007D4D9A" w:rsidRPr="009A1C08">
        <w:rPr>
          <w:rFonts w:ascii="Times New Roman" w:hAnsi="Times New Roman" w:cs="Times New Roman"/>
          <w:sz w:val="24"/>
          <w:szCs w:val="24"/>
          <w:lang w:val="en-US"/>
        </w:rPr>
        <w:t>the dependence of crosslinking</w:t>
      </w:r>
      <w:del w:id="1357" w:author="anna.resch88@gmail.com" w:date="2022-01-03T10:30:00Z">
        <w:r w:rsidR="007D4D9A" w:rsidRPr="009A1C08" w:rsidDel="00F122E0">
          <w:rPr>
            <w:rFonts w:ascii="Times New Roman" w:hAnsi="Times New Roman" w:cs="Times New Roman"/>
            <w:sz w:val="24"/>
            <w:szCs w:val="24"/>
            <w:lang w:val="en-US"/>
          </w:rPr>
          <w:delText>-</w:delText>
        </w:r>
      </w:del>
      <w:ins w:id="1358" w:author="anna.resch88@gmail.com" w:date="2022-01-03T10:30:00Z">
        <w:r w:rsidR="00F122E0">
          <w:rPr>
            <w:rFonts w:ascii="Times New Roman" w:hAnsi="Times New Roman" w:cs="Times New Roman"/>
            <w:sz w:val="24"/>
            <w:szCs w:val="24"/>
            <w:lang w:val="en-US"/>
          </w:rPr>
          <w:t xml:space="preserve"> </w:t>
        </w:r>
      </w:ins>
      <w:r w:rsidR="007D4D9A" w:rsidRPr="009A1C08">
        <w:rPr>
          <w:rFonts w:ascii="Times New Roman" w:hAnsi="Times New Roman" w:cs="Times New Roman"/>
          <w:sz w:val="24"/>
          <w:szCs w:val="24"/>
          <w:lang w:val="en-US"/>
        </w:rPr>
        <w:t xml:space="preserve">efficiency </w:t>
      </w:r>
      <w:r w:rsidR="00D361E6" w:rsidRPr="009A1C08">
        <w:rPr>
          <w:rFonts w:ascii="Times New Roman" w:hAnsi="Times New Roman" w:cs="Times New Roman"/>
          <w:sz w:val="24"/>
          <w:szCs w:val="24"/>
          <w:lang w:val="en-US"/>
        </w:rPr>
        <w:t xml:space="preserve">on </w:t>
      </w:r>
      <w:r w:rsidR="007D4D9A" w:rsidRPr="009A1C08">
        <w:rPr>
          <w:rFonts w:ascii="Times New Roman" w:hAnsi="Times New Roman" w:cs="Times New Roman"/>
          <w:sz w:val="24"/>
          <w:szCs w:val="24"/>
          <w:lang w:val="en-US"/>
        </w:rPr>
        <w:t>the catalyst used</w:t>
      </w:r>
      <w:r w:rsidR="00D361E6" w:rsidRPr="009A1C08">
        <w:rPr>
          <w:rFonts w:ascii="Times New Roman" w:hAnsi="Times New Roman" w:cs="Times New Roman"/>
          <w:sz w:val="24"/>
          <w:szCs w:val="24"/>
          <w:lang w:val="en-US"/>
        </w:rPr>
        <w:t xml:space="preserve">, which </w:t>
      </w:r>
      <w:ins w:id="1359" w:author="anna.resch88@gmail.com" w:date="2022-01-04T18:05:00Z">
        <w:r w:rsidR="00E6089B">
          <w:rPr>
            <w:rFonts w:ascii="Times New Roman" w:hAnsi="Times New Roman" w:cs="Times New Roman"/>
            <w:sz w:val="24"/>
            <w:szCs w:val="24"/>
            <w:lang w:val="en-US"/>
          </w:rPr>
          <w:t>wa</w:t>
        </w:r>
      </w:ins>
      <w:del w:id="1360" w:author="anna.resch88@gmail.com" w:date="2022-01-04T18:05:00Z">
        <w:r w:rsidR="00D361E6" w:rsidRPr="009A1C08" w:rsidDel="00E6089B">
          <w:rPr>
            <w:rFonts w:ascii="Times New Roman" w:hAnsi="Times New Roman" w:cs="Times New Roman"/>
            <w:sz w:val="24"/>
            <w:szCs w:val="24"/>
            <w:lang w:val="en-US"/>
          </w:rPr>
          <w:delText>i</w:delText>
        </w:r>
      </w:del>
      <w:r w:rsidR="00D361E6" w:rsidRPr="009A1C08">
        <w:rPr>
          <w:rFonts w:ascii="Times New Roman" w:hAnsi="Times New Roman" w:cs="Times New Roman"/>
          <w:sz w:val="24"/>
          <w:szCs w:val="24"/>
          <w:lang w:val="en-US"/>
        </w:rPr>
        <w:t>s</w:t>
      </w:r>
      <w:r w:rsidR="007D4D9A" w:rsidRPr="009A1C08">
        <w:rPr>
          <w:rFonts w:ascii="Times New Roman" w:hAnsi="Times New Roman" w:cs="Times New Roman"/>
          <w:sz w:val="24"/>
          <w:szCs w:val="24"/>
          <w:lang w:val="en-US"/>
        </w:rPr>
        <w:t xml:space="preserve"> </w:t>
      </w:r>
      <w:r w:rsidR="00D361E6" w:rsidRPr="009A1C08">
        <w:rPr>
          <w:rFonts w:ascii="Times New Roman" w:hAnsi="Times New Roman" w:cs="Times New Roman"/>
          <w:sz w:val="24"/>
          <w:szCs w:val="24"/>
          <w:lang w:val="en-US"/>
        </w:rPr>
        <w:t xml:space="preserve">reflected by </w:t>
      </w:r>
      <w:del w:id="1361" w:author="anna.resch88@gmail.com" w:date="2022-01-03T10:31:00Z">
        <w:r w:rsidR="00D361E6" w:rsidRPr="009A1C08" w:rsidDel="00F122E0">
          <w:rPr>
            <w:rFonts w:ascii="Times New Roman" w:hAnsi="Times New Roman" w:cs="Times New Roman"/>
            <w:sz w:val="24"/>
            <w:szCs w:val="24"/>
            <w:lang w:val="en-US"/>
          </w:rPr>
          <w:delText xml:space="preserve">the </w:delText>
        </w:r>
      </w:del>
      <w:r w:rsidR="00D361E6" w:rsidRPr="009A1C08">
        <w:rPr>
          <w:rFonts w:ascii="Times New Roman" w:hAnsi="Times New Roman" w:cs="Times New Roman"/>
          <w:sz w:val="24"/>
          <w:szCs w:val="24"/>
          <w:lang w:val="en-US"/>
        </w:rPr>
        <w:t xml:space="preserve">different </w:t>
      </w:r>
      <w:r w:rsidR="00D361E6" w:rsidRPr="006E7C42">
        <w:rPr>
          <w:rFonts w:ascii="Times New Roman" w:hAnsi="Times New Roman" w:cs="Times New Roman"/>
          <w:sz w:val="24"/>
          <w:szCs w:val="24"/>
          <w:lang w:val="en-US"/>
        </w:rPr>
        <w:t xml:space="preserve">elasticities </w:t>
      </w:r>
      <w:ins w:id="1362" w:author="anna.resch88@gmail.com" w:date="2022-01-03T16:10:00Z">
        <w:r w:rsidR="006E7C42" w:rsidRPr="006E7C42">
          <w:rPr>
            <w:rFonts w:ascii="Times New Roman" w:hAnsi="Times New Roman" w:cs="Times New Roman"/>
            <w:sz w:val="24"/>
            <w:szCs w:val="24"/>
            <w:lang w:val="en-US"/>
          </w:rPr>
          <w:t xml:space="preserve">(ULD-V20-ULD, </w:t>
        </w:r>
        <w:proofErr w:type="spellStart"/>
        <w:r w:rsidR="006E7C42" w:rsidRPr="006E7C42">
          <w:rPr>
            <w:rFonts w:ascii="Times New Roman" w:hAnsi="Times New Roman" w:cs="Times New Roman"/>
            <w:sz w:val="24"/>
            <w:szCs w:val="24"/>
            <w:lang w:val="en-US"/>
          </w:rPr>
          <w:t>ru</w:t>
        </w:r>
        <w:proofErr w:type="spellEnd"/>
        <w:r w:rsidR="006E7C42" w:rsidRPr="006E7C42">
          <w:rPr>
            <w:rFonts w:ascii="Times New Roman" w:hAnsi="Times New Roman" w:cs="Times New Roman"/>
            <w:sz w:val="24"/>
            <w:szCs w:val="24"/>
            <w:lang w:val="en-US"/>
          </w:rPr>
          <w:t>(II)</w:t>
        </w:r>
        <w:proofErr w:type="spellStart"/>
        <w:r w:rsidR="006E7C42" w:rsidRPr="006E7C42">
          <w:rPr>
            <w:rFonts w:ascii="Times New Roman" w:hAnsi="Times New Roman" w:cs="Times New Roman"/>
            <w:sz w:val="24"/>
            <w:szCs w:val="24"/>
            <w:lang w:val="en-US"/>
          </w:rPr>
          <w:t>bpy</w:t>
        </w:r>
        <w:proofErr w:type="spellEnd"/>
        <w:r w:rsidR="006E7C42" w:rsidRPr="006E7C42">
          <w:rPr>
            <w:rFonts w:ascii="Times New Roman" w:hAnsi="Times New Roman" w:cs="Times New Roman"/>
            <w:sz w:val="24"/>
            <w:szCs w:val="24"/>
            <w:lang w:val="en-US"/>
          </w:rPr>
          <w:t>-</w:t>
        </w:r>
      </w:ins>
      <w:ins w:id="1363" w:author="anna.resch88@gmail.com" w:date="2022-01-03T16:11:00Z">
        <w:r w:rsidR="006E7C42" w:rsidRPr="006E7C42">
          <w:rPr>
            <w:rFonts w:ascii="Times New Roman" w:hAnsi="Times New Roman" w:cs="Times New Roman"/>
            <w:sz w:val="24"/>
            <w:szCs w:val="24"/>
            <w:lang w:val="en-US"/>
          </w:rPr>
          <w:t xml:space="preserve">crosslinked: Young’s modulus </w:t>
        </w:r>
        <w:r w:rsidR="006E7C42" w:rsidRPr="006E7C42">
          <w:rPr>
            <w:rFonts w:ascii="Times New Roman" w:hAnsi="Times New Roman" w:cs="Times New Roman"/>
            <w:color w:val="000000"/>
            <w:sz w:val="24"/>
            <w:szCs w:val="24"/>
            <w:lang w:val="en-US"/>
            <w:rPrChange w:id="1364" w:author="anna.resch88@gmail.com" w:date="2022-01-03T16:12:00Z">
              <w:rPr>
                <w:rFonts w:ascii="Calibri Light" w:hAnsi="Calibri Light" w:cs="Calibri Light"/>
                <w:color w:val="000000"/>
                <w:lang w:val="en-US"/>
              </w:rPr>
            </w:rPrChange>
          </w:rPr>
          <w:t>337</w:t>
        </w:r>
      </w:ins>
      <w:ins w:id="1365" w:author="anna.resch88@gmail.com" w:date="2022-01-03T16:10:00Z">
        <w:r w:rsidR="006E7C42" w:rsidRPr="006E7C42">
          <w:rPr>
            <w:rFonts w:ascii="Times New Roman" w:hAnsi="Times New Roman" w:cs="Times New Roman"/>
            <w:color w:val="000000"/>
            <w:sz w:val="24"/>
            <w:szCs w:val="24"/>
            <w:lang w:val="en-US"/>
            <w:rPrChange w:id="1366" w:author="anna.resch88@gmail.com" w:date="2022-01-03T16:12:00Z">
              <w:rPr>
                <w:rFonts w:ascii="Calibri Light" w:hAnsi="Calibri Light" w:cs="Calibri Light"/>
                <w:color w:val="000000"/>
              </w:rPr>
            </w:rPrChange>
          </w:rPr>
          <w:t xml:space="preserve"> </w:t>
        </w:r>
      </w:ins>
      <w:ins w:id="1367" w:author="anna.resch88@gmail.com" w:date="2022-01-03T16:11:00Z">
        <w:r w:rsidR="006E7C42" w:rsidRPr="006E7C42">
          <w:rPr>
            <w:rFonts w:ascii="Times New Roman" w:hAnsi="Times New Roman" w:cs="Times New Roman"/>
            <w:color w:val="000000"/>
            <w:sz w:val="24"/>
            <w:szCs w:val="24"/>
            <w:lang w:val="en-US"/>
            <w:rPrChange w:id="1368" w:author="anna.resch88@gmail.com" w:date="2022-01-03T16:12:00Z">
              <w:rPr>
                <w:rFonts w:ascii="Calibri Light" w:hAnsi="Calibri Light" w:cs="Calibri Light"/>
                <w:color w:val="000000"/>
                <w:lang w:val="en-US"/>
              </w:rPr>
            </w:rPrChange>
          </w:rPr>
          <w:t xml:space="preserve">kPa </w:t>
        </w:r>
        <w:r w:rsidR="006E7C42" w:rsidRPr="006E7C42">
          <w:rPr>
            <w:rFonts w:ascii="Times New Roman" w:hAnsi="Times New Roman" w:cs="Times New Roman"/>
            <w:color w:val="000000"/>
            <w:sz w:val="24"/>
            <w:szCs w:val="24"/>
            <w:lang w:val="en-US"/>
            <w:rPrChange w:id="1369" w:author="anna.resch88@gmail.com" w:date="2022-01-03T16:12:00Z">
              <w:rPr>
                <w:rFonts w:ascii="Calibri Light" w:hAnsi="Calibri Light" w:cs="Calibri Light"/>
                <w:color w:val="000000"/>
              </w:rPr>
            </w:rPrChange>
          </w:rPr>
          <w:t>± 62 kPa</w:t>
        </w:r>
        <w:r w:rsidR="006E7C42" w:rsidRPr="006E7C42">
          <w:rPr>
            <w:rFonts w:ascii="Times New Roman" w:hAnsi="Times New Roman" w:cs="Times New Roman"/>
            <w:color w:val="000000"/>
            <w:sz w:val="24"/>
            <w:szCs w:val="24"/>
            <w:lang w:val="en-US"/>
            <w:rPrChange w:id="1370" w:author="anna.resch88@gmail.com" w:date="2022-01-03T16:12:00Z">
              <w:rPr>
                <w:rFonts w:ascii="Calibri Light" w:hAnsi="Calibri Light" w:cs="Calibri Light"/>
                <w:color w:val="000000"/>
                <w:lang w:val="en-US"/>
              </w:rPr>
            </w:rPrChange>
          </w:rPr>
          <w:t xml:space="preserve"> (</w:t>
        </w:r>
        <w:proofErr w:type="spellStart"/>
        <w:r w:rsidR="006E7C42" w:rsidRPr="006E7C42">
          <w:rPr>
            <w:rFonts w:ascii="Times New Roman" w:hAnsi="Times New Roman" w:cs="Times New Roman"/>
            <w:color w:val="000000"/>
            <w:sz w:val="24"/>
            <w:szCs w:val="24"/>
            <w:lang w:val="en-US"/>
            <w:rPrChange w:id="1371" w:author="anna.resch88@gmail.com" w:date="2022-01-03T16:12:00Z">
              <w:rPr>
                <w:rFonts w:ascii="Calibri Light" w:hAnsi="Calibri Light" w:cs="Calibri Light"/>
                <w:color w:val="000000"/>
                <w:lang w:val="en-US"/>
              </w:rPr>
            </w:rPrChange>
          </w:rPr>
          <w:t>StD</w:t>
        </w:r>
        <w:proofErr w:type="spellEnd"/>
        <w:r w:rsidR="006E7C42" w:rsidRPr="006E7C42">
          <w:rPr>
            <w:rFonts w:ascii="Times New Roman" w:hAnsi="Times New Roman" w:cs="Times New Roman"/>
            <w:color w:val="000000"/>
            <w:sz w:val="24"/>
            <w:szCs w:val="24"/>
            <w:lang w:val="en-US"/>
            <w:rPrChange w:id="1372" w:author="anna.resch88@gmail.com" w:date="2022-01-03T16:12:00Z">
              <w:rPr>
                <w:rFonts w:ascii="Calibri Light" w:hAnsi="Calibri Light" w:cs="Calibri Light"/>
                <w:color w:val="000000"/>
                <w:lang w:val="en-US"/>
              </w:rPr>
            </w:rPrChange>
          </w:rPr>
          <w:t xml:space="preserve">) vs. riboflavin-crosslinked: </w:t>
        </w:r>
      </w:ins>
      <w:ins w:id="1373" w:author="anna.resch88@gmail.com" w:date="2022-01-03T16:12:00Z">
        <w:r w:rsidR="006E7C42" w:rsidRPr="006E7C42">
          <w:rPr>
            <w:rFonts w:ascii="Times New Roman" w:hAnsi="Times New Roman" w:cs="Times New Roman"/>
            <w:color w:val="000000"/>
            <w:sz w:val="24"/>
            <w:szCs w:val="24"/>
            <w:lang w:val="en-US"/>
            <w:rPrChange w:id="1374" w:author="anna.resch88@gmail.com" w:date="2022-01-03T16:12:00Z">
              <w:rPr>
                <w:rFonts w:ascii="Calibri Light" w:hAnsi="Calibri Light" w:cs="Calibri Light"/>
                <w:color w:val="000000"/>
                <w:lang w:val="en-US"/>
              </w:rPr>
            </w:rPrChange>
          </w:rPr>
          <w:t>298 kPa ± 13 kPa)</w:t>
        </w:r>
      </w:ins>
      <w:ins w:id="1375" w:author="anna.resch88@gmail.com" w:date="2022-01-03T16:11:00Z">
        <w:r w:rsidR="006E7C42" w:rsidRPr="006E7C42">
          <w:rPr>
            <w:rFonts w:ascii="Times New Roman" w:hAnsi="Times New Roman" w:cs="Times New Roman"/>
            <w:color w:val="000000"/>
            <w:sz w:val="24"/>
            <w:szCs w:val="24"/>
            <w:lang w:val="en-US"/>
            <w:rPrChange w:id="1376" w:author="anna.resch88@gmail.com" w:date="2022-01-03T16:12:00Z">
              <w:rPr>
                <w:rFonts w:ascii="Calibri Light" w:hAnsi="Calibri Light" w:cs="Calibri Light"/>
                <w:color w:val="000000"/>
                <w:lang w:val="en-US"/>
              </w:rPr>
            </w:rPrChange>
          </w:rPr>
          <w:t xml:space="preserve">  </w:t>
        </w:r>
      </w:ins>
      <w:del w:id="1377" w:author="anna.resch88@gmail.com" w:date="2022-01-03T10:31:00Z">
        <w:r w:rsidR="00D361E6" w:rsidRPr="006E7C42" w:rsidDel="00F122E0">
          <w:rPr>
            <w:rFonts w:ascii="Times New Roman" w:hAnsi="Times New Roman" w:cs="Times New Roman"/>
            <w:sz w:val="24"/>
            <w:szCs w:val="24"/>
            <w:lang w:val="en-US"/>
          </w:rPr>
          <w:delText>obtained</w:delText>
        </w:r>
        <w:r w:rsidR="00D361E6" w:rsidRPr="009A1C08" w:rsidDel="00F122E0">
          <w:rPr>
            <w:rFonts w:ascii="Times New Roman" w:hAnsi="Times New Roman" w:cs="Times New Roman"/>
            <w:sz w:val="24"/>
            <w:szCs w:val="24"/>
            <w:lang w:val="en-US"/>
          </w:rPr>
          <w:delText xml:space="preserve"> </w:delText>
        </w:r>
      </w:del>
      <w:r w:rsidR="0028130C" w:rsidRPr="009A1C08">
        <w:rPr>
          <w:rFonts w:ascii="Times New Roman" w:hAnsi="Times New Roman" w:cs="Times New Roman"/>
          <w:sz w:val="24"/>
          <w:szCs w:val="24"/>
          <w:lang w:val="en-US"/>
        </w:rPr>
        <w:t>and</w:t>
      </w:r>
      <w:r w:rsidR="00D361E6" w:rsidRPr="009A1C08">
        <w:rPr>
          <w:rFonts w:ascii="Times New Roman" w:hAnsi="Times New Roman" w:cs="Times New Roman"/>
          <w:sz w:val="24"/>
          <w:szCs w:val="24"/>
          <w:lang w:val="en-US"/>
        </w:rPr>
        <w:t xml:space="preserve"> </w:t>
      </w:r>
      <w:del w:id="1378" w:author="anna.resch88@gmail.com" w:date="2022-01-03T10:31:00Z">
        <w:r w:rsidR="00D361E6" w:rsidRPr="009A1C08" w:rsidDel="00F122E0">
          <w:rPr>
            <w:rFonts w:ascii="Times New Roman" w:hAnsi="Times New Roman" w:cs="Times New Roman"/>
            <w:sz w:val="24"/>
            <w:szCs w:val="24"/>
            <w:lang w:val="en-US"/>
          </w:rPr>
          <w:delText xml:space="preserve">the </w:delText>
        </w:r>
      </w:del>
      <w:r w:rsidRPr="009A1C08">
        <w:rPr>
          <w:rFonts w:ascii="Times New Roman" w:hAnsi="Times New Roman" w:cs="Times New Roman"/>
          <w:sz w:val="24"/>
          <w:szCs w:val="24"/>
          <w:lang w:val="en-US"/>
        </w:rPr>
        <w:t xml:space="preserve">resilience </w:t>
      </w:r>
      <w:r w:rsidR="00D361E6" w:rsidRPr="009A1C08">
        <w:rPr>
          <w:rFonts w:ascii="Times New Roman" w:hAnsi="Times New Roman" w:cs="Times New Roman"/>
          <w:sz w:val="24"/>
          <w:szCs w:val="24"/>
          <w:lang w:val="en-US"/>
        </w:rPr>
        <w:t>values reaching up to</w:t>
      </w:r>
      <w:r w:rsidRPr="009A1C08">
        <w:rPr>
          <w:rFonts w:ascii="Times New Roman" w:hAnsi="Times New Roman" w:cs="Times New Roman"/>
          <w:sz w:val="24"/>
          <w:szCs w:val="24"/>
          <w:lang w:val="en-US"/>
        </w:rPr>
        <w:t xml:space="preserve"> </w:t>
      </w:r>
      <w:r w:rsidR="009F7C57" w:rsidRPr="009A1C08">
        <w:rPr>
          <w:rFonts w:ascii="Times New Roman" w:hAnsi="Times New Roman" w:cs="Times New Roman"/>
          <w:sz w:val="24"/>
          <w:szCs w:val="24"/>
          <w:lang w:val="en-US"/>
        </w:rPr>
        <w:t>8</w:t>
      </w:r>
      <w:r w:rsidR="00294014" w:rsidRPr="009A1C08">
        <w:rPr>
          <w:rFonts w:ascii="Times New Roman" w:hAnsi="Times New Roman" w:cs="Times New Roman"/>
          <w:sz w:val="24"/>
          <w:szCs w:val="24"/>
          <w:lang w:val="en-US"/>
        </w:rPr>
        <w:t>0</w:t>
      </w:r>
      <w:r w:rsidR="009F7C57"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w:t>
      </w:r>
      <w:r w:rsidR="007D4D9A" w:rsidRPr="009A1C08">
        <w:rPr>
          <w:rFonts w:ascii="Times New Roman" w:hAnsi="Times New Roman" w:cs="Times New Roman"/>
          <w:sz w:val="24"/>
          <w:szCs w:val="24"/>
          <w:lang w:val="en-US"/>
        </w:rPr>
        <w:t xml:space="preserve"> </w:t>
      </w:r>
      <w:r w:rsidR="00D361E6" w:rsidRPr="009A1C08">
        <w:rPr>
          <w:rFonts w:ascii="Times New Roman" w:hAnsi="Times New Roman" w:cs="Times New Roman"/>
          <w:sz w:val="24"/>
          <w:szCs w:val="24"/>
          <w:lang w:val="en-US"/>
        </w:rPr>
        <w:t>at the mesoscopic scale</w:t>
      </w:r>
      <w:del w:id="1379" w:author="Alexander Resch" w:date="2022-01-17T20:03:00Z">
        <w:r w:rsidR="00D361E6" w:rsidRPr="009A1C08" w:rsidDel="006E18F7">
          <w:rPr>
            <w:rFonts w:ascii="Times New Roman" w:hAnsi="Times New Roman" w:cs="Times New Roman"/>
            <w:sz w:val="24"/>
            <w:szCs w:val="24"/>
            <w:lang w:val="en-US"/>
          </w:rPr>
          <w:delText xml:space="preserve">, </w:delText>
        </w:r>
        <w:r w:rsidR="007D4D9A" w:rsidRPr="00D610B0" w:rsidDel="006E18F7">
          <w:rPr>
            <w:rFonts w:ascii="Times New Roman" w:hAnsi="Times New Roman" w:cs="Times New Roman"/>
            <w:sz w:val="24"/>
            <w:szCs w:val="24"/>
            <w:highlight w:val="darkCyan"/>
            <w:lang w:val="en-US"/>
            <w:rPrChange w:id="1380" w:author="anna.resch88@gmail.com" w:date="2022-01-16T12:18:00Z">
              <w:rPr>
                <w:rFonts w:ascii="Times New Roman" w:hAnsi="Times New Roman" w:cs="Times New Roman"/>
                <w:sz w:val="24"/>
                <w:szCs w:val="24"/>
                <w:lang w:val="en-US"/>
              </w:rPr>
            </w:rPrChange>
          </w:rPr>
          <w:delText xml:space="preserve">rendering BioUltraBond </w:delText>
        </w:r>
        <w:r w:rsidR="002610ED" w:rsidRPr="00D610B0" w:rsidDel="006E18F7">
          <w:rPr>
            <w:rFonts w:ascii="Times New Roman" w:hAnsi="Times New Roman" w:cs="Times New Roman"/>
            <w:sz w:val="24"/>
            <w:szCs w:val="24"/>
            <w:highlight w:val="darkCyan"/>
            <w:lang w:val="en-US"/>
            <w:rPrChange w:id="1381" w:author="anna.resch88@gmail.com" w:date="2022-01-16T12:18:00Z">
              <w:rPr>
                <w:rFonts w:ascii="Times New Roman" w:hAnsi="Times New Roman" w:cs="Times New Roman"/>
                <w:sz w:val="24"/>
                <w:szCs w:val="24"/>
                <w:lang w:val="en-US"/>
              </w:rPr>
            </w:rPrChange>
          </w:rPr>
          <w:delText xml:space="preserve">ULUs </w:delText>
        </w:r>
        <w:r w:rsidR="007D4D9A" w:rsidRPr="00D610B0" w:rsidDel="006E18F7">
          <w:rPr>
            <w:rFonts w:ascii="Times New Roman" w:hAnsi="Times New Roman" w:cs="Times New Roman"/>
            <w:sz w:val="24"/>
            <w:szCs w:val="24"/>
            <w:highlight w:val="darkCyan"/>
            <w:lang w:val="en-US"/>
            <w:rPrChange w:id="1382" w:author="anna.resch88@gmail.com" w:date="2022-01-16T12:18:00Z">
              <w:rPr>
                <w:rFonts w:ascii="Times New Roman" w:hAnsi="Times New Roman" w:cs="Times New Roman"/>
                <w:sz w:val="24"/>
                <w:szCs w:val="24"/>
                <w:lang w:val="en-US"/>
              </w:rPr>
            </w:rPrChange>
          </w:rPr>
          <w:delText xml:space="preserve">elasticity comparable with </w:delText>
        </w:r>
        <w:commentRangeStart w:id="1383"/>
        <w:r w:rsidR="007D4D9A" w:rsidRPr="00D610B0" w:rsidDel="006E18F7">
          <w:rPr>
            <w:rFonts w:ascii="Times New Roman" w:hAnsi="Times New Roman" w:cs="Times New Roman"/>
            <w:sz w:val="24"/>
            <w:szCs w:val="24"/>
            <w:highlight w:val="darkCyan"/>
            <w:lang w:val="en-US"/>
            <w:rPrChange w:id="1384" w:author="anna.resch88@gmail.com" w:date="2022-01-16T12:18:00Z">
              <w:rPr>
                <w:rFonts w:ascii="Times New Roman" w:hAnsi="Times New Roman" w:cs="Times New Roman"/>
                <w:sz w:val="24"/>
                <w:szCs w:val="24"/>
                <w:lang w:val="en-US"/>
              </w:rPr>
            </w:rPrChange>
          </w:rPr>
          <w:delText xml:space="preserve">highly elastic </w:delText>
        </w:r>
        <w:r w:rsidR="0057053F" w:rsidRPr="00D610B0" w:rsidDel="006E18F7">
          <w:rPr>
            <w:rFonts w:ascii="Times New Roman" w:hAnsi="Times New Roman" w:cs="Times New Roman"/>
            <w:sz w:val="24"/>
            <w:szCs w:val="24"/>
            <w:highlight w:val="darkCyan"/>
            <w:lang w:val="en-US"/>
            <w:rPrChange w:id="1385" w:author="anna.resch88@gmail.com" w:date="2022-01-16T12:18:00Z">
              <w:rPr>
                <w:rFonts w:ascii="Times New Roman" w:hAnsi="Times New Roman" w:cs="Times New Roman"/>
                <w:sz w:val="24"/>
                <w:szCs w:val="24"/>
                <w:lang w:val="en-US"/>
              </w:rPr>
            </w:rPrChange>
          </w:rPr>
          <w:delText>polymer materials</w:delText>
        </w:r>
      </w:del>
      <w:r w:rsidR="00D361E6" w:rsidRPr="00D610B0">
        <w:rPr>
          <w:rFonts w:ascii="Times New Roman" w:hAnsi="Times New Roman" w:cs="Times New Roman"/>
          <w:sz w:val="24"/>
          <w:szCs w:val="24"/>
          <w:highlight w:val="darkCyan"/>
          <w:lang w:val="en-US"/>
          <w:rPrChange w:id="1386" w:author="anna.resch88@gmail.com" w:date="2022-01-16T12:18:00Z">
            <w:rPr>
              <w:rFonts w:ascii="Times New Roman" w:hAnsi="Times New Roman" w:cs="Times New Roman"/>
              <w:sz w:val="24"/>
              <w:szCs w:val="24"/>
              <w:lang w:val="en-US"/>
            </w:rPr>
          </w:rPrChange>
        </w:rPr>
        <w:t xml:space="preserve"> </w:t>
      </w:r>
      <w:commentRangeEnd w:id="1383"/>
      <w:r w:rsidR="00F122E0" w:rsidRPr="00D610B0">
        <w:rPr>
          <w:rStyle w:val="Kommentarzeichen"/>
          <w:highlight w:val="darkCyan"/>
          <w:rPrChange w:id="1387" w:author="anna.resch88@gmail.com" w:date="2022-01-16T12:18:00Z">
            <w:rPr>
              <w:rStyle w:val="Kommentarzeichen"/>
            </w:rPr>
          </w:rPrChange>
        </w:rPr>
        <w:commentReference w:id="1383"/>
      </w:r>
      <w:r w:rsidR="00D361E6" w:rsidRPr="009A1C08">
        <w:rPr>
          <w:rFonts w:ascii="Times New Roman" w:hAnsi="Times New Roman" w:cs="Times New Roman"/>
          <w:sz w:val="24"/>
          <w:szCs w:val="24"/>
          <w:lang w:val="en-US"/>
        </w:rPr>
        <w:t>(</w:t>
      </w:r>
      <w:del w:id="1388" w:author="Bizan N. Balzer" w:date="2021-10-07T22:37:00Z">
        <w:r w:rsidR="004E072A" w:rsidRPr="00B724BD" w:rsidDel="00E96D6A">
          <w:rPr>
            <w:rFonts w:ascii="Times New Roman" w:hAnsi="Times New Roman" w:cs="Times New Roman"/>
            <w:sz w:val="24"/>
            <w:szCs w:val="24"/>
            <w:highlight w:val="cyan"/>
            <w:lang w:val="en-US"/>
            <w:rPrChange w:id="1389" w:author="Bizan N. Balzer" w:date="2021-10-07T16:27:00Z">
              <w:rPr>
                <w:rFonts w:ascii="Times New Roman" w:hAnsi="Times New Roman" w:cs="Times New Roman"/>
                <w:sz w:val="24"/>
                <w:szCs w:val="24"/>
                <w:lang w:val="en-US"/>
              </w:rPr>
            </w:rPrChange>
          </w:rPr>
          <w:delText xml:space="preserve">see </w:delText>
        </w:r>
      </w:del>
      <w:del w:id="1390" w:author="Bizan N. Balzer" w:date="2021-10-05T00:42:00Z">
        <w:r w:rsidR="00AC3A66" w:rsidRPr="00B724BD" w:rsidDel="00A6095E">
          <w:rPr>
            <w:rFonts w:ascii="Times New Roman" w:hAnsi="Times New Roman" w:cs="Times New Roman"/>
            <w:sz w:val="24"/>
            <w:szCs w:val="24"/>
            <w:highlight w:val="cyan"/>
            <w:lang w:val="en-US"/>
            <w:rPrChange w:id="1391" w:author="Bizan N. Balzer" w:date="2021-10-07T16:27:00Z">
              <w:rPr>
                <w:rFonts w:ascii="Times New Roman" w:hAnsi="Times New Roman" w:cs="Times New Roman"/>
                <w:sz w:val="24"/>
                <w:szCs w:val="24"/>
                <w:lang w:val="en-US"/>
              </w:rPr>
            </w:rPrChange>
          </w:rPr>
          <w:delText>chapter ”Dynamic Mechanical Analysis (DMA)”</w:delText>
        </w:r>
      </w:del>
      <w:ins w:id="1392" w:author="Bizan N. Balzer" w:date="2021-10-07T22:37:00Z">
        <w:r w:rsidR="00E96D6A">
          <w:rPr>
            <w:rFonts w:ascii="Times New Roman" w:hAnsi="Times New Roman" w:cs="Times New Roman"/>
            <w:sz w:val="24"/>
            <w:szCs w:val="24"/>
            <w:highlight w:val="cyan"/>
            <w:lang w:val="en-US"/>
          </w:rPr>
          <w:t xml:space="preserve">see </w:t>
        </w:r>
        <w:del w:id="1393" w:author="anna.resch88@gmail.com" w:date="2022-01-04T18:06:00Z">
          <w:r w:rsidR="00E96D6A" w:rsidRPr="000B5FF1" w:rsidDel="00E6089B">
            <w:rPr>
              <w:rFonts w:ascii="Times New Roman" w:hAnsi="Times New Roman" w:cs="Times New Roman"/>
              <w:b/>
              <w:bCs/>
              <w:sz w:val="24"/>
              <w:szCs w:val="24"/>
              <w:highlight w:val="cyan"/>
              <w:lang w:val="en-US"/>
              <w:rPrChange w:id="1394" w:author="anna.resch88@gmail.com" w:date="2022-01-05T11:08:00Z">
                <w:rPr>
                  <w:rFonts w:ascii="Times New Roman" w:hAnsi="Times New Roman" w:cs="Times New Roman"/>
                  <w:sz w:val="24"/>
                  <w:szCs w:val="24"/>
                  <w:highlight w:val="cyan"/>
                  <w:lang w:val="en-US"/>
                </w:rPr>
              </w:rPrChange>
            </w:rPr>
            <w:delText xml:space="preserve">Supplementary Methods and Materials </w:delText>
          </w:r>
        </w:del>
      </w:ins>
      <w:ins w:id="1395" w:author="Bizan N. Balzer" w:date="2021-10-05T00:42:00Z">
        <w:del w:id="1396" w:author="anna.resch88@gmail.com" w:date="2022-01-04T18:06:00Z">
          <w:r w:rsidR="00A6095E" w:rsidRPr="000B5FF1" w:rsidDel="00E6089B">
            <w:rPr>
              <w:rFonts w:ascii="Times New Roman" w:hAnsi="Times New Roman" w:cs="Times New Roman"/>
              <w:b/>
              <w:bCs/>
              <w:sz w:val="24"/>
              <w:szCs w:val="24"/>
              <w:highlight w:val="cyan"/>
              <w:lang w:val="en-US"/>
              <w:rPrChange w:id="1397" w:author="anna.resch88@gmail.com" w:date="2022-01-05T11:08:00Z">
                <w:rPr>
                  <w:rFonts w:ascii="Times New Roman" w:hAnsi="Times New Roman" w:cs="Times New Roman"/>
                  <w:sz w:val="24"/>
                  <w:szCs w:val="24"/>
                  <w:lang w:val="en-US"/>
                </w:rPr>
              </w:rPrChange>
            </w:rPr>
            <w:delText>2.</w:delText>
          </w:r>
        </w:del>
      </w:ins>
      <w:ins w:id="1398" w:author="Bizan N. Balzer" w:date="2021-10-05T00:44:00Z">
        <w:del w:id="1399" w:author="anna.resch88@gmail.com" w:date="2022-01-04T18:06:00Z">
          <w:r w:rsidR="00A6095E" w:rsidRPr="000B5FF1" w:rsidDel="00E6089B">
            <w:rPr>
              <w:rFonts w:ascii="Times New Roman" w:hAnsi="Times New Roman" w:cs="Times New Roman"/>
              <w:b/>
              <w:bCs/>
              <w:sz w:val="24"/>
              <w:szCs w:val="24"/>
              <w:highlight w:val="cyan"/>
              <w:lang w:val="en-US"/>
              <w:rPrChange w:id="1400" w:author="anna.resch88@gmail.com" w:date="2022-01-05T11:08:00Z">
                <w:rPr>
                  <w:rFonts w:ascii="Times New Roman" w:hAnsi="Times New Roman" w:cs="Times New Roman"/>
                  <w:sz w:val="24"/>
                  <w:szCs w:val="24"/>
                  <w:lang w:val="en-US"/>
                </w:rPr>
              </w:rPrChange>
            </w:rPr>
            <w:delText>4</w:delText>
          </w:r>
        </w:del>
      </w:ins>
      <w:del w:id="1401" w:author="anna.resch88@gmail.com" w:date="2022-01-04T18:06:00Z">
        <w:r w:rsidR="00D96A3F" w:rsidRPr="000B5FF1" w:rsidDel="00E6089B">
          <w:rPr>
            <w:rFonts w:ascii="Times New Roman" w:hAnsi="Times New Roman" w:cs="Times New Roman"/>
            <w:b/>
            <w:bCs/>
            <w:sz w:val="24"/>
            <w:szCs w:val="24"/>
            <w:highlight w:val="cyan"/>
            <w:lang w:val="en-US"/>
            <w:rPrChange w:id="1402" w:author="anna.resch88@gmail.com" w:date="2022-01-05T11:08:00Z">
              <w:rPr>
                <w:rFonts w:ascii="Times New Roman" w:hAnsi="Times New Roman" w:cs="Times New Roman"/>
                <w:sz w:val="24"/>
                <w:szCs w:val="24"/>
                <w:lang w:val="en-US"/>
              </w:rPr>
            </w:rPrChange>
          </w:rPr>
          <w:delText xml:space="preserve"> &amp; </w:delText>
        </w:r>
      </w:del>
      <w:r w:rsidR="00D361E6" w:rsidRPr="000B5FF1">
        <w:rPr>
          <w:rFonts w:ascii="Times New Roman" w:hAnsi="Times New Roman" w:cs="Times New Roman"/>
          <w:b/>
          <w:bCs/>
          <w:sz w:val="24"/>
          <w:szCs w:val="24"/>
          <w:highlight w:val="cyan"/>
          <w:lang w:val="en-US"/>
          <w:rPrChange w:id="1403" w:author="anna.resch88@gmail.com" w:date="2022-01-05T11:08:00Z">
            <w:rPr>
              <w:rFonts w:ascii="Times New Roman" w:hAnsi="Times New Roman" w:cs="Times New Roman"/>
              <w:sz w:val="24"/>
              <w:szCs w:val="24"/>
              <w:lang w:val="en-US"/>
            </w:rPr>
          </w:rPrChange>
        </w:rPr>
        <w:t>S</w:t>
      </w:r>
      <w:r w:rsidR="00AA6B77" w:rsidRPr="000B5FF1">
        <w:rPr>
          <w:rFonts w:ascii="Times New Roman" w:hAnsi="Times New Roman" w:cs="Times New Roman"/>
          <w:b/>
          <w:bCs/>
          <w:sz w:val="24"/>
          <w:szCs w:val="24"/>
          <w:highlight w:val="cyan"/>
          <w:lang w:val="en-US"/>
          <w:rPrChange w:id="1404" w:author="anna.resch88@gmail.com" w:date="2022-01-05T11:08:00Z">
            <w:rPr>
              <w:rFonts w:ascii="Times New Roman" w:hAnsi="Times New Roman" w:cs="Times New Roman"/>
              <w:sz w:val="24"/>
              <w:szCs w:val="24"/>
              <w:lang w:val="en-US"/>
            </w:rPr>
          </w:rPrChange>
        </w:rPr>
        <w:t>I</w:t>
      </w:r>
      <w:r w:rsidR="00D361E6" w:rsidRPr="000B5FF1">
        <w:rPr>
          <w:rFonts w:ascii="Times New Roman" w:hAnsi="Times New Roman" w:cs="Times New Roman"/>
          <w:b/>
          <w:bCs/>
          <w:sz w:val="24"/>
          <w:szCs w:val="24"/>
          <w:highlight w:val="cyan"/>
          <w:lang w:val="en-US"/>
          <w:rPrChange w:id="1405" w:author="anna.resch88@gmail.com" w:date="2022-01-05T11:08:00Z">
            <w:rPr>
              <w:rFonts w:ascii="Times New Roman" w:hAnsi="Times New Roman" w:cs="Times New Roman"/>
              <w:sz w:val="24"/>
              <w:szCs w:val="24"/>
              <w:lang w:val="en-US"/>
            </w:rPr>
          </w:rPrChange>
        </w:rPr>
        <w:t xml:space="preserve"> </w:t>
      </w:r>
      <w:ins w:id="1406" w:author="anna.resch88@gmail.com" w:date="2022-01-16T12:16:00Z">
        <w:r w:rsidR="00D610B0">
          <w:rPr>
            <w:rFonts w:ascii="Times New Roman" w:hAnsi="Times New Roman" w:cs="Times New Roman"/>
            <w:b/>
            <w:bCs/>
            <w:sz w:val="24"/>
            <w:szCs w:val="24"/>
            <w:highlight w:val="cyan"/>
            <w:lang w:val="en-US"/>
          </w:rPr>
          <w:t>section</w:t>
        </w:r>
      </w:ins>
      <w:ins w:id="1407" w:author="anna.resch88@gmail.com" w:date="2022-01-04T18:07:00Z">
        <w:r w:rsidR="00E6089B" w:rsidRPr="000B5FF1">
          <w:rPr>
            <w:rFonts w:ascii="Times New Roman" w:hAnsi="Times New Roman" w:cs="Times New Roman"/>
            <w:b/>
            <w:bCs/>
            <w:sz w:val="24"/>
            <w:szCs w:val="24"/>
            <w:highlight w:val="cyan"/>
            <w:lang w:val="en-US"/>
            <w:rPrChange w:id="1408" w:author="anna.resch88@gmail.com" w:date="2022-01-05T11:08:00Z">
              <w:rPr>
                <w:rFonts w:ascii="Times New Roman" w:hAnsi="Times New Roman" w:cs="Times New Roman"/>
                <w:sz w:val="24"/>
                <w:szCs w:val="24"/>
                <w:highlight w:val="cyan"/>
                <w:lang w:val="en-US"/>
              </w:rPr>
            </w:rPrChange>
          </w:rPr>
          <w:t xml:space="preserve"> 1</w:t>
        </w:r>
      </w:ins>
      <w:ins w:id="1409" w:author="anna.resch88@gmail.com" w:date="2022-01-16T12:16:00Z">
        <w:r w:rsidR="00D610B0">
          <w:rPr>
            <w:rFonts w:ascii="Times New Roman" w:hAnsi="Times New Roman" w:cs="Times New Roman"/>
            <w:b/>
            <w:bCs/>
            <w:sz w:val="24"/>
            <w:szCs w:val="24"/>
            <w:highlight w:val="cyan"/>
            <w:lang w:val="en-US"/>
          </w:rPr>
          <w:t>2</w:t>
        </w:r>
      </w:ins>
      <w:ins w:id="1410" w:author="anna.resch88@gmail.com" w:date="2022-01-04T18:07:00Z">
        <w:r w:rsidR="00E6089B">
          <w:rPr>
            <w:rFonts w:ascii="Times New Roman" w:hAnsi="Times New Roman" w:cs="Times New Roman"/>
            <w:sz w:val="24"/>
            <w:szCs w:val="24"/>
            <w:highlight w:val="cyan"/>
            <w:lang w:val="en-US"/>
          </w:rPr>
          <w:t xml:space="preserve"> and </w:t>
        </w:r>
      </w:ins>
      <w:r w:rsidR="00AF1369" w:rsidRPr="000B5FF1">
        <w:rPr>
          <w:rFonts w:ascii="Times New Roman" w:hAnsi="Times New Roman" w:cs="Times New Roman"/>
          <w:b/>
          <w:bCs/>
          <w:sz w:val="24"/>
          <w:szCs w:val="24"/>
          <w:highlight w:val="cyan"/>
          <w:lang w:val="en-US"/>
          <w:rPrChange w:id="1411" w:author="anna.resch88@gmail.com" w:date="2022-01-05T11:08:00Z">
            <w:rPr>
              <w:rFonts w:ascii="Times New Roman" w:hAnsi="Times New Roman" w:cs="Times New Roman"/>
              <w:sz w:val="24"/>
              <w:szCs w:val="24"/>
              <w:lang w:val="en-US"/>
            </w:rPr>
          </w:rPrChange>
        </w:rPr>
        <w:t>T</w:t>
      </w:r>
      <w:r w:rsidR="00D361E6" w:rsidRPr="000B5FF1">
        <w:rPr>
          <w:rFonts w:ascii="Times New Roman" w:hAnsi="Times New Roman" w:cs="Times New Roman"/>
          <w:b/>
          <w:bCs/>
          <w:sz w:val="24"/>
          <w:szCs w:val="24"/>
          <w:highlight w:val="cyan"/>
          <w:lang w:val="en-US"/>
          <w:rPrChange w:id="1412" w:author="anna.resch88@gmail.com" w:date="2022-01-05T11:08:00Z">
            <w:rPr>
              <w:rFonts w:ascii="Times New Roman" w:hAnsi="Times New Roman" w:cs="Times New Roman"/>
              <w:sz w:val="24"/>
              <w:szCs w:val="24"/>
              <w:lang w:val="en-US"/>
            </w:rPr>
          </w:rPrChange>
        </w:rPr>
        <w:t xml:space="preserve">able </w:t>
      </w:r>
      <w:del w:id="1413" w:author="Bizan N. Balzer" w:date="2021-10-05T00:42:00Z">
        <w:r w:rsidR="00D361E6" w:rsidRPr="000B5FF1" w:rsidDel="00A6095E">
          <w:rPr>
            <w:rFonts w:ascii="Times New Roman" w:hAnsi="Times New Roman" w:cs="Times New Roman"/>
            <w:b/>
            <w:bCs/>
            <w:sz w:val="24"/>
            <w:szCs w:val="24"/>
            <w:highlight w:val="cyan"/>
            <w:lang w:val="en-US"/>
            <w:rPrChange w:id="1414" w:author="anna.resch88@gmail.com" w:date="2022-01-05T11:08:00Z">
              <w:rPr>
                <w:rFonts w:ascii="Times New Roman" w:hAnsi="Times New Roman" w:cs="Times New Roman"/>
                <w:sz w:val="24"/>
                <w:szCs w:val="24"/>
                <w:lang w:val="en-US"/>
              </w:rPr>
            </w:rPrChange>
          </w:rPr>
          <w:delText>2-</w:delText>
        </w:r>
      </w:del>
      <w:r w:rsidR="00D361E6" w:rsidRPr="000B5FF1">
        <w:rPr>
          <w:rFonts w:ascii="Times New Roman" w:hAnsi="Times New Roman" w:cs="Times New Roman"/>
          <w:b/>
          <w:bCs/>
          <w:sz w:val="24"/>
          <w:szCs w:val="24"/>
          <w:highlight w:val="cyan"/>
          <w:lang w:val="en-US"/>
          <w:rPrChange w:id="1415" w:author="anna.resch88@gmail.com" w:date="2022-01-05T11:08:00Z">
            <w:rPr>
              <w:rFonts w:ascii="Times New Roman" w:hAnsi="Times New Roman" w:cs="Times New Roman"/>
              <w:sz w:val="24"/>
              <w:szCs w:val="24"/>
              <w:lang w:val="en-US"/>
            </w:rPr>
          </w:rPrChange>
        </w:rPr>
        <w:t>S</w:t>
      </w:r>
      <w:ins w:id="1416" w:author="Bizan N. Balzer" w:date="2021-10-05T00:42:00Z">
        <w:r w:rsidR="00A6095E" w:rsidRPr="000B5FF1">
          <w:rPr>
            <w:rFonts w:ascii="Times New Roman" w:hAnsi="Times New Roman" w:cs="Times New Roman"/>
            <w:b/>
            <w:bCs/>
            <w:sz w:val="24"/>
            <w:szCs w:val="24"/>
            <w:highlight w:val="cyan"/>
            <w:lang w:val="en-US"/>
            <w:rPrChange w:id="1417" w:author="anna.resch88@gmail.com" w:date="2022-01-05T11:08:00Z">
              <w:rPr>
                <w:rFonts w:ascii="Times New Roman" w:hAnsi="Times New Roman" w:cs="Times New Roman"/>
                <w:sz w:val="24"/>
                <w:szCs w:val="24"/>
                <w:lang w:val="en-US"/>
              </w:rPr>
            </w:rPrChange>
          </w:rPr>
          <w:t>-2</w:t>
        </w:r>
      </w:ins>
      <w:r w:rsidR="00D361E6" w:rsidRPr="009A1C08">
        <w:rPr>
          <w:rFonts w:ascii="Times New Roman" w:hAnsi="Times New Roman" w:cs="Times New Roman"/>
          <w:sz w:val="24"/>
          <w:szCs w:val="24"/>
          <w:lang w:val="en-US"/>
        </w:rPr>
        <w:t>)</w:t>
      </w:r>
      <w:r w:rsidR="0057053F" w:rsidRPr="009A1C08">
        <w:rPr>
          <w:rFonts w:ascii="Times New Roman" w:hAnsi="Times New Roman" w:cs="Times New Roman"/>
          <w:sz w:val="24"/>
          <w:szCs w:val="24"/>
          <w:lang w:val="en-US"/>
        </w:rPr>
        <w:t xml:space="preserve">. </w:t>
      </w:r>
      <w:ins w:id="1418" w:author="anna.resch88@gmail.com" w:date="2022-01-03T16:13:00Z">
        <w:r w:rsidR="00475EA5" w:rsidRPr="009A1C08">
          <w:rPr>
            <w:rFonts w:ascii="Times New Roman" w:hAnsi="Times New Roman" w:cs="Times New Roman"/>
            <w:sz w:val="24"/>
            <w:szCs w:val="24"/>
            <w:lang w:val="en-US"/>
          </w:rPr>
          <w:t xml:space="preserve">ULD-V20-ULD and ULD-V40-ULD </w:t>
        </w:r>
        <w:r w:rsidR="00475EA5">
          <w:rPr>
            <w:rFonts w:ascii="Times New Roman" w:hAnsi="Times New Roman" w:cs="Times New Roman"/>
            <w:sz w:val="24"/>
            <w:szCs w:val="24"/>
            <w:lang w:val="en-US"/>
          </w:rPr>
          <w:t>were chosen f</w:t>
        </w:r>
      </w:ins>
      <w:del w:id="1419" w:author="anna.resch88@gmail.com" w:date="2022-01-03T16:13:00Z">
        <w:r w:rsidR="00273108" w:rsidRPr="009A1C08" w:rsidDel="00475EA5">
          <w:rPr>
            <w:rFonts w:ascii="Times New Roman" w:hAnsi="Times New Roman" w:cs="Times New Roman"/>
            <w:sz w:val="24"/>
            <w:szCs w:val="24"/>
            <w:lang w:val="en-US"/>
          </w:rPr>
          <w:delText>F</w:delText>
        </w:r>
      </w:del>
      <w:r w:rsidR="00273108" w:rsidRPr="009A1C08">
        <w:rPr>
          <w:rFonts w:ascii="Times New Roman" w:hAnsi="Times New Roman" w:cs="Times New Roman"/>
          <w:sz w:val="24"/>
          <w:szCs w:val="24"/>
          <w:lang w:val="en-US"/>
        </w:rPr>
        <w:t xml:space="preserve">or </w:t>
      </w:r>
      <w:r w:rsidR="000F42B3" w:rsidRPr="009A1C08">
        <w:rPr>
          <w:rFonts w:ascii="Times New Roman" w:hAnsi="Times New Roman" w:cs="Times New Roman"/>
          <w:sz w:val="24"/>
          <w:szCs w:val="24"/>
          <w:lang w:val="en-US"/>
        </w:rPr>
        <w:t>further mechanical characterization and tissue sealing</w:t>
      </w:r>
      <w:del w:id="1420" w:author="anna.resch88@gmail.com" w:date="2022-01-05T11:12:00Z">
        <w:r w:rsidR="006E26BA" w:rsidRPr="009A1C08" w:rsidDel="002A42CB">
          <w:rPr>
            <w:rFonts w:ascii="Times New Roman" w:hAnsi="Times New Roman" w:cs="Times New Roman"/>
            <w:sz w:val="24"/>
            <w:szCs w:val="24"/>
            <w:lang w:val="en-US"/>
          </w:rPr>
          <w:delText>,</w:delText>
        </w:r>
        <w:r w:rsidR="000F42B3" w:rsidRPr="009A1C08" w:rsidDel="002A42CB">
          <w:rPr>
            <w:rFonts w:ascii="Times New Roman" w:hAnsi="Times New Roman" w:cs="Times New Roman"/>
            <w:sz w:val="24"/>
            <w:szCs w:val="24"/>
            <w:lang w:val="en-US"/>
          </w:rPr>
          <w:delText xml:space="preserve"> </w:delText>
        </w:r>
      </w:del>
      <w:del w:id="1421" w:author="anna.resch88@gmail.com" w:date="2022-01-03T16:13:00Z">
        <w:r w:rsidR="000F42B3" w:rsidRPr="009A1C08" w:rsidDel="00475EA5">
          <w:rPr>
            <w:rFonts w:ascii="Times New Roman" w:hAnsi="Times New Roman" w:cs="Times New Roman"/>
            <w:sz w:val="24"/>
            <w:szCs w:val="24"/>
            <w:lang w:val="en-US"/>
          </w:rPr>
          <w:delText>ULD-V20-ULD and ULD-V40-ULD</w:delText>
        </w:r>
        <w:r w:rsidR="004E072A" w:rsidRPr="009A1C08" w:rsidDel="00475EA5">
          <w:rPr>
            <w:rFonts w:ascii="Times New Roman" w:hAnsi="Times New Roman" w:cs="Times New Roman"/>
            <w:sz w:val="24"/>
            <w:szCs w:val="24"/>
            <w:lang w:val="en-US"/>
          </w:rPr>
          <w:delText xml:space="preserve"> were used</w:delText>
        </w:r>
      </w:del>
      <w:r w:rsidR="00971C89" w:rsidRPr="009A1C08">
        <w:rPr>
          <w:rFonts w:ascii="Times New Roman" w:hAnsi="Times New Roman" w:cs="Times New Roman"/>
          <w:sz w:val="24"/>
          <w:szCs w:val="24"/>
          <w:lang w:val="en-US"/>
        </w:rPr>
        <w:t>,</w:t>
      </w:r>
      <w:r w:rsidR="00F20A1B" w:rsidRPr="009A1C08">
        <w:rPr>
          <w:rFonts w:ascii="Times New Roman" w:hAnsi="Times New Roman" w:cs="Times New Roman"/>
          <w:sz w:val="24"/>
          <w:szCs w:val="24"/>
          <w:lang w:val="en-US"/>
        </w:rPr>
        <w:t xml:space="preserve"> based on</w:t>
      </w:r>
      <w:r w:rsidR="000F42B3" w:rsidRPr="009A1C08">
        <w:rPr>
          <w:rFonts w:ascii="Times New Roman" w:hAnsi="Times New Roman" w:cs="Times New Roman"/>
          <w:sz w:val="24"/>
          <w:szCs w:val="24"/>
          <w:lang w:val="en-US"/>
        </w:rPr>
        <w:t xml:space="preserve"> </w:t>
      </w:r>
      <w:r w:rsidR="00BD1942" w:rsidRPr="009A1C08">
        <w:rPr>
          <w:rFonts w:ascii="Times New Roman" w:hAnsi="Times New Roman" w:cs="Times New Roman"/>
          <w:sz w:val="24"/>
          <w:szCs w:val="24"/>
          <w:lang w:val="en-US"/>
        </w:rPr>
        <w:t xml:space="preserve">acceptable variance of </w:t>
      </w:r>
      <w:r w:rsidR="004C4690" w:rsidRPr="009A1C08">
        <w:rPr>
          <w:rFonts w:ascii="Times New Roman" w:hAnsi="Times New Roman" w:cs="Times New Roman"/>
          <w:sz w:val="24"/>
          <w:szCs w:val="24"/>
          <w:lang w:val="en-US"/>
        </w:rPr>
        <w:t>nanoindentation</w:t>
      </w:r>
      <w:r w:rsidR="00BD1942" w:rsidRPr="009A1C08">
        <w:rPr>
          <w:rFonts w:ascii="Times New Roman" w:hAnsi="Times New Roman" w:cs="Times New Roman"/>
          <w:sz w:val="24"/>
          <w:szCs w:val="24"/>
          <w:lang w:val="en-US"/>
        </w:rPr>
        <w:t xml:space="preserve"> measurements, </w:t>
      </w:r>
      <w:r w:rsidR="004C4690" w:rsidRPr="009A1C08">
        <w:rPr>
          <w:rFonts w:ascii="Times New Roman" w:hAnsi="Times New Roman" w:cs="Times New Roman"/>
          <w:sz w:val="24"/>
          <w:szCs w:val="24"/>
          <w:lang w:val="en-US"/>
        </w:rPr>
        <w:t>favorable</w:t>
      </w:r>
      <w:r w:rsidR="00BD1942" w:rsidRPr="009A1C08">
        <w:rPr>
          <w:rFonts w:ascii="Times New Roman" w:hAnsi="Times New Roman" w:cs="Times New Roman"/>
          <w:sz w:val="24"/>
          <w:szCs w:val="24"/>
          <w:lang w:val="en-US"/>
        </w:rPr>
        <w:t xml:space="preserve"> solubility</w:t>
      </w:r>
      <w:r w:rsidR="00744961" w:rsidRPr="009A1C08">
        <w:rPr>
          <w:rFonts w:ascii="Times New Roman" w:hAnsi="Times New Roman" w:cs="Times New Roman"/>
          <w:sz w:val="24"/>
          <w:szCs w:val="24"/>
          <w:lang w:val="en-US"/>
        </w:rPr>
        <w:t>,</w:t>
      </w:r>
      <w:r w:rsidR="00305224" w:rsidRPr="009A1C08">
        <w:rPr>
          <w:rFonts w:ascii="Times New Roman" w:hAnsi="Times New Roman" w:cs="Times New Roman"/>
          <w:sz w:val="24"/>
          <w:szCs w:val="24"/>
          <w:lang w:val="en-US"/>
        </w:rPr>
        <w:t xml:space="preserve"> and </w:t>
      </w:r>
      <w:del w:id="1422" w:author="Alexander Resch" w:date="2022-01-17T20:04:00Z">
        <w:r w:rsidR="00305224" w:rsidRPr="009A1C08" w:rsidDel="006E18F7">
          <w:rPr>
            <w:rFonts w:ascii="Times New Roman" w:hAnsi="Times New Roman" w:cs="Times New Roman"/>
            <w:sz w:val="24"/>
            <w:szCs w:val="24"/>
            <w:lang w:val="en-US"/>
          </w:rPr>
          <w:delText xml:space="preserve">strong </w:delText>
        </w:r>
      </w:del>
      <w:r w:rsidR="00305224" w:rsidRPr="009A1C08">
        <w:rPr>
          <w:rFonts w:ascii="Times New Roman" w:hAnsi="Times New Roman" w:cs="Times New Roman"/>
          <w:sz w:val="24"/>
          <w:szCs w:val="24"/>
          <w:lang w:val="en-US"/>
        </w:rPr>
        <w:t>adhesi</w:t>
      </w:r>
      <w:ins w:id="1423" w:author="Alexander Resch" w:date="2022-01-17T20:04:00Z">
        <w:r w:rsidR="006E18F7">
          <w:rPr>
            <w:rFonts w:ascii="Times New Roman" w:hAnsi="Times New Roman" w:cs="Times New Roman"/>
            <w:sz w:val="24"/>
            <w:szCs w:val="24"/>
            <w:lang w:val="en-US"/>
          </w:rPr>
          <w:t>ve strength</w:t>
        </w:r>
      </w:ins>
      <w:del w:id="1424" w:author="Alexander Resch" w:date="2022-01-17T20:04:00Z">
        <w:r w:rsidR="00305224" w:rsidRPr="009A1C08" w:rsidDel="006E18F7">
          <w:rPr>
            <w:rFonts w:ascii="Times New Roman" w:hAnsi="Times New Roman" w:cs="Times New Roman"/>
            <w:sz w:val="24"/>
            <w:szCs w:val="24"/>
            <w:lang w:val="en-US"/>
          </w:rPr>
          <w:delText>on</w:delText>
        </w:r>
      </w:del>
      <w:r w:rsidR="00BD1942" w:rsidRPr="009A1C08">
        <w:rPr>
          <w:rFonts w:ascii="Times New Roman" w:hAnsi="Times New Roman" w:cs="Times New Roman"/>
          <w:sz w:val="24"/>
          <w:szCs w:val="24"/>
          <w:lang w:val="en-US"/>
        </w:rPr>
        <w:t>.</w:t>
      </w:r>
      <w:r w:rsidR="00816635" w:rsidRPr="009A1C08">
        <w:rPr>
          <w:rFonts w:ascii="Times New Roman" w:hAnsi="Times New Roman" w:cs="Times New Roman"/>
          <w:sz w:val="24"/>
          <w:szCs w:val="24"/>
          <w:lang w:val="en-US"/>
        </w:rPr>
        <w:tab/>
      </w:r>
    </w:p>
    <w:p w14:paraId="3FF87651" w14:textId="66FCFF9A" w:rsidR="002676CE" w:rsidRDefault="00337981" w:rsidP="000453D6">
      <w:pPr>
        <w:spacing w:line="480" w:lineRule="auto"/>
        <w:jc w:val="both"/>
        <w:rPr>
          <w:ins w:id="1425" w:author="anna.resch88@gmail.com" w:date="2022-01-03T15:02:00Z"/>
          <w:rFonts w:ascii="Times New Roman" w:hAnsi="Times New Roman" w:cs="Times New Roman"/>
          <w:b/>
          <w:iCs/>
          <w:sz w:val="24"/>
          <w:szCs w:val="24"/>
          <w:lang w:val="en-US"/>
        </w:rPr>
      </w:pPr>
      <w:del w:id="1426" w:author="anna.resch88@gmail.com" w:date="2022-01-03T15:36:00Z">
        <w:r w:rsidRPr="009A1C08" w:rsidDel="00511894">
          <w:rPr>
            <w:rFonts w:ascii="Times New Roman" w:hAnsi="Times New Roman" w:cs="Times New Roman"/>
            <w:sz w:val="24"/>
            <w:szCs w:val="24"/>
            <w:lang w:val="en-US"/>
          </w:rPr>
          <w:lastRenderedPageBreak/>
          <w:br/>
        </w:r>
      </w:del>
      <w:ins w:id="1427" w:author="anna.resch88@gmail.com" w:date="2022-01-03T15:36:00Z">
        <w:r w:rsidR="00511894">
          <w:rPr>
            <w:rFonts w:ascii="Times New Roman" w:hAnsi="Times New Roman" w:cs="Times New Roman"/>
            <w:b/>
            <w:iCs/>
            <w:noProof/>
            <w:sz w:val="24"/>
            <w:szCs w:val="24"/>
            <w:lang w:val="en-US"/>
          </w:rPr>
          <w:lastRenderedPageBreak/>
          <w:drawing>
            <wp:inline distT="0" distB="0" distL="0" distR="0" wp14:anchorId="32287205" wp14:editId="520BECC0">
              <wp:extent cx="8993034" cy="611505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97807" cy="6118296"/>
                      </a:xfrm>
                      <a:prstGeom prst="rect">
                        <a:avLst/>
                      </a:prstGeom>
                      <a:noFill/>
                    </pic:spPr>
                  </pic:pic>
                </a:graphicData>
              </a:graphic>
            </wp:inline>
          </w:drawing>
        </w:r>
      </w:ins>
    </w:p>
    <w:p w14:paraId="109A429B" w14:textId="6A39EAF0" w:rsidR="00E710A1" w:rsidRDefault="006F5425" w:rsidP="00816635">
      <w:pPr>
        <w:spacing w:line="360" w:lineRule="auto"/>
        <w:jc w:val="both"/>
        <w:rPr>
          <w:ins w:id="1428" w:author="anna.resch88@gmail.com" w:date="2022-01-03T15:19:00Z"/>
          <w:rFonts w:ascii="Times New Roman" w:hAnsi="Times New Roman" w:cs="Times New Roman"/>
          <w:iCs/>
          <w:sz w:val="24"/>
          <w:szCs w:val="24"/>
          <w:lang w:val="en-US"/>
        </w:rPr>
      </w:pPr>
      <w:commentRangeStart w:id="1429"/>
      <w:r w:rsidRPr="009A1C08">
        <w:rPr>
          <w:rFonts w:ascii="Times New Roman" w:hAnsi="Times New Roman" w:cs="Times New Roman"/>
          <w:b/>
          <w:iCs/>
          <w:sz w:val="24"/>
          <w:szCs w:val="24"/>
          <w:lang w:val="en-US"/>
        </w:rPr>
        <w:lastRenderedPageBreak/>
        <w:t xml:space="preserve">Figure </w:t>
      </w:r>
      <w:commentRangeEnd w:id="1429"/>
      <w:r w:rsidR="00821E44">
        <w:rPr>
          <w:rStyle w:val="Kommentarzeichen"/>
        </w:rPr>
        <w:commentReference w:id="1429"/>
      </w:r>
      <w:r w:rsidR="00AA3BEB" w:rsidRPr="009A1C08">
        <w:rPr>
          <w:rFonts w:ascii="Times New Roman" w:hAnsi="Times New Roman" w:cs="Times New Roman"/>
          <w:b/>
          <w:iCs/>
          <w:sz w:val="24"/>
          <w:szCs w:val="24"/>
          <w:lang w:val="en-US"/>
        </w:rPr>
        <w:t>3</w:t>
      </w:r>
      <w:r w:rsidR="008D65D5" w:rsidRPr="009A1C08">
        <w:rPr>
          <w:rFonts w:ascii="Times New Roman" w:hAnsi="Times New Roman" w:cs="Times New Roman"/>
          <w:b/>
          <w:iCs/>
          <w:sz w:val="24"/>
          <w:szCs w:val="24"/>
          <w:lang w:val="en-US"/>
        </w:rPr>
        <w:t xml:space="preserve">: </w:t>
      </w:r>
      <w:r w:rsidR="008D65D5" w:rsidRPr="009A1C08">
        <w:rPr>
          <w:rFonts w:ascii="Times New Roman" w:hAnsi="Times New Roman" w:cs="Times New Roman"/>
          <w:iCs/>
          <w:sz w:val="24"/>
          <w:szCs w:val="24"/>
          <w:lang w:val="en-US"/>
        </w:rPr>
        <w:t>Micro-elasticity of UL</w:t>
      </w:r>
      <w:ins w:id="1430" w:author="anna.resch88@gmail.com" w:date="2022-01-04T18:07:00Z">
        <w:r w:rsidR="00E6089B">
          <w:rPr>
            <w:rFonts w:ascii="Times New Roman" w:hAnsi="Times New Roman" w:cs="Times New Roman"/>
            <w:iCs/>
            <w:sz w:val="24"/>
            <w:szCs w:val="24"/>
            <w:lang w:val="en-US"/>
          </w:rPr>
          <w:t>U</w:t>
        </w:r>
      </w:ins>
      <w:del w:id="1431" w:author="anna.resch88@gmail.com" w:date="2022-01-04T18:07:00Z">
        <w:r w:rsidR="008D65D5" w:rsidRPr="009A1C08" w:rsidDel="00E6089B">
          <w:rPr>
            <w:rFonts w:ascii="Times New Roman" w:hAnsi="Times New Roman" w:cs="Times New Roman"/>
            <w:iCs/>
            <w:sz w:val="24"/>
            <w:szCs w:val="24"/>
            <w:lang w:val="en-US"/>
          </w:rPr>
          <w:delText>D</w:delText>
        </w:r>
      </w:del>
      <w:del w:id="1432" w:author="anna.resch88@gmail.com" w:date="2022-01-03T15:16:00Z">
        <w:r w:rsidR="008D65D5" w:rsidRPr="009A1C08" w:rsidDel="00D67235">
          <w:rPr>
            <w:rFonts w:ascii="Times New Roman" w:hAnsi="Times New Roman" w:cs="Times New Roman"/>
            <w:iCs/>
            <w:sz w:val="24"/>
            <w:szCs w:val="24"/>
            <w:lang w:val="en-US"/>
          </w:rPr>
          <w:delText>-ELP</w:delText>
        </w:r>
      </w:del>
      <w:del w:id="1433" w:author="anna.resch88@gmail.com" w:date="2022-01-04T18:07:00Z">
        <w:r w:rsidR="008D65D5" w:rsidRPr="009A1C08" w:rsidDel="00E6089B">
          <w:rPr>
            <w:rFonts w:ascii="Times New Roman" w:hAnsi="Times New Roman" w:cs="Times New Roman"/>
            <w:iCs/>
            <w:sz w:val="24"/>
            <w:szCs w:val="24"/>
            <w:lang w:val="en-US"/>
          </w:rPr>
          <w:delText>-ULD</w:delText>
        </w:r>
      </w:del>
      <w:r w:rsidR="008D65D5" w:rsidRPr="009A1C08">
        <w:rPr>
          <w:rFonts w:ascii="Times New Roman" w:hAnsi="Times New Roman" w:cs="Times New Roman"/>
          <w:iCs/>
          <w:sz w:val="24"/>
          <w:szCs w:val="24"/>
          <w:lang w:val="en-US"/>
        </w:rPr>
        <w:t xml:space="preserve"> hydrogels as determined </w:t>
      </w:r>
      <w:r w:rsidR="000A0A3F" w:rsidRPr="009A1C08">
        <w:rPr>
          <w:rFonts w:ascii="Times New Roman" w:hAnsi="Times New Roman" w:cs="Times New Roman"/>
          <w:iCs/>
          <w:sz w:val="24"/>
          <w:szCs w:val="24"/>
          <w:lang w:val="en-US"/>
        </w:rPr>
        <w:t xml:space="preserve">by </w:t>
      </w:r>
      <w:r w:rsidR="008D65D5" w:rsidRPr="009A1C08">
        <w:rPr>
          <w:rFonts w:ascii="Times New Roman" w:hAnsi="Times New Roman" w:cs="Times New Roman"/>
          <w:iCs/>
          <w:sz w:val="24"/>
          <w:szCs w:val="24"/>
          <w:lang w:val="en-US"/>
        </w:rPr>
        <w:t>nanoindentation.</w:t>
      </w:r>
      <w:r w:rsidRPr="009A1C08">
        <w:rPr>
          <w:rFonts w:ascii="Times New Roman" w:hAnsi="Times New Roman" w:cs="Times New Roman"/>
          <w:iCs/>
          <w:sz w:val="24"/>
          <w:szCs w:val="24"/>
          <w:lang w:val="en-US"/>
        </w:rPr>
        <w:t xml:space="preserve"> </w:t>
      </w:r>
      <w:ins w:id="1434" w:author="anna.resch88@gmail.com" w:date="2022-01-03T15:05:00Z">
        <w:r w:rsidR="002676CE">
          <w:rPr>
            <w:rFonts w:ascii="Times New Roman" w:hAnsi="Times New Roman" w:cs="Times New Roman"/>
            <w:b/>
            <w:bCs/>
            <w:iCs/>
            <w:sz w:val="24"/>
            <w:szCs w:val="24"/>
            <w:lang w:val="en-US"/>
          </w:rPr>
          <w:t>a</w:t>
        </w:r>
      </w:ins>
      <w:del w:id="1435" w:author="anna.resch88@gmail.com" w:date="2022-01-03T15:05:00Z">
        <w:r w:rsidR="002676CE" w:rsidRPr="009A1C08" w:rsidDel="002676CE">
          <w:rPr>
            <w:rFonts w:ascii="Times New Roman" w:hAnsi="Times New Roman" w:cs="Times New Roman"/>
            <w:b/>
            <w:bCs/>
            <w:iCs/>
            <w:sz w:val="24"/>
            <w:szCs w:val="24"/>
            <w:lang w:val="en-US"/>
          </w:rPr>
          <w:delText>A</w:delText>
        </w:r>
      </w:del>
      <w:ins w:id="1436" w:author="anna.resch88@gmail.com" w:date="2022-01-03T15:05:00Z">
        <w:r w:rsidR="002676CE">
          <w:rPr>
            <w:rFonts w:ascii="Times New Roman" w:hAnsi="Times New Roman" w:cs="Times New Roman"/>
            <w:b/>
            <w:bCs/>
            <w:iCs/>
            <w:sz w:val="24"/>
            <w:szCs w:val="24"/>
            <w:lang w:val="en-US"/>
          </w:rPr>
          <w:t>, b</w:t>
        </w:r>
      </w:ins>
      <w:del w:id="1437" w:author="Bizan N. Balzer" w:date="2021-10-07T21:36:00Z">
        <w:r w:rsidR="001E5830" w:rsidRPr="009A1C08" w:rsidDel="00E66F1E">
          <w:rPr>
            <w:rFonts w:ascii="Times New Roman" w:hAnsi="Times New Roman" w:cs="Times New Roman"/>
            <w:bCs/>
            <w:iCs/>
            <w:sz w:val="24"/>
            <w:szCs w:val="24"/>
            <w:lang w:val="en-US"/>
          </w:rPr>
          <w:delText xml:space="preserve">) </w:delText>
        </w:r>
      </w:del>
      <w:ins w:id="1438" w:author="Bizan N. Balzer" w:date="2021-10-07T21:36:00Z">
        <w:r w:rsidR="00E66F1E" w:rsidRPr="009A1C08">
          <w:rPr>
            <w:rFonts w:ascii="Times New Roman" w:hAnsi="Times New Roman" w:cs="Times New Roman"/>
            <w:bCs/>
            <w:iCs/>
            <w:sz w:val="24"/>
            <w:szCs w:val="24"/>
            <w:lang w:val="en-US"/>
          </w:rPr>
          <w:t>)</w:t>
        </w:r>
        <w:r w:rsidR="00E66F1E">
          <w:rPr>
            <w:rFonts w:ascii="Times New Roman" w:hAnsi="Times New Roman" w:cs="Times New Roman"/>
            <w:bCs/>
            <w:iCs/>
            <w:sz w:val="24"/>
            <w:szCs w:val="24"/>
            <w:lang w:val="en-US"/>
          </w:rPr>
          <w:t> </w:t>
        </w:r>
      </w:ins>
      <w:ins w:id="1439" w:author="anna.resch88@gmail.com" w:date="2022-01-03T15:08:00Z">
        <w:r w:rsidR="00821E44">
          <w:rPr>
            <w:rFonts w:ascii="Times New Roman" w:hAnsi="Times New Roman" w:cs="Times New Roman"/>
            <w:bCs/>
            <w:iCs/>
            <w:sz w:val="24"/>
            <w:szCs w:val="24"/>
            <w:lang w:val="en-US"/>
          </w:rPr>
          <w:t>Exemplary f</w:t>
        </w:r>
      </w:ins>
      <w:ins w:id="1440" w:author="anna.resch88@gmail.com" w:date="2022-01-03T15:05:00Z">
        <w:r w:rsidR="002676CE" w:rsidRPr="009A1C08">
          <w:rPr>
            <w:rFonts w:ascii="Times New Roman" w:hAnsi="Times New Roman" w:cs="Times New Roman"/>
            <w:bCs/>
            <w:iCs/>
            <w:sz w:val="24"/>
            <w:szCs w:val="24"/>
            <w:lang w:val="en-US"/>
          </w:rPr>
          <w:t xml:space="preserve">orce-displacement graph and displacement-time graph for various measurements of a single hydrogel pad </w:t>
        </w:r>
        <w:r w:rsidR="002676CE" w:rsidRPr="009A1C08">
          <w:rPr>
            <w:rFonts w:ascii="Times New Roman" w:hAnsi="Times New Roman" w:cs="Times New Roman"/>
            <w:iCs/>
            <w:sz w:val="24"/>
            <w:szCs w:val="24"/>
            <w:lang w:val="en-US"/>
          </w:rPr>
          <w:t xml:space="preserve">of riboflavin-photocrosslinked ULD-V40-ULD, 20 % protein. Measurements were performed in load-controlled mode at a constant loading/unloading rate. Each curve shows a single </w:t>
        </w:r>
      </w:ins>
      <w:ins w:id="1441" w:author="anna.resch88@gmail.com" w:date="2022-01-03T15:09:00Z">
        <w:r w:rsidR="00821E44">
          <w:rPr>
            <w:rFonts w:ascii="Times New Roman" w:hAnsi="Times New Roman" w:cs="Times New Roman"/>
            <w:iCs/>
            <w:sz w:val="24"/>
            <w:szCs w:val="24"/>
            <w:lang w:val="en-US"/>
          </w:rPr>
          <w:t xml:space="preserve">indentation </w:t>
        </w:r>
      </w:ins>
      <w:ins w:id="1442" w:author="anna.resch88@gmail.com" w:date="2022-01-03T15:05:00Z">
        <w:r w:rsidR="002676CE" w:rsidRPr="009A1C08">
          <w:rPr>
            <w:rFonts w:ascii="Times New Roman" w:hAnsi="Times New Roman" w:cs="Times New Roman"/>
            <w:iCs/>
            <w:sz w:val="24"/>
            <w:szCs w:val="24"/>
            <w:lang w:val="en-US"/>
          </w:rPr>
          <w:t xml:space="preserve">measurement. Positions of single </w:t>
        </w:r>
      </w:ins>
      <w:ins w:id="1443" w:author="anna.resch88@gmail.com" w:date="2022-01-03T15:09:00Z">
        <w:r w:rsidR="00821E44">
          <w:rPr>
            <w:rFonts w:ascii="Times New Roman" w:hAnsi="Times New Roman" w:cs="Times New Roman"/>
            <w:iCs/>
            <w:sz w:val="24"/>
            <w:szCs w:val="24"/>
            <w:lang w:val="en-US"/>
          </w:rPr>
          <w:t>indentations</w:t>
        </w:r>
      </w:ins>
      <w:ins w:id="1444" w:author="anna.resch88@gmail.com" w:date="2022-01-03T15:05:00Z">
        <w:r w:rsidR="002676CE" w:rsidRPr="009A1C08">
          <w:rPr>
            <w:rFonts w:ascii="Times New Roman" w:hAnsi="Times New Roman" w:cs="Times New Roman"/>
            <w:iCs/>
            <w:sz w:val="24"/>
            <w:szCs w:val="24"/>
            <w:lang w:val="en-US"/>
          </w:rPr>
          <w:t xml:space="preserve"> </w:t>
        </w:r>
        <w:r w:rsidR="002676CE">
          <w:rPr>
            <w:rFonts w:ascii="Times New Roman" w:hAnsi="Times New Roman" w:cs="Times New Roman"/>
            <w:iCs/>
            <w:sz w:val="24"/>
            <w:szCs w:val="24"/>
            <w:lang w:val="en-US"/>
          </w:rPr>
          <w:t>we</w:t>
        </w:r>
        <w:r w:rsidR="002676CE" w:rsidRPr="009A1C08">
          <w:rPr>
            <w:rFonts w:ascii="Times New Roman" w:hAnsi="Times New Roman" w:cs="Times New Roman"/>
            <w:iCs/>
            <w:sz w:val="24"/>
            <w:szCs w:val="24"/>
            <w:lang w:val="en-US"/>
          </w:rPr>
          <w:t xml:space="preserve">re given by a 5x3 matrix. </w:t>
        </w:r>
      </w:ins>
      <w:ins w:id="1445" w:author="anna.resch88@gmail.com" w:date="2022-01-05T11:14:00Z">
        <w:r w:rsidR="002A42CB">
          <w:rPr>
            <w:rFonts w:ascii="Times New Roman" w:hAnsi="Times New Roman" w:cs="Times New Roman"/>
            <w:iCs/>
            <w:sz w:val="24"/>
            <w:szCs w:val="24"/>
            <w:lang w:val="en-US"/>
          </w:rPr>
          <w:t xml:space="preserve">For details, see </w:t>
        </w:r>
        <w:r w:rsidR="002A42CB" w:rsidRPr="00DE0B00">
          <w:rPr>
            <w:rFonts w:ascii="Times New Roman" w:hAnsi="Times New Roman" w:cs="Times New Roman"/>
            <w:b/>
            <w:bCs/>
            <w:iCs/>
            <w:sz w:val="24"/>
            <w:szCs w:val="24"/>
            <w:highlight w:val="cyan"/>
            <w:lang w:val="en-US"/>
            <w:rPrChange w:id="1446" w:author="anna.resch88@gmail.com" w:date="2022-01-05T11:16:00Z">
              <w:rPr>
                <w:rFonts w:ascii="Times New Roman" w:hAnsi="Times New Roman" w:cs="Times New Roman"/>
                <w:iCs/>
                <w:sz w:val="24"/>
                <w:szCs w:val="24"/>
                <w:lang w:val="en-US"/>
              </w:rPr>
            </w:rPrChange>
          </w:rPr>
          <w:t xml:space="preserve">SI </w:t>
        </w:r>
      </w:ins>
      <w:ins w:id="1447" w:author="anna.resch88@gmail.com" w:date="2022-01-16T12:19:00Z">
        <w:r w:rsidR="0069580F">
          <w:rPr>
            <w:rFonts w:ascii="Times New Roman" w:hAnsi="Times New Roman" w:cs="Times New Roman"/>
            <w:b/>
            <w:bCs/>
            <w:iCs/>
            <w:sz w:val="24"/>
            <w:szCs w:val="24"/>
            <w:highlight w:val="cyan"/>
            <w:lang w:val="en-US"/>
          </w:rPr>
          <w:t>section</w:t>
        </w:r>
      </w:ins>
      <w:ins w:id="1448" w:author="anna.resch88@gmail.com" w:date="2022-01-05T11:14:00Z">
        <w:r w:rsidR="002A42CB" w:rsidRPr="00DE0B00">
          <w:rPr>
            <w:rFonts w:ascii="Times New Roman" w:hAnsi="Times New Roman" w:cs="Times New Roman"/>
            <w:b/>
            <w:bCs/>
            <w:iCs/>
            <w:sz w:val="24"/>
            <w:szCs w:val="24"/>
            <w:highlight w:val="cyan"/>
            <w:lang w:val="en-US"/>
            <w:rPrChange w:id="1449" w:author="anna.resch88@gmail.com" w:date="2022-01-05T11:16:00Z">
              <w:rPr>
                <w:rFonts w:ascii="Times New Roman" w:hAnsi="Times New Roman" w:cs="Times New Roman"/>
                <w:iCs/>
                <w:sz w:val="24"/>
                <w:szCs w:val="24"/>
                <w:lang w:val="en-US"/>
              </w:rPr>
            </w:rPrChange>
          </w:rPr>
          <w:t xml:space="preserve"> 1</w:t>
        </w:r>
      </w:ins>
      <w:ins w:id="1450" w:author="anna.resch88@gmail.com" w:date="2022-01-16T12:20:00Z">
        <w:r w:rsidR="0069580F">
          <w:rPr>
            <w:rFonts w:ascii="Times New Roman" w:hAnsi="Times New Roman" w:cs="Times New Roman"/>
            <w:b/>
            <w:bCs/>
            <w:iCs/>
            <w:sz w:val="24"/>
            <w:szCs w:val="24"/>
            <w:highlight w:val="cyan"/>
            <w:lang w:val="en-US"/>
          </w:rPr>
          <w:t>1</w:t>
        </w:r>
      </w:ins>
      <w:ins w:id="1451" w:author="anna.resch88@gmail.com" w:date="2022-01-05T11:14:00Z">
        <w:r w:rsidR="002A42CB">
          <w:rPr>
            <w:rFonts w:ascii="Times New Roman" w:hAnsi="Times New Roman" w:cs="Times New Roman"/>
            <w:iCs/>
            <w:sz w:val="24"/>
            <w:szCs w:val="24"/>
            <w:lang w:val="en-US"/>
          </w:rPr>
          <w:t xml:space="preserve">. </w:t>
        </w:r>
      </w:ins>
      <w:ins w:id="1452" w:author="anna.resch88@gmail.com" w:date="2022-01-03T15:05:00Z">
        <w:r w:rsidR="002676CE">
          <w:rPr>
            <w:rFonts w:ascii="Times New Roman" w:hAnsi="Times New Roman" w:cs="Times New Roman"/>
            <w:b/>
            <w:iCs/>
            <w:sz w:val="24"/>
            <w:szCs w:val="24"/>
            <w:lang w:val="en-US"/>
          </w:rPr>
          <w:t>a</w:t>
        </w:r>
        <w:r w:rsidR="002676CE" w:rsidRPr="009A1C08">
          <w:rPr>
            <w:rFonts w:ascii="Times New Roman" w:hAnsi="Times New Roman" w:cs="Times New Roman"/>
            <w:iCs/>
            <w:sz w:val="24"/>
            <w:szCs w:val="24"/>
            <w:lang w:val="en-US"/>
          </w:rPr>
          <w:t xml:space="preserve">) Force-displacement curves with differing maximum loads, with </w:t>
        </w:r>
        <w:r w:rsidR="002676CE">
          <w:rPr>
            <w:rFonts w:ascii="Times New Roman" w:hAnsi="Times New Roman" w:cs="Times New Roman"/>
            <w:iCs/>
            <w:sz w:val="24"/>
            <w:szCs w:val="24"/>
            <w:lang w:val="en-US"/>
          </w:rPr>
          <w:t xml:space="preserve">or without </w:t>
        </w:r>
        <w:r w:rsidR="002676CE" w:rsidRPr="009A1C08">
          <w:rPr>
            <w:rFonts w:ascii="Times New Roman" w:hAnsi="Times New Roman" w:cs="Times New Roman"/>
            <w:iCs/>
            <w:sz w:val="24"/>
            <w:szCs w:val="24"/>
            <w:lang w:val="en-US"/>
          </w:rPr>
          <w:t xml:space="preserve">a hold period of 60 seconds for maximum loads of 100-300 µN. </w:t>
        </w:r>
        <w:r w:rsidR="002676CE">
          <w:rPr>
            <w:rFonts w:ascii="Times New Roman" w:hAnsi="Times New Roman" w:cs="Times New Roman"/>
            <w:b/>
            <w:iCs/>
            <w:sz w:val="24"/>
            <w:szCs w:val="24"/>
            <w:lang w:val="en-US"/>
          </w:rPr>
          <w:t>b</w:t>
        </w:r>
        <w:r w:rsidR="002676CE" w:rsidRPr="009A1C08">
          <w:rPr>
            <w:rFonts w:ascii="Times New Roman" w:hAnsi="Times New Roman" w:cs="Times New Roman"/>
            <w:iCs/>
            <w:sz w:val="24"/>
            <w:szCs w:val="24"/>
            <w:lang w:val="en-US"/>
          </w:rPr>
          <w:t>) Displacement-time-curves for varying maximum loads, with and without a hold</w:t>
        </w:r>
      </w:ins>
      <w:ins w:id="1453" w:author="anna.resch88@gmail.com" w:date="2022-01-03T15:10:00Z">
        <w:r w:rsidR="00821E44">
          <w:rPr>
            <w:rFonts w:ascii="Times New Roman" w:hAnsi="Times New Roman" w:cs="Times New Roman"/>
            <w:iCs/>
            <w:sz w:val="24"/>
            <w:szCs w:val="24"/>
            <w:lang w:val="en-US"/>
          </w:rPr>
          <w:t xml:space="preserve"> period</w:t>
        </w:r>
      </w:ins>
      <w:ins w:id="1454" w:author="anna.resch88@gmail.com" w:date="2022-01-03T15:05:00Z">
        <w:r w:rsidR="002676CE" w:rsidRPr="009A1C08">
          <w:rPr>
            <w:rFonts w:ascii="Times New Roman" w:hAnsi="Times New Roman" w:cs="Times New Roman"/>
            <w:iCs/>
            <w:sz w:val="24"/>
            <w:szCs w:val="24"/>
            <w:lang w:val="en-US"/>
          </w:rPr>
          <w:t>, demonstrating creep</w:t>
        </w:r>
      </w:ins>
      <w:ins w:id="1455" w:author="anna.resch88@gmail.com" w:date="2022-01-03T15:13:00Z">
        <w:r w:rsidR="00D67235">
          <w:rPr>
            <w:rFonts w:ascii="Times New Roman" w:hAnsi="Times New Roman" w:cs="Times New Roman"/>
            <w:iCs/>
            <w:sz w:val="24"/>
            <w:szCs w:val="24"/>
            <w:lang w:val="en-US"/>
          </w:rPr>
          <w:t xml:space="preserve"> </w:t>
        </w:r>
      </w:ins>
      <w:ins w:id="1456" w:author="anna.resch88@gmail.com" w:date="2022-01-03T15:05:00Z">
        <w:r w:rsidR="002676CE" w:rsidRPr="009A1C08">
          <w:rPr>
            <w:rFonts w:ascii="Times New Roman" w:hAnsi="Times New Roman" w:cs="Times New Roman"/>
            <w:iCs/>
            <w:sz w:val="24"/>
            <w:szCs w:val="24"/>
            <w:lang w:val="en-US"/>
          </w:rPr>
          <w:t>during the hold phase.</w:t>
        </w:r>
        <w:r w:rsidR="002676CE">
          <w:rPr>
            <w:rFonts w:ascii="Times New Roman" w:hAnsi="Times New Roman" w:cs="Times New Roman"/>
            <w:iCs/>
            <w:sz w:val="24"/>
            <w:szCs w:val="24"/>
            <w:lang w:val="en-US"/>
          </w:rPr>
          <w:t xml:space="preserve"> </w:t>
        </w:r>
        <w:r w:rsidR="002676CE" w:rsidRPr="000453D6">
          <w:rPr>
            <w:rFonts w:ascii="Times New Roman" w:hAnsi="Times New Roman" w:cs="Times New Roman"/>
            <w:b/>
            <w:bCs/>
            <w:iCs/>
            <w:sz w:val="24"/>
            <w:szCs w:val="24"/>
            <w:lang w:val="en-US"/>
          </w:rPr>
          <w:t>c</w:t>
        </w:r>
        <w:r w:rsidR="002676CE">
          <w:rPr>
            <w:rFonts w:ascii="Times New Roman" w:hAnsi="Times New Roman" w:cs="Times New Roman"/>
            <w:iCs/>
            <w:sz w:val="24"/>
            <w:szCs w:val="24"/>
            <w:lang w:val="en-US"/>
          </w:rPr>
          <w:t xml:space="preserve">) </w:t>
        </w:r>
      </w:ins>
      <w:r w:rsidR="001E5830" w:rsidRPr="009A1C08">
        <w:rPr>
          <w:rFonts w:ascii="Times New Roman" w:hAnsi="Times New Roman" w:cs="Times New Roman"/>
          <w:bCs/>
          <w:iCs/>
          <w:sz w:val="24"/>
          <w:szCs w:val="24"/>
          <w:lang w:val="en-US"/>
        </w:rPr>
        <w:t>Young’s moduli for ULD-V20-ULD</w:t>
      </w:r>
      <w:ins w:id="1457" w:author="anna.resch88@gmail.com" w:date="2022-01-03T15:05:00Z">
        <w:r w:rsidR="002676CE">
          <w:rPr>
            <w:rFonts w:ascii="Times New Roman" w:hAnsi="Times New Roman" w:cs="Times New Roman"/>
            <w:bCs/>
            <w:iCs/>
            <w:sz w:val="24"/>
            <w:szCs w:val="24"/>
            <w:lang w:val="en-US"/>
          </w:rPr>
          <w:t xml:space="preserve"> and</w:t>
        </w:r>
      </w:ins>
      <w:del w:id="1458" w:author="anna.resch88@gmail.com" w:date="2022-01-03T15:05:00Z">
        <w:r w:rsidR="001E5830" w:rsidRPr="009A1C08" w:rsidDel="002676CE">
          <w:rPr>
            <w:rFonts w:ascii="Times New Roman" w:hAnsi="Times New Roman" w:cs="Times New Roman"/>
            <w:bCs/>
            <w:iCs/>
            <w:sz w:val="24"/>
            <w:szCs w:val="24"/>
            <w:lang w:val="en-US"/>
          </w:rPr>
          <w:delText>,</w:delText>
        </w:r>
      </w:del>
      <w:r w:rsidR="001E5830" w:rsidRPr="009A1C08">
        <w:rPr>
          <w:rFonts w:ascii="Times New Roman" w:hAnsi="Times New Roman" w:cs="Times New Roman"/>
          <w:bCs/>
          <w:iCs/>
          <w:sz w:val="24"/>
          <w:szCs w:val="24"/>
          <w:lang w:val="en-US"/>
        </w:rPr>
        <w:t xml:space="preserve"> ULD-V40-ULD </w:t>
      </w:r>
      <w:del w:id="1459" w:author="anna.resch88@gmail.com" w:date="2022-01-03T15:05:00Z">
        <w:r w:rsidR="001E5830" w:rsidRPr="009A1C08" w:rsidDel="002676CE">
          <w:rPr>
            <w:rFonts w:ascii="Times New Roman" w:hAnsi="Times New Roman" w:cs="Times New Roman"/>
            <w:bCs/>
            <w:iCs/>
            <w:sz w:val="24"/>
            <w:szCs w:val="24"/>
            <w:lang w:val="en-US"/>
          </w:rPr>
          <w:delText xml:space="preserve">and ULD-V80-ULD </w:delText>
        </w:r>
      </w:del>
      <w:r w:rsidR="001E5830" w:rsidRPr="009A1C08">
        <w:rPr>
          <w:rFonts w:ascii="Times New Roman" w:hAnsi="Times New Roman" w:cs="Times New Roman"/>
          <w:bCs/>
          <w:iCs/>
          <w:sz w:val="24"/>
          <w:szCs w:val="24"/>
          <w:lang w:val="en-US"/>
        </w:rPr>
        <w:t>hydrogels</w:t>
      </w:r>
      <w:ins w:id="1460" w:author="anna.resch88@gmail.com" w:date="2022-01-03T15:05:00Z">
        <w:r w:rsidR="002676CE">
          <w:rPr>
            <w:rFonts w:ascii="Times New Roman" w:hAnsi="Times New Roman" w:cs="Times New Roman"/>
            <w:bCs/>
            <w:iCs/>
            <w:sz w:val="24"/>
            <w:szCs w:val="24"/>
            <w:lang w:val="en-US"/>
          </w:rPr>
          <w:t xml:space="preserve"> </w:t>
        </w:r>
      </w:ins>
      <w:ins w:id="1461" w:author="anna.resch88@gmail.com" w:date="2022-01-16T12:20:00Z">
        <w:r w:rsidR="0069580F">
          <w:rPr>
            <w:rFonts w:ascii="Times New Roman" w:hAnsi="Times New Roman" w:cs="Times New Roman"/>
            <w:bCs/>
            <w:iCs/>
            <w:sz w:val="24"/>
            <w:szCs w:val="24"/>
            <w:lang w:val="en-US"/>
          </w:rPr>
          <w:t>and</w:t>
        </w:r>
      </w:ins>
      <w:ins w:id="1462" w:author="anna.resch88@gmail.com" w:date="2022-01-03T15:05:00Z">
        <w:r w:rsidR="002676CE">
          <w:rPr>
            <w:rFonts w:ascii="Times New Roman" w:hAnsi="Times New Roman" w:cs="Times New Roman"/>
            <w:bCs/>
            <w:iCs/>
            <w:sz w:val="24"/>
            <w:szCs w:val="24"/>
            <w:lang w:val="en-US"/>
          </w:rPr>
          <w:t xml:space="preserve"> their RGD-containing variants</w:t>
        </w:r>
      </w:ins>
      <w:ins w:id="1463" w:author="anna.resch88@gmail.com" w:date="2022-01-03T16:04:00Z">
        <w:r w:rsidR="009F174C">
          <w:rPr>
            <w:rFonts w:ascii="Times New Roman" w:hAnsi="Times New Roman" w:cs="Times New Roman"/>
            <w:bCs/>
            <w:iCs/>
            <w:sz w:val="24"/>
            <w:szCs w:val="24"/>
            <w:lang w:val="en-US"/>
          </w:rPr>
          <w:t xml:space="preserve"> ULD-V20-RGD-ULD and ULD-V40-RGD-ULD</w:t>
        </w:r>
      </w:ins>
      <w:r w:rsidR="001E5830" w:rsidRPr="009A1C08">
        <w:rPr>
          <w:rFonts w:ascii="Times New Roman" w:hAnsi="Times New Roman" w:cs="Times New Roman"/>
          <w:bCs/>
          <w:iCs/>
          <w:sz w:val="24"/>
          <w:szCs w:val="24"/>
          <w:lang w:val="en-US"/>
        </w:rPr>
        <w:t>,</w:t>
      </w:r>
      <w:r w:rsidR="001E5830" w:rsidRPr="009A1C08">
        <w:rPr>
          <w:rFonts w:ascii="Times New Roman" w:hAnsi="Times New Roman" w:cs="Times New Roman"/>
          <w:b/>
          <w:bCs/>
          <w:iCs/>
          <w:sz w:val="24"/>
          <w:szCs w:val="24"/>
          <w:lang w:val="en-US"/>
        </w:rPr>
        <w:t xml:space="preserve"> </w:t>
      </w:r>
      <w:r w:rsidR="004C4690" w:rsidRPr="009A1C08">
        <w:rPr>
          <w:rFonts w:ascii="Times New Roman" w:hAnsi="Times New Roman" w:cs="Times New Roman"/>
          <w:iCs/>
          <w:sz w:val="24"/>
          <w:szCs w:val="24"/>
          <w:lang w:val="en-US"/>
        </w:rPr>
        <w:t xml:space="preserve">calculated based on </w:t>
      </w:r>
      <w:r w:rsidRPr="009A1C08">
        <w:rPr>
          <w:rFonts w:ascii="Times New Roman" w:hAnsi="Times New Roman" w:cs="Times New Roman"/>
          <w:iCs/>
          <w:sz w:val="24"/>
          <w:szCs w:val="24"/>
          <w:lang w:val="en-US"/>
        </w:rPr>
        <w:t>Hertz fit</w:t>
      </w:r>
      <w:r w:rsidR="00697024">
        <w:rPr>
          <w:rFonts w:ascii="Times New Roman" w:hAnsi="Times New Roman" w:cs="Times New Roman"/>
          <w:iCs/>
          <w:sz w:val="24"/>
          <w:szCs w:val="24"/>
          <w:lang w:val="en-US"/>
        </w:rPr>
        <w:fldChar w:fldCharType="begin"/>
      </w:r>
      <w:r w:rsidR="00697024">
        <w:rPr>
          <w:rFonts w:ascii="Times New Roman" w:hAnsi="Times New Roman" w:cs="Times New Roman"/>
          <w:iCs/>
          <w:sz w:val="24"/>
          <w:szCs w:val="24"/>
          <w:lang w:val="en-US"/>
        </w:rPr>
        <w:instrText xml:space="preserve"> ADDIN EN.CITE &lt;EndNote&gt;&lt;Cite&gt;&lt;Author&gt;Hertz&lt;/Author&gt;&lt;Year&gt;1881&lt;/Year&gt;&lt;RecNum&gt;28&lt;/RecNum&gt;&lt;DisplayText&gt;&lt;style face="superscript"&gt;[26]&lt;/style&gt;&lt;/DisplayText&gt;&lt;record&gt;&lt;rec-number&gt;28&lt;/rec-number&gt;&lt;foreign-keys&gt;&lt;key app="EN" db-id="zvspev52q5sttqetatnpexxo02zdpswpztzw" timestamp="1602401589"&gt;28&lt;/key&gt;&lt;/foreign-keys&gt;&lt;ref-type name="Journal Article"&gt;17&lt;/ref-type&gt;&lt;contributors&gt;&lt;authors&gt;&lt;author&gt;Hertz, H.&lt;/author&gt;&lt;/authors&gt;&lt;/contributors&gt;&lt;titles&gt;&lt;title&gt;H. Hertz, Über die Berührung fester elastischer Körper, Journal für die reine und angewandte Mathematik 92, 156-171 (1881)&lt;/title&gt;&lt;secondary-title&gt;Journal für die reine und angewandte Mathematik&lt;/secondary-title&gt;&lt;/titles&gt;&lt;periodical&gt;&lt;full-title&gt;Journal für die reine und angewandte Mathematik&lt;/full-title&gt;&lt;/periodical&gt;&lt;pages&gt;156-171&lt;/pages&gt;&lt;volume&gt;171&lt;/volume&gt;&lt;keywords&gt;&lt;keyword&gt;Elasticity&lt;/keyword&gt;&lt;keyword&gt;analytical model&lt;/keyword&gt;&lt;keyword&gt;elastic behavior&lt;/keyword&gt;&lt;keyword&gt;soft matter&lt;/keyword&gt;&lt;/keywords&gt;&lt;dates&gt;&lt;year&gt;1881&lt;/year&gt;&lt;/dates&gt;&lt;urls&gt;&lt;pdf-urls&gt;&lt;url&gt;file:///C:/Users/annar/Documents/Backup ZBSA Aug 2019/03_Literaturverzeichnis V.2/03_Methoden/20_Nanoindentation/Hertz1881, J Reine Angew Math.pdf&lt;/url&gt;&lt;/pdf-urls&gt;&lt;/urls&gt;&lt;/record&gt;&lt;/Cite&gt;&lt;/EndNote&gt;</w:instrText>
      </w:r>
      <w:r w:rsidR="00697024">
        <w:rPr>
          <w:rFonts w:ascii="Times New Roman" w:hAnsi="Times New Roman" w:cs="Times New Roman"/>
          <w:iCs/>
          <w:sz w:val="24"/>
          <w:szCs w:val="24"/>
          <w:lang w:val="en-US"/>
        </w:rPr>
        <w:fldChar w:fldCharType="separate"/>
      </w:r>
      <w:r w:rsidR="00697024" w:rsidRPr="00697024">
        <w:rPr>
          <w:rFonts w:ascii="Times New Roman" w:hAnsi="Times New Roman" w:cs="Times New Roman"/>
          <w:iCs/>
          <w:noProof/>
          <w:sz w:val="24"/>
          <w:szCs w:val="24"/>
          <w:vertAlign w:val="superscript"/>
          <w:lang w:val="en-US"/>
        </w:rPr>
        <w:t>[26]</w:t>
      </w:r>
      <w:r w:rsidR="00697024">
        <w:rPr>
          <w:rFonts w:ascii="Times New Roman" w:hAnsi="Times New Roman" w:cs="Times New Roman"/>
          <w:iCs/>
          <w:sz w:val="24"/>
          <w:szCs w:val="24"/>
          <w:lang w:val="en-US"/>
        </w:rPr>
        <w:fldChar w:fldCharType="end"/>
      </w:r>
      <w:r w:rsidRPr="009A1C08">
        <w:rPr>
          <w:rFonts w:ascii="Times New Roman" w:hAnsi="Times New Roman" w:cs="Times New Roman"/>
          <w:iCs/>
          <w:sz w:val="24"/>
          <w:szCs w:val="24"/>
          <w:lang w:val="en-US"/>
        </w:rPr>
        <w:t>. For each hydrogel type, 3</w:t>
      </w:r>
      <w:ins w:id="1464" w:author="anna.resch88@gmail.com" w:date="2022-01-03T15:06:00Z">
        <w:r w:rsidR="002676CE">
          <w:rPr>
            <w:rFonts w:ascii="Times New Roman" w:hAnsi="Times New Roman" w:cs="Times New Roman"/>
            <w:iCs/>
            <w:sz w:val="24"/>
            <w:szCs w:val="24"/>
            <w:lang w:val="en-US"/>
          </w:rPr>
          <w:t>-6</w:t>
        </w:r>
      </w:ins>
      <w:r w:rsidRPr="009A1C08">
        <w:rPr>
          <w:rFonts w:ascii="Times New Roman" w:hAnsi="Times New Roman" w:cs="Times New Roman"/>
          <w:iCs/>
          <w:sz w:val="24"/>
          <w:szCs w:val="24"/>
          <w:lang w:val="en-US"/>
        </w:rPr>
        <w:t xml:space="preserve"> hydrogel pads were prepared independently</w:t>
      </w:r>
      <w:r w:rsidR="00986BFE" w:rsidRPr="009A1C08">
        <w:rPr>
          <w:rFonts w:ascii="Times New Roman" w:hAnsi="Times New Roman" w:cs="Times New Roman"/>
          <w:iCs/>
          <w:sz w:val="24"/>
          <w:szCs w:val="24"/>
          <w:lang w:val="en-US"/>
        </w:rPr>
        <w:t xml:space="preserve"> </w:t>
      </w:r>
      <w:del w:id="1465" w:author="anna.resch88@gmail.com" w:date="2022-01-03T15:06:00Z">
        <w:r w:rsidR="009B1130" w:rsidRPr="009A1C08" w:rsidDel="002676CE">
          <w:rPr>
            <w:rFonts w:ascii="Times New Roman" w:hAnsi="Times New Roman" w:cs="Times New Roman"/>
            <w:iCs/>
            <w:sz w:val="24"/>
            <w:szCs w:val="24"/>
            <w:lang w:val="en-US"/>
          </w:rPr>
          <w:delText>(</w:delText>
        </w:r>
        <w:r w:rsidR="00986BFE" w:rsidRPr="009A1C08" w:rsidDel="002676CE">
          <w:rPr>
            <w:rFonts w:ascii="Times New Roman" w:hAnsi="Times New Roman" w:cs="Times New Roman"/>
            <w:iCs/>
            <w:sz w:val="24"/>
            <w:szCs w:val="24"/>
            <w:lang w:val="en-US"/>
          </w:rPr>
          <w:delText xml:space="preserve">hydrogel types: </w:delText>
        </w:r>
        <w:r w:rsidR="009B1130" w:rsidRPr="009A1C08" w:rsidDel="002676CE">
          <w:rPr>
            <w:rFonts w:ascii="Times New Roman" w:hAnsi="Times New Roman" w:cs="Times New Roman"/>
            <w:iCs/>
            <w:sz w:val="24"/>
            <w:szCs w:val="24"/>
            <w:lang w:val="en-US"/>
          </w:rPr>
          <w:delText>ULD-V20-ULD, 10 %, 15 % and 20 % protein (w/v), ULD-V40-ULD, 20</w:delText>
        </w:r>
        <w:r w:rsidR="00744961" w:rsidRPr="009A1C08" w:rsidDel="002676CE">
          <w:rPr>
            <w:rFonts w:ascii="Times New Roman" w:hAnsi="Times New Roman" w:cs="Times New Roman"/>
            <w:iCs/>
            <w:sz w:val="24"/>
            <w:szCs w:val="24"/>
            <w:lang w:val="en-US"/>
          </w:rPr>
          <w:delText xml:space="preserve"> </w:delText>
        </w:r>
        <w:r w:rsidR="009B1130" w:rsidRPr="009A1C08" w:rsidDel="002676CE">
          <w:rPr>
            <w:rFonts w:ascii="Times New Roman" w:hAnsi="Times New Roman" w:cs="Times New Roman"/>
            <w:iCs/>
            <w:sz w:val="24"/>
            <w:szCs w:val="24"/>
            <w:lang w:val="en-US"/>
          </w:rPr>
          <w:delText>%, and ULD-V80-ULD, 20</w:delText>
        </w:r>
        <w:r w:rsidR="00744961" w:rsidRPr="009A1C08" w:rsidDel="002676CE">
          <w:rPr>
            <w:rFonts w:ascii="Times New Roman" w:hAnsi="Times New Roman" w:cs="Times New Roman"/>
            <w:iCs/>
            <w:sz w:val="24"/>
            <w:szCs w:val="24"/>
            <w:lang w:val="en-US"/>
          </w:rPr>
          <w:delText xml:space="preserve"> </w:delText>
        </w:r>
        <w:r w:rsidR="009B1130" w:rsidRPr="009A1C08" w:rsidDel="002676CE">
          <w:rPr>
            <w:rFonts w:ascii="Times New Roman" w:hAnsi="Times New Roman" w:cs="Times New Roman"/>
            <w:iCs/>
            <w:sz w:val="24"/>
            <w:szCs w:val="24"/>
            <w:lang w:val="en-US"/>
          </w:rPr>
          <w:delText xml:space="preserve">%, each </w:delText>
        </w:r>
        <w:r w:rsidR="00257C27" w:rsidRPr="009A1C08" w:rsidDel="002676CE">
          <w:rPr>
            <w:rFonts w:ascii="Times New Roman" w:hAnsi="Times New Roman" w:cs="Times New Roman"/>
            <w:iCs/>
            <w:sz w:val="24"/>
            <w:szCs w:val="24"/>
            <w:lang w:val="en-US"/>
          </w:rPr>
          <w:delText>photo</w:delText>
        </w:r>
        <w:r w:rsidR="009B1130" w:rsidRPr="009A1C08" w:rsidDel="002676CE">
          <w:rPr>
            <w:rFonts w:ascii="Times New Roman" w:hAnsi="Times New Roman" w:cs="Times New Roman"/>
            <w:iCs/>
            <w:sz w:val="24"/>
            <w:szCs w:val="24"/>
            <w:lang w:val="en-US"/>
          </w:rPr>
          <w:delText>crosslinked with riboflavin or tris(bipyridine)ruthenium(II) chloride (</w:delText>
        </w:r>
        <w:r w:rsidR="002E7F57" w:rsidRPr="009A1C08" w:rsidDel="002676CE">
          <w:rPr>
            <w:rFonts w:ascii="Times New Roman" w:hAnsi="Times New Roman" w:cs="Times New Roman"/>
            <w:iCs/>
            <w:sz w:val="24"/>
            <w:szCs w:val="24"/>
            <w:lang w:val="en-US"/>
          </w:rPr>
          <w:delText>R</w:delText>
        </w:r>
        <w:r w:rsidR="009B1130" w:rsidRPr="009A1C08" w:rsidDel="002676CE">
          <w:rPr>
            <w:rFonts w:ascii="Times New Roman" w:hAnsi="Times New Roman" w:cs="Times New Roman"/>
            <w:iCs/>
            <w:sz w:val="24"/>
            <w:szCs w:val="24"/>
            <w:lang w:val="en-US"/>
          </w:rPr>
          <w:delText>u(II)bpy)</w:delText>
        </w:r>
        <w:r w:rsidRPr="009A1C08" w:rsidDel="002676CE">
          <w:rPr>
            <w:rFonts w:ascii="Times New Roman" w:hAnsi="Times New Roman" w:cs="Times New Roman"/>
            <w:iCs/>
            <w:sz w:val="24"/>
            <w:szCs w:val="24"/>
            <w:lang w:val="en-US"/>
          </w:rPr>
          <w:delText>. For each hydrogel pad,</w:delText>
        </w:r>
      </w:del>
      <w:ins w:id="1466" w:author="anna.resch88@gmail.com" w:date="2022-01-03T15:06:00Z">
        <w:r w:rsidR="002676CE">
          <w:rPr>
            <w:rFonts w:ascii="Times New Roman" w:hAnsi="Times New Roman" w:cs="Times New Roman"/>
            <w:iCs/>
            <w:sz w:val="24"/>
            <w:szCs w:val="24"/>
            <w:lang w:val="en-US"/>
          </w:rPr>
          <w:t>and</w:t>
        </w:r>
      </w:ins>
      <w:r w:rsidRPr="009A1C08">
        <w:rPr>
          <w:rFonts w:ascii="Times New Roman" w:hAnsi="Times New Roman" w:cs="Times New Roman"/>
          <w:iCs/>
          <w:sz w:val="24"/>
          <w:szCs w:val="24"/>
          <w:lang w:val="en-US"/>
        </w:rPr>
        <w:t xml:space="preserve"> nanoindentation was performed at 15 </w:t>
      </w:r>
      <w:del w:id="1467" w:author="anna.resch88@gmail.com" w:date="2022-01-03T15:15:00Z">
        <w:r w:rsidRPr="009A1C08" w:rsidDel="00D67235">
          <w:rPr>
            <w:rFonts w:ascii="Times New Roman" w:hAnsi="Times New Roman" w:cs="Times New Roman"/>
            <w:iCs/>
            <w:sz w:val="24"/>
            <w:szCs w:val="24"/>
            <w:lang w:val="en-US"/>
          </w:rPr>
          <w:delText xml:space="preserve">different </w:delText>
        </w:r>
      </w:del>
      <w:r w:rsidR="00986BFE" w:rsidRPr="009A1C08">
        <w:rPr>
          <w:rFonts w:ascii="Times New Roman" w:hAnsi="Times New Roman" w:cs="Times New Roman"/>
          <w:iCs/>
          <w:sz w:val="24"/>
          <w:szCs w:val="24"/>
          <w:lang w:val="en-US"/>
        </w:rPr>
        <w:t>locations</w:t>
      </w:r>
      <w:ins w:id="1468" w:author="anna.resch88@gmail.com" w:date="2022-01-03T15:06:00Z">
        <w:r w:rsidR="002676CE">
          <w:rPr>
            <w:rFonts w:ascii="Times New Roman" w:hAnsi="Times New Roman" w:cs="Times New Roman"/>
            <w:iCs/>
            <w:sz w:val="24"/>
            <w:szCs w:val="24"/>
            <w:lang w:val="en-US"/>
          </w:rPr>
          <w:t xml:space="preserve"> on each pad</w:t>
        </w:r>
      </w:ins>
      <w:r w:rsidRPr="009A1C08">
        <w:rPr>
          <w:rFonts w:ascii="Times New Roman" w:hAnsi="Times New Roman" w:cs="Times New Roman"/>
          <w:iCs/>
          <w:sz w:val="24"/>
          <w:szCs w:val="24"/>
          <w:lang w:val="en-US"/>
        </w:rPr>
        <w:t>.</w:t>
      </w:r>
      <w:del w:id="1469" w:author="anna.resch88@gmail.com" w:date="2022-01-03T15:06:00Z">
        <w:r w:rsidRPr="009A1C08" w:rsidDel="002676CE">
          <w:rPr>
            <w:rFonts w:ascii="Times New Roman" w:hAnsi="Times New Roman" w:cs="Times New Roman"/>
            <w:iCs/>
            <w:sz w:val="24"/>
            <w:szCs w:val="24"/>
            <w:lang w:val="en-US"/>
          </w:rPr>
          <w:delText xml:space="preserve"> Each </w:delText>
        </w:r>
        <w:r w:rsidR="001E5830" w:rsidRPr="009A1C08" w:rsidDel="002676CE">
          <w:rPr>
            <w:rFonts w:ascii="Times New Roman" w:hAnsi="Times New Roman" w:cs="Times New Roman"/>
            <w:iCs/>
            <w:sz w:val="24"/>
            <w:szCs w:val="24"/>
            <w:lang w:val="en-US"/>
          </w:rPr>
          <w:delText xml:space="preserve">box plot </w:delText>
        </w:r>
        <w:r w:rsidRPr="009A1C08" w:rsidDel="002676CE">
          <w:rPr>
            <w:rFonts w:ascii="Times New Roman" w:hAnsi="Times New Roman" w:cs="Times New Roman"/>
            <w:iCs/>
            <w:sz w:val="24"/>
            <w:szCs w:val="24"/>
            <w:lang w:val="en-US"/>
          </w:rPr>
          <w:delText xml:space="preserve">represents </w:delText>
        </w:r>
        <w:r w:rsidR="001E56BA" w:rsidRPr="009A1C08" w:rsidDel="002676CE">
          <w:rPr>
            <w:rFonts w:ascii="Times New Roman" w:hAnsi="Times New Roman" w:cs="Times New Roman"/>
            <w:iCs/>
            <w:sz w:val="24"/>
            <w:szCs w:val="24"/>
            <w:lang w:val="en-US"/>
          </w:rPr>
          <w:delText>u</w:delText>
        </w:r>
        <w:r w:rsidR="00744961" w:rsidRPr="009A1C08" w:rsidDel="002676CE">
          <w:rPr>
            <w:rFonts w:ascii="Times New Roman" w:hAnsi="Times New Roman" w:cs="Times New Roman"/>
            <w:iCs/>
            <w:sz w:val="24"/>
            <w:szCs w:val="24"/>
            <w:lang w:val="en-US"/>
          </w:rPr>
          <w:delText>p</w:delText>
        </w:r>
        <w:r w:rsidR="001E56BA" w:rsidRPr="009A1C08" w:rsidDel="002676CE">
          <w:rPr>
            <w:rFonts w:ascii="Times New Roman" w:hAnsi="Times New Roman" w:cs="Times New Roman"/>
            <w:iCs/>
            <w:sz w:val="24"/>
            <w:szCs w:val="24"/>
            <w:lang w:val="en-US"/>
          </w:rPr>
          <w:delText xml:space="preserve"> to 15 </w:delText>
        </w:r>
        <w:r w:rsidR="001E5830" w:rsidRPr="009A1C08" w:rsidDel="002676CE">
          <w:rPr>
            <w:rFonts w:ascii="Times New Roman" w:hAnsi="Times New Roman" w:cs="Times New Roman"/>
            <w:iCs/>
            <w:sz w:val="24"/>
            <w:szCs w:val="24"/>
            <w:lang w:val="en-US"/>
          </w:rPr>
          <w:delText xml:space="preserve">measurements of </w:delText>
        </w:r>
        <w:r w:rsidRPr="009A1C08" w:rsidDel="002676CE">
          <w:rPr>
            <w:rFonts w:ascii="Times New Roman" w:hAnsi="Times New Roman" w:cs="Times New Roman"/>
            <w:iCs/>
            <w:sz w:val="24"/>
            <w:szCs w:val="24"/>
            <w:lang w:val="en-US"/>
          </w:rPr>
          <w:delText xml:space="preserve">one </w:delText>
        </w:r>
        <w:r w:rsidR="00986BFE" w:rsidRPr="009A1C08" w:rsidDel="002676CE">
          <w:rPr>
            <w:rFonts w:ascii="Times New Roman" w:hAnsi="Times New Roman" w:cs="Times New Roman"/>
            <w:iCs/>
            <w:sz w:val="24"/>
            <w:szCs w:val="24"/>
            <w:lang w:val="en-US"/>
          </w:rPr>
          <w:delText xml:space="preserve">single </w:delText>
        </w:r>
        <w:r w:rsidRPr="009A1C08" w:rsidDel="002676CE">
          <w:rPr>
            <w:rFonts w:ascii="Times New Roman" w:hAnsi="Times New Roman" w:cs="Times New Roman"/>
            <w:iCs/>
            <w:sz w:val="24"/>
            <w:szCs w:val="24"/>
            <w:lang w:val="en-US"/>
          </w:rPr>
          <w:delText>hydrogel pad</w:delText>
        </w:r>
      </w:del>
      <w:r w:rsidRPr="009A1C08">
        <w:rPr>
          <w:rFonts w:ascii="Times New Roman" w:hAnsi="Times New Roman" w:cs="Times New Roman"/>
          <w:iCs/>
          <w:sz w:val="24"/>
          <w:szCs w:val="24"/>
          <w:lang w:val="en-US"/>
        </w:rPr>
        <w:t xml:space="preserve">. All </w:t>
      </w:r>
      <w:del w:id="1470" w:author="anna.resch88@gmail.com" w:date="2022-01-03T15:08:00Z">
        <w:r w:rsidR="001F0A2C" w:rsidRPr="009A1C08" w:rsidDel="00821E44">
          <w:rPr>
            <w:rFonts w:ascii="Times New Roman" w:hAnsi="Times New Roman" w:cs="Times New Roman"/>
            <w:sz w:val="24"/>
            <w:szCs w:val="24"/>
            <w:lang w:val="en-US"/>
          </w:rPr>
          <w:delText>ULU</w:delText>
        </w:r>
        <w:r w:rsidRPr="009A1C08" w:rsidDel="00821E44">
          <w:rPr>
            <w:rFonts w:ascii="Times New Roman" w:hAnsi="Times New Roman" w:cs="Times New Roman"/>
            <w:iCs/>
            <w:sz w:val="24"/>
            <w:szCs w:val="24"/>
            <w:lang w:val="en-US"/>
          </w:rPr>
          <w:delText>-solutions</w:delText>
        </w:r>
      </w:del>
      <w:ins w:id="1471" w:author="anna.resch88@gmail.com" w:date="2022-01-03T15:08:00Z">
        <w:r w:rsidR="00821E44">
          <w:rPr>
            <w:rFonts w:ascii="Times New Roman" w:hAnsi="Times New Roman" w:cs="Times New Roman"/>
            <w:sz w:val="24"/>
            <w:szCs w:val="24"/>
            <w:lang w:val="en-US"/>
          </w:rPr>
          <w:t>hydrogels</w:t>
        </w:r>
      </w:ins>
      <w:r w:rsidRPr="009A1C08">
        <w:rPr>
          <w:rFonts w:ascii="Times New Roman" w:hAnsi="Times New Roman" w:cs="Times New Roman"/>
          <w:iCs/>
          <w:sz w:val="24"/>
          <w:szCs w:val="24"/>
          <w:lang w:val="en-US"/>
        </w:rPr>
        <w:t xml:space="preserve"> were prepared in</w:t>
      </w:r>
      <w:r w:rsidR="00744961" w:rsidRPr="009A1C08">
        <w:rPr>
          <w:rFonts w:ascii="Times New Roman" w:hAnsi="Times New Roman" w:cs="Times New Roman"/>
          <w:iCs/>
          <w:sz w:val="24"/>
          <w:szCs w:val="24"/>
          <w:lang w:val="en-US"/>
        </w:rPr>
        <w:t xml:space="preserve"> </w:t>
      </w:r>
      <w:del w:id="1472" w:author="anna.resch88@gmail.com" w:date="2022-01-03T15:07:00Z">
        <w:r w:rsidR="00744961" w:rsidRPr="009A1C08" w:rsidDel="00821E44">
          <w:rPr>
            <w:rFonts w:ascii="Times New Roman" w:hAnsi="Times New Roman" w:cs="Times New Roman"/>
            <w:iCs/>
            <w:sz w:val="24"/>
            <w:szCs w:val="24"/>
            <w:lang w:val="en-US"/>
          </w:rPr>
          <w:delText>either</w:delText>
        </w:r>
        <w:r w:rsidRPr="009A1C08" w:rsidDel="00821E44">
          <w:rPr>
            <w:rFonts w:ascii="Times New Roman" w:hAnsi="Times New Roman" w:cs="Times New Roman"/>
            <w:iCs/>
            <w:sz w:val="24"/>
            <w:szCs w:val="24"/>
            <w:lang w:val="en-US"/>
          </w:rPr>
          <w:delText xml:space="preserve"> </w:delText>
        </w:r>
      </w:del>
      <w:r w:rsidR="00273108" w:rsidRPr="009A1C08">
        <w:rPr>
          <w:rFonts w:ascii="Times New Roman" w:hAnsi="Times New Roman" w:cs="Times New Roman"/>
          <w:iCs/>
          <w:sz w:val="24"/>
          <w:szCs w:val="24"/>
          <w:lang w:val="en-US"/>
        </w:rPr>
        <w:t>ddH</w:t>
      </w:r>
      <w:r w:rsidR="00273108" w:rsidRPr="009A1C08">
        <w:rPr>
          <w:rFonts w:ascii="Times New Roman" w:hAnsi="Times New Roman" w:cs="Times New Roman"/>
          <w:iCs/>
          <w:sz w:val="24"/>
          <w:szCs w:val="24"/>
          <w:vertAlign w:val="subscript"/>
          <w:lang w:val="en-US"/>
        </w:rPr>
        <w:t>2</w:t>
      </w:r>
      <w:r w:rsidR="00273108" w:rsidRPr="009A1C08">
        <w:rPr>
          <w:rFonts w:ascii="Times New Roman" w:hAnsi="Times New Roman" w:cs="Times New Roman"/>
          <w:iCs/>
          <w:sz w:val="24"/>
          <w:szCs w:val="24"/>
          <w:lang w:val="en-US"/>
        </w:rPr>
        <w:t>O</w:t>
      </w:r>
      <w:del w:id="1473" w:author="anna.resch88@gmail.com" w:date="2022-01-03T15:07:00Z">
        <w:r w:rsidR="00FB2F67" w:rsidRPr="009A1C08" w:rsidDel="00821E44">
          <w:rPr>
            <w:rFonts w:ascii="Times New Roman" w:hAnsi="Times New Roman" w:cs="Times New Roman"/>
            <w:iCs/>
            <w:sz w:val="24"/>
            <w:szCs w:val="24"/>
            <w:lang w:val="en-US"/>
          </w:rPr>
          <w:delText xml:space="preserve"> (ULD-V20-ULD and ULD-V40-ULD) or 4 M urea (ULD-V80-ULD)</w:delText>
        </w:r>
      </w:del>
      <w:r w:rsidR="00744961" w:rsidRPr="009A1C08">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 xml:space="preserve"> contain</w:t>
      </w:r>
      <w:r w:rsidR="00257C27" w:rsidRPr="009A1C08">
        <w:rPr>
          <w:rFonts w:ascii="Times New Roman" w:hAnsi="Times New Roman" w:cs="Times New Roman"/>
          <w:iCs/>
          <w:sz w:val="24"/>
          <w:szCs w:val="24"/>
          <w:lang w:val="en-US"/>
        </w:rPr>
        <w:t>ing</w:t>
      </w:r>
      <w:r w:rsidRPr="009A1C08">
        <w:rPr>
          <w:rFonts w:ascii="Times New Roman" w:hAnsi="Times New Roman" w:cs="Times New Roman"/>
          <w:iCs/>
          <w:sz w:val="24"/>
          <w:szCs w:val="24"/>
          <w:lang w:val="en-US"/>
        </w:rPr>
        <w:t xml:space="preserve"> 30 mM APS</w:t>
      </w:r>
      <w:ins w:id="1474" w:author="anna.resch88@gmail.com" w:date="2022-01-03T15:15:00Z">
        <w:r w:rsidR="00D67235">
          <w:rPr>
            <w:rFonts w:ascii="Times New Roman" w:hAnsi="Times New Roman" w:cs="Times New Roman"/>
            <w:iCs/>
            <w:sz w:val="24"/>
            <w:szCs w:val="24"/>
            <w:lang w:val="en-US"/>
          </w:rPr>
          <w:t>,</w:t>
        </w:r>
      </w:ins>
      <w:del w:id="1475" w:author="anna.resch88@gmail.com" w:date="2022-01-03T15:15:00Z">
        <w:r w:rsidR="00964211" w:rsidRPr="009A1C08" w:rsidDel="00D67235">
          <w:rPr>
            <w:rFonts w:ascii="Times New Roman" w:hAnsi="Times New Roman" w:cs="Times New Roman"/>
            <w:iCs/>
            <w:sz w:val="24"/>
            <w:szCs w:val="24"/>
            <w:lang w:val="en-US"/>
          </w:rPr>
          <w:delText xml:space="preserve"> and</w:delText>
        </w:r>
      </w:del>
      <w:r w:rsidRPr="009A1C08">
        <w:rPr>
          <w:rFonts w:ascii="Times New Roman" w:hAnsi="Times New Roman" w:cs="Times New Roman"/>
          <w:iCs/>
          <w:sz w:val="24"/>
          <w:szCs w:val="24"/>
          <w:lang w:val="en-US"/>
        </w:rPr>
        <w:t xml:space="preserve"> either 2.5 mM riboflavin or 0.1 mM </w:t>
      </w:r>
      <w:proofErr w:type="spellStart"/>
      <w:ins w:id="1476" w:author="anna.resch88@gmail.com" w:date="2022-01-03T15:07:00Z">
        <w:r w:rsidR="00821E44">
          <w:rPr>
            <w:rFonts w:ascii="Times New Roman" w:hAnsi="Times New Roman" w:cs="Times New Roman"/>
            <w:iCs/>
            <w:sz w:val="24"/>
            <w:szCs w:val="24"/>
            <w:lang w:val="en-US"/>
          </w:rPr>
          <w:t>r</w:t>
        </w:r>
      </w:ins>
      <w:del w:id="1477" w:author="anna.resch88@gmail.com" w:date="2022-01-03T15:07:00Z">
        <w:r w:rsidR="002E7F57" w:rsidRPr="009A1C08" w:rsidDel="00821E44">
          <w:rPr>
            <w:rFonts w:ascii="Times New Roman" w:hAnsi="Times New Roman" w:cs="Times New Roman"/>
            <w:iCs/>
            <w:sz w:val="24"/>
            <w:szCs w:val="24"/>
            <w:lang w:val="en-US"/>
          </w:rPr>
          <w:delText>R</w:delText>
        </w:r>
      </w:del>
      <w:r w:rsidRPr="009A1C08">
        <w:rPr>
          <w:rFonts w:ascii="Times New Roman" w:hAnsi="Times New Roman" w:cs="Times New Roman"/>
          <w:iCs/>
          <w:sz w:val="24"/>
          <w:szCs w:val="24"/>
          <w:lang w:val="en-US"/>
        </w:rPr>
        <w:t>u</w:t>
      </w:r>
      <w:proofErr w:type="spellEnd"/>
      <w:r w:rsidRPr="009A1C08">
        <w:rPr>
          <w:rFonts w:ascii="Times New Roman" w:hAnsi="Times New Roman" w:cs="Times New Roman"/>
          <w:iCs/>
          <w:sz w:val="24"/>
          <w:szCs w:val="24"/>
          <w:lang w:val="en-US"/>
        </w:rPr>
        <w:t>(II)</w:t>
      </w:r>
      <w:proofErr w:type="spellStart"/>
      <w:r w:rsidRPr="009A1C08">
        <w:rPr>
          <w:rFonts w:ascii="Times New Roman" w:hAnsi="Times New Roman" w:cs="Times New Roman"/>
          <w:iCs/>
          <w:sz w:val="24"/>
          <w:szCs w:val="24"/>
          <w:lang w:val="en-US"/>
        </w:rPr>
        <w:t>bpy</w:t>
      </w:r>
      <w:proofErr w:type="spellEnd"/>
      <w:ins w:id="1478" w:author="anna.resch88@gmail.com" w:date="2022-01-03T15:13:00Z">
        <w:r w:rsidR="00D67235">
          <w:rPr>
            <w:rFonts w:ascii="Times New Roman" w:hAnsi="Times New Roman" w:cs="Times New Roman"/>
            <w:iCs/>
            <w:sz w:val="24"/>
            <w:szCs w:val="24"/>
            <w:lang w:val="en-US"/>
          </w:rPr>
          <w:t xml:space="preserve"> and varying illumination density</w:t>
        </w:r>
      </w:ins>
      <w:r w:rsidRPr="009A1C08">
        <w:rPr>
          <w:rFonts w:ascii="Times New Roman" w:hAnsi="Times New Roman" w:cs="Times New Roman"/>
          <w:iCs/>
          <w:sz w:val="24"/>
          <w:szCs w:val="24"/>
          <w:lang w:val="en-US"/>
        </w:rPr>
        <w:t xml:space="preserve">. </w:t>
      </w:r>
      <w:ins w:id="1479" w:author="anna.resch88@gmail.com" w:date="2022-01-03T15:37:00Z">
        <w:r w:rsidR="00511894">
          <w:rPr>
            <w:rFonts w:ascii="Times New Roman" w:hAnsi="Times New Roman" w:cs="Times New Roman"/>
            <w:iCs/>
            <w:sz w:val="24"/>
            <w:szCs w:val="24"/>
            <w:lang w:val="en-US"/>
          </w:rPr>
          <w:t xml:space="preserve">Whiskers </w:t>
        </w:r>
      </w:ins>
      <w:ins w:id="1480" w:author="anna.resch88@gmail.com" w:date="2022-01-03T15:39:00Z">
        <w:r w:rsidR="00511894">
          <w:rPr>
            <w:rFonts w:ascii="Times New Roman" w:hAnsi="Times New Roman" w:cs="Times New Roman"/>
            <w:iCs/>
            <w:sz w:val="24"/>
            <w:szCs w:val="24"/>
            <w:lang w:val="en-US"/>
          </w:rPr>
          <w:t>of the box-whisker-plots correspond to</w:t>
        </w:r>
      </w:ins>
      <w:ins w:id="1481" w:author="anna.resch88@gmail.com" w:date="2022-01-03T15:38:00Z">
        <w:r w:rsidR="00511894">
          <w:rPr>
            <w:rFonts w:ascii="Times New Roman" w:hAnsi="Times New Roman" w:cs="Times New Roman"/>
            <w:iCs/>
            <w:sz w:val="24"/>
            <w:szCs w:val="24"/>
            <w:lang w:val="en-US"/>
          </w:rPr>
          <w:t xml:space="preserve"> 1.5</w:t>
        </w:r>
      </w:ins>
      <w:ins w:id="1482" w:author="anna.resch88@gmail.com" w:date="2022-01-03T15:39:00Z">
        <w:r w:rsidR="00511894">
          <w:rPr>
            <w:rFonts w:ascii="Times New Roman" w:hAnsi="Times New Roman" w:cs="Times New Roman"/>
            <w:iCs/>
            <w:sz w:val="24"/>
            <w:szCs w:val="24"/>
            <w:lang w:val="en-US"/>
          </w:rPr>
          <w:t xml:space="preserve"> times the</w:t>
        </w:r>
      </w:ins>
      <w:ins w:id="1483" w:author="anna.resch88@gmail.com" w:date="2022-01-03T15:38:00Z">
        <w:r w:rsidR="00511894">
          <w:rPr>
            <w:rFonts w:ascii="Times New Roman" w:hAnsi="Times New Roman" w:cs="Times New Roman"/>
            <w:iCs/>
            <w:sz w:val="24"/>
            <w:szCs w:val="24"/>
            <w:lang w:val="en-US"/>
          </w:rPr>
          <w:t xml:space="preserve"> interquartile range</w:t>
        </w:r>
      </w:ins>
      <w:ins w:id="1484" w:author="anna.resch88@gmail.com" w:date="2022-01-03T15:37:00Z">
        <w:r w:rsidR="00511894">
          <w:rPr>
            <w:rFonts w:ascii="Times New Roman" w:hAnsi="Times New Roman" w:cs="Times New Roman"/>
            <w:iCs/>
            <w:sz w:val="24"/>
            <w:szCs w:val="24"/>
            <w:lang w:val="en-US"/>
          </w:rPr>
          <w:t xml:space="preserve">. </w:t>
        </w:r>
      </w:ins>
      <w:ins w:id="1485" w:author="anna.resch88@gmail.com" w:date="2022-01-03T15:17:00Z">
        <w:r w:rsidR="00E710A1">
          <w:rPr>
            <w:rFonts w:ascii="Times New Roman" w:hAnsi="Times New Roman" w:cs="Times New Roman"/>
            <w:iCs/>
            <w:sz w:val="24"/>
            <w:szCs w:val="24"/>
            <w:lang w:val="en-US"/>
          </w:rPr>
          <w:t xml:space="preserve">Differences between hydrogel variants are indicated with corresponding </w:t>
        </w:r>
        <w:r w:rsidR="00E710A1" w:rsidRPr="000453D6">
          <w:rPr>
            <w:rFonts w:ascii="Times New Roman" w:hAnsi="Times New Roman" w:cs="Times New Roman"/>
            <w:i/>
            <w:sz w:val="24"/>
            <w:szCs w:val="24"/>
            <w:lang w:val="en-US"/>
          </w:rPr>
          <w:t>p</w:t>
        </w:r>
        <w:r w:rsidR="00E710A1">
          <w:rPr>
            <w:rFonts w:ascii="Times New Roman" w:hAnsi="Times New Roman" w:cs="Times New Roman"/>
            <w:iCs/>
            <w:sz w:val="24"/>
            <w:szCs w:val="24"/>
            <w:lang w:val="en-US"/>
          </w:rPr>
          <w:t xml:space="preserve">-values based on nested one-way ANOVA and </w:t>
        </w:r>
      </w:ins>
      <w:proofErr w:type="spellStart"/>
      <w:ins w:id="1486" w:author="anna.resch88@gmail.com" w:date="2022-01-03T15:18:00Z">
        <w:r w:rsidR="00E710A1" w:rsidRPr="00E710A1">
          <w:rPr>
            <w:rFonts w:ascii="Times New Roman" w:hAnsi="Times New Roman" w:cs="Times New Roman"/>
            <w:iCs/>
            <w:sz w:val="24"/>
            <w:szCs w:val="24"/>
            <w:lang w:val="en-US"/>
          </w:rPr>
          <w:t>Šídák</w:t>
        </w:r>
        <w:r w:rsidR="00E710A1">
          <w:rPr>
            <w:rFonts w:ascii="Times New Roman" w:hAnsi="Times New Roman" w:cs="Times New Roman"/>
            <w:iCs/>
            <w:sz w:val="24"/>
            <w:szCs w:val="24"/>
            <w:lang w:val="en-US"/>
          </w:rPr>
          <w:t>’s</w:t>
        </w:r>
        <w:proofErr w:type="spellEnd"/>
        <w:r w:rsidR="00E710A1" w:rsidRPr="00E710A1">
          <w:rPr>
            <w:rFonts w:ascii="Times New Roman" w:hAnsi="Times New Roman" w:cs="Times New Roman"/>
            <w:iCs/>
            <w:sz w:val="24"/>
            <w:szCs w:val="24"/>
            <w:lang w:val="en-US"/>
          </w:rPr>
          <w:t xml:space="preserve"> </w:t>
        </w:r>
      </w:ins>
      <w:ins w:id="1487" w:author="anna.resch88@gmail.com" w:date="2022-01-03T15:17:00Z">
        <w:r w:rsidR="00E710A1" w:rsidRPr="00511894">
          <w:rPr>
            <w:rFonts w:ascii="Times New Roman" w:hAnsi="Times New Roman" w:cs="Times New Roman"/>
            <w:i/>
            <w:sz w:val="24"/>
            <w:szCs w:val="24"/>
            <w:lang w:val="en-US"/>
            <w:rPrChange w:id="1488" w:author="anna.resch88@gmail.com" w:date="2022-01-03T15:39:00Z">
              <w:rPr>
                <w:rFonts w:ascii="Times New Roman" w:hAnsi="Times New Roman" w:cs="Times New Roman"/>
                <w:iCs/>
                <w:sz w:val="24"/>
                <w:szCs w:val="24"/>
                <w:lang w:val="en-US"/>
              </w:rPr>
            </w:rPrChange>
          </w:rPr>
          <w:t>post-hoc</w:t>
        </w:r>
        <w:r w:rsidR="00E710A1">
          <w:rPr>
            <w:rFonts w:ascii="Times New Roman" w:hAnsi="Times New Roman" w:cs="Times New Roman"/>
            <w:iCs/>
            <w:sz w:val="24"/>
            <w:szCs w:val="24"/>
            <w:lang w:val="en-US"/>
          </w:rPr>
          <w:t xml:space="preserve"> multiple comparison</w:t>
        </w:r>
      </w:ins>
      <w:ins w:id="1489" w:author="anna.resch88@gmail.com" w:date="2022-01-03T15:18:00Z">
        <w:r w:rsidR="00E710A1">
          <w:rPr>
            <w:rFonts w:ascii="Times New Roman" w:hAnsi="Times New Roman" w:cs="Times New Roman"/>
            <w:iCs/>
            <w:sz w:val="24"/>
            <w:szCs w:val="24"/>
            <w:lang w:val="en-US"/>
          </w:rPr>
          <w:t xml:space="preserve"> test.</w:t>
        </w:r>
      </w:ins>
      <w:del w:id="1490" w:author="anna.resch88@gmail.com" w:date="2022-01-05T11:16:00Z">
        <w:r w:rsidRPr="000453D6" w:rsidDel="00DE0B00">
          <w:rPr>
            <w:rFonts w:ascii="Times New Roman" w:hAnsi="Times New Roman" w:cs="Times New Roman"/>
            <w:iCs/>
            <w:sz w:val="24"/>
            <w:szCs w:val="24"/>
            <w:highlight w:val="magenta"/>
            <w:lang w:val="en-US"/>
          </w:rPr>
          <w:delText>For details,</w:delText>
        </w:r>
        <w:r w:rsidRPr="009A1C08" w:rsidDel="00DE0B00">
          <w:rPr>
            <w:rFonts w:ascii="Times New Roman" w:hAnsi="Times New Roman" w:cs="Times New Roman"/>
            <w:iCs/>
            <w:sz w:val="24"/>
            <w:szCs w:val="24"/>
            <w:lang w:val="en-US"/>
          </w:rPr>
          <w:delText xml:space="preserve"> </w:delText>
        </w:r>
        <w:r w:rsidRPr="000453D6" w:rsidDel="00DE0B00">
          <w:rPr>
            <w:rFonts w:ascii="Times New Roman" w:hAnsi="Times New Roman" w:cs="Times New Roman"/>
            <w:iCs/>
            <w:sz w:val="24"/>
            <w:szCs w:val="24"/>
            <w:highlight w:val="cyan"/>
            <w:lang w:val="en-US"/>
          </w:rPr>
          <w:delText>see Supplementary Informati</w:delText>
        </w:r>
        <w:r w:rsidRPr="005F3832" w:rsidDel="00DE0B00">
          <w:rPr>
            <w:rFonts w:ascii="Times New Roman" w:hAnsi="Times New Roman" w:cs="Times New Roman"/>
            <w:iCs/>
            <w:sz w:val="24"/>
            <w:szCs w:val="24"/>
            <w:highlight w:val="cyan"/>
            <w:lang w:val="en-US"/>
            <w:rPrChange w:id="1491" w:author="Bizan N. Balzer" w:date="2021-10-07T22:09:00Z">
              <w:rPr>
                <w:rFonts w:ascii="Times New Roman" w:hAnsi="Times New Roman" w:cs="Times New Roman"/>
                <w:iCs/>
                <w:sz w:val="24"/>
                <w:szCs w:val="24"/>
                <w:lang w:val="en-US"/>
              </w:rPr>
            </w:rPrChange>
          </w:rPr>
          <w:delText>on</w:delText>
        </w:r>
      </w:del>
      <w:ins w:id="1492" w:author="Bizan N. Balzer" w:date="2021-10-07T22:08:00Z">
        <w:del w:id="1493" w:author="anna.resch88@gmail.com" w:date="2022-01-05T11:16:00Z">
          <w:r w:rsidR="005F3832" w:rsidRPr="005F3832" w:rsidDel="00DE0B00">
            <w:rPr>
              <w:rFonts w:ascii="Times New Roman" w:hAnsi="Times New Roman" w:cs="Times New Roman"/>
              <w:iCs/>
              <w:sz w:val="24"/>
              <w:szCs w:val="24"/>
              <w:highlight w:val="cyan"/>
              <w:lang w:val="en-US"/>
              <w:rPrChange w:id="1494" w:author="Bizan N. Balzer" w:date="2021-10-07T22:09:00Z">
                <w:rPr>
                  <w:rFonts w:ascii="Times New Roman" w:hAnsi="Times New Roman" w:cs="Times New Roman"/>
                  <w:iCs/>
                  <w:sz w:val="24"/>
                  <w:szCs w:val="24"/>
                  <w:lang w:val="en-US"/>
                </w:rPr>
              </w:rPrChange>
            </w:rPr>
            <w:delText>SI Table S-</w:delText>
          </w:r>
        </w:del>
      </w:ins>
      <w:ins w:id="1495" w:author="Bizan N. Balzer" w:date="2021-10-07T22:23:00Z">
        <w:del w:id="1496" w:author="anna.resch88@gmail.com" w:date="2022-01-05T11:16:00Z">
          <w:r w:rsidR="0063322A" w:rsidDel="00DE0B00">
            <w:rPr>
              <w:rFonts w:ascii="Times New Roman" w:hAnsi="Times New Roman" w:cs="Times New Roman"/>
              <w:iCs/>
              <w:sz w:val="24"/>
              <w:szCs w:val="24"/>
              <w:lang w:val="en-US"/>
            </w:rPr>
            <w:delText>4</w:delText>
          </w:r>
        </w:del>
      </w:ins>
      <w:del w:id="1497" w:author="anna.resch88@gmail.com" w:date="2022-01-05T11:16:00Z">
        <w:r w:rsidRPr="009A1C08" w:rsidDel="00DE0B00">
          <w:rPr>
            <w:rFonts w:ascii="Times New Roman" w:hAnsi="Times New Roman" w:cs="Times New Roman"/>
            <w:iCs/>
            <w:sz w:val="24"/>
            <w:szCs w:val="24"/>
            <w:lang w:val="en-US"/>
          </w:rPr>
          <w:delText>.</w:delText>
        </w:r>
      </w:del>
      <w:ins w:id="1498" w:author="anna.resch88@gmail.com" w:date="2022-01-03T15:19:00Z">
        <w:r w:rsidR="00E710A1">
          <w:rPr>
            <w:rFonts w:ascii="Times New Roman" w:hAnsi="Times New Roman" w:cs="Times New Roman"/>
            <w:iCs/>
            <w:sz w:val="24"/>
            <w:szCs w:val="24"/>
            <w:lang w:val="en-US"/>
          </w:rPr>
          <w:t xml:space="preserve"> Abbr.: APS</w:t>
        </w:r>
      </w:ins>
      <w:ins w:id="1499" w:author="anna.resch88@gmail.com" w:date="2022-01-03T15:20:00Z">
        <w:r w:rsidR="00E710A1">
          <w:rPr>
            <w:rFonts w:ascii="Times New Roman" w:hAnsi="Times New Roman" w:cs="Times New Roman"/>
            <w:iCs/>
            <w:sz w:val="24"/>
            <w:szCs w:val="24"/>
            <w:lang w:val="en-US"/>
          </w:rPr>
          <w:t xml:space="preserve"> =</w:t>
        </w:r>
      </w:ins>
      <w:ins w:id="1500" w:author="anna.resch88@gmail.com" w:date="2022-01-03T15:19:00Z">
        <w:r w:rsidR="00E710A1">
          <w:rPr>
            <w:rFonts w:ascii="Times New Roman" w:hAnsi="Times New Roman" w:cs="Times New Roman"/>
            <w:iCs/>
            <w:sz w:val="24"/>
            <w:szCs w:val="24"/>
            <w:lang w:val="en-US"/>
          </w:rPr>
          <w:t xml:space="preserve"> ammonium </w:t>
        </w:r>
        <w:proofErr w:type="spellStart"/>
        <w:r w:rsidR="00E710A1">
          <w:rPr>
            <w:rFonts w:ascii="Times New Roman" w:hAnsi="Times New Roman" w:cs="Times New Roman"/>
            <w:iCs/>
            <w:sz w:val="24"/>
            <w:szCs w:val="24"/>
            <w:lang w:val="en-US"/>
          </w:rPr>
          <w:t>per</w:t>
        </w:r>
      </w:ins>
      <w:ins w:id="1501" w:author="anna.resch88@gmail.com" w:date="2022-01-05T11:15:00Z">
        <w:r w:rsidR="002A42CB">
          <w:rPr>
            <w:rFonts w:ascii="Times New Roman" w:hAnsi="Times New Roman" w:cs="Times New Roman"/>
            <w:iCs/>
            <w:sz w:val="24"/>
            <w:szCs w:val="24"/>
            <w:lang w:val="en-US"/>
          </w:rPr>
          <w:t>oxodi</w:t>
        </w:r>
      </w:ins>
      <w:ins w:id="1502" w:author="anna.resch88@gmail.com" w:date="2022-01-03T15:19:00Z">
        <w:r w:rsidR="00E710A1">
          <w:rPr>
            <w:rFonts w:ascii="Times New Roman" w:hAnsi="Times New Roman" w:cs="Times New Roman"/>
            <w:iCs/>
            <w:sz w:val="24"/>
            <w:szCs w:val="24"/>
            <w:lang w:val="en-US"/>
          </w:rPr>
          <w:t>sulfate</w:t>
        </w:r>
        <w:proofErr w:type="spellEnd"/>
        <w:r w:rsidR="00E710A1">
          <w:rPr>
            <w:rFonts w:ascii="Times New Roman" w:hAnsi="Times New Roman" w:cs="Times New Roman"/>
            <w:iCs/>
            <w:sz w:val="24"/>
            <w:szCs w:val="24"/>
            <w:lang w:val="en-US"/>
          </w:rPr>
          <w:t xml:space="preserve">; </w:t>
        </w:r>
        <w:proofErr w:type="spellStart"/>
        <w:r w:rsidR="00E710A1">
          <w:rPr>
            <w:rFonts w:ascii="Times New Roman" w:hAnsi="Times New Roman" w:cs="Times New Roman"/>
            <w:iCs/>
            <w:sz w:val="24"/>
            <w:szCs w:val="24"/>
            <w:lang w:val="en-US"/>
          </w:rPr>
          <w:t>n.s</w:t>
        </w:r>
        <w:proofErr w:type="spellEnd"/>
        <w:r w:rsidR="00E710A1">
          <w:rPr>
            <w:rFonts w:ascii="Times New Roman" w:hAnsi="Times New Roman" w:cs="Times New Roman"/>
            <w:iCs/>
            <w:sz w:val="24"/>
            <w:szCs w:val="24"/>
            <w:lang w:val="en-US"/>
          </w:rPr>
          <w:t xml:space="preserve">. = not significant; </w:t>
        </w:r>
      </w:ins>
      <w:ins w:id="1503" w:author="anna.resch88@gmail.com" w:date="2022-01-03T15:20:00Z">
        <w:r w:rsidR="00E710A1">
          <w:rPr>
            <w:rFonts w:ascii="Times New Roman" w:hAnsi="Times New Roman" w:cs="Times New Roman"/>
            <w:iCs/>
            <w:sz w:val="24"/>
            <w:szCs w:val="24"/>
            <w:lang w:val="en-US"/>
          </w:rPr>
          <w:t>RGD = amino acid sequence Arginine</w:t>
        </w:r>
      </w:ins>
      <w:ins w:id="1504" w:author="anna.resch88@gmail.com" w:date="2022-01-03T15:22:00Z">
        <w:r w:rsidR="00E710A1">
          <w:rPr>
            <w:rFonts w:ascii="Times New Roman" w:hAnsi="Times New Roman" w:cs="Times New Roman"/>
            <w:iCs/>
            <w:sz w:val="24"/>
            <w:szCs w:val="24"/>
            <w:lang w:val="en-US"/>
          </w:rPr>
          <w:t xml:space="preserve"> (R)</w:t>
        </w:r>
      </w:ins>
      <w:ins w:id="1505" w:author="anna.resch88@gmail.com" w:date="2022-01-03T15:20:00Z">
        <w:r w:rsidR="00E710A1">
          <w:rPr>
            <w:rFonts w:ascii="Times New Roman" w:hAnsi="Times New Roman" w:cs="Times New Roman"/>
            <w:iCs/>
            <w:sz w:val="24"/>
            <w:szCs w:val="24"/>
            <w:lang w:val="en-US"/>
          </w:rPr>
          <w:t xml:space="preserve"> – Glycine</w:t>
        </w:r>
      </w:ins>
      <w:ins w:id="1506" w:author="anna.resch88@gmail.com" w:date="2022-01-03T15:22:00Z">
        <w:r w:rsidR="00E710A1">
          <w:rPr>
            <w:rFonts w:ascii="Times New Roman" w:hAnsi="Times New Roman" w:cs="Times New Roman"/>
            <w:iCs/>
            <w:sz w:val="24"/>
            <w:szCs w:val="24"/>
            <w:lang w:val="en-US"/>
          </w:rPr>
          <w:t xml:space="preserve"> (G)</w:t>
        </w:r>
      </w:ins>
      <w:ins w:id="1507" w:author="anna.resch88@gmail.com" w:date="2022-01-03T15:20:00Z">
        <w:r w:rsidR="00E710A1">
          <w:rPr>
            <w:rFonts w:ascii="Times New Roman" w:hAnsi="Times New Roman" w:cs="Times New Roman"/>
            <w:iCs/>
            <w:sz w:val="24"/>
            <w:szCs w:val="24"/>
            <w:lang w:val="en-US"/>
          </w:rPr>
          <w:t xml:space="preserve"> – Aspar</w:t>
        </w:r>
      </w:ins>
      <w:ins w:id="1508" w:author="anna.resch88@gmail.com" w:date="2022-01-03T15:21:00Z">
        <w:r w:rsidR="00E710A1">
          <w:rPr>
            <w:rFonts w:ascii="Times New Roman" w:hAnsi="Times New Roman" w:cs="Times New Roman"/>
            <w:iCs/>
            <w:sz w:val="24"/>
            <w:szCs w:val="24"/>
            <w:lang w:val="en-US"/>
          </w:rPr>
          <w:t>tic acid</w:t>
        </w:r>
      </w:ins>
      <w:ins w:id="1509" w:author="anna.resch88@gmail.com" w:date="2022-01-03T15:22:00Z">
        <w:r w:rsidR="00E710A1">
          <w:rPr>
            <w:rFonts w:ascii="Times New Roman" w:hAnsi="Times New Roman" w:cs="Times New Roman"/>
            <w:iCs/>
            <w:sz w:val="24"/>
            <w:szCs w:val="24"/>
            <w:lang w:val="en-US"/>
          </w:rPr>
          <w:t xml:space="preserve"> (D)</w:t>
        </w:r>
      </w:ins>
      <w:ins w:id="1510" w:author="anna.resch88@gmail.com" w:date="2022-01-03T15:20:00Z">
        <w:r w:rsidR="00E710A1">
          <w:rPr>
            <w:rFonts w:ascii="Times New Roman" w:hAnsi="Times New Roman" w:cs="Times New Roman"/>
            <w:iCs/>
            <w:sz w:val="24"/>
            <w:szCs w:val="24"/>
            <w:lang w:val="en-US"/>
          </w:rPr>
          <w:t xml:space="preserve">; </w:t>
        </w:r>
      </w:ins>
      <w:proofErr w:type="spellStart"/>
      <w:ins w:id="1511" w:author="anna.resch88@gmail.com" w:date="2022-01-03T15:19:00Z">
        <w:r w:rsidR="00E710A1">
          <w:rPr>
            <w:rFonts w:ascii="Times New Roman" w:hAnsi="Times New Roman" w:cs="Times New Roman"/>
            <w:iCs/>
            <w:sz w:val="24"/>
            <w:szCs w:val="24"/>
            <w:lang w:val="en-US"/>
          </w:rPr>
          <w:t>r</w:t>
        </w:r>
        <w:r w:rsidR="00E710A1" w:rsidRPr="009A1C08">
          <w:rPr>
            <w:rFonts w:ascii="Times New Roman" w:hAnsi="Times New Roman" w:cs="Times New Roman"/>
            <w:iCs/>
            <w:sz w:val="24"/>
            <w:szCs w:val="24"/>
            <w:lang w:val="en-US"/>
          </w:rPr>
          <w:t>u</w:t>
        </w:r>
        <w:proofErr w:type="spellEnd"/>
        <w:r w:rsidR="00E710A1" w:rsidRPr="009A1C08">
          <w:rPr>
            <w:rFonts w:ascii="Times New Roman" w:hAnsi="Times New Roman" w:cs="Times New Roman"/>
            <w:iCs/>
            <w:sz w:val="24"/>
            <w:szCs w:val="24"/>
            <w:lang w:val="en-US"/>
          </w:rPr>
          <w:t>(II)</w:t>
        </w:r>
        <w:proofErr w:type="spellStart"/>
        <w:r w:rsidR="00E710A1" w:rsidRPr="009A1C08">
          <w:rPr>
            <w:rFonts w:ascii="Times New Roman" w:hAnsi="Times New Roman" w:cs="Times New Roman"/>
            <w:iCs/>
            <w:sz w:val="24"/>
            <w:szCs w:val="24"/>
            <w:lang w:val="en-US"/>
          </w:rPr>
          <w:t>bpy</w:t>
        </w:r>
        <w:proofErr w:type="spellEnd"/>
        <w:r w:rsidR="00E710A1">
          <w:rPr>
            <w:rFonts w:ascii="Times New Roman" w:hAnsi="Times New Roman" w:cs="Times New Roman"/>
            <w:iCs/>
            <w:sz w:val="24"/>
            <w:szCs w:val="24"/>
            <w:lang w:val="en-US"/>
          </w:rPr>
          <w:t xml:space="preserve"> = tris(bipyridine)ruthenium(II)chloride.</w:t>
        </w:r>
      </w:ins>
    </w:p>
    <w:p w14:paraId="6CF26C1E" w14:textId="4AEA10FB" w:rsidR="002676CE" w:rsidRDefault="00257C27" w:rsidP="00816635">
      <w:pPr>
        <w:spacing w:line="360" w:lineRule="auto"/>
        <w:jc w:val="both"/>
        <w:rPr>
          <w:ins w:id="1512" w:author="anna.resch88@gmail.com" w:date="2022-01-03T15:02:00Z"/>
          <w:rFonts w:ascii="Times New Roman" w:hAnsi="Times New Roman" w:cs="Times New Roman"/>
          <w:iCs/>
          <w:sz w:val="24"/>
          <w:szCs w:val="24"/>
          <w:lang w:val="en-US"/>
        </w:rPr>
        <w:sectPr w:rsidR="002676CE" w:rsidSect="002676CE">
          <w:pgSz w:w="16838" w:h="11906" w:orient="landscape"/>
          <w:pgMar w:top="1417" w:right="1417" w:bottom="1417" w:left="1134" w:header="708" w:footer="708" w:gutter="0"/>
          <w:cols w:space="708"/>
          <w:titlePg/>
          <w:docGrid w:linePitch="360"/>
          <w:sectPrChange w:id="1513" w:author="anna.resch88@gmail.com" w:date="2022-01-03T15:02:00Z">
            <w:sectPr w:rsidR="002676CE" w:rsidSect="002676CE">
              <w:pgSz w:w="11906" w:h="16838" w:orient="portrait"/>
              <w:pgMar w:top="1417" w:right="1417" w:bottom="1134" w:left="1417" w:header="708" w:footer="708" w:gutter="0"/>
            </w:sectPr>
          </w:sectPrChange>
        </w:sectPr>
      </w:pPr>
      <w:r w:rsidRPr="009A1C08">
        <w:rPr>
          <w:rFonts w:ascii="Times New Roman" w:hAnsi="Times New Roman" w:cs="Times New Roman"/>
          <w:iCs/>
          <w:sz w:val="24"/>
          <w:szCs w:val="24"/>
          <w:lang w:val="en-US"/>
        </w:rPr>
        <w:t xml:space="preserve"> </w:t>
      </w:r>
      <w:del w:id="1514" w:author="anna.resch88@gmail.com" w:date="2022-01-03T15:13:00Z">
        <w:r w:rsidR="001E5830" w:rsidRPr="009A1C08" w:rsidDel="00D67235">
          <w:rPr>
            <w:rFonts w:ascii="Times New Roman" w:hAnsi="Times New Roman" w:cs="Times New Roman"/>
            <w:b/>
            <w:bCs/>
            <w:iCs/>
            <w:sz w:val="24"/>
            <w:szCs w:val="24"/>
            <w:lang w:val="en-US"/>
          </w:rPr>
          <w:delText>b</w:delText>
        </w:r>
        <w:r w:rsidR="001E5830" w:rsidRPr="009A1C08" w:rsidDel="00D67235">
          <w:rPr>
            <w:rFonts w:ascii="Times New Roman" w:hAnsi="Times New Roman" w:cs="Times New Roman"/>
            <w:bCs/>
            <w:iCs/>
            <w:sz w:val="24"/>
            <w:szCs w:val="24"/>
            <w:lang w:val="en-US"/>
          </w:rPr>
          <w:delText>,</w:delText>
        </w:r>
        <w:r w:rsidR="0092551F" w:rsidRPr="009A1C08" w:rsidDel="00D67235">
          <w:rPr>
            <w:rFonts w:ascii="Times New Roman" w:hAnsi="Times New Roman" w:cs="Times New Roman"/>
            <w:bCs/>
            <w:iCs/>
            <w:sz w:val="24"/>
            <w:szCs w:val="24"/>
            <w:lang w:val="en-US"/>
          </w:rPr>
          <w:delText xml:space="preserve"> </w:delText>
        </w:r>
        <w:r w:rsidR="001E5830" w:rsidRPr="009A1C08" w:rsidDel="00D67235">
          <w:rPr>
            <w:rFonts w:ascii="Times New Roman" w:hAnsi="Times New Roman" w:cs="Times New Roman"/>
            <w:b/>
            <w:bCs/>
            <w:iCs/>
            <w:sz w:val="24"/>
            <w:szCs w:val="24"/>
            <w:lang w:val="en-US"/>
          </w:rPr>
          <w:delText>c</w:delText>
        </w:r>
        <w:r w:rsidR="006F5425" w:rsidRPr="009A1C08" w:rsidDel="00D67235">
          <w:rPr>
            <w:rFonts w:ascii="Times New Roman" w:hAnsi="Times New Roman" w:cs="Times New Roman"/>
            <w:bCs/>
            <w:iCs/>
            <w:sz w:val="24"/>
            <w:szCs w:val="24"/>
            <w:lang w:val="en-US"/>
          </w:rPr>
          <w:delText>)</w:delText>
        </w:r>
      </w:del>
      <w:del w:id="1515" w:author="anna.resch88@gmail.com" w:date="2022-01-03T15:04:00Z">
        <w:r w:rsidR="006F5425" w:rsidRPr="009A1C08" w:rsidDel="002676CE">
          <w:rPr>
            <w:rFonts w:ascii="Times New Roman" w:hAnsi="Times New Roman" w:cs="Times New Roman"/>
            <w:bCs/>
            <w:iCs/>
            <w:sz w:val="24"/>
            <w:szCs w:val="24"/>
            <w:lang w:val="en-US"/>
          </w:rPr>
          <w:delText xml:space="preserve"> Force-displacement graphs and displacement-time graphs for various measurements of a single </w:delText>
        </w:r>
        <w:r w:rsidR="0092551F" w:rsidRPr="009A1C08" w:rsidDel="002676CE">
          <w:rPr>
            <w:rFonts w:ascii="Times New Roman" w:hAnsi="Times New Roman" w:cs="Times New Roman"/>
            <w:bCs/>
            <w:iCs/>
            <w:sz w:val="24"/>
            <w:szCs w:val="24"/>
            <w:lang w:val="en-US"/>
          </w:rPr>
          <w:delText xml:space="preserve">hydrogel pad </w:delText>
        </w:r>
        <w:r w:rsidR="006F5425" w:rsidRPr="009A1C08" w:rsidDel="002676CE">
          <w:rPr>
            <w:rFonts w:ascii="Times New Roman" w:hAnsi="Times New Roman" w:cs="Times New Roman"/>
            <w:iCs/>
            <w:sz w:val="24"/>
            <w:szCs w:val="24"/>
            <w:lang w:val="en-US"/>
          </w:rPr>
          <w:delText xml:space="preserve">of </w:delText>
        </w:r>
        <w:r w:rsidR="00964211" w:rsidRPr="009A1C08" w:rsidDel="002676CE">
          <w:rPr>
            <w:rFonts w:ascii="Times New Roman" w:hAnsi="Times New Roman" w:cs="Times New Roman"/>
            <w:iCs/>
            <w:sz w:val="24"/>
            <w:szCs w:val="24"/>
            <w:lang w:val="en-US"/>
          </w:rPr>
          <w:delText>riboflavin-</w:delText>
        </w:r>
        <w:r w:rsidRPr="009A1C08" w:rsidDel="002676CE">
          <w:rPr>
            <w:rFonts w:ascii="Times New Roman" w:hAnsi="Times New Roman" w:cs="Times New Roman"/>
            <w:iCs/>
            <w:sz w:val="24"/>
            <w:szCs w:val="24"/>
            <w:lang w:val="en-US"/>
          </w:rPr>
          <w:delText>photo</w:delText>
        </w:r>
        <w:r w:rsidR="00964211" w:rsidRPr="009A1C08" w:rsidDel="002676CE">
          <w:rPr>
            <w:rFonts w:ascii="Times New Roman" w:hAnsi="Times New Roman" w:cs="Times New Roman"/>
            <w:iCs/>
            <w:sz w:val="24"/>
            <w:szCs w:val="24"/>
            <w:lang w:val="en-US"/>
          </w:rPr>
          <w:delText xml:space="preserve">crosslinked </w:delText>
        </w:r>
        <w:r w:rsidR="006F5425" w:rsidRPr="009A1C08" w:rsidDel="002676CE">
          <w:rPr>
            <w:rFonts w:ascii="Times New Roman" w:hAnsi="Times New Roman" w:cs="Times New Roman"/>
            <w:iCs/>
            <w:sz w:val="24"/>
            <w:szCs w:val="24"/>
            <w:lang w:val="en-US"/>
          </w:rPr>
          <w:delText>ULD-V40-ULD, 20</w:delText>
        </w:r>
        <w:r w:rsidR="00273108" w:rsidRPr="009A1C08" w:rsidDel="002676CE">
          <w:rPr>
            <w:rFonts w:ascii="Times New Roman" w:hAnsi="Times New Roman" w:cs="Times New Roman"/>
            <w:iCs/>
            <w:sz w:val="24"/>
            <w:szCs w:val="24"/>
            <w:lang w:val="en-US"/>
          </w:rPr>
          <w:delText xml:space="preserve"> </w:delText>
        </w:r>
        <w:r w:rsidR="006F5425" w:rsidRPr="009A1C08" w:rsidDel="002676CE">
          <w:rPr>
            <w:rFonts w:ascii="Times New Roman" w:hAnsi="Times New Roman" w:cs="Times New Roman"/>
            <w:iCs/>
            <w:sz w:val="24"/>
            <w:szCs w:val="24"/>
            <w:lang w:val="en-US"/>
          </w:rPr>
          <w:delText xml:space="preserve">% protein. </w:delText>
        </w:r>
        <w:r w:rsidR="00964211" w:rsidRPr="009A1C08" w:rsidDel="002676CE">
          <w:rPr>
            <w:rFonts w:ascii="Times New Roman" w:hAnsi="Times New Roman" w:cs="Times New Roman"/>
            <w:iCs/>
            <w:sz w:val="24"/>
            <w:szCs w:val="24"/>
            <w:lang w:val="en-US"/>
          </w:rPr>
          <w:delText>M</w:delText>
        </w:r>
        <w:r w:rsidR="006F5425" w:rsidRPr="009A1C08" w:rsidDel="002676CE">
          <w:rPr>
            <w:rFonts w:ascii="Times New Roman" w:hAnsi="Times New Roman" w:cs="Times New Roman"/>
            <w:iCs/>
            <w:sz w:val="24"/>
            <w:szCs w:val="24"/>
            <w:lang w:val="en-US"/>
          </w:rPr>
          <w:delText>easurements were performed in load-controlled mode at a constant loading</w:delText>
        </w:r>
        <w:r w:rsidR="00964211" w:rsidRPr="009A1C08" w:rsidDel="002676CE">
          <w:rPr>
            <w:rFonts w:ascii="Times New Roman" w:hAnsi="Times New Roman" w:cs="Times New Roman"/>
            <w:iCs/>
            <w:sz w:val="24"/>
            <w:szCs w:val="24"/>
            <w:lang w:val="en-US"/>
          </w:rPr>
          <w:delText>/</w:delText>
        </w:r>
        <w:r w:rsidR="006F5425" w:rsidRPr="009A1C08" w:rsidDel="002676CE">
          <w:rPr>
            <w:rFonts w:ascii="Times New Roman" w:hAnsi="Times New Roman" w:cs="Times New Roman"/>
            <w:iCs/>
            <w:sz w:val="24"/>
            <w:szCs w:val="24"/>
            <w:lang w:val="en-US"/>
          </w:rPr>
          <w:delText xml:space="preserve">unloading rate. Each curve </w:delText>
        </w:r>
        <w:r w:rsidR="00744961" w:rsidRPr="009A1C08" w:rsidDel="002676CE">
          <w:rPr>
            <w:rFonts w:ascii="Times New Roman" w:hAnsi="Times New Roman" w:cs="Times New Roman"/>
            <w:iCs/>
            <w:sz w:val="24"/>
            <w:szCs w:val="24"/>
            <w:lang w:val="en-US"/>
          </w:rPr>
          <w:delText xml:space="preserve">shows </w:delText>
        </w:r>
        <w:r w:rsidR="006F5425" w:rsidRPr="009A1C08" w:rsidDel="002676CE">
          <w:rPr>
            <w:rFonts w:ascii="Times New Roman" w:hAnsi="Times New Roman" w:cs="Times New Roman"/>
            <w:iCs/>
            <w:sz w:val="24"/>
            <w:szCs w:val="24"/>
            <w:lang w:val="en-US"/>
          </w:rPr>
          <w:delText xml:space="preserve">a single measurement (one of 15 measured </w:delText>
        </w:r>
        <w:r w:rsidR="00986BFE" w:rsidRPr="009A1C08" w:rsidDel="002676CE">
          <w:rPr>
            <w:rFonts w:ascii="Times New Roman" w:hAnsi="Times New Roman" w:cs="Times New Roman"/>
            <w:iCs/>
            <w:sz w:val="24"/>
            <w:szCs w:val="24"/>
            <w:lang w:val="en-US"/>
          </w:rPr>
          <w:delText xml:space="preserve">locations </w:delText>
        </w:r>
        <w:r w:rsidR="006F5425" w:rsidRPr="009A1C08" w:rsidDel="002676CE">
          <w:rPr>
            <w:rFonts w:ascii="Times New Roman" w:hAnsi="Times New Roman" w:cs="Times New Roman"/>
            <w:iCs/>
            <w:sz w:val="24"/>
            <w:szCs w:val="24"/>
            <w:lang w:val="en-US"/>
          </w:rPr>
          <w:delText xml:space="preserve">within one hydrogel pad). </w:delText>
        </w:r>
        <w:r w:rsidR="004C4690" w:rsidRPr="009A1C08" w:rsidDel="002676CE">
          <w:rPr>
            <w:rFonts w:ascii="Times New Roman" w:hAnsi="Times New Roman" w:cs="Times New Roman"/>
            <w:iCs/>
            <w:sz w:val="24"/>
            <w:szCs w:val="24"/>
            <w:lang w:val="en-US"/>
          </w:rPr>
          <w:delText xml:space="preserve">Positions of single measurements </w:delText>
        </w:r>
      </w:del>
      <w:del w:id="1516" w:author="anna.resch88@gmail.com" w:date="2022-01-03T10:34:00Z">
        <w:r w:rsidR="004C4690" w:rsidRPr="009A1C08" w:rsidDel="00F122E0">
          <w:rPr>
            <w:rFonts w:ascii="Times New Roman" w:hAnsi="Times New Roman" w:cs="Times New Roman"/>
            <w:iCs/>
            <w:sz w:val="24"/>
            <w:szCs w:val="24"/>
            <w:lang w:val="en-US"/>
          </w:rPr>
          <w:delText>a</w:delText>
        </w:r>
      </w:del>
      <w:del w:id="1517" w:author="anna.resch88@gmail.com" w:date="2022-01-03T15:04:00Z">
        <w:r w:rsidR="004C4690" w:rsidRPr="009A1C08" w:rsidDel="002676CE">
          <w:rPr>
            <w:rFonts w:ascii="Times New Roman" w:hAnsi="Times New Roman" w:cs="Times New Roman"/>
            <w:iCs/>
            <w:sz w:val="24"/>
            <w:szCs w:val="24"/>
            <w:lang w:val="en-US"/>
          </w:rPr>
          <w:delText>re given by a 5x3 matrix.</w:delText>
        </w:r>
        <w:r w:rsidR="001E5830" w:rsidRPr="009A1C08" w:rsidDel="002676CE">
          <w:rPr>
            <w:rFonts w:ascii="Times New Roman" w:hAnsi="Times New Roman" w:cs="Times New Roman"/>
            <w:iCs/>
            <w:sz w:val="24"/>
            <w:szCs w:val="24"/>
            <w:lang w:val="en-US"/>
          </w:rPr>
          <w:delText xml:space="preserve"> </w:delText>
        </w:r>
        <w:r w:rsidR="001E5830" w:rsidRPr="009A1C08" w:rsidDel="002676CE">
          <w:rPr>
            <w:rFonts w:ascii="Times New Roman" w:hAnsi="Times New Roman" w:cs="Times New Roman"/>
            <w:b/>
            <w:iCs/>
            <w:sz w:val="24"/>
            <w:szCs w:val="24"/>
            <w:lang w:val="en-US"/>
          </w:rPr>
          <w:delText>b</w:delText>
        </w:r>
        <w:r w:rsidR="006F5425" w:rsidRPr="009A1C08" w:rsidDel="002676CE">
          <w:rPr>
            <w:rFonts w:ascii="Times New Roman" w:hAnsi="Times New Roman" w:cs="Times New Roman"/>
            <w:iCs/>
            <w:sz w:val="24"/>
            <w:szCs w:val="24"/>
            <w:lang w:val="en-US"/>
          </w:rPr>
          <w:delText>) Force-displacement curves with differing maximum loads, with a hold period of 60 seconds</w:delText>
        </w:r>
        <w:r w:rsidR="00337981" w:rsidRPr="009A1C08" w:rsidDel="002676CE">
          <w:rPr>
            <w:rFonts w:ascii="Times New Roman" w:hAnsi="Times New Roman" w:cs="Times New Roman"/>
            <w:iCs/>
            <w:sz w:val="24"/>
            <w:szCs w:val="24"/>
            <w:lang w:val="en-US"/>
          </w:rPr>
          <w:delText xml:space="preserve"> for maximum loads</w:delText>
        </w:r>
        <w:r w:rsidR="0092551F" w:rsidRPr="009A1C08" w:rsidDel="002676CE">
          <w:rPr>
            <w:rFonts w:ascii="Times New Roman" w:hAnsi="Times New Roman" w:cs="Times New Roman"/>
            <w:iCs/>
            <w:sz w:val="24"/>
            <w:szCs w:val="24"/>
            <w:lang w:val="en-US"/>
          </w:rPr>
          <w:delText xml:space="preserve"> of</w:delText>
        </w:r>
        <w:r w:rsidR="00337981" w:rsidRPr="009A1C08" w:rsidDel="002676CE">
          <w:rPr>
            <w:rFonts w:ascii="Times New Roman" w:hAnsi="Times New Roman" w:cs="Times New Roman"/>
            <w:iCs/>
            <w:sz w:val="24"/>
            <w:szCs w:val="24"/>
            <w:lang w:val="en-US"/>
          </w:rPr>
          <w:delText xml:space="preserve"> 100-300 µN</w:delText>
        </w:r>
      </w:del>
      <w:del w:id="1518" w:author="anna.resch88@gmail.com" w:date="2022-01-03T10:35:00Z">
        <w:r w:rsidR="00337981" w:rsidRPr="009A1C08" w:rsidDel="000501AE">
          <w:rPr>
            <w:rFonts w:ascii="Times New Roman" w:hAnsi="Times New Roman" w:cs="Times New Roman"/>
            <w:iCs/>
            <w:sz w:val="24"/>
            <w:szCs w:val="24"/>
            <w:lang w:val="en-US"/>
          </w:rPr>
          <w:delText xml:space="preserve"> and without a hold</w:delText>
        </w:r>
        <w:r w:rsidR="00285249" w:rsidRPr="009A1C08" w:rsidDel="000501AE">
          <w:rPr>
            <w:rFonts w:ascii="Times New Roman" w:hAnsi="Times New Roman" w:cs="Times New Roman"/>
            <w:iCs/>
            <w:sz w:val="24"/>
            <w:szCs w:val="24"/>
            <w:lang w:val="en-US"/>
          </w:rPr>
          <w:delText>ing</w:delText>
        </w:r>
        <w:r w:rsidR="00337981" w:rsidRPr="009A1C08" w:rsidDel="000501AE">
          <w:rPr>
            <w:rFonts w:ascii="Times New Roman" w:hAnsi="Times New Roman" w:cs="Times New Roman"/>
            <w:iCs/>
            <w:sz w:val="24"/>
            <w:szCs w:val="24"/>
            <w:lang w:val="en-US"/>
          </w:rPr>
          <w:delText xml:space="preserve"> </w:delText>
        </w:r>
        <w:r w:rsidR="00C878C8" w:rsidRPr="009A1C08" w:rsidDel="000501AE">
          <w:rPr>
            <w:rFonts w:ascii="Times New Roman" w:hAnsi="Times New Roman" w:cs="Times New Roman"/>
            <w:iCs/>
            <w:sz w:val="24"/>
            <w:szCs w:val="24"/>
            <w:lang w:val="en-US"/>
          </w:rPr>
          <w:delText xml:space="preserve">time </w:delText>
        </w:r>
        <w:r w:rsidR="00337981" w:rsidRPr="009A1C08" w:rsidDel="000501AE">
          <w:rPr>
            <w:rFonts w:ascii="Times New Roman" w:hAnsi="Times New Roman" w:cs="Times New Roman"/>
            <w:iCs/>
            <w:sz w:val="24"/>
            <w:szCs w:val="24"/>
            <w:lang w:val="en-US"/>
          </w:rPr>
          <w:delText>for 100</w:delText>
        </w:r>
        <w:r w:rsidR="00744961" w:rsidRPr="009A1C08" w:rsidDel="000501AE">
          <w:rPr>
            <w:rFonts w:ascii="Times New Roman" w:hAnsi="Times New Roman" w:cs="Times New Roman"/>
            <w:iCs/>
            <w:sz w:val="24"/>
            <w:szCs w:val="24"/>
            <w:lang w:val="en-US"/>
          </w:rPr>
          <w:delText> </w:delText>
        </w:r>
        <w:r w:rsidR="00337981" w:rsidRPr="009A1C08" w:rsidDel="000501AE">
          <w:rPr>
            <w:rFonts w:ascii="Times New Roman" w:hAnsi="Times New Roman" w:cs="Times New Roman"/>
            <w:iCs/>
            <w:sz w:val="24"/>
            <w:szCs w:val="24"/>
            <w:lang w:val="en-US"/>
          </w:rPr>
          <w:delText>µN maximum load</w:delText>
        </w:r>
      </w:del>
      <w:del w:id="1519" w:author="anna.resch88@gmail.com" w:date="2022-01-03T15:04:00Z">
        <w:r w:rsidR="006F5425" w:rsidRPr="009A1C08" w:rsidDel="002676CE">
          <w:rPr>
            <w:rFonts w:ascii="Times New Roman" w:hAnsi="Times New Roman" w:cs="Times New Roman"/>
            <w:iCs/>
            <w:sz w:val="24"/>
            <w:szCs w:val="24"/>
            <w:lang w:val="en-US"/>
          </w:rPr>
          <w:delText xml:space="preserve">. </w:delText>
        </w:r>
        <w:r w:rsidR="004F7A69" w:rsidRPr="009A1C08" w:rsidDel="002676CE">
          <w:rPr>
            <w:rFonts w:ascii="Times New Roman" w:hAnsi="Times New Roman" w:cs="Times New Roman"/>
            <w:iCs/>
            <w:sz w:val="24"/>
            <w:szCs w:val="24"/>
            <w:lang w:val="en-US"/>
          </w:rPr>
          <w:br/>
        </w:r>
        <w:r w:rsidR="001E5830" w:rsidRPr="009A1C08" w:rsidDel="002676CE">
          <w:rPr>
            <w:rFonts w:ascii="Times New Roman" w:hAnsi="Times New Roman" w:cs="Times New Roman"/>
            <w:b/>
            <w:iCs/>
            <w:sz w:val="24"/>
            <w:szCs w:val="24"/>
            <w:lang w:val="en-US"/>
          </w:rPr>
          <w:lastRenderedPageBreak/>
          <w:delText>c</w:delText>
        </w:r>
        <w:r w:rsidR="006F5425" w:rsidRPr="009A1C08" w:rsidDel="002676CE">
          <w:rPr>
            <w:rFonts w:ascii="Times New Roman" w:hAnsi="Times New Roman" w:cs="Times New Roman"/>
            <w:iCs/>
            <w:sz w:val="24"/>
            <w:szCs w:val="24"/>
            <w:lang w:val="en-US"/>
          </w:rPr>
          <w:delText>) Displacement-time-curves for varying maximum loads, with and without a hold</w:delText>
        </w:r>
        <w:r w:rsidR="00285249" w:rsidRPr="009A1C08" w:rsidDel="002676CE">
          <w:rPr>
            <w:rFonts w:ascii="Times New Roman" w:hAnsi="Times New Roman" w:cs="Times New Roman"/>
            <w:iCs/>
            <w:sz w:val="24"/>
            <w:szCs w:val="24"/>
            <w:lang w:val="en-US"/>
          </w:rPr>
          <w:delText>ing</w:delText>
        </w:r>
        <w:r w:rsidR="006F5425" w:rsidRPr="009A1C08" w:rsidDel="002676CE">
          <w:rPr>
            <w:rFonts w:ascii="Times New Roman" w:hAnsi="Times New Roman" w:cs="Times New Roman"/>
            <w:iCs/>
            <w:sz w:val="24"/>
            <w:szCs w:val="24"/>
            <w:lang w:val="en-US"/>
          </w:rPr>
          <w:delText xml:space="preserve"> </w:delText>
        </w:r>
        <w:r w:rsidR="00C878C8" w:rsidRPr="009A1C08" w:rsidDel="002676CE">
          <w:rPr>
            <w:rFonts w:ascii="Times New Roman" w:hAnsi="Times New Roman" w:cs="Times New Roman"/>
            <w:iCs/>
            <w:sz w:val="24"/>
            <w:szCs w:val="24"/>
            <w:lang w:val="en-US"/>
          </w:rPr>
          <w:delText>time</w:delText>
        </w:r>
        <w:r w:rsidR="006F5425" w:rsidRPr="009A1C08" w:rsidDel="002676CE">
          <w:rPr>
            <w:rFonts w:ascii="Times New Roman" w:hAnsi="Times New Roman" w:cs="Times New Roman"/>
            <w:iCs/>
            <w:sz w:val="24"/>
            <w:szCs w:val="24"/>
            <w:lang w:val="en-US"/>
          </w:rPr>
          <w:delText xml:space="preserve">, demonstrating </w:delText>
        </w:r>
        <w:r w:rsidR="00C878C8" w:rsidRPr="009A1C08" w:rsidDel="002676CE">
          <w:rPr>
            <w:rFonts w:ascii="Times New Roman" w:hAnsi="Times New Roman" w:cs="Times New Roman"/>
            <w:iCs/>
            <w:sz w:val="24"/>
            <w:szCs w:val="24"/>
            <w:lang w:val="en-US"/>
          </w:rPr>
          <w:delText xml:space="preserve">weak </w:delText>
        </w:r>
        <w:r w:rsidR="006F5425" w:rsidRPr="009A1C08" w:rsidDel="002676CE">
          <w:rPr>
            <w:rFonts w:ascii="Times New Roman" w:hAnsi="Times New Roman" w:cs="Times New Roman"/>
            <w:iCs/>
            <w:sz w:val="24"/>
            <w:szCs w:val="24"/>
            <w:lang w:val="en-US"/>
          </w:rPr>
          <w:delText>creeping behavior of hydrogels during the hold phase.</w:delText>
        </w:r>
      </w:del>
      <w:r w:rsidR="006F5425" w:rsidRPr="009A1C08">
        <w:rPr>
          <w:rFonts w:ascii="Times New Roman" w:hAnsi="Times New Roman" w:cs="Times New Roman"/>
          <w:iCs/>
          <w:sz w:val="24"/>
          <w:szCs w:val="24"/>
          <w:lang w:val="en-US"/>
        </w:rPr>
        <w:t xml:space="preserve">  </w:t>
      </w:r>
    </w:p>
    <w:p w14:paraId="4CA58BE0" w14:textId="125A08D9" w:rsidR="008923D6" w:rsidRPr="009A1C08" w:rsidRDefault="008C28F1"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lastRenderedPageBreak/>
        <w:t xml:space="preserve">In contrast to </w:t>
      </w:r>
      <w:r w:rsidR="0057053F" w:rsidRPr="009A1C08">
        <w:rPr>
          <w:rFonts w:ascii="Times New Roman" w:hAnsi="Times New Roman" w:cs="Times New Roman"/>
          <w:sz w:val="24"/>
          <w:szCs w:val="24"/>
          <w:lang w:val="en-US"/>
        </w:rPr>
        <w:t xml:space="preserve">most </w:t>
      </w:r>
      <w:r w:rsidRPr="009A1C08">
        <w:rPr>
          <w:rFonts w:ascii="Times New Roman" w:hAnsi="Times New Roman" w:cs="Times New Roman"/>
          <w:sz w:val="24"/>
          <w:szCs w:val="24"/>
          <w:lang w:val="en-US"/>
        </w:rPr>
        <w:t>comparable hydrogel</w:t>
      </w:r>
      <w:r w:rsidR="00361A7F" w:rsidRPr="009A1C08">
        <w:rPr>
          <w:rFonts w:ascii="Times New Roman" w:hAnsi="Times New Roman" w:cs="Times New Roman"/>
          <w:sz w:val="24"/>
          <w:szCs w:val="24"/>
          <w:lang w:val="en-US"/>
        </w:rPr>
        <w:t>s</w:t>
      </w:r>
      <w:r w:rsidR="00697024">
        <w:rPr>
          <w:rFonts w:ascii="Times New Roman" w:hAnsi="Times New Roman" w:cs="Times New Roman"/>
          <w:sz w:val="24"/>
          <w:szCs w:val="24"/>
          <w:lang w:val="en-US"/>
        </w:rPr>
        <w:fldChar w:fldCharType="begin">
          <w:fldData xml:space="preserve">PEVuZE5vdGU+PENpdGU+PEF1dGhvcj5MYW1wZTwvQXV0aG9yPjxZZWFyPjIwMTM8L1llYXI+PFJl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</w:fldData>
        </w:fldChar>
      </w:r>
      <w:r w:rsidR="00697024">
        <w:rPr>
          <w:rFonts w:ascii="Times New Roman" w:hAnsi="Times New Roman" w:cs="Times New Roman"/>
          <w:sz w:val="24"/>
          <w:szCs w:val="24"/>
          <w:lang w:val="en-US"/>
        </w:rPr>
        <w:instrText xml:space="preserve"> ADDIN EN.CITE </w:instrText>
      </w:r>
      <w:r w:rsidR="00697024">
        <w:rPr>
          <w:rFonts w:ascii="Times New Roman" w:hAnsi="Times New Roman" w:cs="Times New Roman"/>
          <w:sz w:val="24"/>
          <w:szCs w:val="24"/>
          <w:lang w:val="en-US"/>
        </w:rPr>
        <w:fldChar w:fldCharType="begin">
          <w:fldData xml:space="preserve">PEVuZE5vdGU+PENpdGU+PEF1dGhvcj5MYW1wZTwvQXV0aG9yPjxZZWFyPjIwMTM8L1llYXI+PFJl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</w:fldData>
        </w:fldChar>
      </w:r>
      <w:r w:rsidR="00697024">
        <w:rPr>
          <w:rFonts w:ascii="Times New Roman" w:hAnsi="Times New Roman" w:cs="Times New Roman"/>
          <w:sz w:val="24"/>
          <w:szCs w:val="24"/>
          <w:lang w:val="en-US"/>
        </w:rPr>
        <w:instrText xml:space="preserve"> ADDIN EN.CITE.DATA </w:instrText>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end"/>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[17, 27]</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our system does not </w:t>
      </w:r>
      <w:ins w:id="1520" w:author="anna.resch88@gmail.com" w:date="2022-01-03T15:25:00Z">
        <w:r w:rsidR="000453D6">
          <w:rPr>
            <w:rFonts w:ascii="Times New Roman" w:hAnsi="Times New Roman" w:cs="Times New Roman"/>
            <w:sz w:val="24"/>
            <w:szCs w:val="24"/>
            <w:lang w:val="en-US"/>
          </w:rPr>
          <w:t xml:space="preserve">exclusively </w:t>
        </w:r>
      </w:ins>
      <w:r w:rsidRPr="009A1C08">
        <w:rPr>
          <w:rFonts w:ascii="Times New Roman" w:hAnsi="Times New Roman" w:cs="Times New Roman"/>
          <w:sz w:val="24"/>
          <w:szCs w:val="24"/>
          <w:lang w:val="en-US"/>
        </w:rPr>
        <w:t xml:space="preserve">depend on lowering protein </w:t>
      </w:r>
      <w:r w:rsidR="00361A7F" w:rsidRPr="009A1C08">
        <w:rPr>
          <w:rFonts w:ascii="Times New Roman" w:hAnsi="Times New Roman" w:cs="Times New Roman"/>
          <w:sz w:val="24"/>
          <w:szCs w:val="24"/>
          <w:lang w:val="en-US"/>
        </w:rPr>
        <w:t xml:space="preserve">or catalyst </w:t>
      </w:r>
      <w:r w:rsidRPr="009A1C08">
        <w:rPr>
          <w:rFonts w:ascii="Times New Roman" w:hAnsi="Times New Roman" w:cs="Times New Roman"/>
          <w:sz w:val="24"/>
          <w:szCs w:val="24"/>
          <w:lang w:val="en-US"/>
        </w:rPr>
        <w:t>concentration</w:t>
      </w:r>
      <w:r w:rsidR="00273108" w:rsidRPr="009A1C08">
        <w:rPr>
          <w:rFonts w:ascii="Times New Roman" w:hAnsi="Times New Roman" w:cs="Times New Roman"/>
          <w:sz w:val="24"/>
          <w:szCs w:val="24"/>
          <w:lang w:val="en-US"/>
        </w:rPr>
        <w:t xml:space="preserve"> -</w:t>
      </w:r>
      <w:r w:rsidR="00DF560F" w:rsidRPr="009A1C08">
        <w:rPr>
          <w:rFonts w:ascii="Times New Roman" w:hAnsi="Times New Roman" w:cs="Times New Roman"/>
          <w:sz w:val="24"/>
          <w:szCs w:val="24"/>
          <w:lang w:val="en-US"/>
        </w:rPr>
        <w:t xml:space="preserve"> thereby altering the chemical composition</w:t>
      </w:r>
      <w:r w:rsidR="00273108" w:rsidRPr="009A1C08">
        <w:rPr>
          <w:rFonts w:ascii="Times New Roman" w:hAnsi="Times New Roman" w:cs="Times New Roman"/>
          <w:sz w:val="24"/>
          <w:szCs w:val="24"/>
          <w:lang w:val="en-US"/>
        </w:rPr>
        <w:t xml:space="preserve"> - </w:t>
      </w:r>
      <w:r w:rsidRPr="009A1C08">
        <w:rPr>
          <w:rFonts w:ascii="Times New Roman" w:hAnsi="Times New Roman" w:cs="Times New Roman"/>
          <w:sz w:val="24"/>
          <w:szCs w:val="24"/>
          <w:lang w:val="en-US"/>
        </w:rPr>
        <w:t xml:space="preserve">if lower gel stiffness is desired. </w:t>
      </w:r>
      <w:r w:rsidR="00361A7F" w:rsidRPr="009A1C08">
        <w:rPr>
          <w:rFonts w:ascii="Times New Roman" w:hAnsi="Times New Roman" w:cs="Times New Roman"/>
          <w:sz w:val="24"/>
          <w:szCs w:val="24"/>
          <w:lang w:val="en-US"/>
        </w:rPr>
        <w:t xml:space="preserve">For instance, </w:t>
      </w:r>
      <w:r w:rsidRPr="009A1C08">
        <w:rPr>
          <w:rFonts w:ascii="Times New Roman" w:hAnsi="Times New Roman" w:cs="Times New Roman"/>
          <w:sz w:val="24"/>
          <w:szCs w:val="24"/>
          <w:lang w:val="en-US"/>
        </w:rPr>
        <w:t xml:space="preserve">mixing ULD-V20-ULD and ULD-V40-ULD </w:t>
      </w:r>
      <w:del w:id="1521" w:author="anna.resch88@gmail.com" w:date="2022-01-03T15:40:00Z">
        <w:r w:rsidR="00EB77ED" w:rsidRPr="009A1C08" w:rsidDel="00511894">
          <w:rPr>
            <w:rFonts w:ascii="Times New Roman" w:hAnsi="Times New Roman" w:cs="Times New Roman"/>
            <w:sz w:val="24"/>
            <w:szCs w:val="24"/>
            <w:lang w:val="en-US"/>
          </w:rPr>
          <w:delText>(</w:delText>
        </w:r>
      </w:del>
      <w:r w:rsidRPr="009A1C08">
        <w:rPr>
          <w:rFonts w:ascii="Times New Roman" w:hAnsi="Times New Roman" w:cs="Times New Roman"/>
          <w:sz w:val="24"/>
          <w:szCs w:val="24"/>
          <w:lang w:val="en-US"/>
        </w:rPr>
        <w:t>in</w:t>
      </w:r>
      <w:r w:rsidR="00273108" w:rsidRPr="009A1C08">
        <w:rPr>
          <w:rFonts w:ascii="Times New Roman" w:hAnsi="Times New Roman" w:cs="Times New Roman"/>
          <w:sz w:val="24"/>
          <w:szCs w:val="24"/>
          <w:lang w:val="en-US"/>
        </w:rPr>
        <w:t xml:space="preserve"> a</w:t>
      </w:r>
      <w:r w:rsidRPr="009A1C08">
        <w:rPr>
          <w:rFonts w:ascii="Times New Roman" w:hAnsi="Times New Roman" w:cs="Times New Roman"/>
          <w:sz w:val="24"/>
          <w:szCs w:val="24"/>
          <w:lang w:val="en-US"/>
        </w:rPr>
        <w:t xml:space="preserve"> 1:1 </w:t>
      </w:r>
      <w:r w:rsidR="00273108" w:rsidRPr="009A1C08">
        <w:rPr>
          <w:rFonts w:ascii="Times New Roman" w:hAnsi="Times New Roman" w:cs="Times New Roman"/>
          <w:sz w:val="24"/>
          <w:szCs w:val="24"/>
          <w:lang w:val="en-US"/>
        </w:rPr>
        <w:t xml:space="preserve">or 2:1 </w:t>
      </w:r>
      <w:r w:rsidRPr="009A1C08">
        <w:rPr>
          <w:rFonts w:ascii="Times New Roman" w:hAnsi="Times New Roman" w:cs="Times New Roman"/>
          <w:sz w:val="24"/>
          <w:szCs w:val="24"/>
          <w:lang w:val="en-US"/>
        </w:rPr>
        <w:t>ratio [w/w]</w:t>
      </w:r>
      <w:del w:id="1522" w:author="anna.resch88@gmail.com" w:date="2022-01-03T15:40:00Z">
        <w:r w:rsidRPr="009A1C08" w:rsidDel="00511894">
          <w:rPr>
            <w:rFonts w:ascii="Times New Roman" w:hAnsi="Times New Roman" w:cs="Times New Roman"/>
            <w:sz w:val="24"/>
            <w:szCs w:val="24"/>
            <w:lang w:val="en-US"/>
          </w:rPr>
          <w:delText>)</w:delText>
        </w:r>
      </w:del>
      <w:ins w:id="1523" w:author="anna.resch88@gmail.com" w:date="2022-01-03T10:35:00Z">
        <w:r w:rsidR="000501AE">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while maintaining the overall protein concentration of 20</w:t>
      </w:r>
      <w:r w:rsidR="00273108"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w:t>
      </w:r>
      <w:ins w:id="1524" w:author="anna.resch88@gmail.com" w:date="2022-01-03T10:35:00Z">
        <w:r w:rsidR="000501AE">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w:t>
      </w:r>
      <w:r w:rsidR="00273108" w:rsidRPr="009A1C08">
        <w:rPr>
          <w:rFonts w:ascii="Times New Roman" w:hAnsi="Times New Roman" w:cs="Times New Roman"/>
          <w:sz w:val="24"/>
          <w:szCs w:val="24"/>
          <w:lang w:val="en-US"/>
        </w:rPr>
        <w:t>yielded h</w:t>
      </w:r>
      <w:r w:rsidRPr="009A1C08">
        <w:rPr>
          <w:rFonts w:ascii="Times New Roman" w:hAnsi="Times New Roman" w:cs="Times New Roman"/>
          <w:sz w:val="24"/>
          <w:szCs w:val="24"/>
          <w:lang w:val="en-US"/>
        </w:rPr>
        <w:t>omogeneous</w:t>
      </w:r>
      <w:r w:rsidR="00273108" w:rsidRPr="009A1C08">
        <w:rPr>
          <w:rFonts w:ascii="Times New Roman" w:hAnsi="Times New Roman" w:cs="Times New Roman"/>
          <w:sz w:val="24"/>
          <w:szCs w:val="24"/>
          <w:lang w:val="en-US"/>
        </w:rPr>
        <w:t xml:space="preserve"> </w:t>
      </w:r>
      <w:r w:rsidR="004F7A69" w:rsidRPr="009A1C08">
        <w:rPr>
          <w:rFonts w:ascii="Times New Roman" w:hAnsi="Times New Roman" w:cs="Times New Roman"/>
          <w:sz w:val="24"/>
          <w:szCs w:val="24"/>
          <w:lang w:val="en-US"/>
        </w:rPr>
        <w:t>riboflavin</w:t>
      </w:r>
      <w:r w:rsidR="00273108" w:rsidRPr="009A1C08">
        <w:rPr>
          <w:rFonts w:ascii="Times New Roman" w:hAnsi="Times New Roman" w:cs="Times New Roman"/>
          <w:sz w:val="24"/>
          <w:szCs w:val="24"/>
          <w:lang w:val="en-US"/>
        </w:rPr>
        <w:t>-crosslinked</w:t>
      </w:r>
      <w:r w:rsidRPr="009A1C08">
        <w:rPr>
          <w:rFonts w:ascii="Times New Roman" w:hAnsi="Times New Roman" w:cs="Times New Roman"/>
          <w:sz w:val="24"/>
          <w:szCs w:val="24"/>
          <w:lang w:val="en-US"/>
        </w:rPr>
        <w:t xml:space="preserve"> hydrogel</w:t>
      </w:r>
      <w:r w:rsidR="00361A7F" w:rsidRPr="009A1C08">
        <w:rPr>
          <w:rFonts w:ascii="Times New Roman" w:hAnsi="Times New Roman" w:cs="Times New Roman"/>
          <w:sz w:val="24"/>
          <w:szCs w:val="24"/>
          <w:lang w:val="en-US"/>
        </w:rPr>
        <w:t>s</w:t>
      </w:r>
      <w:r w:rsidRPr="009A1C08">
        <w:rPr>
          <w:rFonts w:ascii="Times New Roman" w:hAnsi="Times New Roman" w:cs="Times New Roman"/>
          <w:sz w:val="24"/>
          <w:szCs w:val="24"/>
          <w:lang w:val="en-US"/>
        </w:rPr>
        <w:t xml:space="preserve"> with average Young’s modul</w:t>
      </w:r>
      <w:r w:rsidR="00273108" w:rsidRPr="009A1C08">
        <w:rPr>
          <w:rFonts w:ascii="Times New Roman" w:hAnsi="Times New Roman" w:cs="Times New Roman"/>
          <w:sz w:val="24"/>
          <w:szCs w:val="24"/>
          <w:lang w:val="en-US"/>
        </w:rPr>
        <w:t>i</w:t>
      </w:r>
      <w:r w:rsidRPr="009A1C08">
        <w:rPr>
          <w:rFonts w:ascii="Times New Roman" w:hAnsi="Times New Roman" w:cs="Times New Roman"/>
          <w:sz w:val="24"/>
          <w:szCs w:val="24"/>
          <w:lang w:val="en-US"/>
        </w:rPr>
        <w:t xml:space="preserve"> of 91</w:t>
      </w:r>
      <w:ins w:id="1525" w:author="anna.resch88@gmail.com" w:date="2022-01-03T15:41:00Z">
        <w:r w:rsidR="00D03E96">
          <w:rPr>
            <w:rFonts w:ascii="Times New Roman" w:hAnsi="Times New Roman" w:cs="Times New Roman"/>
            <w:sz w:val="24"/>
            <w:szCs w:val="24"/>
            <w:lang w:val="en-US"/>
          </w:rPr>
          <w:t>.1</w:t>
        </w:r>
      </w:ins>
      <w:r w:rsidRPr="009A1C08">
        <w:rPr>
          <w:rFonts w:ascii="Times New Roman" w:hAnsi="Times New Roman" w:cs="Times New Roman"/>
          <w:sz w:val="24"/>
          <w:szCs w:val="24"/>
          <w:lang w:val="en-US"/>
        </w:rPr>
        <w:t xml:space="preserve"> kPa (</w:t>
      </w:r>
      <w:r w:rsidR="00273108" w:rsidRPr="009A1C08">
        <w:rPr>
          <w:rFonts w:ascii="Times New Roman" w:hAnsi="Times New Roman" w:cs="Times New Roman"/>
          <w:sz w:val="24"/>
          <w:szCs w:val="24"/>
          <w:lang w:val="en-US"/>
        </w:rPr>
        <w:t xml:space="preserve">1:1 ratio; </w:t>
      </w:r>
      <w:r w:rsidRPr="009A1C08">
        <w:rPr>
          <w:rFonts w:ascii="Times New Roman" w:hAnsi="Times New Roman" w:cs="Times New Roman"/>
          <w:sz w:val="24"/>
          <w:szCs w:val="24"/>
          <w:lang w:val="en-US"/>
        </w:rPr>
        <w:t>standard deviation</w:t>
      </w:r>
      <w:r w:rsidR="004F7A69" w:rsidRPr="009A1C08">
        <w:rPr>
          <w:rFonts w:ascii="Times New Roman" w:hAnsi="Times New Roman" w:cs="Times New Roman"/>
          <w:sz w:val="24"/>
          <w:szCs w:val="24"/>
          <w:lang w:val="en-US"/>
        </w:rPr>
        <w:t xml:space="preserve"> (</w:t>
      </w:r>
      <w:proofErr w:type="spellStart"/>
      <w:r w:rsidR="004F7A69" w:rsidRPr="009A1C08">
        <w:rPr>
          <w:rFonts w:ascii="Times New Roman" w:hAnsi="Times New Roman" w:cs="Times New Roman"/>
          <w:sz w:val="24"/>
          <w:szCs w:val="24"/>
          <w:lang w:val="en-US"/>
        </w:rPr>
        <w:t>StD</w:t>
      </w:r>
      <w:proofErr w:type="spellEnd"/>
      <w:r w:rsidR="004F7A69" w:rsidRPr="009A1C08">
        <w:rPr>
          <w:rFonts w:ascii="Times New Roman" w:hAnsi="Times New Roman" w:cs="Times New Roman"/>
          <w:sz w:val="24"/>
          <w:szCs w:val="24"/>
          <w:lang w:val="en-US"/>
        </w:rPr>
        <w:t>)</w:t>
      </w:r>
      <w:r w:rsidR="007B0747" w:rsidRPr="009A1C08">
        <w:rPr>
          <w:rFonts w:ascii="Times New Roman" w:hAnsi="Times New Roman" w:cs="Times New Roman"/>
          <w:sz w:val="24"/>
          <w:szCs w:val="24"/>
          <w:lang w:val="en-US"/>
        </w:rPr>
        <w:t> </w:t>
      </w:r>
      <w:ins w:id="1526" w:author="anna.resch88@gmail.com" w:date="2022-01-05T11:18:00Z">
        <w:r w:rsidR="00DE0B00">
          <w:rPr>
            <w:rFonts w:ascii="Times New Roman" w:hAnsi="Times New Roman" w:cs="Times New Roman"/>
            <w:sz w:val="24"/>
            <w:szCs w:val="24"/>
            <w:lang w:val="en-US"/>
          </w:rPr>
          <w:t xml:space="preserve">± </w:t>
        </w:r>
      </w:ins>
      <w:del w:id="1527" w:author="anna.resch88@gmail.com" w:date="2022-01-03T15:42:00Z">
        <w:r w:rsidRPr="009A1C08" w:rsidDel="00D03E96">
          <w:rPr>
            <w:rFonts w:ascii="Times New Roman" w:hAnsi="Times New Roman" w:cs="Times New Roman"/>
            <w:sz w:val="24"/>
            <w:szCs w:val="24"/>
            <w:lang w:val="en-US"/>
          </w:rPr>
          <w:delText>6.7</w:delText>
        </w:r>
      </w:del>
      <w:ins w:id="1528" w:author="anna.resch88@gmail.com" w:date="2022-01-03T15:42:00Z">
        <w:r w:rsidR="00D03E96">
          <w:rPr>
            <w:rFonts w:ascii="Times New Roman" w:hAnsi="Times New Roman" w:cs="Times New Roman"/>
            <w:sz w:val="24"/>
            <w:szCs w:val="24"/>
            <w:lang w:val="en-US"/>
          </w:rPr>
          <w:t>7.3</w:t>
        </w:r>
      </w:ins>
      <w:r w:rsidR="007B0747" w:rsidRPr="009A1C08">
        <w:rPr>
          <w:rFonts w:ascii="Times New Roman" w:hAnsi="Times New Roman" w:cs="Times New Roman"/>
          <w:sz w:val="24"/>
          <w:szCs w:val="24"/>
          <w:lang w:val="en-US"/>
        </w:rPr>
        <w:t> </w:t>
      </w:r>
      <w:r w:rsidRPr="009A1C08">
        <w:rPr>
          <w:rFonts w:ascii="Times New Roman" w:hAnsi="Times New Roman" w:cs="Times New Roman"/>
          <w:sz w:val="24"/>
          <w:szCs w:val="24"/>
          <w:lang w:val="en-US"/>
        </w:rPr>
        <w:t xml:space="preserve">kPa) </w:t>
      </w:r>
      <w:r w:rsidR="00273108" w:rsidRPr="009A1C08">
        <w:rPr>
          <w:rFonts w:ascii="Times New Roman" w:hAnsi="Times New Roman" w:cs="Times New Roman"/>
          <w:sz w:val="24"/>
          <w:szCs w:val="24"/>
          <w:lang w:val="en-US"/>
        </w:rPr>
        <w:t xml:space="preserve">and </w:t>
      </w:r>
      <w:r w:rsidR="00EB77ED" w:rsidRPr="009A1C08">
        <w:rPr>
          <w:rFonts w:ascii="Times New Roman" w:hAnsi="Times New Roman" w:cs="Times New Roman"/>
          <w:sz w:val="24"/>
          <w:szCs w:val="24"/>
          <w:lang w:val="en-US"/>
        </w:rPr>
        <w:t>136.</w:t>
      </w:r>
      <w:ins w:id="1529" w:author="anna.resch88@gmail.com" w:date="2022-01-03T15:41:00Z">
        <w:r w:rsidR="00511894">
          <w:rPr>
            <w:rFonts w:ascii="Times New Roman" w:hAnsi="Times New Roman" w:cs="Times New Roman"/>
            <w:sz w:val="24"/>
            <w:szCs w:val="24"/>
            <w:lang w:val="en-US"/>
          </w:rPr>
          <w:t>8</w:t>
        </w:r>
      </w:ins>
      <w:del w:id="1530" w:author="anna.resch88@gmail.com" w:date="2022-01-03T15:41:00Z">
        <w:r w:rsidR="00EB77ED" w:rsidRPr="009A1C08" w:rsidDel="00511894">
          <w:rPr>
            <w:rFonts w:ascii="Times New Roman" w:hAnsi="Times New Roman" w:cs="Times New Roman"/>
            <w:sz w:val="24"/>
            <w:szCs w:val="24"/>
            <w:lang w:val="en-US"/>
          </w:rPr>
          <w:delText>7</w:delText>
        </w:r>
      </w:del>
      <w:r w:rsidR="00EB77ED" w:rsidRPr="009A1C08">
        <w:rPr>
          <w:rFonts w:ascii="Times New Roman" w:hAnsi="Times New Roman" w:cs="Times New Roman"/>
          <w:sz w:val="24"/>
          <w:szCs w:val="24"/>
          <w:lang w:val="en-US"/>
        </w:rPr>
        <w:t xml:space="preserve"> </w:t>
      </w:r>
      <w:r w:rsidR="00273108" w:rsidRPr="009A1C08">
        <w:rPr>
          <w:rFonts w:ascii="Times New Roman" w:hAnsi="Times New Roman" w:cs="Times New Roman"/>
          <w:sz w:val="24"/>
          <w:szCs w:val="24"/>
          <w:lang w:val="en-US"/>
        </w:rPr>
        <w:t>kPa</w:t>
      </w:r>
      <w:r w:rsidR="00EB77ED" w:rsidRPr="009A1C08">
        <w:rPr>
          <w:rFonts w:ascii="Times New Roman" w:hAnsi="Times New Roman" w:cs="Times New Roman"/>
          <w:sz w:val="24"/>
          <w:szCs w:val="24"/>
          <w:lang w:val="en-US"/>
        </w:rPr>
        <w:t xml:space="preserve"> (2:1 ratio, </w:t>
      </w:r>
      <w:ins w:id="1531" w:author="anna.resch88@gmail.com" w:date="2022-01-05T11:18:00Z">
        <w:r w:rsidR="00DE0B00">
          <w:rPr>
            <w:rFonts w:ascii="Times New Roman" w:hAnsi="Times New Roman" w:cs="Times New Roman"/>
            <w:sz w:val="24"/>
            <w:szCs w:val="24"/>
            <w:lang w:val="en-US"/>
          </w:rPr>
          <w:t xml:space="preserve">± </w:t>
        </w:r>
      </w:ins>
      <w:del w:id="1532" w:author="anna.resch88@gmail.com" w:date="2022-01-05T11:18:00Z">
        <w:r w:rsidR="004F7A69" w:rsidRPr="009A1C08" w:rsidDel="00DE0B00">
          <w:rPr>
            <w:rFonts w:ascii="Times New Roman" w:hAnsi="Times New Roman" w:cs="Times New Roman"/>
            <w:sz w:val="24"/>
            <w:szCs w:val="24"/>
            <w:lang w:val="en-US"/>
          </w:rPr>
          <w:delText>StD</w:delText>
        </w:r>
        <w:r w:rsidR="00EB77ED" w:rsidRPr="009A1C08" w:rsidDel="00DE0B00">
          <w:rPr>
            <w:rFonts w:ascii="Times New Roman" w:hAnsi="Times New Roman" w:cs="Times New Roman"/>
            <w:sz w:val="24"/>
            <w:szCs w:val="24"/>
            <w:lang w:val="en-US"/>
          </w:rPr>
          <w:delText xml:space="preserve"> </w:delText>
        </w:r>
      </w:del>
      <w:del w:id="1533" w:author="anna.resch88@gmail.com" w:date="2022-01-03T15:41:00Z">
        <w:r w:rsidR="00EB77ED" w:rsidRPr="009A1C08" w:rsidDel="00511894">
          <w:rPr>
            <w:rFonts w:ascii="Times New Roman" w:hAnsi="Times New Roman" w:cs="Times New Roman"/>
            <w:sz w:val="24"/>
            <w:szCs w:val="24"/>
            <w:lang w:val="en-US"/>
          </w:rPr>
          <w:delText>19.1</w:delText>
        </w:r>
      </w:del>
      <w:ins w:id="1534" w:author="anna.resch88@gmail.com" w:date="2022-01-03T15:41:00Z">
        <w:r w:rsidR="00511894">
          <w:rPr>
            <w:rFonts w:ascii="Times New Roman" w:hAnsi="Times New Roman" w:cs="Times New Roman"/>
            <w:sz w:val="24"/>
            <w:szCs w:val="24"/>
            <w:lang w:val="en-US"/>
          </w:rPr>
          <w:t>23.1</w:t>
        </w:r>
      </w:ins>
      <w:r w:rsidR="00EB77ED" w:rsidRPr="009A1C08">
        <w:rPr>
          <w:rFonts w:ascii="Times New Roman" w:hAnsi="Times New Roman" w:cs="Times New Roman"/>
          <w:sz w:val="24"/>
          <w:szCs w:val="24"/>
          <w:lang w:val="en-US"/>
        </w:rPr>
        <w:t xml:space="preserve"> kPa</w:t>
      </w:r>
      <w:del w:id="1535" w:author="anna.resch88@gmail.com" w:date="2022-01-05T11:18:00Z">
        <w:r w:rsidR="00FB2F67" w:rsidRPr="009A1C08" w:rsidDel="00DE0B00">
          <w:rPr>
            <w:rFonts w:ascii="Times New Roman" w:hAnsi="Times New Roman" w:cs="Times New Roman"/>
            <w:sz w:val="24"/>
            <w:szCs w:val="24"/>
            <w:lang w:val="en-US"/>
          </w:rPr>
          <w:delText xml:space="preserve">, see </w:delText>
        </w:r>
        <w:r w:rsidR="00634335" w:rsidRPr="00B724BD" w:rsidDel="00DE0B00">
          <w:rPr>
            <w:rFonts w:ascii="Times New Roman" w:hAnsi="Times New Roman" w:cs="Times New Roman"/>
            <w:sz w:val="24"/>
            <w:szCs w:val="24"/>
            <w:highlight w:val="cyan"/>
            <w:lang w:val="en-US"/>
            <w:rPrChange w:id="1536" w:author="Bizan N. Balzer" w:date="2021-10-07T16:27:00Z">
              <w:rPr>
                <w:rFonts w:ascii="Times New Roman" w:hAnsi="Times New Roman" w:cs="Times New Roman"/>
                <w:sz w:val="24"/>
                <w:szCs w:val="24"/>
                <w:lang w:val="en-US"/>
              </w:rPr>
            </w:rPrChange>
          </w:rPr>
          <w:delText xml:space="preserve">SI </w:delText>
        </w:r>
        <w:r w:rsidR="00FB2F67" w:rsidRPr="00B724BD" w:rsidDel="00DE0B00">
          <w:rPr>
            <w:rFonts w:ascii="Times New Roman" w:hAnsi="Times New Roman" w:cs="Times New Roman"/>
            <w:sz w:val="24"/>
            <w:szCs w:val="24"/>
            <w:highlight w:val="cyan"/>
            <w:lang w:val="en-US"/>
            <w:rPrChange w:id="1537" w:author="Bizan N. Balzer" w:date="2021-10-07T16:27:00Z">
              <w:rPr>
                <w:rFonts w:ascii="Times New Roman" w:hAnsi="Times New Roman" w:cs="Times New Roman"/>
                <w:sz w:val="24"/>
                <w:szCs w:val="24"/>
                <w:lang w:val="en-US"/>
              </w:rPr>
            </w:rPrChange>
          </w:rPr>
          <w:delText>Table S-</w:delText>
        </w:r>
        <w:r w:rsidR="0082139B" w:rsidRPr="00B724BD" w:rsidDel="00DE0B00">
          <w:rPr>
            <w:rFonts w:ascii="Times New Roman" w:hAnsi="Times New Roman" w:cs="Times New Roman"/>
            <w:sz w:val="24"/>
            <w:szCs w:val="24"/>
            <w:highlight w:val="cyan"/>
            <w:lang w:val="en-US"/>
            <w:rPrChange w:id="1538" w:author="Bizan N. Balzer" w:date="2021-10-07T16:27:00Z">
              <w:rPr>
                <w:rFonts w:ascii="Times New Roman" w:hAnsi="Times New Roman" w:cs="Times New Roman"/>
                <w:sz w:val="24"/>
                <w:szCs w:val="24"/>
                <w:lang w:val="en-US"/>
              </w:rPr>
            </w:rPrChange>
          </w:rPr>
          <w:delText>3</w:delText>
        </w:r>
      </w:del>
      <w:r w:rsidR="00EB77ED" w:rsidRPr="009A1C08">
        <w:rPr>
          <w:rFonts w:ascii="Times New Roman" w:hAnsi="Times New Roman" w:cs="Times New Roman"/>
          <w:sz w:val="24"/>
          <w:szCs w:val="24"/>
          <w:lang w:val="en-US"/>
        </w:rPr>
        <w:t>)</w:t>
      </w:r>
      <w:r w:rsidR="00273108" w:rsidRPr="009A1C08">
        <w:rPr>
          <w:rFonts w:ascii="Times New Roman" w:hAnsi="Times New Roman" w:cs="Times New Roman"/>
          <w:sz w:val="24"/>
          <w:szCs w:val="24"/>
          <w:lang w:val="en-US"/>
        </w:rPr>
        <w:t>, respectively</w:t>
      </w:r>
      <w:r w:rsidRPr="009A1C08">
        <w:rPr>
          <w:rFonts w:ascii="Times New Roman" w:hAnsi="Times New Roman" w:cs="Times New Roman"/>
          <w:sz w:val="24"/>
          <w:szCs w:val="24"/>
          <w:lang w:val="en-US"/>
        </w:rPr>
        <w:t>.</w:t>
      </w:r>
      <w:r w:rsidR="00361A7F" w:rsidRPr="009A1C08">
        <w:rPr>
          <w:rFonts w:ascii="Times New Roman" w:hAnsi="Times New Roman" w:cs="Times New Roman"/>
          <w:sz w:val="24"/>
          <w:szCs w:val="24"/>
          <w:lang w:val="en-US"/>
        </w:rPr>
        <w:t xml:space="preserve"> </w:t>
      </w:r>
    </w:p>
    <w:p w14:paraId="1B386064" w14:textId="77777777" w:rsidR="008C28F1" w:rsidRPr="009A1C08" w:rsidRDefault="008C28F1" w:rsidP="00816635">
      <w:pPr>
        <w:spacing w:line="360" w:lineRule="auto"/>
        <w:jc w:val="both"/>
        <w:rPr>
          <w:rFonts w:ascii="Times New Roman" w:hAnsi="Times New Roman" w:cs="Times New Roman"/>
          <w:lang w:val="en-US"/>
        </w:rPr>
      </w:pPr>
    </w:p>
    <w:p w14:paraId="67390422" w14:textId="19BF2802" w:rsidR="008C4C5A" w:rsidRPr="009A1C08" w:rsidRDefault="008C4C5A">
      <w:pPr>
        <w:pStyle w:val="berschrift4"/>
        <w:spacing w:after="240" w:line="360" w:lineRule="auto"/>
        <w:jc w:val="both"/>
        <w:rPr>
          <w:rFonts w:ascii="Times New Roman" w:hAnsi="Times New Roman" w:cs="Times New Roman"/>
          <w:sz w:val="24"/>
          <w:szCs w:val="24"/>
          <w:lang w:val="en-US"/>
        </w:rPr>
        <w:pPrChange w:id="1539" w:author="anna.resch88@gmail.com" w:date="2022-01-05T11:18:00Z">
          <w:pPr>
            <w:pStyle w:val="berschrift4"/>
            <w:spacing w:line="360" w:lineRule="auto"/>
            <w:jc w:val="both"/>
          </w:pPr>
        </w:pPrChange>
      </w:pPr>
      <w:r w:rsidRPr="009A1C08">
        <w:rPr>
          <w:rFonts w:ascii="Times New Roman" w:hAnsi="Times New Roman" w:cs="Times New Roman"/>
          <w:sz w:val="24"/>
          <w:szCs w:val="24"/>
          <w:lang w:val="en-US"/>
        </w:rPr>
        <w:t xml:space="preserve">Dynamic Mechanical Analysis </w:t>
      </w:r>
      <w:r w:rsidR="007624F8" w:rsidRPr="009A1C08">
        <w:rPr>
          <w:rFonts w:ascii="Times New Roman" w:hAnsi="Times New Roman" w:cs="Times New Roman"/>
          <w:sz w:val="24"/>
          <w:szCs w:val="24"/>
          <w:lang w:val="en-US"/>
        </w:rPr>
        <w:t>(DMA)</w:t>
      </w:r>
    </w:p>
    <w:p w14:paraId="58491655" w14:textId="16997465" w:rsidR="00EA7785" w:rsidRDefault="0086273B" w:rsidP="009A1C08">
      <w:pPr>
        <w:spacing w:line="480" w:lineRule="auto"/>
        <w:jc w:val="both"/>
        <w:rPr>
          <w:ins w:id="1540" w:author="anna.resch88@gmail.com" w:date="2022-01-07T12:53:00Z"/>
          <w:rFonts w:ascii="Times New Roman" w:hAnsi="Times New Roman" w:cs="Times New Roman"/>
          <w:iCs/>
          <w:sz w:val="24"/>
          <w:szCs w:val="24"/>
          <w:lang w:val="en-US"/>
        </w:rPr>
      </w:pPr>
      <w:r w:rsidRPr="009A1C08">
        <w:rPr>
          <w:rFonts w:ascii="Times New Roman" w:hAnsi="Times New Roman" w:cs="Times New Roman"/>
          <w:sz w:val="24"/>
          <w:szCs w:val="24"/>
          <w:lang w:val="en-US"/>
        </w:rPr>
        <w:t>To determine bulk mechanical properties, w</w:t>
      </w:r>
      <w:r w:rsidR="00FD0326" w:rsidRPr="009A1C08">
        <w:rPr>
          <w:rFonts w:ascii="Times New Roman" w:hAnsi="Times New Roman" w:cs="Times New Roman"/>
          <w:sz w:val="24"/>
          <w:szCs w:val="24"/>
          <w:lang w:val="en-US"/>
        </w:rPr>
        <w:t>e performed uniaxial tensile stretch experiments for</w:t>
      </w:r>
      <w:r w:rsidR="00257918" w:rsidRPr="009A1C08">
        <w:rPr>
          <w:rFonts w:ascii="Times New Roman" w:hAnsi="Times New Roman" w:cs="Times New Roman"/>
          <w:sz w:val="24"/>
          <w:szCs w:val="24"/>
          <w:lang w:val="en-US"/>
        </w:rPr>
        <w:t xml:space="preserve"> </w:t>
      </w:r>
      <w:r w:rsidR="004C4690" w:rsidRPr="009A1C08">
        <w:rPr>
          <w:rFonts w:ascii="Times New Roman" w:hAnsi="Times New Roman" w:cs="Times New Roman"/>
          <w:sz w:val="24"/>
          <w:szCs w:val="24"/>
          <w:lang w:val="en-US"/>
        </w:rPr>
        <w:t>riboflavin</w:t>
      </w:r>
      <w:r w:rsidR="00257918" w:rsidRPr="009A1C08">
        <w:rPr>
          <w:rFonts w:ascii="Times New Roman" w:hAnsi="Times New Roman" w:cs="Times New Roman"/>
          <w:sz w:val="24"/>
          <w:szCs w:val="24"/>
          <w:lang w:val="en-US"/>
        </w:rPr>
        <w:t>-crosslinked</w:t>
      </w:r>
      <w:r w:rsidR="00FD0326"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 xml:space="preserve">hydrogels </w:t>
      </w:r>
      <w:r w:rsidR="00FD0326" w:rsidRPr="009A1C08">
        <w:rPr>
          <w:rFonts w:ascii="Times New Roman" w:hAnsi="Times New Roman" w:cs="Times New Roman"/>
          <w:sz w:val="24"/>
          <w:szCs w:val="24"/>
          <w:lang w:val="en-US"/>
        </w:rPr>
        <w:t>of ULD-V20-ULD</w:t>
      </w:r>
      <w:ins w:id="1541" w:author="anna.resch88@gmail.com" w:date="2022-01-03T10:36:00Z">
        <w:r w:rsidR="000501AE">
          <w:rPr>
            <w:rFonts w:ascii="Times New Roman" w:hAnsi="Times New Roman" w:cs="Times New Roman"/>
            <w:sz w:val="24"/>
            <w:szCs w:val="24"/>
            <w:lang w:val="en-US"/>
          </w:rPr>
          <w:t>,</w:t>
        </w:r>
      </w:ins>
      <w:r w:rsidR="00FD0326" w:rsidRPr="009A1C08">
        <w:rPr>
          <w:rFonts w:ascii="Times New Roman" w:hAnsi="Times New Roman" w:cs="Times New Roman"/>
          <w:sz w:val="24"/>
          <w:szCs w:val="24"/>
          <w:lang w:val="en-US"/>
        </w:rPr>
        <w:t xml:space="preserve"> </w:t>
      </w:r>
      <w:del w:id="1542" w:author="anna.resch88@gmail.com" w:date="2022-01-03T10:35:00Z">
        <w:r w:rsidR="00FD0326" w:rsidRPr="009A1C08" w:rsidDel="000501AE">
          <w:rPr>
            <w:rFonts w:ascii="Times New Roman" w:hAnsi="Times New Roman" w:cs="Times New Roman"/>
            <w:sz w:val="24"/>
            <w:szCs w:val="24"/>
            <w:lang w:val="en-US"/>
          </w:rPr>
          <w:delText>(10</w:delText>
        </w:r>
        <w:r w:rsidR="005E79F0" w:rsidRPr="009A1C08" w:rsidDel="000501AE">
          <w:rPr>
            <w:rFonts w:ascii="Times New Roman" w:hAnsi="Times New Roman" w:cs="Times New Roman"/>
            <w:sz w:val="24"/>
            <w:szCs w:val="24"/>
            <w:lang w:val="en-US"/>
          </w:rPr>
          <w:delText xml:space="preserve"> </w:delText>
        </w:r>
        <w:r w:rsidR="00FD0326" w:rsidRPr="009A1C08" w:rsidDel="000501AE">
          <w:rPr>
            <w:rFonts w:ascii="Times New Roman" w:hAnsi="Times New Roman" w:cs="Times New Roman"/>
            <w:sz w:val="24"/>
            <w:szCs w:val="24"/>
            <w:lang w:val="en-US"/>
          </w:rPr>
          <w:delText>% and 20</w:delText>
        </w:r>
        <w:r w:rsidR="005E79F0" w:rsidRPr="009A1C08" w:rsidDel="000501AE">
          <w:rPr>
            <w:rFonts w:ascii="Times New Roman" w:hAnsi="Times New Roman" w:cs="Times New Roman"/>
            <w:sz w:val="24"/>
            <w:szCs w:val="24"/>
            <w:lang w:val="en-US"/>
          </w:rPr>
          <w:delText xml:space="preserve"> </w:delText>
        </w:r>
        <w:r w:rsidR="00FD0326" w:rsidRPr="009A1C08" w:rsidDel="000501AE">
          <w:rPr>
            <w:rFonts w:ascii="Times New Roman" w:hAnsi="Times New Roman" w:cs="Times New Roman"/>
            <w:sz w:val="24"/>
            <w:szCs w:val="24"/>
            <w:lang w:val="en-US"/>
          </w:rPr>
          <w:delText>% protein</w:delText>
        </w:r>
        <w:r w:rsidR="00AB2235" w:rsidRPr="009A1C08" w:rsidDel="000501AE">
          <w:rPr>
            <w:rFonts w:ascii="Times New Roman" w:hAnsi="Times New Roman" w:cs="Times New Roman"/>
            <w:sz w:val="24"/>
            <w:szCs w:val="24"/>
            <w:lang w:val="en-US"/>
          </w:rPr>
          <w:delText>)</w:delText>
        </w:r>
        <w:r w:rsidR="00FD0326" w:rsidRPr="009A1C08" w:rsidDel="000501AE">
          <w:rPr>
            <w:rFonts w:ascii="Times New Roman" w:hAnsi="Times New Roman" w:cs="Times New Roman"/>
            <w:sz w:val="24"/>
            <w:szCs w:val="24"/>
            <w:lang w:val="en-US"/>
          </w:rPr>
          <w:delText xml:space="preserve"> </w:delText>
        </w:r>
      </w:del>
      <w:del w:id="1543" w:author="anna.resch88@gmail.com" w:date="2022-01-03T10:36:00Z">
        <w:r w:rsidR="00FD0326" w:rsidRPr="009A1C08" w:rsidDel="000501AE">
          <w:rPr>
            <w:rFonts w:ascii="Times New Roman" w:hAnsi="Times New Roman" w:cs="Times New Roman"/>
            <w:sz w:val="24"/>
            <w:szCs w:val="24"/>
            <w:lang w:val="en-US"/>
          </w:rPr>
          <w:delText xml:space="preserve">as well as </w:delText>
        </w:r>
      </w:del>
      <w:r w:rsidR="00FD0326" w:rsidRPr="009A1C08">
        <w:rPr>
          <w:rFonts w:ascii="Times New Roman" w:hAnsi="Times New Roman" w:cs="Times New Roman"/>
          <w:sz w:val="24"/>
          <w:szCs w:val="24"/>
          <w:lang w:val="en-US"/>
        </w:rPr>
        <w:t>ULD-V40-ULD</w:t>
      </w:r>
      <w:ins w:id="1544" w:author="anna.resch88@gmail.com" w:date="2022-01-03T10:36:00Z">
        <w:r w:rsidR="000501AE">
          <w:rPr>
            <w:rFonts w:ascii="Times New Roman" w:hAnsi="Times New Roman" w:cs="Times New Roman"/>
            <w:sz w:val="24"/>
            <w:szCs w:val="24"/>
            <w:lang w:val="en-US"/>
          </w:rPr>
          <w:t xml:space="preserve"> as well as their RGD-containing variants</w:t>
        </w:r>
      </w:ins>
      <w:r w:rsidR="00FD0326" w:rsidRPr="009A1C08">
        <w:rPr>
          <w:rFonts w:ascii="Times New Roman" w:hAnsi="Times New Roman" w:cs="Times New Roman"/>
          <w:sz w:val="24"/>
          <w:szCs w:val="24"/>
          <w:lang w:val="en-US"/>
        </w:rPr>
        <w:t xml:space="preserve"> (20</w:t>
      </w:r>
      <w:r w:rsidR="007B0747" w:rsidRPr="009A1C08">
        <w:rPr>
          <w:rFonts w:ascii="Times New Roman" w:hAnsi="Times New Roman" w:cs="Times New Roman"/>
          <w:sz w:val="24"/>
          <w:szCs w:val="24"/>
          <w:lang w:val="en-US"/>
        </w:rPr>
        <w:t> </w:t>
      </w:r>
      <w:r w:rsidR="00FD0326" w:rsidRPr="009A1C08">
        <w:rPr>
          <w:rFonts w:ascii="Times New Roman" w:hAnsi="Times New Roman" w:cs="Times New Roman"/>
          <w:sz w:val="24"/>
          <w:szCs w:val="24"/>
          <w:lang w:val="en-US"/>
        </w:rPr>
        <w:t>%</w:t>
      </w:r>
      <w:ins w:id="1545" w:author="anna.resch88@gmail.com" w:date="2022-01-03T10:36:00Z">
        <w:r w:rsidR="000501AE">
          <w:rPr>
            <w:rFonts w:ascii="Times New Roman" w:hAnsi="Times New Roman" w:cs="Times New Roman"/>
            <w:sz w:val="24"/>
            <w:szCs w:val="24"/>
            <w:lang w:val="en-US"/>
          </w:rPr>
          <w:t xml:space="preserve"> protein each</w:t>
        </w:r>
      </w:ins>
      <w:r w:rsidR="00492A48" w:rsidRPr="009A1C08">
        <w:rPr>
          <w:rFonts w:ascii="Times New Roman" w:hAnsi="Times New Roman" w:cs="Times New Roman"/>
          <w:sz w:val="24"/>
          <w:szCs w:val="24"/>
          <w:lang w:val="en-US"/>
        </w:rPr>
        <w:t xml:space="preserve">). </w:t>
      </w:r>
      <w:ins w:id="1546" w:author="anna.resch88@gmail.com" w:date="2022-01-07T12:53:00Z">
        <w:r w:rsidR="00EA7785" w:rsidRPr="009A1C08">
          <w:rPr>
            <w:rFonts w:ascii="Times New Roman" w:hAnsi="Times New Roman" w:cs="Times New Roman"/>
            <w:iCs/>
            <w:sz w:val="24"/>
            <w:szCs w:val="24"/>
            <w:lang w:val="en-US"/>
          </w:rPr>
          <w:t>Hydrogels for DMA experiments were prepared in 4 M urea to ensure fast and homogeneous dissolution of the high protein amount required</w:t>
        </w:r>
        <w:r w:rsidR="00EA7785">
          <w:rPr>
            <w:rFonts w:ascii="Times New Roman" w:hAnsi="Times New Roman" w:cs="Times New Roman"/>
            <w:iCs/>
            <w:sz w:val="24"/>
            <w:szCs w:val="24"/>
            <w:lang w:val="en-US"/>
          </w:rPr>
          <w:t xml:space="preserve">. All hydrogels were crosslinked with 2.5 mM riboflavin, 30 mM APS and </w:t>
        </w:r>
      </w:ins>
      <w:ins w:id="1547" w:author="Alexander Resch" w:date="2022-01-17T20:08:00Z">
        <w:r w:rsidR="001D6F6A">
          <w:rPr>
            <w:rFonts w:ascii="Times New Roman" w:hAnsi="Times New Roman" w:cs="Times New Roman"/>
            <w:iCs/>
            <w:sz w:val="24"/>
            <w:szCs w:val="24"/>
            <w:lang w:val="en-US"/>
          </w:rPr>
          <w:t xml:space="preserve">an illumination energy density of </w:t>
        </w:r>
      </w:ins>
      <w:ins w:id="1548" w:author="anna.resch88@gmail.com" w:date="2022-01-07T12:53:00Z">
        <w:r w:rsidR="00EA7785">
          <w:rPr>
            <w:rFonts w:ascii="Times New Roman" w:hAnsi="Times New Roman" w:cs="Times New Roman"/>
            <w:iCs/>
            <w:sz w:val="24"/>
            <w:szCs w:val="24"/>
            <w:lang w:val="en-US"/>
          </w:rPr>
          <w:t xml:space="preserve">67.7 J/cm². </w:t>
        </w:r>
        <w:del w:id="1549" w:author="anna.resch88@gmail.com" w:date="2022-01-07T12:50:00Z">
          <w:r w:rsidR="00EA7785" w:rsidRPr="009A1C08" w:rsidDel="009F0F3E">
            <w:rPr>
              <w:rFonts w:ascii="Times New Roman" w:hAnsi="Times New Roman" w:cs="Times New Roman"/>
              <w:iCs/>
              <w:sz w:val="24"/>
              <w:szCs w:val="24"/>
              <w:lang w:val="en-US"/>
            </w:rPr>
            <w:delText xml:space="preserve">, while samples for nanoindentation were prepared in water. </w:delText>
          </w:r>
        </w:del>
        <w:del w:id="1550" w:author="anna.resch88@gmail.com" w:date="2022-01-03T10:39:00Z">
          <w:r w:rsidR="00EA7785" w:rsidRPr="009A1C08" w:rsidDel="000501AE">
            <w:rPr>
              <w:rFonts w:ascii="Times New Roman" w:hAnsi="Times New Roman" w:cs="Times New Roman"/>
              <w:iCs/>
              <w:sz w:val="24"/>
              <w:szCs w:val="24"/>
              <w:lang w:val="en-US"/>
            </w:rPr>
            <w:delText>However, samples equivalently prepared in 4 M urea and water did not show considerable differences in Young’s moduli, as determined by nanoindentation (</w:delText>
          </w:r>
          <w:commentRangeStart w:id="1551"/>
          <w:r w:rsidR="00EA7785" w:rsidRPr="009A1C08" w:rsidDel="000501AE">
            <w:rPr>
              <w:rFonts w:ascii="Times New Roman" w:hAnsi="Times New Roman" w:cs="Times New Roman"/>
              <w:iCs/>
              <w:sz w:val="24"/>
              <w:szCs w:val="24"/>
              <w:lang w:val="en-US"/>
            </w:rPr>
            <w:delText>data not shown</w:delText>
          </w:r>
          <w:commentRangeEnd w:id="1551"/>
          <w:r w:rsidR="00EA7785" w:rsidDel="000501AE">
            <w:rPr>
              <w:rStyle w:val="Kommentarzeichen"/>
            </w:rPr>
            <w:commentReference w:id="1551"/>
          </w:r>
          <w:r w:rsidR="00EA7785" w:rsidRPr="009A1C08" w:rsidDel="000501AE">
            <w:rPr>
              <w:rFonts w:ascii="Times New Roman" w:hAnsi="Times New Roman" w:cs="Times New Roman"/>
              <w:iCs/>
              <w:sz w:val="24"/>
              <w:szCs w:val="24"/>
              <w:lang w:val="en-US"/>
            </w:rPr>
            <w:delText>).</w:delText>
          </w:r>
          <w:r w:rsidR="00EA7785" w:rsidRPr="009A1C08" w:rsidDel="000501AE">
            <w:rPr>
              <w:rFonts w:ascii="Times New Roman" w:hAnsi="Times New Roman" w:cs="Times New Roman"/>
              <w:sz w:val="24"/>
              <w:szCs w:val="24"/>
              <w:lang w:val="en-US"/>
            </w:rPr>
            <w:delText xml:space="preserve"> </w:delText>
          </w:r>
        </w:del>
        <w:del w:id="1552" w:author="anna.resch88@gmail.com" w:date="2022-01-07T12:50:00Z">
          <w:r w:rsidR="00EA7785" w:rsidRPr="009A1C08" w:rsidDel="009F0F3E">
            <w:rPr>
              <w:rFonts w:ascii="Times New Roman" w:hAnsi="Times New Roman" w:cs="Times New Roman"/>
              <w:iCs/>
              <w:sz w:val="24"/>
              <w:szCs w:val="24"/>
              <w:lang w:val="en-US"/>
            </w:rPr>
            <w:delText>Nanoindentation measurements were performed at ambient temperature in water, while DMA was performed at 37 °C in PBS buffer.</w:delText>
          </w:r>
        </w:del>
      </w:ins>
    </w:p>
    <w:p w14:paraId="202A2B86" w14:textId="77BB409A" w:rsidR="00EA3BB0" w:rsidRPr="009A1C08" w:rsidRDefault="00141487" w:rsidP="009A1C08">
      <w:pPr>
        <w:spacing w:line="480" w:lineRule="auto"/>
        <w:jc w:val="both"/>
        <w:rPr>
          <w:rFonts w:ascii="Times New Roman" w:hAnsi="Times New Roman" w:cs="Times New Roman"/>
          <w:sz w:val="24"/>
          <w:szCs w:val="24"/>
          <w:lang w:val="en-US"/>
        </w:rPr>
      </w:pPr>
      <w:r w:rsidRPr="000501AE">
        <w:rPr>
          <w:rFonts w:ascii="Times New Roman" w:hAnsi="Times New Roman" w:cs="Times New Roman"/>
          <w:sz w:val="24"/>
          <w:szCs w:val="24"/>
          <w:highlight w:val="magenta"/>
          <w:lang w:val="en-US"/>
          <w:rPrChange w:id="1553" w:author="anna.resch88@gmail.com" w:date="2022-01-03T10:36:00Z">
            <w:rPr>
              <w:rFonts w:ascii="Times New Roman" w:hAnsi="Times New Roman" w:cs="Times New Roman"/>
              <w:sz w:val="24"/>
              <w:szCs w:val="24"/>
              <w:lang w:val="en-US"/>
            </w:rPr>
          </w:rPrChange>
        </w:rPr>
        <w:t>Stress-strain curves for the three</w:t>
      </w:r>
      <w:r w:rsidR="00AF3514" w:rsidRPr="000501AE">
        <w:rPr>
          <w:rFonts w:ascii="Times New Roman" w:hAnsi="Times New Roman" w:cs="Times New Roman"/>
          <w:sz w:val="24"/>
          <w:szCs w:val="24"/>
          <w:highlight w:val="magenta"/>
          <w:lang w:val="en-US"/>
          <w:rPrChange w:id="1554" w:author="anna.resch88@gmail.com" w:date="2022-01-03T10:36:00Z">
            <w:rPr>
              <w:rFonts w:ascii="Times New Roman" w:hAnsi="Times New Roman" w:cs="Times New Roman"/>
              <w:sz w:val="24"/>
              <w:szCs w:val="24"/>
              <w:lang w:val="en-US"/>
            </w:rPr>
          </w:rPrChange>
        </w:rPr>
        <w:t xml:space="preserve"> </w:t>
      </w:r>
      <w:r w:rsidRPr="000501AE">
        <w:rPr>
          <w:rFonts w:ascii="Times New Roman" w:hAnsi="Times New Roman" w:cs="Times New Roman"/>
          <w:sz w:val="24"/>
          <w:szCs w:val="24"/>
          <w:highlight w:val="magenta"/>
          <w:lang w:val="en-US"/>
          <w:rPrChange w:id="1555" w:author="anna.resch88@gmail.com" w:date="2022-01-03T10:36:00Z">
            <w:rPr>
              <w:rFonts w:ascii="Times New Roman" w:hAnsi="Times New Roman" w:cs="Times New Roman"/>
              <w:sz w:val="24"/>
              <w:szCs w:val="24"/>
              <w:lang w:val="en-US"/>
            </w:rPr>
          </w:rPrChange>
        </w:rPr>
        <w:t xml:space="preserve">hydrogel types are </w:t>
      </w:r>
      <w:r w:rsidR="00477228" w:rsidRPr="000501AE">
        <w:rPr>
          <w:rFonts w:ascii="Times New Roman" w:hAnsi="Times New Roman" w:cs="Times New Roman"/>
          <w:sz w:val="24"/>
          <w:szCs w:val="24"/>
          <w:highlight w:val="magenta"/>
          <w:lang w:val="en-US"/>
          <w:rPrChange w:id="1556" w:author="anna.resch88@gmail.com" w:date="2022-01-03T10:36:00Z">
            <w:rPr>
              <w:rFonts w:ascii="Times New Roman" w:hAnsi="Times New Roman" w:cs="Times New Roman"/>
              <w:sz w:val="24"/>
              <w:szCs w:val="24"/>
              <w:lang w:val="en-US"/>
            </w:rPr>
          </w:rPrChange>
        </w:rPr>
        <w:t>shown</w:t>
      </w:r>
      <w:r w:rsidRPr="000501AE">
        <w:rPr>
          <w:rFonts w:ascii="Times New Roman" w:hAnsi="Times New Roman" w:cs="Times New Roman"/>
          <w:sz w:val="24"/>
          <w:szCs w:val="24"/>
          <w:highlight w:val="magenta"/>
          <w:lang w:val="en-US"/>
          <w:rPrChange w:id="1557" w:author="anna.resch88@gmail.com" w:date="2022-01-03T10:36:00Z">
            <w:rPr>
              <w:rFonts w:ascii="Times New Roman" w:hAnsi="Times New Roman" w:cs="Times New Roman"/>
              <w:sz w:val="24"/>
              <w:szCs w:val="24"/>
              <w:lang w:val="en-US"/>
            </w:rPr>
          </w:rPrChange>
        </w:rPr>
        <w:t xml:space="preserve"> in</w:t>
      </w:r>
      <w:r w:rsidRPr="009A1C08">
        <w:rPr>
          <w:rFonts w:ascii="Times New Roman" w:hAnsi="Times New Roman" w:cs="Times New Roman"/>
          <w:sz w:val="24"/>
          <w:szCs w:val="24"/>
          <w:lang w:val="en-US"/>
        </w:rPr>
        <w:t xml:space="preserve"> </w:t>
      </w:r>
      <w:r w:rsidRPr="00AB552A">
        <w:rPr>
          <w:rFonts w:ascii="Times New Roman" w:hAnsi="Times New Roman" w:cs="Times New Roman"/>
          <w:b/>
          <w:sz w:val="24"/>
          <w:szCs w:val="24"/>
          <w:highlight w:val="cyan"/>
          <w:lang w:val="en-US"/>
          <w:rPrChange w:id="1558" w:author="Bizan N. Balzer" w:date="2021-10-07T16:21:00Z">
            <w:rPr>
              <w:rFonts w:ascii="Times New Roman" w:hAnsi="Times New Roman" w:cs="Times New Roman"/>
              <w:b/>
              <w:sz w:val="24"/>
              <w:szCs w:val="24"/>
              <w:lang w:val="en-US"/>
            </w:rPr>
          </w:rPrChange>
        </w:rPr>
        <w:t xml:space="preserve">Figure </w:t>
      </w:r>
      <w:r w:rsidR="0082139B" w:rsidRPr="00AB552A">
        <w:rPr>
          <w:rFonts w:ascii="Times New Roman" w:hAnsi="Times New Roman" w:cs="Times New Roman"/>
          <w:b/>
          <w:sz w:val="24"/>
          <w:szCs w:val="24"/>
          <w:highlight w:val="cyan"/>
          <w:lang w:val="en-US"/>
          <w:rPrChange w:id="1559" w:author="Bizan N. Balzer" w:date="2021-10-07T16:21:00Z">
            <w:rPr>
              <w:rFonts w:ascii="Times New Roman" w:hAnsi="Times New Roman" w:cs="Times New Roman"/>
              <w:b/>
              <w:sz w:val="24"/>
              <w:szCs w:val="24"/>
              <w:lang w:val="en-US"/>
            </w:rPr>
          </w:rPrChange>
        </w:rPr>
        <w:t>4</w:t>
      </w:r>
      <w:r w:rsidRPr="009A1C08">
        <w:rPr>
          <w:rFonts w:ascii="Times New Roman" w:hAnsi="Times New Roman" w:cs="Times New Roman"/>
          <w:sz w:val="24"/>
          <w:szCs w:val="24"/>
          <w:lang w:val="en-US"/>
        </w:rPr>
        <w:t xml:space="preserve">. </w:t>
      </w:r>
      <w:moveFromRangeStart w:id="1560" w:author="anna.resch88@gmail.com" w:date="2022-01-07T12:56:00Z" w:name="move92452617"/>
      <w:moveFrom w:id="1561" w:author="anna.resch88@gmail.com" w:date="2022-01-07T12:56:00Z">
        <w:r w:rsidR="00492A48" w:rsidRPr="009A1C08" w:rsidDel="00EA7785">
          <w:rPr>
            <w:rFonts w:ascii="Times New Roman" w:hAnsi="Times New Roman" w:cs="Times New Roman"/>
            <w:sz w:val="24"/>
            <w:szCs w:val="24"/>
            <w:lang w:val="en-US"/>
          </w:rPr>
          <w:t>U</w:t>
        </w:r>
        <w:r w:rsidR="001C0A96" w:rsidRPr="009A1C08" w:rsidDel="00EA7785">
          <w:rPr>
            <w:rFonts w:ascii="Times New Roman" w:hAnsi="Times New Roman" w:cs="Times New Roman"/>
            <w:sz w:val="24"/>
            <w:szCs w:val="24"/>
            <w:lang w:val="en-US"/>
          </w:rPr>
          <w:t xml:space="preserve">ltimate tensile strength and extension to break were determined by stretching the </w:t>
        </w:r>
        <w:r w:rsidR="00492A48" w:rsidRPr="009A1C08" w:rsidDel="00EA7785">
          <w:rPr>
            <w:rFonts w:ascii="Times New Roman" w:hAnsi="Times New Roman" w:cs="Times New Roman"/>
            <w:sz w:val="24"/>
            <w:szCs w:val="24"/>
            <w:lang w:val="en-US"/>
          </w:rPr>
          <w:t xml:space="preserve">hydrogel </w:t>
        </w:r>
        <w:r w:rsidR="001C0A96" w:rsidRPr="009A1C08" w:rsidDel="00EA7785">
          <w:rPr>
            <w:rFonts w:ascii="Times New Roman" w:hAnsi="Times New Roman" w:cs="Times New Roman"/>
            <w:sz w:val="24"/>
            <w:szCs w:val="24"/>
            <w:lang w:val="en-US"/>
          </w:rPr>
          <w:t xml:space="preserve">samples until rupture. </w:t>
        </w:r>
      </w:moveFrom>
      <w:moveFromRangeEnd w:id="1560"/>
      <w:commentRangeStart w:id="1562"/>
      <w:del w:id="1563" w:author="anna.resch88@gmail.com" w:date="2022-01-07T12:55:00Z">
        <w:r w:rsidR="001C0A96" w:rsidRPr="000501AE" w:rsidDel="00EA7785">
          <w:rPr>
            <w:rFonts w:ascii="Times New Roman" w:hAnsi="Times New Roman" w:cs="Times New Roman"/>
            <w:sz w:val="24"/>
            <w:szCs w:val="24"/>
            <w:highlight w:val="magenta"/>
            <w:lang w:val="en-US"/>
            <w:rPrChange w:id="1564" w:author="anna.resch88@gmail.com" w:date="2022-01-03T10:36:00Z">
              <w:rPr>
                <w:rFonts w:ascii="Times New Roman" w:hAnsi="Times New Roman" w:cs="Times New Roman"/>
                <w:sz w:val="24"/>
                <w:szCs w:val="24"/>
                <w:lang w:val="en-US"/>
              </w:rPr>
            </w:rPrChange>
          </w:rPr>
          <w:delText>E</w:delText>
        </w:r>
        <w:r w:rsidR="00EA3BB0" w:rsidRPr="000501AE" w:rsidDel="00EA7785">
          <w:rPr>
            <w:rFonts w:ascii="Times New Roman" w:hAnsi="Times New Roman" w:cs="Times New Roman"/>
            <w:sz w:val="24"/>
            <w:szCs w:val="24"/>
            <w:highlight w:val="magenta"/>
            <w:lang w:val="en-US"/>
            <w:rPrChange w:id="1565" w:author="anna.resch88@gmail.com" w:date="2022-01-03T10:36:00Z">
              <w:rPr>
                <w:rFonts w:ascii="Times New Roman" w:hAnsi="Times New Roman" w:cs="Times New Roman"/>
                <w:sz w:val="24"/>
                <w:szCs w:val="24"/>
                <w:lang w:val="en-US"/>
              </w:rPr>
            </w:rPrChange>
          </w:rPr>
          <w:delText xml:space="preserve">xtensions to break </w:delText>
        </w:r>
        <w:r w:rsidR="00492A48" w:rsidRPr="000501AE" w:rsidDel="00EA7785">
          <w:rPr>
            <w:rFonts w:ascii="Times New Roman" w:hAnsi="Times New Roman" w:cs="Times New Roman"/>
            <w:sz w:val="24"/>
            <w:szCs w:val="24"/>
            <w:highlight w:val="magenta"/>
            <w:lang w:val="en-US"/>
            <w:rPrChange w:id="1566" w:author="anna.resch88@gmail.com" w:date="2022-01-03T10:36:00Z">
              <w:rPr>
                <w:rFonts w:ascii="Times New Roman" w:hAnsi="Times New Roman" w:cs="Times New Roman"/>
                <w:sz w:val="24"/>
                <w:szCs w:val="24"/>
                <w:lang w:val="en-US"/>
              </w:rPr>
            </w:rPrChange>
          </w:rPr>
          <w:delText>exceeded</w:delText>
        </w:r>
        <w:r w:rsidR="00EA3BB0" w:rsidRPr="000501AE" w:rsidDel="00EA7785">
          <w:rPr>
            <w:rFonts w:ascii="Times New Roman" w:hAnsi="Times New Roman" w:cs="Times New Roman"/>
            <w:sz w:val="24"/>
            <w:szCs w:val="24"/>
            <w:highlight w:val="magenta"/>
            <w:lang w:val="en-US"/>
            <w:rPrChange w:id="1567" w:author="anna.resch88@gmail.com" w:date="2022-01-03T10:36:00Z">
              <w:rPr>
                <w:rFonts w:ascii="Times New Roman" w:hAnsi="Times New Roman" w:cs="Times New Roman"/>
                <w:sz w:val="24"/>
                <w:szCs w:val="24"/>
                <w:lang w:val="en-US"/>
              </w:rPr>
            </w:rPrChange>
          </w:rPr>
          <w:delText xml:space="preserve"> 250</w:delText>
        </w:r>
        <w:r w:rsidR="007B0747" w:rsidRPr="000501AE" w:rsidDel="00EA7785">
          <w:rPr>
            <w:rFonts w:ascii="Times New Roman" w:hAnsi="Times New Roman" w:cs="Times New Roman"/>
            <w:sz w:val="24"/>
            <w:szCs w:val="24"/>
            <w:highlight w:val="magenta"/>
            <w:lang w:val="en-US"/>
            <w:rPrChange w:id="1568" w:author="anna.resch88@gmail.com" w:date="2022-01-03T10:36:00Z">
              <w:rPr>
                <w:rFonts w:ascii="Times New Roman" w:hAnsi="Times New Roman" w:cs="Times New Roman"/>
                <w:sz w:val="24"/>
                <w:szCs w:val="24"/>
                <w:lang w:val="en-US"/>
              </w:rPr>
            </w:rPrChange>
          </w:rPr>
          <w:delText> </w:delText>
        </w:r>
        <w:r w:rsidR="00EA3BB0" w:rsidRPr="000501AE" w:rsidDel="00EA7785">
          <w:rPr>
            <w:rFonts w:ascii="Times New Roman" w:hAnsi="Times New Roman" w:cs="Times New Roman"/>
            <w:sz w:val="24"/>
            <w:szCs w:val="24"/>
            <w:highlight w:val="magenta"/>
            <w:lang w:val="en-US"/>
            <w:rPrChange w:id="1569" w:author="anna.resch88@gmail.com" w:date="2022-01-03T10:36:00Z">
              <w:rPr>
                <w:rFonts w:ascii="Times New Roman" w:hAnsi="Times New Roman" w:cs="Times New Roman"/>
                <w:sz w:val="24"/>
                <w:szCs w:val="24"/>
                <w:lang w:val="en-US"/>
              </w:rPr>
            </w:rPrChange>
          </w:rPr>
          <w:delText>%</w:delText>
        </w:r>
        <w:r w:rsidR="00286750" w:rsidRPr="000501AE" w:rsidDel="00EA7785">
          <w:rPr>
            <w:rFonts w:ascii="Times New Roman" w:hAnsi="Times New Roman" w:cs="Times New Roman"/>
            <w:sz w:val="24"/>
            <w:szCs w:val="24"/>
            <w:highlight w:val="magenta"/>
            <w:lang w:val="en-US"/>
            <w:rPrChange w:id="1570" w:author="anna.resch88@gmail.com" w:date="2022-01-03T10:36:00Z">
              <w:rPr>
                <w:rFonts w:ascii="Times New Roman" w:hAnsi="Times New Roman" w:cs="Times New Roman"/>
                <w:sz w:val="24"/>
                <w:szCs w:val="24"/>
                <w:lang w:val="en-US"/>
              </w:rPr>
            </w:rPrChange>
          </w:rPr>
          <w:delText xml:space="preserve"> in two of the three hydrogel types</w:delText>
        </w:r>
        <w:r w:rsidR="00453C84" w:rsidRPr="000501AE" w:rsidDel="00EA7785">
          <w:rPr>
            <w:rFonts w:ascii="Times New Roman" w:hAnsi="Times New Roman" w:cs="Times New Roman"/>
            <w:sz w:val="24"/>
            <w:szCs w:val="24"/>
            <w:highlight w:val="magenta"/>
            <w:lang w:val="en-US"/>
            <w:rPrChange w:id="1571" w:author="anna.resch88@gmail.com" w:date="2022-01-03T10:36:00Z">
              <w:rPr>
                <w:rFonts w:ascii="Times New Roman" w:hAnsi="Times New Roman" w:cs="Times New Roman"/>
                <w:sz w:val="24"/>
                <w:szCs w:val="24"/>
                <w:lang w:val="en-US"/>
              </w:rPr>
            </w:rPrChange>
          </w:rPr>
          <w:delText xml:space="preserve">, </w:delText>
        </w:r>
        <w:r w:rsidR="0042323A" w:rsidRPr="000501AE" w:rsidDel="00EA7785">
          <w:rPr>
            <w:rFonts w:ascii="Times New Roman" w:hAnsi="Times New Roman" w:cs="Times New Roman"/>
            <w:sz w:val="24"/>
            <w:szCs w:val="24"/>
            <w:highlight w:val="magenta"/>
            <w:lang w:val="en-US"/>
            <w:rPrChange w:id="1572" w:author="anna.resch88@gmail.com" w:date="2022-01-03T10:36:00Z">
              <w:rPr>
                <w:rFonts w:ascii="Times New Roman" w:hAnsi="Times New Roman" w:cs="Times New Roman"/>
                <w:sz w:val="24"/>
                <w:szCs w:val="24"/>
                <w:lang w:val="en-US"/>
              </w:rPr>
            </w:rPrChange>
          </w:rPr>
          <w:delText xml:space="preserve">demonstrating </w:delText>
        </w:r>
        <w:r w:rsidR="00453C84" w:rsidRPr="000501AE" w:rsidDel="00EA7785">
          <w:rPr>
            <w:rFonts w:ascii="Times New Roman" w:hAnsi="Times New Roman" w:cs="Times New Roman"/>
            <w:sz w:val="24"/>
            <w:szCs w:val="24"/>
            <w:highlight w:val="magenta"/>
            <w:lang w:val="en-US"/>
            <w:rPrChange w:id="1573" w:author="anna.resch88@gmail.com" w:date="2022-01-03T10:36:00Z">
              <w:rPr>
                <w:rFonts w:ascii="Times New Roman" w:hAnsi="Times New Roman" w:cs="Times New Roman"/>
                <w:sz w:val="24"/>
                <w:szCs w:val="24"/>
                <w:lang w:val="en-US"/>
              </w:rPr>
            </w:rPrChange>
          </w:rPr>
          <w:delText>high elasticity</w:delText>
        </w:r>
        <w:r w:rsidR="00EA3BB0" w:rsidRPr="009A1C08" w:rsidDel="00EA7785">
          <w:rPr>
            <w:rFonts w:ascii="Times New Roman" w:hAnsi="Times New Roman" w:cs="Times New Roman"/>
            <w:sz w:val="24"/>
            <w:szCs w:val="24"/>
            <w:lang w:val="en-US"/>
          </w:rPr>
          <w:delText xml:space="preserve"> (see </w:delText>
        </w:r>
        <w:r w:rsidR="00EA3BB0" w:rsidRPr="00AB552A" w:rsidDel="00EA7785">
          <w:rPr>
            <w:rFonts w:ascii="Times New Roman" w:hAnsi="Times New Roman" w:cs="Times New Roman"/>
            <w:b/>
            <w:sz w:val="24"/>
            <w:szCs w:val="24"/>
            <w:highlight w:val="cyan"/>
            <w:lang w:val="en-US"/>
            <w:rPrChange w:id="1574" w:author="Bizan N. Balzer" w:date="2021-10-07T16:21:00Z">
              <w:rPr>
                <w:rFonts w:ascii="Times New Roman" w:hAnsi="Times New Roman" w:cs="Times New Roman"/>
                <w:b/>
                <w:sz w:val="24"/>
                <w:szCs w:val="24"/>
                <w:lang w:val="en-US"/>
              </w:rPr>
            </w:rPrChange>
          </w:rPr>
          <w:delText>Table 1</w:delText>
        </w:r>
        <w:r w:rsidR="00EA3BB0" w:rsidRPr="009A1C08" w:rsidDel="00EA7785">
          <w:rPr>
            <w:rFonts w:ascii="Times New Roman" w:hAnsi="Times New Roman" w:cs="Times New Roman"/>
            <w:sz w:val="24"/>
            <w:szCs w:val="24"/>
            <w:lang w:val="en-US"/>
          </w:rPr>
          <w:delText>).</w:delText>
        </w:r>
        <w:r w:rsidR="00816635" w:rsidRPr="009A1C08" w:rsidDel="00EA7785">
          <w:rPr>
            <w:rFonts w:ascii="Times New Roman" w:hAnsi="Times New Roman" w:cs="Times New Roman"/>
            <w:sz w:val="24"/>
            <w:szCs w:val="24"/>
            <w:lang w:val="en-US"/>
          </w:rPr>
          <w:delText xml:space="preserve"> </w:delText>
        </w:r>
        <w:commentRangeEnd w:id="1562"/>
        <w:r w:rsidR="00EA7785" w:rsidDel="00EA7785">
          <w:rPr>
            <w:rStyle w:val="Kommentarzeichen"/>
          </w:rPr>
          <w:commentReference w:id="1562"/>
        </w:r>
      </w:del>
      <w:r w:rsidR="00FC5159" w:rsidRPr="000501AE">
        <w:rPr>
          <w:rFonts w:ascii="Times New Roman" w:hAnsi="Times New Roman" w:cs="Times New Roman"/>
          <w:sz w:val="24"/>
          <w:szCs w:val="24"/>
          <w:highlight w:val="magenta"/>
          <w:lang w:val="en-US"/>
          <w:rPrChange w:id="1575" w:author="anna.resch88@gmail.com" w:date="2022-01-03T10:37:00Z">
            <w:rPr>
              <w:rFonts w:ascii="Times New Roman" w:hAnsi="Times New Roman" w:cs="Times New Roman"/>
              <w:sz w:val="24"/>
              <w:szCs w:val="24"/>
              <w:lang w:val="en-US"/>
            </w:rPr>
          </w:rPrChange>
        </w:rPr>
        <w:t xml:space="preserve">Proceeding in time, </w:t>
      </w:r>
      <w:r w:rsidR="00EA3BB0" w:rsidRPr="000501AE">
        <w:rPr>
          <w:rFonts w:ascii="Times New Roman" w:hAnsi="Times New Roman" w:cs="Times New Roman"/>
          <w:sz w:val="24"/>
          <w:szCs w:val="24"/>
          <w:highlight w:val="magenta"/>
          <w:lang w:val="en-US"/>
          <w:rPrChange w:id="1576" w:author="anna.resch88@gmail.com" w:date="2022-01-03T10:37:00Z">
            <w:rPr>
              <w:rFonts w:ascii="Times New Roman" w:hAnsi="Times New Roman" w:cs="Times New Roman"/>
              <w:sz w:val="24"/>
              <w:szCs w:val="24"/>
              <w:lang w:val="en-US"/>
            </w:rPr>
          </w:rPrChange>
        </w:rPr>
        <w:t xml:space="preserve">DMA measurements </w:t>
      </w:r>
      <w:del w:id="1577" w:author="Alexander Resch" w:date="2022-01-17T20:46:00Z">
        <w:r w:rsidR="005A7A3D" w:rsidRPr="000501AE" w:rsidDel="0072131A">
          <w:rPr>
            <w:rFonts w:ascii="Times New Roman" w:hAnsi="Times New Roman" w:cs="Times New Roman"/>
            <w:sz w:val="24"/>
            <w:szCs w:val="24"/>
            <w:highlight w:val="magenta"/>
            <w:lang w:val="en-US"/>
            <w:rPrChange w:id="1578" w:author="anna.resch88@gmail.com" w:date="2022-01-03T10:37:00Z">
              <w:rPr>
                <w:rFonts w:ascii="Times New Roman" w:hAnsi="Times New Roman" w:cs="Times New Roman"/>
                <w:sz w:val="24"/>
                <w:szCs w:val="24"/>
                <w:lang w:val="en-US"/>
              </w:rPr>
            </w:rPrChange>
          </w:rPr>
          <w:delText>revealed</w:delText>
        </w:r>
        <w:r w:rsidR="00EA3BB0" w:rsidRPr="000501AE" w:rsidDel="0072131A">
          <w:rPr>
            <w:rFonts w:ascii="Times New Roman" w:hAnsi="Times New Roman" w:cs="Times New Roman"/>
            <w:sz w:val="24"/>
            <w:szCs w:val="24"/>
            <w:highlight w:val="magenta"/>
            <w:lang w:val="en-US"/>
            <w:rPrChange w:id="1579" w:author="anna.resch88@gmail.com" w:date="2022-01-03T10:37:00Z">
              <w:rPr>
                <w:rFonts w:ascii="Times New Roman" w:hAnsi="Times New Roman" w:cs="Times New Roman"/>
                <w:sz w:val="24"/>
                <w:szCs w:val="24"/>
                <w:lang w:val="en-US"/>
              </w:rPr>
            </w:rPrChange>
          </w:rPr>
          <w:delText xml:space="preserve"> </w:delText>
        </w:r>
      </w:del>
      <w:ins w:id="1580" w:author="Alexander Resch" w:date="2022-01-17T20:48:00Z">
        <w:r w:rsidR="0072131A">
          <w:rPr>
            <w:rFonts w:ascii="Times New Roman" w:hAnsi="Times New Roman" w:cs="Times New Roman"/>
            <w:sz w:val="24"/>
            <w:szCs w:val="24"/>
            <w:highlight w:val="magenta"/>
            <w:lang w:val="en-US"/>
          </w:rPr>
          <w:t xml:space="preserve">did not show </w:t>
        </w:r>
      </w:ins>
      <w:ins w:id="1581" w:author="Alexander Resch" w:date="2022-01-17T20:51:00Z">
        <w:r w:rsidR="0072131A">
          <w:rPr>
            <w:rFonts w:ascii="Times New Roman" w:hAnsi="Times New Roman" w:cs="Times New Roman"/>
            <w:sz w:val="24"/>
            <w:szCs w:val="24"/>
            <w:highlight w:val="magenta"/>
            <w:lang w:val="en-US"/>
          </w:rPr>
          <w:t>any conclusive</w:t>
        </w:r>
      </w:ins>
      <w:ins w:id="1582" w:author="Alexander Resch" w:date="2022-01-17T20:48:00Z">
        <w:r w:rsidR="0072131A">
          <w:rPr>
            <w:rFonts w:ascii="Times New Roman" w:hAnsi="Times New Roman" w:cs="Times New Roman"/>
            <w:sz w:val="24"/>
            <w:szCs w:val="24"/>
            <w:highlight w:val="magenta"/>
            <w:lang w:val="en-US"/>
          </w:rPr>
          <w:t xml:space="preserve"> evidence for mechanical fat</w:t>
        </w:r>
      </w:ins>
      <w:ins w:id="1583" w:author="Alexander Resch" w:date="2022-01-17T20:49:00Z">
        <w:r w:rsidR="0072131A">
          <w:rPr>
            <w:rFonts w:ascii="Times New Roman" w:hAnsi="Times New Roman" w:cs="Times New Roman"/>
            <w:sz w:val="24"/>
            <w:szCs w:val="24"/>
            <w:highlight w:val="magenta"/>
            <w:lang w:val="en-US"/>
          </w:rPr>
          <w:t>igue</w:t>
        </w:r>
      </w:ins>
      <w:ins w:id="1584" w:author="Alexander Resch" w:date="2022-01-17T21:01:00Z">
        <w:r w:rsidR="000E14F4">
          <w:rPr>
            <w:rFonts w:ascii="Times New Roman" w:hAnsi="Times New Roman" w:cs="Times New Roman"/>
            <w:sz w:val="24"/>
            <w:szCs w:val="24"/>
            <w:highlight w:val="magenta"/>
            <w:lang w:val="en-US"/>
          </w:rPr>
          <w:t>, as</w:t>
        </w:r>
      </w:ins>
      <w:ins w:id="1585" w:author="Alexander Resch" w:date="2022-01-17T20:59:00Z">
        <w:r w:rsidR="000E14F4">
          <w:rPr>
            <w:rFonts w:ascii="Times New Roman" w:hAnsi="Times New Roman" w:cs="Times New Roman"/>
            <w:sz w:val="24"/>
            <w:szCs w:val="24"/>
            <w:highlight w:val="magenta"/>
            <w:lang w:val="en-US"/>
          </w:rPr>
          <w:t xml:space="preserve"> no ne</w:t>
        </w:r>
      </w:ins>
      <w:ins w:id="1586" w:author="Alexander Resch" w:date="2022-01-17T21:00:00Z">
        <w:r w:rsidR="000E14F4">
          <w:rPr>
            <w:rFonts w:ascii="Times New Roman" w:hAnsi="Times New Roman" w:cs="Times New Roman"/>
            <w:sz w:val="24"/>
            <w:szCs w:val="24"/>
            <w:highlight w:val="magenta"/>
            <w:lang w:val="en-US"/>
          </w:rPr>
          <w:t xml:space="preserve">gative trend </w:t>
        </w:r>
      </w:ins>
      <w:ins w:id="1587" w:author="Alexander Resch" w:date="2022-01-17T21:01:00Z">
        <w:r w:rsidR="00515CC1">
          <w:rPr>
            <w:rFonts w:ascii="Times New Roman" w:hAnsi="Times New Roman" w:cs="Times New Roman"/>
            <w:sz w:val="24"/>
            <w:szCs w:val="24"/>
            <w:highlight w:val="magenta"/>
            <w:lang w:val="en-US"/>
          </w:rPr>
          <w:t xml:space="preserve">in the calculated </w:t>
        </w:r>
        <w:proofErr w:type="gramStart"/>
        <w:r w:rsidR="00515CC1">
          <w:rPr>
            <w:rFonts w:ascii="Times New Roman" w:hAnsi="Times New Roman" w:cs="Times New Roman"/>
            <w:sz w:val="24"/>
            <w:szCs w:val="24"/>
            <w:highlight w:val="magenta"/>
            <w:lang w:val="en-US"/>
          </w:rPr>
          <w:t>Young’s</w:t>
        </w:r>
        <w:proofErr w:type="gramEnd"/>
        <w:r w:rsidR="00515CC1">
          <w:rPr>
            <w:rFonts w:ascii="Times New Roman" w:hAnsi="Times New Roman" w:cs="Times New Roman"/>
            <w:sz w:val="24"/>
            <w:szCs w:val="24"/>
            <w:highlight w:val="magenta"/>
            <w:lang w:val="en-US"/>
          </w:rPr>
          <w:t xml:space="preserve"> moduli was </w:t>
        </w:r>
      </w:ins>
      <w:ins w:id="1588" w:author="Alexander Resch" w:date="2022-01-17T21:00:00Z">
        <w:r w:rsidR="000E14F4">
          <w:rPr>
            <w:rFonts w:ascii="Times New Roman" w:hAnsi="Times New Roman" w:cs="Times New Roman"/>
            <w:sz w:val="24"/>
            <w:szCs w:val="24"/>
            <w:highlight w:val="magenta"/>
            <w:lang w:val="en-US"/>
          </w:rPr>
          <w:t xml:space="preserve">observable. </w:t>
        </w:r>
      </w:ins>
      <w:del w:id="1589" w:author="Alexander Resch" w:date="2022-01-17T20:49:00Z">
        <w:r w:rsidR="00EA3BB0" w:rsidRPr="000501AE" w:rsidDel="0072131A">
          <w:rPr>
            <w:rFonts w:ascii="Times New Roman" w:hAnsi="Times New Roman" w:cs="Times New Roman"/>
            <w:sz w:val="24"/>
            <w:szCs w:val="24"/>
            <w:highlight w:val="magenta"/>
            <w:lang w:val="en-US"/>
            <w:rPrChange w:id="1590" w:author="anna.resch88@gmail.com" w:date="2022-01-03T10:37:00Z">
              <w:rPr>
                <w:rFonts w:ascii="Times New Roman" w:hAnsi="Times New Roman" w:cs="Times New Roman"/>
                <w:sz w:val="24"/>
                <w:szCs w:val="24"/>
                <w:lang w:val="en-US"/>
              </w:rPr>
            </w:rPrChange>
          </w:rPr>
          <w:delText>only</w:delText>
        </w:r>
        <w:r w:rsidR="00FC5159" w:rsidRPr="000501AE" w:rsidDel="0072131A">
          <w:rPr>
            <w:rFonts w:ascii="Times New Roman" w:hAnsi="Times New Roman" w:cs="Times New Roman"/>
            <w:sz w:val="24"/>
            <w:szCs w:val="24"/>
            <w:highlight w:val="magenta"/>
            <w:lang w:val="en-US"/>
            <w:rPrChange w:id="1591" w:author="anna.resch88@gmail.com" w:date="2022-01-03T10:37:00Z">
              <w:rPr>
                <w:rFonts w:ascii="Times New Roman" w:hAnsi="Times New Roman" w:cs="Times New Roman"/>
                <w:sz w:val="24"/>
                <w:szCs w:val="24"/>
                <w:lang w:val="en-US"/>
              </w:rPr>
            </w:rPrChange>
          </w:rPr>
          <w:delText xml:space="preserve"> </w:delText>
        </w:r>
      </w:del>
      <w:del w:id="1592" w:author="Alexander Resch" w:date="2022-01-17T20:48:00Z">
        <w:r w:rsidR="00FC5159" w:rsidRPr="000501AE" w:rsidDel="0072131A">
          <w:rPr>
            <w:rFonts w:ascii="Times New Roman" w:hAnsi="Times New Roman" w:cs="Times New Roman"/>
            <w:sz w:val="24"/>
            <w:szCs w:val="24"/>
            <w:highlight w:val="magenta"/>
            <w:lang w:val="en-US"/>
            <w:rPrChange w:id="1593" w:author="anna.resch88@gmail.com" w:date="2022-01-03T10:37:00Z">
              <w:rPr>
                <w:rFonts w:ascii="Times New Roman" w:hAnsi="Times New Roman" w:cs="Times New Roman"/>
                <w:sz w:val="24"/>
                <w:szCs w:val="24"/>
                <w:lang w:val="en-US"/>
              </w:rPr>
            </w:rPrChange>
          </w:rPr>
          <w:delText xml:space="preserve">slight </w:delText>
        </w:r>
      </w:del>
      <w:del w:id="1594" w:author="Alexander Resch" w:date="2022-01-17T20:49:00Z">
        <w:r w:rsidR="00FC5159" w:rsidRPr="000501AE" w:rsidDel="0072131A">
          <w:rPr>
            <w:rFonts w:ascii="Times New Roman" w:hAnsi="Times New Roman" w:cs="Times New Roman"/>
            <w:sz w:val="24"/>
            <w:szCs w:val="24"/>
            <w:highlight w:val="magenta"/>
            <w:lang w:val="en-US"/>
            <w:rPrChange w:id="1595" w:author="anna.resch88@gmail.com" w:date="2022-01-03T10:37:00Z">
              <w:rPr>
                <w:rFonts w:ascii="Times New Roman" w:hAnsi="Times New Roman" w:cs="Times New Roman"/>
                <w:sz w:val="24"/>
                <w:szCs w:val="24"/>
                <w:lang w:val="en-US"/>
              </w:rPr>
            </w:rPrChange>
          </w:rPr>
          <w:delText>deviations,</w:delText>
        </w:r>
      </w:del>
      <w:r w:rsidR="00FC5159" w:rsidRPr="000501AE">
        <w:rPr>
          <w:rFonts w:ascii="Times New Roman" w:hAnsi="Times New Roman" w:cs="Times New Roman"/>
          <w:sz w:val="24"/>
          <w:szCs w:val="24"/>
          <w:highlight w:val="magenta"/>
          <w:lang w:val="en-US"/>
          <w:rPrChange w:id="1596" w:author="anna.resch88@gmail.com" w:date="2022-01-03T10:37:00Z">
            <w:rPr>
              <w:rFonts w:ascii="Times New Roman" w:hAnsi="Times New Roman" w:cs="Times New Roman"/>
              <w:sz w:val="24"/>
              <w:szCs w:val="24"/>
              <w:lang w:val="en-US"/>
            </w:rPr>
          </w:rPrChange>
        </w:rPr>
        <w:t xml:space="preserve"> </w:t>
      </w:r>
      <w:del w:id="1597" w:author="Alexander Resch" w:date="2022-01-17T20:51:00Z">
        <w:r w:rsidR="00FC5159" w:rsidRPr="000501AE" w:rsidDel="0072131A">
          <w:rPr>
            <w:rFonts w:ascii="Times New Roman" w:hAnsi="Times New Roman" w:cs="Times New Roman"/>
            <w:sz w:val="24"/>
            <w:szCs w:val="24"/>
            <w:highlight w:val="magenta"/>
            <w:lang w:val="en-US"/>
            <w:rPrChange w:id="1598" w:author="anna.resch88@gmail.com" w:date="2022-01-03T10:37:00Z">
              <w:rPr>
                <w:rFonts w:ascii="Times New Roman" w:hAnsi="Times New Roman" w:cs="Times New Roman"/>
                <w:sz w:val="24"/>
                <w:szCs w:val="24"/>
                <w:lang w:val="en-US"/>
              </w:rPr>
            </w:rPrChange>
          </w:rPr>
          <w:delText xml:space="preserve">both </w:delText>
        </w:r>
      </w:del>
      <w:del w:id="1599" w:author="Alexander Resch" w:date="2022-01-17T20:49:00Z">
        <w:r w:rsidR="00FC5159" w:rsidRPr="000501AE" w:rsidDel="0072131A">
          <w:rPr>
            <w:rFonts w:ascii="Times New Roman" w:hAnsi="Times New Roman" w:cs="Times New Roman"/>
            <w:sz w:val="24"/>
            <w:szCs w:val="24"/>
            <w:highlight w:val="magenta"/>
            <w:lang w:val="en-US"/>
            <w:rPrChange w:id="1600" w:author="anna.resch88@gmail.com" w:date="2022-01-03T10:37:00Z">
              <w:rPr>
                <w:rFonts w:ascii="Times New Roman" w:hAnsi="Times New Roman" w:cs="Times New Roman"/>
                <w:sz w:val="24"/>
                <w:szCs w:val="24"/>
                <w:lang w:val="en-US"/>
              </w:rPr>
            </w:rPrChange>
          </w:rPr>
          <w:delText xml:space="preserve">to </w:delText>
        </w:r>
      </w:del>
      <w:del w:id="1601" w:author="Alexander Resch" w:date="2022-01-17T20:51:00Z">
        <w:r w:rsidR="00FC5159" w:rsidRPr="000501AE" w:rsidDel="0072131A">
          <w:rPr>
            <w:rFonts w:ascii="Times New Roman" w:hAnsi="Times New Roman" w:cs="Times New Roman"/>
            <w:sz w:val="24"/>
            <w:szCs w:val="24"/>
            <w:highlight w:val="magenta"/>
            <w:lang w:val="en-US"/>
            <w:rPrChange w:id="1602" w:author="anna.resch88@gmail.com" w:date="2022-01-03T10:37:00Z">
              <w:rPr>
                <w:rFonts w:ascii="Times New Roman" w:hAnsi="Times New Roman" w:cs="Times New Roman"/>
                <w:sz w:val="24"/>
                <w:szCs w:val="24"/>
                <w:lang w:val="en-US"/>
              </w:rPr>
            </w:rPrChange>
          </w:rPr>
          <w:delText xml:space="preserve">higher and </w:delText>
        </w:r>
      </w:del>
      <w:del w:id="1603" w:author="Alexander Resch" w:date="2022-01-17T20:49:00Z">
        <w:r w:rsidR="00FC5159" w:rsidRPr="000501AE" w:rsidDel="0072131A">
          <w:rPr>
            <w:rFonts w:ascii="Times New Roman" w:hAnsi="Times New Roman" w:cs="Times New Roman"/>
            <w:sz w:val="24"/>
            <w:szCs w:val="24"/>
            <w:highlight w:val="magenta"/>
            <w:lang w:val="en-US"/>
            <w:rPrChange w:id="1604" w:author="anna.resch88@gmail.com" w:date="2022-01-03T10:37:00Z">
              <w:rPr>
                <w:rFonts w:ascii="Times New Roman" w:hAnsi="Times New Roman" w:cs="Times New Roman"/>
                <w:sz w:val="24"/>
                <w:szCs w:val="24"/>
                <w:lang w:val="en-US"/>
              </w:rPr>
            </w:rPrChange>
          </w:rPr>
          <w:delText xml:space="preserve">to </w:delText>
        </w:r>
      </w:del>
      <w:del w:id="1605" w:author="Alexander Resch" w:date="2022-01-17T20:51:00Z">
        <w:r w:rsidR="00FC5159" w:rsidRPr="000501AE" w:rsidDel="0072131A">
          <w:rPr>
            <w:rFonts w:ascii="Times New Roman" w:hAnsi="Times New Roman" w:cs="Times New Roman"/>
            <w:sz w:val="24"/>
            <w:szCs w:val="24"/>
            <w:highlight w:val="magenta"/>
            <w:lang w:val="en-US"/>
            <w:rPrChange w:id="1606" w:author="anna.resch88@gmail.com" w:date="2022-01-03T10:37:00Z">
              <w:rPr>
                <w:rFonts w:ascii="Times New Roman" w:hAnsi="Times New Roman" w:cs="Times New Roman"/>
                <w:sz w:val="24"/>
                <w:szCs w:val="24"/>
                <w:lang w:val="en-US"/>
              </w:rPr>
            </w:rPrChange>
          </w:rPr>
          <w:delText xml:space="preserve">lower </w:delText>
        </w:r>
        <w:r w:rsidR="00FC5159" w:rsidRPr="000501AE" w:rsidDel="0072131A">
          <w:rPr>
            <w:rFonts w:ascii="Times New Roman" w:hAnsi="Times New Roman" w:cs="Times New Roman"/>
            <w:sz w:val="24"/>
            <w:szCs w:val="24"/>
            <w:highlight w:val="magenta"/>
            <w:lang w:val="en-US"/>
            <w:rPrChange w:id="1607" w:author="anna.resch88@gmail.com" w:date="2022-01-03T10:37:00Z">
              <w:rPr>
                <w:rFonts w:ascii="Times New Roman" w:hAnsi="Times New Roman" w:cs="Times New Roman"/>
                <w:sz w:val="24"/>
                <w:szCs w:val="24"/>
                <w:lang w:val="en-US"/>
              </w:rPr>
            </w:rPrChange>
          </w:rPr>
          <w:lastRenderedPageBreak/>
          <w:delText>Young’s moduli</w:delText>
        </w:r>
        <w:r w:rsidR="00EA3BB0" w:rsidRPr="000501AE" w:rsidDel="0072131A">
          <w:rPr>
            <w:rFonts w:ascii="Times New Roman" w:hAnsi="Times New Roman" w:cs="Times New Roman"/>
            <w:sz w:val="24"/>
            <w:szCs w:val="24"/>
            <w:highlight w:val="magenta"/>
            <w:lang w:val="en-US"/>
            <w:rPrChange w:id="1608" w:author="anna.resch88@gmail.com" w:date="2022-01-03T10:37:00Z">
              <w:rPr>
                <w:rFonts w:ascii="Times New Roman" w:hAnsi="Times New Roman" w:cs="Times New Roman"/>
                <w:sz w:val="24"/>
                <w:szCs w:val="24"/>
                <w:lang w:val="en-US"/>
              </w:rPr>
            </w:rPrChange>
          </w:rPr>
          <w:delText>,</w:delText>
        </w:r>
        <w:r w:rsidR="00FC5159" w:rsidRPr="000501AE" w:rsidDel="0072131A">
          <w:rPr>
            <w:rFonts w:ascii="Times New Roman" w:hAnsi="Times New Roman" w:cs="Times New Roman"/>
            <w:sz w:val="24"/>
            <w:szCs w:val="24"/>
            <w:highlight w:val="magenta"/>
            <w:lang w:val="en-US"/>
            <w:rPrChange w:id="1609" w:author="anna.resch88@gmail.com" w:date="2022-01-03T10:37:00Z">
              <w:rPr>
                <w:rFonts w:ascii="Times New Roman" w:hAnsi="Times New Roman" w:cs="Times New Roman"/>
                <w:sz w:val="24"/>
                <w:szCs w:val="24"/>
                <w:lang w:val="en-US"/>
              </w:rPr>
            </w:rPrChange>
          </w:rPr>
          <w:delText xml:space="preserve"> giving rise to the assumption that </w:delText>
        </w:r>
        <w:r w:rsidR="007B0747" w:rsidRPr="000501AE" w:rsidDel="0072131A">
          <w:rPr>
            <w:rFonts w:ascii="Times New Roman" w:hAnsi="Times New Roman" w:cs="Times New Roman"/>
            <w:sz w:val="24"/>
            <w:szCs w:val="24"/>
            <w:highlight w:val="magenta"/>
            <w:lang w:val="en-US"/>
            <w:rPrChange w:id="1610" w:author="anna.resch88@gmail.com" w:date="2022-01-03T10:37:00Z">
              <w:rPr>
                <w:rFonts w:ascii="Times New Roman" w:hAnsi="Times New Roman" w:cs="Times New Roman"/>
                <w:sz w:val="24"/>
                <w:szCs w:val="24"/>
                <w:lang w:val="en-US"/>
              </w:rPr>
            </w:rPrChange>
          </w:rPr>
          <w:delText>it is</w:delText>
        </w:r>
        <w:r w:rsidR="00FC5159" w:rsidRPr="000501AE" w:rsidDel="0072131A">
          <w:rPr>
            <w:rFonts w:ascii="Times New Roman" w:hAnsi="Times New Roman" w:cs="Times New Roman"/>
            <w:sz w:val="24"/>
            <w:szCs w:val="24"/>
            <w:highlight w:val="magenta"/>
            <w:lang w:val="en-US"/>
            <w:rPrChange w:id="1611" w:author="anna.resch88@gmail.com" w:date="2022-01-03T10:37:00Z">
              <w:rPr>
                <w:rFonts w:ascii="Times New Roman" w:hAnsi="Times New Roman" w:cs="Times New Roman"/>
                <w:sz w:val="24"/>
                <w:szCs w:val="24"/>
                <w:lang w:val="en-US"/>
              </w:rPr>
            </w:rPrChange>
          </w:rPr>
          <w:delText xml:space="preserve"> not physical fatigue being shown, but rather external effects. </w:delText>
        </w:r>
        <w:r w:rsidR="00EA3BB0" w:rsidRPr="000501AE" w:rsidDel="0072131A">
          <w:rPr>
            <w:rFonts w:ascii="Times New Roman" w:hAnsi="Times New Roman" w:cs="Times New Roman"/>
            <w:sz w:val="24"/>
            <w:szCs w:val="24"/>
            <w:highlight w:val="magenta"/>
            <w:lang w:val="en-US"/>
            <w:rPrChange w:id="1612" w:author="anna.resch88@gmail.com" w:date="2022-01-03T10:37:00Z">
              <w:rPr>
                <w:rFonts w:ascii="Times New Roman" w:hAnsi="Times New Roman" w:cs="Times New Roman"/>
                <w:sz w:val="24"/>
                <w:szCs w:val="24"/>
                <w:lang w:val="en-US"/>
              </w:rPr>
            </w:rPrChange>
          </w:rPr>
          <w:delText xml:space="preserve">However, after 200 stretch cycles, we did not observe any evidence of material fatigue under </w:delText>
        </w:r>
        <w:r w:rsidR="004E072A" w:rsidRPr="000501AE" w:rsidDel="0072131A">
          <w:rPr>
            <w:rFonts w:ascii="Times New Roman" w:hAnsi="Times New Roman" w:cs="Times New Roman"/>
            <w:sz w:val="24"/>
            <w:szCs w:val="24"/>
            <w:highlight w:val="magenta"/>
            <w:lang w:val="en-US"/>
            <w:rPrChange w:id="1613" w:author="anna.resch88@gmail.com" w:date="2022-01-03T10:37:00Z">
              <w:rPr>
                <w:rFonts w:ascii="Times New Roman" w:hAnsi="Times New Roman" w:cs="Times New Roman"/>
                <w:sz w:val="24"/>
                <w:szCs w:val="24"/>
                <w:lang w:val="en-US"/>
              </w:rPr>
            </w:rPrChange>
          </w:rPr>
          <w:delText xml:space="preserve">the </w:delText>
        </w:r>
        <w:r w:rsidR="007B0747" w:rsidRPr="000501AE" w:rsidDel="0072131A">
          <w:rPr>
            <w:rFonts w:ascii="Times New Roman" w:hAnsi="Times New Roman" w:cs="Times New Roman"/>
            <w:sz w:val="24"/>
            <w:szCs w:val="24"/>
            <w:highlight w:val="magenta"/>
            <w:lang w:val="en-US"/>
            <w:rPrChange w:id="1614" w:author="anna.resch88@gmail.com" w:date="2022-01-03T10:37:00Z">
              <w:rPr>
                <w:rFonts w:ascii="Times New Roman" w:hAnsi="Times New Roman" w:cs="Times New Roman"/>
                <w:sz w:val="24"/>
                <w:szCs w:val="24"/>
                <w:lang w:val="en-US"/>
              </w:rPr>
            </w:rPrChange>
          </w:rPr>
          <w:delText>given</w:delText>
        </w:r>
        <w:r w:rsidR="00EA3BB0" w:rsidRPr="000501AE" w:rsidDel="0072131A">
          <w:rPr>
            <w:rFonts w:ascii="Times New Roman" w:hAnsi="Times New Roman" w:cs="Times New Roman"/>
            <w:sz w:val="24"/>
            <w:szCs w:val="24"/>
            <w:highlight w:val="magenta"/>
            <w:lang w:val="en-US"/>
            <w:rPrChange w:id="1615" w:author="anna.resch88@gmail.com" w:date="2022-01-03T10:37:00Z">
              <w:rPr>
                <w:rFonts w:ascii="Times New Roman" w:hAnsi="Times New Roman" w:cs="Times New Roman"/>
                <w:sz w:val="24"/>
                <w:szCs w:val="24"/>
                <w:lang w:val="en-US"/>
              </w:rPr>
            </w:rPrChange>
          </w:rPr>
          <w:delText xml:space="preserve"> conditions. </w:delText>
        </w:r>
      </w:del>
      <w:r w:rsidRPr="00BE2ADE">
        <w:rPr>
          <w:rFonts w:ascii="Times New Roman" w:hAnsi="Times New Roman" w:cs="Times New Roman"/>
          <w:sz w:val="24"/>
          <w:szCs w:val="24"/>
          <w:lang w:val="en-US"/>
        </w:rPr>
        <w:t>Young’s moduli</w:t>
      </w:r>
      <w:r w:rsidR="004629CD" w:rsidRPr="00BE2ADE">
        <w:rPr>
          <w:rFonts w:ascii="Times New Roman" w:hAnsi="Times New Roman" w:cs="Times New Roman"/>
          <w:sz w:val="24"/>
          <w:szCs w:val="24"/>
          <w:lang w:val="en-US"/>
        </w:rPr>
        <w:t xml:space="preserve"> </w:t>
      </w:r>
      <w:r w:rsidR="00BE2ADE" w:rsidRPr="00BE2ADE">
        <w:rPr>
          <w:rFonts w:ascii="Times New Roman" w:hAnsi="Times New Roman" w:cs="Times New Roman"/>
          <w:sz w:val="24"/>
          <w:szCs w:val="24"/>
          <w:lang w:val="en-US"/>
        </w:rPr>
        <w:t>of ULD-V20-ULD and ULD-V40-ULD</w:t>
      </w:r>
      <w:ins w:id="1616" w:author="Alexander Resch" w:date="2022-01-17T21:03:00Z">
        <w:r w:rsidR="00515CC1">
          <w:rPr>
            <w:rFonts w:ascii="Times New Roman" w:hAnsi="Times New Roman" w:cs="Times New Roman"/>
            <w:sz w:val="24"/>
            <w:szCs w:val="24"/>
            <w:lang w:val="en-US"/>
          </w:rPr>
          <w:t>,</w:t>
        </w:r>
      </w:ins>
      <w:r w:rsidR="00BE2ADE" w:rsidRPr="00BE2ADE">
        <w:rPr>
          <w:rFonts w:ascii="Times New Roman" w:hAnsi="Times New Roman" w:cs="Times New Roman"/>
          <w:sz w:val="24"/>
          <w:szCs w:val="24"/>
          <w:lang w:val="en-US"/>
        </w:rPr>
        <w:t xml:space="preserve"> as determined by DMA</w:t>
      </w:r>
      <w:ins w:id="1617" w:author="Alexander Resch" w:date="2022-01-17T21:03:00Z">
        <w:r w:rsidR="00515CC1">
          <w:rPr>
            <w:rFonts w:ascii="Times New Roman" w:hAnsi="Times New Roman" w:cs="Times New Roman"/>
            <w:sz w:val="24"/>
            <w:szCs w:val="24"/>
            <w:lang w:val="en-US"/>
          </w:rPr>
          <w:t>,</w:t>
        </w:r>
      </w:ins>
      <w:r w:rsidR="00BE2ADE" w:rsidRPr="00BE2ADE">
        <w:rPr>
          <w:rFonts w:ascii="Times New Roman" w:hAnsi="Times New Roman" w:cs="Times New Roman"/>
          <w:sz w:val="24"/>
          <w:szCs w:val="24"/>
          <w:lang w:val="en-US"/>
        </w:rPr>
        <w:t xml:space="preserve"> </w:t>
      </w:r>
      <w:r w:rsidR="00EA3BB0" w:rsidRPr="00BE2ADE">
        <w:rPr>
          <w:rFonts w:ascii="Times New Roman" w:hAnsi="Times New Roman" w:cs="Times New Roman"/>
          <w:sz w:val="24"/>
          <w:szCs w:val="24"/>
          <w:lang w:val="en-US"/>
        </w:rPr>
        <w:t>range</w:t>
      </w:r>
      <w:r w:rsidR="00BD2EAB" w:rsidRPr="00BE2ADE">
        <w:rPr>
          <w:rFonts w:ascii="Times New Roman" w:hAnsi="Times New Roman" w:cs="Times New Roman"/>
          <w:sz w:val="24"/>
          <w:szCs w:val="24"/>
          <w:lang w:val="en-US"/>
        </w:rPr>
        <w:t>d</w:t>
      </w:r>
      <w:r w:rsidRPr="00BE2ADE">
        <w:rPr>
          <w:rFonts w:ascii="Times New Roman" w:hAnsi="Times New Roman" w:cs="Times New Roman"/>
          <w:sz w:val="24"/>
          <w:szCs w:val="24"/>
          <w:lang w:val="en-US"/>
        </w:rPr>
        <w:t xml:space="preserve"> </w:t>
      </w:r>
      <w:r w:rsidR="00883F7C" w:rsidRPr="00BE2ADE">
        <w:rPr>
          <w:rFonts w:ascii="Times New Roman" w:hAnsi="Times New Roman" w:cs="Times New Roman"/>
          <w:sz w:val="24"/>
          <w:szCs w:val="24"/>
          <w:lang w:val="en-US"/>
        </w:rPr>
        <w:t xml:space="preserve">from </w:t>
      </w:r>
      <w:del w:id="1618" w:author="anna.resch88@gmail.com" w:date="2022-01-07T12:58:00Z">
        <w:r w:rsidRPr="00BE2ADE" w:rsidDel="00FE0ED4">
          <w:rPr>
            <w:rFonts w:ascii="Times New Roman" w:hAnsi="Times New Roman" w:cs="Times New Roman"/>
            <w:sz w:val="24"/>
            <w:szCs w:val="24"/>
            <w:lang w:val="en-US"/>
          </w:rPr>
          <w:delText xml:space="preserve">120 </w:delText>
        </w:r>
      </w:del>
      <w:commentRangeStart w:id="1619"/>
      <w:ins w:id="1620" w:author="anna.resch88@gmail.com" w:date="2022-01-07T12:58:00Z">
        <w:r w:rsidR="00FE0ED4" w:rsidRPr="00BE2ADE">
          <w:rPr>
            <w:rFonts w:ascii="Times New Roman" w:hAnsi="Times New Roman" w:cs="Times New Roman"/>
            <w:sz w:val="24"/>
            <w:szCs w:val="24"/>
            <w:lang w:val="en-US"/>
          </w:rPr>
          <w:t xml:space="preserve">56 </w:t>
        </w:r>
      </w:ins>
      <w:r w:rsidRPr="00BE2ADE">
        <w:rPr>
          <w:rFonts w:ascii="Times New Roman" w:hAnsi="Times New Roman" w:cs="Times New Roman"/>
          <w:sz w:val="24"/>
          <w:szCs w:val="24"/>
          <w:lang w:val="en-US"/>
        </w:rPr>
        <w:t xml:space="preserve">to </w:t>
      </w:r>
      <w:del w:id="1621" w:author="anna.resch88@gmail.com" w:date="2022-01-07T12:58:00Z">
        <w:r w:rsidRPr="00BE2ADE" w:rsidDel="00FE0ED4">
          <w:rPr>
            <w:rFonts w:ascii="Times New Roman" w:hAnsi="Times New Roman" w:cs="Times New Roman"/>
            <w:sz w:val="24"/>
            <w:szCs w:val="24"/>
            <w:lang w:val="en-US"/>
          </w:rPr>
          <w:delText>13</w:delText>
        </w:r>
        <w:r w:rsidR="00CE575A" w:rsidRPr="00BE2ADE" w:rsidDel="00FE0ED4">
          <w:rPr>
            <w:rFonts w:ascii="Times New Roman" w:hAnsi="Times New Roman" w:cs="Times New Roman"/>
            <w:sz w:val="24"/>
            <w:szCs w:val="24"/>
            <w:lang w:val="en-US"/>
          </w:rPr>
          <w:delText>7</w:delText>
        </w:r>
        <w:r w:rsidRPr="00BE2ADE" w:rsidDel="00FE0ED4">
          <w:rPr>
            <w:rFonts w:ascii="Times New Roman" w:hAnsi="Times New Roman" w:cs="Times New Roman"/>
            <w:sz w:val="24"/>
            <w:szCs w:val="24"/>
            <w:lang w:val="en-US"/>
          </w:rPr>
          <w:delText xml:space="preserve"> </w:delText>
        </w:r>
      </w:del>
      <w:ins w:id="1622" w:author="anna.resch88@gmail.com" w:date="2022-01-07T12:58:00Z">
        <w:r w:rsidR="00FE0ED4" w:rsidRPr="00BE2ADE">
          <w:rPr>
            <w:rFonts w:ascii="Times New Roman" w:hAnsi="Times New Roman" w:cs="Times New Roman"/>
            <w:sz w:val="24"/>
            <w:szCs w:val="24"/>
            <w:lang w:val="en-US"/>
          </w:rPr>
          <w:t xml:space="preserve">328 </w:t>
        </w:r>
      </w:ins>
      <w:r w:rsidRPr="00BE2ADE">
        <w:rPr>
          <w:rFonts w:ascii="Times New Roman" w:hAnsi="Times New Roman" w:cs="Times New Roman"/>
          <w:sz w:val="24"/>
          <w:szCs w:val="24"/>
          <w:lang w:val="en-US"/>
        </w:rPr>
        <w:t>kPa (</w:t>
      </w:r>
      <w:proofErr w:type="spellStart"/>
      <w:ins w:id="1623" w:author="anna.resch88@gmail.com" w:date="2022-01-16T12:22:00Z">
        <w:r w:rsidR="0069580F">
          <w:rPr>
            <w:rFonts w:ascii="Times New Roman" w:hAnsi="Times New Roman" w:cs="Times New Roman"/>
            <w:sz w:val="24"/>
            <w:szCs w:val="24"/>
            <w:lang w:val="en-US"/>
          </w:rPr>
          <w:t>StD</w:t>
        </w:r>
        <w:proofErr w:type="spellEnd"/>
        <w:r w:rsidR="0069580F">
          <w:rPr>
            <w:rFonts w:ascii="Times New Roman" w:hAnsi="Times New Roman" w:cs="Times New Roman"/>
            <w:sz w:val="24"/>
            <w:szCs w:val="24"/>
            <w:lang w:val="en-US"/>
          </w:rPr>
          <w:t xml:space="preserve"> </w:t>
        </w:r>
      </w:ins>
      <w:r w:rsidR="00BD2EAB" w:rsidRPr="00BE2ADE">
        <w:rPr>
          <w:rFonts w:ascii="Times New Roman" w:hAnsi="Times New Roman" w:cs="Times New Roman"/>
          <w:sz w:val="24"/>
          <w:szCs w:val="24"/>
          <w:lang w:val="en-US"/>
        </w:rPr>
        <w:t xml:space="preserve">± </w:t>
      </w:r>
      <w:del w:id="1624" w:author="anna.resch88@gmail.com" w:date="2022-01-07T12:58:00Z">
        <w:r w:rsidR="00CE575A" w:rsidRPr="00BE2ADE" w:rsidDel="00FE0ED4">
          <w:rPr>
            <w:rFonts w:ascii="Times New Roman" w:hAnsi="Times New Roman" w:cs="Times New Roman"/>
            <w:sz w:val="24"/>
            <w:szCs w:val="24"/>
            <w:lang w:val="en-US"/>
          </w:rPr>
          <w:delText>15</w:delText>
        </w:r>
        <w:r w:rsidR="00477228" w:rsidRPr="00BE2ADE" w:rsidDel="00FE0ED4">
          <w:rPr>
            <w:rFonts w:ascii="Times New Roman" w:hAnsi="Times New Roman" w:cs="Times New Roman"/>
            <w:sz w:val="24"/>
            <w:szCs w:val="24"/>
            <w:lang w:val="en-US"/>
          </w:rPr>
          <w:delText xml:space="preserve"> </w:delText>
        </w:r>
      </w:del>
      <w:ins w:id="1625" w:author="anna.resch88@gmail.com" w:date="2022-01-07T12:58:00Z">
        <w:r w:rsidR="00FE0ED4" w:rsidRPr="00BE2ADE">
          <w:rPr>
            <w:rFonts w:ascii="Times New Roman" w:hAnsi="Times New Roman" w:cs="Times New Roman"/>
            <w:sz w:val="24"/>
            <w:szCs w:val="24"/>
            <w:lang w:val="en-US"/>
          </w:rPr>
          <w:t xml:space="preserve">32 </w:t>
        </w:r>
      </w:ins>
      <w:ins w:id="1626" w:author="anna.resch88@gmail.com" w:date="2022-01-16T12:22:00Z">
        <w:r w:rsidR="0069580F">
          <w:rPr>
            <w:rFonts w:ascii="Times New Roman" w:hAnsi="Times New Roman" w:cs="Times New Roman"/>
            <w:sz w:val="24"/>
            <w:szCs w:val="24"/>
            <w:lang w:val="en-US"/>
          </w:rPr>
          <w:t xml:space="preserve">kPa </w:t>
        </w:r>
      </w:ins>
      <w:del w:id="1627" w:author="anna.resch88@gmail.com" w:date="2022-01-16T12:22:00Z">
        <w:r w:rsidR="00477228" w:rsidRPr="00BE2ADE" w:rsidDel="0069580F">
          <w:rPr>
            <w:rFonts w:ascii="Times New Roman" w:hAnsi="Times New Roman" w:cs="Times New Roman"/>
            <w:sz w:val="24"/>
            <w:szCs w:val="24"/>
            <w:lang w:val="en-US"/>
          </w:rPr>
          <w:delText xml:space="preserve">to </w:delText>
        </w:r>
      </w:del>
      <w:ins w:id="1628" w:author="anna.resch88@gmail.com" w:date="2022-01-16T12:22:00Z">
        <w:r w:rsidR="0069580F">
          <w:rPr>
            <w:rFonts w:ascii="Times New Roman" w:hAnsi="Times New Roman" w:cs="Times New Roman"/>
            <w:sz w:val="24"/>
            <w:szCs w:val="24"/>
            <w:lang w:val="en-US"/>
          </w:rPr>
          <w:t>and</w:t>
        </w:r>
        <w:r w:rsidR="0069580F" w:rsidRPr="00BE2ADE">
          <w:rPr>
            <w:rFonts w:ascii="Times New Roman" w:hAnsi="Times New Roman" w:cs="Times New Roman"/>
            <w:sz w:val="24"/>
            <w:szCs w:val="24"/>
            <w:lang w:val="en-US"/>
          </w:rPr>
          <w:t xml:space="preserve"> </w:t>
        </w:r>
      </w:ins>
      <w:del w:id="1629" w:author="anna.resch88@gmail.com" w:date="2022-01-07T12:58:00Z">
        <w:r w:rsidR="00477228" w:rsidRPr="00BE2ADE" w:rsidDel="00FE0ED4">
          <w:rPr>
            <w:rFonts w:ascii="Times New Roman" w:hAnsi="Times New Roman" w:cs="Times New Roman"/>
            <w:sz w:val="24"/>
            <w:szCs w:val="24"/>
            <w:lang w:val="en-US"/>
          </w:rPr>
          <w:delText>5</w:delText>
        </w:r>
        <w:r w:rsidR="00CE575A" w:rsidRPr="00BE2ADE" w:rsidDel="00FE0ED4">
          <w:rPr>
            <w:rFonts w:ascii="Times New Roman" w:hAnsi="Times New Roman" w:cs="Times New Roman"/>
            <w:sz w:val="24"/>
            <w:szCs w:val="24"/>
            <w:lang w:val="en-US"/>
          </w:rPr>
          <w:delText>4</w:delText>
        </w:r>
        <w:r w:rsidR="00477228" w:rsidRPr="00BE2ADE" w:rsidDel="00FE0ED4">
          <w:rPr>
            <w:rFonts w:ascii="Times New Roman" w:hAnsi="Times New Roman" w:cs="Times New Roman"/>
            <w:sz w:val="24"/>
            <w:szCs w:val="24"/>
            <w:lang w:val="en-US"/>
          </w:rPr>
          <w:delText xml:space="preserve"> </w:delText>
        </w:r>
      </w:del>
      <w:ins w:id="1630" w:author="anna.resch88@gmail.com" w:date="2022-01-07T12:58:00Z">
        <w:r w:rsidR="00FE0ED4" w:rsidRPr="00BE2ADE">
          <w:rPr>
            <w:rFonts w:ascii="Times New Roman" w:hAnsi="Times New Roman" w:cs="Times New Roman"/>
            <w:sz w:val="24"/>
            <w:szCs w:val="24"/>
            <w:lang w:val="en-US"/>
          </w:rPr>
          <w:t xml:space="preserve">160 </w:t>
        </w:r>
      </w:ins>
      <w:r w:rsidR="00477228" w:rsidRPr="00BE2ADE">
        <w:rPr>
          <w:rFonts w:ascii="Times New Roman" w:hAnsi="Times New Roman" w:cs="Times New Roman"/>
          <w:sz w:val="24"/>
          <w:szCs w:val="24"/>
          <w:lang w:val="en-US"/>
        </w:rPr>
        <w:t>kPa</w:t>
      </w:r>
      <w:commentRangeEnd w:id="1619"/>
      <w:r w:rsidR="00515CC1">
        <w:rPr>
          <w:rStyle w:val="Kommentarzeichen"/>
        </w:rPr>
        <w:commentReference w:id="1619"/>
      </w:r>
      <w:del w:id="1631" w:author="anna.resch88@gmail.com" w:date="2022-01-16T12:22:00Z">
        <w:r w:rsidR="00BD2EAB" w:rsidRPr="00BE2ADE" w:rsidDel="0069580F">
          <w:rPr>
            <w:rFonts w:ascii="Times New Roman" w:hAnsi="Times New Roman" w:cs="Times New Roman"/>
            <w:sz w:val="24"/>
            <w:szCs w:val="24"/>
            <w:lang w:val="en-US"/>
          </w:rPr>
          <w:delText xml:space="preserve"> standard deviation</w:delText>
        </w:r>
      </w:del>
      <w:ins w:id="1632" w:author="anna.resch88@gmail.com" w:date="2022-01-07T12:58:00Z">
        <w:r w:rsidR="00FE0ED4" w:rsidRPr="00BE2ADE">
          <w:rPr>
            <w:rFonts w:ascii="Times New Roman" w:hAnsi="Times New Roman" w:cs="Times New Roman"/>
            <w:sz w:val="24"/>
            <w:szCs w:val="24"/>
            <w:lang w:val="en-US"/>
          </w:rPr>
          <w:t>)</w:t>
        </w:r>
      </w:ins>
      <w:r w:rsidR="00BE2ADE">
        <w:rPr>
          <w:rFonts w:ascii="Times New Roman" w:hAnsi="Times New Roman" w:cs="Times New Roman"/>
          <w:sz w:val="24"/>
          <w:szCs w:val="24"/>
          <w:lang w:val="en-US"/>
        </w:rPr>
        <w:t xml:space="preserve"> and did not differ between variants with and without the RGD epitope (p&gt;0.05)</w:t>
      </w:r>
      <w:del w:id="1633" w:author="anna.resch88@gmail.com" w:date="2022-01-07T12:56:00Z">
        <w:r w:rsidR="00BD2EAB" w:rsidRPr="009A1C08" w:rsidDel="00EA7785">
          <w:rPr>
            <w:rFonts w:ascii="Times New Roman" w:hAnsi="Times New Roman" w:cs="Times New Roman"/>
            <w:sz w:val="24"/>
            <w:szCs w:val="24"/>
            <w:lang w:val="en-US"/>
          </w:rPr>
          <w:delText>;</w:delText>
        </w:r>
      </w:del>
      <w:r w:rsidR="00477228" w:rsidRPr="009A1C08">
        <w:rPr>
          <w:rFonts w:ascii="Times New Roman" w:hAnsi="Times New Roman" w:cs="Times New Roman"/>
          <w:sz w:val="24"/>
          <w:szCs w:val="24"/>
          <w:lang w:val="en-US"/>
        </w:rPr>
        <w:t xml:space="preserve"> </w:t>
      </w:r>
      <w:r w:rsidR="00477228" w:rsidRPr="005F3832">
        <w:rPr>
          <w:rFonts w:ascii="Times New Roman" w:hAnsi="Times New Roman" w:cs="Times New Roman"/>
          <w:sz w:val="24"/>
          <w:szCs w:val="24"/>
          <w:highlight w:val="cyan"/>
          <w:lang w:val="en-US"/>
          <w:rPrChange w:id="1634" w:author="Bizan N. Balzer" w:date="2021-10-07T22:09:00Z">
            <w:rPr>
              <w:rFonts w:ascii="Times New Roman" w:hAnsi="Times New Roman" w:cs="Times New Roman"/>
              <w:sz w:val="24"/>
              <w:szCs w:val="24"/>
              <w:lang w:val="en-US"/>
            </w:rPr>
          </w:rPrChange>
        </w:rPr>
        <w:t xml:space="preserve">see </w:t>
      </w:r>
      <w:r w:rsidR="002349FB" w:rsidRPr="00EA7785">
        <w:rPr>
          <w:rFonts w:ascii="Times New Roman" w:hAnsi="Times New Roman" w:cs="Times New Roman"/>
          <w:b/>
          <w:bCs/>
          <w:sz w:val="24"/>
          <w:szCs w:val="24"/>
          <w:highlight w:val="cyan"/>
          <w:lang w:val="en-US"/>
          <w:rPrChange w:id="1635" w:author="anna.resch88@gmail.com" w:date="2022-01-07T12:56:00Z">
            <w:rPr>
              <w:rFonts w:ascii="Times New Roman" w:hAnsi="Times New Roman" w:cs="Times New Roman"/>
              <w:sz w:val="24"/>
              <w:szCs w:val="24"/>
              <w:lang w:val="en-US"/>
            </w:rPr>
          </w:rPrChange>
        </w:rPr>
        <w:t>Table 1</w:t>
      </w:r>
      <w:del w:id="1636" w:author="anna.resch88@gmail.com" w:date="2022-01-07T12:56:00Z">
        <w:r w:rsidR="002349FB" w:rsidRPr="005F3832" w:rsidDel="00EA7785">
          <w:rPr>
            <w:rFonts w:ascii="Times New Roman" w:hAnsi="Times New Roman" w:cs="Times New Roman"/>
            <w:sz w:val="24"/>
            <w:szCs w:val="24"/>
            <w:highlight w:val="cyan"/>
            <w:lang w:val="en-US"/>
            <w:rPrChange w:id="1637" w:author="Bizan N. Balzer" w:date="2021-10-07T22:09:00Z">
              <w:rPr>
                <w:rFonts w:ascii="Times New Roman" w:hAnsi="Times New Roman" w:cs="Times New Roman"/>
                <w:sz w:val="24"/>
                <w:szCs w:val="24"/>
                <w:lang w:val="en-US"/>
              </w:rPr>
            </w:rPrChange>
          </w:rPr>
          <w:delText xml:space="preserve"> and </w:delText>
        </w:r>
      </w:del>
      <w:ins w:id="1638" w:author="Bizan N. Balzer" w:date="2021-10-07T22:38:00Z">
        <w:del w:id="1639" w:author="anna.resch88@gmail.com" w:date="2022-01-07T12:56:00Z">
          <w:r w:rsidR="00E96D6A" w:rsidRPr="00B5110E" w:rsidDel="00EA7785">
            <w:rPr>
              <w:rFonts w:ascii="Times New Roman" w:hAnsi="Times New Roman" w:cs="Times New Roman"/>
              <w:sz w:val="24"/>
              <w:szCs w:val="24"/>
              <w:highlight w:val="cyan"/>
              <w:lang w:val="en-US"/>
            </w:rPr>
            <w:delText>Supplementary Methods and Materials</w:delText>
          </w:r>
        </w:del>
      </w:ins>
      <w:ins w:id="1640" w:author="Bizan N. Balzer" w:date="2021-10-07T22:09:00Z">
        <w:del w:id="1641" w:author="anna.resch88@gmail.com" w:date="2022-01-07T12:56:00Z">
          <w:r w:rsidR="005F3832" w:rsidRPr="005F3832" w:rsidDel="00EA7785">
            <w:rPr>
              <w:rFonts w:ascii="Times New Roman" w:hAnsi="Times New Roman" w:cs="Times New Roman"/>
              <w:sz w:val="24"/>
              <w:szCs w:val="24"/>
              <w:highlight w:val="cyan"/>
              <w:lang w:val="en-US"/>
              <w:rPrChange w:id="1642" w:author="Bizan N. Balzer" w:date="2021-10-07T22:09:00Z">
                <w:rPr>
                  <w:rFonts w:ascii="Times New Roman" w:hAnsi="Times New Roman" w:cs="Times New Roman"/>
                  <w:sz w:val="24"/>
                  <w:szCs w:val="24"/>
                  <w:lang w:val="en-US"/>
                </w:rPr>
              </w:rPrChange>
            </w:rPr>
            <w:delText xml:space="preserve"> 2.3</w:delText>
          </w:r>
        </w:del>
      </w:ins>
      <w:ins w:id="1643" w:author="Bizan N. Balzer" w:date="2021-10-07T22:20:00Z">
        <w:del w:id="1644" w:author="anna.resch88@gmail.com" w:date="2022-01-07T12:56:00Z">
          <w:r w:rsidR="00266C7B" w:rsidDel="00EA7785">
            <w:rPr>
              <w:rFonts w:ascii="Times New Roman" w:hAnsi="Times New Roman" w:cs="Times New Roman"/>
              <w:sz w:val="24"/>
              <w:szCs w:val="24"/>
              <w:highlight w:val="cyan"/>
              <w:lang w:val="en-US"/>
            </w:rPr>
            <w:delText>, SI Figure S-4</w:delText>
          </w:r>
        </w:del>
      </w:ins>
      <w:ins w:id="1645" w:author="Bizan N. Balzer" w:date="2021-10-07T22:09:00Z">
        <w:del w:id="1646" w:author="anna.resch88@gmail.com" w:date="2022-01-07T12:56:00Z">
          <w:r w:rsidR="005F3832" w:rsidRPr="005F3832" w:rsidDel="00EA7785">
            <w:rPr>
              <w:rFonts w:ascii="Times New Roman" w:hAnsi="Times New Roman" w:cs="Times New Roman"/>
              <w:sz w:val="24"/>
              <w:szCs w:val="24"/>
              <w:highlight w:val="cyan"/>
              <w:lang w:val="en-US"/>
              <w:rPrChange w:id="1647" w:author="Bizan N. Balzer" w:date="2021-10-07T22:09:00Z">
                <w:rPr>
                  <w:rFonts w:ascii="Times New Roman" w:hAnsi="Times New Roman" w:cs="Times New Roman"/>
                  <w:sz w:val="24"/>
                  <w:szCs w:val="24"/>
                  <w:lang w:val="en-US"/>
                </w:rPr>
              </w:rPrChange>
            </w:rPr>
            <w:delText xml:space="preserve"> and </w:delText>
          </w:r>
        </w:del>
      </w:ins>
      <w:del w:id="1648" w:author="anna.resch88@gmail.com" w:date="2022-01-07T12:56:00Z">
        <w:r w:rsidR="00634335" w:rsidRPr="005F3832" w:rsidDel="00EA7785">
          <w:rPr>
            <w:rFonts w:ascii="Times New Roman" w:hAnsi="Times New Roman" w:cs="Times New Roman"/>
            <w:sz w:val="24"/>
            <w:szCs w:val="24"/>
            <w:highlight w:val="cyan"/>
            <w:lang w:val="en-US"/>
            <w:rPrChange w:id="1649" w:author="Bizan N. Balzer" w:date="2021-10-07T22:09:00Z">
              <w:rPr>
                <w:rFonts w:ascii="Times New Roman" w:hAnsi="Times New Roman" w:cs="Times New Roman"/>
                <w:sz w:val="24"/>
                <w:szCs w:val="24"/>
                <w:lang w:val="en-US"/>
              </w:rPr>
            </w:rPrChange>
          </w:rPr>
          <w:delText xml:space="preserve">SI </w:delText>
        </w:r>
        <w:r w:rsidR="004C4690" w:rsidRPr="00B724BD" w:rsidDel="00EA7785">
          <w:rPr>
            <w:rFonts w:ascii="Times New Roman" w:hAnsi="Times New Roman" w:cs="Times New Roman"/>
            <w:sz w:val="24"/>
            <w:szCs w:val="24"/>
            <w:highlight w:val="cyan"/>
            <w:lang w:val="en-US"/>
            <w:rPrChange w:id="1650" w:author="Bizan N. Balzer" w:date="2021-10-07T16:27:00Z">
              <w:rPr>
                <w:rFonts w:ascii="Times New Roman" w:hAnsi="Times New Roman" w:cs="Times New Roman"/>
                <w:sz w:val="24"/>
                <w:szCs w:val="24"/>
                <w:lang w:val="en-US"/>
              </w:rPr>
            </w:rPrChange>
          </w:rPr>
          <w:delText>Table S-</w:delText>
        </w:r>
        <w:r w:rsidR="00AA3BEB" w:rsidRPr="00B724BD" w:rsidDel="00EA7785">
          <w:rPr>
            <w:rFonts w:ascii="Times New Roman" w:hAnsi="Times New Roman" w:cs="Times New Roman"/>
            <w:sz w:val="24"/>
            <w:szCs w:val="24"/>
            <w:highlight w:val="cyan"/>
            <w:lang w:val="en-US"/>
            <w:rPrChange w:id="1651" w:author="Bizan N. Balzer" w:date="2021-10-07T16:27:00Z">
              <w:rPr>
                <w:rFonts w:ascii="Times New Roman" w:hAnsi="Times New Roman" w:cs="Times New Roman"/>
                <w:sz w:val="24"/>
                <w:szCs w:val="24"/>
                <w:lang w:val="en-US"/>
              </w:rPr>
            </w:rPrChange>
          </w:rPr>
          <w:delText>3</w:delText>
        </w:r>
        <w:r w:rsidR="00477228" w:rsidRPr="009A1C08" w:rsidDel="00EA7785">
          <w:rPr>
            <w:rFonts w:ascii="Times New Roman" w:hAnsi="Times New Roman" w:cs="Times New Roman"/>
            <w:sz w:val="24"/>
            <w:szCs w:val="24"/>
            <w:lang w:val="en-US"/>
          </w:rPr>
          <w:delText>)</w:delText>
        </w:r>
      </w:del>
      <w:r w:rsidRPr="009A1C08">
        <w:rPr>
          <w:rFonts w:ascii="Times New Roman" w:hAnsi="Times New Roman" w:cs="Times New Roman"/>
          <w:sz w:val="24"/>
          <w:szCs w:val="24"/>
          <w:lang w:val="en-US"/>
        </w:rPr>
        <w:t xml:space="preserve">. </w:t>
      </w:r>
      <w:r w:rsidR="00AA16FE">
        <w:rPr>
          <w:rFonts w:ascii="Times New Roman" w:hAnsi="Times New Roman" w:cs="Times New Roman"/>
          <w:sz w:val="24"/>
          <w:szCs w:val="24"/>
          <w:lang w:val="en-US"/>
        </w:rPr>
        <w:t xml:space="preserve">However, a statistically significant difference between </w:t>
      </w:r>
      <w:r w:rsidR="00BE2ADE">
        <w:rPr>
          <w:rFonts w:ascii="Times New Roman" w:hAnsi="Times New Roman" w:cs="Times New Roman"/>
          <w:sz w:val="24"/>
          <w:szCs w:val="24"/>
          <w:lang w:val="en-US"/>
        </w:rPr>
        <w:t xml:space="preserve">ULD-ELP-ULD </w:t>
      </w:r>
      <w:r w:rsidR="00AA16FE">
        <w:rPr>
          <w:rFonts w:ascii="Times New Roman" w:hAnsi="Times New Roman" w:cs="Times New Roman"/>
          <w:sz w:val="24"/>
          <w:szCs w:val="24"/>
          <w:lang w:val="en-US"/>
        </w:rPr>
        <w:t>variants with 20 and 40 ELP pentamer repeats was observed</w:t>
      </w:r>
      <w:del w:id="1652" w:author="anna.resch88@gmail.com" w:date="2022-01-16T12:23:00Z">
        <w:r w:rsidR="00BE2ADE" w:rsidDel="0069580F">
          <w:rPr>
            <w:rFonts w:ascii="Times New Roman" w:hAnsi="Times New Roman" w:cs="Times New Roman"/>
            <w:sz w:val="24"/>
            <w:szCs w:val="24"/>
            <w:lang w:val="en-US"/>
          </w:rPr>
          <w:delText xml:space="preserve"> (</w:delText>
        </w:r>
        <w:r w:rsidR="00BE2ADE" w:rsidRPr="00BE2ADE" w:rsidDel="0069580F">
          <w:rPr>
            <w:rFonts w:ascii="Times New Roman" w:hAnsi="Times New Roman" w:cs="Times New Roman"/>
            <w:b/>
            <w:bCs/>
            <w:sz w:val="24"/>
            <w:szCs w:val="24"/>
            <w:lang w:val="en-US"/>
          </w:rPr>
          <w:delText>Table 1</w:delText>
        </w:r>
        <w:r w:rsidR="00BE2ADE" w:rsidDel="0069580F">
          <w:rPr>
            <w:rFonts w:ascii="Times New Roman" w:hAnsi="Times New Roman" w:cs="Times New Roman"/>
            <w:sz w:val="24"/>
            <w:szCs w:val="24"/>
            <w:lang w:val="en-US"/>
          </w:rPr>
          <w:delText>)</w:delText>
        </w:r>
      </w:del>
      <w:r w:rsidR="00AA16FE">
        <w:rPr>
          <w:rFonts w:ascii="Times New Roman" w:hAnsi="Times New Roman" w:cs="Times New Roman"/>
          <w:sz w:val="24"/>
          <w:szCs w:val="24"/>
          <w:lang w:val="en-US"/>
        </w:rPr>
        <w:t xml:space="preserve">. </w:t>
      </w:r>
      <w:ins w:id="1653" w:author="Alexander Resch" w:date="2022-01-17T21:05:00Z">
        <w:r w:rsidR="00515CC1">
          <w:rPr>
            <w:rFonts w:ascii="Times New Roman" w:hAnsi="Times New Roman" w:cs="Times New Roman"/>
            <w:sz w:val="24"/>
            <w:szCs w:val="24"/>
            <w:lang w:val="en-US"/>
          </w:rPr>
          <w:t xml:space="preserve">Both </w:t>
        </w:r>
      </w:ins>
      <w:moveToRangeStart w:id="1654" w:author="anna.resch88@gmail.com" w:date="2022-01-07T12:56:00Z" w:name="move92452617"/>
      <w:moveTo w:id="1655" w:author="anna.resch88@gmail.com" w:date="2022-01-07T12:56:00Z">
        <w:del w:id="1656" w:author="Alexander Resch" w:date="2022-01-17T21:05:00Z">
          <w:r w:rsidR="00EA7785" w:rsidRPr="009A1C08" w:rsidDel="00515CC1">
            <w:rPr>
              <w:rFonts w:ascii="Times New Roman" w:hAnsi="Times New Roman" w:cs="Times New Roman"/>
              <w:sz w:val="24"/>
              <w:szCs w:val="24"/>
              <w:lang w:val="en-US"/>
            </w:rPr>
            <w:delText>U</w:delText>
          </w:r>
        </w:del>
      </w:moveTo>
      <w:ins w:id="1657" w:author="Alexander Resch" w:date="2022-01-17T21:05:00Z">
        <w:r w:rsidR="00515CC1">
          <w:rPr>
            <w:rFonts w:ascii="Times New Roman" w:hAnsi="Times New Roman" w:cs="Times New Roman"/>
            <w:sz w:val="24"/>
            <w:szCs w:val="24"/>
            <w:lang w:val="en-US"/>
          </w:rPr>
          <w:t>u</w:t>
        </w:r>
      </w:ins>
      <w:moveTo w:id="1658" w:author="anna.resch88@gmail.com" w:date="2022-01-07T12:56:00Z">
        <w:r w:rsidR="00EA7785" w:rsidRPr="009A1C08">
          <w:rPr>
            <w:rFonts w:ascii="Times New Roman" w:hAnsi="Times New Roman" w:cs="Times New Roman"/>
            <w:sz w:val="24"/>
            <w:szCs w:val="24"/>
            <w:lang w:val="en-US"/>
          </w:rPr>
          <w:t xml:space="preserve">ltimate tensile strength </w:t>
        </w:r>
      </w:moveTo>
      <w:ins w:id="1659" w:author="anna.resch88@gmail.com" w:date="2022-01-16T12:23:00Z">
        <w:r w:rsidR="0069580F">
          <w:rPr>
            <w:rFonts w:ascii="Times New Roman" w:hAnsi="Times New Roman" w:cs="Times New Roman"/>
            <w:sz w:val="24"/>
            <w:szCs w:val="24"/>
            <w:lang w:val="en-US"/>
          </w:rPr>
          <w:t xml:space="preserve">(UTS) </w:t>
        </w:r>
      </w:ins>
      <w:moveTo w:id="1660" w:author="anna.resch88@gmail.com" w:date="2022-01-07T12:56:00Z">
        <w:r w:rsidR="00EA7785" w:rsidRPr="009A1C08">
          <w:rPr>
            <w:rFonts w:ascii="Times New Roman" w:hAnsi="Times New Roman" w:cs="Times New Roman"/>
            <w:sz w:val="24"/>
            <w:szCs w:val="24"/>
            <w:lang w:val="en-US"/>
          </w:rPr>
          <w:t xml:space="preserve">and </w:t>
        </w:r>
        <w:del w:id="1661" w:author="Alexander Resch" w:date="2022-01-17T21:05:00Z">
          <w:r w:rsidR="00EA7785" w:rsidRPr="009A1C08" w:rsidDel="00515CC1">
            <w:rPr>
              <w:rFonts w:ascii="Times New Roman" w:hAnsi="Times New Roman" w:cs="Times New Roman"/>
              <w:sz w:val="24"/>
              <w:szCs w:val="24"/>
              <w:lang w:val="en-US"/>
            </w:rPr>
            <w:delText>extension</w:delText>
          </w:r>
        </w:del>
      </w:moveTo>
      <w:ins w:id="1662" w:author="Alexander Resch" w:date="2022-01-17T21:05:00Z">
        <w:r w:rsidR="00515CC1">
          <w:rPr>
            <w:rFonts w:ascii="Times New Roman" w:hAnsi="Times New Roman" w:cs="Times New Roman"/>
            <w:sz w:val="24"/>
            <w:szCs w:val="24"/>
            <w:lang w:val="en-US"/>
          </w:rPr>
          <w:t>strain at</w:t>
        </w:r>
      </w:ins>
      <w:moveTo w:id="1663" w:author="anna.resch88@gmail.com" w:date="2022-01-07T12:56:00Z">
        <w:r w:rsidR="00EA7785" w:rsidRPr="009A1C08">
          <w:rPr>
            <w:rFonts w:ascii="Times New Roman" w:hAnsi="Times New Roman" w:cs="Times New Roman"/>
            <w:sz w:val="24"/>
            <w:szCs w:val="24"/>
            <w:lang w:val="en-US"/>
          </w:rPr>
          <w:t xml:space="preserve"> </w:t>
        </w:r>
        <w:del w:id="1664" w:author="Alexander Resch" w:date="2022-01-17T21:05:00Z">
          <w:r w:rsidR="00EA7785" w:rsidRPr="009A1C08" w:rsidDel="00515CC1">
            <w:rPr>
              <w:rFonts w:ascii="Times New Roman" w:hAnsi="Times New Roman" w:cs="Times New Roman"/>
              <w:sz w:val="24"/>
              <w:szCs w:val="24"/>
              <w:lang w:val="en-US"/>
            </w:rPr>
            <w:delText xml:space="preserve">to </w:delText>
          </w:r>
        </w:del>
        <w:r w:rsidR="00EA7785" w:rsidRPr="009A1C08">
          <w:rPr>
            <w:rFonts w:ascii="Times New Roman" w:hAnsi="Times New Roman" w:cs="Times New Roman"/>
            <w:sz w:val="24"/>
            <w:szCs w:val="24"/>
            <w:lang w:val="en-US"/>
          </w:rPr>
          <w:t xml:space="preserve">break </w:t>
        </w:r>
        <w:proofErr w:type="gramStart"/>
        <w:r w:rsidR="00EA7785" w:rsidRPr="009A1C08">
          <w:rPr>
            <w:rFonts w:ascii="Times New Roman" w:hAnsi="Times New Roman" w:cs="Times New Roman"/>
            <w:sz w:val="24"/>
            <w:szCs w:val="24"/>
            <w:lang w:val="en-US"/>
          </w:rPr>
          <w:t>were</w:t>
        </w:r>
        <w:proofErr w:type="gramEnd"/>
        <w:r w:rsidR="00EA7785" w:rsidRPr="009A1C08">
          <w:rPr>
            <w:rFonts w:ascii="Times New Roman" w:hAnsi="Times New Roman" w:cs="Times New Roman"/>
            <w:sz w:val="24"/>
            <w:szCs w:val="24"/>
            <w:lang w:val="en-US"/>
          </w:rPr>
          <w:t xml:space="preserve"> determined by stretching the hydrogel samples </w:t>
        </w:r>
        <w:r w:rsidR="00EA7785" w:rsidRPr="00644D4A">
          <w:rPr>
            <w:rFonts w:ascii="Times New Roman" w:hAnsi="Times New Roman" w:cs="Times New Roman"/>
            <w:sz w:val="24"/>
            <w:szCs w:val="24"/>
            <w:lang w:val="en-US"/>
          </w:rPr>
          <w:t>until rupture.</w:t>
        </w:r>
      </w:moveTo>
      <w:moveToRangeEnd w:id="1654"/>
      <w:r w:rsidR="005B4380" w:rsidRPr="00644D4A">
        <w:rPr>
          <w:rFonts w:ascii="Times New Roman" w:hAnsi="Times New Roman" w:cs="Times New Roman"/>
          <w:sz w:val="24"/>
          <w:szCs w:val="24"/>
          <w:lang w:val="en-US"/>
        </w:rPr>
        <w:t xml:space="preserve"> ULD-V20-ULD and ULD-V20-RGD-ULD demonstrated higher </w:t>
      </w:r>
      <w:del w:id="1665" w:author="anna.resch88@gmail.com" w:date="2022-01-16T12:23:00Z">
        <w:r w:rsidR="005B4380" w:rsidRPr="00644D4A" w:rsidDel="0069580F">
          <w:rPr>
            <w:rFonts w:ascii="Times New Roman" w:hAnsi="Times New Roman" w:cs="Times New Roman"/>
            <w:sz w:val="24"/>
            <w:szCs w:val="24"/>
            <w:lang w:val="en-US"/>
          </w:rPr>
          <w:delText>tensile strength</w:delText>
        </w:r>
      </w:del>
      <w:ins w:id="1666" w:author="anna.resch88@gmail.com" w:date="2022-01-16T12:23:00Z">
        <w:r w:rsidR="0069580F">
          <w:rPr>
            <w:rFonts w:ascii="Times New Roman" w:hAnsi="Times New Roman" w:cs="Times New Roman"/>
            <w:sz w:val="24"/>
            <w:szCs w:val="24"/>
            <w:lang w:val="en-US"/>
          </w:rPr>
          <w:t>UTS</w:t>
        </w:r>
      </w:ins>
      <w:r w:rsidR="005B4380" w:rsidRPr="00644D4A">
        <w:rPr>
          <w:rFonts w:ascii="Times New Roman" w:hAnsi="Times New Roman" w:cs="Times New Roman"/>
          <w:sz w:val="24"/>
          <w:szCs w:val="24"/>
          <w:lang w:val="en-US"/>
        </w:rPr>
        <w:t xml:space="preserve"> (</w:t>
      </w:r>
      <w:commentRangeStart w:id="1667"/>
      <w:ins w:id="1668" w:author="anna.resch88@gmail.com" w:date="2022-01-07T13:03:00Z">
        <w:r w:rsidR="005B4380" w:rsidRPr="00644D4A">
          <w:rPr>
            <w:rFonts w:ascii="Times New Roman" w:hAnsi="Times New Roman" w:cs="Times New Roman"/>
            <w:iCs/>
            <w:sz w:val="24"/>
            <w:szCs w:val="24"/>
            <w:lang w:val="en-US"/>
          </w:rPr>
          <w:t xml:space="preserve">127.9 </w:t>
        </w:r>
      </w:ins>
      <w:r w:rsidR="005B4380" w:rsidRPr="00644D4A">
        <w:rPr>
          <w:rFonts w:ascii="Times New Roman" w:hAnsi="Times New Roman" w:cs="Times New Roman"/>
          <w:iCs/>
          <w:sz w:val="24"/>
          <w:szCs w:val="24"/>
          <w:lang w:val="en-US"/>
        </w:rPr>
        <w:t xml:space="preserve">kPa </w:t>
      </w:r>
      <w:ins w:id="1669" w:author="anna.resch88@gmail.com" w:date="2022-01-07T13:03:00Z">
        <w:r w:rsidR="005B4380" w:rsidRPr="00644D4A">
          <w:rPr>
            <w:rFonts w:ascii="Times New Roman" w:hAnsi="Times New Roman" w:cs="Times New Roman"/>
            <w:iCs/>
            <w:sz w:val="24"/>
            <w:szCs w:val="24"/>
            <w:lang w:val="en-US"/>
          </w:rPr>
          <w:t>± 63.2</w:t>
        </w:r>
      </w:ins>
      <w:r w:rsidR="005B4380" w:rsidRPr="00644D4A">
        <w:rPr>
          <w:rFonts w:ascii="Times New Roman" w:hAnsi="Times New Roman" w:cs="Times New Roman"/>
          <w:iCs/>
          <w:sz w:val="24"/>
          <w:szCs w:val="24"/>
          <w:lang w:val="en-US"/>
        </w:rPr>
        <w:t xml:space="preserve"> kPa and </w:t>
      </w:r>
      <w:ins w:id="1670" w:author="anna.resch88@gmail.com" w:date="2022-01-07T13:03:00Z">
        <w:r w:rsidR="005B4380" w:rsidRPr="00644D4A">
          <w:rPr>
            <w:rFonts w:ascii="Times New Roman" w:hAnsi="Times New Roman" w:cs="Times New Roman"/>
            <w:iCs/>
            <w:sz w:val="24"/>
            <w:szCs w:val="24"/>
            <w:lang w:val="en-US"/>
          </w:rPr>
          <w:t xml:space="preserve">114.0 </w:t>
        </w:r>
      </w:ins>
      <w:r w:rsidR="005B4380" w:rsidRPr="00644D4A">
        <w:rPr>
          <w:rFonts w:ascii="Times New Roman" w:hAnsi="Times New Roman" w:cs="Times New Roman"/>
          <w:iCs/>
          <w:sz w:val="24"/>
          <w:szCs w:val="24"/>
          <w:lang w:val="en-US"/>
        </w:rPr>
        <w:t xml:space="preserve">kPa </w:t>
      </w:r>
      <w:ins w:id="1671" w:author="anna.resch88@gmail.com" w:date="2022-01-07T13:03:00Z">
        <w:r w:rsidR="005B4380" w:rsidRPr="00644D4A">
          <w:rPr>
            <w:rFonts w:ascii="Times New Roman" w:hAnsi="Times New Roman" w:cs="Times New Roman"/>
            <w:iCs/>
            <w:sz w:val="24"/>
            <w:szCs w:val="24"/>
            <w:lang w:val="en-US"/>
          </w:rPr>
          <w:t>± 69.2</w:t>
        </w:r>
      </w:ins>
      <w:r w:rsidR="005B4380" w:rsidRPr="00644D4A">
        <w:rPr>
          <w:rFonts w:ascii="Times New Roman" w:hAnsi="Times New Roman" w:cs="Times New Roman"/>
          <w:iCs/>
          <w:sz w:val="24"/>
          <w:szCs w:val="24"/>
          <w:lang w:val="en-US"/>
        </w:rPr>
        <w:t xml:space="preserve"> kPa, respectively</w:t>
      </w:r>
      <w:commentRangeEnd w:id="1667"/>
      <w:r w:rsidR="00515CC1">
        <w:rPr>
          <w:rStyle w:val="Kommentarzeichen"/>
        </w:rPr>
        <w:commentReference w:id="1667"/>
      </w:r>
      <w:r w:rsidR="005B4380" w:rsidRPr="00644D4A">
        <w:rPr>
          <w:rFonts w:ascii="Times New Roman" w:hAnsi="Times New Roman" w:cs="Times New Roman"/>
          <w:iCs/>
          <w:sz w:val="24"/>
          <w:szCs w:val="24"/>
          <w:lang w:val="en-US"/>
        </w:rPr>
        <w:t>) compared to ULD-V40-ULD and its RGD-containing variant (</w:t>
      </w:r>
      <w:commentRangeStart w:id="1672"/>
      <w:ins w:id="1673" w:author="anna.resch88@gmail.com" w:date="2022-01-07T13:03:00Z">
        <w:r w:rsidR="005B4380" w:rsidRPr="00644D4A">
          <w:rPr>
            <w:rFonts w:ascii="Times New Roman" w:hAnsi="Times New Roman" w:cs="Times New Roman"/>
            <w:iCs/>
            <w:sz w:val="24"/>
            <w:szCs w:val="24"/>
            <w:lang w:val="en-US"/>
          </w:rPr>
          <w:t xml:space="preserve">80.2 </w:t>
        </w:r>
      </w:ins>
      <w:r w:rsidR="005B4380" w:rsidRPr="00644D4A">
        <w:rPr>
          <w:rFonts w:ascii="Times New Roman" w:hAnsi="Times New Roman" w:cs="Times New Roman"/>
          <w:iCs/>
          <w:sz w:val="24"/>
          <w:szCs w:val="24"/>
          <w:lang w:val="en-US"/>
        </w:rPr>
        <w:t xml:space="preserve">kPa </w:t>
      </w:r>
      <w:ins w:id="1674" w:author="anna.resch88@gmail.com" w:date="2022-01-07T13:03:00Z">
        <w:r w:rsidR="005B4380" w:rsidRPr="00644D4A">
          <w:rPr>
            <w:rFonts w:ascii="Times New Roman" w:hAnsi="Times New Roman" w:cs="Times New Roman"/>
            <w:iCs/>
            <w:sz w:val="24"/>
            <w:szCs w:val="24"/>
            <w:lang w:val="en-US"/>
          </w:rPr>
          <w:t>± 31.7</w:t>
        </w:r>
      </w:ins>
      <w:r w:rsidR="005B4380" w:rsidRPr="00644D4A">
        <w:rPr>
          <w:rFonts w:ascii="Times New Roman" w:hAnsi="Times New Roman" w:cs="Times New Roman"/>
          <w:iCs/>
          <w:sz w:val="24"/>
          <w:szCs w:val="24"/>
          <w:lang w:val="en-US"/>
        </w:rPr>
        <w:t xml:space="preserve"> kPa and </w:t>
      </w:r>
      <w:ins w:id="1675" w:author="anna.resch88@gmail.com" w:date="2022-01-07T13:03:00Z">
        <w:r w:rsidR="005B4380" w:rsidRPr="00644D4A">
          <w:rPr>
            <w:rFonts w:ascii="Times New Roman" w:hAnsi="Times New Roman" w:cs="Times New Roman"/>
            <w:iCs/>
            <w:sz w:val="24"/>
            <w:szCs w:val="24"/>
            <w:lang w:val="en-US"/>
          </w:rPr>
          <w:t>66.7</w:t>
        </w:r>
      </w:ins>
      <w:r w:rsidR="005B4380" w:rsidRPr="00644D4A">
        <w:rPr>
          <w:rFonts w:ascii="Times New Roman" w:hAnsi="Times New Roman" w:cs="Times New Roman"/>
          <w:iCs/>
          <w:sz w:val="24"/>
          <w:szCs w:val="24"/>
          <w:lang w:val="en-US"/>
        </w:rPr>
        <w:t xml:space="preserve"> kPa</w:t>
      </w:r>
      <w:ins w:id="1676" w:author="anna.resch88@gmail.com" w:date="2022-01-07T13:03:00Z">
        <w:r w:rsidR="005B4380" w:rsidRPr="00644D4A">
          <w:rPr>
            <w:rFonts w:ascii="Times New Roman" w:hAnsi="Times New Roman" w:cs="Times New Roman"/>
            <w:iCs/>
            <w:sz w:val="24"/>
            <w:szCs w:val="24"/>
            <w:lang w:val="en-US"/>
          </w:rPr>
          <w:t xml:space="preserve"> ± 15.5</w:t>
        </w:r>
      </w:ins>
      <w:r w:rsidR="005B4380" w:rsidRPr="00644D4A">
        <w:rPr>
          <w:rFonts w:ascii="Times New Roman" w:hAnsi="Times New Roman" w:cs="Times New Roman"/>
          <w:iCs/>
          <w:sz w:val="24"/>
          <w:szCs w:val="24"/>
          <w:lang w:val="en-US"/>
        </w:rPr>
        <w:t xml:space="preserve"> kPa</w:t>
      </w:r>
      <w:commentRangeEnd w:id="1672"/>
      <w:r w:rsidR="0053741A">
        <w:rPr>
          <w:rStyle w:val="Kommentarzeichen"/>
        </w:rPr>
        <w:commentReference w:id="1672"/>
      </w:r>
      <w:r w:rsidR="005B4380" w:rsidRPr="00644D4A">
        <w:rPr>
          <w:rFonts w:ascii="Times New Roman" w:hAnsi="Times New Roman" w:cs="Times New Roman"/>
          <w:iCs/>
          <w:sz w:val="24"/>
          <w:szCs w:val="24"/>
          <w:lang w:val="en-US"/>
        </w:rPr>
        <w:t>)</w:t>
      </w:r>
      <w:r w:rsidR="00644D4A" w:rsidRPr="00644D4A">
        <w:rPr>
          <w:rFonts w:ascii="Times New Roman" w:hAnsi="Times New Roman" w:cs="Times New Roman"/>
          <w:iCs/>
          <w:sz w:val="24"/>
          <w:szCs w:val="24"/>
          <w:lang w:val="en-US"/>
        </w:rPr>
        <w:t xml:space="preserve">. In contrast, the </w:t>
      </w:r>
      <w:r w:rsidR="00644D4A">
        <w:rPr>
          <w:rFonts w:ascii="Times New Roman" w:hAnsi="Times New Roman" w:cs="Times New Roman"/>
          <w:iCs/>
          <w:sz w:val="24"/>
          <w:szCs w:val="24"/>
          <w:lang w:val="en-US"/>
        </w:rPr>
        <w:t>linker variants</w:t>
      </w:r>
      <w:r w:rsidR="00644D4A" w:rsidRPr="00644D4A">
        <w:rPr>
          <w:rFonts w:ascii="Times New Roman" w:hAnsi="Times New Roman" w:cs="Times New Roman"/>
          <w:iCs/>
          <w:sz w:val="24"/>
          <w:szCs w:val="24"/>
          <w:lang w:val="en-US"/>
        </w:rPr>
        <w:t xml:space="preserve"> containing 40 ELP pentamer repeats exhibited numerically higher extensibility (up to 263% </w:t>
      </w:r>
      <w:ins w:id="1677" w:author="anna.resch88@gmail.com" w:date="2022-01-07T13:03:00Z">
        <w:r w:rsidR="00644D4A" w:rsidRPr="00644D4A">
          <w:rPr>
            <w:rFonts w:ascii="Times New Roman" w:hAnsi="Times New Roman" w:cs="Times New Roman"/>
            <w:iCs/>
            <w:sz w:val="24"/>
            <w:szCs w:val="24"/>
            <w:lang w:val="en-US"/>
          </w:rPr>
          <w:t>± 46</w:t>
        </w:r>
      </w:ins>
      <w:r w:rsidR="00644D4A" w:rsidRPr="00644D4A">
        <w:rPr>
          <w:rFonts w:ascii="Times New Roman" w:hAnsi="Times New Roman" w:cs="Times New Roman"/>
          <w:iCs/>
          <w:sz w:val="24"/>
          <w:szCs w:val="24"/>
          <w:lang w:val="en-US"/>
        </w:rPr>
        <w:t xml:space="preserve">% as compared to 240 % </w:t>
      </w:r>
      <w:ins w:id="1678" w:author="anna.resch88@gmail.com" w:date="2022-01-07T13:03:00Z">
        <w:r w:rsidR="00644D4A" w:rsidRPr="00644D4A">
          <w:rPr>
            <w:rFonts w:ascii="Times New Roman" w:hAnsi="Times New Roman" w:cs="Times New Roman"/>
            <w:iCs/>
            <w:sz w:val="24"/>
            <w:szCs w:val="24"/>
            <w:lang w:val="en-US"/>
          </w:rPr>
          <w:t>± 3</w:t>
        </w:r>
      </w:ins>
      <w:r w:rsidR="00644D4A" w:rsidRPr="00644D4A">
        <w:rPr>
          <w:rFonts w:ascii="Times New Roman" w:hAnsi="Times New Roman" w:cs="Times New Roman"/>
          <w:iCs/>
          <w:sz w:val="24"/>
          <w:szCs w:val="24"/>
          <w:lang w:val="en-US"/>
        </w:rPr>
        <w:t>9 %</w:t>
      </w:r>
      <w:r w:rsidR="00644D4A">
        <w:rPr>
          <w:rFonts w:ascii="Times New Roman" w:hAnsi="Times New Roman" w:cs="Times New Roman"/>
          <w:iCs/>
          <w:sz w:val="24"/>
          <w:szCs w:val="24"/>
          <w:lang w:val="en-US"/>
        </w:rPr>
        <w:t xml:space="preserve"> for ULD-V20-ULD</w:t>
      </w:r>
      <w:r w:rsidR="00644D4A" w:rsidRPr="00644D4A">
        <w:rPr>
          <w:rFonts w:ascii="Times New Roman" w:hAnsi="Times New Roman" w:cs="Times New Roman"/>
          <w:iCs/>
          <w:sz w:val="24"/>
          <w:szCs w:val="24"/>
          <w:lang w:val="en-US"/>
        </w:rPr>
        <w:t>).</w:t>
      </w:r>
      <w:r w:rsidR="00644D4A">
        <w:rPr>
          <w:rFonts w:ascii="Times New Roman" w:hAnsi="Times New Roman" w:cs="Times New Roman"/>
          <w:iCs/>
          <w:lang w:val="en-US"/>
        </w:rPr>
        <w:t xml:space="preserve"> </w:t>
      </w:r>
    </w:p>
    <w:p w14:paraId="55D94644" w14:textId="7E049850" w:rsidR="00EA3BB0" w:rsidRPr="009A1C08" w:rsidRDefault="004C4690"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When comparing DMA results, i.e.</w:t>
      </w:r>
      <w:r w:rsidR="00D64EDB" w:rsidRPr="009A1C08">
        <w:rPr>
          <w:rFonts w:ascii="Times New Roman" w:hAnsi="Times New Roman" w:cs="Times New Roman"/>
          <w:sz w:val="24"/>
          <w:szCs w:val="24"/>
          <w:lang w:val="en-US"/>
        </w:rPr>
        <w:t>,</w:t>
      </w:r>
      <w:r w:rsidRPr="009A1C08">
        <w:rPr>
          <w:rFonts w:ascii="Times New Roman" w:hAnsi="Times New Roman" w:cs="Times New Roman"/>
          <w:sz w:val="24"/>
          <w:szCs w:val="24"/>
          <w:lang w:val="en-US"/>
        </w:rPr>
        <w:t xml:space="preserve"> material properties on </w:t>
      </w:r>
      <w:r w:rsidR="009E1B07" w:rsidRPr="009A1C08">
        <w:rPr>
          <w:rFonts w:ascii="Times New Roman" w:hAnsi="Times New Roman" w:cs="Times New Roman"/>
          <w:sz w:val="24"/>
          <w:szCs w:val="24"/>
          <w:lang w:val="en-US"/>
        </w:rPr>
        <w:t xml:space="preserve">the </w:t>
      </w:r>
      <w:r w:rsidR="00BD2EAB" w:rsidRPr="009A1C08">
        <w:rPr>
          <w:rFonts w:ascii="Times New Roman" w:hAnsi="Times New Roman" w:cs="Times New Roman"/>
          <w:sz w:val="24"/>
          <w:szCs w:val="24"/>
          <w:lang w:val="en-US"/>
        </w:rPr>
        <w:t>millimeter scale</w:t>
      </w:r>
      <w:r w:rsidRPr="009A1C08">
        <w:rPr>
          <w:rFonts w:ascii="Times New Roman" w:hAnsi="Times New Roman" w:cs="Times New Roman"/>
          <w:sz w:val="24"/>
          <w:szCs w:val="24"/>
          <w:lang w:val="en-US"/>
        </w:rPr>
        <w:t>, with</w:t>
      </w:r>
      <w:r w:rsidR="002349FB" w:rsidRPr="009A1C08">
        <w:rPr>
          <w:rFonts w:ascii="Times New Roman" w:hAnsi="Times New Roman" w:cs="Times New Roman"/>
          <w:sz w:val="24"/>
          <w:szCs w:val="24"/>
          <w:lang w:val="en-US"/>
        </w:rPr>
        <w:t xml:space="preserve"> nanoindentation</w:t>
      </w:r>
      <w:r w:rsidRPr="009A1C08">
        <w:rPr>
          <w:rFonts w:ascii="Times New Roman" w:hAnsi="Times New Roman" w:cs="Times New Roman"/>
          <w:sz w:val="24"/>
          <w:szCs w:val="24"/>
          <w:lang w:val="en-US"/>
        </w:rPr>
        <w:t xml:space="preserve"> results</w:t>
      </w:r>
      <w:r w:rsidR="00073D1F" w:rsidRPr="009A1C08">
        <w:rPr>
          <w:rFonts w:ascii="Times New Roman" w:hAnsi="Times New Roman" w:cs="Times New Roman"/>
          <w:sz w:val="24"/>
          <w:szCs w:val="24"/>
          <w:lang w:val="en-US"/>
        </w:rPr>
        <w:t xml:space="preserve"> </w:t>
      </w:r>
      <w:r w:rsidR="00BD2EAB" w:rsidRPr="009A1C08">
        <w:rPr>
          <w:rFonts w:ascii="Times New Roman" w:hAnsi="Times New Roman" w:cs="Times New Roman"/>
          <w:sz w:val="24"/>
          <w:szCs w:val="24"/>
          <w:lang w:val="en-US"/>
        </w:rPr>
        <w:t xml:space="preserve">on </w:t>
      </w:r>
      <w:r w:rsidR="007D3E4B" w:rsidRPr="009A1C08">
        <w:rPr>
          <w:rFonts w:ascii="Times New Roman" w:hAnsi="Times New Roman" w:cs="Times New Roman"/>
          <w:sz w:val="24"/>
          <w:szCs w:val="24"/>
          <w:lang w:val="en-US"/>
        </w:rPr>
        <w:t>smaller</w:t>
      </w:r>
      <w:r w:rsidR="00BD2EAB" w:rsidRPr="009A1C08">
        <w:rPr>
          <w:rFonts w:ascii="Times New Roman" w:hAnsi="Times New Roman" w:cs="Times New Roman"/>
          <w:sz w:val="24"/>
          <w:szCs w:val="24"/>
          <w:lang w:val="en-US"/>
        </w:rPr>
        <w:t xml:space="preserve"> scale</w:t>
      </w:r>
      <w:r w:rsidR="002349FB" w:rsidRPr="009A1C08">
        <w:rPr>
          <w:rFonts w:ascii="Times New Roman" w:hAnsi="Times New Roman" w:cs="Times New Roman"/>
          <w:sz w:val="24"/>
          <w:szCs w:val="24"/>
          <w:lang w:val="en-US"/>
        </w:rPr>
        <w:t xml:space="preserve">, it </w:t>
      </w:r>
      <w:r w:rsidR="00BD2EAB" w:rsidRPr="009A1C08">
        <w:rPr>
          <w:rFonts w:ascii="Times New Roman" w:hAnsi="Times New Roman" w:cs="Times New Roman"/>
          <w:sz w:val="24"/>
          <w:szCs w:val="24"/>
          <w:lang w:val="en-US"/>
        </w:rPr>
        <w:t>was</w:t>
      </w:r>
      <w:r w:rsidR="002349FB" w:rsidRPr="009A1C08">
        <w:rPr>
          <w:rFonts w:ascii="Times New Roman" w:hAnsi="Times New Roman" w:cs="Times New Roman"/>
          <w:sz w:val="24"/>
          <w:szCs w:val="24"/>
          <w:lang w:val="en-US"/>
        </w:rPr>
        <w:t xml:space="preserve"> evident that elasticit</w:t>
      </w:r>
      <w:r w:rsidR="00380897" w:rsidRPr="009A1C08">
        <w:rPr>
          <w:rFonts w:ascii="Times New Roman" w:hAnsi="Times New Roman" w:cs="Times New Roman"/>
          <w:sz w:val="24"/>
          <w:szCs w:val="24"/>
          <w:lang w:val="en-US"/>
        </w:rPr>
        <w:t>ies</w:t>
      </w:r>
      <w:r w:rsidR="002349FB" w:rsidRPr="009A1C08">
        <w:rPr>
          <w:rFonts w:ascii="Times New Roman" w:hAnsi="Times New Roman" w:cs="Times New Roman"/>
          <w:sz w:val="24"/>
          <w:szCs w:val="24"/>
          <w:lang w:val="en-US"/>
        </w:rPr>
        <w:t xml:space="preserve"> </w:t>
      </w:r>
      <w:r w:rsidR="00B90BF0" w:rsidRPr="009A1C08">
        <w:rPr>
          <w:rFonts w:ascii="Times New Roman" w:hAnsi="Times New Roman" w:cs="Times New Roman"/>
          <w:sz w:val="24"/>
          <w:szCs w:val="24"/>
          <w:lang w:val="en-US"/>
        </w:rPr>
        <w:t>differ</w:t>
      </w:r>
      <w:r w:rsidR="00BD2EAB" w:rsidRPr="009A1C08">
        <w:rPr>
          <w:rFonts w:ascii="Times New Roman" w:hAnsi="Times New Roman" w:cs="Times New Roman"/>
          <w:sz w:val="24"/>
          <w:szCs w:val="24"/>
          <w:lang w:val="en-US"/>
        </w:rPr>
        <w:t>ed</w:t>
      </w:r>
      <w:ins w:id="1679" w:author="Alexander Resch" w:date="2022-01-17T21:08:00Z">
        <w:r w:rsidR="0053741A">
          <w:rPr>
            <w:rFonts w:ascii="Times New Roman" w:hAnsi="Times New Roman" w:cs="Times New Roman"/>
            <w:sz w:val="24"/>
            <w:szCs w:val="24"/>
            <w:lang w:val="en-US"/>
          </w:rPr>
          <w:t>, with</w:t>
        </w:r>
      </w:ins>
      <w:r w:rsidR="00B90BF0" w:rsidRPr="009A1C08">
        <w:rPr>
          <w:rFonts w:ascii="Times New Roman" w:hAnsi="Times New Roman" w:cs="Times New Roman"/>
          <w:sz w:val="24"/>
          <w:szCs w:val="24"/>
          <w:lang w:val="en-US"/>
        </w:rPr>
        <w:t xml:space="preserve"> </w:t>
      </w:r>
      <w:del w:id="1680" w:author="Alexander Resch" w:date="2022-01-17T21:08:00Z">
        <w:r w:rsidR="002349FB" w:rsidRPr="009A1C08" w:rsidDel="0053741A">
          <w:rPr>
            <w:rFonts w:ascii="Times New Roman" w:hAnsi="Times New Roman" w:cs="Times New Roman"/>
            <w:sz w:val="24"/>
            <w:szCs w:val="24"/>
            <w:lang w:val="en-US"/>
          </w:rPr>
          <w:delText xml:space="preserve">and </w:delText>
        </w:r>
      </w:del>
      <w:r w:rsidR="002349FB" w:rsidRPr="009A1C08">
        <w:rPr>
          <w:rFonts w:ascii="Times New Roman" w:hAnsi="Times New Roman" w:cs="Times New Roman"/>
          <w:sz w:val="24"/>
          <w:szCs w:val="24"/>
          <w:lang w:val="en-US"/>
        </w:rPr>
        <w:t>material characteri</w:t>
      </w:r>
      <w:r w:rsidRPr="009A1C08">
        <w:rPr>
          <w:rFonts w:ascii="Times New Roman" w:hAnsi="Times New Roman" w:cs="Times New Roman"/>
          <w:sz w:val="24"/>
          <w:szCs w:val="24"/>
          <w:lang w:val="en-US"/>
        </w:rPr>
        <w:t>stics</w:t>
      </w:r>
      <w:r w:rsidR="002349FB" w:rsidRPr="009A1C08">
        <w:rPr>
          <w:rFonts w:ascii="Times New Roman" w:hAnsi="Times New Roman" w:cs="Times New Roman"/>
          <w:sz w:val="24"/>
          <w:szCs w:val="24"/>
          <w:lang w:val="en-US"/>
        </w:rPr>
        <w:t xml:space="preserve"> at both scales describ</w:t>
      </w:r>
      <w:ins w:id="1681" w:author="Alexander Resch" w:date="2022-01-17T21:09:00Z">
        <w:r w:rsidR="0053741A">
          <w:rPr>
            <w:rFonts w:ascii="Times New Roman" w:hAnsi="Times New Roman" w:cs="Times New Roman"/>
            <w:sz w:val="24"/>
            <w:szCs w:val="24"/>
            <w:lang w:val="en-US"/>
          </w:rPr>
          <w:t>ing</w:t>
        </w:r>
      </w:ins>
      <w:del w:id="1682" w:author="Alexander Resch" w:date="2022-01-17T21:09:00Z">
        <w:r w:rsidR="002349FB" w:rsidRPr="009A1C08" w:rsidDel="0053741A">
          <w:rPr>
            <w:rFonts w:ascii="Times New Roman" w:hAnsi="Times New Roman" w:cs="Times New Roman"/>
            <w:sz w:val="24"/>
            <w:szCs w:val="24"/>
            <w:lang w:val="en-US"/>
          </w:rPr>
          <w:delText>e</w:delText>
        </w:r>
        <w:r w:rsidR="00504209" w:rsidRPr="009A1C08" w:rsidDel="0053741A">
          <w:rPr>
            <w:rFonts w:ascii="Times New Roman" w:hAnsi="Times New Roman" w:cs="Times New Roman"/>
            <w:sz w:val="24"/>
            <w:szCs w:val="24"/>
            <w:lang w:val="en-US"/>
          </w:rPr>
          <w:delText>d</w:delText>
        </w:r>
      </w:del>
      <w:r w:rsidR="002349FB" w:rsidRPr="009A1C08">
        <w:rPr>
          <w:rFonts w:ascii="Times New Roman" w:hAnsi="Times New Roman" w:cs="Times New Roman"/>
          <w:sz w:val="24"/>
          <w:szCs w:val="24"/>
          <w:lang w:val="en-US"/>
        </w:rPr>
        <w:t xml:space="preserve"> different processes </w:t>
      </w:r>
      <w:r w:rsidR="00B90BF0" w:rsidRPr="009A1C08">
        <w:rPr>
          <w:rFonts w:ascii="Times New Roman" w:hAnsi="Times New Roman" w:cs="Times New Roman"/>
          <w:sz w:val="24"/>
          <w:szCs w:val="24"/>
          <w:lang w:val="en-US"/>
        </w:rPr>
        <w:t>within the material.</w:t>
      </w:r>
      <w:r w:rsidRPr="009A1C08">
        <w:rPr>
          <w:rFonts w:ascii="Times New Roman" w:hAnsi="Times New Roman" w:cs="Times New Roman"/>
          <w:sz w:val="24"/>
          <w:szCs w:val="24"/>
          <w:lang w:val="en-US"/>
        </w:rPr>
        <w:t xml:space="preserve"> </w:t>
      </w:r>
      <w:r w:rsidR="00EA3BB0" w:rsidRPr="009A1C08">
        <w:rPr>
          <w:rFonts w:ascii="Times New Roman" w:hAnsi="Times New Roman" w:cs="Times New Roman"/>
          <w:sz w:val="24"/>
          <w:szCs w:val="24"/>
          <w:lang w:val="en-US"/>
        </w:rPr>
        <w:t>N</w:t>
      </w:r>
      <w:r w:rsidRPr="009A1C08">
        <w:rPr>
          <w:rFonts w:ascii="Times New Roman" w:hAnsi="Times New Roman" w:cs="Times New Roman"/>
          <w:sz w:val="24"/>
          <w:szCs w:val="24"/>
          <w:lang w:val="en-US"/>
        </w:rPr>
        <w:t xml:space="preserve">anoindentation captures </w:t>
      </w:r>
      <w:r w:rsidR="00B00C5E" w:rsidRPr="009A1C08">
        <w:rPr>
          <w:rFonts w:ascii="Times New Roman" w:hAnsi="Times New Roman" w:cs="Times New Roman"/>
          <w:sz w:val="24"/>
          <w:szCs w:val="24"/>
          <w:lang w:val="en-US"/>
        </w:rPr>
        <w:t xml:space="preserve">microscale </w:t>
      </w:r>
      <w:r w:rsidR="004E072A" w:rsidRPr="009A1C08">
        <w:rPr>
          <w:rFonts w:ascii="Times New Roman" w:hAnsi="Times New Roman" w:cs="Times New Roman"/>
          <w:sz w:val="24"/>
          <w:szCs w:val="24"/>
          <w:lang w:val="en-US"/>
        </w:rPr>
        <w:t xml:space="preserve">protein-network </w:t>
      </w:r>
      <w:r w:rsidR="00FC5159" w:rsidRPr="009A1C08">
        <w:rPr>
          <w:rFonts w:ascii="Times New Roman" w:hAnsi="Times New Roman" w:cs="Times New Roman"/>
          <w:sz w:val="24"/>
          <w:szCs w:val="24"/>
          <w:lang w:val="en-US"/>
        </w:rPr>
        <w:t xml:space="preserve">deformations, mainly attributed to water redistribution within the hydrogel, </w:t>
      </w:r>
      <w:r w:rsidR="00EA3BB0" w:rsidRPr="009A1C08">
        <w:rPr>
          <w:rFonts w:ascii="Times New Roman" w:hAnsi="Times New Roman" w:cs="Times New Roman"/>
          <w:sz w:val="24"/>
          <w:szCs w:val="24"/>
          <w:lang w:val="en-US"/>
        </w:rPr>
        <w:t>as well as inhomogeneities within the hydrogel. In contrast, DMA investigates the material’s bulk behavior,</w:t>
      </w:r>
      <w:ins w:id="1683" w:author="Alexander Resch" w:date="2022-01-17T21:09:00Z">
        <w:r w:rsidR="0053741A">
          <w:rPr>
            <w:rFonts w:ascii="Times New Roman" w:hAnsi="Times New Roman" w:cs="Times New Roman"/>
            <w:sz w:val="24"/>
            <w:szCs w:val="24"/>
            <w:lang w:val="en-US"/>
          </w:rPr>
          <w:t xml:space="preserve"> while </w:t>
        </w:r>
      </w:ins>
      <w:del w:id="1684" w:author="Alexander Resch" w:date="2022-01-17T21:09:00Z">
        <w:r w:rsidR="00EA3BB0" w:rsidRPr="009A1C08" w:rsidDel="0053741A">
          <w:rPr>
            <w:rFonts w:ascii="Times New Roman" w:hAnsi="Times New Roman" w:cs="Times New Roman"/>
            <w:sz w:val="24"/>
            <w:szCs w:val="24"/>
            <w:lang w:val="en-US"/>
          </w:rPr>
          <w:delText xml:space="preserve"> but is also </w:delText>
        </w:r>
      </w:del>
      <w:ins w:id="1685" w:author="Alexander Resch" w:date="2022-01-17T21:09:00Z">
        <w:r w:rsidR="0053741A">
          <w:rPr>
            <w:rFonts w:ascii="Times New Roman" w:hAnsi="Times New Roman" w:cs="Times New Roman"/>
            <w:sz w:val="24"/>
            <w:szCs w:val="24"/>
            <w:lang w:val="en-US"/>
          </w:rPr>
          <w:t xml:space="preserve">still being </w:t>
        </w:r>
      </w:ins>
      <w:r w:rsidR="00EA3BB0" w:rsidRPr="009A1C08">
        <w:rPr>
          <w:rFonts w:ascii="Times New Roman" w:hAnsi="Times New Roman" w:cs="Times New Roman"/>
          <w:sz w:val="24"/>
          <w:szCs w:val="24"/>
          <w:lang w:val="en-US"/>
        </w:rPr>
        <w:t>susceptible to local inhomogeneities</w:t>
      </w:r>
      <w:ins w:id="1686" w:author="Alexander Resch" w:date="2022-01-17T21:09:00Z">
        <w:r w:rsidR="0053741A">
          <w:rPr>
            <w:rFonts w:ascii="Times New Roman" w:hAnsi="Times New Roman" w:cs="Times New Roman"/>
            <w:sz w:val="24"/>
            <w:szCs w:val="24"/>
            <w:lang w:val="en-US"/>
          </w:rPr>
          <w:t>,</w:t>
        </w:r>
      </w:ins>
      <w:r w:rsidR="00EA3BB0" w:rsidRPr="009A1C08">
        <w:rPr>
          <w:rFonts w:ascii="Times New Roman" w:hAnsi="Times New Roman" w:cs="Times New Roman"/>
          <w:sz w:val="24"/>
          <w:szCs w:val="24"/>
          <w:lang w:val="en-US"/>
        </w:rPr>
        <w:t xml:space="preserve"> potentially leading to micro-cracks that can </w:t>
      </w:r>
      <w:del w:id="1687" w:author="Alexander Resch" w:date="2022-01-17T21:10:00Z">
        <w:r w:rsidR="00EA3BB0" w:rsidRPr="009A1C08" w:rsidDel="0053741A">
          <w:rPr>
            <w:rFonts w:ascii="Times New Roman" w:hAnsi="Times New Roman" w:cs="Times New Roman"/>
            <w:sz w:val="24"/>
            <w:szCs w:val="24"/>
            <w:lang w:val="en-US"/>
          </w:rPr>
          <w:delText xml:space="preserve">propagate </w:delText>
        </w:r>
      </w:del>
      <w:ins w:id="1688" w:author="Alexander Resch" w:date="2022-01-17T21:10:00Z">
        <w:r w:rsidR="0053741A">
          <w:rPr>
            <w:rFonts w:ascii="Times New Roman" w:hAnsi="Times New Roman" w:cs="Times New Roman"/>
            <w:sz w:val="24"/>
            <w:szCs w:val="24"/>
            <w:lang w:val="en-US"/>
          </w:rPr>
          <w:t>expand</w:t>
        </w:r>
        <w:r w:rsidR="0053741A" w:rsidRPr="009A1C08">
          <w:rPr>
            <w:rFonts w:ascii="Times New Roman" w:hAnsi="Times New Roman" w:cs="Times New Roman"/>
            <w:sz w:val="24"/>
            <w:szCs w:val="24"/>
            <w:lang w:val="en-US"/>
          </w:rPr>
          <w:t xml:space="preserve"> </w:t>
        </w:r>
      </w:ins>
      <w:r w:rsidR="00EA3BB0" w:rsidRPr="009A1C08">
        <w:rPr>
          <w:rFonts w:ascii="Times New Roman" w:hAnsi="Times New Roman" w:cs="Times New Roman"/>
          <w:sz w:val="24"/>
          <w:szCs w:val="24"/>
          <w:lang w:val="en-US"/>
        </w:rPr>
        <w:t xml:space="preserve">in time. </w:t>
      </w:r>
    </w:p>
    <w:p w14:paraId="1B923D0A" w14:textId="0795510A" w:rsidR="008C4C5A" w:rsidRPr="009A1C08" w:rsidRDefault="007F317B"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Taken together, these results describe a robust, viscoelastic hydrogel material with </w:t>
      </w:r>
      <w:r w:rsidR="00504209" w:rsidRPr="009A1C08">
        <w:rPr>
          <w:rFonts w:ascii="Times New Roman" w:hAnsi="Times New Roman" w:cs="Times New Roman"/>
          <w:sz w:val="24"/>
          <w:szCs w:val="24"/>
          <w:lang w:val="en-US"/>
        </w:rPr>
        <w:t xml:space="preserve">high </w:t>
      </w:r>
      <w:r w:rsidRPr="009A1C08">
        <w:rPr>
          <w:rFonts w:ascii="Times New Roman" w:hAnsi="Times New Roman" w:cs="Times New Roman"/>
          <w:sz w:val="24"/>
          <w:szCs w:val="24"/>
          <w:lang w:val="en-US"/>
        </w:rPr>
        <w:t>tensile strength</w:t>
      </w:r>
      <w:ins w:id="1689" w:author="Alexander Resch" w:date="2022-01-17T21:10:00Z">
        <w:r w:rsidR="0053741A">
          <w:rPr>
            <w:rFonts w:ascii="Times New Roman" w:hAnsi="Times New Roman" w:cs="Times New Roman"/>
            <w:sz w:val="24"/>
            <w:szCs w:val="24"/>
            <w:lang w:val="en-US"/>
          </w:rPr>
          <w:t>.</w:t>
        </w:r>
      </w:ins>
      <w:r w:rsidR="009E3920" w:rsidRPr="009A1C08">
        <w:rPr>
          <w:rFonts w:ascii="Times New Roman" w:hAnsi="Times New Roman" w:cs="Times New Roman"/>
          <w:sz w:val="24"/>
          <w:szCs w:val="24"/>
          <w:lang w:val="en-US"/>
        </w:rPr>
        <w:t xml:space="preserve"> </w:t>
      </w:r>
      <w:del w:id="1690" w:author="Alexander Resch" w:date="2022-01-17T21:10:00Z">
        <w:r w:rsidR="009E3920" w:rsidRPr="009A1C08" w:rsidDel="0053741A">
          <w:rPr>
            <w:rFonts w:ascii="Times New Roman" w:hAnsi="Times New Roman" w:cs="Times New Roman"/>
            <w:sz w:val="24"/>
            <w:szCs w:val="24"/>
            <w:lang w:val="en-US"/>
          </w:rPr>
          <w:delText xml:space="preserve">and </w:delText>
        </w:r>
      </w:del>
      <w:ins w:id="1691" w:author="Alexander Resch" w:date="2022-01-17T21:10:00Z">
        <w:r w:rsidR="0053741A">
          <w:rPr>
            <w:rFonts w:ascii="Times New Roman" w:hAnsi="Times New Roman" w:cs="Times New Roman"/>
            <w:sz w:val="24"/>
            <w:szCs w:val="24"/>
            <w:lang w:val="en-US"/>
          </w:rPr>
          <w:t xml:space="preserve">They </w:t>
        </w:r>
      </w:ins>
      <w:r w:rsidR="009E3920" w:rsidRPr="009A1C08">
        <w:rPr>
          <w:rFonts w:ascii="Times New Roman" w:hAnsi="Times New Roman" w:cs="Times New Roman"/>
          <w:sz w:val="24"/>
          <w:szCs w:val="24"/>
          <w:lang w:val="en-US"/>
        </w:rPr>
        <w:t>confirm</w:t>
      </w:r>
      <w:del w:id="1692" w:author="anna.resch88@gmail.com" w:date="2022-01-03T10:37:00Z">
        <w:r w:rsidR="00504209" w:rsidRPr="009A1C08" w:rsidDel="000501AE">
          <w:rPr>
            <w:rFonts w:ascii="Times New Roman" w:hAnsi="Times New Roman" w:cs="Times New Roman"/>
            <w:sz w:val="24"/>
            <w:szCs w:val="24"/>
            <w:lang w:val="en-US"/>
          </w:rPr>
          <w:delText>ed</w:delText>
        </w:r>
      </w:del>
      <w:r w:rsidR="009E3920" w:rsidRPr="009A1C08">
        <w:rPr>
          <w:rFonts w:ascii="Times New Roman" w:hAnsi="Times New Roman" w:cs="Times New Roman"/>
          <w:sz w:val="24"/>
          <w:szCs w:val="24"/>
          <w:lang w:val="en-US"/>
        </w:rPr>
        <w:t xml:space="preserve"> that</w:t>
      </w:r>
      <w:r w:rsidRPr="009A1C08">
        <w:rPr>
          <w:rFonts w:ascii="Times New Roman" w:hAnsi="Times New Roman" w:cs="Times New Roman"/>
          <w:sz w:val="24"/>
          <w:szCs w:val="24"/>
          <w:lang w:val="en-US"/>
        </w:rPr>
        <w:t xml:space="preserve"> </w:t>
      </w:r>
      <w:r w:rsidR="009E3920" w:rsidRPr="009A1C08">
        <w:rPr>
          <w:rFonts w:ascii="Times New Roman" w:hAnsi="Times New Roman" w:cs="Times New Roman"/>
          <w:sz w:val="24"/>
          <w:szCs w:val="24"/>
          <w:lang w:val="en-US"/>
        </w:rPr>
        <w:t>m</w:t>
      </w:r>
      <w:r w:rsidRPr="009A1C08">
        <w:rPr>
          <w:rFonts w:ascii="Times New Roman" w:hAnsi="Times New Roman" w:cs="Times New Roman"/>
          <w:sz w:val="24"/>
          <w:szCs w:val="24"/>
          <w:lang w:val="en-US"/>
        </w:rPr>
        <w:t xml:space="preserve">aterial stiffness can be adjusted by mixing </w:t>
      </w:r>
      <w:r w:rsidRPr="009A1C08">
        <w:rPr>
          <w:rFonts w:ascii="Times New Roman" w:hAnsi="Times New Roman" w:cs="Times New Roman"/>
          <w:sz w:val="24"/>
          <w:szCs w:val="24"/>
          <w:lang w:val="en-US"/>
        </w:rPr>
        <w:lastRenderedPageBreak/>
        <w:t xml:space="preserve">different building blocks at a given overall protein concentration, in addition to the choice of protein </w:t>
      </w:r>
      <w:r w:rsidR="00B63C14" w:rsidRPr="009A1C08">
        <w:rPr>
          <w:rFonts w:ascii="Times New Roman" w:hAnsi="Times New Roman" w:cs="Times New Roman"/>
          <w:sz w:val="24"/>
          <w:szCs w:val="24"/>
          <w:lang w:val="en-US"/>
        </w:rPr>
        <w:t>spacer</w:t>
      </w:r>
      <w:r w:rsidRPr="009A1C08">
        <w:rPr>
          <w:rFonts w:ascii="Times New Roman" w:hAnsi="Times New Roman" w:cs="Times New Roman"/>
          <w:sz w:val="24"/>
          <w:szCs w:val="24"/>
          <w:lang w:val="en-US"/>
        </w:rPr>
        <w:t xml:space="preserve"> length. </w:t>
      </w:r>
      <w:r w:rsidRPr="00147B5E">
        <w:rPr>
          <w:rFonts w:ascii="Times New Roman" w:hAnsi="Times New Roman" w:cs="Times New Roman"/>
          <w:sz w:val="24"/>
          <w:szCs w:val="24"/>
          <w:highlight w:val="darkCyan"/>
          <w:lang w:val="en-US"/>
        </w:rPr>
        <w:t>The choice of catalyst play</w:t>
      </w:r>
      <w:r w:rsidR="0057053F" w:rsidRPr="00147B5E">
        <w:rPr>
          <w:rFonts w:ascii="Times New Roman" w:hAnsi="Times New Roman" w:cs="Times New Roman"/>
          <w:sz w:val="24"/>
          <w:szCs w:val="24"/>
          <w:highlight w:val="darkCyan"/>
          <w:lang w:val="en-US"/>
        </w:rPr>
        <w:t>s</w:t>
      </w:r>
      <w:r w:rsidRPr="00147B5E">
        <w:rPr>
          <w:rFonts w:ascii="Times New Roman" w:hAnsi="Times New Roman" w:cs="Times New Roman"/>
          <w:sz w:val="24"/>
          <w:szCs w:val="24"/>
          <w:highlight w:val="darkCyan"/>
          <w:lang w:val="en-US"/>
        </w:rPr>
        <w:t xml:space="preserve"> a role as well</w:t>
      </w:r>
      <w:r w:rsidR="006D5332" w:rsidRPr="00147B5E">
        <w:rPr>
          <w:rFonts w:ascii="Times New Roman" w:hAnsi="Times New Roman" w:cs="Times New Roman"/>
          <w:sz w:val="24"/>
          <w:szCs w:val="24"/>
          <w:highlight w:val="darkCyan"/>
          <w:lang w:val="en-US"/>
        </w:rPr>
        <w:t xml:space="preserve"> due to varied crosslinking efficiency</w:t>
      </w:r>
      <w:r w:rsidR="0057053F" w:rsidRPr="00147B5E">
        <w:rPr>
          <w:rFonts w:ascii="Times New Roman" w:hAnsi="Times New Roman" w:cs="Times New Roman"/>
          <w:sz w:val="24"/>
          <w:szCs w:val="24"/>
          <w:highlight w:val="darkCyan"/>
          <w:lang w:val="en-US"/>
        </w:rPr>
        <w:t xml:space="preserve"> (</w:t>
      </w:r>
      <w:r w:rsidR="00634335" w:rsidRPr="00147B5E">
        <w:rPr>
          <w:rFonts w:ascii="Times New Roman" w:hAnsi="Times New Roman" w:cs="Times New Roman"/>
          <w:sz w:val="24"/>
          <w:szCs w:val="24"/>
          <w:highlight w:val="darkCyan"/>
          <w:lang w:val="en-US"/>
          <w:rPrChange w:id="1693" w:author="Bizan N. Balzer" w:date="2021-10-07T16:27:00Z">
            <w:rPr>
              <w:rFonts w:ascii="Times New Roman" w:hAnsi="Times New Roman" w:cs="Times New Roman"/>
              <w:sz w:val="24"/>
              <w:szCs w:val="24"/>
              <w:lang w:val="en-US"/>
            </w:rPr>
          </w:rPrChange>
        </w:rPr>
        <w:t xml:space="preserve">SI </w:t>
      </w:r>
      <w:r w:rsidR="007237EA" w:rsidRPr="00147B5E">
        <w:rPr>
          <w:rFonts w:ascii="Times New Roman" w:hAnsi="Times New Roman" w:cs="Times New Roman"/>
          <w:sz w:val="24"/>
          <w:szCs w:val="24"/>
          <w:highlight w:val="darkCyan"/>
          <w:lang w:val="en-US"/>
          <w:rPrChange w:id="1694" w:author="Bizan N. Balzer" w:date="2021-10-07T16:27:00Z">
            <w:rPr>
              <w:rFonts w:ascii="Times New Roman" w:hAnsi="Times New Roman" w:cs="Times New Roman"/>
              <w:sz w:val="24"/>
              <w:szCs w:val="24"/>
              <w:lang w:val="en-US"/>
            </w:rPr>
          </w:rPrChange>
        </w:rPr>
        <w:t>T</w:t>
      </w:r>
      <w:r w:rsidR="0057053F" w:rsidRPr="00147B5E">
        <w:rPr>
          <w:rFonts w:ascii="Times New Roman" w:hAnsi="Times New Roman" w:cs="Times New Roman"/>
          <w:sz w:val="24"/>
          <w:szCs w:val="24"/>
          <w:highlight w:val="darkCyan"/>
          <w:lang w:val="en-US"/>
          <w:rPrChange w:id="1695" w:author="Bizan N. Balzer" w:date="2021-10-07T16:27:00Z">
            <w:rPr>
              <w:rFonts w:ascii="Times New Roman" w:hAnsi="Times New Roman" w:cs="Times New Roman"/>
              <w:sz w:val="24"/>
              <w:szCs w:val="24"/>
              <w:lang w:val="en-US"/>
            </w:rPr>
          </w:rPrChange>
        </w:rPr>
        <w:t>able S-</w:t>
      </w:r>
      <w:ins w:id="1696" w:author="anna.resch88@gmail.com" w:date="2022-01-16T12:24:00Z">
        <w:r w:rsidR="002D3173">
          <w:rPr>
            <w:rFonts w:ascii="Times New Roman" w:hAnsi="Times New Roman" w:cs="Times New Roman"/>
            <w:sz w:val="24"/>
            <w:szCs w:val="24"/>
            <w:highlight w:val="darkCyan"/>
            <w:lang w:val="en-US"/>
          </w:rPr>
          <w:t>2</w:t>
        </w:r>
      </w:ins>
      <w:del w:id="1697" w:author="Bizan N. Balzer" w:date="2021-10-07T22:10:00Z">
        <w:r w:rsidR="0057053F" w:rsidRPr="00147B5E" w:rsidDel="005F3832">
          <w:rPr>
            <w:rFonts w:ascii="Times New Roman" w:hAnsi="Times New Roman" w:cs="Times New Roman"/>
            <w:sz w:val="24"/>
            <w:szCs w:val="24"/>
            <w:highlight w:val="darkCyan"/>
            <w:lang w:val="en-US"/>
            <w:rPrChange w:id="1698" w:author="Bizan N. Balzer" w:date="2021-10-07T16:27:00Z">
              <w:rPr>
                <w:rFonts w:ascii="Times New Roman" w:hAnsi="Times New Roman" w:cs="Times New Roman"/>
                <w:sz w:val="24"/>
                <w:szCs w:val="24"/>
                <w:lang w:val="en-US"/>
              </w:rPr>
            </w:rPrChange>
          </w:rPr>
          <w:delText>2</w:delText>
        </w:r>
      </w:del>
      <w:ins w:id="1699" w:author="Bizan N. Balzer" w:date="2021-10-07T22:10:00Z">
        <w:del w:id="1700" w:author="anna.resch88@gmail.com" w:date="2022-01-16T12:24:00Z">
          <w:r w:rsidR="005F3832" w:rsidRPr="00147B5E" w:rsidDel="002D3173">
            <w:rPr>
              <w:rFonts w:ascii="Times New Roman" w:hAnsi="Times New Roman" w:cs="Times New Roman"/>
              <w:sz w:val="24"/>
              <w:szCs w:val="24"/>
              <w:highlight w:val="darkCyan"/>
              <w:lang w:val="en-US"/>
            </w:rPr>
            <w:delText>5</w:delText>
          </w:r>
        </w:del>
      </w:ins>
      <w:r w:rsidR="0057053F" w:rsidRPr="00147B5E">
        <w:rPr>
          <w:rFonts w:ascii="Times New Roman" w:hAnsi="Times New Roman" w:cs="Times New Roman"/>
          <w:sz w:val="24"/>
          <w:szCs w:val="24"/>
          <w:highlight w:val="darkCyan"/>
          <w:lang w:val="en-US"/>
        </w:rPr>
        <w:t>)</w:t>
      </w:r>
      <w:r w:rsidRPr="00147B5E">
        <w:rPr>
          <w:rFonts w:ascii="Times New Roman" w:hAnsi="Times New Roman" w:cs="Times New Roman"/>
          <w:sz w:val="24"/>
          <w:szCs w:val="24"/>
          <w:highlight w:val="darkCyan"/>
          <w:lang w:val="en-US"/>
        </w:rPr>
        <w:t xml:space="preserve">. </w:t>
      </w:r>
      <w:ins w:id="1701" w:author="Bizan N. Balzer" w:date="2021-10-07T23:06:00Z">
        <w:r w:rsidR="00622446" w:rsidRPr="00147B5E">
          <w:rPr>
            <w:rFonts w:ascii="Times New Roman" w:hAnsi="Times New Roman" w:cs="Times New Roman"/>
            <w:sz w:val="24"/>
            <w:szCs w:val="24"/>
            <w:highlight w:val="darkCyan"/>
            <w:lang w:val="en-US"/>
          </w:rPr>
          <w:t>MORE EXPLANATION NEEDED!</w:t>
        </w:r>
      </w:ins>
    </w:p>
    <w:p w14:paraId="5F800C05" w14:textId="11DD9D76" w:rsidR="00E229B7" w:rsidRPr="009A1C08" w:rsidRDefault="00377830" w:rsidP="00E229B7">
      <w:pPr>
        <w:spacing w:line="360" w:lineRule="auto"/>
        <w:jc w:val="both"/>
        <w:rPr>
          <w:rFonts w:ascii="Times New Roman" w:hAnsi="Times New Roman" w:cs="Times New Roman"/>
          <w:i/>
          <w:iCs/>
          <w:lang w:val="en-US"/>
        </w:rPr>
      </w:pPr>
      <w:commentRangeStart w:id="1702"/>
      <w:del w:id="1703" w:author="anna.resch88@gmail.com" w:date="2022-01-03T10:38:00Z">
        <w:r w:rsidRPr="009A1C08" w:rsidDel="000501AE">
          <w:rPr>
            <w:rFonts w:ascii="Times New Roman" w:hAnsi="Times New Roman" w:cs="Times New Roman"/>
            <w:noProof/>
            <w:lang w:eastAsia="de-DE"/>
          </w:rPr>
          <w:drawing>
            <wp:inline distT="0" distB="0" distL="0" distR="0" wp14:anchorId="488ED8A0" wp14:editId="3BFB32DD">
              <wp:extent cx="5753100" cy="6026608"/>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53100" cy="6026608"/>
                      </a:xfrm>
                      <a:prstGeom prst="rect">
                        <a:avLst/>
                      </a:prstGeom>
                      <a:noFill/>
                      <a:ln>
                        <a:noFill/>
                      </a:ln>
                    </pic:spPr>
                  </pic:pic>
                </a:graphicData>
              </a:graphic>
            </wp:inline>
          </w:drawing>
        </w:r>
      </w:del>
      <w:commentRangeEnd w:id="1702"/>
      <w:r w:rsidR="00A81E7E">
        <w:rPr>
          <w:rStyle w:val="Kommentarzeichen"/>
        </w:rPr>
        <w:commentReference w:id="1702"/>
      </w:r>
      <w:r w:rsidR="00E62CF9" w:rsidRPr="009A1C08">
        <w:rPr>
          <w:rFonts w:ascii="Times New Roman" w:hAnsi="Times New Roman" w:cs="Times New Roman"/>
          <w:b/>
          <w:bCs/>
          <w:iCs/>
          <w:sz w:val="24"/>
          <w:szCs w:val="24"/>
          <w:lang w:val="en-US"/>
        </w:rPr>
        <w:t xml:space="preserve">Figure </w:t>
      </w:r>
      <w:r w:rsidR="00AA3BEB" w:rsidRPr="009A1C08">
        <w:rPr>
          <w:rFonts w:ascii="Times New Roman" w:hAnsi="Times New Roman" w:cs="Times New Roman"/>
          <w:b/>
          <w:bCs/>
          <w:iCs/>
          <w:sz w:val="24"/>
          <w:szCs w:val="24"/>
          <w:lang w:val="en-US"/>
        </w:rPr>
        <w:t>4</w:t>
      </w:r>
      <w:r w:rsidR="008D65D5" w:rsidRPr="009A1C08">
        <w:rPr>
          <w:rFonts w:ascii="Times New Roman" w:hAnsi="Times New Roman" w:cs="Times New Roman"/>
          <w:b/>
          <w:bCs/>
          <w:iCs/>
          <w:sz w:val="24"/>
          <w:szCs w:val="24"/>
          <w:lang w:val="en-US"/>
        </w:rPr>
        <w:t>:</w:t>
      </w:r>
      <w:r w:rsidR="00E62CF9" w:rsidRPr="009A1C08">
        <w:rPr>
          <w:rFonts w:ascii="Times New Roman" w:hAnsi="Times New Roman" w:cs="Times New Roman"/>
          <w:iCs/>
          <w:sz w:val="24"/>
          <w:szCs w:val="24"/>
          <w:lang w:val="en-US"/>
        </w:rPr>
        <w:t xml:space="preserve"> </w:t>
      </w:r>
      <w:r w:rsidR="00E62CF9" w:rsidRPr="002D3173">
        <w:rPr>
          <w:rFonts w:ascii="Times New Roman" w:hAnsi="Times New Roman" w:cs="Times New Roman"/>
          <w:bCs/>
          <w:iCs/>
          <w:sz w:val="24"/>
          <w:szCs w:val="24"/>
          <w:highlight w:val="magenta"/>
          <w:lang w:val="en-US"/>
          <w:rPrChange w:id="1704" w:author="anna.resch88@gmail.com" w:date="2022-01-16T12:24:00Z">
            <w:rPr>
              <w:rFonts w:ascii="Times New Roman" w:hAnsi="Times New Roman" w:cs="Times New Roman"/>
              <w:bCs/>
              <w:iCs/>
              <w:sz w:val="24"/>
              <w:szCs w:val="24"/>
              <w:lang w:val="en-US"/>
            </w:rPr>
          </w:rPrChange>
        </w:rPr>
        <w:t xml:space="preserve">Uniaxial tensile stretch data show </w:t>
      </w:r>
      <w:r w:rsidR="00EA3BB0" w:rsidRPr="002D3173">
        <w:rPr>
          <w:rFonts w:ascii="Times New Roman" w:hAnsi="Times New Roman" w:cs="Times New Roman"/>
          <w:bCs/>
          <w:iCs/>
          <w:sz w:val="24"/>
          <w:szCs w:val="24"/>
          <w:highlight w:val="magenta"/>
          <w:lang w:val="en-US"/>
          <w:rPrChange w:id="1705" w:author="anna.resch88@gmail.com" w:date="2022-01-16T12:24:00Z">
            <w:rPr>
              <w:rFonts w:ascii="Times New Roman" w:hAnsi="Times New Roman" w:cs="Times New Roman"/>
              <w:bCs/>
              <w:iCs/>
              <w:sz w:val="24"/>
              <w:szCs w:val="24"/>
              <w:lang w:val="en-US"/>
            </w:rPr>
          </w:rPrChange>
        </w:rPr>
        <w:t xml:space="preserve">robust hysteresis, </w:t>
      </w:r>
      <w:r w:rsidR="00E62CF9" w:rsidRPr="002D3173">
        <w:rPr>
          <w:rFonts w:ascii="Times New Roman" w:hAnsi="Times New Roman" w:cs="Times New Roman"/>
          <w:bCs/>
          <w:iCs/>
          <w:sz w:val="24"/>
          <w:szCs w:val="24"/>
          <w:highlight w:val="magenta"/>
          <w:lang w:val="en-US"/>
          <w:rPrChange w:id="1706" w:author="anna.resch88@gmail.com" w:date="2022-01-16T12:24:00Z">
            <w:rPr>
              <w:rFonts w:ascii="Times New Roman" w:hAnsi="Times New Roman" w:cs="Times New Roman"/>
              <w:bCs/>
              <w:iCs/>
              <w:sz w:val="24"/>
              <w:szCs w:val="24"/>
              <w:lang w:val="en-US"/>
            </w:rPr>
          </w:rPrChange>
        </w:rPr>
        <w:t>high elasticity and no evidence of fatigue</w:t>
      </w:r>
      <w:r w:rsidR="008D65D5" w:rsidRPr="002D3173">
        <w:rPr>
          <w:rFonts w:ascii="Times New Roman" w:hAnsi="Times New Roman" w:cs="Times New Roman"/>
          <w:bCs/>
          <w:iCs/>
          <w:sz w:val="24"/>
          <w:szCs w:val="24"/>
          <w:highlight w:val="magenta"/>
          <w:lang w:val="en-US"/>
          <w:rPrChange w:id="1707" w:author="anna.resch88@gmail.com" w:date="2022-01-16T12:24:00Z">
            <w:rPr>
              <w:rFonts w:ascii="Times New Roman" w:hAnsi="Times New Roman" w:cs="Times New Roman"/>
              <w:bCs/>
              <w:iCs/>
              <w:sz w:val="24"/>
              <w:szCs w:val="24"/>
              <w:lang w:val="en-US"/>
            </w:rPr>
          </w:rPrChange>
        </w:rPr>
        <w:t xml:space="preserve"> on a macroscopic scale</w:t>
      </w:r>
      <w:r w:rsidR="00E62CF9" w:rsidRPr="002D3173">
        <w:rPr>
          <w:rFonts w:ascii="Times New Roman" w:hAnsi="Times New Roman" w:cs="Times New Roman"/>
          <w:iCs/>
          <w:sz w:val="24"/>
          <w:szCs w:val="24"/>
          <w:highlight w:val="magenta"/>
          <w:lang w:val="en-US"/>
          <w:rPrChange w:id="1708" w:author="anna.resch88@gmail.com" w:date="2022-01-16T12:24:00Z">
            <w:rPr>
              <w:rFonts w:ascii="Times New Roman" w:hAnsi="Times New Roman" w:cs="Times New Roman"/>
              <w:iCs/>
              <w:sz w:val="24"/>
              <w:szCs w:val="24"/>
              <w:lang w:val="en-US"/>
            </w:rPr>
          </w:rPrChange>
        </w:rPr>
        <w:t xml:space="preserve">. </w:t>
      </w:r>
      <w:del w:id="1709" w:author="anna.resch88@gmail.com" w:date="2022-01-03T10:38:00Z">
        <w:r w:rsidR="00E62CF9" w:rsidRPr="002D3173" w:rsidDel="000501AE">
          <w:rPr>
            <w:rFonts w:ascii="Times New Roman" w:hAnsi="Times New Roman" w:cs="Times New Roman"/>
            <w:iCs/>
            <w:sz w:val="24"/>
            <w:szCs w:val="24"/>
            <w:highlight w:val="magenta"/>
            <w:lang w:val="en-US"/>
            <w:rPrChange w:id="1710" w:author="anna.resch88@gmail.com" w:date="2022-01-16T12:24:00Z">
              <w:rPr>
                <w:rFonts w:ascii="Times New Roman" w:hAnsi="Times New Roman" w:cs="Times New Roman"/>
                <w:iCs/>
                <w:sz w:val="24"/>
                <w:szCs w:val="24"/>
                <w:lang w:val="en-US"/>
              </w:rPr>
            </w:rPrChange>
          </w:rPr>
          <w:delText>Left panel: stress-strain curves for ULD-V20-ULD, 10</w:delText>
        </w:r>
        <w:r w:rsidR="002700AD" w:rsidRPr="002D3173" w:rsidDel="000501AE">
          <w:rPr>
            <w:rFonts w:ascii="Times New Roman" w:hAnsi="Times New Roman" w:cs="Times New Roman"/>
            <w:iCs/>
            <w:sz w:val="24"/>
            <w:szCs w:val="24"/>
            <w:highlight w:val="magenta"/>
            <w:lang w:val="en-US"/>
            <w:rPrChange w:id="1711" w:author="anna.resch88@gmail.com" w:date="2022-01-16T12:24:00Z">
              <w:rPr>
                <w:rFonts w:ascii="Times New Roman" w:hAnsi="Times New Roman" w:cs="Times New Roman"/>
                <w:iCs/>
                <w:sz w:val="24"/>
                <w:szCs w:val="24"/>
                <w:lang w:val="en-US"/>
              </w:rPr>
            </w:rPrChange>
          </w:rPr>
          <w:delText xml:space="preserve"> </w:delText>
        </w:r>
        <w:r w:rsidR="00E62CF9" w:rsidRPr="002D3173" w:rsidDel="000501AE">
          <w:rPr>
            <w:rFonts w:ascii="Times New Roman" w:hAnsi="Times New Roman" w:cs="Times New Roman"/>
            <w:iCs/>
            <w:sz w:val="24"/>
            <w:szCs w:val="24"/>
            <w:highlight w:val="magenta"/>
            <w:lang w:val="en-US"/>
            <w:rPrChange w:id="1712" w:author="anna.resch88@gmail.com" w:date="2022-01-16T12:24:00Z">
              <w:rPr>
                <w:rFonts w:ascii="Times New Roman" w:hAnsi="Times New Roman" w:cs="Times New Roman"/>
                <w:iCs/>
                <w:sz w:val="24"/>
                <w:szCs w:val="24"/>
                <w:lang w:val="en-US"/>
              </w:rPr>
            </w:rPrChange>
          </w:rPr>
          <w:delText>% protein, middle: ULD-V20-ULD, 20</w:delText>
        </w:r>
        <w:r w:rsidR="002700AD" w:rsidRPr="002D3173" w:rsidDel="000501AE">
          <w:rPr>
            <w:rFonts w:ascii="Times New Roman" w:hAnsi="Times New Roman" w:cs="Times New Roman"/>
            <w:iCs/>
            <w:sz w:val="24"/>
            <w:szCs w:val="24"/>
            <w:highlight w:val="magenta"/>
            <w:lang w:val="en-US"/>
            <w:rPrChange w:id="1713" w:author="anna.resch88@gmail.com" w:date="2022-01-16T12:24:00Z">
              <w:rPr>
                <w:rFonts w:ascii="Times New Roman" w:hAnsi="Times New Roman" w:cs="Times New Roman"/>
                <w:iCs/>
                <w:sz w:val="24"/>
                <w:szCs w:val="24"/>
                <w:lang w:val="en-US"/>
              </w:rPr>
            </w:rPrChange>
          </w:rPr>
          <w:delText xml:space="preserve"> </w:delText>
        </w:r>
        <w:r w:rsidR="00E62CF9" w:rsidRPr="002D3173" w:rsidDel="000501AE">
          <w:rPr>
            <w:rFonts w:ascii="Times New Roman" w:hAnsi="Times New Roman" w:cs="Times New Roman"/>
            <w:iCs/>
            <w:sz w:val="24"/>
            <w:szCs w:val="24"/>
            <w:highlight w:val="magenta"/>
            <w:lang w:val="en-US"/>
            <w:rPrChange w:id="1714" w:author="anna.resch88@gmail.com" w:date="2022-01-16T12:24:00Z">
              <w:rPr>
                <w:rFonts w:ascii="Times New Roman" w:hAnsi="Times New Roman" w:cs="Times New Roman"/>
                <w:iCs/>
                <w:sz w:val="24"/>
                <w:szCs w:val="24"/>
                <w:lang w:val="en-US"/>
              </w:rPr>
            </w:rPrChange>
          </w:rPr>
          <w:delText>% protein, and right panel: ULD-V40-ULD, 20</w:delText>
        </w:r>
        <w:r w:rsidR="002700AD" w:rsidRPr="002D3173" w:rsidDel="000501AE">
          <w:rPr>
            <w:rFonts w:ascii="Times New Roman" w:hAnsi="Times New Roman" w:cs="Times New Roman"/>
            <w:iCs/>
            <w:sz w:val="24"/>
            <w:szCs w:val="24"/>
            <w:highlight w:val="magenta"/>
            <w:lang w:val="en-US"/>
            <w:rPrChange w:id="1715" w:author="anna.resch88@gmail.com" w:date="2022-01-16T12:24:00Z">
              <w:rPr>
                <w:rFonts w:ascii="Times New Roman" w:hAnsi="Times New Roman" w:cs="Times New Roman"/>
                <w:iCs/>
                <w:sz w:val="24"/>
                <w:szCs w:val="24"/>
                <w:lang w:val="en-US"/>
              </w:rPr>
            </w:rPrChange>
          </w:rPr>
          <w:delText xml:space="preserve"> </w:delText>
        </w:r>
        <w:r w:rsidR="00E62CF9" w:rsidRPr="002D3173" w:rsidDel="000501AE">
          <w:rPr>
            <w:rFonts w:ascii="Times New Roman" w:hAnsi="Times New Roman" w:cs="Times New Roman"/>
            <w:iCs/>
            <w:sz w:val="24"/>
            <w:szCs w:val="24"/>
            <w:highlight w:val="magenta"/>
            <w:lang w:val="en-US"/>
            <w:rPrChange w:id="1716" w:author="anna.resch88@gmail.com" w:date="2022-01-16T12:24:00Z">
              <w:rPr>
                <w:rFonts w:ascii="Times New Roman" w:hAnsi="Times New Roman" w:cs="Times New Roman"/>
                <w:iCs/>
                <w:sz w:val="24"/>
                <w:szCs w:val="24"/>
                <w:lang w:val="en-US"/>
              </w:rPr>
            </w:rPrChange>
          </w:rPr>
          <w:delText>% protein</w:delText>
        </w:r>
        <w:r w:rsidR="009E3920" w:rsidRPr="002D3173" w:rsidDel="000501AE">
          <w:rPr>
            <w:rFonts w:ascii="Times New Roman" w:hAnsi="Times New Roman" w:cs="Times New Roman"/>
            <w:iCs/>
            <w:sz w:val="24"/>
            <w:szCs w:val="24"/>
            <w:highlight w:val="magenta"/>
            <w:lang w:val="en-US"/>
            <w:rPrChange w:id="1717" w:author="anna.resch88@gmail.com" w:date="2022-01-16T12:24:00Z">
              <w:rPr>
                <w:rFonts w:ascii="Times New Roman" w:hAnsi="Times New Roman" w:cs="Times New Roman"/>
                <w:iCs/>
                <w:sz w:val="24"/>
                <w:szCs w:val="24"/>
                <w:lang w:val="en-US"/>
              </w:rPr>
            </w:rPrChange>
          </w:rPr>
          <w:delText xml:space="preserve"> (all hydrogels</w:delText>
        </w:r>
        <w:r w:rsidR="00E62CF9" w:rsidRPr="002D3173" w:rsidDel="000501AE">
          <w:rPr>
            <w:rFonts w:ascii="Times New Roman" w:hAnsi="Times New Roman" w:cs="Times New Roman"/>
            <w:iCs/>
            <w:sz w:val="24"/>
            <w:szCs w:val="24"/>
            <w:highlight w:val="magenta"/>
            <w:lang w:val="en-US"/>
            <w:rPrChange w:id="1718" w:author="anna.resch88@gmail.com" w:date="2022-01-16T12:24:00Z">
              <w:rPr>
                <w:rFonts w:ascii="Times New Roman" w:hAnsi="Times New Roman" w:cs="Times New Roman"/>
                <w:iCs/>
                <w:sz w:val="24"/>
                <w:szCs w:val="24"/>
                <w:lang w:val="en-US"/>
              </w:rPr>
            </w:rPrChange>
          </w:rPr>
          <w:delText xml:space="preserve"> </w:delText>
        </w:r>
        <w:r w:rsidR="009E3920" w:rsidRPr="002D3173" w:rsidDel="000501AE">
          <w:rPr>
            <w:rFonts w:ascii="Times New Roman" w:hAnsi="Times New Roman" w:cs="Times New Roman"/>
            <w:iCs/>
            <w:sz w:val="24"/>
            <w:szCs w:val="24"/>
            <w:highlight w:val="magenta"/>
            <w:lang w:val="en-US"/>
            <w:rPrChange w:id="1719" w:author="anna.resch88@gmail.com" w:date="2022-01-16T12:24:00Z">
              <w:rPr>
                <w:rFonts w:ascii="Times New Roman" w:hAnsi="Times New Roman" w:cs="Times New Roman"/>
                <w:iCs/>
                <w:sz w:val="24"/>
                <w:szCs w:val="24"/>
                <w:lang w:val="en-US"/>
              </w:rPr>
            </w:rPrChange>
          </w:rPr>
          <w:delText xml:space="preserve">reconstituted </w:delText>
        </w:r>
        <w:r w:rsidR="00E62CF9" w:rsidRPr="002D3173" w:rsidDel="000501AE">
          <w:rPr>
            <w:rFonts w:ascii="Times New Roman" w:hAnsi="Times New Roman" w:cs="Times New Roman"/>
            <w:iCs/>
            <w:sz w:val="24"/>
            <w:szCs w:val="24"/>
            <w:highlight w:val="magenta"/>
            <w:lang w:val="en-US"/>
            <w:rPrChange w:id="1720" w:author="anna.resch88@gmail.com" w:date="2022-01-16T12:24:00Z">
              <w:rPr>
                <w:rFonts w:ascii="Times New Roman" w:hAnsi="Times New Roman" w:cs="Times New Roman"/>
                <w:iCs/>
                <w:sz w:val="24"/>
                <w:szCs w:val="24"/>
                <w:lang w:val="en-US"/>
              </w:rPr>
            </w:rPrChange>
          </w:rPr>
          <w:delText>in 4 M urea</w:delText>
        </w:r>
        <w:r w:rsidR="009E3920" w:rsidRPr="002D3173" w:rsidDel="000501AE">
          <w:rPr>
            <w:rFonts w:ascii="Times New Roman" w:hAnsi="Times New Roman" w:cs="Times New Roman"/>
            <w:iCs/>
            <w:sz w:val="24"/>
            <w:szCs w:val="24"/>
            <w:highlight w:val="magenta"/>
            <w:lang w:val="en-US"/>
            <w:rPrChange w:id="1721" w:author="anna.resch88@gmail.com" w:date="2022-01-16T12:24:00Z">
              <w:rPr>
                <w:rFonts w:ascii="Times New Roman" w:hAnsi="Times New Roman" w:cs="Times New Roman"/>
                <w:iCs/>
                <w:sz w:val="24"/>
                <w:szCs w:val="24"/>
                <w:lang w:val="en-US"/>
              </w:rPr>
            </w:rPrChange>
          </w:rPr>
          <w:delText xml:space="preserve"> and </w:delText>
        </w:r>
        <w:r w:rsidR="00C878C8" w:rsidRPr="002D3173" w:rsidDel="000501AE">
          <w:rPr>
            <w:rFonts w:ascii="Times New Roman" w:hAnsi="Times New Roman" w:cs="Times New Roman"/>
            <w:iCs/>
            <w:sz w:val="24"/>
            <w:szCs w:val="24"/>
            <w:highlight w:val="magenta"/>
            <w:lang w:val="en-US"/>
            <w:rPrChange w:id="1722" w:author="anna.resch88@gmail.com" w:date="2022-01-16T12:24:00Z">
              <w:rPr>
                <w:rFonts w:ascii="Times New Roman" w:hAnsi="Times New Roman" w:cs="Times New Roman"/>
                <w:iCs/>
                <w:sz w:val="24"/>
                <w:szCs w:val="24"/>
                <w:lang w:val="en-US"/>
              </w:rPr>
            </w:rPrChange>
          </w:rPr>
          <w:delText>photo</w:delText>
        </w:r>
        <w:r w:rsidR="009E3920" w:rsidRPr="002D3173" w:rsidDel="000501AE">
          <w:rPr>
            <w:rFonts w:ascii="Times New Roman" w:hAnsi="Times New Roman" w:cs="Times New Roman"/>
            <w:iCs/>
            <w:sz w:val="24"/>
            <w:szCs w:val="24"/>
            <w:highlight w:val="magenta"/>
            <w:lang w:val="en-US"/>
            <w:rPrChange w:id="1723" w:author="anna.resch88@gmail.com" w:date="2022-01-16T12:24:00Z">
              <w:rPr>
                <w:rFonts w:ascii="Times New Roman" w:hAnsi="Times New Roman" w:cs="Times New Roman"/>
                <w:iCs/>
                <w:sz w:val="24"/>
                <w:szCs w:val="24"/>
                <w:lang w:val="en-US"/>
              </w:rPr>
            </w:rPrChange>
          </w:rPr>
          <w:delText>crosslinked</w:delText>
        </w:r>
        <w:r w:rsidR="00E62CF9" w:rsidRPr="002D3173" w:rsidDel="000501AE">
          <w:rPr>
            <w:rFonts w:ascii="Times New Roman" w:hAnsi="Times New Roman" w:cs="Times New Roman"/>
            <w:iCs/>
            <w:sz w:val="24"/>
            <w:szCs w:val="24"/>
            <w:highlight w:val="magenta"/>
            <w:lang w:val="en-US"/>
            <w:rPrChange w:id="1724" w:author="anna.resch88@gmail.com" w:date="2022-01-16T12:24:00Z">
              <w:rPr>
                <w:rFonts w:ascii="Times New Roman" w:hAnsi="Times New Roman" w:cs="Times New Roman"/>
                <w:iCs/>
                <w:sz w:val="24"/>
                <w:szCs w:val="24"/>
                <w:lang w:val="en-US"/>
              </w:rPr>
            </w:rPrChange>
          </w:rPr>
          <w:delText xml:space="preserve"> with 2.5 mM riboflavin and 30 mM APS</w:delText>
        </w:r>
        <w:r w:rsidR="009E3920" w:rsidRPr="002D3173" w:rsidDel="000501AE">
          <w:rPr>
            <w:rFonts w:ascii="Times New Roman" w:hAnsi="Times New Roman" w:cs="Times New Roman"/>
            <w:iCs/>
            <w:sz w:val="24"/>
            <w:szCs w:val="24"/>
            <w:highlight w:val="magenta"/>
            <w:lang w:val="en-US"/>
            <w:rPrChange w:id="1725" w:author="anna.resch88@gmail.com" w:date="2022-01-16T12:24:00Z">
              <w:rPr>
                <w:rFonts w:ascii="Times New Roman" w:hAnsi="Times New Roman" w:cs="Times New Roman"/>
                <w:iCs/>
                <w:sz w:val="24"/>
                <w:szCs w:val="24"/>
                <w:lang w:val="en-US"/>
              </w:rPr>
            </w:rPrChange>
          </w:rPr>
          <w:delText>)</w:delText>
        </w:r>
        <w:r w:rsidR="00E62CF9" w:rsidRPr="002D3173" w:rsidDel="000501AE">
          <w:rPr>
            <w:rFonts w:ascii="Times New Roman" w:hAnsi="Times New Roman" w:cs="Times New Roman"/>
            <w:iCs/>
            <w:sz w:val="24"/>
            <w:szCs w:val="24"/>
            <w:highlight w:val="magenta"/>
            <w:lang w:val="en-US"/>
            <w:rPrChange w:id="1726" w:author="anna.resch88@gmail.com" w:date="2022-01-16T12:24:00Z">
              <w:rPr>
                <w:rFonts w:ascii="Times New Roman" w:hAnsi="Times New Roman" w:cs="Times New Roman"/>
                <w:iCs/>
                <w:sz w:val="24"/>
                <w:szCs w:val="24"/>
                <w:lang w:val="en-US"/>
              </w:rPr>
            </w:rPrChange>
          </w:rPr>
          <w:delText>. For each hydrogel type, a film was cast and cut into three slices (each slice = one sample). Each graph shows</w:delText>
        </w:r>
        <w:r w:rsidR="009E3920" w:rsidRPr="002D3173" w:rsidDel="000501AE">
          <w:rPr>
            <w:rFonts w:ascii="Times New Roman" w:hAnsi="Times New Roman" w:cs="Times New Roman"/>
            <w:iCs/>
            <w:sz w:val="24"/>
            <w:szCs w:val="24"/>
            <w:highlight w:val="magenta"/>
            <w:lang w:val="en-US"/>
            <w:rPrChange w:id="1727" w:author="anna.resch88@gmail.com" w:date="2022-01-16T12:24:00Z">
              <w:rPr>
                <w:rFonts w:ascii="Times New Roman" w:hAnsi="Times New Roman" w:cs="Times New Roman"/>
                <w:iCs/>
                <w:sz w:val="24"/>
                <w:szCs w:val="24"/>
                <w:lang w:val="en-US"/>
              </w:rPr>
            </w:rPrChange>
          </w:rPr>
          <w:delText xml:space="preserve"> </w:delText>
        </w:r>
        <w:r w:rsidR="00E62CF9" w:rsidRPr="002D3173" w:rsidDel="000501AE">
          <w:rPr>
            <w:rFonts w:ascii="Times New Roman" w:hAnsi="Times New Roman" w:cs="Times New Roman"/>
            <w:iCs/>
            <w:sz w:val="24"/>
            <w:szCs w:val="24"/>
            <w:highlight w:val="magenta"/>
            <w:lang w:val="en-US"/>
            <w:rPrChange w:id="1728" w:author="anna.resch88@gmail.com" w:date="2022-01-16T12:24:00Z">
              <w:rPr>
                <w:rFonts w:ascii="Times New Roman" w:hAnsi="Times New Roman" w:cs="Times New Roman"/>
                <w:iCs/>
                <w:sz w:val="24"/>
                <w:szCs w:val="24"/>
                <w:lang w:val="en-US"/>
              </w:rPr>
            </w:rPrChange>
          </w:rPr>
          <w:delText xml:space="preserve">measurement data of one hydrogel sample. </w:delText>
        </w:r>
        <w:commentRangeStart w:id="1729"/>
        <w:r w:rsidR="009E3920" w:rsidRPr="002D3173" w:rsidDel="000501AE">
          <w:rPr>
            <w:rFonts w:ascii="Times New Roman" w:hAnsi="Times New Roman" w:cs="Times New Roman"/>
            <w:iCs/>
            <w:sz w:val="24"/>
            <w:szCs w:val="24"/>
            <w:highlight w:val="magenta"/>
            <w:lang w:val="en-US"/>
            <w:rPrChange w:id="1730" w:author="anna.resch88@gmail.com" w:date="2022-01-16T12:24:00Z">
              <w:rPr>
                <w:rFonts w:ascii="Times New Roman" w:hAnsi="Times New Roman" w:cs="Times New Roman"/>
                <w:iCs/>
                <w:sz w:val="24"/>
                <w:szCs w:val="24"/>
                <w:lang w:val="en-US"/>
              </w:rPr>
            </w:rPrChange>
          </w:rPr>
          <w:delText>Samples</w:delText>
        </w:r>
        <w:r w:rsidR="00E62CF9" w:rsidRPr="002D3173" w:rsidDel="000501AE">
          <w:rPr>
            <w:rFonts w:ascii="Times New Roman" w:hAnsi="Times New Roman" w:cs="Times New Roman"/>
            <w:iCs/>
            <w:sz w:val="24"/>
            <w:szCs w:val="24"/>
            <w:highlight w:val="magenta"/>
            <w:lang w:val="en-US"/>
            <w:rPrChange w:id="1731" w:author="anna.resch88@gmail.com" w:date="2022-01-16T12:24:00Z">
              <w:rPr>
                <w:rFonts w:ascii="Times New Roman" w:hAnsi="Times New Roman" w:cs="Times New Roman"/>
                <w:iCs/>
                <w:sz w:val="24"/>
                <w:szCs w:val="24"/>
                <w:lang w:val="en-US"/>
              </w:rPr>
            </w:rPrChange>
          </w:rPr>
          <w:delText xml:space="preserve"> underwent cyclic stretching and relaxation with maximum displacement </w:delText>
        </w:r>
        <w:r w:rsidR="004629CD" w:rsidRPr="002D3173" w:rsidDel="000501AE">
          <w:rPr>
            <w:rFonts w:ascii="Times New Roman" w:hAnsi="Times New Roman" w:cs="Times New Roman"/>
            <w:iCs/>
            <w:sz w:val="24"/>
            <w:szCs w:val="24"/>
            <w:highlight w:val="magenta"/>
            <w:lang w:val="en-US"/>
            <w:rPrChange w:id="1732" w:author="anna.resch88@gmail.com" w:date="2022-01-16T12:24:00Z">
              <w:rPr>
                <w:rFonts w:ascii="Times New Roman" w:hAnsi="Times New Roman" w:cs="Times New Roman"/>
                <w:iCs/>
                <w:sz w:val="24"/>
                <w:szCs w:val="24"/>
                <w:lang w:val="en-US"/>
              </w:rPr>
            </w:rPrChange>
          </w:rPr>
          <w:delText>of</w:delText>
        </w:r>
        <w:r w:rsidR="00E62CF9" w:rsidRPr="002D3173" w:rsidDel="000501AE">
          <w:rPr>
            <w:rFonts w:ascii="Times New Roman" w:hAnsi="Times New Roman" w:cs="Times New Roman"/>
            <w:iCs/>
            <w:sz w:val="24"/>
            <w:szCs w:val="24"/>
            <w:highlight w:val="magenta"/>
            <w:lang w:val="en-US"/>
            <w:rPrChange w:id="1733" w:author="anna.resch88@gmail.com" w:date="2022-01-16T12:24:00Z">
              <w:rPr>
                <w:rFonts w:ascii="Times New Roman" w:hAnsi="Times New Roman" w:cs="Times New Roman"/>
                <w:iCs/>
                <w:sz w:val="24"/>
                <w:szCs w:val="24"/>
                <w:lang w:val="en-US"/>
              </w:rPr>
            </w:rPrChange>
          </w:rPr>
          <w:delText xml:space="preserve"> 20 % at 1 Hz for a </w:delText>
        </w:r>
        <w:r w:rsidR="00E62CF9" w:rsidRPr="002D3173" w:rsidDel="000501AE">
          <w:rPr>
            <w:rFonts w:ascii="Times New Roman" w:hAnsi="Times New Roman" w:cs="Times New Roman"/>
            <w:iCs/>
            <w:sz w:val="24"/>
            <w:szCs w:val="24"/>
            <w:highlight w:val="magenta"/>
            <w:lang w:val="en-US"/>
            <w:rPrChange w:id="1734" w:author="anna.resch88@gmail.com" w:date="2022-01-16T12:24:00Z">
              <w:rPr>
                <w:rFonts w:ascii="Times New Roman" w:hAnsi="Times New Roman" w:cs="Times New Roman"/>
                <w:iCs/>
                <w:sz w:val="24"/>
                <w:szCs w:val="24"/>
                <w:lang w:val="en-US"/>
              </w:rPr>
            </w:rPrChange>
          </w:rPr>
          <w:lastRenderedPageBreak/>
          <w:delText xml:space="preserve">total of 200 cycles. </w:delText>
        </w:r>
        <w:r w:rsidR="001E56BA" w:rsidRPr="002D3173" w:rsidDel="000501AE">
          <w:rPr>
            <w:rFonts w:ascii="Times New Roman" w:hAnsi="Times New Roman" w:cs="Times New Roman"/>
            <w:iCs/>
            <w:sz w:val="24"/>
            <w:szCs w:val="24"/>
            <w:highlight w:val="magenta"/>
            <w:lang w:val="en-US"/>
            <w:rPrChange w:id="1735" w:author="anna.resch88@gmail.com" w:date="2022-01-16T12:24:00Z">
              <w:rPr>
                <w:rFonts w:ascii="Times New Roman" w:hAnsi="Times New Roman" w:cs="Times New Roman"/>
                <w:iCs/>
                <w:sz w:val="24"/>
                <w:szCs w:val="24"/>
                <w:lang w:val="en-US"/>
              </w:rPr>
            </w:rPrChange>
          </w:rPr>
          <w:delText xml:space="preserve">Due to the high elasticity of all hydrogels and small dimensions of gel slices, measured force values were low, resulting in a low signal-to-noise ratio. </w:delText>
        </w:r>
        <w:r w:rsidR="009E3920" w:rsidRPr="002D3173" w:rsidDel="000501AE">
          <w:rPr>
            <w:rFonts w:ascii="Times New Roman" w:hAnsi="Times New Roman" w:cs="Times New Roman"/>
            <w:iCs/>
            <w:sz w:val="24"/>
            <w:szCs w:val="24"/>
            <w:highlight w:val="magenta"/>
            <w:lang w:val="en-US"/>
            <w:rPrChange w:id="1736" w:author="anna.resch88@gmail.com" w:date="2022-01-16T12:24:00Z">
              <w:rPr>
                <w:rFonts w:ascii="Times New Roman" w:hAnsi="Times New Roman" w:cs="Times New Roman"/>
                <w:iCs/>
                <w:sz w:val="24"/>
                <w:szCs w:val="24"/>
                <w:lang w:val="en-US"/>
              </w:rPr>
            </w:rPrChange>
          </w:rPr>
          <w:delText>A</w:delText>
        </w:r>
        <w:r w:rsidR="001E56BA" w:rsidRPr="002D3173" w:rsidDel="000501AE">
          <w:rPr>
            <w:rFonts w:ascii="Times New Roman" w:hAnsi="Times New Roman" w:cs="Times New Roman"/>
            <w:iCs/>
            <w:sz w:val="24"/>
            <w:szCs w:val="24"/>
            <w:highlight w:val="magenta"/>
            <w:lang w:val="en-US"/>
            <w:rPrChange w:id="1737" w:author="anna.resch88@gmail.com" w:date="2022-01-16T12:24:00Z">
              <w:rPr>
                <w:rFonts w:ascii="Times New Roman" w:hAnsi="Times New Roman" w:cs="Times New Roman"/>
                <w:iCs/>
                <w:sz w:val="24"/>
                <w:szCs w:val="24"/>
                <w:lang w:val="en-US"/>
              </w:rPr>
            </w:rPrChange>
          </w:rPr>
          <w:delText xml:space="preserve"> denoising process of the recorded force values involving fast </w:delText>
        </w:r>
        <w:r w:rsidR="00222B2F" w:rsidRPr="002D3173" w:rsidDel="000501AE">
          <w:rPr>
            <w:rFonts w:ascii="Times New Roman" w:hAnsi="Times New Roman" w:cs="Times New Roman"/>
            <w:iCs/>
            <w:sz w:val="24"/>
            <w:szCs w:val="24"/>
            <w:highlight w:val="magenta"/>
            <w:lang w:val="en-US"/>
            <w:rPrChange w:id="1738" w:author="anna.resch88@gmail.com" w:date="2022-01-16T12:24:00Z">
              <w:rPr>
                <w:rFonts w:ascii="Times New Roman" w:hAnsi="Times New Roman" w:cs="Times New Roman"/>
                <w:iCs/>
                <w:sz w:val="24"/>
                <w:szCs w:val="24"/>
                <w:lang w:val="en-US"/>
              </w:rPr>
            </w:rPrChange>
          </w:rPr>
          <w:delText xml:space="preserve">Fourier </w:delText>
        </w:r>
        <w:r w:rsidR="001E56BA" w:rsidRPr="002D3173" w:rsidDel="000501AE">
          <w:rPr>
            <w:rFonts w:ascii="Times New Roman" w:hAnsi="Times New Roman" w:cs="Times New Roman"/>
            <w:iCs/>
            <w:sz w:val="24"/>
            <w:szCs w:val="24"/>
            <w:highlight w:val="magenta"/>
            <w:lang w:val="en-US"/>
            <w:rPrChange w:id="1739" w:author="anna.resch88@gmail.com" w:date="2022-01-16T12:24:00Z">
              <w:rPr>
                <w:rFonts w:ascii="Times New Roman" w:hAnsi="Times New Roman" w:cs="Times New Roman"/>
                <w:iCs/>
                <w:sz w:val="24"/>
                <w:szCs w:val="24"/>
                <w:lang w:val="en-US"/>
              </w:rPr>
            </w:rPrChange>
          </w:rPr>
          <w:delText xml:space="preserve">transform (FFT) </w:delText>
        </w:r>
        <w:r w:rsidR="009E3920" w:rsidRPr="002D3173" w:rsidDel="000501AE">
          <w:rPr>
            <w:rFonts w:ascii="Times New Roman" w:hAnsi="Times New Roman" w:cs="Times New Roman"/>
            <w:iCs/>
            <w:sz w:val="24"/>
            <w:szCs w:val="24"/>
            <w:highlight w:val="magenta"/>
            <w:lang w:val="en-US"/>
            <w:rPrChange w:id="1740" w:author="anna.resch88@gmail.com" w:date="2022-01-16T12:24:00Z">
              <w:rPr>
                <w:rFonts w:ascii="Times New Roman" w:hAnsi="Times New Roman" w:cs="Times New Roman"/>
                <w:iCs/>
                <w:sz w:val="24"/>
                <w:szCs w:val="24"/>
                <w:lang w:val="en-US"/>
              </w:rPr>
            </w:rPrChange>
          </w:rPr>
          <w:delText xml:space="preserve">was applied </w:delText>
        </w:r>
        <w:r w:rsidR="001E56BA" w:rsidRPr="002D3173" w:rsidDel="000501AE">
          <w:rPr>
            <w:rFonts w:ascii="Times New Roman" w:hAnsi="Times New Roman" w:cs="Times New Roman"/>
            <w:iCs/>
            <w:sz w:val="24"/>
            <w:szCs w:val="24"/>
            <w:highlight w:val="magenta"/>
            <w:lang w:val="en-US"/>
            <w:rPrChange w:id="1741" w:author="anna.resch88@gmail.com" w:date="2022-01-16T12:24:00Z">
              <w:rPr>
                <w:rFonts w:ascii="Times New Roman" w:hAnsi="Times New Roman" w:cs="Times New Roman"/>
                <w:iCs/>
                <w:sz w:val="24"/>
                <w:szCs w:val="24"/>
                <w:lang w:val="en-US"/>
              </w:rPr>
            </w:rPrChange>
          </w:rPr>
          <w:delText xml:space="preserve">to remove background and sensor noise. Of the 200 cycles per measurement, subgroups of 50 cycles each were investigated separately to be able to notice changes over time. </w:delText>
        </w:r>
        <w:r w:rsidR="00497428" w:rsidRPr="002D3173" w:rsidDel="000501AE">
          <w:rPr>
            <w:rFonts w:ascii="Times New Roman" w:hAnsi="Times New Roman" w:cs="Times New Roman"/>
            <w:bCs/>
            <w:iCs/>
            <w:sz w:val="24"/>
            <w:szCs w:val="24"/>
            <w:highlight w:val="magenta"/>
            <w:lang w:val="en-US"/>
            <w:rPrChange w:id="1742" w:author="anna.resch88@gmail.com" w:date="2022-01-16T12:24:00Z">
              <w:rPr>
                <w:rFonts w:ascii="Times New Roman" w:hAnsi="Times New Roman" w:cs="Times New Roman"/>
                <w:bCs/>
                <w:iCs/>
                <w:sz w:val="24"/>
                <w:szCs w:val="24"/>
                <w:lang w:val="en-US"/>
              </w:rPr>
            </w:rPrChange>
          </w:rPr>
          <w:delText>All</w:delText>
        </w:r>
        <w:r w:rsidR="00497428" w:rsidRPr="002D3173" w:rsidDel="000501AE">
          <w:rPr>
            <w:rFonts w:ascii="Times New Roman" w:hAnsi="Times New Roman" w:cs="Times New Roman"/>
            <w:iCs/>
            <w:sz w:val="24"/>
            <w:szCs w:val="24"/>
            <w:highlight w:val="magenta"/>
            <w:lang w:val="en-US"/>
            <w:rPrChange w:id="1743" w:author="anna.resch88@gmail.com" w:date="2022-01-16T12:24:00Z">
              <w:rPr>
                <w:rFonts w:ascii="Times New Roman" w:hAnsi="Times New Roman" w:cs="Times New Roman"/>
                <w:iCs/>
                <w:sz w:val="24"/>
                <w:szCs w:val="24"/>
                <w:lang w:val="en-US"/>
              </w:rPr>
            </w:rPrChange>
          </w:rPr>
          <w:delText xml:space="preserve"> stress-strain data points for each subgroup are plotted (200 cycles, 8000 data points), hence no average values and confidence bands are presented</w:delText>
        </w:r>
        <w:r w:rsidR="0007593E" w:rsidRPr="002D3173" w:rsidDel="000501AE">
          <w:rPr>
            <w:rFonts w:ascii="Times New Roman" w:hAnsi="Times New Roman" w:cs="Times New Roman"/>
            <w:iCs/>
            <w:sz w:val="24"/>
            <w:szCs w:val="24"/>
            <w:highlight w:val="magenta"/>
            <w:lang w:val="en-US"/>
            <w:rPrChange w:id="1744" w:author="anna.resch88@gmail.com" w:date="2022-01-16T12:24:00Z">
              <w:rPr>
                <w:rFonts w:ascii="Times New Roman" w:hAnsi="Times New Roman" w:cs="Times New Roman"/>
                <w:iCs/>
                <w:sz w:val="24"/>
                <w:szCs w:val="24"/>
                <w:lang w:val="en-US"/>
              </w:rPr>
            </w:rPrChange>
          </w:rPr>
          <w:delText>.</w:delText>
        </w:r>
        <w:r w:rsidR="0007593E" w:rsidRPr="002D3173" w:rsidDel="000501AE">
          <w:rPr>
            <w:rFonts w:ascii="Times New Roman" w:hAnsi="Times New Roman" w:cs="Times New Roman"/>
            <w:iCs/>
            <w:color w:val="222222"/>
            <w:sz w:val="24"/>
            <w:szCs w:val="24"/>
            <w:highlight w:val="magenta"/>
            <w:shd w:val="clear" w:color="auto" w:fill="FFFFFF"/>
            <w:lang w:val="en-US"/>
            <w:rPrChange w:id="1745" w:author="anna.resch88@gmail.com" w:date="2022-01-16T12:24:00Z">
              <w:rPr>
                <w:rFonts w:ascii="Times New Roman" w:hAnsi="Times New Roman" w:cs="Times New Roman"/>
                <w:iCs/>
                <w:color w:val="222222"/>
                <w:sz w:val="24"/>
                <w:szCs w:val="24"/>
                <w:shd w:val="clear" w:color="auto" w:fill="FFFFFF"/>
                <w:lang w:val="en-US"/>
              </w:rPr>
            </w:rPrChange>
          </w:rPr>
          <w:delText xml:space="preserve"> </w:delText>
        </w:r>
        <w:commentRangeEnd w:id="1729"/>
        <w:r w:rsidR="00622446" w:rsidRPr="002D3173" w:rsidDel="000501AE">
          <w:rPr>
            <w:rStyle w:val="Kommentarzeichen"/>
            <w:highlight w:val="magenta"/>
            <w:rPrChange w:id="1746" w:author="anna.resch88@gmail.com" w:date="2022-01-16T12:24:00Z">
              <w:rPr>
                <w:rStyle w:val="Kommentarzeichen"/>
              </w:rPr>
            </w:rPrChange>
          </w:rPr>
          <w:commentReference w:id="1729"/>
        </w:r>
        <w:commentRangeStart w:id="1747"/>
        <w:r w:rsidR="0007593E" w:rsidRPr="002D3173" w:rsidDel="000501AE">
          <w:rPr>
            <w:rFonts w:ascii="Times New Roman" w:hAnsi="Times New Roman" w:cs="Times New Roman"/>
            <w:iCs/>
            <w:color w:val="222222"/>
            <w:sz w:val="24"/>
            <w:szCs w:val="24"/>
            <w:highlight w:val="magenta"/>
            <w:shd w:val="clear" w:color="auto" w:fill="FFFFFF"/>
            <w:lang w:val="en-US"/>
            <w:rPrChange w:id="1748" w:author="anna.resch88@gmail.com" w:date="2022-01-16T12:24:00Z">
              <w:rPr>
                <w:rFonts w:ascii="Times New Roman" w:hAnsi="Times New Roman" w:cs="Times New Roman"/>
                <w:iCs/>
                <w:color w:val="222222"/>
                <w:sz w:val="24"/>
                <w:szCs w:val="24"/>
                <w:shd w:val="clear" w:color="auto" w:fill="FFFFFF"/>
                <w:lang w:val="en-US"/>
              </w:rPr>
            </w:rPrChange>
          </w:rPr>
          <w:delText xml:space="preserve">However, as the </w:delText>
        </w:r>
        <w:r w:rsidR="000A798B" w:rsidRPr="002D3173" w:rsidDel="000501AE">
          <w:rPr>
            <w:rFonts w:ascii="Times New Roman" w:hAnsi="Times New Roman" w:cs="Times New Roman"/>
            <w:iCs/>
            <w:color w:val="222222"/>
            <w:sz w:val="24"/>
            <w:szCs w:val="24"/>
            <w:highlight w:val="magenta"/>
            <w:shd w:val="clear" w:color="auto" w:fill="FFFFFF"/>
            <w:lang w:val="en-US"/>
            <w:rPrChange w:id="1749" w:author="anna.resch88@gmail.com" w:date="2022-01-16T12:24:00Z">
              <w:rPr>
                <w:rFonts w:ascii="Times New Roman" w:hAnsi="Times New Roman" w:cs="Times New Roman"/>
                <w:iCs/>
                <w:color w:val="222222"/>
                <w:sz w:val="24"/>
                <w:szCs w:val="24"/>
                <w:shd w:val="clear" w:color="auto" w:fill="FFFFFF"/>
                <w:lang w:val="en-US"/>
              </w:rPr>
            </w:rPrChange>
          </w:rPr>
          <w:delText xml:space="preserve">fast </w:delText>
        </w:r>
        <w:r w:rsidR="00222B2F" w:rsidRPr="002D3173" w:rsidDel="000501AE">
          <w:rPr>
            <w:rFonts w:ascii="Times New Roman" w:hAnsi="Times New Roman" w:cs="Times New Roman"/>
            <w:iCs/>
            <w:color w:val="222222"/>
            <w:sz w:val="24"/>
            <w:szCs w:val="24"/>
            <w:highlight w:val="magenta"/>
            <w:shd w:val="clear" w:color="auto" w:fill="FFFFFF"/>
            <w:lang w:val="en-US"/>
            <w:rPrChange w:id="1750" w:author="anna.resch88@gmail.com" w:date="2022-01-16T12:24:00Z">
              <w:rPr>
                <w:rFonts w:ascii="Times New Roman" w:hAnsi="Times New Roman" w:cs="Times New Roman"/>
                <w:iCs/>
                <w:color w:val="222222"/>
                <w:sz w:val="24"/>
                <w:szCs w:val="24"/>
                <w:shd w:val="clear" w:color="auto" w:fill="FFFFFF"/>
                <w:lang w:val="en-US"/>
              </w:rPr>
            </w:rPrChange>
          </w:rPr>
          <w:delText>F</w:delText>
        </w:r>
        <w:r w:rsidR="0007593E" w:rsidRPr="002D3173" w:rsidDel="000501AE">
          <w:rPr>
            <w:rFonts w:ascii="Times New Roman" w:hAnsi="Times New Roman" w:cs="Times New Roman"/>
            <w:iCs/>
            <w:color w:val="222222"/>
            <w:sz w:val="24"/>
            <w:szCs w:val="24"/>
            <w:highlight w:val="magenta"/>
            <w:shd w:val="clear" w:color="auto" w:fill="FFFFFF"/>
            <w:lang w:val="en-US"/>
            <w:rPrChange w:id="1751" w:author="anna.resch88@gmail.com" w:date="2022-01-16T12:24:00Z">
              <w:rPr>
                <w:rFonts w:ascii="Times New Roman" w:hAnsi="Times New Roman" w:cs="Times New Roman"/>
                <w:iCs/>
                <w:color w:val="222222"/>
                <w:sz w:val="24"/>
                <w:szCs w:val="24"/>
                <w:shd w:val="clear" w:color="auto" w:fill="FFFFFF"/>
                <w:lang w:val="en-US"/>
              </w:rPr>
            </w:rPrChange>
          </w:rPr>
          <w:delText>ourier transform returns a unique power spectral density for each window (i.e. subgroup) it is applied to, it returned slightly varying power spectral densities for each subgroup. This may be due to noise and machine drift, which in turn result in small differences in stress-strain curve slopes.</w:delText>
        </w:r>
        <w:r w:rsidR="00CF0063" w:rsidRPr="002D3173" w:rsidDel="000501AE">
          <w:rPr>
            <w:rFonts w:ascii="Times New Roman" w:hAnsi="Times New Roman" w:cs="Times New Roman"/>
            <w:i/>
            <w:iCs/>
            <w:highlight w:val="magenta"/>
            <w:lang w:val="en-US"/>
            <w:rPrChange w:id="1752" w:author="anna.resch88@gmail.com" w:date="2022-01-16T12:24:00Z">
              <w:rPr>
                <w:rFonts w:ascii="Times New Roman" w:hAnsi="Times New Roman" w:cs="Times New Roman"/>
                <w:i/>
                <w:iCs/>
                <w:lang w:val="en-US"/>
              </w:rPr>
            </w:rPrChange>
          </w:rPr>
          <w:delText xml:space="preserve"> </w:delText>
        </w:r>
        <w:commentRangeEnd w:id="1747"/>
        <w:r w:rsidR="00A6095E" w:rsidRPr="002D3173" w:rsidDel="000501AE">
          <w:rPr>
            <w:rStyle w:val="Kommentarzeichen"/>
            <w:highlight w:val="magenta"/>
            <w:rPrChange w:id="1753" w:author="anna.resch88@gmail.com" w:date="2022-01-16T12:24:00Z">
              <w:rPr>
                <w:rStyle w:val="Kommentarzeichen"/>
              </w:rPr>
            </w:rPrChange>
          </w:rPr>
          <w:commentReference w:id="1747"/>
        </w:r>
      </w:del>
    </w:p>
    <w:p w14:paraId="6CECD74B" w14:textId="77777777" w:rsidR="00E229B7" w:rsidRPr="009A1C08" w:rsidRDefault="00E229B7" w:rsidP="00E229B7">
      <w:pPr>
        <w:spacing w:line="360" w:lineRule="auto"/>
        <w:jc w:val="both"/>
        <w:rPr>
          <w:rFonts w:ascii="Times New Roman" w:hAnsi="Times New Roman" w:cs="Times New Roman"/>
          <w:i/>
          <w:iCs/>
          <w:lang w:val="en-US"/>
        </w:rPr>
      </w:pPr>
    </w:p>
    <w:p w14:paraId="1E0EB71A" w14:textId="35B748B0" w:rsidR="009D0197" w:rsidRDefault="007D7C2C" w:rsidP="008D5BD5">
      <w:pPr>
        <w:spacing w:line="360" w:lineRule="auto"/>
        <w:jc w:val="both"/>
        <w:rPr>
          <w:ins w:id="1754" w:author="anna.resch88@gmail.com" w:date="2022-01-07T13:02:00Z"/>
          <w:rFonts w:ascii="Times New Roman" w:hAnsi="Times New Roman" w:cs="Times New Roman"/>
          <w:iCs/>
          <w:sz w:val="24"/>
          <w:szCs w:val="24"/>
          <w:lang w:val="en-US"/>
        </w:rPr>
      </w:pPr>
      <w:r w:rsidRPr="009A1C08">
        <w:rPr>
          <w:rFonts w:ascii="Times New Roman" w:hAnsi="Times New Roman" w:cs="Times New Roman"/>
          <w:b/>
          <w:bCs/>
          <w:iCs/>
          <w:sz w:val="24"/>
          <w:szCs w:val="24"/>
          <w:lang w:val="en-US"/>
        </w:rPr>
        <w:t>Table 1</w:t>
      </w:r>
      <w:r w:rsidR="008D65D5" w:rsidRPr="009A1C08">
        <w:rPr>
          <w:rFonts w:ascii="Times New Roman" w:hAnsi="Times New Roman" w:cs="Times New Roman"/>
          <w:iCs/>
          <w:sz w:val="24"/>
          <w:szCs w:val="24"/>
          <w:lang w:val="en-US"/>
        </w:rPr>
        <w:t>:</w:t>
      </w:r>
      <w:r w:rsidR="00F24D34" w:rsidRPr="009A1C08">
        <w:rPr>
          <w:rFonts w:ascii="Times New Roman" w:hAnsi="Times New Roman" w:cs="Times New Roman"/>
          <w:iCs/>
          <w:sz w:val="24"/>
          <w:szCs w:val="24"/>
          <w:lang w:val="en-US"/>
        </w:rPr>
        <w:t xml:space="preserve"> </w:t>
      </w:r>
      <w:r w:rsidR="00F24D34" w:rsidRPr="009A1C08">
        <w:rPr>
          <w:rFonts w:ascii="Times New Roman" w:hAnsi="Times New Roman" w:cs="Times New Roman"/>
          <w:bCs/>
          <w:iCs/>
          <w:sz w:val="24"/>
          <w:szCs w:val="24"/>
          <w:lang w:val="en-US"/>
        </w:rPr>
        <w:t xml:space="preserve">Mechanical characteristics </w:t>
      </w:r>
      <w:r w:rsidR="004F0B1A" w:rsidRPr="009A1C08">
        <w:rPr>
          <w:rFonts w:ascii="Times New Roman" w:hAnsi="Times New Roman" w:cs="Times New Roman"/>
          <w:bCs/>
          <w:iCs/>
          <w:sz w:val="24"/>
          <w:szCs w:val="24"/>
          <w:lang w:val="en-US"/>
        </w:rPr>
        <w:t xml:space="preserve">of </w:t>
      </w:r>
      <w:r w:rsidR="00330B70" w:rsidRPr="009A1C08">
        <w:rPr>
          <w:rFonts w:ascii="Times New Roman" w:hAnsi="Times New Roman" w:cs="Times New Roman"/>
          <w:bCs/>
          <w:iCs/>
          <w:sz w:val="24"/>
          <w:szCs w:val="24"/>
          <w:lang w:val="en-US"/>
        </w:rPr>
        <w:t xml:space="preserve">crosslinked </w:t>
      </w:r>
      <w:r w:rsidR="004F0B1A" w:rsidRPr="009A1C08">
        <w:rPr>
          <w:rFonts w:ascii="Times New Roman" w:hAnsi="Times New Roman" w:cs="Times New Roman"/>
          <w:bCs/>
          <w:iCs/>
          <w:sz w:val="24"/>
          <w:szCs w:val="24"/>
          <w:lang w:val="en-US"/>
        </w:rPr>
        <w:t>ULD-V20-ULD and ULD-V40-ULD</w:t>
      </w:r>
      <w:ins w:id="1755" w:author="anna.resch88@gmail.com" w:date="2022-01-07T12:22:00Z">
        <w:r w:rsidR="00B8674C">
          <w:rPr>
            <w:rFonts w:ascii="Times New Roman" w:hAnsi="Times New Roman" w:cs="Times New Roman"/>
            <w:bCs/>
            <w:iCs/>
            <w:sz w:val="24"/>
            <w:szCs w:val="24"/>
            <w:lang w:val="en-US"/>
          </w:rPr>
          <w:t xml:space="preserve">, including </w:t>
        </w:r>
        <w:r w:rsidR="00B8674C">
          <w:rPr>
            <w:rFonts w:ascii="Times New Roman" w:hAnsi="Times New Roman" w:cs="Times New Roman"/>
            <w:sz w:val="24"/>
            <w:szCs w:val="24"/>
            <w:lang w:val="en-US"/>
          </w:rPr>
          <w:t>their RGD-containing variants,</w:t>
        </w:r>
      </w:ins>
      <w:r w:rsidR="004F0B1A" w:rsidRPr="009A1C08">
        <w:rPr>
          <w:rFonts w:ascii="Times New Roman" w:hAnsi="Times New Roman" w:cs="Times New Roman"/>
          <w:bCs/>
          <w:iCs/>
          <w:sz w:val="24"/>
          <w:szCs w:val="24"/>
          <w:lang w:val="en-US"/>
        </w:rPr>
        <w:t xml:space="preserve"> </w:t>
      </w:r>
      <w:del w:id="1756" w:author="anna.resch88@gmail.com" w:date="2022-01-07T12:50:00Z">
        <w:r w:rsidR="00F24D34" w:rsidRPr="009A1C08" w:rsidDel="009F0F3E">
          <w:rPr>
            <w:rFonts w:ascii="Times New Roman" w:hAnsi="Times New Roman" w:cs="Times New Roman"/>
            <w:bCs/>
            <w:iCs/>
            <w:sz w:val="24"/>
            <w:szCs w:val="24"/>
            <w:lang w:val="en-US"/>
          </w:rPr>
          <w:delText xml:space="preserve">on the microscopic </w:delText>
        </w:r>
        <w:r w:rsidR="002700AD" w:rsidRPr="009A1C08" w:rsidDel="009F0F3E">
          <w:rPr>
            <w:rFonts w:ascii="Times New Roman" w:hAnsi="Times New Roman" w:cs="Times New Roman"/>
            <w:bCs/>
            <w:iCs/>
            <w:sz w:val="24"/>
            <w:szCs w:val="24"/>
            <w:lang w:val="en-US"/>
          </w:rPr>
          <w:delText xml:space="preserve">scale </w:delText>
        </w:r>
        <w:r w:rsidR="00F10A79" w:rsidRPr="009A1C08" w:rsidDel="009F0F3E">
          <w:rPr>
            <w:rFonts w:ascii="Times New Roman" w:hAnsi="Times New Roman" w:cs="Times New Roman"/>
            <w:bCs/>
            <w:iCs/>
            <w:sz w:val="24"/>
            <w:szCs w:val="24"/>
            <w:lang w:val="en-US"/>
          </w:rPr>
          <w:delText xml:space="preserve">(nanoindentation) </w:delText>
        </w:r>
        <w:r w:rsidR="00F24D34" w:rsidRPr="009A1C08" w:rsidDel="009F0F3E">
          <w:rPr>
            <w:rFonts w:ascii="Times New Roman" w:hAnsi="Times New Roman" w:cs="Times New Roman"/>
            <w:bCs/>
            <w:iCs/>
            <w:sz w:val="24"/>
            <w:szCs w:val="24"/>
            <w:lang w:val="en-US"/>
          </w:rPr>
          <w:delText>and macroscopic scale</w:delText>
        </w:r>
      </w:del>
      <w:ins w:id="1757" w:author="anna.resch88@gmail.com" w:date="2022-01-07T12:50:00Z">
        <w:r w:rsidR="009F0F3E">
          <w:rPr>
            <w:rFonts w:ascii="Times New Roman" w:hAnsi="Times New Roman" w:cs="Times New Roman"/>
            <w:bCs/>
            <w:iCs/>
            <w:sz w:val="24"/>
            <w:szCs w:val="24"/>
            <w:lang w:val="en-US"/>
          </w:rPr>
          <w:t>as determined by</w:t>
        </w:r>
      </w:ins>
      <w:del w:id="1758" w:author="anna.resch88@gmail.com" w:date="2022-01-07T12:50:00Z">
        <w:r w:rsidR="00F10A79" w:rsidRPr="009A1C08" w:rsidDel="009F0F3E">
          <w:rPr>
            <w:rFonts w:ascii="Times New Roman" w:hAnsi="Times New Roman" w:cs="Times New Roman"/>
            <w:bCs/>
            <w:iCs/>
            <w:sz w:val="24"/>
            <w:szCs w:val="24"/>
            <w:lang w:val="en-US"/>
          </w:rPr>
          <w:delText xml:space="preserve"> (</w:delText>
        </w:r>
      </w:del>
      <w:ins w:id="1759" w:author="anna.resch88@gmail.com" w:date="2022-01-07T12:50:00Z">
        <w:r w:rsidR="009F0F3E">
          <w:rPr>
            <w:rFonts w:ascii="Times New Roman" w:hAnsi="Times New Roman" w:cs="Times New Roman"/>
            <w:bCs/>
            <w:iCs/>
            <w:sz w:val="24"/>
            <w:szCs w:val="24"/>
            <w:lang w:val="en-US"/>
          </w:rPr>
          <w:t xml:space="preserve"> </w:t>
        </w:r>
      </w:ins>
      <w:r w:rsidR="00E62CF9" w:rsidRPr="009A1C08">
        <w:rPr>
          <w:rFonts w:ascii="Times New Roman" w:hAnsi="Times New Roman" w:cs="Times New Roman"/>
          <w:bCs/>
          <w:iCs/>
          <w:sz w:val="24"/>
          <w:szCs w:val="24"/>
          <w:lang w:val="en-US"/>
        </w:rPr>
        <w:t>dynamic mechanical analysis</w:t>
      </w:r>
      <w:ins w:id="1760" w:author="anna.resch88@gmail.com" w:date="2022-01-07T12:50:00Z">
        <w:r w:rsidR="009F0F3E">
          <w:rPr>
            <w:rFonts w:ascii="Times New Roman" w:hAnsi="Times New Roman" w:cs="Times New Roman"/>
            <w:bCs/>
            <w:iCs/>
            <w:sz w:val="24"/>
            <w:szCs w:val="24"/>
            <w:lang w:val="en-US"/>
          </w:rPr>
          <w:t xml:space="preserve"> (</w:t>
        </w:r>
      </w:ins>
      <w:del w:id="1761" w:author="anna.resch88@gmail.com" w:date="2022-01-07T12:50:00Z">
        <w:r w:rsidR="00E62CF9" w:rsidRPr="009A1C08" w:rsidDel="009F0F3E">
          <w:rPr>
            <w:rFonts w:ascii="Times New Roman" w:hAnsi="Times New Roman" w:cs="Times New Roman"/>
            <w:bCs/>
            <w:iCs/>
            <w:sz w:val="24"/>
            <w:szCs w:val="24"/>
            <w:lang w:val="en-US"/>
          </w:rPr>
          <w:delText xml:space="preserve">, </w:delText>
        </w:r>
      </w:del>
      <w:r w:rsidR="00F10A79" w:rsidRPr="009A1C08">
        <w:rPr>
          <w:rFonts w:ascii="Times New Roman" w:hAnsi="Times New Roman" w:cs="Times New Roman"/>
          <w:bCs/>
          <w:iCs/>
          <w:sz w:val="24"/>
          <w:szCs w:val="24"/>
          <w:lang w:val="en-US"/>
        </w:rPr>
        <w:t>DMA)</w:t>
      </w:r>
      <w:r w:rsidR="00F24D34" w:rsidRPr="009A1C08">
        <w:rPr>
          <w:rFonts w:ascii="Times New Roman" w:hAnsi="Times New Roman" w:cs="Times New Roman"/>
          <w:bCs/>
          <w:iCs/>
          <w:sz w:val="24"/>
          <w:szCs w:val="24"/>
          <w:lang w:val="en-US"/>
        </w:rPr>
        <w:t>.</w:t>
      </w:r>
      <w:del w:id="1762" w:author="Bizan N. Balzer" w:date="2021-10-07T22:13:00Z">
        <w:r w:rsidR="006B28AA" w:rsidRPr="009A1C08" w:rsidDel="00266C7B">
          <w:rPr>
            <w:rFonts w:ascii="Times New Roman" w:hAnsi="Times New Roman" w:cs="Times New Roman"/>
            <w:iCs/>
            <w:sz w:val="24"/>
            <w:szCs w:val="24"/>
            <w:lang w:val="en-US"/>
          </w:rPr>
          <w:delText xml:space="preserve">For results concerning micro-to-nanoscale mechanical properties, especially mechanical resilience, please see </w:delText>
        </w:r>
      </w:del>
      <w:del w:id="1763" w:author="Bizan N. Balzer" w:date="2021-10-05T00:52:00Z">
        <w:r w:rsidR="00EF43A2" w:rsidRPr="00B724BD" w:rsidDel="007C095B">
          <w:rPr>
            <w:rFonts w:ascii="Times New Roman" w:hAnsi="Times New Roman" w:cs="Times New Roman"/>
            <w:sz w:val="24"/>
            <w:szCs w:val="24"/>
            <w:highlight w:val="cyan"/>
            <w:lang w:val="en-US"/>
            <w:rPrChange w:id="1764" w:author="Bizan N. Balzer" w:date="2021-10-07T16:27:00Z">
              <w:rPr>
                <w:rFonts w:ascii="Times New Roman" w:hAnsi="Times New Roman" w:cs="Times New Roman"/>
                <w:sz w:val="24"/>
                <w:szCs w:val="24"/>
                <w:lang w:val="en-US"/>
              </w:rPr>
            </w:rPrChange>
          </w:rPr>
          <w:delText>Supplementary</w:delText>
        </w:r>
        <w:r w:rsidR="00EF43A2" w:rsidRPr="00B724BD" w:rsidDel="007C095B">
          <w:rPr>
            <w:rFonts w:ascii="Times New Roman" w:hAnsi="Times New Roman" w:cs="Times New Roman"/>
            <w:iCs/>
            <w:sz w:val="24"/>
            <w:szCs w:val="24"/>
            <w:highlight w:val="cyan"/>
            <w:lang w:val="en-US"/>
            <w:rPrChange w:id="1765" w:author="Bizan N. Balzer" w:date="2021-10-07T16:27:00Z">
              <w:rPr>
                <w:rFonts w:ascii="Times New Roman" w:hAnsi="Times New Roman" w:cs="Times New Roman"/>
                <w:iCs/>
                <w:sz w:val="24"/>
                <w:szCs w:val="24"/>
                <w:lang w:val="en-US"/>
              </w:rPr>
            </w:rPrChange>
          </w:rPr>
          <w:delText xml:space="preserve"> </w:delText>
        </w:r>
      </w:del>
      <w:del w:id="1766" w:author="Bizan N. Balzer" w:date="2021-10-07T22:13:00Z">
        <w:r w:rsidR="006B28AA" w:rsidRPr="00B724BD" w:rsidDel="00266C7B">
          <w:rPr>
            <w:rFonts w:ascii="Times New Roman" w:hAnsi="Times New Roman" w:cs="Times New Roman"/>
            <w:iCs/>
            <w:sz w:val="24"/>
            <w:szCs w:val="24"/>
            <w:highlight w:val="cyan"/>
            <w:lang w:val="en-US"/>
            <w:rPrChange w:id="1767" w:author="Bizan N. Balzer" w:date="2021-10-07T16:27:00Z">
              <w:rPr>
                <w:rFonts w:ascii="Times New Roman" w:hAnsi="Times New Roman" w:cs="Times New Roman"/>
                <w:iCs/>
                <w:sz w:val="24"/>
                <w:szCs w:val="24"/>
                <w:lang w:val="en-US"/>
              </w:rPr>
            </w:rPrChange>
          </w:rPr>
          <w:delText>Table S-2</w:delText>
        </w:r>
      </w:del>
      <w:del w:id="1768" w:author="Bizan N. Balzer" w:date="2021-10-05T00:52:00Z">
        <w:r w:rsidR="006B28AA" w:rsidRPr="009A1C08" w:rsidDel="007C095B">
          <w:rPr>
            <w:rFonts w:ascii="Times New Roman" w:hAnsi="Times New Roman" w:cs="Times New Roman"/>
            <w:iCs/>
            <w:sz w:val="24"/>
            <w:szCs w:val="24"/>
            <w:lang w:val="en-US"/>
          </w:rPr>
          <w:delText xml:space="preserve"> chapter 2.4 of the </w:delText>
        </w:r>
        <w:r w:rsidR="007237EA" w:rsidRPr="009A1C08" w:rsidDel="007C095B">
          <w:rPr>
            <w:rFonts w:ascii="Times New Roman" w:hAnsi="Times New Roman" w:cs="Times New Roman"/>
            <w:iCs/>
            <w:sz w:val="24"/>
            <w:szCs w:val="24"/>
            <w:lang w:val="en-US"/>
          </w:rPr>
          <w:delText>Supplementary Information</w:delText>
        </w:r>
      </w:del>
      <w:del w:id="1769" w:author="Bizan N. Balzer" w:date="2021-10-07T22:13:00Z">
        <w:r w:rsidR="006B28AA" w:rsidRPr="009A1C08" w:rsidDel="00266C7B">
          <w:rPr>
            <w:rFonts w:ascii="Times New Roman" w:hAnsi="Times New Roman" w:cs="Times New Roman"/>
            <w:iCs/>
            <w:sz w:val="24"/>
            <w:szCs w:val="24"/>
            <w:lang w:val="en-US"/>
          </w:rPr>
          <w:delText xml:space="preserve">. </w:delText>
        </w:r>
      </w:del>
      <w:del w:id="1770" w:author="anna.resch88@gmail.com" w:date="2022-01-03T10:39:00Z">
        <w:r w:rsidR="002349FB" w:rsidRPr="009A1C08" w:rsidDel="000501AE">
          <w:rPr>
            <w:rFonts w:ascii="Times New Roman" w:hAnsi="Times New Roman" w:cs="Times New Roman"/>
            <w:iCs/>
            <w:sz w:val="24"/>
            <w:szCs w:val="24"/>
            <w:lang w:val="en-US"/>
          </w:rPr>
          <w:delText xml:space="preserve">Number of measurements: nanoindentation, </w:delText>
        </w:r>
        <w:r w:rsidR="002349FB" w:rsidRPr="007C095B" w:rsidDel="000501AE">
          <w:rPr>
            <w:rFonts w:ascii="Times New Roman" w:hAnsi="Times New Roman" w:cs="Times New Roman"/>
            <w:i/>
            <w:sz w:val="24"/>
            <w:szCs w:val="24"/>
            <w:lang w:val="en-US"/>
            <w:rPrChange w:id="1771" w:author="Bizan N. Balzer" w:date="2021-10-05T00:52:00Z">
              <w:rPr>
                <w:rFonts w:ascii="Times New Roman" w:hAnsi="Times New Roman" w:cs="Times New Roman"/>
                <w:iCs/>
                <w:sz w:val="24"/>
                <w:szCs w:val="24"/>
                <w:lang w:val="en-US"/>
              </w:rPr>
            </w:rPrChange>
          </w:rPr>
          <w:delText>n</w:delText>
        </w:r>
        <w:r w:rsidR="002349FB" w:rsidRPr="009A1C08" w:rsidDel="000501AE">
          <w:rPr>
            <w:rFonts w:ascii="Times New Roman" w:hAnsi="Times New Roman" w:cs="Times New Roman"/>
            <w:iCs/>
            <w:sz w:val="24"/>
            <w:szCs w:val="24"/>
            <w:lang w:val="en-US"/>
          </w:rPr>
          <w:delText xml:space="preserve">=15 for each </w:delText>
        </w:r>
        <w:r w:rsidR="00F10A79" w:rsidRPr="009A1C08" w:rsidDel="000501AE">
          <w:rPr>
            <w:rFonts w:ascii="Times New Roman" w:hAnsi="Times New Roman" w:cs="Times New Roman"/>
            <w:iCs/>
            <w:sz w:val="24"/>
            <w:szCs w:val="24"/>
            <w:lang w:val="en-US"/>
          </w:rPr>
          <w:delText xml:space="preserve">hydrogel </w:delText>
        </w:r>
        <w:r w:rsidR="009E3920" w:rsidRPr="009A1C08" w:rsidDel="000501AE">
          <w:rPr>
            <w:rFonts w:ascii="Times New Roman" w:hAnsi="Times New Roman" w:cs="Times New Roman"/>
            <w:iCs/>
            <w:sz w:val="24"/>
            <w:szCs w:val="24"/>
            <w:lang w:val="en-US"/>
          </w:rPr>
          <w:delText xml:space="preserve">sample </w:delText>
        </w:r>
        <w:r w:rsidR="002700AD" w:rsidRPr="009A1C08" w:rsidDel="000501AE">
          <w:rPr>
            <w:rFonts w:ascii="Times New Roman" w:hAnsi="Times New Roman" w:cs="Times New Roman"/>
            <w:iCs/>
            <w:sz w:val="24"/>
            <w:szCs w:val="24"/>
            <w:lang w:val="en-US"/>
          </w:rPr>
          <w:delText>and</w:delText>
        </w:r>
        <w:r w:rsidR="00F10A79" w:rsidRPr="009A1C08" w:rsidDel="000501AE">
          <w:rPr>
            <w:rFonts w:ascii="Times New Roman" w:hAnsi="Times New Roman" w:cs="Times New Roman"/>
            <w:iCs/>
            <w:sz w:val="24"/>
            <w:szCs w:val="24"/>
            <w:lang w:val="en-US"/>
          </w:rPr>
          <w:delText xml:space="preserve"> 3 </w:delText>
        </w:r>
        <w:r w:rsidR="009E3920" w:rsidRPr="009A1C08" w:rsidDel="000501AE">
          <w:rPr>
            <w:rFonts w:ascii="Times New Roman" w:hAnsi="Times New Roman" w:cs="Times New Roman"/>
            <w:iCs/>
            <w:sz w:val="24"/>
            <w:szCs w:val="24"/>
            <w:lang w:val="en-US"/>
          </w:rPr>
          <w:delText xml:space="preserve">samples </w:delText>
        </w:r>
        <w:r w:rsidR="002700AD" w:rsidRPr="009A1C08" w:rsidDel="000501AE">
          <w:rPr>
            <w:rFonts w:ascii="Times New Roman" w:hAnsi="Times New Roman" w:cs="Times New Roman"/>
            <w:iCs/>
            <w:sz w:val="24"/>
            <w:szCs w:val="24"/>
            <w:lang w:val="en-US"/>
          </w:rPr>
          <w:delText>in total</w:delText>
        </w:r>
        <w:r w:rsidR="00F10A79" w:rsidRPr="009A1C08" w:rsidDel="000501AE">
          <w:rPr>
            <w:rFonts w:ascii="Times New Roman" w:hAnsi="Times New Roman" w:cs="Times New Roman"/>
            <w:iCs/>
            <w:sz w:val="24"/>
            <w:szCs w:val="24"/>
            <w:lang w:val="en-US"/>
          </w:rPr>
          <w:delText xml:space="preserve"> per hydrogel type</w:delText>
        </w:r>
        <w:r w:rsidR="002349FB" w:rsidRPr="009A1C08" w:rsidDel="000501AE">
          <w:rPr>
            <w:rFonts w:ascii="Times New Roman" w:hAnsi="Times New Roman" w:cs="Times New Roman"/>
            <w:iCs/>
            <w:sz w:val="24"/>
            <w:szCs w:val="24"/>
            <w:lang w:val="en-US"/>
          </w:rPr>
          <w:delText xml:space="preserve">; DMA, </w:delText>
        </w:r>
        <w:r w:rsidR="002349FB" w:rsidRPr="007C095B" w:rsidDel="000501AE">
          <w:rPr>
            <w:rFonts w:ascii="Times New Roman" w:hAnsi="Times New Roman" w:cs="Times New Roman"/>
            <w:i/>
            <w:sz w:val="24"/>
            <w:szCs w:val="24"/>
            <w:lang w:val="en-US"/>
            <w:rPrChange w:id="1772" w:author="Bizan N. Balzer" w:date="2021-10-05T00:52:00Z">
              <w:rPr>
                <w:rFonts w:ascii="Times New Roman" w:hAnsi="Times New Roman" w:cs="Times New Roman"/>
                <w:iCs/>
                <w:sz w:val="24"/>
                <w:szCs w:val="24"/>
                <w:lang w:val="en-US"/>
              </w:rPr>
            </w:rPrChange>
          </w:rPr>
          <w:delText>n</w:delText>
        </w:r>
        <w:r w:rsidR="002349FB" w:rsidRPr="009A1C08" w:rsidDel="000501AE">
          <w:rPr>
            <w:rFonts w:ascii="Times New Roman" w:hAnsi="Times New Roman" w:cs="Times New Roman"/>
            <w:iCs/>
            <w:sz w:val="24"/>
            <w:szCs w:val="24"/>
            <w:lang w:val="en-US"/>
          </w:rPr>
          <w:delText>=1 for each</w:delText>
        </w:r>
        <w:r w:rsidR="009E3920" w:rsidRPr="009A1C08" w:rsidDel="000501AE">
          <w:rPr>
            <w:rFonts w:ascii="Times New Roman" w:hAnsi="Times New Roman" w:cs="Times New Roman"/>
            <w:iCs/>
            <w:sz w:val="24"/>
            <w:szCs w:val="24"/>
            <w:lang w:val="en-US"/>
          </w:rPr>
          <w:delText xml:space="preserve"> hydrogel s</w:delText>
        </w:r>
        <w:r w:rsidR="002349FB" w:rsidRPr="009A1C08" w:rsidDel="000501AE">
          <w:rPr>
            <w:rFonts w:ascii="Times New Roman" w:hAnsi="Times New Roman" w:cs="Times New Roman"/>
            <w:iCs/>
            <w:sz w:val="24"/>
            <w:szCs w:val="24"/>
            <w:lang w:val="en-US"/>
          </w:rPr>
          <w:delText>ampl</w:delText>
        </w:r>
        <w:r w:rsidR="00816635" w:rsidRPr="009A1C08" w:rsidDel="000501AE">
          <w:rPr>
            <w:rFonts w:ascii="Times New Roman" w:hAnsi="Times New Roman" w:cs="Times New Roman"/>
            <w:iCs/>
            <w:sz w:val="24"/>
            <w:szCs w:val="24"/>
            <w:lang w:val="en-US"/>
          </w:rPr>
          <w:delText>e</w:delText>
        </w:r>
        <w:r w:rsidR="009E3920" w:rsidRPr="009A1C08" w:rsidDel="000501AE">
          <w:rPr>
            <w:rFonts w:ascii="Times New Roman" w:hAnsi="Times New Roman" w:cs="Times New Roman"/>
            <w:iCs/>
            <w:sz w:val="24"/>
            <w:szCs w:val="24"/>
            <w:lang w:val="en-US"/>
          </w:rPr>
          <w:delText>)</w:delText>
        </w:r>
        <w:r w:rsidR="00F10A79" w:rsidRPr="009A1C08" w:rsidDel="000501AE">
          <w:rPr>
            <w:rFonts w:ascii="Times New Roman" w:hAnsi="Times New Roman" w:cs="Times New Roman"/>
            <w:iCs/>
            <w:sz w:val="24"/>
            <w:szCs w:val="24"/>
            <w:lang w:val="en-US"/>
          </w:rPr>
          <w:delText xml:space="preserve"> </w:delText>
        </w:r>
        <w:r w:rsidR="002700AD" w:rsidRPr="009A1C08" w:rsidDel="000501AE">
          <w:rPr>
            <w:rFonts w:ascii="Times New Roman" w:hAnsi="Times New Roman" w:cs="Times New Roman"/>
            <w:iCs/>
            <w:sz w:val="24"/>
            <w:szCs w:val="24"/>
            <w:lang w:val="en-US"/>
          </w:rPr>
          <w:delText>and</w:delText>
        </w:r>
        <w:r w:rsidR="00F10A79" w:rsidRPr="009A1C08" w:rsidDel="000501AE">
          <w:rPr>
            <w:rFonts w:ascii="Times New Roman" w:hAnsi="Times New Roman" w:cs="Times New Roman"/>
            <w:iCs/>
            <w:sz w:val="24"/>
            <w:szCs w:val="24"/>
            <w:lang w:val="en-US"/>
          </w:rPr>
          <w:delText xml:space="preserve"> 3 samples per hydrogel type</w:delText>
        </w:r>
        <w:r w:rsidR="002349FB" w:rsidRPr="009A1C08" w:rsidDel="000501AE">
          <w:rPr>
            <w:rFonts w:ascii="Times New Roman" w:hAnsi="Times New Roman" w:cs="Times New Roman"/>
            <w:iCs/>
            <w:sz w:val="24"/>
            <w:szCs w:val="24"/>
            <w:lang w:val="en-US"/>
          </w:rPr>
          <w:delText xml:space="preserve">; stretch to </w:delText>
        </w:r>
        <w:r w:rsidR="007C6D7F" w:rsidRPr="009A1C08" w:rsidDel="000501AE">
          <w:rPr>
            <w:rFonts w:ascii="Times New Roman" w:hAnsi="Times New Roman" w:cs="Times New Roman"/>
            <w:iCs/>
            <w:sz w:val="24"/>
            <w:szCs w:val="24"/>
            <w:lang w:val="en-US"/>
          </w:rPr>
          <w:delText>break</w:delText>
        </w:r>
        <w:r w:rsidR="002349FB" w:rsidRPr="009A1C08" w:rsidDel="000501AE">
          <w:rPr>
            <w:rFonts w:ascii="Times New Roman" w:hAnsi="Times New Roman" w:cs="Times New Roman"/>
            <w:iCs/>
            <w:sz w:val="24"/>
            <w:szCs w:val="24"/>
            <w:lang w:val="en-US"/>
          </w:rPr>
          <w:delText xml:space="preserve">, </w:delText>
        </w:r>
        <w:r w:rsidR="002349FB" w:rsidRPr="007C095B" w:rsidDel="000501AE">
          <w:rPr>
            <w:rFonts w:ascii="Times New Roman" w:hAnsi="Times New Roman" w:cs="Times New Roman"/>
            <w:i/>
            <w:sz w:val="24"/>
            <w:szCs w:val="24"/>
            <w:lang w:val="en-US"/>
            <w:rPrChange w:id="1773" w:author="Bizan N. Balzer" w:date="2021-10-05T00:52:00Z">
              <w:rPr>
                <w:rFonts w:ascii="Times New Roman" w:hAnsi="Times New Roman" w:cs="Times New Roman"/>
                <w:iCs/>
                <w:sz w:val="24"/>
                <w:szCs w:val="24"/>
                <w:lang w:val="en-US"/>
              </w:rPr>
            </w:rPrChange>
          </w:rPr>
          <w:delText>n</w:delText>
        </w:r>
        <w:r w:rsidR="002349FB" w:rsidRPr="009A1C08" w:rsidDel="000501AE">
          <w:rPr>
            <w:rFonts w:ascii="Times New Roman" w:hAnsi="Times New Roman" w:cs="Times New Roman"/>
            <w:iCs/>
            <w:sz w:val="24"/>
            <w:szCs w:val="24"/>
            <w:lang w:val="en-US"/>
          </w:rPr>
          <w:delText>=1</w:delText>
        </w:r>
        <w:r w:rsidR="00F10A79" w:rsidRPr="009A1C08" w:rsidDel="000501AE">
          <w:rPr>
            <w:rFonts w:ascii="Times New Roman" w:hAnsi="Times New Roman" w:cs="Times New Roman"/>
            <w:iCs/>
            <w:sz w:val="24"/>
            <w:szCs w:val="24"/>
            <w:lang w:val="en-US"/>
          </w:rPr>
          <w:delText xml:space="preserve"> for each hydrogel </w:delText>
        </w:r>
        <w:r w:rsidR="00FE6951" w:rsidRPr="009A1C08" w:rsidDel="000501AE">
          <w:rPr>
            <w:rFonts w:ascii="Times New Roman" w:hAnsi="Times New Roman" w:cs="Times New Roman"/>
            <w:iCs/>
            <w:sz w:val="24"/>
            <w:szCs w:val="24"/>
            <w:lang w:val="en-US"/>
          </w:rPr>
          <w:delText>sample and one sample per hydrogel type</w:delText>
        </w:r>
        <w:r w:rsidR="00CE575A" w:rsidRPr="009A1C08" w:rsidDel="000501AE">
          <w:rPr>
            <w:rFonts w:ascii="Times New Roman" w:hAnsi="Times New Roman" w:cs="Times New Roman"/>
            <w:iCs/>
            <w:sz w:val="24"/>
            <w:szCs w:val="24"/>
            <w:lang w:val="en-US"/>
          </w:rPr>
          <w:delText>.</w:delText>
        </w:r>
      </w:del>
      <w:ins w:id="1774" w:author="Bizan N. Balzer" w:date="2021-10-05T00:54:00Z">
        <w:del w:id="1775" w:author="anna.resch88@gmail.com" w:date="2022-01-03T10:39:00Z">
          <w:r w:rsidR="007C095B" w:rsidRPr="007C095B" w:rsidDel="000501AE">
            <w:rPr>
              <w:rFonts w:ascii="Times New Roman" w:hAnsi="Times New Roman" w:cs="Times New Roman"/>
              <w:iCs/>
              <w:sz w:val="24"/>
              <w:szCs w:val="24"/>
              <w:lang w:val="en-US"/>
            </w:rPr>
            <w:delText xml:space="preserve"> </w:delText>
          </w:r>
        </w:del>
      </w:ins>
      <w:moveToRangeStart w:id="1776" w:author="Bizan N. Balzer" w:date="2021-10-05T00:54:00Z" w:name="move84287668"/>
      <w:moveTo w:id="1777" w:author="Bizan N. Balzer" w:date="2021-10-05T00:54:00Z">
        <w:del w:id="1778" w:author="anna.resch88@gmail.com" w:date="2022-01-07T12:53:00Z">
          <w:r w:rsidR="007C095B" w:rsidRPr="009A1C08" w:rsidDel="00EA7785">
            <w:rPr>
              <w:rFonts w:ascii="Times New Roman" w:hAnsi="Times New Roman" w:cs="Times New Roman"/>
              <w:iCs/>
              <w:sz w:val="24"/>
              <w:szCs w:val="24"/>
              <w:lang w:val="en-US"/>
            </w:rPr>
            <w:delText>Hydrogels for DMA experiments were prepared in 4 M urea to ensure fast and homogeneous dissolution of the high protein amount required</w:delText>
          </w:r>
        </w:del>
        <w:del w:id="1779" w:author="anna.resch88@gmail.com" w:date="2022-01-07T12:50:00Z">
          <w:r w:rsidR="007C095B" w:rsidRPr="009A1C08" w:rsidDel="009F0F3E">
            <w:rPr>
              <w:rFonts w:ascii="Times New Roman" w:hAnsi="Times New Roman" w:cs="Times New Roman"/>
              <w:iCs/>
              <w:sz w:val="24"/>
              <w:szCs w:val="24"/>
              <w:lang w:val="en-US"/>
            </w:rPr>
            <w:delText xml:space="preserve">, while samples for nanoindentation were prepared in water. </w:delText>
          </w:r>
        </w:del>
        <w:del w:id="1780" w:author="anna.resch88@gmail.com" w:date="2022-01-03T10:39:00Z">
          <w:r w:rsidR="007C095B" w:rsidRPr="009A1C08" w:rsidDel="000501AE">
            <w:rPr>
              <w:rFonts w:ascii="Times New Roman" w:hAnsi="Times New Roman" w:cs="Times New Roman"/>
              <w:iCs/>
              <w:sz w:val="24"/>
              <w:szCs w:val="24"/>
              <w:lang w:val="en-US"/>
            </w:rPr>
            <w:delText>However, samples equivalently prepared in 4 M urea and water did not show considerable differences in Young’s moduli, as determined by nanoindentation (</w:delText>
          </w:r>
          <w:commentRangeStart w:id="1781"/>
          <w:r w:rsidR="007C095B" w:rsidRPr="009A1C08" w:rsidDel="000501AE">
            <w:rPr>
              <w:rFonts w:ascii="Times New Roman" w:hAnsi="Times New Roman" w:cs="Times New Roman"/>
              <w:iCs/>
              <w:sz w:val="24"/>
              <w:szCs w:val="24"/>
              <w:lang w:val="en-US"/>
            </w:rPr>
            <w:delText>data not shown</w:delText>
          </w:r>
          <w:commentRangeEnd w:id="1781"/>
          <w:r w:rsidR="007C095B" w:rsidDel="000501AE">
            <w:rPr>
              <w:rStyle w:val="Kommentarzeichen"/>
            </w:rPr>
            <w:commentReference w:id="1781"/>
          </w:r>
          <w:r w:rsidR="007C095B" w:rsidRPr="009A1C08" w:rsidDel="000501AE">
            <w:rPr>
              <w:rFonts w:ascii="Times New Roman" w:hAnsi="Times New Roman" w:cs="Times New Roman"/>
              <w:iCs/>
              <w:sz w:val="24"/>
              <w:szCs w:val="24"/>
              <w:lang w:val="en-US"/>
            </w:rPr>
            <w:delText>).</w:delText>
          </w:r>
          <w:r w:rsidR="007C095B" w:rsidRPr="009A1C08" w:rsidDel="000501AE">
            <w:rPr>
              <w:rFonts w:ascii="Times New Roman" w:hAnsi="Times New Roman" w:cs="Times New Roman"/>
              <w:sz w:val="24"/>
              <w:szCs w:val="24"/>
              <w:lang w:val="en-US"/>
            </w:rPr>
            <w:delText xml:space="preserve"> </w:delText>
          </w:r>
        </w:del>
        <w:del w:id="1782" w:author="anna.resch88@gmail.com" w:date="2022-01-07T12:50:00Z">
          <w:r w:rsidR="007C095B" w:rsidRPr="009A1C08" w:rsidDel="009F0F3E">
            <w:rPr>
              <w:rFonts w:ascii="Times New Roman" w:hAnsi="Times New Roman" w:cs="Times New Roman"/>
              <w:iCs/>
              <w:sz w:val="24"/>
              <w:szCs w:val="24"/>
              <w:lang w:val="en-US"/>
            </w:rPr>
            <w:delText>Nanoindentation measurements were performed at ambient temperature in water, while DMA was performed at 37 °C in PBS buffer.</w:delText>
          </w:r>
        </w:del>
      </w:moveTo>
      <w:moveToRangeEnd w:id="1776"/>
      <w:del w:id="1783" w:author="Bizan N. Balzer" w:date="2021-10-05T00:54:00Z">
        <w:r w:rsidR="006F1B19" w:rsidRPr="009A1C08" w:rsidDel="007C095B">
          <w:rPr>
            <w:rFonts w:ascii="Times New Roman" w:hAnsi="Times New Roman" w:cs="Times New Roman"/>
            <w:iCs/>
            <w:sz w:val="24"/>
            <w:szCs w:val="24"/>
            <w:lang w:val="en-US"/>
          </w:rPr>
          <w:delText>Of note:</w:delText>
        </w:r>
      </w:del>
      <w:moveFromRangeStart w:id="1784" w:author="Bizan N. Balzer" w:date="2021-10-05T00:54:00Z" w:name="move84287668"/>
      <w:moveFrom w:id="1785" w:author="Bizan N. Balzer" w:date="2021-10-05T00:54:00Z">
        <w:del w:id="1786" w:author="Bizan N. Balzer" w:date="2021-10-05T00:54:00Z">
          <w:r w:rsidR="006F1B19" w:rsidRPr="009A1C08" w:rsidDel="007C095B">
            <w:rPr>
              <w:rFonts w:ascii="Times New Roman" w:hAnsi="Times New Roman" w:cs="Times New Roman"/>
              <w:iCs/>
              <w:sz w:val="24"/>
              <w:szCs w:val="24"/>
              <w:lang w:val="en-US"/>
            </w:rPr>
            <w:delText xml:space="preserve"> Hydrogels for DMA experiments were prepared in 4</w:delText>
          </w:r>
          <w:r w:rsidR="007B0747" w:rsidRPr="009A1C08" w:rsidDel="007C095B">
            <w:rPr>
              <w:rFonts w:ascii="Times New Roman" w:hAnsi="Times New Roman" w:cs="Times New Roman"/>
              <w:iCs/>
              <w:sz w:val="24"/>
              <w:szCs w:val="24"/>
              <w:lang w:val="en-US"/>
            </w:rPr>
            <w:delText xml:space="preserve"> </w:delText>
          </w:r>
          <w:r w:rsidR="006F1B19" w:rsidRPr="009A1C08" w:rsidDel="007C095B">
            <w:rPr>
              <w:rFonts w:ascii="Times New Roman" w:hAnsi="Times New Roman" w:cs="Times New Roman"/>
              <w:iCs/>
              <w:sz w:val="24"/>
              <w:szCs w:val="24"/>
              <w:lang w:val="en-US"/>
            </w:rPr>
            <w:delText>M urea</w:delText>
          </w:r>
          <w:r w:rsidR="009E3920" w:rsidRPr="009A1C08" w:rsidDel="007C095B">
            <w:rPr>
              <w:rFonts w:ascii="Times New Roman" w:hAnsi="Times New Roman" w:cs="Times New Roman"/>
              <w:iCs/>
              <w:sz w:val="24"/>
              <w:szCs w:val="24"/>
              <w:lang w:val="en-US"/>
            </w:rPr>
            <w:delText xml:space="preserve"> to ensure fast and homogeneous dissolution of the high protein amount required</w:delText>
          </w:r>
          <w:r w:rsidR="006F1B19" w:rsidRPr="009A1C08" w:rsidDel="007C095B">
            <w:rPr>
              <w:rFonts w:ascii="Times New Roman" w:hAnsi="Times New Roman" w:cs="Times New Roman"/>
              <w:iCs/>
              <w:sz w:val="24"/>
              <w:szCs w:val="24"/>
              <w:lang w:val="en-US"/>
            </w:rPr>
            <w:delText>, while samples for nanoindentation were prepared in water. However, samples equivalently prepared in 4</w:delText>
          </w:r>
          <w:r w:rsidR="00465E24" w:rsidRPr="009A1C08" w:rsidDel="007C095B">
            <w:rPr>
              <w:rFonts w:ascii="Times New Roman" w:hAnsi="Times New Roman" w:cs="Times New Roman"/>
              <w:iCs/>
              <w:sz w:val="24"/>
              <w:szCs w:val="24"/>
              <w:lang w:val="en-US"/>
            </w:rPr>
            <w:delText xml:space="preserve"> </w:delText>
          </w:r>
          <w:r w:rsidR="006F1B19" w:rsidRPr="009A1C08" w:rsidDel="007C095B">
            <w:rPr>
              <w:rFonts w:ascii="Times New Roman" w:hAnsi="Times New Roman" w:cs="Times New Roman"/>
              <w:iCs/>
              <w:sz w:val="24"/>
              <w:szCs w:val="24"/>
              <w:lang w:val="en-US"/>
            </w:rPr>
            <w:delText>M urea and water did not show considerable differences in Young’s moduli, as determined by nanoindentation</w:delText>
          </w:r>
          <w:r w:rsidR="004F0B1A" w:rsidRPr="009A1C08" w:rsidDel="007C095B">
            <w:rPr>
              <w:rFonts w:ascii="Times New Roman" w:hAnsi="Times New Roman" w:cs="Times New Roman"/>
              <w:iCs/>
              <w:sz w:val="24"/>
              <w:szCs w:val="24"/>
              <w:lang w:val="en-US"/>
            </w:rPr>
            <w:delText xml:space="preserve"> (</w:delText>
          </w:r>
          <w:commentRangeStart w:id="1787"/>
          <w:r w:rsidR="004F0B1A" w:rsidRPr="009A1C08" w:rsidDel="007C095B">
            <w:rPr>
              <w:rFonts w:ascii="Times New Roman" w:hAnsi="Times New Roman" w:cs="Times New Roman"/>
              <w:iCs/>
              <w:sz w:val="24"/>
              <w:szCs w:val="24"/>
              <w:lang w:val="en-US"/>
            </w:rPr>
            <w:delText>data not shown</w:delText>
          </w:r>
          <w:commentRangeEnd w:id="1787"/>
          <w:r w:rsidR="007C095B" w:rsidDel="007C095B">
            <w:rPr>
              <w:rStyle w:val="Kommentarzeichen"/>
            </w:rPr>
            <w:commentReference w:id="1787"/>
          </w:r>
          <w:r w:rsidR="004F0B1A" w:rsidRPr="009A1C08" w:rsidDel="007C095B">
            <w:rPr>
              <w:rFonts w:ascii="Times New Roman" w:hAnsi="Times New Roman" w:cs="Times New Roman"/>
              <w:iCs/>
              <w:sz w:val="24"/>
              <w:szCs w:val="24"/>
              <w:lang w:val="en-US"/>
            </w:rPr>
            <w:delText>)</w:delText>
          </w:r>
          <w:r w:rsidR="006F1B19" w:rsidRPr="009A1C08" w:rsidDel="007C095B">
            <w:rPr>
              <w:rFonts w:ascii="Times New Roman" w:hAnsi="Times New Roman" w:cs="Times New Roman"/>
              <w:iCs/>
              <w:sz w:val="24"/>
              <w:szCs w:val="24"/>
              <w:lang w:val="en-US"/>
            </w:rPr>
            <w:delText>.</w:delText>
          </w:r>
          <w:r w:rsidR="009E3920" w:rsidRPr="009A1C08" w:rsidDel="007C095B">
            <w:rPr>
              <w:rFonts w:ascii="Times New Roman" w:hAnsi="Times New Roman" w:cs="Times New Roman"/>
              <w:sz w:val="24"/>
              <w:szCs w:val="24"/>
              <w:lang w:val="en-US"/>
            </w:rPr>
            <w:delText xml:space="preserve"> </w:delText>
          </w:r>
          <w:r w:rsidR="00330B70" w:rsidRPr="009A1C08" w:rsidDel="007C095B">
            <w:rPr>
              <w:rFonts w:ascii="Times New Roman" w:hAnsi="Times New Roman" w:cs="Times New Roman"/>
              <w:iCs/>
              <w:sz w:val="24"/>
              <w:szCs w:val="24"/>
              <w:lang w:val="en-US"/>
            </w:rPr>
            <w:delText>N</w:delText>
          </w:r>
          <w:r w:rsidR="009E3920" w:rsidRPr="009A1C08" w:rsidDel="007C095B">
            <w:rPr>
              <w:rFonts w:ascii="Times New Roman" w:hAnsi="Times New Roman" w:cs="Times New Roman"/>
              <w:iCs/>
              <w:sz w:val="24"/>
              <w:szCs w:val="24"/>
              <w:lang w:val="en-US"/>
            </w:rPr>
            <w:delText>anoindentation measurements were performed at ambient temperature</w:delText>
          </w:r>
          <w:r w:rsidR="00FE6951" w:rsidRPr="009A1C08" w:rsidDel="007C095B">
            <w:rPr>
              <w:rFonts w:ascii="Times New Roman" w:hAnsi="Times New Roman" w:cs="Times New Roman"/>
              <w:iCs/>
              <w:sz w:val="24"/>
              <w:szCs w:val="24"/>
              <w:lang w:val="en-US"/>
            </w:rPr>
            <w:delText xml:space="preserve"> in water</w:delText>
          </w:r>
          <w:r w:rsidR="009E3920" w:rsidRPr="009A1C08" w:rsidDel="007C095B">
            <w:rPr>
              <w:rFonts w:ascii="Times New Roman" w:hAnsi="Times New Roman" w:cs="Times New Roman"/>
              <w:iCs/>
              <w:sz w:val="24"/>
              <w:szCs w:val="24"/>
              <w:lang w:val="en-US"/>
            </w:rPr>
            <w:delText>, while DMA was performed at 37 °C</w:delText>
          </w:r>
          <w:r w:rsidR="00FE6951" w:rsidRPr="009A1C08" w:rsidDel="007C095B">
            <w:rPr>
              <w:rFonts w:ascii="Times New Roman" w:hAnsi="Times New Roman" w:cs="Times New Roman"/>
              <w:iCs/>
              <w:sz w:val="24"/>
              <w:szCs w:val="24"/>
              <w:lang w:val="en-US"/>
            </w:rPr>
            <w:delText xml:space="preserve"> in PBS buffer</w:delText>
          </w:r>
          <w:r w:rsidR="009E3920" w:rsidRPr="009A1C08" w:rsidDel="007C095B">
            <w:rPr>
              <w:rFonts w:ascii="Times New Roman" w:hAnsi="Times New Roman" w:cs="Times New Roman"/>
              <w:iCs/>
              <w:sz w:val="24"/>
              <w:szCs w:val="24"/>
              <w:lang w:val="en-US"/>
            </w:rPr>
            <w:delText>.</w:delText>
          </w:r>
        </w:del>
      </w:moveFrom>
      <w:moveFromRangeEnd w:id="1784"/>
      <w:del w:id="1788" w:author="Bizan N. Balzer" w:date="2021-10-05T00:54:00Z">
        <w:r w:rsidR="009E3920" w:rsidRPr="009A1C08" w:rsidDel="007C095B">
          <w:rPr>
            <w:rFonts w:ascii="Times New Roman" w:hAnsi="Times New Roman" w:cs="Times New Roman"/>
            <w:iCs/>
            <w:sz w:val="24"/>
            <w:szCs w:val="24"/>
            <w:lang w:val="en-US"/>
          </w:rPr>
          <w:delText xml:space="preserve">  </w:delText>
        </w:r>
      </w:del>
    </w:p>
    <w:tbl>
      <w:tblPr>
        <w:tblStyle w:val="Tabellenraster"/>
        <w:tblW w:w="9706" w:type="dxa"/>
        <w:tblLook w:val="04A0" w:firstRow="1" w:lastRow="0" w:firstColumn="1" w:lastColumn="0" w:noHBand="0" w:noVBand="1"/>
      </w:tblPr>
      <w:tblGrid>
        <w:gridCol w:w="1809"/>
        <w:gridCol w:w="1134"/>
        <w:gridCol w:w="1134"/>
        <w:gridCol w:w="1134"/>
        <w:gridCol w:w="1134"/>
        <w:gridCol w:w="3361"/>
      </w:tblGrid>
      <w:tr w:rsidR="00CF03E8" w:rsidRPr="00CF03E8" w14:paraId="4E6766C2" w14:textId="77777777" w:rsidTr="00E01553">
        <w:trPr>
          <w:trHeight w:val="432"/>
        </w:trPr>
        <w:tc>
          <w:tcPr>
            <w:tcW w:w="1809" w:type="dxa"/>
            <w:vMerge w:val="restart"/>
            <w:vAlign w:val="center"/>
          </w:tcPr>
          <w:p w14:paraId="7EE3D55F" w14:textId="77777777" w:rsidR="00CF03E8" w:rsidRPr="00CF03E8" w:rsidRDefault="00CF03E8" w:rsidP="005B4380">
            <w:pPr>
              <w:spacing w:line="360" w:lineRule="auto"/>
              <w:rPr>
                <w:rFonts w:ascii="Times New Roman" w:hAnsi="Times New Roman" w:cs="Times New Roman"/>
                <w:lang w:val="en-US"/>
              </w:rPr>
            </w:pPr>
          </w:p>
        </w:tc>
        <w:tc>
          <w:tcPr>
            <w:tcW w:w="4536" w:type="dxa"/>
            <w:gridSpan w:val="4"/>
            <w:vAlign w:val="center"/>
          </w:tcPr>
          <w:p w14:paraId="03AAB07C" w14:textId="366B6DDD" w:rsidR="00CF03E8" w:rsidRPr="005B4380" w:rsidRDefault="00CF03E8" w:rsidP="005B4380">
            <w:pPr>
              <w:spacing w:line="360" w:lineRule="auto"/>
              <w:jc w:val="center"/>
              <w:rPr>
                <w:rFonts w:ascii="Times New Roman" w:hAnsi="Times New Roman" w:cs="Times New Roman"/>
                <w:iCs/>
                <w:lang w:val="en-US"/>
              </w:rPr>
            </w:pPr>
            <w:r>
              <w:rPr>
                <w:rFonts w:ascii="Times New Roman" w:hAnsi="Times New Roman" w:cs="Times New Roman"/>
                <w:iCs/>
                <w:lang w:val="en-US"/>
              </w:rPr>
              <w:t>ULU linker type</w:t>
            </w:r>
          </w:p>
        </w:tc>
        <w:tc>
          <w:tcPr>
            <w:tcW w:w="3361" w:type="dxa"/>
            <w:vMerge w:val="restart"/>
          </w:tcPr>
          <w:p w14:paraId="464133A7" w14:textId="6F34DB68" w:rsidR="00CF03E8" w:rsidRDefault="00CF03E8" w:rsidP="005B4380">
            <w:pPr>
              <w:spacing w:line="360" w:lineRule="auto"/>
              <w:jc w:val="center"/>
              <w:rPr>
                <w:rFonts w:ascii="Times New Roman" w:hAnsi="Times New Roman" w:cs="Times New Roman"/>
                <w:iCs/>
                <w:lang w:val="en-US"/>
              </w:rPr>
            </w:pPr>
            <w:r>
              <w:rPr>
                <w:rFonts w:ascii="Times New Roman" w:hAnsi="Times New Roman" w:cs="Times New Roman"/>
                <w:iCs/>
                <w:lang w:val="en-US"/>
              </w:rPr>
              <w:t>Comparison</w:t>
            </w:r>
          </w:p>
        </w:tc>
      </w:tr>
      <w:tr w:rsidR="00CF03E8" w:rsidRPr="00CF03E8" w14:paraId="7542FB40" w14:textId="2D1031EF" w:rsidTr="00CF03E8">
        <w:trPr>
          <w:trHeight w:val="432"/>
          <w:ins w:id="1789" w:author="anna.resch88@gmail.com" w:date="2022-01-07T13:02:00Z"/>
        </w:trPr>
        <w:tc>
          <w:tcPr>
            <w:tcW w:w="1809" w:type="dxa"/>
            <w:vMerge/>
            <w:vAlign w:val="center"/>
          </w:tcPr>
          <w:p w14:paraId="6245799C" w14:textId="77777777" w:rsidR="00CF03E8" w:rsidRPr="005B4380" w:rsidRDefault="00CF03E8">
            <w:pPr>
              <w:spacing w:line="360" w:lineRule="auto"/>
              <w:rPr>
                <w:ins w:id="1790" w:author="anna.resch88@gmail.com" w:date="2022-01-07T13:02:00Z"/>
                <w:rFonts w:ascii="Times New Roman" w:hAnsi="Times New Roman" w:cs="Times New Roman"/>
                <w:sz w:val="22"/>
                <w:szCs w:val="22"/>
                <w:lang w:val="en-US"/>
                <w:rPrChange w:id="1791" w:author="anna.resch88@gmail.com" w:date="2022-01-07T13:05:00Z">
                  <w:rPr>
                    <w:ins w:id="1792" w:author="anna.resch88@gmail.com" w:date="2022-01-07T13:02:00Z"/>
                    <w:rFonts w:ascii="Times New Roman" w:hAnsi="Times New Roman" w:cs="Times New Roman"/>
                    <w:lang w:val="en-US"/>
                  </w:rPr>
                </w:rPrChange>
              </w:rPr>
              <w:pPrChange w:id="1793" w:author="anna.resch88@gmail.com" w:date="2022-01-07T13:04:00Z">
                <w:pPr>
                  <w:spacing w:line="360" w:lineRule="auto"/>
                  <w:jc w:val="both"/>
                </w:pPr>
              </w:pPrChange>
            </w:pPr>
          </w:p>
        </w:tc>
        <w:tc>
          <w:tcPr>
            <w:tcW w:w="1134" w:type="dxa"/>
            <w:vAlign w:val="center"/>
          </w:tcPr>
          <w:p w14:paraId="1E5740E6" w14:textId="0D482441" w:rsidR="00CF03E8" w:rsidRPr="005B4380" w:rsidRDefault="00CF03E8">
            <w:pPr>
              <w:spacing w:line="360" w:lineRule="auto"/>
              <w:jc w:val="center"/>
              <w:rPr>
                <w:ins w:id="1794" w:author="anna.resch88@gmail.com" w:date="2022-01-07T13:02:00Z"/>
                <w:rFonts w:ascii="Times New Roman" w:hAnsi="Times New Roman" w:cs="Times New Roman"/>
                <w:sz w:val="22"/>
                <w:szCs w:val="22"/>
                <w:lang w:val="en-US"/>
                <w:rPrChange w:id="1795" w:author="anna.resch88@gmail.com" w:date="2022-01-07T13:05:00Z">
                  <w:rPr>
                    <w:ins w:id="1796" w:author="anna.resch88@gmail.com" w:date="2022-01-07T13:02:00Z"/>
                    <w:rFonts w:ascii="Times New Roman" w:hAnsi="Times New Roman" w:cs="Times New Roman"/>
                    <w:lang w:val="en-US"/>
                  </w:rPr>
                </w:rPrChange>
              </w:rPr>
              <w:pPrChange w:id="1797" w:author="anna.resch88@gmail.com" w:date="2022-01-07T13:04:00Z">
                <w:pPr>
                  <w:spacing w:line="360" w:lineRule="auto"/>
                  <w:jc w:val="both"/>
                </w:pPr>
              </w:pPrChange>
            </w:pPr>
            <w:ins w:id="1798" w:author="anna.resch88@gmail.com" w:date="2022-01-07T13:02:00Z">
              <w:r w:rsidRPr="005B4380">
                <w:rPr>
                  <w:rFonts w:ascii="Times New Roman" w:hAnsi="Times New Roman" w:cs="Times New Roman"/>
                  <w:lang w:val="en-US"/>
                </w:rPr>
                <w:t>V20</w:t>
              </w:r>
            </w:ins>
          </w:p>
        </w:tc>
        <w:tc>
          <w:tcPr>
            <w:tcW w:w="1134" w:type="dxa"/>
            <w:vAlign w:val="center"/>
          </w:tcPr>
          <w:p w14:paraId="14616843" w14:textId="56EB380F" w:rsidR="00CF03E8" w:rsidRPr="005B4380" w:rsidRDefault="00CF03E8">
            <w:pPr>
              <w:spacing w:line="360" w:lineRule="auto"/>
              <w:jc w:val="center"/>
              <w:rPr>
                <w:ins w:id="1799" w:author="anna.resch88@gmail.com" w:date="2022-01-07T13:02:00Z"/>
                <w:rFonts w:ascii="Times New Roman" w:hAnsi="Times New Roman" w:cs="Times New Roman"/>
                <w:sz w:val="22"/>
                <w:szCs w:val="22"/>
                <w:lang w:val="en-US"/>
                <w:rPrChange w:id="1800" w:author="anna.resch88@gmail.com" w:date="2022-01-07T13:05:00Z">
                  <w:rPr>
                    <w:ins w:id="1801" w:author="anna.resch88@gmail.com" w:date="2022-01-07T13:02:00Z"/>
                    <w:rFonts w:ascii="Times New Roman" w:hAnsi="Times New Roman" w:cs="Times New Roman"/>
                    <w:lang w:val="en-US"/>
                  </w:rPr>
                </w:rPrChange>
              </w:rPr>
              <w:pPrChange w:id="1802" w:author="anna.resch88@gmail.com" w:date="2022-01-07T13:04:00Z">
                <w:pPr>
                  <w:spacing w:line="360" w:lineRule="auto"/>
                  <w:jc w:val="both"/>
                </w:pPr>
              </w:pPrChange>
            </w:pPr>
            <w:ins w:id="1803" w:author="anna.resch88@gmail.com" w:date="2022-01-07T13:02:00Z">
              <w:r w:rsidRPr="005B4380">
                <w:rPr>
                  <w:rFonts w:ascii="Times New Roman" w:hAnsi="Times New Roman" w:cs="Times New Roman"/>
                  <w:iCs/>
                  <w:sz w:val="22"/>
                  <w:szCs w:val="22"/>
                  <w:lang w:val="en-US"/>
                </w:rPr>
                <w:t>V20-RGD</w:t>
              </w:r>
            </w:ins>
          </w:p>
        </w:tc>
        <w:tc>
          <w:tcPr>
            <w:tcW w:w="1134" w:type="dxa"/>
            <w:vAlign w:val="center"/>
          </w:tcPr>
          <w:p w14:paraId="77E9885C" w14:textId="2400C47A" w:rsidR="00CF03E8" w:rsidRPr="005B4380" w:rsidRDefault="00CF03E8">
            <w:pPr>
              <w:spacing w:line="360" w:lineRule="auto"/>
              <w:jc w:val="center"/>
              <w:rPr>
                <w:ins w:id="1804" w:author="anna.resch88@gmail.com" w:date="2022-01-07T13:02:00Z"/>
                <w:rFonts w:ascii="Times New Roman" w:hAnsi="Times New Roman" w:cs="Times New Roman"/>
                <w:sz w:val="22"/>
                <w:szCs w:val="22"/>
                <w:lang w:val="en-US"/>
                <w:rPrChange w:id="1805" w:author="anna.resch88@gmail.com" w:date="2022-01-07T13:05:00Z">
                  <w:rPr>
                    <w:ins w:id="1806" w:author="anna.resch88@gmail.com" w:date="2022-01-07T13:02:00Z"/>
                    <w:rFonts w:ascii="Times New Roman" w:hAnsi="Times New Roman" w:cs="Times New Roman"/>
                    <w:lang w:val="en-US"/>
                  </w:rPr>
                </w:rPrChange>
              </w:rPr>
              <w:pPrChange w:id="1807" w:author="anna.resch88@gmail.com" w:date="2022-01-07T13:04:00Z">
                <w:pPr>
                  <w:spacing w:line="360" w:lineRule="auto"/>
                  <w:jc w:val="both"/>
                </w:pPr>
              </w:pPrChange>
            </w:pPr>
            <w:ins w:id="1808" w:author="anna.resch88@gmail.com" w:date="2022-01-07T13:02:00Z">
              <w:r w:rsidRPr="005B4380">
                <w:rPr>
                  <w:rFonts w:ascii="Times New Roman" w:hAnsi="Times New Roman" w:cs="Times New Roman"/>
                  <w:iCs/>
                  <w:sz w:val="22"/>
                  <w:szCs w:val="22"/>
                  <w:lang w:val="en-US"/>
                </w:rPr>
                <w:t>V40</w:t>
              </w:r>
            </w:ins>
          </w:p>
        </w:tc>
        <w:tc>
          <w:tcPr>
            <w:tcW w:w="1134" w:type="dxa"/>
            <w:vAlign w:val="center"/>
          </w:tcPr>
          <w:p w14:paraId="55213033" w14:textId="7B6A9268" w:rsidR="00CF03E8" w:rsidRPr="005B4380" w:rsidRDefault="00CF03E8">
            <w:pPr>
              <w:spacing w:line="360" w:lineRule="auto"/>
              <w:jc w:val="center"/>
              <w:rPr>
                <w:ins w:id="1809" w:author="anna.resch88@gmail.com" w:date="2022-01-07T13:02:00Z"/>
                <w:rFonts w:ascii="Times New Roman" w:hAnsi="Times New Roman" w:cs="Times New Roman"/>
                <w:sz w:val="22"/>
                <w:szCs w:val="22"/>
                <w:lang w:val="en-US"/>
                <w:rPrChange w:id="1810" w:author="anna.resch88@gmail.com" w:date="2022-01-07T13:05:00Z">
                  <w:rPr>
                    <w:ins w:id="1811" w:author="anna.resch88@gmail.com" w:date="2022-01-07T13:02:00Z"/>
                    <w:rFonts w:ascii="Times New Roman" w:hAnsi="Times New Roman" w:cs="Times New Roman"/>
                    <w:lang w:val="en-US"/>
                  </w:rPr>
                </w:rPrChange>
              </w:rPr>
              <w:pPrChange w:id="1812" w:author="anna.resch88@gmail.com" w:date="2022-01-07T13:04:00Z">
                <w:pPr>
                  <w:spacing w:line="360" w:lineRule="auto"/>
                  <w:jc w:val="both"/>
                </w:pPr>
              </w:pPrChange>
            </w:pPr>
            <w:ins w:id="1813" w:author="anna.resch88@gmail.com" w:date="2022-01-07T13:02:00Z">
              <w:r w:rsidRPr="005B4380">
                <w:rPr>
                  <w:rFonts w:ascii="Times New Roman" w:hAnsi="Times New Roman" w:cs="Times New Roman"/>
                  <w:iCs/>
                  <w:sz w:val="22"/>
                  <w:szCs w:val="22"/>
                  <w:lang w:val="en-US"/>
                </w:rPr>
                <w:t>V40-RGD</w:t>
              </w:r>
            </w:ins>
          </w:p>
        </w:tc>
        <w:tc>
          <w:tcPr>
            <w:tcW w:w="3361" w:type="dxa"/>
            <w:vMerge/>
          </w:tcPr>
          <w:p w14:paraId="61585D96" w14:textId="6E207BA8" w:rsidR="00CF03E8" w:rsidRPr="005B4380" w:rsidRDefault="00CF03E8" w:rsidP="005B4380">
            <w:pPr>
              <w:spacing w:line="360" w:lineRule="auto"/>
              <w:jc w:val="center"/>
              <w:rPr>
                <w:rFonts w:ascii="Times New Roman" w:hAnsi="Times New Roman" w:cs="Times New Roman"/>
                <w:iCs/>
                <w:lang w:val="en-US"/>
              </w:rPr>
            </w:pPr>
          </w:p>
        </w:tc>
      </w:tr>
      <w:tr w:rsidR="00CF03E8" w:rsidRPr="00DD2653" w14:paraId="7F118431" w14:textId="160B3EF0" w:rsidTr="00AA16FE">
        <w:trPr>
          <w:trHeight w:val="1305"/>
          <w:ins w:id="1814" w:author="anna.resch88@gmail.com" w:date="2022-01-07T13:02:00Z"/>
        </w:trPr>
        <w:tc>
          <w:tcPr>
            <w:tcW w:w="1809" w:type="dxa"/>
            <w:vAlign w:val="center"/>
          </w:tcPr>
          <w:p w14:paraId="25ADC794" w14:textId="683AA277" w:rsidR="00CF03E8" w:rsidRPr="005B4380" w:rsidRDefault="00CF03E8">
            <w:pPr>
              <w:spacing w:line="360" w:lineRule="auto"/>
              <w:rPr>
                <w:ins w:id="1815" w:author="anna.resch88@gmail.com" w:date="2022-01-07T13:02:00Z"/>
                <w:rFonts w:ascii="Times New Roman" w:hAnsi="Times New Roman" w:cs="Times New Roman"/>
                <w:sz w:val="22"/>
                <w:szCs w:val="22"/>
                <w:lang w:val="en-US"/>
                <w:rPrChange w:id="1816" w:author="anna.resch88@gmail.com" w:date="2022-01-07T13:05:00Z">
                  <w:rPr>
                    <w:ins w:id="1817" w:author="anna.resch88@gmail.com" w:date="2022-01-07T13:02:00Z"/>
                    <w:rFonts w:ascii="Times New Roman" w:hAnsi="Times New Roman" w:cs="Times New Roman"/>
                    <w:lang w:val="en-US"/>
                  </w:rPr>
                </w:rPrChange>
              </w:rPr>
              <w:pPrChange w:id="1818" w:author="anna.resch88@gmail.com" w:date="2022-01-07T13:04:00Z">
                <w:pPr>
                  <w:spacing w:line="360" w:lineRule="auto"/>
                  <w:jc w:val="both"/>
                </w:pPr>
              </w:pPrChange>
            </w:pPr>
            <w:ins w:id="1819" w:author="anna.resch88@gmail.com" w:date="2022-01-07T13:02:00Z">
              <w:r w:rsidRPr="005B4380">
                <w:rPr>
                  <w:rFonts w:ascii="Times New Roman" w:hAnsi="Times New Roman" w:cs="Times New Roman"/>
                  <w:iCs/>
                  <w:sz w:val="22"/>
                  <w:szCs w:val="22"/>
                  <w:lang w:val="en-US"/>
                </w:rPr>
                <w:lastRenderedPageBreak/>
                <w:t xml:space="preserve">Mean Young’s modulus ± </w:t>
              </w:r>
              <w:proofErr w:type="spellStart"/>
              <w:r w:rsidRPr="005B4380">
                <w:rPr>
                  <w:rFonts w:ascii="Times New Roman" w:hAnsi="Times New Roman" w:cs="Times New Roman"/>
                  <w:iCs/>
                  <w:sz w:val="22"/>
                  <w:szCs w:val="22"/>
                  <w:lang w:val="en-US"/>
                </w:rPr>
                <w:t>StD</w:t>
              </w:r>
              <w:proofErr w:type="spellEnd"/>
              <w:r w:rsidRPr="005B4380">
                <w:rPr>
                  <w:rFonts w:ascii="Times New Roman" w:hAnsi="Times New Roman" w:cs="Times New Roman"/>
                  <w:iCs/>
                  <w:sz w:val="22"/>
                  <w:szCs w:val="22"/>
                  <w:lang w:val="en-US"/>
                </w:rPr>
                <w:t xml:space="preserve"> (kPa)</w:t>
              </w:r>
            </w:ins>
          </w:p>
        </w:tc>
        <w:tc>
          <w:tcPr>
            <w:tcW w:w="1134" w:type="dxa"/>
            <w:vAlign w:val="center"/>
          </w:tcPr>
          <w:p w14:paraId="16CE4006" w14:textId="2234A9F1" w:rsidR="00CF03E8" w:rsidRPr="005B4380" w:rsidRDefault="00CF03E8">
            <w:pPr>
              <w:spacing w:line="360" w:lineRule="auto"/>
              <w:jc w:val="center"/>
              <w:rPr>
                <w:ins w:id="1820" w:author="anna.resch88@gmail.com" w:date="2022-01-07T13:02:00Z"/>
                <w:rFonts w:ascii="Times New Roman" w:hAnsi="Times New Roman" w:cs="Times New Roman"/>
                <w:sz w:val="22"/>
                <w:szCs w:val="22"/>
                <w:lang w:val="en-US"/>
                <w:rPrChange w:id="1821" w:author="anna.resch88@gmail.com" w:date="2022-01-07T13:05:00Z">
                  <w:rPr>
                    <w:ins w:id="1822" w:author="anna.resch88@gmail.com" w:date="2022-01-07T13:02:00Z"/>
                    <w:rFonts w:ascii="Times New Roman" w:hAnsi="Times New Roman" w:cs="Times New Roman"/>
                    <w:lang w:val="en-US"/>
                  </w:rPr>
                </w:rPrChange>
              </w:rPr>
              <w:pPrChange w:id="1823" w:author="anna.resch88@gmail.com" w:date="2022-01-07T13:04:00Z">
                <w:pPr>
                  <w:spacing w:line="360" w:lineRule="auto"/>
                  <w:jc w:val="both"/>
                </w:pPr>
              </w:pPrChange>
            </w:pPr>
            <w:ins w:id="1824" w:author="anna.resch88@gmail.com" w:date="2022-01-07T13:02:00Z">
              <w:r w:rsidRPr="005B4380">
                <w:rPr>
                  <w:rFonts w:ascii="Times New Roman" w:hAnsi="Times New Roman" w:cs="Times New Roman"/>
                  <w:iCs/>
                  <w:sz w:val="22"/>
                  <w:szCs w:val="22"/>
                  <w:lang w:val="en-US"/>
                </w:rPr>
                <w:t>275.6 ± 152.3</w:t>
              </w:r>
            </w:ins>
          </w:p>
        </w:tc>
        <w:tc>
          <w:tcPr>
            <w:tcW w:w="1134" w:type="dxa"/>
            <w:vAlign w:val="center"/>
          </w:tcPr>
          <w:p w14:paraId="017AF60F" w14:textId="174D92F1" w:rsidR="00CF03E8" w:rsidRPr="005B4380" w:rsidRDefault="00CF03E8">
            <w:pPr>
              <w:spacing w:line="360" w:lineRule="auto"/>
              <w:jc w:val="center"/>
              <w:rPr>
                <w:ins w:id="1825" w:author="anna.resch88@gmail.com" w:date="2022-01-07T13:02:00Z"/>
                <w:rFonts w:ascii="Times New Roman" w:hAnsi="Times New Roman" w:cs="Times New Roman"/>
                <w:sz w:val="22"/>
                <w:szCs w:val="22"/>
                <w:lang w:val="en-US"/>
                <w:rPrChange w:id="1826" w:author="anna.resch88@gmail.com" w:date="2022-01-07T13:05:00Z">
                  <w:rPr>
                    <w:ins w:id="1827" w:author="anna.resch88@gmail.com" w:date="2022-01-07T13:02:00Z"/>
                    <w:rFonts w:ascii="Times New Roman" w:hAnsi="Times New Roman" w:cs="Times New Roman"/>
                    <w:lang w:val="en-US"/>
                  </w:rPr>
                </w:rPrChange>
              </w:rPr>
              <w:pPrChange w:id="1828" w:author="anna.resch88@gmail.com" w:date="2022-01-07T13:04:00Z">
                <w:pPr>
                  <w:spacing w:line="360" w:lineRule="auto"/>
                  <w:jc w:val="both"/>
                </w:pPr>
              </w:pPrChange>
            </w:pPr>
            <w:ins w:id="1829" w:author="anna.resch88@gmail.com" w:date="2022-01-07T13:03:00Z">
              <w:r w:rsidRPr="005B4380">
                <w:rPr>
                  <w:rFonts w:ascii="Times New Roman" w:hAnsi="Times New Roman" w:cs="Times New Roman"/>
                  <w:iCs/>
                  <w:sz w:val="22"/>
                  <w:szCs w:val="22"/>
                  <w:lang w:val="en-US"/>
                </w:rPr>
                <w:t>328.4 ± 159.5</w:t>
              </w:r>
            </w:ins>
          </w:p>
        </w:tc>
        <w:tc>
          <w:tcPr>
            <w:tcW w:w="1134" w:type="dxa"/>
            <w:vAlign w:val="center"/>
          </w:tcPr>
          <w:p w14:paraId="653E42B0" w14:textId="18260617" w:rsidR="00CF03E8" w:rsidRPr="005B4380" w:rsidRDefault="00CF03E8">
            <w:pPr>
              <w:spacing w:line="360" w:lineRule="auto"/>
              <w:jc w:val="center"/>
              <w:rPr>
                <w:ins w:id="1830" w:author="anna.resch88@gmail.com" w:date="2022-01-07T13:02:00Z"/>
                <w:rFonts w:ascii="Times New Roman" w:hAnsi="Times New Roman" w:cs="Times New Roman"/>
                <w:sz w:val="22"/>
                <w:szCs w:val="22"/>
                <w:lang w:val="en-US"/>
                <w:rPrChange w:id="1831" w:author="anna.resch88@gmail.com" w:date="2022-01-07T13:05:00Z">
                  <w:rPr>
                    <w:ins w:id="1832" w:author="anna.resch88@gmail.com" w:date="2022-01-07T13:02:00Z"/>
                    <w:rFonts w:ascii="Times New Roman" w:hAnsi="Times New Roman" w:cs="Times New Roman"/>
                    <w:lang w:val="en-US"/>
                  </w:rPr>
                </w:rPrChange>
              </w:rPr>
              <w:pPrChange w:id="1833" w:author="anna.resch88@gmail.com" w:date="2022-01-07T13:04:00Z">
                <w:pPr>
                  <w:spacing w:line="360" w:lineRule="auto"/>
                  <w:jc w:val="both"/>
                </w:pPr>
              </w:pPrChange>
            </w:pPr>
            <w:ins w:id="1834" w:author="anna.resch88@gmail.com" w:date="2022-01-07T13:03:00Z">
              <w:r w:rsidRPr="005B4380">
                <w:rPr>
                  <w:rFonts w:ascii="Times New Roman" w:hAnsi="Times New Roman" w:cs="Times New Roman"/>
                  <w:iCs/>
                  <w:sz w:val="22"/>
                  <w:szCs w:val="22"/>
                  <w:lang w:val="en-US"/>
                </w:rPr>
                <w:t>55.7 ± 31.7</w:t>
              </w:r>
            </w:ins>
          </w:p>
        </w:tc>
        <w:tc>
          <w:tcPr>
            <w:tcW w:w="1134" w:type="dxa"/>
            <w:vAlign w:val="center"/>
          </w:tcPr>
          <w:p w14:paraId="20913E58" w14:textId="4381664E" w:rsidR="00CF03E8" w:rsidRPr="005B4380" w:rsidRDefault="00CF03E8">
            <w:pPr>
              <w:spacing w:line="360" w:lineRule="auto"/>
              <w:jc w:val="center"/>
              <w:rPr>
                <w:ins w:id="1835" w:author="anna.resch88@gmail.com" w:date="2022-01-07T13:02:00Z"/>
                <w:rFonts w:ascii="Times New Roman" w:hAnsi="Times New Roman" w:cs="Times New Roman"/>
                <w:sz w:val="22"/>
                <w:szCs w:val="22"/>
                <w:lang w:val="en-US"/>
                <w:rPrChange w:id="1836" w:author="anna.resch88@gmail.com" w:date="2022-01-07T13:05:00Z">
                  <w:rPr>
                    <w:ins w:id="1837" w:author="anna.resch88@gmail.com" w:date="2022-01-07T13:02:00Z"/>
                    <w:rFonts w:ascii="Times New Roman" w:hAnsi="Times New Roman" w:cs="Times New Roman"/>
                    <w:lang w:val="en-US"/>
                  </w:rPr>
                </w:rPrChange>
              </w:rPr>
              <w:pPrChange w:id="1838" w:author="anna.resch88@gmail.com" w:date="2022-01-07T13:04:00Z">
                <w:pPr>
                  <w:spacing w:line="360" w:lineRule="auto"/>
                  <w:jc w:val="both"/>
                </w:pPr>
              </w:pPrChange>
            </w:pPr>
            <w:ins w:id="1839" w:author="anna.resch88@gmail.com" w:date="2022-01-07T13:03:00Z">
              <w:r w:rsidRPr="005B4380">
                <w:rPr>
                  <w:rFonts w:ascii="Times New Roman" w:hAnsi="Times New Roman" w:cs="Times New Roman"/>
                  <w:iCs/>
                  <w:sz w:val="22"/>
                  <w:szCs w:val="22"/>
                  <w:lang w:val="en-US"/>
                </w:rPr>
                <w:t>91.4 ± 44.7</w:t>
              </w:r>
            </w:ins>
          </w:p>
        </w:tc>
        <w:tc>
          <w:tcPr>
            <w:tcW w:w="3361" w:type="dxa"/>
            <w:vAlign w:val="center"/>
          </w:tcPr>
          <w:p w14:paraId="47B081D5" w14:textId="77777777" w:rsidR="00CF03E8" w:rsidRDefault="00CF03E8" w:rsidP="00AA16FE">
            <w:pPr>
              <w:spacing w:line="360" w:lineRule="auto"/>
              <w:jc w:val="center"/>
              <w:rPr>
                <w:rFonts w:ascii="Times New Roman" w:hAnsi="Times New Roman" w:cs="Times New Roman"/>
                <w:sz w:val="22"/>
                <w:szCs w:val="22"/>
                <w:lang w:val="en-US"/>
              </w:rPr>
            </w:pPr>
            <w:r>
              <w:rPr>
                <w:rFonts w:ascii="Times New Roman" w:hAnsi="Times New Roman" w:cs="Times New Roman"/>
                <w:sz w:val="22"/>
                <w:szCs w:val="22"/>
                <w:lang w:val="en-US"/>
              </w:rPr>
              <w:t xml:space="preserve">V20 vs. V40: </w:t>
            </w:r>
            <w:r w:rsidRPr="002D3173">
              <w:rPr>
                <w:rFonts w:ascii="Times New Roman" w:hAnsi="Times New Roman" w:cs="Times New Roman"/>
                <w:i/>
                <w:iCs/>
                <w:lang w:val="en-US"/>
                <w:rPrChange w:id="1840" w:author="anna.resch88@gmail.com" w:date="2022-01-16T12:25:00Z">
                  <w:rPr>
                    <w:rFonts w:ascii="Times New Roman" w:hAnsi="Times New Roman" w:cs="Times New Roman"/>
                    <w:lang w:val="en-US"/>
                  </w:rPr>
                </w:rPrChange>
              </w:rPr>
              <w:t>p</w:t>
            </w:r>
            <w:r>
              <w:rPr>
                <w:rFonts w:ascii="Times New Roman" w:hAnsi="Times New Roman" w:cs="Times New Roman"/>
                <w:sz w:val="22"/>
                <w:szCs w:val="22"/>
                <w:lang w:val="en-US"/>
              </w:rPr>
              <w:t xml:space="preserve"> = 0.0068 </w:t>
            </w:r>
            <w:r w:rsidRPr="007B2DCF">
              <w:rPr>
                <w:rFonts w:ascii="Times New Roman" w:hAnsi="Times New Roman" w:cs="Times New Roman"/>
                <w:sz w:val="22"/>
                <w:szCs w:val="22"/>
                <w:vertAlign w:val="superscript"/>
                <w:lang w:val="en-US"/>
              </w:rPr>
              <w:t>a</w:t>
            </w:r>
          </w:p>
          <w:p w14:paraId="5971AA02" w14:textId="77777777" w:rsidR="00CF03E8" w:rsidRDefault="00CF03E8" w:rsidP="00AA16FE">
            <w:pPr>
              <w:spacing w:line="360" w:lineRule="auto"/>
              <w:jc w:val="center"/>
              <w:rPr>
                <w:rFonts w:ascii="Times New Roman" w:hAnsi="Times New Roman" w:cs="Times New Roman"/>
                <w:sz w:val="22"/>
                <w:szCs w:val="22"/>
                <w:lang w:val="en-US"/>
              </w:rPr>
            </w:pPr>
            <w:r>
              <w:rPr>
                <w:rFonts w:ascii="Times New Roman" w:hAnsi="Times New Roman" w:cs="Times New Roman"/>
                <w:sz w:val="22"/>
                <w:szCs w:val="22"/>
                <w:lang w:val="en-US"/>
              </w:rPr>
              <w:t xml:space="preserve">V20 vs. R40-RGD: </w:t>
            </w:r>
            <w:r w:rsidRPr="002D3173">
              <w:rPr>
                <w:rFonts w:ascii="Times New Roman" w:hAnsi="Times New Roman" w:cs="Times New Roman"/>
                <w:i/>
                <w:iCs/>
                <w:lang w:val="en-US"/>
                <w:rPrChange w:id="1841" w:author="anna.resch88@gmail.com" w:date="2022-01-16T12:25:00Z">
                  <w:rPr>
                    <w:rFonts w:ascii="Times New Roman" w:hAnsi="Times New Roman" w:cs="Times New Roman"/>
                    <w:lang w:val="en-US"/>
                  </w:rPr>
                </w:rPrChange>
              </w:rPr>
              <w:t>p</w:t>
            </w:r>
            <w:r>
              <w:rPr>
                <w:rFonts w:ascii="Times New Roman" w:hAnsi="Times New Roman" w:cs="Times New Roman"/>
                <w:sz w:val="22"/>
                <w:szCs w:val="22"/>
                <w:lang w:val="en-US"/>
              </w:rPr>
              <w:t xml:space="preserve"> = 0.0225</w:t>
            </w:r>
            <w:r w:rsidRPr="007B2DCF">
              <w:rPr>
                <w:rFonts w:ascii="Times New Roman" w:hAnsi="Times New Roman" w:cs="Times New Roman"/>
                <w:sz w:val="22"/>
                <w:szCs w:val="22"/>
                <w:vertAlign w:val="superscript"/>
                <w:lang w:val="en-US"/>
              </w:rPr>
              <w:t xml:space="preserve"> a</w:t>
            </w:r>
          </w:p>
          <w:p w14:paraId="78940290" w14:textId="77777777" w:rsidR="00CF03E8" w:rsidRDefault="00CF03E8" w:rsidP="00AA16FE">
            <w:pPr>
              <w:spacing w:line="360" w:lineRule="auto"/>
              <w:jc w:val="center"/>
              <w:rPr>
                <w:rFonts w:ascii="Times New Roman" w:hAnsi="Times New Roman" w:cs="Times New Roman"/>
                <w:sz w:val="22"/>
                <w:szCs w:val="22"/>
                <w:lang w:val="en-US"/>
              </w:rPr>
            </w:pPr>
            <w:r>
              <w:rPr>
                <w:rFonts w:ascii="Times New Roman" w:hAnsi="Times New Roman" w:cs="Times New Roman"/>
                <w:sz w:val="22"/>
                <w:szCs w:val="22"/>
                <w:lang w:val="en-US"/>
              </w:rPr>
              <w:t xml:space="preserve">V20-RGD vs. V40: </w:t>
            </w:r>
            <w:r w:rsidRPr="002D3173">
              <w:rPr>
                <w:rFonts w:ascii="Times New Roman" w:hAnsi="Times New Roman" w:cs="Times New Roman"/>
                <w:i/>
                <w:iCs/>
                <w:lang w:val="en-US"/>
                <w:rPrChange w:id="1842" w:author="anna.resch88@gmail.com" w:date="2022-01-16T12:25:00Z">
                  <w:rPr>
                    <w:rFonts w:ascii="Times New Roman" w:hAnsi="Times New Roman" w:cs="Times New Roman"/>
                    <w:lang w:val="en-US"/>
                  </w:rPr>
                </w:rPrChange>
              </w:rPr>
              <w:t>p</w:t>
            </w:r>
            <w:r>
              <w:rPr>
                <w:rFonts w:ascii="Times New Roman" w:hAnsi="Times New Roman" w:cs="Times New Roman"/>
                <w:sz w:val="22"/>
                <w:szCs w:val="22"/>
                <w:lang w:val="en-US"/>
              </w:rPr>
              <w:t xml:space="preserve"> = 0.001</w:t>
            </w:r>
            <w:r w:rsidRPr="007B2DCF">
              <w:rPr>
                <w:rFonts w:ascii="Times New Roman" w:hAnsi="Times New Roman" w:cs="Times New Roman"/>
                <w:sz w:val="22"/>
                <w:szCs w:val="22"/>
                <w:vertAlign w:val="superscript"/>
                <w:lang w:val="en-US"/>
              </w:rPr>
              <w:t xml:space="preserve"> a</w:t>
            </w:r>
          </w:p>
          <w:p w14:paraId="487A4D83" w14:textId="0C1AD719" w:rsidR="00CF03E8" w:rsidRPr="005B4380" w:rsidRDefault="00CF03E8" w:rsidP="00AA16FE">
            <w:pPr>
              <w:spacing w:line="360" w:lineRule="auto"/>
              <w:jc w:val="center"/>
              <w:rPr>
                <w:rFonts w:ascii="Times New Roman" w:hAnsi="Times New Roman" w:cs="Times New Roman"/>
                <w:iCs/>
                <w:lang w:val="en-US"/>
              </w:rPr>
            </w:pPr>
            <w:r>
              <w:rPr>
                <w:rFonts w:ascii="Times New Roman" w:hAnsi="Times New Roman" w:cs="Times New Roman"/>
                <w:sz w:val="22"/>
                <w:szCs w:val="22"/>
                <w:lang w:val="en-US"/>
              </w:rPr>
              <w:t xml:space="preserve">V20-RGD vs. V40-RGD: </w:t>
            </w:r>
            <w:r w:rsidR="00AA16FE">
              <w:rPr>
                <w:rFonts w:ascii="Times New Roman" w:hAnsi="Times New Roman" w:cs="Times New Roman"/>
                <w:sz w:val="22"/>
                <w:szCs w:val="22"/>
                <w:lang w:val="en-US"/>
              </w:rPr>
              <w:br/>
            </w:r>
            <w:r w:rsidRPr="002D3173">
              <w:rPr>
                <w:rFonts w:ascii="Times New Roman" w:hAnsi="Times New Roman" w:cs="Times New Roman"/>
                <w:i/>
                <w:iCs/>
                <w:lang w:val="en-US"/>
                <w:rPrChange w:id="1843" w:author="anna.resch88@gmail.com" w:date="2022-01-16T12:25:00Z">
                  <w:rPr>
                    <w:rFonts w:ascii="Times New Roman" w:hAnsi="Times New Roman" w:cs="Times New Roman"/>
                    <w:lang w:val="en-US"/>
                  </w:rPr>
                </w:rPrChange>
              </w:rPr>
              <w:t>p</w:t>
            </w:r>
            <w:r>
              <w:rPr>
                <w:rFonts w:ascii="Times New Roman" w:hAnsi="Times New Roman" w:cs="Times New Roman"/>
                <w:sz w:val="22"/>
                <w:szCs w:val="22"/>
                <w:lang w:val="en-US"/>
              </w:rPr>
              <w:t xml:space="preserve"> = 0.0033</w:t>
            </w:r>
            <w:r w:rsidRPr="007B2DCF">
              <w:rPr>
                <w:rFonts w:ascii="Times New Roman" w:hAnsi="Times New Roman" w:cs="Times New Roman"/>
                <w:sz w:val="22"/>
                <w:szCs w:val="22"/>
                <w:vertAlign w:val="superscript"/>
                <w:lang w:val="en-US"/>
              </w:rPr>
              <w:t xml:space="preserve"> a</w:t>
            </w:r>
          </w:p>
        </w:tc>
      </w:tr>
      <w:tr w:rsidR="00CF03E8" w:rsidRPr="00CF03E8" w14:paraId="1668B81F" w14:textId="40779CFC" w:rsidTr="00AA16FE">
        <w:trPr>
          <w:trHeight w:val="872"/>
          <w:ins w:id="1844" w:author="anna.resch88@gmail.com" w:date="2022-01-07T13:02:00Z"/>
        </w:trPr>
        <w:tc>
          <w:tcPr>
            <w:tcW w:w="1809" w:type="dxa"/>
            <w:vAlign w:val="center"/>
          </w:tcPr>
          <w:p w14:paraId="2E9A6CDB" w14:textId="6FBDF099" w:rsidR="00CF03E8" w:rsidRPr="005B4380" w:rsidRDefault="00CF03E8">
            <w:pPr>
              <w:spacing w:line="360" w:lineRule="auto"/>
              <w:rPr>
                <w:ins w:id="1845" w:author="anna.resch88@gmail.com" w:date="2022-01-07T13:02:00Z"/>
                <w:rFonts w:ascii="Times New Roman" w:hAnsi="Times New Roman" w:cs="Times New Roman"/>
                <w:sz w:val="22"/>
                <w:szCs w:val="22"/>
                <w:lang w:val="en-US"/>
                <w:rPrChange w:id="1846" w:author="anna.resch88@gmail.com" w:date="2022-01-07T13:05:00Z">
                  <w:rPr>
                    <w:ins w:id="1847" w:author="anna.resch88@gmail.com" w:date="2022-01-07T13:02:00Z"/>
                    <w:rFonts w:ascii="Times New Roman" w:hAnsi="Times New Roman" w:cs="Times New Roman"/>
                    <w:lang w:val="en-US"/>
                  </w:rPr>
                </w:rPrChange>
              </w:rPr>
              <w:pPrChange w:id="1848" w:author="anna.resch88@gmail.com" w:date="2022-01-07T13:04:00Z">
                <w:pPr>
                  <w:spacing w:line="360" w:lineRule="auto"/>
                  <w:jc w:val="both"/>
                </w:pPr>
              </w:pPrChange>
            </w:pPr>
            <w:ins w:id="1849" w:author="anna.resch88@gmail.com" w:date="2022-01-07T13:02:00Z">
              <w:r w:rsidRPr="005B4380">
                <w:rPr>
                  <w:rFonts w:ascii="Times New Roman" w:hAnsi="Times New Roman" w:cs="Times New Roman"/>
                  <w:iCs/>
                  <w:sz w:val="22"/>
                  <w:szCs w:val="22"/>
                  <w:lang w:val="en-US"/>
                </w:rPr>
                <w:t xml:space="preserve">Ultimate tensile strength ± </w:t>
              </w:r>
              <w:proofErr w:type="spellStart"/>
              <w:r w:rsidRPr="005B4380">
                <w:rPr>
                  <w:rFonts w:ascii="Times New Roman" w:hAnsi="Times New Roman" w:cs="Times New Roman"/>
                  <w:iCs/>
                  <w:sz w:val="22"/>
                  <w:szCs w:val="22"/>
                  <w:lang w:val="en-US"/>
                </w:rPr>
                <w:t>StD</w:t>
              </w:r>
              <w:proofErr w:type="spellEnd"/>
              <w:r w:rsidRPr="005B4380">
                <w:rPr>
                  <w:rFonts w:ascii="Times New Roman" w:hAnsi="Times New Roman" w:cs="Times New Roman"/>
                  <w:iCs/>
                  <w:sz w:val="22"/>
                  <w:szCs w:val="22"/>
                  <w:lang w:val="en-US"/>
                </w:rPr>
                <w:t xml:space="preserve"> (kPa)</w:t>
              </w:r>
            </w:ins>
          </w:p>
        </w:tc>
        <w:tc>
          <w:tcPr>
            <w:tcW w:w="1134" w:type="dxa"/>
            <w:vAlign w:val="center"/>
          </w:tcPr>
          <w:p w14:paraId="754ECE4B" w14:textId="6A3C5C01" w:rsidR="00CF03E8" w:rsidRPr="005B4380" w:rsidRDefault="00CF03E8">
            <w:pPr>
              <w:spacing w:line="360" w:lineRule="auto"/>
              <w:jc w:val="center"/>
              <w:rPr>
                <w:ins w:id="1850" w:author="anna.resch88@gmail.com" w:date="2022-01-07T13:02:00Z"/>
                <w:rFonts w:ascii="Times New Roman" w:hAnsi="Times New Roman" w:cs="Times New Roman"/>
                <w:sz w:val="22"/>
                <w:szCs w:val="22"/>
                <w:lang w:val="en-US"/>
                <w:rPrChange w:id="1851" w:author="anna.resch88@gmail.com" w:date="2022-01-07T13:05:00Z">
                  <w:rPr>
                    <w:ins w:id="1852" w:author="anna.resch88@gmail.com" w:date="2022-01-07T13:02:00Z"/>
                    <w:rFonts w:ascii="Times New Roman" w:hAnsi="Times New Roman" w:cs="Times New Roman"/>
                    <w:lang w:val="en-US"/>
                  </w:rPr>
                </w:rPrChange>
              </w:rPr>
              <w:pPrChange w:id="1853" w:author="anna.resch88@gmail.com" w:date="2022-01-07T13:04:00Z">
                <w:pPr>
                  <w:spacing w:line="360" w:lineRule="auto"/>
                  <w:jc w:val="both"/>
                </w:pPr>
              </w:pPrChange>
            </w:pPr>
            <w:ins w:id="1854" w:author="anna.resch88@gmail.com" w:date="2022-01-07T13:03:00Z">
              <w:r w:rsidRPr="005B4380">
                <w:rPr>
                  <w:rFonts w:ascii="Times New Roman" w:hAnsi="Times New Roman" w:cs="Times New Roman"/>
                  <w:iCs/>
                  <w:sz w:val="22"/>
                  <w:szCs w:val="22"/>
                  <w:lang w:val="en-US"/>
                </w:rPr>
                <w:t>127.9 ± 63.2</w:t>
              </w:r>
            </w:ins>
          </w:p>
        </w:tc>
        <w:tc>
          <w:tcPr>
            <w:tcW w:w="1134" w:type="dxa"/>
            <w:vAlign w:val="center"/>
          </w:tcPr>
          <w:p w14:paraId="6B4D110C" w14:textId="136BD199" w:rsidR="00CF03E8" w:rsidRPr="005B4380" w:rsidRDefault="00CF03E8">
            <w:pPr>
              <w:spacing w:line="360" w:lineRule="auto"/>
              <w:jc w:val="center"/>
              <w:rPr>
                <w:ins w:id="1855" w:author="anna.resch88@gmail.com" w:date="2022-01-07T13:02:00Z"/>
                <w:rFonts w:ascii="Times New Roman" w:hAnsi="Times New Roman" w:cs="Times New Roman"/>
                <w:sz w:val="22"/>
                <w:szCs w:val="22"/>
                <w:lang w:val="en-US"/>
                <w:rPrChange w:id="1856" w:author="anna.resch88@gmail.com" w:date="2022-01-07T13:05:00Z">
                  <w:rPr>
                    <w:ins w:id="1857" w:author="anna.resch88@gmail.com" w:date="2022-01-07T13:02:00Z"/>
                    <w:rFonts w:ascii="Times New Roman" w:hAnsi="Times New Roman" w:cs="Times New Roman"/>
                    <w:lang w:val="en-US"/>
                  </w:rPr>
                </w:rPrChange>
              </w:rPr>
              <w:pPrChange w:id="1858" w:author="anna.resch88@gmail.com" w:date="2022-01-07T13:04:00Z">
                <w:pPr>
                  <w:spacing w:line="360" w:lineRule="auto"/>
                  <w:jc w:val="both"/>
                </w:pPr>
              </w:pPrChange>
            </w:pPr>
            <w:ins w:id="1859" w:author="anna.resch88@gmail.com" w:date="2022-01-07T13:03:00Z">
              <w:r w:rsidRPr="005B4380">
                <w:rPr>
                  <w:rFonts w:ascii="Times New Roman" w:hAnsi="Times New Roman" w:cs="Times New Roman"/>
                  <w:iCs/>
                  <w:sz w:val="22"/>
                  <w:szCs w:val="22"/>
                  <w:lang w:val="en-US"/>
                </w:rPr>
                <w:t>114.0 ± 69.2</w:t>
              </w:r>
            </w:ins>
          </w:p>
        </w:tc>
        <w:tc>
          <w:tcPr>
            <w:tcW w:w="1134" w:type="dxa"/>
            <w:vAlign w:val="center"/>
          </w:tcPr>
          <w:p w14:paraId="0693F8AB" w14:textId="0AD0919A" w:rsidR="00CF03E8" w:rsidRPr="005B4380" w:rsidRDefault="00CF03E8">
            <w:pPr>
              <w:spacing w:line="360" w:lineRule="auto"/>
              <w:jc w:val="center"/>
              <w:rPr>
                <w:ins w:id="1860" w:author="anna.resch88@gmail.com" w:date="2022-01-07T13:02:00Z"/>
                <w:rFonts w:ascii="Times New Roman" w:hAnsi="Times New Roman" w:cs="Times New Roman"/>
                <w:sz w:val="22"/>
                <w:szCs w:val="22"/>
                <w:lang w:val="en-US"/>
                <w:rPrChange w:id="1861" w:author="anna.resch88@gmail.com" w:date="2022-01-07T13:05:00Z">
                  <w:rPr>
                    <w:ins w:id="1862" w:author="anna.resch88@gmail.com" w:date="2022-01-07T13:02:00Z"/>
                    <w:rFonts w:ascii="Times New Roman" w:hAnsi="Times New Roman" w:cs="Times New Roman"/>
                    <w:lang w:val="en-US"/>
                  </w:rPr>
                </w:rPrChange>
              </w:rPr>
              <w:pPrChange w:id="1863" w:author="anna.resch88@gmail.com" w:date="2022-01-07T13:04:00Z">
                <w:pPr>
                  <w:spacing w:line="360" w:lineRule="auto"/>
                  <w:jc w:val="both"/>
                </w:pPr>
              </w:pPrChange>
            </w:pPr>
            <w:ins w:id="1864" w:author="anna.resch88@gmail.com" w:date="2022-01-07T13:03:00Z">
              <w:r w:rsidRPr="005B4380">
                <w:rPr>
                  <w:rFonts w:ascii="Times New Roman" w:hAnsi="Times New Roman" w:cs="Times New Roman"/>
                  <w:iCs/>
                  <w:sz w:val="22"/>
                  <w:szCs w:val="22"/>
                  <w:lang w:val="en-US"/>
                </w:rPr>
                <w:t>80.2 ± 31.7</w:t>
              </w:r>
            </w:ins>
          </w:p>
        </w:tc>
        <w:tc>
          <w:tcPr>
            <w:tcW w:w="1134" w:type="dxa"/>
            <w:vAlign w:val="center"/>
          </w:tcPr>
          <w:p w14:paraId="75B75C9C" w14:textId="5E6B6EEF" w:rsidR="00CF03E8" w:rsidRPr="005B4380" w:rsidRDefault="00CF03E8">
            <w:pPr>
              <w:spacing w:line="360" w:lineRule="auto"/>
              <w:jc w:val="center"/>
              <w:rPr>
                <w:ins w:id="1865" w:author="anna.resch88@gmail.com" w:date="2022-01-07T13:02:00Z"/>
                <w:rFonts w:ascii="Times New Roman" w:hAnsi="Times New Roman" w:cs="Times New Roman"/>
                <w:sz w:val="22"/>
                <w:szCs w:val="22"/>
                <w:lang w:val="en-US"/>
                <w:rPrChange w:id="1866" w:author="anna.resch88@gmail.com" w:date="2022-01-07T13:05:00Z">
                  <w:rPr>
                    <w:ins w:id="1867" w:author="anna.resch88@gmail.com" w:date="2022-01-07T13:02:00Z"/>
                    <w:rFonts w:ascii="Times New Roman" w:hAnsi="Times New Roman" w:cs="Times New Roman"/>
                    <w:lang w:val="en-US"/>
                  </w:rPr>
                </w:rPrChange>
              </w:rPr>
              <w:pPrChange w:id="1868" w:author="anna.resch88@gmail.com" w:date="2022-01-07T13:04:00Z">
                <w:pPr>
                  <w:spacing w:line="360" w:lineRule="auto"/>
                  <w:jc w:val="both"/>
                </w:pPr>
              </w:pPrChange>
            </w:pPr>
            <w:ins w:id="1869" w:author="anna.resch88@gmail.com" w:date="2022-01-07T13:03:00Z">
              <w:r w:rsidRPr="005B4380">
                <w:rPr>
                  <w:rFonts w:ascii="Times New Roman" w:hAnsi="Times New Roman" w:cs="Times New Roman"/>
                  <w:iCs/>
                  <w:sz w:val="22"/>
                  <w:szCs w:val="22"/>
                  <w:lang w:val="en-US"/>
                </w:rPr>
                <w:t>66.7 ± 15.5</w:t>
              </w:r>
            </w:ins>
          </w:p>
        </w:tc>
        <w:tc>
          <w:tcPr>
            <w:tcW w:w="3361" w:type="dxa"/>
            <w:vAlign w:val="center"/>
          </w:tcPr>
          <w:p w14:paraId="47CE54A0" w14:textId="7F55C131" w:rsidR="00CF03E8" w:rsidRPr="005B4380" w:rsidRDefault="00CF03E8" w:rsidP="00AA16FE">
            <w:pPr>
              <w:spacing w:line="360" w:lineRule="auto"/>
              <w:jc w:val="center"/>
              <w:rPr>
                <w:rFonts w:ascii="Times New Roman" w:hAnsi="Times New Roman" w:cs="Times New Roman"/>
                <w:iCs/>
                <w:lang w:val="en-US"/>
              </w:rPr>
            </w:pPr>
            <w:r>
              <w:rPr>
                <w:rFonts w:ascii="Times New Roman" w:hAnsi="Times New Roman" w:cs="Times New Roman"/>
                <w:i/>
                <w:sz w:val="22"/>
                <w:szCs w:val="22"/>
                <w:lang w:val="en-US"/>
              </w:rPr>
              <w:t xml:space="preserve">p </w:t>
            </w:r>
            <w:ins w:id="1870" w:author="anna.resch88@gmail.com" w:date="2022-01-07T13:03:00Z">
              <w:r w:rsidRPr="005B4380">
                <w:rPr>
                  <w:rFonts w:ascii="Times New Roman" w:hAnsi="Times New Roman" w:cs="Times New Roman"/>
                  <w:iCs/>
                  <w:lang w:val="en-US"/>
                </w:rPr>
                <w:t>=</w:t>
              </w:r>
            </w:ins>
            <w:r>
              <w:rPr>
                <w:rFonts w:ascii="Times New Roman" w:hAnsi="Times New Roman" w:cs="Times New Roman"/>
                <w:iCs/>
                <w:sz w:val="22"/>
                <w:szCs w:val="22"/>
                <w:lang w:val="en-US"/>
              </w:rPr>
              <w:t xml:space="preserve"> </w:t>
            </w:r>
            <w:ins w:id="1871" w:author="anna.resch88@gmail.com" w:date="2022-01-07T13:03:00Z">
              <w:r w:rsidRPr="005B4380">
                <w:rPr>
                  <w:rFonts w:ascii="Times New Roman" w:hAnsi="Times New Roman" w:cs="Times New Roman"/>
                  <w:iCs/>
                  <w:lang w:val="en-US"/>
                </w:rPr>
                <w:t>0.</w:t>
              </w:r>
            </w:ins>
            <w:r>
              <w:rPr>
                <w:rFonts w:ascii="Times New Roman" w:hAnsi="Times New Roman" w:cs="Times New Roman"/>
                <w:iCs/>
                <w:sz w:val="22"/>
                <w:szCs w:val="22"/>
                <w:lang w:val="en-US"/>
              </w:rPr>
              <w:t xml:space="preserve">282 </w:t>
            </w:r>
            <w:r w:rsidRPr="00B54ECE">
              <w:rPr>
                <w:rFonts w:ascii="Times New Roman" w:hAnsi="Times New Roman" w:cs="Times New Roman"/>
                <w:iCs/>
                <w:sz w:val="22"/>
                <w:szCs w:val="22"/>
                <w:vertAlign w:val="superscript"/>
                <w:lang w:val="en-US"/>
              </w:rPr>
              <w:t>b</w:t>
            </w:r>
          </w:p>
        </w:tc>
      </w:tr>
      <w:tr w:rsidR="00CF03E8" w:rsidRPr="00CF03E8" w14:paraId="355D573C" w14:textId="75DA00F2" w:rsidTr="00AA16FE">
        <w:trPr>
          <w:trHeight w:val="647"/>
          <w:ins w:id="1872" w:author="anna.resch88@gmail.com" w:date="2022-01-07T13:02:00Z"/>
        </w:trPr>
        <w:tc>
          <w:tcPr>
            <w:tcW w:w="1809" w:type="dxa"/>
            <w:vAlign w:val="center"/>
          </w:tcPr>
          <w:p w14:paraId="15F86044" w14:textId="05F825FC" w:rsidR="00CF03E8" w:rsidRPr="005B4380" w:rsidRDefault="00CF03E8">
            <w:pPr>
              <w:spacing w:line="360" w:lineRule="auto"/>
              <w:rPr>
                <w:ins w:id="1873" w:author="anna.resch88@gmail.com" w:date="2022-01-07T13:02:00Z"/>
                <w:rFonts w:ascii="Times New Roman" w:hAnsi="Times New Roman" w:cs="Times New Roman"/>
                <w:sz w:val="22"/>
                <w:szCs w:val="22"/>
                <w:lang w:val="en-US"/>
                <w:rPrChange w:id="1874" w:author="anna.resch88@gmail.com" w:date="2022-01-07T13:05:00Z">
                  <w:rPr>
                    <w:ins w:id="1875" w:author="anna.resch88@gmail.com" w:date="2022-01-07T13:02:00Z"/>
                    <w:rFonts w:ascii="Times New Roman" w:hAnsi="Times New Roman" w:cs="Times New Roman"/>
                    <w:lang w:val="en-US"/>
                  </w:rPr>
                </w:rPrChange>
              </w:rPr>
              <w:pPrChange w:id="1876" w:author="anna.resch88@gmail.com" w:date="2022-01-07T13:04:00Z">
                <w:pPr>
                  <w:spacing w:line="360" w:lineRule="auto"/>
                  <w:jc w:val="both"/>
                </w:pPr>
              </w:pPrChange>
            </w:pPr>
            <w:ins w:id="1877" w:author="anna.resch88@gmail.com" w:date="2022-01-07T13:03:00Z">
              <w:r w:rsidRPr="005B4380">
                <w:rPr>
                  <w:rFonts w:ascii="Times New Roman" w:hAnsi="Times New Roman" w:cs="Times New Roman"/>
                  <w:iCs/>
                  <w:sz w:val="22"/>
                  <w:szCs w:val="22"/>
                  <w:lang w:val="en-US"/>
                </w:rPr>
                <w:t xml:space="preserve">Extension to break ± </w:t>
              </w:r>
              <w:proofErr w:type="spellStart"/>
              <w:r w:rsidRPr="005B4380">
                <w:rPr>
                  <w:rFonts w:ascii="Times New Roman" w:hAnsi="Times New Roman" w:cs="Times New Roman"/>
                  <w:iCs/>
                  <w:sz w:val="22"/>
                  <w:szCs w:val="22"/>
                  <w:lang w:val="en-US"/>
                </w:rPr>
                <w:t>StD</w:t>
              </w:r>
              <w:proofErr w:type="spellEnd"/>
              <w:r w:rsidRPr="005B4380">
                <w:rPr>
                  <w:rFonts w:ascii="Times New Roman" w:hAnsi="Times New Roman" w:cs="Times New Roman"/>
                  <w:iCs/>
                  <w:sz w:val="22"/>
                  <w:szCs w:val="22"/>
                  <w:lang w:val="en-US"/>
                </w:rPr>
                <w:t xml:space="preserve"> (%)</w:t>
              </w:r>
            </w:ins>
          </w:p>
        </w:tc>
        <w:tc>
          <w:tcPr>
            <w:tcW w:w="1134" w:type="dxa"/>
            <w:vAlign w:val="center"/>
          </w:tcPr>
          <w:p w14:paraId="7491BB09" w14:textId="1BD5E900" w:rsidR="00CF03E8" w:rsidRPr="005B4380" w:rsidRDefault="00CF03E8">
            <w:pPr>
              <w:spacing w:line="360" w:lineRule="auto"/>
              <w:jc w:val="center"/>
              <w:rPr>
                <w:ins w:id="1878" w:author="anna.resch88@gmail.com" w:date="2022-01-07T13:02:00Z"/>
                <w:rFonts w:ascii="Times New Roman" w:hAnsi="Times New Roman" w:cs="Times New Roman"/>
                <w:sz w:val="22"/>
                <w:szCs w:val="22"/>
                <w:lang w:val="en-US"/>
                <w:rPrChange w:id="1879" w:author="anna.resch88@gmail.com" w:date="2022-01-07T13:05:00Z">
                  <w:rPr>
                    <w:ins w:id="1880" w:author="anna.resch88@gmail.com" w:date="2022-01-07T13:02:00Z"/>
                    <w:rFonts w:ascii="Times New Roman" w:hAnsi="Times New Roman" w:cs="Times New Roman"/>
                    <w:lang w:val="en-US"/>
                  </w:rPr>
                </w:rPrChange>
              </w:rPr>
              <w:pPrChange w:id="1881" w:author="anna.resch88@gmail.com" w:date="2022-01-07T13:04:00Z">
                <w:pPr>
                  <w:spacing w:line="360" w:lineRule="auto"/>
                  <w:jc w:val="both"/>
                </w:pPr>
              </w:pPrChange>
            </w:pPr>
            <w:ins w:id="1882" w:author="anna.resch88@gmail.com" w:date="2022-01-07T13:03:00Z">
              <w:r w:rsidRPr="005B4380">
                <w:rPr>
                  <w:rFonts w:ascii="Times New Roman" w:hAnsi="Times New Roman" w:cs="Times New Roman"/>
                  <w:iCs/>
                  <w:sz w:val="22"/>
                  <w:szCs w:val="22"/>
                  <w:lang w:val="en-US"/>
                </w:rPr>
                <w:t>240.3 ± 38.5</w:t>
              </w:r>
            </w:ins>
          </w:p>
        </w:tc>
        <w:tc>
          <w:tcPr>
            <w:tcW w:w="1134" w:type="dxa"/>
            <w:vAlign w:val="center"/>
          </w:tcPr>
          <w:p w14:paraId="15C13A2A" w14:textId="78585E2B" w:rsidR="00CF03E8" w:rsidRPr="005B4380" w:rsidRDefault="00CF03E8">
            <w:pPr>
              <w:spacing w:line="360" w:lineRule="auto"/>
              <w:jc w:val="center"/>
              <w:rPr>
                <w:ins w:id="1883" w:author="anna.resch88@gmail.com" w:date="2022-01-07T13:02:00Z"/>
                <w:rFonts w:ascii="Times New Roman" w:hAnsi="Times New Roman" w:cs="Times New Roman"/>
                <w:sz w:val="22"/>
                <w:szCs w:val="22"/>
                <w:lang w:val="en-US"/>
                <w:rPrChange w:id="1884" w:author="anna.resch88@gmail.com" w:date="2022-01-07T13:05:00Z">
                  <w:rPr>
                    <w:ins w:id="1885" w:author="anna.resch88@gmail.com" w:date="2022-01-07T13:02:00Z"/>
                    <w:rFonts w:ascii="Times New Roman" w:hAnsi="Times New Roman" w:cs="Times New Roman"/>
                    <w:lang w:val="en-US"/>
                  </w:rPr>
                </w:rPrChange>
              </w:rPr>
              <w:pPrChange w:id="1886" w:author="anna.resch88@gmail.com" w:date="2022-01-07T13:04:00Z">
                <w:pPr>
                  <w:spacing w:line="360" w:lineRule="auto"/>
                  <w:jc w:val="both"/>
                </w:pPr>
              </w:pPrChange>
            </w:pPr>
            <w:ins w:id="1887" w:author="anna.resch88@gmail.com" w:date="2022-01-07T13:03:00Z">
              <w:r w:rsidRPr="005B4380">
                <w:rPr>
                  <w:rFonts w:ascii="Times New Roman" w:hAnsi="Times New Roman" w:cs="Times New Roman"/>
                  <w:iCs/>
                  <w:sz w:val="22"/>
                  <w:szCs w:val="22"/>
                  <w:lang w:val="en-US"/>
                </w:rPr>
                <w:t>188.4 ± 24.7</w:t>
              </w:r>
            </w:ins>
          </w:p>
        </w:tc>
        <w:tc>
          <w:tcPr>
            <w:tcW w:w="1134" w:type="dxa"/>
            <w:vAlign w:val="center"/>
          </w:tcPr>
          <w:p w14:paraId="30E11455" w14:textId="71218829" w:rsidR="00CF03E8" w:rsidRPr="005B4380" w:rsidRDefault="00CF03E8">
            <w:pPr>
              <w:spacing w:line="360" w:lineRule="auto"/>
              <w:jc w:val="center"/>
              <w:rPr>
                <w:ins w:id="1888" w:author="anna.resch88@gmail.com" w:date="2022-01-07T13:02:00Z"/>
                <w:rFonts w:ascii="Times New Roman" w:hAnsi="Times New Roman" w:cs="Times New Roman"/>
                <w:sz w:val="22"/>
                <w:szCs w:val="22"/>
                <w:lang w:val="en-US"/>
                <w:rPrChange w:id="1889" w:author="anna.resch88@gmail.com" w:date="2022-01-07T13:05:00Z">
                  <w:rPr>
                    <w:ins w:id="1890" w:author="anna.resch88@gmail.com" w:date="2022-01-07T13:02:00Z"/>
                    <w:rFonts w:ascii="Times New Roman" w:hAnsi="Times New Roman" w:cs="Times New Roman"/>
                    <w:lang w:val="en-US"/>
                  </w:rPr>
                </w:rPrChange>
              </w:rPr>
              <w:pPrChange w:id="1891" w:author="anna.resch88@gmail.com" w:date="2022-01-07T13:04:00Z">
                <w:pPr>
                  <w:spacing w:line="360" w:lineRule="auto"/>
                  <w:jc w:val="both"/>
                </w:pPr>
              </w:pPrChange>
            </w:pPr>
            <w:ins w:id="1892" w:author="anna.resch88@gmail.com" w:date="2022-01-07T13:03:00Z">
              <w:r w:rsidRPr="005B4380">
                <w:rPr>
                  <w:rFonts w:ascii="Times New Roman" w:hAnsi="Times New Roman" w:cs="Times New Roman"/>
                  <w:iCs/>
                  <w:sz w:val="22"/>
                  <w:szCs w:val="22"/>
                  <w:lang w:val="en-US"/>
                </w:rPr>
                <w:t>262.8 ± 46.1</w:t>
              </w:r>
            </w:ins>
          </w:p>
        </w:tc>
        <w:tc>
          <w:tcPr>
            <w:tcW w:w="1134" w:type="dxa"/>
            <w:vAlign w:val="center"/>
          </w:tcPr>
          <w:p w14:paraId="45D5C7C3" w14:textId="2E718681" w:rsidR="00CF03E8" w:rsidRPr="005B4380" w:rsidRDefault="00CF03E8">
            <w:pPr>
              <w:spacing w:line="360" w:lineRule="auto"/>
              <w:jc w:val="center"/>
              <w:rPr>
                <w:ins w:id="1893" w:author="anna.resch88@gmail.com" w:date="2022-01-07T13:02:00Z"/>
                <w:rFonts w:ascii="Times New Roman" w:hAnsi="Times New Roman" w:cs="Times New Roman"/>
                <w:sz w:val="22"/>
                <w:szCs w:val="22"/>
                <w:lang w:val="en-US"/>
                <w:rPrChange w:id="1894" w:author="anna.resch88@gmail.com" w:date="2022-01-07T13:05:00Z">
                  <w:rPr>
                    <w:ins w:id="1895" w:author="anna.resch88@gmail.com" w:date="2022-01-07T13:02:00Z"/>
                    <w:rFonts w:ascii="Times New Roman" w:hAnsi="Times New Roman" w:cs="Times New Roman"/>
                    <w:lang w:val="en-US"/>
                  </w:rPr>
                </w:rPrChange>
              </w:rPr>
              <w:pPrChange w:id="1896" w:author="anna.resch88@gmail.com" w:date="2022-01-07T13:04:00Z">
                <w:pPr>
                  <w:spacing w:line="360" w:lineRule="auto"/>
                  <w:jc w:val="both"/>
                </w:pPr>
              </w:pPrChange>
            </w:pPr>
            <w:ins w:id="1897" w:author="anna.resch88@gmail.com" w:date="2022-01-07T13:03:00Z">
              <w:r w:rsidRPr="005B4380">
                <w:rPr>
                  <w:rFonts w:ascii="Times New Roman" w:hAnsi="Times New Roman" w:cs="Times New Roman"/>
                  <w:iCs/>
                  <w:sz w:val="22"/>
                  <w:szCs w:val="22"/>
                  <w:lang w:val="en-US"/>
                </w:rPr>
                <w:t>207.3 ± 53.1</w:t>
              </w:r>
            </w:ins>
          </w:p>
        </w:tc>
        <w:tc>
          <w:tcPr>
            <w:tcW w:w="3361" w:type="dxa"/>
            <w:vAlign w:val="center"/>
          </w:tcPr>
          <w:p w14:paraId="47633EDF" w14:textId="6331F4B4" w:rsidR="00CF03E8" w:rsidRPr="005B4380" w:rsidRDefault="00CF03E8" w:rsidP="00AA16FE">
            <w:pPr>
              <w:spacing w:line="360" w:lineRule="auto"/>
              <w:jc w:val="center"/>
              <w:rPr>
                <w:rFonts w:ascii="Times New Roman" w:hAnsi="Times New Roman" w:cs="Times New Roman"/>
                <w:iCs/>
                <w:lang w:val="en-US"/>
              </w:rPr>
            </w:pPr>
            <w:ins w:id="1898" w:author="anna.resch88@gmail.com" w:date="2022-01-07T13:04:00Z">
              <w:r w:rsidRPr="005B4380">
                <w:rPr>
                  <w:rFonts w:ascii="Times New Roman" w:hAnsi="Times New Roman" w:cs="Times New Roman"/>
                  <w:i/>
                  <w:lang w:val="en-US"/>
                </w:rPr>
                <w:t>p</w:t>
              </w:r>
              <w:r w:rsidRPr="005B4380">
                <w:rPr>
                  <w:rFonts w:ascii="Times New Roman" w:hAnsi="Times New Roman" w:cs="Times New Roman"/>
                  <w:iCs/>
                  <w:lang w:val="en-US"/>
                </w:rPr>
                <w:t>=</w:t>
              </w:r>
            </w:ins>
            <w:r>
              <w:rPr>
                <w:rFonts w:ascii="Times New Roman" w:hAnsi="Times New Roman" w:cs="Times New Roman"/>
                <w:iCs/>
                <w:sz w:val="22"/>
                <w:szCs w:val="22"/>
                <w:lang w:val="en-US"/>
              </w:rPr>
              <w:t xml:space="preserve"> </w:t>
            </w:r>
            <w:ins w:id="1899" w:author="anna.resch88@gmail.com" w:date="2022-01-07T13:04:00Z">
              <w:r w:rsidRPr="005B4380">
                <w:rPr>
                  <w:rFonts w:ascii="Times New Roman" w:hAnsi="Times New Roman" w:cs="Times New Roman"/>
                  <w:iCs/>
                  <w:lang w:val="en-US"/>
                </w:rPr>
                <w:t>0.</w:t>
              </w:r>
            </w:ins>
            <w:r>
              <w:rPr>
                <w:rFonts w:ascii="Times New Roman" w:hAnsi="Times New Roman" w:cs="Times New Roman"/>
                <w:iCs/>
                <w:sz w:val="22"/>
                <w:szCs w:val="22"/>
                <w:lang w:val="en-US"/>
              </w:rPr>
              <w:t>091</w:t>
            </w:r>
            <w:r w:rsidRPr="00B54ECE">
              <w:rPr>
                <w:rFonts w:ascii="Times New Roman" w:hAnsi="Times New Roman" w:cs="Times New Roman"/>
                <w:iCs/>
                <w:sz w:val="22"/>
                <w:szCs w:val="22"/>
                <w:vertAlign w:val="superscript"/>
                <w:lang w:val="en-US"/>
              </w:rPr>
              <w:t xml:space="preserve"> b</w:t>
            </w:r>
          </w:p>
        </w:tc>
      </w:tr>
      <w:tr w:rsidR="00CF03E8" w:rsidRPr="00DD2653" w14:paraId="7786369B" w14:textId="77777777" w:rsidTr="00CF03E8">
        <w:trPr>
          <w:trHeight w:val="587"/>
        </w:trPr>
        <w:tc>
          <w:tcPr>
            <w:tcW w:w="9706" w:type="dxa"/>
            <w:gridSpan w:val="6"/>
            <w:vAlign w:val="center"/>
          </w:tcPr>
          <w:p w14:paraId="61384B17" w14:textId="77777777" w:rsidR="00CF03E8" w:rsidRDefault="00CF03E8" w:rsidP="00CF03E8">
            <w:pPr>
              <w:spacing w:line="360" w:lineRule="auto"/>
              <w:rPr>
                <w:ins w:id="1900" w:author="anna.resch88@gmail.com" w:date="2022-01-16T12:25:00Z"/>
                <w:rFonts w:ascii="Times New Roman" w:hAnsi="Times New Roman" w:cs="Times New Roman"/>
                <w:iCs/>
                <w:sz w:val="20"/>
                <w:szCs w:val="20"/>
                <w:lang w:val="en-US"/>
              </w:rPr>
            </w:pPr>
            <w:r w:rsidRPr="00600401">
              <w:rPr>
                <w:rFonts w:ascii="Times New Roman" w:hAnsi="Times New Roman" w:cs="Times New Roman"/>
                <w:iCs/>
                <w:sz w:val="20"/>
                <w:szCs w:val="20"/>
                <w:vertAlign w:val="superscript"/>
                <w:lang w:val="en-US"/>
              </w:rPr>
              <w:t xml:space="preserve">a </w:t>
            </w:r>
            <w:r w:rsidRPr="00600401">
              <w:rPr>
                <w:rFonts w:ascii="Times New Roman" w:hAnsi="Times New Roman" w:cs="Times New Roman"/>
                <w:iCs/>
                <w:sz w:val="20"/>
                <w:szCs w:val="20"/>
                <w:lang w:val="en-US"/>
              </w:rPr>
              <w:t>one-way ANOVA, Welch test yielded p</w:t>
            </w:r>
            <w:ins w:id="1901" w:author="anna.resch88@gmail.com" w:date="2022-01-16T12:25:00Z">
              <w:r w:rsidR="002D3173">
                <w:rPr>
                  <w:rFonts w:ascii="Times New Roman" w:hAnsi="Times New Roman" w:cs="Times New Roman"/>
                  <w:iCs/>
                  <w:sz w:val="20"/>
                  <w:szCs w:val="20"/>
                  <w:lang w:val="en-US"/>
                </w:rPr>
                <w:t xml:space="preserve"> </w:t>
              </w:r>
            </w:ins>
            <w:r w:rsidRPr="00600401">
              <w:rPr>
                <w:rFonts w:ascii="Times New Roman" w:hAnsi="Times New Roman" w:cs="Times New Roman"/>
                <w:iCs/>
                <w:sz w:val="20"/>
                <w:szCs w:val="20"/>
                <w:lang w:val="en-US"/>
              </w:rPr>
              <w:t>&lt;</w:t>
            </w:r>
            <w:ins w:id="1902" w:author="anna.resch88@gmail.com" w:date="2022-01-16T12:25:00Z">
              <w:r w:rsidR="002D3173">
                <w:rPr>
                  <w:rFonts w:ascii="Times New Roman" w:hAnsi="Times New Roman" w:cs="Times New Roman"/>
                  <w:iCs/>
                  <w:sz w:val="20"/>
                  <w:szCs w:val="20"/>
                  <w:lang w:val="en-US"/>
                </w:rPr>
                <w:t xml:space="preserve"> </w:t>
              </w:r>
            </w:ins>
            <w:r w:rsidRPr="00600401">
              <w:rPr>
                <w:rFonts w:ascii="Times New Roman" w:hAnsi="Times New Roman" w:cs="Times New Roman"/>
                <w:iCs/>
                <w:sz w:val="20"/>
                <w:szCs w:val="20"/>
                <w:lang w:val="en-US"/>
              </w:rPr>
              <w:t xml:space="preserve">0.0001. </w:t>
            </w:r>
            <w:r>
              <w:rPr>
                <w:rFonts w:ascii="Times New Roman" w:hAnsi="Times New Roman" w:cs="Times New Roman"/>
                <w:iCs/>
                <w:sz w:val="20"/>
                <w:szCs w:val="20"/>
                <w:lang w:val="en-US"/>
              </w:rPr>
              <w:t xml:space="preserve">Here, </w:t>
            </w:r>
            <w:r w:rsidRPr="00600401">
              <w:rPr>
                <w:rFonts w:ascii="Times New Roman" w:hAnsi="Times New Roman" w:cs="Times New Roman"/>
                <w:iCs/>
                <w:sz w:val="20"/>
                <w:szCs w:val="20"/>
                <w:lang w:val="en-US"/>
              </w:rPr>
              <w:t xml:space="preserve">p-values </w:t>
            </w:r>
            <w:r>
              <w:rPr>
                <w:rFonts w:ascii="Times New Roman" w:hAnsi="Times New Roman" w:cs="Times New Roman"/>
                <w:iCs/>
                <w:sz w:val="20"/>
                <w:szCs w:val="20"/>
                <w:lang w:val="en-US"/>
              </w:rPr>
              <w:t>of</w:t>
            </w:r>
            <w:r w:rsidRPr="00600401">
              <w:rPr>
                <w:rFonts w:ascii="Times New Roman" w:hAnsi="Times New Roman" w:cs="Times New Roman"/>
                <w:iCs/>
                <w:sz w:val="20"/>
                <w:szCs w:val="20"/>
                <w:lang w:val="en-US"/>
              </w:rPr>
              <w:t xml:space="preserve"> </w:t>
            </w:r>
            <w:r w:rsidRPr="00600401">
              <w:rPr>
                <w:rFonts w:ascii="Times New Roman" w:hAnsi="Times New Roman" w:cs="Times New Roman"/>
                <w:i/>
                <w:sz w:val="20"/>
                <w:szCs w:val="20"/>
                <w:lang w:val="en-US"/>
              </w:rPr>
              <w:t>post-hoc</w:t>
            </w:r>
            <w:r w:rsidRPr="00600401">
              <w:rPr>
                <w:rFonts w:ascii="Times New Roman" w:hAnsi="Times New Roman" w:cs="Times New Roman"/>
                <w:iCs/>
                <w:sz w:val="20"/>
                <w:szCs w:val="20"/>
                <w:lang w:val="en-US"/>
              </w:rPr>
              <w:t xml:space="preserve"> Dunnett’s T</w:t>
            </w:r>
            <w:proofErr w:type="gramStart"/>
            <w:r w:rsidRPr="00600401">
              <w:rPr>
                <w:rFonts w:ascii="Times New Roman" w:hAnsi="Times New Roman" w:cs="Times New Roman"/>
                <w:iCs/>
                <w:sz w:val="20"/>
                <w:szCs w:val="20"/>
                <w:lang w:val="en-US"/>
              </w:rPr>
              <w:t xml:space="preserve">3 </w:t>
            </w:r>
            <w:r w:rsidRPr="00600401">
              <w:rPr>
                <w:rFonts w:ascii="Times New Roman" w:hAnsi="Times New Roman" w:cs="Times New Roman"/>
                <w:iCs/>
                <w:sz w:val="20"/>
                <w:szCs w:val="20"/>
                <w:vertAlign w:val="superscript"/>
                <w:lang w:val="en-US"/>
              </w:rPr>
              <w:t xml:space="preserve"> </w:t>
            </w:r>
            <w:r w:rsidRPr="00600401">
              <w:rPr>
                <w:rFonts w:ascii="Times New Roman" w:hAnsi="Times New Roman" w:cs="Times New Roman"/>
                <w:iCs/>
                <w:sz w:val="20"/>
                <w:szCs w:val="20"/>
                <w:lang w:val="en-US"/>
              </w:rPr>
              <w:t>multiple</w:t>
            </w:r>
            <w:proofErr w:type="gramEnd"/>
            <w:r w:rsidRPr="00600401">
              <w:rPr>
                <w:rFonts w:ascii="Times New Roman" w:hAnsi="Times New Roman" w:cs="Times New Roman"/>
                <w:iCs/>
                <w:sz w:val="20"/>
                <w:szCs w:val="20"/>
                <w:lang w:val="en-US"/>
              </w:rPr>
              <w:t xml:space="preserve"> comparison</w:t>
            </w:r>
            <w:r>
              <w:rPr>
                <w:rFonts w:ascii="Times New Roman" w:hAnsi="Times New Roman" w:cs="Times New Roman"/>
                <w:iCs/>
                <w:sz w:val="20"/>
                <w:szCs w:val="20"/>
                <w:lang w:val="en-US"/>
              </w:rPr>
              <w:t xml:space="preserve"> test (comparison of all groups) are given for p</w:t>
            </w:r>
            <w:ins w:id="1903" w:author="anna.resch88@gmail.com" w:date="2022-01-16T12:25:00Z">
              <w:r w:rsidR="002D3173">
                <w:rPr>
                  <w:rFonts w:ascii="Times New Roman" w:hAnsi="Times New Roman" w:cs="Times New Roman"/>
                  <w:iCs/>
                  <w:sz w:val="20"/>
                  <w:szCs w:val="20"/>
                  <w:lang w:val="en-US"/>
                </w:rPr>
                <w:t xml:space="preserve"> </w:t>
              </w:r>
            </w:ins>
            <w:r>
              <w:rPr>
                <w:rFonts w:ascii="Times New Roman" w:hAnsi="Times New Roman" w:cs="Times New Roman"/>
                <w:iCs/>
                <w:sz w:val="20"/>
                <w:szCs w:val="20"/>
                <w:lang w:val="en-US"/>
              </w:rPr>
              <w:t>&lt;</w:t>
            </w:r>
            <w:ins w:id="1904" w:author="anna.resch88@gmail.com" w:date="2022-01-16T12:25:00Z">
              <w:r w:rsidR="002D3173">
                <w:rPr>
                  <w:rFonts w:ascii="Times New Roman" w:hAnsi="Times New Roman" w:cs="Times New Roman"/>
                  <w:iCs/>
                  <w:sz w:val="20"/>
                  <w:szCs w:val="20"/>
                  <w:lang w:val="en-US"/>
                </w:rPr>
                <w:t xml:space="preserve"> </w:t>
              </w:r>
            </w:ins>
            <w:r>
              <w:rPr>
                <w:rFonts w:ascii="Times New Roman" w:hAnsi="Times New Roman" w:cs="Times New Roman"/>
                <w:iCs/>
                <w:sz w:val="20"/>
                <w:szCs w:val="20"/>
                <w:lang w:val="en-US"/>
              </w:rPr>
              <w:t>0.05.</w:t>
            </w:r>
            <w:r w:rsidRPr="00600401">
              <w:rPr>
                <w:rFonts w:ascii="Times New Roman" w:hAnsi="Times New Roman" w:cs="Times New Roman"/>
                <w:iCs/>
                <w:sz w:val="20"/>
                <w:szCs w:val="20"/>
                <w:lang w:val="en-US"/>
              </w:rPr>
              <w:t xml:space="preserve"> </w:t>
            </w:r>
            <w:r w:rsidRPr="00600401">
              <w:rPr>
                <w:rFonts w:ascii="Times New Roman" w:hAnsi="Times New Roman" w:cs="Times New Roman"/>
                <w:iCs/>
                <w:sz w:val="20"/>
                <w:szCs w:val="20"/>
                <w:vertAlign w:val="superscript"/>
                <w:lang w:val="en-US"/>
              </w:rPr>
              <w:t>b</w:t>
            </w:r>
            <w:r w:rsidRPr="00600401">
              <w:rPr>
                <w:rFonts w:ascii="Times New Roman" w:hAnsi="Times New Roman" w:cs="Times New Roman"/>
                <w:iCs/>
                <w:sz w:val="20"/>
                <w:szCs w:val="20"/>
                <w:lang w:val="en-US"/>
              </w:rPr>
              <w:t xml:space="preserve"> one-way ANOVA, Welch test</w:t>
            </w:r>
          </w:p>
          <w:p w14:paraId="349C9ED6" w14:textId="18C78B02" w:rsidR="002D3173" w:rsidRPr="002D3173" w:rsidRDefault="002D3173" w:rsidP="00CF03E8">
            <w:pPr>
              <w:spacing w:line="360" w:lineRule="auto"/>
              <w:rPr>
                <w:rFonts w:ascii="Times New Roman" w:hAnsi="Times New Roman" w:cs="Times New Roman"/>
                <w:lang w:val="en-US"/>
                <w:rPrChange w:id="1905" w:author="anna.resch88@gmail.com" w:date="2022-01-16T12:25:00Z">
                  <w:rPr>
                    <w:rFonts w:ascii="Times New Roman" w:hAnsi="Times New Roman" w:cs="Times New Roman"/>
                    <w:i/>
                    <w:lang w:val="en-US"/>
                  </w:rPr>
                </w:rPrChange>
              </w:rPr>
            </w:pPr>
            <w:ins w:id="1906" w:author="anna.resch88@gmail.com" w:date="2022-01-16T12:25:00Z">
              <w:r w:rsidRPr="002D3173">
                <w:rPr>
                  <w:rFonts w:ascii="Times New Roman" w:hAnsi="Times New Roman" w:cs="Times New Roman"/>
                  <w:sz w:val="20"/>
                  <w:szCs w:val="20"/>
                  <w:lang w:val="en-US"/>
                  <w:rPrChange w:id="1907" w:author="anna.resch88@gmail.com" w:date="2022-01-16T12:25:00Z">
                    <w:rPr>
                      <w:rFonts w:ascii="Times New Roman" w:hAnsi="Times New Roman" w:cs="Times New Roman"/>
                      <w:i/>
                      <w:iCs/>
                      <w:sz w:val="20"/>
                      <w:szCs w:val="20"/>
                      <w:lang w:val="en-US"/>
                    </w:rPr>
                  </w:rPrChange>
                </w:rPr>
                <w:t xml:space="preserve">Abbr.: </w:t>
              </w:r>
              <w:proofErr w:type="spellStart"/>
              <w:r w:rsidRPr="002D3173">
                <w:rPr>
                  <w:rFonts w:ascii="Times New Roman" w:hAnsi="Times New Roman" w:cs="Times New Roman"/>
                  <w:sz w:val="20"/>
                  <w:szCs w:val="20"/>
                  <w:lang w:val="en-US"/>
                  <w:rPrChange w:id="1908" w:author="anna.resch88@gmail.com" w:date="2022-01-16T12:25:00Z">
                    <w:rPr>
                      <w:rFonts w:ascii="Times New Roman" w:hAnsi="Times New Roman" w:cs="Times New Roman"/>
                      <w:i/>
                      <w:iCs/>
                      <w:sz w:val="20"/>
                      <w:szCs w:val="20"/>
                      <w:lang w:val="en-US"/>
                    </w:rPr>
                  </w:rPrChange>
                </w:rPr>
                <w:t>StD</w:t>
              </w:r>
              <w:proofErr w:type="spellEnd"/>
              <w:r w:rsidRPr="002D3173">
                <w:rPr>
                  <w:rFonts w:ascii="Times New Roman" w:hAnsi="Times New Roman" w:cs="Times New Roman"/>
                  <w:sz w:val="20"/>
                  <w:szCs w:val="20"/>
                  <w:lang w:val="en-US"/>
                  <w:rPrChange w:id="1909" w:author="anna.resch88@gmail.com" w:date="2022-01-16T12:25:00Z">
                    <w:rPr>
                      <w:rFonts w:ascii="Times New Roman" w:hAnsi="Times New Roman" w:cs="Times New Roman"/>
                      <w:i/>
                      <w:iCs/>
                      <w:sz w:val="20"/>
                      <w:szCs w:val="20"/>
                      <w:lang w:val="en-US"/>
                    </w:rPr>
                  </w:rPrChange>
                </w:rPr>
                <w:t xml:space="preserve"> = standard deviation</w:t>
              </w:r>
            </w:ins>
          </w:p>
        </w:tc>
      </w:tr>
    </w:tbl>
    <w:p w14:paraId="47DCE0B4" w14:textId="77777777" w:rsidR="00FE0ED4" w:rsidRPr="009A1C08" w:rsidRDefault="00FE0ED4" w:rsidP="008D5BD5">
      <w:pPr>
        <w:spacing w:line="360" w:lineRule="auto"/>
        <w:jc w:val="both"/>
        <w:rPr>
          <w:rFonts w:ascii="Times New Roman" w:hAnsi="Times New Roman" w:cs="Times New Roman"/>
          <w:sz w:val="24"/>
          <w:szCs w:val="24"/>
          <w:lang w:val="en-US"/>
        </w:rPr>
      </w:pPr>
    </w:p>
    <w:p w14:paraId="567FFD27" w14:textId="7CF6436B" w:rsidR="007148CB" w:rsidRDefault="00DA0BA6" w:rsidP="009A1C08">
      <w:pPr>
        <w:spacing w:line="480" w:lineRule="auto"/>
        <w:jc w:val="both"/>
        <w:rPr>
          <w:ins w:id="1910" w:author="anna.resch88@gmail.com" w:date="2022-01-16T12:46:00Z"/>
          <w:rFonts w:ascii="Times New Roman" w:hAnsi="Times New Roman" w:cs="Times New Roman"/>
          <w:sz w:val="24"/>
          <w:szCs w:val="24"/>
          <w:lang w:val="en-US"/>
        </w:rPr>
      </w:pPr>
      <w:r w:rsidRPr="009A1C08">
        <w:rPr>
          <w:rFonts w:ascii="Times New Roman" w:hAnsi="Times New Roman" w:cs="Times New Roman"/>
          <w:color w:val="000000" w:themeColor="text1"/>
          <w:sz w:val="24"/>
          <w:szCs w:val="24"/>
          <w:lang w:val="en-US"/>
        </w:rPr>
        <w:t xml:space="preserve">To avoid bond failure, an optimal </w:t>
      </w:r>
      <w:del w:id="1911" w:author="anna.resch88@gmail.com" w:date="2022-01-03T10:40:00Z">
        <w:r w:rsidRPr="009A1C08" w:rsidDel="0073781D">
          <w:rPr>
            <w:rFonts w:ascii="Times New Roman" w:hAnsi="Times New Roman" w:cs="Times New Roman"/>
            <w:color w:val="000000" w:themeColor="text1"/>
            <w:sz w:val="24"/>
            <w:szCs w:val="24"/>
            <w:lang w:val="en-US"/>
          </w:rPr>
          <w:delText xml:space="preserve">BioUltraBond </w:delText>
        </w:r>
      </w:del>
      <w:r w:rsidRPr="009A1C08">
        <w:rPr>
          <w:rFonts w:ascii="Times New Roman" w:hAnsi="Times New Roman" w:cs="Times New Roman"/>
          <w:color w:val="000000" w:themeColor="text1"/>
          <w:sz w:val="24"/>
          <w:szCs w:val="24"/>
          <w:lang w:val="en-US"/>
        </w:rPr>
        <w:t>sealant’s modulus should match the substrate</w:t>
      </w:r>
      <w:r w:rsidR="00697024">
        <w:rPr>
          <w:rFonts w:ascii="Times New Roman" w:hAnsi="Times New Roman" w:cs="Times New Roman"/>
          <w:color w:val="000000" w:themeColor="text1"/>
          <w:sz w:val="24"/>
          <w:szCs w:val="24"/>
          <w:lang w:val="en-US"/>
        </w:rPr>
        <w:fldChar w:fldCharType="begin"/>
      </w:r>
      <w:r w:rsidR="00697024">
        <w:rPr>
          <w:rFonts w:ascii="Times New Roman" w:hAnsi="Times New Roman" w:cs="Times New Roman"/>
          <w:color w:val="000000" w:themeColor="text1"/>
          <w:sz w:val="24"/>
          <w:szCs w:val="24"/>
          <w:lang w:val="en-US"/>
        </w:rPr>
        <w:instrText xml:space="preserve"> ADDIN EN.CITE &lt;EndNote&gt;&lt;Cite&gt;&lt;Author&gt;Peak&lt;/Author&gt;&lt;Year&gt;2013&lt;/Year&gt;&lt;RecNum&gt;50&lt;/RecNum&gt;&lt;DisplayText&gt;&lt;style face="superscript"&gt;[28]&lt;/style&gt;&lt;/DisplayText&gt;&lt;record&gt;&lt;rec-number&gt;50&lt;/rec-number&gt;&lt;foreign-keys&gt;&lt;key app="EN" db-id="zvspev52q5sttqetatnpexxo02zdpswpztzw" timestamp="1602401589"&gt;50&lt;/key&gt;&lt;/foreign-keys&gt;&lt;ref-type name="Journal Article"&gt;17&lt;/ref-type&gt;&lt;contributors&gt;&lt;authors&gt;&lt;author&gt;Peak, Charles W.&lt;/author&gt;&lt;author&gt;Wilker, Jonathan J.&lt;/author&gt;&lt;author&gt;Schmidt, Gudrun&lt;/author&gt;&lt;/authors&gt;&lt;/contributors&gt;&lt;titles&gt;&lt;title&gt;A review on tough and sticky hydrogels&lt;/title&gt;&lt;secondary-title&gt;Colloid and Polymer Science&lt;/secondary-title&gt;&lt;/titles&gt;&lt;periodical&gt;&lt;full-title&gt;Colloid and Polymer Science&lt;/full-title&gt;&lt;/periodical&gt;&lt;pages&gt;2031-2047&lt;/pages&gt;&lt;volume&gt;291&lt;/volume&gt;&lt;number&gt;9&lt;/number&gt;&lt;keywords&gt;&lt;keyword&gt;Adhesion&lt;/keyword&gt;&lt;keyword&gt;Cross-linking&lt;/keyword&gt;&lt;keyword&gt;Hydrogel&lt;/keyword&gt;&lt;keyword&gt;Mechanical strength&lt;/keyword&gt;&lt;keyword&gt;Polymer&lt;/keyword&gt;&lt;keyword&gt;Tough&lt;/keyword&gt;&lt;/keywords&gt;&lt;dates&gt;&lt;year&gt;2013&lt;/year&gt;&lt;/dates&gt;&lt;isbn&gt;0303-402X\r1435-1536&lt;/isbn&gt;&lt;urls&gt;&lt;pdf-urls&gt;&lt;url&gt;file:///C:/Users/annar/Documents/Backup ZBSA Aug 2019/03_Literaturverzeichnis V.2/07_Reviews/Hydrogel Biomaterials/Peak Colloid Polym Sci 2013.pdf&lt;/url&gt;&lt;/pdf-urls&gt;&lt;/urls&gt;&lt;electronic-resource-num&gt;10.1007/s00396-013-3021-y&lt;/electronic-resource-num&gt;&lt;/record&gt;&lt;/Cite&gt;&lt;/EndNote&gt;</w:instrText>
      </w:r>
      <w:r w:rsidR="00697024">
        <w:rPr>
          <w:rFonts w:ascii="Times New Roman" w:hAnsi="Times New Roman" w:cs="Times New Roman"/>
          <w:color w:val="000000" w:themeColor="text1"/>
          <w:sz w:val="24"/>
          <w:szCs w:val="24"/>
          <w:lang w:val="en-US"/>
        </w:rPr>
        <w:fldChar w:fldCharType="separate"/>
      </w:r>
      <w:r w:rsidR="00697024" w:rsidRPr="00697024">
        <w:rPr>
          <w:rFonts w:ascii="Times New Roman" w:hAnsi="Times New Roman" w:cs="Times New Roman"/>
          <w:noProof/>
          <w:color w:val="000000" w:themeColor="text1"/>
          <w:sz w:val="24"/>
          <w:szCs w:val="24"/>
          <w:vertAlign w:val="superscript"/>
          <w:lang w:val="en-US"/>
        </w:rPr>
        <w:t>[28]</w:t>
      </w:r>
      <w:r w:rsidR="00697024">
        <w:rPr>
          <w:rFonts w:ascii="Times New Roman" w:hAnsi="Times New Roman" w:cs="Times New Roman"/>
          <w:color w:val="000000" w:themeColor="text1"/>
          <w:sz w:val="24"/>
          <w:szCs w:val="24"/>
          <w:lang w:val="en-US"/>
        </w:rPr>
        <w:fldChar w:fldCharType="end"/>
      </w:r>
      <w:r w:rsidRPr="009A1C08">
        <w:rPr>
          <w:rFonts w:ascii="Times New Roman" w:hAnsi="Times New Roman" w:cs="Times New Roman"/>
          <w:color w:val="000000" w:themeColor="text1"/>
          <w:sz w:val="24"/>
          <w:szCs w:val="24"/>
          <w:lang w:val="en-US"/>
        </w:rPr>
        <w:t xml:space="preserve">. </w:t>
      </w:r>
      <w:r w:rsidRPr="009A1C08">
        <w:rPr>
          <w:rFonts w:ascii="Times New Roman" w:hAnsi="Times New Roman" w:cs="Times New Roman"/>
          <w:sz w:val="24"/>
          <w:szCs w:val="24"/>
          <w:lang w:val="en-US"/>
        </w:rPr>
        <w:t xml:space="preserve">With the two presented variants ULD-V20-ULD and ULD-V40-ULD, we prepared elastic hydrogels with </w:t>
      </w:r>
      <w:proofErr w:type="gramStart"/>
      <w:r w:rsidRPr="009A1C08">
        <w:rPr>
          <w:rFonts w:ascii="Times New Roman" w:hAnsi="Times New Roman" w:cs="Times New Roman"/>
          <w:sz w:val="24"/>
          <w:szCs w:val="24"/>
          <w:lang w:val="en-US"/>
        </w:rPr>
        <w:t>Young’s</w:t>
      </w:r>
      <w:proofErr w:type="gramEnd"/>
      <w:r w:rsidRPr="009A1C08">
        <w:rPr>
          <w:rFonts w:ascii="Times New Roman" w:hAnsi="Times New Roman" w:cs="Times New Roman"/>
          <w:sz w:val="24"/>
          <w:szCs w:val="24"/>
          <w:lang w:val="en-US"/>
        </w:rPr>
        <w:t xml:space="preserve"> moduli ranging </w:t>
      </w:r>
      <w:r w:rsidRPr="006B33CB">
        <w:rPr>
          <w:rFonts w:ascii="Times New Roman" w:hAnsi="Times New Roman" w:cs="Times New Roman"/>
          <w:sz w:val="24"/>
          <w:szCs w:val="24"/>
          <w:lang w:val="en-US"/>
        </w:rPr>
        <w:t xml:space="preserve">from </w:t>
      </w:r>
      <w:ins w:id="1912" w:author="anna.resch88@gmail.com" w:date="2022-01-16T12:50:00Z">
        <w:r w:rsidR="006B33CB" w:rsidRPr="006B33CB">
          <w:rPr>
            <w:rFonts w:ascii="Times New Roman" w:hAnsi="Times New Roman" w:cs="Times New Roman"/>
            <w:sz w:val="24"/>
            <w:szCs w:val="24"/>
            <w:lang w:val="en-US"/>
            <w:rPrChange w:id="1913" w:author="anna.resch88@gmail.com" w:date="2022-01-16T12:50:00Z">
              <w:rPr>
                <w:rFonts w:ascii="Times New Roman" w:hAnsi="Times New Roman" w:cs="Times New Roman"/>
                <w:sz w:val="24"/>
                <w:szCs w:val="24"/>
                <w:highlight w:val="magenta"/>
                <w:lang w:val="en-US"/>
              </w:rPr>
            </w:rPrChange>
          </w:rPr>
          <w:t>56</w:t>
        </w:r>
      </w:ins>
      <w:del w:id="1914" w:author="anna.resch88@gmail.com" w:date="2022-01-16T12:50:00Z">
        <w:r w:rsidRPr="006B33CB" w:rsidDel="006B33CB">
          <w:rPr>
            <w:rFonts w:ascii="Times New Roman" w:hAnsi="Times New Roman" w:cs="Times New Roman"/>
            <w:sz w:val="24"/>
            <w:szCs w:val="24"/>
            <w:lang w:val="en-US"/>
          </w:rPr>
          <w:delText>32</w:delText>
        </w:r>
      </w:del>
      <w:r w:rsidRPr="006B33CB">
        <w:rPr>
          <w:rFonts w:ascii="Times New Roman" w:hAnsi="Times New Roman" w:cs="Times New Roman"/>
          <w:sz w:val="24"/>
          <w:szCs w:val="24"/>
          <w:lang w:val="en-US"/>
        </w:rPr>
        <w:t xml:space="preserve"> kPa to </w:t>
      </w:r>
      <w:del w:id="1915" w:author="anna.resch88@gmail.com" w:date="2022-01-16T12:50:00Z">
        <w:r w:rsidRPr="006B33CB" w:rsidDel="006B33CB">
          <w:rPr>
            <w:rFonts w:ascii="Times New Roman" w:hAnsi="Times New Roman" w:cs="Times New Roman"/>
            <w:sz w:val="24"/>
            <w:szCs w:val="24"/>
            <w:lang w:val="en-US"/>
          </w:rPr>
          <w:delText xml:space="preserve">210 </w:delText>
        </w:r>
      </w:del>
      <w:ins w:id="1916" w:author="anna.resch88@gmail.com" w:date="2022-01-16T12:50:00Z">
        <w:r w:rsidR="006B33CB" w:rsidRPr="006B33CB">
          <w:rPr>
            <w:rFonts w:ascii="Times New Roman" w:hAnsi="Times New Roman" w:cs="Times New Roman"/>
            <w:sz w:val="24"/>
            <w:szCs w:val="24"/>
            <w:lang w:val="en-US"/>
            <w:rPrChange w:id="1917" w:author="anna.resch88@gmail.com" w:date="2022-01-16T12:50:00Z">
              <w:rPr>
                <w:rFonts w:ascii="Times New Roman" w:hAnsi="Times New Roman" w:cs="Times New Roman"/>
                <w:sz w:val="24"/>
                <w:szCs w:val="24"/>
                <w:highlight w:val="magenta"/>
                <w:lang w:val="en-US"/>
              </w:rPr>
            </w:rPrChange>
          </w:rPr>
          <w:t>328</w:t>
        </w:r>
        <w:r w:rsidR="006B33CB" w:rsidRPr="006B33CB">
          <w:rPr>
            <w:rFonts w:ascii="Times New Roman" w:hAnsi="Times New Roman" w:cs="Times New Roman"/>
            <w:sz w:val="24"/>
            <w:szCs w:val="24"/>
            <w:lang w:val="en-US"/>
          </w:rPr>
          <w:t xml:space="preserve"> </w:t>
        </w:r>
      </w:ins>
      <w:r w:rsidRPr="006B33CB">
        <w:rPr>
          <w:rFonts w:ascii="Times New Roman" w:hAnsi="Times New Roman" w:cs="Times New Roman"/>
          <w:sz w:val="24"/>
          <w:szCs w:val="24"/>
          <w:lang w:val="en-US"/>
        </w:rPr>
        <w:t>kPa</w:t>
      </w:r>
      <w:r w:rsidRPr="006B33CB">
        <w:rPr>
          <w:rFonts w:ascii="Times New Roman" w:hAnsi="Times New Roman" w:cs="Times New Roman"/>
          <w:color w:val="000000" w:themeColor="text1"/>
          <w:sz w:val="24"/>
          <w:szCs w:val="24"/>
          <w:lang w:val="en-US"/>
          <w:rPrChange w:id="1918" w:author="anna.resch88@gmail.com" w:date="2022-01-16T12:50:00Z">
            <w:rPr>
              <w:rFonts w:ascii="Times New Roman" w:hAnsi="Times New Roman" w:cs="Times New Roman"/>
              <w:sz w:val="24"/>
              <w:szCs w:val="24"/>
              <w:lang w:val="en-US"/>
            </w:rPr>
          </w:rPrChange>
        </w:rPr>
        <w:t>,</w:t>
      </w:r>
      <w:r w:rsidRPr="00DA68CD">
        <w:rPr>
          <w:rFonts w:ascii="Times New Roman" w:hAnsi="Times New Roman" w:cs="Times New Roman"/>
          <w:color w:val="000000" w:themeColor="text1"/>
          <w:sz w:val="24"/>
          <w:szCs w:val="24"/>
          <w:lang w:val="en-US"/>
          <w:rPrChange w:id="1919" w:author="anna.resch88@gmail.com" w:date="2022-01-07T12:37:00Z">
            <w:rPr>
              <w:rFonts w:ascii="Times New Roman" w:hAnsi="Times New Roman" w:cs="Times New Roman"/>
              <w:sz w:val="24"/>
              <w:szCs w:val="24"/>
              <w:lang w:val="en-US"/>
            </w:rPr>
          </w:rPrChange>
        </w:rPr>
        <w:t xml:space="preserve"> </w:t>
      </w:r>
      <w:del w:id="1920" w:author="anna.resch88@gmail.com" w:date="2022-01-16T12:41:00Z">
        <w:r w:rsidRPr="00DA68CD" w:rsidDel="007D626A">
          <w:rPr>
            <w:rFonts w:ascii="Times New Roman" w:hAnsi="Times New Roman" w:cs="Times New Roman"/>
            <w:color w:val="000000" w:themeColor="text1"/>
            <w:sz w:val="24"/>
            <w:szCs w:val="24"/>
            <w:lang w:val="en-US"/>
            <w:rPrChange w:id="1921" w:author="anna.resch88@gmail.com" w:date="2022-01-07T12:37:00Z">
              <w:rPr>
                <w:rFonts w:ascii="Times New Roman" w:hAnsi="Times New Roman" w:cs="Times New Roman"/>
                <w:sz w:val="24"/>
                <w:szCs w:val="24"/>
                <w:lang w:val="en-US"/>
              </w:rPr>
            </w:rPrChange>
          </w:rPr>
          <w:delText>ultimate tensile strengths</w:delText>
        </w:r>
      </w:del>
      <w:ins w:id="1922" w:author="anna.resch88@gmail.com" w:date="2022-01-16T12:41:00Z">
        <w:r w:rsidR="007D626A">
          <w:rPr>
            <w:rFonts w:ascii="Times New Roman" w:hAnsi="Times New Roman" w:cs="Times New Roman"/>
            <w:color w:val="000000" w:themeColor="text1"/>
            <w:sz w:val="24"/>
            <w:szCs w:val="24"/>
            <w:lang w:val="en-US"/>
          </w:rPr>
          <w:t>UTS</w:t>
        </w:r>
      </w:ins>
      <w:r w:rsidRPr="00DA68CD">
        <w:rPr>
          <w:rFonts w:ascii="Times New Roman" w:hAnsi="Times New Roman" w:cs="Times New Roman"/>
          <w:color w:val="000000" w:themeColor="text1"/>
          <w:sz w:val="24"/>
          <w:szCs w:val="24"/>
          <w:lang w:val="en-US"/>
          <w:rPrChange w:id="1923" w:author="anna.resch88@gmail.com" w:date="2022-01-07T12:37:00Z">
            <w:rPr>
              <w:rFonts w:ascii="Times New Roman" w:hAnsi="Times New Roman" w:cs="Times New Roman"/>
              <w:sz w:val="24"/>
              <w:szCs w:val="24"/>
              <w:lang w:val="en-US"/>
            </w:rPr>
          </w:rPrChange>
        </w:rPr>
        <w:t xml:space="preserve"> of </w:t>
      </w:r>
      <w:del w:id="1924" w:author="anna.resch88@gmail.com" w:date="2022-01-07T12:37:00Z">
        <w:r w:rsidRPr="00DA68CD" w:rsidDel="00DA68CD">
          <w:rPr>
            <w:rFonts w:ascii="Times New Roman" w:hAnsi="Times New Roman" w:cs="Times New Roman"/>
            <w:color w:val="000000" w:themeColor="text1"/>
            <w:sz w:val="24"/>
            <w:szCs w:val="24"/>
            <w:lang w:val="en-US"/>
            <w:rPrChange w:id="1925" w:author="anna.resch88@gmail.com" w:date="2022-01-07T12:37:00Z">
              <w:rPr>
                <w:rFonts w:ascii="Times New Roman" w:hAnsi="Times New Roman" w:cs="Times New Roman"/>
                <w:sz w:val="24"/>
                <w:szCs w:val="24"/>
                <w:lang w:val="en-US"/>
              </w:rPr>
            </w:rPrChange>
          </w:rPr>
          <w:delText>8 </w:delText>
        </w:r>
      </w:del>
      <w:ins w:id="1926" w:author="anna.resch88@gmail.com" w:date="2022-01-07T12:37:00Z">
        <w:r w:rsidR="00DA68CD" w:rsidRPr="00DA68CD">
          <w:rPr>
            <w:rFonts w:ascii="Times New Roman" w:hAnsi="Times New Roman" w:cs="Times New Roman"/>
            <w:color w:val="000000" w:themeColor="text1"/>
            <w:sz w:val="24"/>
            <w:szCs w:val="24"/>
            <w:lang w:val="en-US"/>
            <w:rPrChange w:id="1927" w:author="anna.resch88@gmail.com" w:date="2022-01-07T12:37:00Z">
              <w:rPr>
                <w:rFonts w:ascii="Times New Roman" w:hAnsi="Times New Roman" w:cs="Times New Roman"/>
                <w:sz w:val="24"/>
                <w:szCs w:val="24"/>
                <w:highlight w:val="magenta"/>
                <w:lang w:val="en-US"/>
              </w:rPr>
            </w:rPrChange>
          </w:rPr>
          <w:t>67</w:t>
        </w:r>
        <w:r w:rsidR="00DA68CD" w:rsidRPr="00DA68CD">
          <w:rPr>
            <w:rFonts w:ascii="Times New Roman" w:hAnsi="Times New Roman" w:cs="Times New Roman"/>
            <w:color w:val="000000" w:themeColor="text1"/>
            <w:sz w:val="24"/>
            <w:szCs w:val="24"/>
            <w:lang w:val="en-US"/>
            <w:rPrChange w:id="1928" w:author="anna.resch88@gmail.com" w:date="2022-01-07T12:37:00Z">
              <w:rPr>
                <w:rFonts w:ascii="Times New Roman" w:hAnsi="Times New Roman" w:cs="Times New Roman"/>
                <w:sz w:val="24"/>
                <w:szCs w:val="24"/>
                <w:lang w:val="en-US"/>
              </w:rPr>
            </w:rPrChange>
          </w:rPr>
          <w:t> </w:t>
        </w:r>
      </w:ins>
      <w:r w:rsidRPr="00DA68CD">
        <w:rPr>
          <w:rFonts w:ascii="Times New Roman" w:hAnsi="Times New Roman" w:cs="Times New Roman"/>
          <w:color w:val="000000" w:themeColor="text1"/>
          <w:sz w:val="24"/>
          <w:szCs w:val="24"/>
          <w:lang w:val="en-US"/>
          <w:rPrChange w:id="1929" w:author="anna.resch88@gmail.com" w:date="2022-01-07T12:37:00Z">
            <w:rPr>
              <w:rFonts w:ascii="Times New Roman" w:hAnsi="Times New Roman" w:cs="Times New Roman"/>
              <w:sz w:val="24"/>
              <w:szCs w:val="24"/>
              <w:lang w:val="en-US"/>
            </w:rPr>
          </w:rPrChange>
        </w:rPr>
        <w:t xml:space="preserve">kPa to </w:t>
      </w:r>
      <w:del w:id="1930" w:author="anna.resch88@gmail.com" w:date="2022-01-07T12:37:00Z">
        <w:r w:rsidRPr="00DA68CD" w:rsidDel="00DA68CD">
          <w:rPr>
            <w:rFonts w:ascii="Times New Roman" w:hAnsi="Times New Roman" w:cs="Times New Roman"/>
            <w:color w:val="000000" w:themeColor="text1"/>
            <w:sz w:val="24"/>
            <w:szCs w:val="24"/>
            <w:lang w:val="en-US"/>
            <w:rPrChange w:id="1931" w:author="anna.resch88@gmail.com" w:date="2022-01-07T12:37:00Z">
              <w:rPr>
                <w:rFonts w:ascii="Times New Roman" w:hAnsi="Times New Roman" w:cs="Times New Roman"/>
                <w:sz w:val="24"/>
                <w:szCs w:val="24"/>
                <w:lang w:val="en-US"/>
              </w:rPr>
            </w:rPrChange>
          </w:rPr>
          <w:delText xml:space="preserve">86 </w:delText>
        </w:r>
      </w:del>
      <w:ins w:id="1932" w:author="anna.resch88@gmail.com" w:date="2022-01-07T12:37:00Z">
        <w:r w:rsidR="00DA68CD" w:rsidRPr="00DA68CD">
          <w:rPr>
            <w:rFonts w:ascii="Times New Roman" w:hAnsi="Times New Roman" w:cs="Times New Roman"/>
            <w:color w:val="000000" w:themeColor="text1"/>
            <w:sz w:val="24"/>
            <w:szCs w:val="24"/>
            <w:lang w:val="en-US"/>
            <w:rPrChange w:id="1933" w:author="anna.resch88@gmail.com" w:date="2022-01-07T12:37:00Z">
              <w:rPr>
                <w:rFonts w:ascii="Times New Roman" w:hAnsi="Times New Roman" w:cs="Times New Roman"/>
                <w:sz w:val="24"/>
                <w:szCs w:val="24"/>
                <w:highlight w:val="magenta"/>
                <w:lang w:val="en-US"/>
              </w:rPr>
            </w:rPrChange>
          </w:rPr>
          <w:t>128</w:t>
        </w:r>
        <w:r w:rsidR="00DA68CD" w:rsidRPr="00DA68CD">
          <w:rPr>
            <w:rFonts w:ascii="Times New Roman" w:hAnsi="Times New Roman" w:cs="Times New Roman"/>
            <w:color w:val="000000" w:themeColor="text1"/>
            <w:sz w:val="24"/>
            <w:szCs w:val="24"/>
            <w:lang w:val="en-US"/>
            <w:rPrChange w:id="1934" w:author="anna.resch88@gmail.com" w:date="2022-01-07T12:37:00Z">
              <w:rPr>
                <w:rFonts w:ascii="Times New Roman" w:hAnsi="Times New Roman" w:cs="Times New Roman"/>
                <w:sz w:val="24"/>
                <w:szCs w:val="24"/>
                <w:lang w:val="en-US"/>
              </w:rPr>
            </w:rPrChange>
          </w:rPr>
          <w:t xml:space="preserve"> </w:t>
        </w:r>
      </w:ins>
      <w:r w:rsidRPr="00DA68CD">
        <w:rPr>
          <w:rFonts w:ascii="Times New Roman" w:hAnsi="Times New Roman" w:cs="Times New Roman"/>
          <w:color w:val="000000" w:themeColor="text1"/>
          <w:sz w:val="24"/>
          <w:szCs w:val="24"/>
          <w:lang w:val="en-US"/>
          <w:rPrChange w:id="1935" w:author="anna.resch88@gmail.com" w:date="2022-01-07T12:37:00Z">
            <w:rPr>
              <w:rFonts w:ascii="Times New Roman" w:hAnsi="Times New Roman" w:cs="Times New Roman"/>
              <w:sz w:val="24"/>
              <w:szCs w:val="24"/>
              <w:lang w:val="en-US"/>
            </w:rPr>
          </w:rPrChange>
        </w:rPr>
        <w:t>kPa and extensibility of 1</w:t>
      </w:r>
      <w:ins w:id="1936" w:author="anna.resch88@gmail.com" w:date="2022-01-07T12:36:00Z">
        <w:r w:rsidR="00DA68CD" w:rsidRPr="00DA68CD">
          <w:rPr>
            <w:rFonts w:ascii="Times New Roman" w:hAnsi="Times New Roman" w:cs="Times New Roman"/>
            <w:color w:val="000000" w:themeColor="text1"/>
            <w:sz w:val="24"/>
            <w:szCs w:val="24"/>
            <w:lang w:val="en-US"/>
            <w:rPrChange w:id="1937" w:author="anna.resch88@gmail.com" w:date="2022-01-07T12:37:00Z">
              <w:rPr>
                <w:rFonts w:ascii="Times New Roman" w:hAnsi="Times New Roman" w:cs="Times New Roman"/>
                <w:sz w:val="24"/>
                <w:szCs w:val="24"/>
                <w:highlight w:val="magenta"/>
                <w:lang w:val="en-US"/>
              </w:rPr>
            </w:rPrChange>
          </w:rPr>
          <w:t>88</w:t>
        </w:r>
      </w:ins>
      <w:del w:id="1938" w:author="anna.resch88@gmail.com" w:date="2022-01-07T12:36:00Z">
        <w:r w:rsidRPr="00DA68CD" w:rsidDel="00DA68CD">
          <w:rPr>
            <w:rFonts w:ascii="Times New Roman" w:hAnsi="Times New Roman" w:cs="Times New Roman"/>
            <w:color w:val="000000" w:themeColor="text1"/>
            <w:sz w:val="24"/>
            <w:szCs w:val="24"/>
            <w:lang w:val="en-US"/>
            <w:rPrChange w:id="1939" w:author="anna.resch88@gmail.com" w:date="2022-01-07T12:37:00Z">
              <w:rPr>
                <w:rFonts w:ascii="Times New Roman" w:hAnsi="Times New Roman" w:cs="Times New Roman"/>
                <w:sz w:val="24"/>
                <w:szCs w:val="24"/>
                <w:lang w:val="en-US"/>
              </w:rPr>
            </w:rPrChange>
          </w:rPr>
          <w:delText>85</w:delText>
        </w:r>
      </w:del>
      <w:r w:rsidRPr="00DA68CD">
        <w:rPr>
          <w:rFonts w:ascii="Times New Roman" w:hAnsi="Times New Roman" w:cs="Times New Roman"/>
          <w:color w:val="000000" w:themeColor="text1"/>
          <w:sz w:val="24"/>
          <w:szCs w:val="24"/>
          <w:lang w:val="en-US"/>
          <w:rPrChange w:id="1940" w:author="anna.resch88@gmail.com" w:date="2022-01-07T12:37:00Z">
            <w:rPr>
              <w:rFonts w:ascii="Times New Roman" w:hAnsi="Times New Roman" w:cs="Times New Roman"/>
              <w:sz w:val="24"/>
              <w:szCs w:val="24"/>
              <w:lang w:val="en-US"/>
            </w:rPr>
          </w:rPrChange>
        </w:rPr>
        <w:t xml:space="preserve"> % to 2</w:t>
      </w:r>
      <w:ins w:id="1941" w:author="anna.resch88@gmail.com" w:date="2022-01-07T12:36:00Z">
        <w:r w:rsidR="00DA68CD" w:rsidRPr="00DA68CD">
          <w:rPr>
            <w:rFonts w:ascii="Times New Roman" w:hAnsi="Times New Roman" w:cs="Times New Roman"/>
            <w:color w:val="000000" w:themeColor="text1"/>
            <w:sz w:val="24"/>
            <w:szCs w:val="24"/>
            <w:lang w:val="en-US"/>
            <w:rPrChange w:id="1942" w:author="anna.resch88@gmail.com" w:date="2022-01-07T12:37:00Z">
              <w:rPr>
                <w:rFonts w:ascii="Times New Roman" w:hAnsi="Times New Roman" w:cs="Times New Roman"/>
                <w:sz w:val="24"/>
                <w:szCs w:val="24"/>
                <w:highlight w:val="magenta"/>
                <w:lang w:val="en-US"/>
              </w:rPr>
            </w:rPrChange>
          </w:rPr>
          <w:t>62</w:t>
        </w:r>
      </w:ins>
      <w:del w:id="1943" w:author="anna.resch88@gmail.com" w:date="2022-01-07T12:36:00Z">
        <w:r w:rsidRPr="00DA68CD" w:rsidDel="00DA68CD">
          <w:rPr>
            <w:rFonts w:ascii="Times New Roman" w:hAnsi="Times New Roman" w:cs="Times New Roman"/>
            <w:color w:val="000000" w:themeColor="text1"/>
            <w:sz w:val="24"/>
            <w:szCs w:val="24"/>
            <w:lang w:val="en-US"/>
            <w:rPrChange w:id="1944" w:author="anna.resch88@gmail.com" w:date="2022-01-07T12:37:00Z">
              <w:rPr>
                <w:rFonts w:ascii="Times New Roman" w:hAnsi="Times New Roman" w:cs="Times New Roman"/>
                <w:sz w:val="24"/>
                <w:szCs w:val="24"/>
                <w:lang w:val="en-US"/>
              </w:rPr>
            </w:rPrChange>
          </w:rPr>
          <w:delText>56</w:delText>
        </w:r>
      </w:del>
      <w:r w:rsidRPr="00DA68CD">
        <w:rPr>
          <w:rFonts w:ascii="Times New Roman" w:hAnsi="Times New Roman" w:cs="Times New Roman"/>
          <w:color w:val="000000" w:themeColor="text1"/>
          <w:sz w:val="24"/>
          <w:szCs w:val="24"/>
          <w:lang w:val="en-US"/>
          <w:rPrChange w:id="1945" w:author="anna.resch88@gmail.com" w:date="2022-01-07T12:37:00Z">
            <w:rPr>
              <w:rFonts w:ascii="Times New Roman" w:hAnsi="Times New Roman" w:cs="Times New Roman"/>
              <w:sz w:val="24"/>
              <w:szCs w:val="24"/>
              <w:lang w:val="en-US"/>
            </w:rPr>
          </w:rPrChange>
        </w:rPr>
        <w:t xml:space="preserve"> %</w:t>
      </w:r>
      <w:ins w:id="1946" w:author="anna.resch88@gmail.com" w:date="2022-01-16T12:51:00Z">
        <w:r w:rsidR="006B33CB">
          <w:rPr>
            <w:rFonts w:ascii="Times New Roman" w:hAnsi="Times New Roman" w:cs="Times New Roman"/>
            <w:color w:val="000000" w:themeColor="text1"/>
            <w:sz w:val="24"/>
            <w:szCs w:val="24"/>
            <w:lang w:val="en-US"/>
          </w:rPr>
          <w:t xml:space="preserve">, </w:t>
        </w:r>
        <w:r w:rsidR="006B33CB">
          <w:rPr>
            <w:rFonts w:ascii="Times New Roman" w:hAnsi="Times New Roman" w:cs="Times New Roman"/>
            <w:sz w:val="24"/>
            <w:szCs w:val="24"/>
            <w:lang w:val="en-US"/>
          </w:rPr>
          <w:t>as determined by DMA</w:t>
        </w:r>
      </w:ins>
      <w:ins w:id="1947" w:author="anna.resch88@gmail.com" w:date="2022-01-07T12:37:00Z">
        <w:r w:rsidR="00DA68CD">
          <w:rPr>
            <w:rFonts w:ascii="Times New Roman" w:hAnsi="Times New Roman" w:cs="Times New Roman"/>
            <w:color w:val="000000" w:themeColor="text1"/>
            <w:sz w:val="24"/>
            <w:szCs w:val="24"/>
            <w:lang w:val="en-US"/>
          </w:rPr>
          <w:t xml:space="preserve"> (</w:t>
        </w:r>
        <w:r w:rsidR="00DA68CD" w:rsidRPr="00DA68CD">
          <w:rPr>
            <w:rFonts w:ascii="Times New Roman" w:hAnsi="Times New Roman" w:cs="Times New Roman"/>
            <w:b/>
            <w:bCs/>
            <w:color w:val="000000" w:themeColor="text1"/>
            <w:sz w:val="24"/>
            <w:szCs w:val="24"/>
            <w:lang w:val="en-US"/>
            <w:rPrChange w:id="1948" w:author="anna.resch88@gmail.com" w:date="2022-01-07T12:37:00Z">
              <w:rPr>
                <w:rFonts w:ascii="Times New Roman" w:hAnsi="Times New Roman" w:cs="Times New Roman"/>
                <w:color w:val="000000" w:themeColor="text1"/>
                <w:sz w:val="24"/>
                <w:szCs w:val="24"/>
                <w:lang w:val="en-US"/>
              </w:rPr>
            </w:rPrChange>
          </w:rPr>
          <w:t>Table 1</w:t>
        </w:r>
        <w:r w:rsidR="00DA68CD">
          <w:rPr>
            <w:rFonts w:ascii="Times New Roman" w:hAnsi="Times New Roman" w:cs="Times New Roman"/>
            <w:color w:val="000000" w:themeColor="text1"/>
            <w:sz w:val="24"/>
            <w:szCs w:val="24"/>
            <w:lang w:val="en-US"/>
          </w:rPr>
          <w:t>)</w:t>
        </w:r>
      </w:ins>
      <w:r w:rsidRPr="00DA68CD">
        <w:rPr>
          <w:rFonts w:ascii="Times New Roman" w:hAnsi="Times New Roman" w:cs="Times New Roman"/>
          <w:color w:val="000000" w:themeColor="text1"/>
          <w:sz w:val="24"/>
          <w:szCs w:val="24"/>
          <w:lang w:val="en-US"/>
          <w:rPrChange w:id="1949" w:author="anna.resch88@gmail.com" w:date="2022-01-07T12:37:00Z">
            <w:rPr>
              <w:rFonts w:ascii="Times New Roman" w:hAnsi="Times New Roman" w:cs="Times New Roman"/>
              <w:sz w:val="24"/>
              <w:szCs w:val="24"/>
              <w:lang w:val="en-US"/>
            </w:rPr>
          </w:rPrChange>
        </w:rPr>
        <w:t xml:space="preserve">. </w:t>
      </w:r>
      <w:r w:rsidRPr="009A1C08">
        <w:rPr>
          <w:rFonts w:ascii="Times New Roman" w:hAnsi="Times New Roman" w:cs="Times New Roman"/>
          <w:sz w:val="24"/>
          <w:szCs w:val="24"/>
          <w:lang w:val="en-US"/>
        </w:rPr>
        <w:t>In line with published findings</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&lt;EndNote&gt;&lt;Cite&gt;&lt;Author&gt;Martinez&lt;/Author&gt;&lt;Year&gt;2014&lt;/Year&gt;&lt;RecNum&gt;61&lt;/RecNum&gt;&lt;DisplayText&gt;&lt;style face="superscript"&gt;[29]&lt;/style&gt;&lt;/DisplayText&gt;&lt;record&gt;&lt;rec-number&gt;61&lt;/rec-number&gt;&lt;foreign-keys&gt;&lt;key app="EN" db-id="zvspev52q5sttqetatnpexxo02zdpswpztzw" timestamp="1602401589"&gt;61&lt;/key&gt;&lt;/foreign-keys&gt;&lt;ref-type name="Journal Article"&gt;17&lt;/ref-type&gt;&lt;contributors&gt;&lt;authors&gt;&lt;author&gt;Martinez, Adam W.&lt;/author&gt;&lt;author&gt;Caves, Jeffrey M.&lt;/author&gt;&lt;author&gt;Ravi, Swathi&lt;/author&gt;&lt;author&gt;Li, Wehnsheng&lt;/author&gt;&lt;author&gt;Chaikof, Elliot L.&lt;/author&gt;&lt;/authors&gt;&lt;/contributors&gt;&lt;titles&gt;&lt;title&gt;Effects of crosslinking on the mechanical properties, drug release and cytocompatibility of protein polymers&lt;/title&gt;&lt;secondary-title&gt;Acta Biomaterialia&lt;/secondary-title&gt;&lt;/titles&gt;&lt;periodical&gt;&lt;full-title&gt;Acta Biomaterialia&lt;/full-title&gt;&lt;/periodical&gt;&lt;pages&gt;26-33&lt;/pages&gt;&lt;volume&gt;10&lt;/volume&gt;&lt;number&gt;1&lt;/number&gt;&lt;keywords&gt;&lt;keyword&gt;Crosslinking&lt;/keyword&gt;&lt;keyword&gt;Drug release&lt;/keyword&gt;&lt;keyword&gt;Mechanical properties&lt;/keyword&gt;&lt;keyword&gt;Protein polymer&lt;/keyword&gt;&lt;/keywords&gt;&lt;dates&gt;&lt;year&gt;2014&lt;/year&gt;&lt;/dates&gt;&lt;publisher&gt;Acta Materialia Inc.&lt;/publisher&gt;&lt;isbn&gt;1878-7568 (Electronic)\r1742-7061 (Linking)&lt;/isbn&gt;&lt;urls&gt;&lt;related-urls&gt;&lt;url&gt;http://dx.doi.org/10.1016/j.actbio.2013.08.029&lt;/url&gt;&lt;/related-urls&gt;&lt;pdf-urls&gt;&lt;url&gt;file:///C:/Users/annar/Documents/Backup ZBSA Aug 2019/03_Literaturverzeichnis V.2/01_Hydrogele/01_ELP-basiert/02_ohne bioaktive Sequenzen/chemische Vernetzung/Lys - glutaraldehyde/Martinez Acta Biomaterialia 2014.pdf&lt;/url&gt;&lt;/pdf-urls&gt;&lt;/urls&gt;&lt;electronic-resource-num&gt;10.1016/j.actbio.2013.08.029&lt;/electronic-resource-num&gt;&lt;/record&gt;&lt;/Cite&gt;&lt;/EndNote&gt;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[29]</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w:t>
      </w:r>
      <w:ins w:id="1950" w:author="anna.resch88@gmail.com" w:date="2022-01-16T12:49:00Z">
        <w:r w:rsidR="007148CB">
          <w:rPr>
            <w:rFonts w:ascii="Times New Roman" w:hAnsi="Times New Roman" w:cs="Times New Roman"/>
            <w:sz w:val="24"/>
            <w:szCs w:val="24"/>
            <w:lang w:val="en-US"/>
          </w:rPr>
          <w:t xml:space="preserve"> we observed that</w:t>
        </w:r>
      </w:ins>
      <w:r w:rsidRPr="009A1C08">
        <w:rPr>
          <w:rFonts w:ascii="Times New Roman" w:hAnsi="Times New Roman" w:cs="Times New Roman"/>
          <w:sz w:val="24"/>
          <w:szCs w:val="24"/>
          <w:lang w:val="en-US"/>
        </w:rPr>
        <w:t xml:space="preserve"> lower material stiffness </w:t>
      </w:r>
      <w:ins w:id="1951" w:author="anna.resch88@gmail.com" w:date="2022-01-16T12:49:00Z">
        <w:r w:rsidR="007148CB">
          <w:rPr>
            <w:rFonts w:ascii="Times New Roman" w:hAnsi="Times New Roman" w:cs="Times New Roman"/>
            <w:sz w:val="24"/>
            <w:szCs w:val="24"/>
            <w:lang w:val="en-US"/>
          </w:rPr>
          <w:t>wa</w:t>
        </w:r>
      </w:ins>
      <w:del w:id="1952" w:author="anna.resch88@gmail.com" w:date="2022-01-16T12:49:00Z">
        <w:r w:rsidRPr="009A1C08" w:rsidDel="007148CB">
          <w:rPr>
            <w:rFonts w:ascii="Times New Roman" w:hAnsi="Times New Roman" w:cs="Times New Roman"/>
            <w:sz w:val="24"/>
            <w:szCs w:val="24"/>
            <w:lang w:val="en-US"/>
          </w:rPr>
          <w:delText>i</w:delText>
        </w:r>
      </w:del>
      <w:r w:rsidRPr="009A1C08">
        <w:rPr>
          <w:rFonts w:ascii="Times New Roman" w:hAnsi="Times New Roman" w:cs="Times New Roman"/>
          <w:sz w:val="24"/>
          <w:szCs w:val="24"/>
          <w:lang w:val="en-US"/>
        </w:rPr>
        <w:t xml:space="preserve">s associated with higher elasticity </w:t>
      </w:r>
      <w:del w:id="1953" w:author="anna.resch88@gmail.com" w:date="2022-01-03T10:40:00Z">
        <w:r w:rsidRPr="009A1C08" w:rsidDel="0073781D">
          <w:rPr>
            <w:rFonts w:ascii="Times New Roman" w:hAnsi="Times New Roman" w:cs="Times New Roman"/>
            <w:sz w:val="24"/>
            <w:szCs w:val="24"/>
            <w:lang w:val="en-US"/>
          </w:rPr>
          <w:delText>leading to</w:delText>
        </w:r>
      </w:del>
      <w:ins w:id="1954" w:author="anna.resch88@gmail.com" w:date="2022-01-03T10:40:00Z">
        <w:r w:rsidR="0073781D">
          <w:rPr>
            <w:rFonts w:ascii="Times New Roman" w:hAnsi="Times New Roman" w:cs="Times New Roman"/>
            <w:sz w:val="24"/>
            <w:szCs w:val="24"/>
            <w:lang w:val="en-US"/>
          </w:rPr>
          <w:t>and</w:t>
        </w:r>
      </w:ins>
      <w:r w:rsidRPr="009A1C08">
        <w:rPr>
          <w:rFonts w:ascii="Times New Roman" w:hAnsi="Times New Roman" w:cs="Times New Roman"/>
          <w:sz w:val="24"/>
          <w:szCs w:val="24"/>
          <w:lang w:val="en-US"/>
        </w:rPr>
        <w:t xml:space="preserve"> </w:t>
      </w:r>
      <w:commentRangeStart w:id="1955"/>
      <w:r w:rsidRPr="009A1C08">
        <w:rPr>
          <w:rFonts w:ascii="Times New Roman" w:hAnsi="Times New Roman" w:cs="Times New Roman"/>
          <w:sz w:val="24"/>
          <w:szCs w:val="24"/>
          <w:lang w:val="en-US"/>
        </w:rPr>
        <w:t>superior burst pressure</w:t>
      </w:r>
      <w:commentRangeEnd w:id="1955"/>
      <w:r w:rsidR="00FE0ED4">
        <w:rPr>
          <w:rStyle w:val="Kommentarzeichen"/>
        </w:rPr>
        <w:commentReference w:id="1955"/>
      </w:r>
      <w:r w:rsidRPr="009A1C08">
        <w:rPr>
          <w:rFonts w:ascii="Times New Roman" w:hAnsi="Times New Roman" w:cs="Times New Roman"/>
          <w:sz w:val="24"/>
          <w:szCs w:val="24"/>
          <w:lang w:val="en-US"/>
        </w:rPr>
        <w:t xml:space="preserve">. </w:t>
      </w:r>
    </w:p>
    <w:p w14:paraId="46D455BC" w14:textId="578546E0" w:rsidR="00FA743F" w:rsidRPr="009A1C08" w:rsidDel="006B33CB" w:rsidRDefault="00DA0BA6" w:rsidP="009A1C08">
      <w:pPr>
        <w:spacing w:line="480" w:lineRule="auto"/>
        <w:jc w:val="both"/>
        <w:rPr>
          <w:del w:id="1956" w:author="anna.resch88@gmail.com" w:date="2022-01-16T12:51:00Z"/>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Expanding the existing scope and molecular toolbox of </w:t>
      </w:r>
      <w:del w:id="1957" w:author="anna.resch88@gmail.com" w:date="2022-01-04T18:09:00Z">
        <w:r w:rsidRPr="009A1C08" w:rsidDel="001C15F2">
          <w:rPr>
            <w:rFonts w:ascii="Times New Roman" w:hAnsi="Times New Roman" w:cs="Times New Roman"/>
            <w:sz w:val="24"/>
            <w:szCs w:val="24"/>
            <w:lang w:val="en-US"/>
          </w:rPr>
          <w:delText>super</w:delText>
        </w:r>
      </w:del>
      <w:ins w:id="1958" w:author="anna.resch88@gmail.com" w:date="2022-01-04T18:09:00Z">
        <w:r w:rsidR="001C15F2">
          <w:rPr>
            <w:rFonts w:ascii="Times New Roman" w:hAnsi="Times New Roman" w:cs="Times New Roman"/>
            <w:sz w:val="24"/>
            <w:szCs w:val="24"/>
            <w:lang w:val="en-US"/>
          </w:rPr>
          <w:t>highl</w:t>
        </w:r>
      </w:ins>
      <w:ins w:id="1959" w:author="anna.resch88@gmail.com" w:date="2022-01-04T18:10:00Z">
        <w:r w:rsidR="001C15F2">
          <w:rPr>
            <w:rFonts w:ascii="Times New Roman" w:hAnsi="Times New Roman" w:cs="Times New Roman"/>
            <w:sz w:val="24"/>
            <w:szCs w:val="24"/>
            <w:lang w:val="en-US"/>
          </w:rPr>
          <w:t xml:space="preserve">y </w:t>
        </w:r>
      </w:ins>
      <w:r w:rsidRPr="009A1C08">
        <w:rPr>
          <w:rFonts w:ascii="Times New Roman" w:hAnsi="Times New Roman" w:cs="Times New Roman"/>
          <w:sz w:val="24"/>
          <w:szCs w:val="24"/>
          <w:lang w:val="en-US"/>
        </w:rPr>
        <w:t xml:space="preserve">elastic </w:t>
      </w:r>
      <w:del w:id="1960" w:author="anna.resch88@gmail.com" w:date="2022-01-16T12:45:00Z">
        <w:r w:rsidRPr="009A1C08" w:rsidDel="007148CB">
          <w:rPr>
            <w:rFonts w:ascii="Times New Roman" w:hAnsi="Times New Roman" w:cs="Times New Roman"/>
            <w:sz w:val="24"/>
            <w:szCs w:val="24"/>
            <w:lang w:val="en-US"/>
          </w:rPr>
          <w:delText xml:space="preserve">and adhesive </w:delText>
        </w:r>
      </w:del>
      <w:ins w:id="1961" w:author="anna.resch88@gmail.com" w:date="2022-01-04T18:10:00Z">
        <w:r w:rsidR="001C15F2">
          <w:rPr>
            <w:rFonts w:ascii="Times New Roman" w:hAnsi="Times New Roman" w:cs="Times New Roman"/>
            <w:sz w:val="24"/>
            <w:szCs w:val="24"/>
            <w:lang w:val="en-US"/>
          </w:rPr>
          <w:t xml:space="preserve">natural </w:t>
        </w:r>
      </w:ins>
      <w:r w:rsidRPr="009A1C08">
        <w:rPr>
          <w:rFonts w:ascii="Times New Roman" w:hAnsi="Times New Roman" w:cs="Times New Roman"/>
          <w:sz w:val="24"/>
          <w:szCs w:val="24"/>
          <w:lang w:val="en-US"/>
        </w:rPr>
        <w:t xml:space="preserve">materials </w:t>
      </w:r>
      <w:del w:id="1962" w:author="anna.resch88@gmail.com" w:date="2022-01-04T18:10:00Z">
        <w:r w:rsidRPr="009A1C08" w:rsidDel="001C15F2">
          <w:rPr>
            <w:rFonts w:ascii="Times New Roman" w:hAnsi="Times New Roman" w:cs="Times New Roman"/>
            <w:sz w:val="24"/>
            <w:szCs w:val="24"/>
            <w:lang w:val="en-US"/>
          </w:rPr>
          <w:delText xml:space="preserve">from nature </w:delText>
        </w:r>
      </w:del>
      <w:r w:rsidRPr="009A1C08">
        <w:rPr>
          <w:rFonts w:ascii="Times New Roman" w:hAnsi="Times New Roman" w:cs="Times New Roman"/>
          <w:sz w:val="24"/>
          <w:szCs w:val="24"/>
          <w:lang w:val="en-US"/>
        </w:rPr>
        <w:t>with &gt;9</w:t>
      </w:r>
      <w:r w:rsidR="006D5332" w:rsidRPr="009A1C08">
        <w:rPr>
          <w:rFonts w:ascii="Times New Roman" w:hAnsi="Times New Roman" w:cs="Times New Roman"/>
          <w:sz w:val="24"/>
          <w:szCs w:val="24"/>
          <w:lang w:val="en-US"/>
        </w:rPr>
        <w:t>8</w:t>
      </w:r>
      <w:ins w:id="1963" w:author="anna.resch88@gmail.com" w:date="2022-01-16T12:45:00Z">
        <w:r w:rsidR="007148CB">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 </w:t>
      </w:r>
      <w:r w:rsidR="00392600" w:rsidRPr="009A1C08">
        <w:rPr>
          <w:rFonts w:ascii="Times New Roman" w:hAnsi="Times New Roman" w:cs="Times New Roman"/>
          <w:sz w:val="24"/>
          <w:szCs w:val="24"/>
          <w:lang w:val="en-US"/>
        </w:rPr>
        <w:t xml:space="preserve">resilience </w:t>
      </w:r>
      <w:r w:rsidRPr="009A1C08">
        <w:rPr>
          <w:rFonts w:ascii="Times New Roman" w:hAnsi="Times New Roman" w:cs="Times New Roman"/>
          <w:sz w:val="24"/>
          <w:szCs w:val="24"/>
          <w:lang w:val="en-US"/>
        </w:rPr>
        <w:t>possible</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&lt;EndNote&gt;&lt;Cite&gt;&lt;Author&gt;Elvin&lt;/Author&gt;&lt;Year&gt;2005&lt;/Year&gt;&lt;RecNum&gt;48&lt;/RecNum&gt;&lt;DisplayText&gt;&lt;style face="superscript"&gt;[4]&lt;/style&gt;&lt;/DisplayText&gt;&lt;record&gt;&lt;rec-number&gt;48&lt;/rec-number&gt;&lt;foreign-keys&gt;&lt;key app="EN" db-id="zvspev52q5sttqetatnpexxo02zdpswpztzw" timestamp="1602401589"&gt;48&lt;/key&gt;&lt;/foreign-keys&gt;&lt;ref-type name="Journal Article"&gt;17&lt;/ref-type&gt;&lt;contributors&gt;&lt;authors&gt;&lt;author&gt;Elvin, Christopher M.&lt;/author&gt;&lt;author&gt;Carr, Andrew G.&lt;/author&gt;&lt;author&gt;Huson, Mickey G.&lt;/author&gt;&lt;author&gt;Maxwell, Jane M.&lt;/author&gt;&lt;author&gt;Pearson, Roger D.&lt;/author&gt;&lt;author&gt;Vuocolo, Tony&lt;/author&gt;&lt;author&gt;Liyou, Nancy E.&lt;/author&gt;&lt;author&gt;Wong, Darren C. C. C.&lt;/author&gt;&lt;author&gt;Merritt, David J.&lt;/author&gt;&lt;author&gt;Dixon, Nicholas E.&lt;/author&gt;&lt;/authors&gt;&lt;/contributors&gt;&lt;titles&gt;&lt;title&gt;Synthesis and properties of crosslinked recombinant pro-resilin&lt;/title&gt;&lt;secondary-title&gt;Nature&lt;/secondary-title&gt;&lt;/titles&gt;&lt;periodical&gt;&lt;full-title&gt;Nature&lt;/full-title&gt;&lt;/periodical&gt;&lt;pages&gt;999-1002&lt;/pages&gt;&lt;volume&gt;437&lt;/volume&gt;&lt;number&gt;7061&lt;/number&gt;&lt;dates&gt;&lt;year&gt;2005&lt;/year&gt;&lt;/dates&gt;&lt;isbn&gt;0028-0836&lt;/isbn&gt;&lt;urls&gt;&lt;related-urls&gt;&lt;url&gt;http://www.nature.com/doifinder/10.1038/nature04085&lt;/url&gt;&lt;/related-urls&gt;&lt;pdf-urls&gt;&lt;url&gt;file:///C:/Users/annar/Documents/Backup ZBSA Aug 2019/03_Literaturverzeichnis V.2/01_Hydrogele/02_Non-ELP/Resilin/rec-1/Elvin Nature 2005.pdf&lt;/url&gt;&lt;/pdf-urls&gt;&lt;/urls&gt;&lt;electronic-resource-num&gt;10.1038/nature04085&lt;/electronic-resource-num&gt;&lt;/record&gt;&lt;/Cite&gt;&lt;/EndNote&gt;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[4]</w:t>
      </w:r>
      <w:r w:rsidR="00697024">
        <w:rPr>
          <w:rFonts w:ascii="Times New Roman" w:hAnsi="Times New Roman" w:cs="Times New Roman"/>
          <w:sz w:val="24"/>
          <w:szCs w:val="24"/>
          <w:lang w:val="en-US"/>
        </w:rPr>
        <w:fldChar w:fldCharType="end"/>
      </w:r>
      <w:r w:rsidR="00392600" w:rsidRPr="009A1C08">
        <w:rPr>
          <w:rFonts w:ascii="Times New Roman" w:hAnsi="Times New Roman" w:cs="Times New Roman"/>
          <w:sz w:val="24"/>
          <w:szCs w:val="24"/>
          <w:lang w:val="en-US"/>
        </w:rPr>
        <w:t>,</w:t>
      </w:r>
      <w:r w:rsidRPr="009A1C08">
        <w:rPr>
          <w:rFonts w:ascii="Times New Roman" w:hAnsi="Times New Roman" w:cs="Times New Roman"/>
          <w:sz w:val="24"/>
          <w:szCs w:val="24"/>
          <w:lang w:val="en-US"/>
        </w:rPr>
        <w:t xml:space="preserve"> </w:t>
      </w:r>
      <w:ins w:id="1964" w:author="anna.resch88@gmail.com" w:date="2022-01-16T12:47:00Z">
        <w:r w:rsidR="007148CB">
          <w:rPr>
            <w:rFonts w:ascii="Times New Roman" w:hAnsi="Times New Roman" w:cs="Times New Roman"/>
            <w:sz w:val="24"/>
            <w:szCs w:val="24"/>
            <w:lang w:val="en-US"/>
          </w:rPr>
          <w:t xml:space="preserve">the ULU </w:t>
        </w:r>
        <w:proofErr w:type="spellStart"/>
        <w:r w:rsidR="007148CB">
          <w:rPr>
            <w:rFonts w:ascii="Times New Roman" w:hAnsi="Times New Roman" w:cs="Times New Roman"/>
            <w:sz w:val="24"/>
            <w:szCs w:val="24"/>
            <w:lang w:val="en-US"/>
          </w:rPr>
          <w:t>bioadhesive</w:t>
        </w:r>
        <w:proofErr w:type="spellEnd"/>
        <w:r w:rsidR="007148CB">
          <w:rPr>
            <w:rFonts w:ascii="Times New Roman" w:hAnsi="Times New Roman" w:cs="Times New Roman"/>
            <w:sz w:val="24"/>
            <w:szCs w:val="24"/>
            <w:lang w:val="en-US"/>
          </w:rPr>
          <w:t xml:space="preserve"> </w:t>
        </w:r>
      </w:ins>
      <w:del w:id="1965" w:author="anna.resch88@gmail.com" w:date="2022-01-16T12:47:00Z">
        <w:r w:rsidRPr="009A1C08" w:rsidDel="007148CB">
          <w:rPr>
            <w:rFonts w:ascii="Times New Roman" w:hAnsi="Times New Roman" w:cs="Times New Roman"/>
            <w:sz w:val="24"/>
            <w:szCs w:val="24"/>
            <w:lang w:val="en-US"/>
          </w:rPr>
          <w:delText xml:space="preserve">we </w:delText>
        </w:r>
      </w:del>
      <w:del w:id="1966" w:author="anna.resch88@gmail.com" w:date="2022-01-16T12:46:00Z">
        <w:r w:rsidRPr="009A1C08" w:rsidDel="007148CB">
          <w:rPr>
            <w:rFonts w:ascii="Times New Roman" w:hAnsi="Times New Roman" w:cs="Times New Roman"/>
            <w:sz w:val="24"/>
            <w:szCs w:val="24"/>
            <w:lang w:val="en-US"/>
          </w:rPr>
          <w:delText xml:space="preserve">aimed </w:delText>
        </w:r>
      </w:del>
      <w:ins w:id="1967" w:author="anna.resch88@gmail.com" w:date="2022-01-16T12:46:00Z">
        <w:r w:rsidR="007148CB">
          <w:rPr>
            <w:rFonts w:ascii="Times New Roman" w:hAnsi="Times New Roman" w:cs="Times New Roman"/>
            <w:sz w:val="24"/>
            <w:szCs w:val="24"/>
            <w:lang w:val="en-US"/>
          </w:rPr>
          <w:t>reached</w:t>
        </w:r>
      </w:ins>
      <w:del w:id="1968" w:author="anna.resch88@gmail.com" w:date="2022-01-16T12:46:00Z">
        <w:r w:rsidRPr="009A1C08" w:rsidDel="007148CB">
          <w:rPr>
            <w:rFonts w:ascii="Times New Roman" w:hAnsi="Times New Roman" w:cs="Times New Roman"/>
            <w:sz w:val="24"/>
            <w:szCs w:val="24"/>
            <w:lang w:val="en-US"/>
          </w:rPr>
          <w:delText>for</w:delText>
        </w:r>
      </w:del>
      <w:r w:rsidRPr="009A1C08">
        <w:rPr>
          <w:rFonts w:ascii="Times New Roman" w:hAnsi="Times New Roman" w:cs="Times New Roman"/>
          <w:sz w:val="24"/>
          <w:szCs w:val="24"/>
          <w:lang w:val="en-US"/>
        </w:rPr>
        <w:t xml:space="preserve"> a </w:t>
      </w:r>
      <w:ins w:id="1969" w:author="anna.resch88@gmail.com" w:date="2022-01-16T12:46:00Z">
        <w:r w:rsidR="007148CB">
          <w:rPr>
            <w:rFonts w:ascii="Times New Roman" w:hAnsi="Times New Roman" w:cs="Times New Roman"/>
            <w:sz w:val="24"/>
            <w:szCs w:val="24"/>
            <w:lang w:val="en-US"/>
          </w:rPr>
          <w:t xml:space="preserve">remarkable </w:t>
        </w:r>
      </w:ins>
      <w:r w:rsidRPr="009A1C08">
        <w:rPr>
          <w:rFonts w:ascii="Times New Roman" w:hAnsi="Times New Roman" w:cs="Times New Roman"/>
          <w:sz w:val="24"/>
          <w:szCs w:val="24"/>
          <w:lang w:val="en-US"/>
        </w:rPr>
        <w:t>resilience of 80</w:t>
      </w:r>
      <w:ins w:id="1970" w:author="anna.resch88@gmail.com" w:date="2022-01-16T12:46:00Z">
        <w:r w:rsidR="007148CB">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w:t>
      </w:r>
      <w:ins w:id="1971" w:author="anna.resch88@gmail.com" w:date="2022-01-16T12:46:00Z">
        <w:r w:rsidR="007148CB">
          <w:rPr>
            <w:rFonts w:ascii="Times New Roman" w:hAnsi="Times New Roman" w:cs="Times New Roman"/>
            <w:sz w:val="24"/>
            <w:szCs w:val="24"/>
            <w:lang w:val="en-US"/>
          </w:rPr>
          <w:t>, as</w:t>
        </w:r>
      </w:ins>
      <w:ins w:id="1972" w:author="anna.resch88@gmail.com" w:date="2022-01-16T12:44:00Z">
        <w:r w:rsidR="007D626A">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 </w:t>
      </w:r>
      <w:ins w:id="1973" w:author="anna.resch88@gmail.com" w:date="2022-01-16T12:46:00Z">
        <w:r w:rsidR="007148CB" w:rsidRPr="009A1C08">
          <w:rPr>
            <w:rFonts w:ascii="Times New Roman" w:hAnsi="Times New Roman" w:cs="Times New Roman"/>
            <w:sz w:val="24"/>
            <w:szCs w:val="24"/>
            <w:lang w:val="en-US"/>
          </w:rPr>
          <w:t>determined by AFM (</w:t>
        </w:r>
        <w:r w:rsidR="007148CB" w:rsidRPr="007148CB">
          <w:rPr>
            <w:rFonts w:ascii="Times New Roman" w:hAnsi="Times New Roman" w:cs="Times New Roman"/>
            <w:b/>
            <w:bCs/>
            <w:sz w:val="24"/>
            <w:szCs w:val="24"/>
            <w:highlight w:val="cyan"/>
            <w:lang w:val="en-US"/>
            <w:rPrChange w:id="1974" w:author="anna.resch88@gmail.com" w:date="2022-01-16T12:46:00Z">
              <w:rPr>
                <w:rFonts w:ascii="Times New Roman" w:hAnsi="Times New Roman" w:cs="Times New Roman"/>
                <w:sz w:val="24"/>
                <w:szCs w:val="24"/>
                <w:highlight w:val="cyan"/>
                <w:lang w:val="en-US"/>
              </w:rPr>
            </w:rPrChange>
          </w:rPr>
          <w:t>SI Table S-2</w:t>
        </w:r>
        <w:r w:rsidR="007148CB">
          <w:rPr>
            <w:rFonts w:ascii="Times New Roman" w:hAnsi="Times New Roman" w:cs="Times New Roman"/>
            <w:sz w:val="24"/>
            <w:szCs w:val="24"/>
            <w:lang w:val="en-US"/>
          </w:rPr>
          <w:t xml:space="preserve">). </w:t>
        </w:r>
      </w:ins>
      <w:ins w:id="1975" w:author="anna.resch88@gmail.com" w:date="2022-01-16T12:48:00Z">
        <w:r w:rsidR="007148CB">
          <w:rPr>
            <w:rFonts w:ascii="Times New Roman" w:hAnsi="Times New Roman" w:cs="Times New Roman"/>
            <w:sz w:val="24"/>
            <w:szCs w:val="24"/>
            <w:lang w:val="en-US"/>
          </w:rPr>
          <w:t>Compared to this, the</w:t>
        </w:r>
      </w:ins>
      <w:del w:id="1976" w:author="anna.resch88@gmail.com" w:date="2022-01-16T12:48:00Z">
        <w:r w:rsidRPr="009A1C08" w:rsidDel="007148CB">
          <w:rPr>
            <w:rFonts w:ascii="Times New Roman" w:hAnsi="Times New Roman" w:cs="Times New Roman"/>
            <w:sz w:val="24"/>
            <w:szCs w:val="24"/>
            <w:lang w:val="en-US"/>
          </w:rPr>
          <w:delText>since</w:delText>
        </w:r>
      </w:del>
      <w:r w:rsidRPr="009A1C08">
        <w:rPr>
          <w:rFonts w:ascii="Times New Roman" w:hAnsi="Times New Roman" w:cs="Times New Roman"/>
          <w:sz w:val="24"/>
          <w:szCs w:val="24"/>
          <w:lang w:val="en-US"/>
        </w:rPr>
        <w:t xml:space="preserve"> </w:t>
      </w:r>
      <w:r w:rsidR="00FD2412" w:rsidRPr="009A1C08">
        <w:rPr>
          <w:rFonts w:ascii="Times New Roman" w:hAnsi="Times New Roman" w:cs="Times New Roman"/>
          <w:sz w:val="24"/>
          <w:szCs w:val="24"/>
          <w:lang w:val="en-US"/>
        </w:rPr>
        <w:t xml:space="preserve">best </w:t>
      </w:r>
      <w:r w:rsidRPr="009A1C08">
        <w:rPr>
          <w:rFonts w:ascii="Times New Roman" w:hAnsi="Times New Roman" w:cs="Times New Roman"/>
          <w:sz w:val="24"/>
          <w:szCs w:val="24"/>
          <w:lang w:val="en-US"/>
        </w:rPr>
        <w:t>commercial polymer</w:t>
      </w:r>
      <w:r w:rsidR="00FD2412" w:rsidRPr="009A1C08">
        <w:rPr>
          <w:rFonts w:ascii="Times New Roman" w:hAnsi="Times New Roman" w:cs="Times New Roman"/>
          <w:sz w:val="24"/>
          <w:szCs w:val="24"/>
          <w:lang w:val="en-US"/>
        </w:rPr>
        <w:t>s</w:t>
      </w:r>
      <w:r w:rsidRPr="009A1C08">
        <w:rPr>
          <w:rFonts w:ascii="Times New Roman" w:hAnsi="Times New Roman" w:cs="Times New Roman"/>
          <w:sz w:val="24"/>
          <w:szCs w:val="24"/>
          <w:lang w:val="en-US"/>
        </w:rPr>
        <w:t xml:space="preserve"> typically exhibit a resilience </w:t>
      </w:r>
      <w:r w:rsidR="00FD2412" w:rsidRPr="009A1C08">
        <w:rPr>
          <w:rFonts w:ascii="Times New Roman" w:hAnsi="Times New Roman" w:cs="Times New Roman"/>
          <w:sz w:val="24"/>
          <w:szCs w:val="24"/>
          <w:lang w:val="en-US"/>
        </w:rPr>
        <w:t>between</w:t>
      </w:r>
      <w:r w:rsidRPr="009A1C08">
        <w:rPr>
          <w:rFonts w:ascii="Times New Roman" w:hAnsi="Times New Roman" w:cs="Times New Roman"/>
          <w:sz w:val="24"/>
          <w:szCs w:val="24"/>
          <w:lang w:val="en-US"/>
        </w:rPr>
        <w:t xml:space="preserve"> 65-87</w:t>
      </w:r>
      <w:ins w:id="1977" w:author="anna.resch88@gmail.com" w:date="2022-01-16T12:48:00Z">
        <w:r w:rsidR="007148CB">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 (from </w:t>
      </w:r>
      <w:commentRangeStart w:id="1978"/>
      <w:r w:rsidRPr="009A1C08">
        <w:rPr>
          <w:rFonts w:ascii="Times New Roman" w:hAnsi="Times New Roman" w:cs="Times New Roman"/>
          <w:sz w:val="24"/>
          <w:szCs w:val="24"/>
          <w:lang w:val="en-US"/>
        </w:rPr>
        <w:t>EVA</w:t>
      </w:r>
      <w:r w:rsidR="008629A8" w:rsidRPr="009A1C08">
        <w:rPr>
          <w:rFonts w:ascii="Times New Roman" w:hAnsi="Times New Roman" w:cs="Times New Roman"/>
          <w:sz w:val="24"/>
          <w:szCs w:val="24"/>
          <w:lang w:val="en-US"/>
        </w:rPr>
        <w:t xml:space="preserve"> </w:t>
      </w:r>
      <w:commentRangeEnd w:id="1978"/>
      <w:r w:rsidR="007148CB">
        <w:rPr>
          <w:rStyle w:val="Kommentarzeichen"/>
        </w:rPr>
        <w:commentReference w:id="1978"/>
      </w:r>
      <w:r w:rsidR="008629A8" w:rsidRPr="009A1C08">
        <w:rPr>
          <w:rFonts w:ascii="Times New Roman" w:hAnsi="Times New Roman" w:cs="Times New Roman"/>
          <w:sz w:val="24"/>
          <w:szCs w:val="24"/>
          <w:lang w:val="en-US"/>
        </w:rPr>
        <w:t xml:space="preserve">(65%) </w:t>
      </w:r>
      <w:r w:rsidR="00FD2412" w:rsidRPr="009A1C08">
        <w:rPr>
          <w:rFonts w:ascii="Times New Roman" w:hAnsi="Times New Roman" w:cs="Times New Roman"/>
          <w:sz w:val="24"/>
          <w:szCs w:val="24"/>
          <w:lang w:val="en-US"/>
        </w:rPr>
        <w:t>and</w:t>
      </w:r>
      <w:r w:rsidRPr="009A1C08">
        <w:rPr>
          <w:rFonts w:ascii="Times New Roman" w:hAnsi="Times New Roman" w:cs="Times New Roman"/>
          <w:sz w:val="24"/>
          <w:szCs w:val="24"/>
          <w:lang w:val="en-US"/>
        </w:rPr>
        <w:t xml:space="preserve"> TPU (76%) </w:t>
      </w:r>
      <w:r w:rsidR="00FD2412" w:rsidRPr="009A1C08">
        <w:rPr>
          <w:rFonts w:ascii="Times New Roman" w:hAnsi="Times New Roman" w:cs="Times New Roman"/>
          <w:sz w:val="24"/>
          <w:szCs w:val="24"/>
          <w:lang w:val="en-US"/>
        </w:rPr>
        <w:t>to</w:t>
      </w:r>
      <w:r w:rsidRPr="009A1C08">
        <w:rPr>
          <w:rFonts w:ascii="Times New Roman" w:hAnsi="Times New Roman" w:cs="Times New Roman"/>
          <w:sz w:val="24"/>
          <w:szCs w:val="24"/>
          <w:lang w:val="en-US"/>
        </w:rPr>
        <w:t xml:space="preserve"> PEBAX </w:t>
      </w:r>
      <w:r w:rsidR="008629A8" w:rsidRPr="009A1C08">
        <w:rPr>
          <w:rFonts w:ascii="Times New Roman" w:hAnsi="Times New Roman" w:cs="Times New Roman"/>
          <w:sz w:val="24"/>
          <w:szCs w:val="24"/>
          <w:lang w:val="en-US"/>
        </w:rPr>
        <w:t xml:space="preserve">(up to </w:t>
      </w:r>
      <w:r w:rsidRPr="009A1C08">
        <w:rPr>
          <w:rFonts w:ascii="Times New Roman" w:hAnsi="Times New Roman" w:cs="Times New Roman"/>
          <w:sz w:val="24"/>
          <w:szCs w:val="24"/>
          <w:lang w:val="en-US"/>
        </w:rPr>
        <w:t>87</w:t>
      </w:r>
      <w:ins w:id="1979" w:author="anna.resch88@gmail.com" w:date="2022-01-16T12:45:00Z">
        <w:r w:rsidR="007148CB">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w:t>
      </w:r>
      <w:r w:rsidR="008629A8" w:rsidRPr="009A1C08">
        <w:rPr>
          <w:rFonts w:ascii="Times New Roman" w:hAnsi="Times New Roman" w:cs="Times New Roman"/>
          <w:sz w:val="24"/>
          <w:szCs w:val="24"/>
          <w:lang w:val="en-US"/>
        </w:rPr>
        <w:t>)</w:t>
      </w:r>
      <w:del w:id="1980" w:author="anna.resch88@gmail.com" w:date="2022-01-16T12:48:00Z">
        <w:r w:rsidR="008629A8" w:rsidRPr="009A1C08" w:rsidDel="007148CB">
          <w:rPr>
            <w:rFonts w:ascii="Times New Roman" w:hAnsi="Times New Roman" w:cs="Times New Roman"/>
            <w:sz w:val="24"/>
            <w:szCs w:val="24"/>
            <w:lang w:val="en-US"/>
          </w:rPr>
          <w:delText>)</w:delText>
        </w:r>
      </w:del>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&lt;EndNote&gt;&lt;Cite&gt;&lt;Author&gt;Burns&lt;/Author&gt;&lt;Year&gt;2020&lt;/Year&gt;&lt;RecNum&gt;223&lt;/RecNum&gt;&lt;DisplayText&gt;&lt;style face="superscript"&gt;[30]&lt;/style&gt;&lt;/DisplayText&gt;&lt;record&gt;&lt;rec-number&gt;223&lt;/rec-number&gt;&lt;foreign-keys&gt;&lt;key app="EN" db-id="zvspev52q5sttqetatnpexxo02zdpswpztzw" timestamp="1611228000"&gt;223&lt;/key&gt;&lt;/foreign-keys&gt;&lt;ref-type name="Journal Article"&gt;17&lt;/ref-type&gt;&lt;contributors&gt;&lt;authors&gt;&lt;author&gt;Burns, Geoffrey T&lt;/author&gt;&lt;author&gt;Tam, Nicholas&lt;/author&gt;&lt;/authors&gt;&lt;/contributors&gt;&lt;titles&gt;&lt;title&gt;Is it the shoes? A simple proposal for regulating footwear in road running.&lt;/title&gt;&lt;secondary-title&gt;British Journal of Sports Medicine&lt;/secondary-title&gt;&lt;/titles&gt;&lt;periodical&gt;&lt;full-title&gt;British Journal of Sports Medicine&lt;/full-title&gt;&lt;/periodical&gt;&lt;pages&gt;439-440&lt;/pages&gt;&lt;volume&gt;54&lt;/volume&gt;&lt;keywords&gt;&lt;keyword&gt;87% resileince for PEBAX in Nike Vaporfly Next&lt;/keyword&gt;&lt;/keywords&gt;&lt;dates&gt;&lt;year&gt;2020&lt;/year&gt;&lt;/dates&gt;&lt;urls&gt;&lt;related-urls&gt;&lt;url&gt;https://bjsm.bmj.com/content/bjsports/54/8/439.full.pdf&lt;/url&gt;&lt;url&gt;https://bjsm.bmj.com/content/54/8/439&lt;/url&gt;&lt;url&gt;https://bjsm.bmj.com/content/54/8/439.info&lt;/url&gt;&lt;/related-urls&gt;&lt;/urls&gt;&lt;electronic-resource-num&gt;doi:10.1136/bjsports-2018-100480 &lt;/electronic-resource-num&gt;&lt;/record&gt;&lt;/Cite&gt;&lt;/EndNote&gt;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[30]</w:t>
      </w:r>
      <w:r w:rsidR="00697024">
        <w:rPr>
          <w:rFonts w:ascii="Times New Roman" w:hAnsi="Times New Roman" w:cs="Times New Roman"/>
          <w:sz w:val="24"/>
          <w:szCs w:val="24"/>
          <w:lang w:val="en-US"/>
        </w:rPr>
        <w:fldChar w:fldCharType="end"/>
      </w:r>
      <w:del w:id="1981" w:author="anna.resch88@gmail.com" w:date="2022-01-16T12:47:00Z">
        <w:r w:rsidRPr="009A1C08" w:rsidDel="007148CB">
          <w:rPr>
            <w:rFonts w:ascii="Times New Roman" w:hAnsi="Times New Roman" w:cs="Times New Roman"/>
            <w:sz w:val="24"/>
            <w:szCs w:val="24"/>
            <w:lang w:val="en-US"/>
          </w:rPr>
          <w:delText xml:space="preserve"> reaching remarkable 8</w:delText>
        </w:r>
      </w:del>
      <w:del w:id="1982" w:author="anna.resch88@gmail.com" w:date="2022-01-16T12:45:00Z">
        <w:r w:rsidR="00836324" w:rsidRPr="009A1C08" w:rsidDel="007148CB">
          <w:rPr>
            <w:rFonts w:ascii="Times New Roman" w:hAnsi="Times New Roman" w:cs="Times New Roman"/>
            <w:sz w:val="24"/>
            <w:szCs w:val="24"/>
            <w:lang w:val="en-US"/>
          </w:rPr>
          <w:delText>O</w:delText>
        </w:r>
      </w:del>
      <w:del w:id="1983" w:author="anna.resch88@gmail.com" w:date="2022-01-16T12:47:00Z">
        <w:r w:rsidRPr="009A1C08" w:rsidDel="007148CB">
          <w:rPr>
            <w:rFonts w:ascii="Times New Roman" w:hAnsi="Times New Roman" w:cs="Times New Roman"/>
            <w:sz w:val="24"/>
            <w:szCs w:val="24"/>
            <w:lang w:val="en-US"/>
          </w:rPr>
          <w:delText>% with the BioUltraBond system</w:delText>
        </w:r>
      </w:del>
      <w:del w:id="1984" w:author="anna.resch88@gmail.com" w:date="2022-01-16T12:46:00Z">
        <w:r w:rsidR="00836324" w:rsidRPr="009A1C08" w:rsidDel="007148CB">
          <w:rPr>
            <w:rFonts w:ascii="Times New Roman" w:hAnsi="Times New Roman" w:cs="Times New Roman"/>
            <w:sz w:val="24"/>
            <w:szCs w:val="24"/>
            <w:lang w:val="en-US"/>
          </w:rPr>
          <w:delText xml:space="preserve"> determined by AFM (</w:delText>
        </w:r>
        <w:r w:rsidR="003D0D6B" w:rsidRPr="00AB552A" w:rsidDel="007148CB">
          <w:rPr>
            <w:rFonts w:ascii="Times New Roman" w:hAnsi="Times New Roman" w:cs="Times New Roman"/>
            <w:sz w:val="24"/>
            <w:szCs w:val="24"/>
            <w:highlight w:val="cyan"/>
            <w:lang w:val="en-US"/>
            <w:rPrChange w:id="1985" w:author="Bizan N. Balzer" w:date="2021-10-07T16:22:00Z">
              <w:rPr>
                <w:rFonts w:ascii="Times New Roman" w:hAnsi="Times New Roman" w:cs="Times New Roman"/>
                <w:sz w:val="24"/>
                <w:szCs w:val="24"/>
                <w:lang w:val="en-US"/>
              </w:rPr>
            </w:rPrChange>
          </w:rPr>
          <w:delText>S</w:delText>
        </w:r>
        <w:r w:rsidR="00792B1E" w:rsidRPr="00AB552A" w:rsidDel="007148CB">
          <w:rPr>
            <w:rFonts w:ascii="Times New Roman" w:hAnsi="Times New Roman" w:cs="Times New Roman"/>
            <w:sz w:val="24"/>
            <w:szCs w:val="24"/>
            <w:highlight w:val="cyan"/>
            <w:lang w:val="en-US"/>
            <w:rPrChange w:id="1986" w:author="Bizan N. Balzer" w:date="2021-10-07T16:22:00Z">
              <w:rPr>
                <w:rFonts w:ascii="Times New Roman" w:hAnsi="Times New Roman" w:cs="Times New Roman"/>
                <w:sz w:val="24"/>
                <w:szCs w:val="24"/>
                <w:lang w:val="en-US"/>
              </w:rPr>
            </w:rPrChange>
          </w:rPr>
          <w:delText>I</w:delText>
        </w:r>
        <w:r w:rsidR="003D0D6B" w:rsidRPr="00AB552A" w:rsidDel="007148CB">
          <w:rPr>
            <w:rFonts w:ascii="Times New Roman" w:hAnsi="Times New Roman" w:cs="Times New Roman"/>
            <w:sz w:val="24"/>
            <w:szCs w:val="24"/>
            <w:highlight w:val="cyan"/>
            <w:lang w:val="en-US"/>
            <w:rPrChange w:id="1987" w:author="Bizan N. Balzer" w:date="2021-10-07T16:22:00Z">
              <w:rPr>
                <w:rFonts w:ascii="Times New Roman" w:hAnsi="Times New Roman" w:cs="Times New Roman"/>
                <w:sz w:val="24"/>
                <w:szCs w:val="24"/>
                <w:lang w:val="en-US"/>
              </w:rPr>
            </w:rPrChange>
          </w:rPr>
          <w:delText xml:space="preserve"> Figure </w:delText>
        </w:r>
      </w:del>
      <w:ins w:id="1988" w:author="Bizan N. Balzer" w:date="2021-10-07T17:57:00Z">
        <w:del w:id="1989" w:author="anna.resch88@gmail.com" w:date="2022-01-16T12:46:00Z">
          <w:r w:rsidR="00DD74B4" w:rsidDel="007148CB">
            <w:rPr>
              <w:rFonts w:ascii="Times New Roman" w:hAnsi="Times New Roman" w:cs="Times New Roman"/>
              <w:sz w:val="24"/>
              <w:szCs w:val="24"/>
              <w:highlight w:val="cyan"/>
              <w:lang w:val="en-US"/>
            </w:rPr>
            <w:delText>Table</w:delText>
          </w:r>
          <w:r w:rsidR="00DD74B4" w:rsidRPr="00AB552A" w:rsidDel="007148CB">
            <w:rPr>
              <w:rFonts w:ascii="Times New Roman" w:hAnsi="Times New Roman" w:cs="Times New Roman"/>
              <w:sz w:val="24"/>
              <w:szCs w:val="24"/>
              <w:highlight w:val="cyan"/>
              <w:lang w:val="en-US"/>
              <w:rPrChange w:id="1990" w:author="Bizan N. Balzer" w:date="2021-10-07T16:22:00Z">
                <w:rPr>
                  <w:rFonts w:ascii="Times New Roman" w:hAnsi="Times New Roman" w:cs="Times New Roman"/>
                  <w:sz w:val="24"/>
                  <w:szCs w:val="24"/>
                  <w:lang w:val="en-US"/>
                </w:rPr>
              </w:rPrChange>
            </w:rPr>
            <w:delText xml:space="preserve"> </w:delText>
          </w:r>
        </w:del>
      </w:ins>
      <w:del w:id="1991" w:author="anna.resch88@gmail.com" w:date="2022-01-16T12:46:00Z">
        <w:r w:rsidR="00836324" w:rsidRPr="00AB552A" w:rsidDel="007148CB">
          <w:rPr>
            <w:rFonts w:ascii="Times New Roman" w:hAnsi="Times New Roman" w:cs="Times New Roman"/>
            <w:sz w:val="24"/>
            <w:szCs w:val="24"/>
            <w:highlight w:val="cyan"/>
            <w:lang w:val="en-US"/>
            <w:rPrChange w:id="1992" w:author="Bizan N. Balzer" w:date="2021-10-07T16:22:00Z">
              <w:rPr>
                <w:rFonts w:ascii="Times New Roman" w:hAnsi="Times New Roman" w:cs="Times New Roman"/>
                <w:sz w:val="24"/>
                <w:szCs w:val="24"/>
                <w:lang w:val="en-US"/>
              </w:rPr>
            </w:rPrChange>
          </w:rPr>
          <w:delText>S-2</w:delText>
        </w:r>
      </w:del>
      <w:del w:id="1993" w:author="anna.resch88@gmail.com" w:date="2022-01-16T12:47:00Z">
        <w:r w:rsidR="00836324" w:rsidRPr="009A1C08" w:rsidDel="007148CB">
          <w:rPr>
            <w:rFonts w:ascii="Times New Roman" w:hAnsi="Times New Roman" w:cs="Times New Roman"/>
            <w:sz w:val="24"/>
            <w:szCs w:val="24"/>
            <w:lang w:val="en-US"/>
          </w:rPr>
          <w:delText>)</w:delText>
        </w:r>
      </w:del>
      <w:r w:rsidRPr="009A1C08">
        <w:rPr>
          <w:rFonts w:ascii="Times New Roman" w:hAnsi="Times New Roman" w:cs="Times New Roman"/>
          <w:sz w:val="24"/>
          <w:szCs w:val="24"/>
          <w:lang w:val="en-US"/>
        </w:rPr>
        <w:t xml:space="preserve">. </w:t>
      </w:r>
    </w:p>
    <w:p w14:paraId="639084EB" w14:textId="77777777" w:rsidR="00F844DB" w:rsidRPr="009A1C08" w:rsidRDefault="00F844DB" w:rsidP="009A1C08">
      <w:pPr>
        <w:spacing w:line="480" w:lineRule="auto"/>
        <w:jc w:val="both"/>
        <w:rPr>
          <w:rFonts w:ascii="Times New Roman" w:hAnsi="Times New Roman" w:cs="Times New Roman"/>
          <w:sz w:val="24"/>
          <w:szCs w:val="24"/>
          <w:lang w:val="en-US"/>
        </w:rPr>
      </w:pPr>
    </w:p>
    <w:p w14:paraId="77770E11" w14:textId="2135B58C" w:rsidR="008C4C5A" w:rsidRPr="009A1C08" w:rsidRDefault="008C4C5A" w:rsidP="008D5BD5">
      <w:pPr>
        <w:pStyle w:val="berschrift2"/>
        <w:spacing w:line="360" w:lineRule="auto"/>
        <w:jc w:val="both"/>
        <w:rPr>
          <w:rFonts w:ascii="Times New Roman" w:hAnsi="Times New Roman" w:cs="Times New Roman"/>
          <w:lang w:val="en-US"/>
        </w:rPr>
      </w:pPr>
      <w:r w:rsidRPr="009A1C08">
        <w:rPr>
          <w:rFonts w:ascii="Times New Roman" w:hAnsi="Times New Roman" w:cs="Times New Roman"/>
          <w:lang w:val="en-US"/>
        </w:rPr>
        <w:lastRenderedPageBreak/>
        <w:t>Sealing of corneal defects</w:t>
      </w:r>
    </w:p>
    <w:p w14:paraId="4A5AE3E3" w14:textId="2AFDE53F" w:rsidR="009B54BF" w:rsidRPr="00672A2F" w:rsidRDefault="00672A2F" w:rsidP="009A1C08">
      <w:pPr>
        <w:spacing w:line="480" w:lineRule="auto"/>
        <w:jc w:val="both"/>
        <w:rPr>
          <w:rFonts w:ascii="Times New Roman" w:hAnsi="Times New Roman" w:cs="Times New Roman"/>
          <w:color w:val="808080" w:themeColor="background1" w:themeShade="80"/>
          <w:sz w:val="24"/>
          <w:szCs w:val="24"/>
          <w:lang w:val="en-US"/>
          <w:rPrChange w:id="1994" w:author="anna.resch88@gmail.com" w:date="2022-01-04T18:15:00Z">
            <w:rPr>
              <w:rFonts w:ascii="Times New Roman" w:hAnsi="Times New Roman" w:cs="Times New Roman"/>
              <w:sz w:val="24"/>
              <w:szCs w:val="24"/>
              <w:lang w:val="en-US"/>
            </w:rPr>
          </w:rPrChange>
        </w:rPr>
      </w:pPr>
      <w:ins w:id="1995" w:author="anna.resch88@gmail.com" w:date="2022-01-04T18:15:00Z">
        <w:r w:rsidRPr="00DE0B00">
          <w:rPr>
            <w:rFonts w:ascii="Times New Roman" w:hAnsi="Times New Roman" w:cs="Times New Roman"/>
            <w:color w:val="000000" w:themeColor="text1"/>
            <w:sz w:val="24"/>
            <w:szCs w:val="24"/>
            <w:lang w:val="en-US"/>
            <w:rPrChange w:id="1996" w:author="anna.resch88@gmail.com" w:date="2022-01-05T11:19:00Z">
              <w:rPr>
                <w:rFonts w:ascii="Times New Roman" w:hAnsi="Times New Roman" w:cs="Times New Roman"/>
                <w:color w:val="808080" w:themeColor="background1" w:themeShade="80"/>
                <w:sz w:val="24"/>
                <w:szCs w:val="24"/>
                <w:lang w:val="en-US"/>
              </w:rPr>
            </w:rPrChange>
          </w:rPr>
          <w:t xml:space="preserve">An ophthalmological application was chosen as proof-of-concept for clinical applicability. </w:t>
        </w:r>
      </w:ins>
      <w:r w:rsidR="0088220A" w:rsidRPr="009A1C08">
        <w:rPr>
          <w:rFonts w:ascii="Times New Roman" w:hAnsi="Times New Roman" w:cs="Times New Roman"/>
          <w:sz w:val="24"/>
          <w:szCs w:val="24"/>
          <w:lang w:val="en-US"/>
        </w:rPr>
        <w:t>Corneal w</w:t>
      </w:r>
      <w:r w:rsidR="002A6503" w:rsidRPr="009A1C08">
        <w:rPr>
          <w:rFonts w:ascii="Times New Roman" w:hAnsi="Times New Roman" w:cs="Times New Roman"/>
          <w:sz w:val="24"/>
          <w:szCs w:val="24"/>
          <w:lang w:val="en-US"/>
        </w:rPr>
        <w:t xml:space="preserve">ounds </w:t>
      </w:r>
      <w:r w:rsidR="00335F2C" w:rsidRPr="009A1C08">
        <w:rPr>
          <w:rFonts w:ascii="Times New Roman" w:hAnsi="Times New Roman" w:cs="Times New Roman"/>
          <w:sz w:val="24"/>
          <w:szCs w:val="24"/>
          <w:lang w:val="en-US"/>
        </w:rPr>
        <w:t xml:space="preserve">pose a particular challenge as sutures </w:t>
      </w:r>
      <w:ins w:id="1997" w:author="anna.resch88@gmail.com" w:date="2022-01-03T10:42:00Z">
        <w:r w:rsidR="0073781D">
          <w:rPr>
            <w:rFonts w:ascii="Times New Roman" w:hAnsi="Times New Roman" w:cs="Times New Roman"/>
            <w:sz w:val="24"/>
            <w:szCs w:val="24"/>
            <w:lang w:val="en-US"/>
          </w:rPr>
          <w:t xml:space="preserve">can </w:t>
        </w:r>
      </w:ins>
      <w:r w:rsidR="00335F2C" w:rsidRPr="009A1C08">
        <w:rPr>
          <w:rFonts w:ascii="Times New Roman" w:hAnsi="Times New Roman" w:cs="Times New Roman"/>
          <w:sz w:val="24"/>
          <w:szCs w:val="24"/>
          <w:lang w:val="en-US"/>
        </w:rPr>
        <w:t xml:space="preserve">induce scaring </w:t>
      </w:r>
      <w:r w:rsidR="00993877" w:rsidRPr="009A1C08">
        <w:rPr>
          <w:rFonts w:ascii="Times New Roman" w:hAnsi="Times New Roman" w:cs="Times New Roman"/>
          <w:sz w:val="24"/>
          <w:szCs w:val="24"/>
          <w:lang w:val="en-US"/>
        </w:rPr>
        <w:t xml:space="preserve">as well as astigmatic </w:t>
      </w:r>
      <w:r w:rsidR="005A200E" w:rsidRPr="009A1C08">
        <w:rPr>
          <w:rFonts w:ascii="Times New Roman" w:hAnsi="Times New Roman" w:cs="Times New Roman"/>
          <w:sz w:val="24"/>
          <w:szCs w:val="24"/>
          <w:lang w:val="en-US"/>
        </w:rPr>
        <w:t xml:space="preserve">distortion of </w:t>
      </w:r>
      <w:ins w:id="1998" w:author="anna.resch88@gmail.com" w:date="2022-01-03T10:42:00Z">
        <w:r w:rsidR="0073781D">
          <w:rPr>
            <w:rFonts w:ascii="Times New Roman" w:hAnsi="Times New Roman" w:cs="Times New Roman"/>
            <w:sz w:val="24"/>
            <w:szCs w:val="24"/>
            <w:lang w:val="en-US"/>
          </w:rPr>
          <w:t xml:space="preserve">the </w:t>
        </w:r>
      </w:ins>
      <w:r w:rsidR="005A200E" w:rsidRPr="009A1C08">
        <w:rPr>
          <w:rFonts w:ascii="Times New Roman" w:hAnsi="Times New Roman" w:cs="Times New Roman"/>
          <w:sz w:val="24"/>
          <w:szCs w:val="24"/>
          <w:lang w:val="en-US"/>
        </w:rPr>
        <w:t>corneal shape</w:t>
      </w:r>
      <w:r w:rsidR="00F35DC7" w:rsidRPr="009A1C08">
        <w:rPr>
          <w:rFonts w:ascii="Times New Roman" w:hAnsi="Times New Roman" w:cs="Times New Roman"/>
          <w:sz w:val="24"/>
          <w:szCs w:val="24"/>
          <w:lang w:val="en-US"/>
        </w:rPr>
        <w:t>, both</w:t>
      </w:r>
      <w:r w:rsidR="005A200E" w:rsidRPr="009A1C08">
        <w:rPr>
          <w:rFonts w:ascii="Times New Roman" w:hAnsi="Times New Roman" w:cs="Times New Roman"/>
          <w:sz w:val="24"/>
          <w:szCs w:val="24"/>
          <w:lang w:val="en-US"/>
        </w:rPr>
        <w:t xml:space="preserve"> </w:t>
      </w:r>
      <w:r w:rsidR="00993877" w:rsidRPr="009A1C08">
        <w:rPr>
          <w:rFonts w:ascii="Times New Roman" w:hAnsi="Times New Roman" w:cs="Times New Roman"/>
          <w:sz w:val="24"/>
          <w:szCs w:val="24"/>
          <w:lang w:val="en-US"/>
        </w:rPr>
        <w:t>resulting in</w:t>
      </w:r>
      <w:r w:rsidR="005A200E" w:rsidRPr="009A1C08">
        <w:rPr>
          <w:rFonts w:ascii="Times New Roman" w:hAnsi="Times New Roman" w:cs="Times New Roman"/>
          <w:sz w:val="24"/>
          <w:szCs w:val="24"/>
          <w:lang w:val="en-US"/>
        </w:rPr>
        <w:t xml:space="preserve"> loss of vision.</w:t>
      </w:r>
      <w:r w:rsidR="00F35DC7" w:rsidRPr="009A1C08">
        <w:rPr>
          <w:rFonts w:ascii="Times New Roman" w:hAnsi="Times New Roman" w:cs="Times New Roman"/>
          <w:sz w:val="24"/>
          <w:szCs w:val="24"/>
          <w:lang w:val="en-US"/>
        </w:rPr>
        <w:t xml:space="preserve"> </w:t>
      </w:r>
      <w:r w:rsidR="008D3EBE" w:rsidRPr="009A1C08">
        <w:rPr>
          <w:rFonts w:ascii="Times New Roman" w:hAnsi="Times New Roman" w:cs="Times New Roman"/>
          <w:sz w:val="24"/>
          <w:szCs w:val="24"/>
          <w:lang w:val="en-US"/>
        </w:rPr>
        <w:t>Since</w:t>
      </w:r>
      <w:r w:rsidR="00F35DC7" w:rsidRPr="009A1C08">
        <w:rPr>
          <w:rFonts w:ascii="Times New Roman" w:hAnsi="Times New Roman" w:cs="Times New Roman"/>
          <w:sz w:val="24"/>
          <w:szCs w:val="24"/>
          <w:lang w:val="en-US"/>
        </w:rPr>
        <w:t xml:space="preserve"> </w:t>
      </w:r>
      <w:r w:rsidR="008629A8" w:rsidRPr="009A1C08">
        <w:rPr>
          <w:rFonts w:ascii="Times New Roman" w:hAnsi="Times New Roman" w:cs="Times New Roman"/>
          <w:sz w:val="24"/>
          <w:szCs w:val="24"/>
          <w:lang w:val="en-US"/>
        </w:rPr>
        <w:t xml:space="preserve">an </w:t>
      </w:r>
      <w:r w:rsidR="00F35DC7" w:rsidRPr="009A1C08">
        <w:rPr>
          <w:rFonts w:ascii="Times New Roman" w:hAnsi="Times New Roman" w:cs="Times New Roman"/>
          <w:sz w:val="24"/>
          <w:szCs w:val="24"/>
          <w:lang w:val="en-US"/>
        </w:rPr>
        <w:t xml:space="preserve">ideal tissue glue for this purpose is still lacking, we addressed penetrating corneal wounds as a use case for </w:t>
      </w:r>
      <w:del w:id="1999" w:author="anna.resch88@gmail.com" w:date="2022-01-03T10:43:00Z">
        <w:r w:rsidR="00AA6B77" w:rsidRPr="009A1C08" w:rsidDel="0073781D">
          <w:rPr>
            <w:rFonts w:ascii="Times New Roman" w:hAnsi="Times New Roman" w:cs="Times New Roman"/>
            <w:sz w:val="24"/>
            <w:szCs w:val="24"/>
            <w:lang w:val="en-US"/>
          </w:rPr>
          <w:delText>BioUltr</w:delText>
        </w:r>
        <w:r w:rsidR="006D5332" w:rsidRPr="009A1C08" w:rsidDel="0073781D">
          <w:rPr>
            <w:rFonts w:ascii="Times New Roman" w:hAnsi="Times New Roman" w:cs="Times New Roman"/>
            <w:sz w:val="24"/>
            <w:szCs w:val="24"/>
            <w:lang w:val="en-US"/>
          </w:rPr>
          <w:delText>a</w:delText>
        </w:r>
        <w:r w:rsidR="00AA6B77" w:rsidRPr="009A1C08" w:rsidDel="0073781D">
          <w:rPr>
            <w:rFonts w:ascii="Times New Roman" w:hAnsi="Times New Roman" w:cs="Times New Roman"/>
            <w:sz w:val="24"/>
            <w:szCs w:val="24"/>
            <w:lang w:val="en-US"/>
          </w:rPr>
          <w:delText>Bond</w:delText>
        </w:r>
        <w:r w:rsidR="008D3EBE" w:rsidRPr="009A1C08" w:rsidDel="0073781D">
          <w:rPr>
            <w:rFonts w:ascii="Times New Roman" w:hAnsi="Times New Roman" w:cs="Times New Roman"/>
            <w:sz w:val="24"/>
            <w:szCs w:val="24"/>
            <w:lang w:val="en-US"/>
          </w:rPr>
          <w:delText xml:space="preserve"> </w:delText>
        </w:r>
      </w:del>
      <w:ins w:id="2000" w:author="anna.resch88@gmail.com" w:date="2022-01-03T10:43:00Z">
        <w:r w:rsidR="0073781D">
          <w:rPr>
            <w:rFonts w:ascii="Times New Roman" w:hAnsi="Times New Roman" w:cs="Times New Roman"/>
            <w:sz w:val="24"/>
            <w:szCs w:val="24"/>
            <w:lang w:val="en-US"/>
          </w:rPr>
          <w:t>ULU</w:t>
        </w:r>
        <w:r w:rsidR="0073781D" w:rsidRPr="009A1C08">
          <w:rPr>
            <w:rFonts w:ascii="Times New Roman" w:hAnsi="Times New Roman" w:cs="Times New Roman"/>
            <w:sz w:val="24"/>
            <w:szCs w:val="24"/>
            <w:lang w:val="en-US"/>
          </w:rPr>
          <w:t xml:space="preserve"> </w:t>
        </w:r>
      </w:ins>
      <w:r w:rsidR="008629A8" w:rsidRPr="009A1C08">
        <w:rPr>
          <w:rFonts w:ascii="Times New Roman" w:hAnsi="Times New Roman" w:cs="Times New Roman"/>
          <w:sz w:val="24"/>
          <w:szCs w:val="24"/>
          <w:lang w:val="en-US"/>
        </w:rPr>
        <w:t>bioadhesives</w:t>
      </w:r>
      <w:r w:rsidR="008D3EBE" w:rsidRPr="009A1C08">
        <w:rPr>
          <w:rFonts w:ascii="Times New Roman" w:hAnsi="Times New Roman" w:cs="Times New Roman"/>
          <w:sz w:val="24"/>
          <w:szCs w:val="24"/>
          <w:lang w:val="en-US"/>
        </w:rPr>
        <w:t>.</w:t>
      </w:r>
    </w:p>
    <w:p w14:paraId="7CEAF7BA" w14:textId="27DC6725" w:rsidR="009B54BF" w:rsidRPr="009A1C08" w:rsidRDefault="00F87A27" w:rsidP="009A1C08">
      <w:pPr>
        <w:spacing w:line="480" w:lineRule="auto"/>
        <w:jc w:val="both"/>
        <w:rPr>
          <w:rFonts w:ascii="Times New Roman" w:hAnsi="Times New Roman" w:cs="Times New Roman"/>
          <w:sz w:val="24"/>
          <w:szCs w:val="24"/>
          <w:lang w:val="en-US"/>
        </w:rPr>
      </w:pPr>
      <w:r w:rsidRPr="009A1C08" w:rsidDel="00F87A27">
        <w:rPr>
          <w:rFonts w:ascii="Times New Roman" w:hAnsi="Times New Roman" w:cs="Times New Roman"/>
          <w:sz w:val="24"/>
          <w:szCs w:val="24"/>
          <w:lang w:val="en-US"/>
        </w:rPr>
        <w:t>For corneal sealing experiments</w:t>
      </w:r>
      <w:ins w:id="2001" w:author="Bizan N. Balzer" w:date="2021-10-07T23:08:00Z">
        <w:r w:rsidR="00622446">
          <w:rPr>
            <w:rFonts w:ascii="Times New Roman" w:hAnsi="Times New Roman" w:cs="Times New Roman"/>
            <w:sz w:val="24"/>
            <w:szCs w:val="24"/>
            <w:lang w:val="en-US"/>
          </w:rPr>
          <w:t xml:space="preserve"> (</w:t>
        </w:r>
        <w:r w:rsidR="00622446" w:rsidRPr="00622446">
          <w:rPr>
            <w:rFonts w:ascii="Times New Roman" w:hAnsi="Times New Roman" w:cs="Times New Roman"/>
            <w:b/>
            <w:bCs/>
            <w:sz w:val="24"/>
            <w:szCs w:val="24"/>
            <w:lang w:val="en-US"/>
            <w:rPrChange w:id="2002" w:author="Bizan N. Balzer" w:date="2021-10-07T23:09:00Z">
              <w:rPr>
                <w:rFonts w:ascii="Times New Roman" w:hAnsi="Times New Roman" w:cs="Times New Roman"/>
                <w:sz w:val="24"/>
                <w:szCs w:val="24"/>
                <w:lang w:val="en-US"/>
              </w:rPr>
            </w:rPrChange>
          </w:rPr>
          <w:t>Figure 5</w:t>
        </w:r>
        <w:r w:rsidR="00622446">
          <w:rPr>
            <w:rFonts w:ascii="Times New Roman" w:hAnsi="Times New Roman" w:cs="Times New Roman"/>
            <w:sz w:val="24"/>
            <w:szCs w:val="24"/>
            <w:lang w:val="en-US"/>
          </w:rPr>
          <w:t>)</w:t>
        </w:r>
      </w:ins>
      <w:r w:rsidRPr="009A1C08" w:rsidDel="00F87A27">
        <w:rPr>
          <w:rFonts w:ascii="Times New Roman" w:hAnsi="Times New Roman" w:cs="Times New Roman"/>
          <w:sz w:val="24"/>
          <w:szCs w:val="24"/>
          <w:lang w:val="en-US"/>
        </w:rPr>
        <w:t>, we chose the non-toxic catalyst riboflavin</w:t>
      </w:r>
      <w:r w:rsidR="008D3EBE" w:rsidRPr="009A1C08">
        <w:rPr>
          <w:rFonts w:ascii="Times New Roman" w:hAnsi="Times New Roman" w:cs="Times New Roman"/>
          <w:sz w:val="24"/>
          <w:szCs w:val="24"/>
          <w:lang w:val="en-US"/>
        </w:rPr>
        <w:t>, which is in</w:t>
      </w:r>
      <w:r w:rsidR="008D3EBE" w:rsidRPr="009A1C08" w:rsidDel="00F87A27">
        <w:rPr>
          <w:rFonts w:ascii="Times New Roman" w:hAnsi="Times New Roman" w:cs="Times New Roman"/>
          <w:sz w:val="24"/>
          <w:szCs w:val="24"/>
          <w:lang w:val="en-US"/>
        </w:rPr>
        <w:t xml:space="preserve"> </w:t>
      </w:r>
      <w:r w:rsidR="008D3EBE" w:rsidRPr="009A1C08">
        <w:rPr>
          <w:rFonts w:ascii="Times New Roman" w:hAnsi="Times New Roman" w:cs="Times New Roman"/>
          <w:sz w:val="24"/>
          <w:szCs w:val="24"/>
          <w:lang w:val="en-US"/>
        </w:rPr>
        <w:t xml:space="preserve">clinical use for </w:t>
      </w:r>
      <w:r w:rsidRPr="009A1C08" w:rsidDel="00F87A27">
        <w:rPr>
          <w:rFonts w:ascii="Times New Roman" w:hAnsi="Times New Roman" w:cs="Times New Roman"/>
          <w:sz w:val="24"/>
          <w:szCs w:val="24"/>
          <w:lang w:val="en-US"/>
        </w:rPr>
        <w:t xml:space="preserve">the </w:t>
      </w:r>
      <w:r w:rsidR="008D3EBE" w:rsidRPr="009A1C08">
        <w:rPr>
          <w:rFonts w:ascii="Times New Roman" w:hAnsi="Times New Roman" w:cs="Times New Roman"/>
          <w:sz w:val="24"/>
          <w:szCs w:val="24"/>
          <w:lang w:val="en-US"/>
        </w:rPr>
        <w:t xml:space="preserve">crosslinking </w:t>
      </w:r>
      <w:r w:rsidRPr="009A1C08" w:rsidDel="00F87A27">
        <w:rPr>
          <w:rFonts w:ascii="Times New Roman" w:hAnsi="Times New Roman" w:cs="Times New Roman"/>
          <w:sz w:val="24"/>
          <w:szCs w:val="24"/>
          <w:lang w:val="en-US"/>
        </w:rPr>
        <w:t xml:space="preserve">treatment of </w:t>
      </w:r>
      <w:r w:rsidR="008D3EBE" w:rsidRPr="009A1C08">
        <w:rPr>
          <w:rFonts w:ascii="Times New Roman" w:hAnsi="Times New Roman" w:cs="Times New Roman"/>
          <w:sz w:val="24"/>
          <w:szCs w:val="24"/>
          <w:lang w:val="en-US"/>
        </w:rPr>
        <w:t xml:space="preserve">progressive </w:t>
      </w:r>
      <w:r w:rsidRPr="009A1C08" w:rsidDel="00F87A27">
        <w:rPr>
          <w:rFonts w:ascii="Times New Roman" w:hAnsi="Times New Roman" w:cs="Times New Roman"/>
          <w:sz w:val="24"/>
          <w:szCs w:val="24"/>
          <w:lang w:val="en-US"/>
        </w:rPr>
        <w:t>keratoconus</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&lt;EndNote&gt;&lt;Cite&gt;&lt;Author&gt;Wollensak&lt;/Author&gt;&lt;Year&gt;2006&lt;/Year&gt;&lt;RecNum&gt;45&lt;/RecNum&gt;&lt;DisplayText&gt;&lt;style face="superscript"&gt;[31]&lt;/style&gt;&lt;/DisplayText&gt;&lt;record&gt;&lt;rec-number&gt;45&lt;/rec-number&gt;&lt;foreign-keys&gt;&lt;key app="EN" db-id="zvspev52q5sttqetatnpexxo02zdpswpztzw" timestamp="1602401589"&gt;45&lt;/key&gt;&lt;/foreign-keys&gt;&lt;ref-type name="Journal Article"&gt;17&lt;/ref-type&gt;&lt;contributors&gt;&lt;authors&gt;&lt;author&gt;Wollensak, Gregor&lt;/author&gt;&lt;/authors&gt;&lt;/contributors&gt;&lt;titles&gt;&lt;title&gt;Crosslinking treatment of progressive keratoconus: New hope&lt;/title&gt;&lt;secondary-title&gt;Current Opinion in Ophthalmology&lt;/secondary-title&gt;&lt;/titles&gt;&lt;periodical&gt;&lt;full-title&gt;Current Opinion in Ophthalmology&lt;/full-title&gt;&lt;/periodical&gt;&lt;pages&gt;356-360&lt;/pages&gt;&lt;volume&gt;17&lt;/volume&gt;&lt;number&gt;4&lt;/number&gt;&lt;keywords&gt;&lt;keyword&gt;Biomechanics&lt;/keyword&gt;&lt;keyword&gt;Cornea&lt;/keyword&gt;&lt;keyword&gt;Crosslinking&lt;/keyword&gt;&lt;keyword&gt;Keratoconus&lt;/keyword&gt;&lt;keyword&gt;Riboflavin&lt;/keyword&gt;&lt;keyword&gt;UVA&lt;/keyword&gt;&lt;/keywords&gt;&lt;dates&gt;&lt;year&gt;2006&lt;/year&gt;&lt;/dates&gt;&lt;urls&gt;&lt;pdf-urls&gt;&lt;url&gt;file:///C:/Users/annar/Documents/Backup ZBSA Aug 2019/03_Literaturverzeichnis V.2/03_Methoden/18_Cornea glue/!!! Crosslinking treatment of progressive keratoconus- new hope_2006.pdf&lt;/url&gt;&lt;/pdf-urls&gt;&lt;/urls&gt;&lt;electronic-resource-num&gt;10.1097/01.icu.0000233954.86723.25&lt;/electronic-resource-num&gt;&lt;/record&gt;&lt;/Cite&gt;&lt;/EndNote&gt;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[31]</w:t>
      </w:r>
      <w:r w:rsidR="00697024">
        <w:rPr>
          <w:rFonts w:ascii="Times New Roman" w:hAnsi="Times New Roman" w:cs="Times New Roman"/>
          <w:sz w:val="24"/>
          <w:szCs w:val="24"/>
          <w:lang w:val="en-US"/>
        </w:rPr>
        <w:fldChar w:fldCharType="end"/>
      </w:r>
      <w:r w:rsidRPr="009A1C08" w:rsidDel="00F87A27">
        <w:rPr>
          <w:rFonts w:ascii="Times New Roman" w:hAnsi="Times New Roman" w:cs="Times New Roman"/>
          <w:sz w:val="24"/>
          <w:szCs w:val="24"/>
          <w:lang w:val="en-US"/>
        </w:rPr>
        <w:t xml:space="preserve">. </w:t>
      </w:r>
      <w:r w:rsidR="005339D3" w:rsidRPr="009A1C08">
        <w:rPr>
          <w:rFonts w:ascii="Times New Roman" w:hAnsi="Times New Roman" w:cs="Times New Roman"/>
          <w:sz w:val="24"/>
          <w:szCs w:val="24"/>
          <w:lang w:val="en-US"/>
        </w:rPr>
        <w:t xml:space="preserve">We </w:t>
      </w:r>
      <w:r w:rsidR="008D3EBE" w:rsidRPr="009A1C08">
        <w:rPr>
          <w:rFonts w:ascii="Times New Roman" w:hAnsi="Times New Roman" w:cs="Times New Roman"/>
          <w:sz w:val="24"/>
          <w:szCs w:val="24"/>
          <w:lang w:val="en-US"/>
        </w:rPr>
        <w:t>prepared ulcer-like corneal</w:t>
      </w:r>
      <w:r w:rsidR="005339D3" w:rsidRPr="009A1C08">
        <w:rPr>
          <w:rFonts w:ascii="Times New Roman" w:hAnsi="Times New Roman" w:cs="Times New Roman"/>
          <w:sz w:val="24"/>
          <w:szCs w:val="24"/>
          <w:lang w:val="en-US"/>
        </w:rPr>
        <w:t xml:space="preserve"> defects </w:t>
      </w:r>
      <w:r w:rsidR="008D3EBE" w:rsidRPr="009A1C08">
        <w:rPr>
          <w:rFonts w:ascii="Times New Roman" w:hAnsi="Times New Roman" w:cs="Times New Roman"/>
          <w:sz w:val="24"/>
          <w:szCs w:val="24"/>
          <w:lang w:val="en-US"/>
        </w:rPr>
        <w:t>or</w:t>
      </w:r>
      <w:r w:rsidR="005339D3" w:rsidRPr="009A1C08">
        <w:rPr>
          <w:rFonts w:ascii="Times New Roman" w:hAnsi="Times New Roman" w:cs="Times New Roman"/>
          <w:sz w:val="24"/>
          <w:szCs w:val="24"/>
          <w:lang w:val="en-US"/>
        </w:rPr>
        <w:t xml:space="preserve"> </w:t>
      </w:r>
      <w:r w:rsidR="008D3EBE" w:rsidRPr="009A1C08">
        <w:rPr>
          <w:rFonts w:ascii="Times New Roman" w:hAnsi="Times New Roman" w:cs="Times New Roman"/>
          <w:sz w:val="24"/>
          <w:szCs w:val="24"/>
          <w:lang w:val="en-US"/>
        </w:rPr>
        <w:t>penetrating</w:t>
      </w:r>
      <w:r w:rsidR="005339D3" w:rsidRPr="009A1C08">
        <w:rPr>
          <w:rFonts w:ascii="Times New Roman" w:hAnsi="Times New Roman" w:cs="Times New Roman"/>
          <w:sz w:val="24"/>
          <w:szCs w:val="24"/>
          <w:lang w:val="en-US"/>
        </w:rPr>
        <w:t xml:space="preserve"> vertical incisions </w:t>
      </w:r>
      <w:r w:rsidR="008D3EBE" w:rsidRPr="009A1C08">
        <w:rPr>
          <w:rFonts w:ascii="Times New Roman" w:hAnsi="Times New Roman" w:cs="Times New Roman"/>
          <w:sz w:val="24"/>
          <w:szCs w:val="24"/>
          <w:lang w:val="en-US"/>
        </w:rPr>
        <w:t>in</w:t>
      </w:r>
      <w:r w:rsidR="005339D3" w:rsidRPr="009A1C08">
        <w:rPr>
          <w:rFonts w:ascii="Times New Roman" w:hAnsi="Times New Roman" w:cs="Times New Roman"/>
          <w:sz w:val="24"/>
          <w:szCs w:val="24"/>
          <w:lang w:val="en-US"/>
        </w:rPr>
        <w:t xml:space="preserve"> de-epithelialized </w:t>
      </w:r>
      <w:proofErr w:type="spellStart"/>
      <w:r w:rsidR="005339D3" w:rsidRPr="009A1C08">
        <w:rPr>
          <w:rFonts w:ascii="Times New Roman" w:hAnsi="Times New Roman" w:cs="Times New Roman"/>
          <w:sz w:val="24"/>
          <w:szCs w:val="24"/>
          <w:lang w:val="en-US"/>
        </w:rPr>
        <w:t>cornea</w:t>
      </w:r>
      <w:r w:rsidR="008D3EBE" w:rsidRPr="009A1C08">
        <w:rPr>
          <w:rFonts w:ascii="Times New Roman" w:hAnsi="Times New Roman" w:cs="Times New Roman"/>
          <w:sz w:val="24"/>
          <w:szCs w:val="24"/>
          <w:lang w:val="en-US"/>
        </w:rPr>
        <w:t>e</w:t>
      </w:r>
      <w:proofErr w:type="spellEnd"/>
      <w:r w:rsidR="005339D3" w:rsidRPr="009A1C08">
        <w:rPr>
          <w:rFonts w:ascii="Times New Roman" w:hAnsi="Times New Roman" w:cs="Times New Roman"/>
          <w:sz w:val="24"/>
          <w:szCs w:val="24"/>
          <w:lang w:val="en-US"/>
        </w:rPr>
        <w:t xml:space="preserve"> of extracted porcine eyes</w:t>
      </w:r>
      <w:ins w:id="2003" w:author="Bizan N. Balzer" w:date="2021-10-07T23:09:00Z">
        <w:r w:rsidR="00622446">
          <w:rPr>
            <w:rFonts w:ascii="Times New Roman" w:hAnsi="Times New Roman" w:cs="Times New Roman"/>
            <w:sz w:val="24"/>
            <w:szCs w:val="24"/>
            <w:lang w:val="en-US"/>
          </w:rPr>
          <w:t xml:space="preserve"> (</w:t>
        </w:r>
        <w:r w:rsidR="00622446" w:rsidRPr="006B33CB">
          <w:rPr>
            <w:rFonts w:ascii="Times New Roman" w:hAnsi="Times New Roman" w:cs="Times New Roman"/>
            <w:b/>
            <w:bCs/>
            <w:sz w:val="24"/>
            <w:szCs w:val="24"/>
            <w:highlight w:val="darkCyan"/>
            <w:lang w:val="en-US"/>
            <w:rPrChange w:id="2004" w:author="anna.resch88@gmail.com" w:date="2022-01-16T12:52:00Z">
              <w:rPr>
                <w:rFonts w:ascii="Times New Roman" w:hAnsi="Times New Roman" w:cs="Times New Roman"/>
                <w:b/>
                <w:bCs/>
                <w:sz w:val="24"/>
                <w:szCs w:val="24"/>
                <w:lang w:val="en-US"/>
              </w:rPr>
            </w:rPrChange>
          </w:rPr>
          <w:t xml:space="preserve">Figure 5 </w:t>
        </w:r>
      </w:ins>
      <w:ins w:id="2005" w:author="anna.resch88@gmail.com" w:date="2022-01-05T11:20:00Z">
        <w:r w:rsidR="00DE0B00" w:rsidRPr="006B33CB">
          <w:rPr>
            <w:rFonts w:ascii="Times New Roman" w:hAnsi="Times New Roman" w:cs="Times New Roman"/>
            <w:b/>
            <w:bCs/>
            <w:sz w:val="24"/>
            <w:szCs w:val="24"/>
            <w:highlight w:val="darkCyan"/>
            <w:lang w:val="en-US"/>
            <w:rPrChange w:id="2006" w:author="anna.resch88@gmail.com" w:date="2022-01-16T12:52:00Z">
              <w:rPr>
                <w:rFonts w:ascii="Times New Roman" w:hAnsi="Times New Roman" w:cs="Times New Roman"/>
                <w:b/>
                <w:bCs/>
                <w:sz w:val="24"/>
                <w:szCs w:val="24"/>
                <w:lang w:val="en-US"/>
              </w:rPr>
            </w:rPrChange>
          </w:rPr>
          <w:t>c</w:t>
        </w:r>
      </w:ins>
      <w:ins w:id="2007" w:author="Bizan N. Balzer" w:date="2021-10-07T23:09:00Z">
        <w:del w:id="2008" w:author="anna.resch88@gmail.com" w:date="2022-01-05T11:20:00Z">
          <w:r w:rsidR="00622446" w:rsidRPr="006B33CB" w:rsidDel="00DE0B00">
            <w:rPr>
              <w:rFonts w:ascii="Times New Roman" w:hAnsi="Times New Roman" w:cs="Times New Roman"/>
              <w:b/>
              <w:bCs/>
              <w:sz w:val="24"/>
              <w:szCs w:val="24"/>
              <w:highlight w:val="darkCyan"/>
              <w:lang w:val="en-US"/>
              <w:rPrChange w:id="2009" w:author="anna.resch88@gmail.com" w:date="2022-01-16T12:52:00Z">
                <w:rPr>
                  <w:rFonts w:ascii="Times New Roman" w:hAnsi="Times New Roman" w:cs="Times New Roman"/>
                  <w:b/>
                  <w:bCs/>
                  <w:sz w:val="24"/>
                  <w:szCs w:val="24"/>
                  <w:lang w:val="en-US"/>
                </w:rPr>
              </w:rPrChange>
            </w:rPr>
            <w:delText>b</w:delText>
          </w:r>
        </w:del>
        <w:r w:rsidR="00622446" w:rsidRPr="006B33CB">
          <w:rPr>
            <w:rFonts w:ascii="Times New Roman" w:hAnsi="Times New Roman" w:cs="Times New Roman"/>
            <w:b/>
            <w:bCs/>
            <w:sz w:val="24"/>
            <w:szCs w:val="24"/>
            <w:highlight w:val="darkCyan"/>
            <w:lang w:val="en-US"/>
            <w:rPrChange w:id="2010" w:author="anna.resch88@gmail.com" w:date="2022-01-16T12:52:00Z">
              <w:rPr>
                <w:rFonts w:ascii="Times New Roman" w:hAnsi="Times New Roman" w:cs="Times New Roman"/>
                <w:b/>
                <w:bCs/>
                <w:sz w:val="24"/>
                <w:szCs w:val="24"/>
                <w:lang w:val="en-US"/>
              </w:rPr>
            </w:rPrChange>
          </w:rPr>
          <w:t>-</w:t>
        </w:r>
      </w:ins>
      <w:ins w:id="2011" w:author="anna.resch88@gmail.com" w:date="2022-01-05T11:20:00Z">
        <w:r w:rsidR="00DE0B00" w:rsidRPr="006B33CB">
          <w:rPr>
            <w:rFonts w:ascii="Times New Roman" w:hAnsi="Times New Roman" w:cs="Times New Roman"/>
            <w:b/>
            <w:bCs/>
            <w:sz w:val="24"/>
            <w:szCs w:val="24"/>
            <w:highlight w:val="darkCyan"/>
            <w:lang w:val="en-US"/>
            <w:rPrChange w:id="2012" w:author="anna.resch88@gmail.com" w:date="2022-01-16T12:52:00Z">
              <w:rPr>
                <w:rFonts w:ascii="Times New Roman" w:hAnsi="Times New Roman" w:cs="Times New Roman"/>
                <w:b/>
                <w:bCs/>
                <w:sz w:val="24"/>
                <w:szCs w:val="24"/>
                <w:lang w:val="en-US"/>
              </w:rPr>
            </w:rPrChange>
          </w:rPr>
          <w:t>e</w:t>
        </w:r>
      </w:ins>
      <w:ins w:id="2013" w:author="Bizan N. Balzer" w:date="2021-10-07T23:09:00Z">
        <w:del w:id="2014" w:author="anna.resch88@gmail.com" w:date="2022-01-05T11:20:00Z">
          <w:r w:rsidR="00622446" w:rsidRPr="006B33CB" w:rsidDel="00DE0B00">
            <w:rPr>
              <w:rFonts w:ascii="Times New Roman" w:hAnsi="Times New Roman" w:cs="Times New Roman"/>
              <w:b/>
              <w:bCs/>
              <w:sz w:val="24"/>
              <w:szCs w:val="24"/>
              <w:highlight w:val="darkCyan"/>
              <w:lang w:val="en-US"/>
              <w:rPrChange w:id="2015" w:author="anna.resch88@gmail.com" w:date="2022-01-16T12:52:00Z">
                <w:rPr>
                  <w:rFonts w:ascii="Times New Roman" w:hAnsi="Times New Roman" w:cs="Times New Roman"/>
                  <w:b/>
                  <w:bCs/>
                  <w:sz w:val="24"/>
                  <w:szCs w:val="24"/>
                  <w:lang w:val="en-US"/>
                </w:rPr>
              </w:rPrChange>
            </w:rPr>
            <w:delText>d</w:delText>
          </w:r>
        </w:del>
        <w:r w:rsidR="00622446" w:rsidRPr="006B33CB">
          <w:rPr>
            <w:rFonts w:ascii="Times New Roman" w:hAnsi="Times New Roman" w:cs="Times New Roman"/>
            <w:b/>
            <w:bCs/>
            <w:sz w:val="24"/>
            <w:szCs w:val="24"/>
            <w:highlight w:val="darkCyan"/>
            <w:lang w:val="en-US"/>
            <w:rPrChange w:id="2016" w:author="anna.resch88@gmail.com" w:date="2022-01-16T12:52:00Z">
              <w:rPr>
                <w:rFonts w:ascii="Times New Roman" w:hAnsi="Times New Roman" w:cs="Times New Roman"/>
                <w:b/>
                <w:bCs/>
                <w:sz w:val="24"/>
                <w:szCs w:val="24"/>
                <w:lang w:val="en-US"/>
              </w:rPr>
            </w:rPrChange>
          </w:rPr>
          <w:t xml:space="preserve"> </w:t>
        </w:r>
        <w:r w:rsidR="00622446" w:rsidRPr="006B33CB">
          <w:rPr>
            <w:rFonts w:ascii="Times New Roman" w:hAnsi="Times New Roman" w:cs="Times New Roman"/>
            <w:sz w:val="24"/>
            <w:szCs w:val="24"/>
            <w:highlight w:val="darkCyan"/>
            <w:lang w:val="en-US"/>
            <w:rPrChange w:id="2017" w:author="anna.resch88@gmail.com" w:date="2022-01-16T12:52:00Z">
              <w:rPr>
                <w:rFonts w:ascii="Times New Roman" w:hAnsi="Times New Roman" w:cs="Times New Roman"/>
                <w:b/>
                <w:bCs/>
                <w:sz w:val="24"/>
                <w:szCs w:val="24"/>
                <w:lang w:val="en-US"/>
              </w:rPr>
            </w:rPrChange>
          </w:rPr>
          <w:t>top</w:t>
        </w:r>
        <w:r w:rsidR="00622446" w:rsidRPr="00622446">
          <w:rPr>
            <w:rFonts w:ascii="Times New Roman" w:hAnsi="Times New Roman" w:cs="Times New Roman"/>
            <w:sz w:val="24"/>
            <w:szCs w:val="24"/>
            <w:lang w:val="en-US"/>
            <w:rPrChange w:id="2018" w:author="Bizan N. Balzer" w:date="2021-10-07T23:10:00Z">
              <w:rPr>
                <w:rFonts w:ascii="Times New Roman" w:hAnsi="Times New Roman" w:cs="Times New Roman"/>
                <w:b/>
                <w:bCs/>
                <w:sz w:val="24"/>
                <w:szCs w:val="24"/>
                <w:lang w:val="en-US"/>
              </w:rPr>
            </w:rPrChange>
          </w:rPr>
          <w:t>)</w:t>
        </w:r>
      </w:ins>
      <w:r w:rsidR="005339D3" w:rsidRPr="009A1C08">
        <w:rPr>
          <w:rFonts w:ascii="Times New Roman" w:hAnsi="Times New Roman" w:cs="Times New Roman"/>
          <w:sz w:val="24"/>
          <w:szCs w:val="24"/>
          <w:lang w:val="en-US"/>
        </w:rPr>
        <w:t xml:space="preserve">. </w:t>
      </w:r>
      <w:ins w:id="2019" w:author="anna.resch88@gmail.com" w:date="2022-01-05T11:20:00Z">
        <w:r w:rsidR="00C2561A">
          <w:rPr>
            <w:rFonts w:ascii="Times New Roman" w:hAnsi="Times New Roman" w:cs="Times New Roman"/>
            <w:sz w:val="24"/>
            <w:szCs w:val="24"/>
            <w:lang w:val="en-US"/>
          </w:rPr>
          <w:t xml:space="preserve">Riboflavin-crosslinked </w:t>
        </w:r>
      </w:ins>
      <w:del w:id="2020" w:author="anna.resch88@gmail.com" w:date="2022-01-04T18:16:00Z">
        <w:r w:rsidR="00AA618D" w:rsidRPr="009A1C08" w:rsidDel="007249E8">
          <w:rPr>
            <w:rFonts w:ascii="Times New Roman" w:hAnsi="Times New Roman" w:cs="Times New Roman"/>
            <w:sz w:val="24"/>
            <w:szCs w:val="24"/>
            <w:lang w:val="en-US"/>
          </w:rPr>
          <w:delText>Both ULD</w:delText>
        </w:r>
        <w:r w:rsidR="00465E24" w:rsidRPr="009A1C08" w:rsidDel="007249E8">
          <w:rPr>
            <w:rFonts w:ascii="Times New Roman" w:hAnsi="Times New Roman" w:cs="Times New Roman"/>
            <w:sz w:val="24"/>
            <w:szCs w:val="24"/>
            <w:lang w:val="en-US"/>
          </w:rPr>
          <w:noBreakHyphen/>
        </w:r>
        <w:r w:rsidR="00AA618D" w:rsidRPr="009A1C08" w:rsidDel="007249E8">
          <w:rPr>
            <w:rFonts w:ascii="Times New Roman" w:hAnsi="Times New Roman" w:cs="Times New Roman"/>
            <w:sz w:val="24"/>
            <w:szCs w:val="24"/>
            <w:lang w:val="en-US"/>
          </w:rPr>
          <w:delText xml:space="preserve">V20-ULD and </w:delText>
        </w:r>
      </w:del>
      <w:r w:rsidR="00AA618D" w:rsidRPr="009A1C08">
        <w:rPr>
          <w:rFonts w:ascii="Times New Roman" w:hAnsi="Times New Roman" w:cs="Times New Roman"/>
          <w:sz w:val="24"/>
          <w:szCs w:val="24"/>
          <w:lang w:val="en-US"/>
        </w:rPr>
        <w:t xml:space="preserve">ULD-V40-ULD </w:t>
      </w:r>
      <w:ins w:id="2021" w:author="anna.resch88@gmail.com" w:date="2022-01-04T18:16:00Z">
        <w:r w:rsidR="007249E8">
          <w:rPr>
            <w:rFonts w:ascii="Times New Roman" w:hAnsi="Times New Roman" w:cs="Times New Roman"/>
            <w:sz w:val="24"/>
            <w:szCs w:val="24"/>
            <w:lang w:val="en-US"/>
          </w:rPr>
          <w:t xml:space="preserve">and ULD-V40-RGD-ULD </w:t>
        </w:r>
      </w:ins>
      <w:r w:rsidR="00AA618D" w:rsidRPr="009A1C08">
        <w:rPr>
          <w:rFonts w:ascii="Times New Roman" w:hAnsi="Times New Roman" w:cs="Times New Roman"/>
          <w:sz w:val="24"/>
          <w:szCs w:val="24"/>
          <w:lang w:val="en-US"/>
        </w:rPr>
        <w:t>hydrogels</w:t>
      </w:r>
      <w:r w:rsidR="00DA5ECD" w:rsidRPr="009A1C08">
        <w:rPr>
          <w:rFonts w:ascii="Times New Roman" w:hAnsi="Times New Roman" w:cs="Times New Roman"/>
          <w:sz w:val="24"/>
          <w:szCs w:val="24"/>
          <w:lang w:val="en-US"/>
        </w:rPr>
        <w:t xml:space="preserve"> (20</w:t>
      </w:r>
      <w:r w:rsidR="00465E24" w:rsidRPr="009A1C08">
        <w:rPr>
          <w:rFonts w:ascii="Times New Roman" w:hAnsi="Times New Roman" w:cs="Times New Roman"/>
          <w:sz w:val="24"/>
          <w:szCs w:val="24"/>
          <w:lang w:val="en-US"/>
        </w:rPr>
        <w:t xml:space="preserve"> </w:t>
      </w:r>
      <w:r w:rsidR="00DA5ECD" w:rsidRPr="009A1C08">
        <w:rPr>
          <w:rFonts w:ascii="Times New Roman" w:hAnsi="Times New Roman" w:cs="Times New Roman"/>
          <w:sz w:val="24"/>
          <w:szCs w:val="24"/>
          <w:lang w:val="en-US"/>
        </w:rPr>
        <w:t>% protein)</w:t>
      </w:r>
      <w:r w:rsidR="00AA618D" w:rsidRPr="009A1C08">
        <w:rPr>
          <w:rFonts w:ascii="Times New Roman" w:hAnsi="Times New Roman" w:cs="Times New Roman"/>
          <w:sz w:val="24"/>
          <w:szCs w:val="24"/>
          <w:lang w:val="en-US"/>
        </w:rPr>
        <w:t xml:space="preserve"> led to </w:t>
      </w:r>
      <w:r w:rsidR="0042323A" w:rsidRPr="009A1C08">
        <w:rPr>
          <w:rFonts w:ascii="Times New Roman" w:hAnsi="Times New Roman" w:cs="Times New Roman"/>
          <w:sz w:val="24"/>
          <w:szCs w:val="24"/>
          <w:lang w:val="en-US"/>
        </w:rPr>
        <w:t>robust</w:t>
      </w:r>
      <w:r w:rsidR="00E565C0" w:rsidRPr="009A1C08">
        <w:rPr>
          <w:rFonts w:ascii="Times New Roman" w:hAnsi="Times New Roman" w:cs="Times New Roman"/>
          <w:sz w:val="24"/>
          <w:szCs w:val="24"/>
          <w:lang w:val="en-US"/>
        </w:rPr>
        <w:t xml:space="preserve"> </w:t>
      </w:r>
      <w:r w:rsidR="00AA618D" w:rsidRPr="009A1C08">
        <w:rPr>
          <w:rFonts w:ascii="Times New Roman" w:hAnsi="Times New Roman" w:cs="Times New Roman"/>
          <w:sz w:val="24"/>
          <w:szCs w:val="24"/>
          <w:lang w:val="en-US"/>
        </w:rPr>
        <w:t>filling</w:t>
      </w:r>
      <w:r w:rsidR="00EE0F2E" w:rsidRPr="009A1C08">
        <w:rPr>
          <w:rFonts w:ascii="Times New Roman" w:hAnsi="Times New Roman" w:cs="Times New Roman"/>
          <w:sz w:val="24"/>
          <w:szCs w:val="24"/>
          <w:lang w:val="en-US"/>
        </w:rPr>
        <w:t>s</w:t>
      </w:r>
      <w:r w:rsidR="00AA618D" w:rsidRPr="009A1C08">
        <w:rPr>
          <w:rFonts w:ascii="Times New Roman" w:hAnsi="Times New Roman" w:cs="Times New Roman"/>
          <w:sz w:val="24"/>
          <w:szCs w:val="24"/>
          <w:lang w:val="en-US"/>
        </w:rPr>
        <w:t xml:space="preserve"> and sealing of </w:t>
      </w:r>
      <w:r w:rsidR="00E565C0" w:rsidRPr="009A1C08">
        <w:rPr>
          <w:rFonts w:ascii="Times New Roman" w:hAnsi="Times New Roman" w:cs="Times New Roman"/>
          <w:sz w:val="24"/>
          <w:szCs w:val="24"/>
          <w:lang w:val="en-US"/>
        </w:rPr>
        <w:t xml:space="preserve">wet </w:t>
      </w:r>
      <w:r w:rsidR="00AA618D" w:rsidRPr="009A1C08">
        <w:rPr>
          <w:rFonts w:ascii="Times New Roman" w:hAnsi="Times New Roman" w:cs="Times New Roman"/>
          <w:sz w:val="24"/>
          <w:szCs w:val="24"/>
          <w:lang w:val="en-US"/>
        </w:rPr>
        <w:t xml:space="preserve">corneal defects, </w:t>
      </w:r>
      <w:r w:rsidR="0007593E" w:rsidRPr="009A1C08">
        <w:rPr>
          <w:rFonts w:ascii="Times New Roman" w:hAnsi="Times New Roman" w:cs="Times New Roman"/>
          <w:sz w:val="24"/>
          <w:szCs w:val="24"/>
          <w:lang w:val="en-US"/>
        </w:rPr>
        <w:t xml:space="preserve">showing </w:t>
      </w:r>
      <w:del w:id="2022" w:author="anna.resch88@gmail.com" w:date="2022-01-04T18:16:00Z">
        <w:r w:rsidR="0007593E" w:rsidRPr="009A1C08" w:rsidDel="007249E8">
          <w:rPr>
            <w:rFonts w:ascii="Times New Roman" w:hAnsi="Times New Roman" w:cs="Times New Roman"/>
            <w:sz w:val="24"/>
            <w:szCs w:val="24"/>
            <w:lang w:val="en-US"/>
          </w:rPr>
          <w:delText xml:space="preserve">extraordinary </w:delText>
        </w:r>
      </w:del>
      <w:ins w:id="2023" w:author="anna.resch88@gmail.com" w:date="2022-01-04T18:16:00Z">
        <w:r w:rsidR="007249E8">
          <w:rPr>
            <w:rFonts w:ascii="Times New Roman" w:hAnsi="Times New Roman" w:cs="Times New Roman"/>
            <w:sz w:val="24"/>
            <w:szCs w:val="24"/>
            <w:lang w:val="en-US"/>
          </w:rPr>
          <w:t>strong</w:t>
        </w:r>
        <w:r w:rsidR="007249E8" w:rsidRPr="009A1C08">
          <w:rPr>
            <w:rFonts w:ascii="Times New Roman" w:hAnsi="Times New Roman" w:cs="Times New Roman"/>
            <w:sz w:val="24"/>
            <w:szCs w:val="24"/>
            <w:lang w:val="en-US"/>
          </w:rPr>
          <w:t xml:space="preserve"> </w:t>
        </w:r>
      </w:ins>
      <w:r w:rsidR="0007593E" w:rsidRPr="009A1C08">
        <w:rPr>
          <w:rFonts w:ascii="Times New Roman" w:hAnsi="Times New Roman" w:cs="Times New Roman"/>
          <w:sz w:val="24"/>
          <w:szCs w:val="24"/>
          <w:lang w:val="en-US"/>
        </w:rPr>
        <w:t>adherence to the corneal surface</w:t>
      </w:r>
      <w:r w:rsidR="00993877" w:rsidRPr="009A1C08">
        <w:rPr>
          <w:rFonts w:ascii="Times New Roman" w:hAnsi="Times New Roman" w:cs="Times New Roman"/>
          <w:sz w:val="24"/>
          <w:szCs w:val="24"/>
          <w:lang w:val="en-US"/>
        </w:rPr>
        <w:t xml:space="preserve"> and stroma</w:t>
      </w:r>
      <w:del w:id="2024" w:author="anna.resch88@gmail.com" w:date="2022-01-03T10:44:00Z">
        <w:r w:rsidR="00465E24" w:rsidRPr="009A1C08" w:rsidDel="0073781D">
          <w:rPr>
            <w:rFonts w:ascii="Times New Roman" w:hAnsi="Times New Roman" w:cs="Times New Roman"/>
            <w:sz w:val="24"/>
            <w:szCs w:val="24"/>
            <w:lang w:val="en-US"/>
          </w:rPr>
          <w:delText xml:space="preserve">, </w:delText>
        </w:r>
        <w:r w:rsidR="00AA618D" w:rsidRPr="009A1C08" w:rsidDel="0073781D">
          <w:rPr>
            <w:rFonts w:ascii="Times New Roman" w:hAnsi="Times New Roman" w:cs="Times New Roman"/>
            <w:sz w:val="24"/>
            <w:szCs w:val="24"/>
            <w:lang w:val="en-US"/>
          </w:rPr>
          <w:delText>withstand</w:delText>
        </w:r>
        <w:r w:rsidR="008D3EBE" w:rsidRPr="009A1C08" w:rsidDel="0073781D">
          <w:rPr>
            <w:rFonts w:ascii="Times New Roman" w:hAnsi="Times New Roman" w:cs="Times New Roman"/>
            <w:sz w:val="24"/>
            <w:szCs w:val="24"/>
            <w:lang w:val="en-US"/>
          </w:rPr>
          <w:delText>ing</w:delText>
        </w:r>
        <w:r w:rsidR="00AA618D" w:rsidRPr="009A1C08" w:rsidDel="0073781D">
          <w:rPr>
            <w:rFonts w:ascii="Times New Roman" w:hAnsi="Times New Roman" w:cs="Times New Roman"/>
            <w:sz w:val="24"/>
            <w:szCs w:val="24"/>
            <w:lang w:val="en-US"/>
          </w:rPr>
          <w:delText xml:space="preserve"> intraocular pressures of 100 mmHg</w:delText>
        </w:r>
        <w:r w:rsidR="008D441A" w:rsidRPr="009A1C08" w:rsidDel="0073781D">
          <w:rPr>
            <w:rFonts w:ascii="Times New Roman" w:hAnsi="Times New Roman" w:cs="Times New Roman"/>
            <w:sz w:val="24"/>
            <w:szCs w:val="24"/>
            <w:lang w:val="en-US"/>
          </w:rPr>
          <w:delText>, the maximum attainable with the setup used</w:delText>
        </w:r>
      </w:del>
      <w:r w:rsidR="004F6E44" w:rsidRPr="009A1C08">
        <w:rPr>
          <w:rFonts w:ascii="Times New Roman" w:hAnsi="Times New Roman" w:cs="Times New Roman"/>
          <w:sz w:val="24"/>
          <w:szCs w:val="24"/>
          <w:lang w:val="en-US"/>
        </w:rPr>
        <w:t xml:space="preserve">. </w:t>
      </w:r>
      <w:del w:id="2025" w:author="anna.resch88@gmail.com" w:date="2022-01-03T10:43:00Z">
        <w:r w:rsidR="00E43283" w:rsidRPr="009A1C08" w:rsidDel="0073781D">
          <w:rPr>
            <w:rFonts w:ascii="Times New Roman" w:hAnsi="Times New Roman" w:cs="Times New Roman"/>
            <w:sz w:val="24"/>
            <w:szCs w:val="24"/>
            <w:lang w:val="en-US"/>
          </w:rPr>
          <w:delText>BioUltr</w:delText>
        </w:r>
        <w:r w:rsidR="00867C9E" w:rsidRPr="009A1C08" w:rsidDel="0073781D">
          <w:rPr>
            <w:rFonts w:ascii="Times New Roman" w:hAnsi="Times New Roman" w:cs="Times New Roman"/>
            <w:sz w:val="24"/>
            <w:szCs w:val="24"/>
            <w:lang w:val="en-US"/>
          </w:rPr>
          <w:delText>a</w:delText>
        </w:r>
        <w:r w:rsidR="00E43283" w:rsidRPr="009A1C08" w:rsidDel="0073781D">
          <w:rPr>
            <w:rFonts w:ascii="Times New Roman" w:hAnsi="Times New Roman" w:cs="Times New Roman"/>
            <w:sz w:val="24"/>
            <w:szCs w:val="24"/>
            <w:lang w:val="en-US"/>
          </w:rPr>
          <w:delText xml:space="preserve">Bond </w:delText>
        </w:r>
      </w:del>
      <w:ins w:id="2026" w:author="anna.resch88@gmail.com" w:date="2022-01-03T10:43:00Z">
        <w:r w:rsidR="0073781D">
          <w:rPr>
            <w:rFonts w:ascii="Times New Roman" w:hAnsi="Times New Roman" w:cs="Times New Roman"/>
            <w:sz w:val="24"/>
            <w:szCs w:val="24"/>
            <w:lang w:val="en-US"/>
          </w:rPr>
          <w:t>ULU</w:t>
        </w:r>
        <w:r w:rsidR="0073781D" w:rsidRPr="009A1C08">
          <w:rPr>
            <w:rFonts w:ascii="Times New Roman" w:hAnsi="Times New Roman" w:cs="Times New Roman"/>
            <w:sz w:val="24"/>
            <w:szCs w:val="24"/>
            <w:lang w:val="en-US"/>
          </w:rPr>
          <w:t xml:space="preserve"> </w:t>
        </w:r>
      </w:ins>
      <w:r w:rsidR="00DA5ECD" w:rsidRPr="009A1C08">
        <w:rPr>
          <w:rFonts w:ascii="Times New Roman" w:hAnsi="Times New Roman" w:cs="Times New Roman"/>
          <w:sz w:val="24"/>
          <w:szCs w:val="24"/>
          <w:lang w:val="en-US"/>
        </w:rPr>
        <w:t>seals</w:t>
      </w:r>
      <w:r w:rsidR="008141E3" w:rsidRPr="009A1C08">
        <w:rPr>
          <w:rFonts w:ascii="Times New Roman" w:hAnsi="Times New Roman" w:cs="Times New Roman"/>
          <w:sz w:val="24"/>
          <w:szCs w:val="24"/>
          <w:lang w:val="en-US"/>
        </w:rPr>
        <w:t xml:space="preserve"> rather </w:t>
      </w:r>
      <w:r w:rsidR="00465E24" w:rsidRPr="009A1C08">
        <w:rPr>
          <w:rFonts w:ascii="Times New Roman" w:hAnsi="Times New Roman" w:cs="Times New Roman"/>
          <w:sz w:val="24"/>
          <w:szCs w:val="24"/>
          <w:lang w:val="en-US"/>
        </w:rPr>
        <w:t>rupture</w:t>
      </w:r>
      <w:ins w:id="2027" w:author="anna.resch88@gmail.com" w:date="2022-01-05T11:21:00Z">
        <w:r w:rsidR="00C2561A">
          <w:rPr>
            <w:rFonts w:ascii="Times New Roman" w:hAnsi="Times New Roman" w:cs="Times New Roman"/>
            <w:sz w:val="24"/>
            <w:szCs w:val="24"/>
            <w:lang w:val="en-US"/>
          </w:rPr>
          <w:t>d</w:t>
        </w:r>
      </w:ins>
      <w:r w:rsidR="008141E3" w:rsidRPr="009A1C08">
        <w:rPr>
          <w:rFonts w:ascii="Times New Roman" w:hAnsi="Times New Roman" w:cs="Times New Roman"/>
          <w:sz w:val="24"/>
          <w:szCs w:val="24"/>
          <w:lang w:val="en-US"/>
        </w:rPr>
        <w:t xml:space="preserve"> than detach</w:t>
      </w:r>
      <w:ins w:id="2028" w:author="anna.resch88@gmail.com" w:date="2022-01-05T11:21:00Z">
        <w:r w:rsidR="00C2561A">
          <w:rPr>
            <w:rFonts w:ascii="Times New Roman" w:hAnsi="Times New Roman" w:cs="Times New Roman"/>
            <w:sz w:val="24"/>
            <w:szCs w:val="24"/>
            <w:lang w:val="en-US"/>
          </w:rPr>
          <w:t>ed</w:t>
        </w:r>
      </w:ins>
      <w:r w:rsidR="008141E3" w:rsidRPr="009A1C08">
        <w:rPr>
          <w:rFonts w:ascii="Times New Roman" w:hAnsi="Times New Roman" w:cs="Times New Roman"/>
          <w:sz w:val="24"/>
          <w:szCs w:val="24"/>
          <w:lang w:val="en-US"/>
        </w:rPr>
        <w:t xml:space="preserve"> from the surface</w:t>
      </w:r>
      <w:r w:rsidR="0007593E" w:rsidRPr="009A1C08">
        <w:rPr>
          <w:rFonts w:ascii="Times New Roman" w:hAnsi="Times New Roman" w:cs="Times New Roman"/>
          <w:sz w:val="24"/>
          <w:szCs w:val="24"/>
          <w:lang w:val="en-US"/>
        </w:rPr>
        <w:t xml:space="preserve"> once they have been crosslinked</w:t>
      </w:r>
      <w:r w:rsidR="008141E3" w:rsidRPr="009A1C08">
        <w:rPr>
          <w:rFonts w:ascii="Times New Roman" w:hAnsi="Times New Roman" w:cs="Times New Roman"/>
          <w:sz w:val="24"/>
          <w:szCs w:val="24"/>
          <w:lang w:val="en-US"/>
        </w:rPr>
        <w:t xml:space="preserve"> (</w:t>
      </w:r>
      <w:r w:rsidR="006F2056" w:rsidRPr="00AB552A">
        <w:rPr>
          <w:rFonts w:ascii="Times New Roman" w:hAnsi="Times New Roman" w:cs="Times New Roman"/>
          <w:b/>
          <w:sz w:val="24"/>
          <w:szCs w:val="24"/>
          <w:highlight w:val="cyan"/>
          <w:lang w:val="en-US"/>
          <w:rPrChange w:id="2029" w:author="Bizan N. Balzer" w:date="2021-10-07T16:22:00Z">
            <w:rPr>
              <w:rFonts w:ascii="Times New Roman" w:hAnsi="Times New Roman" w:cs="Times New Roman"/>
              <w:b/>
              <w:sz w:val="24"/>
              <w:szCs w:val="24"/>
              <w:lang w:val="en-US"/>
            </w:rPr>
          </w:rPrChange>
        </w:rPr>
        <w:t xml:space="preserve">Figure </w:t>
      </w:r>
      <w:r w:rsidR="00AA3BEB" w:rsidRPr="00AB552A">
        <w:rPr>
          <w:rFonts w:ascii="Times New Roman" w:hAnsi="Times New Roman" w:cs="Times New Roman"/>
          <w:b/>
          <w:sz w:val="24"/>
          <w:szCs w:val="24"/>
          <w:highlight w:val="cyan"/>
          <w:lang w:val="en-US"/>
          <w:rPrChange w:id="2030" w:author="Bizan N. Balzer" w:date="2021-10-07T16:22:00Z">
            <w:rPr>
              <w:rFonts w:ascii="Times New Roman" w:hAnsi="Times New Roman" w:cs="Times New Roman"/>
              <w:b/>
              <w:sz w:val="24"/>
              <w:szCs w:val="24"/>
              <w:lang w:val="en-US"/>
            </w:rPr>
          </w:rPrChange>
        </w:rPr>
        <w:t>5</w:t>
      </w:r>
      <w:r w:rsidR="006F2056" w:rsidRPr="00AB552A">
        <w:rPr>
          <w:rFonts w:ascii="Times New Roman" w:hAnsi="Times New Roman" w:cs="Times New Roman"/>
          <w:b/>
          <w:sz w:val="24"/>
          <w:szCs w:val="24"/>
          <w:highlight w:val="cyan"/>
          <w:lang w:val="en-US"/>
          <w:rPrChange w:id="2031" w:author="Bizan N. Balzer" w:date="2021-10-07T16:22:00Z">
            <w:rPr>
              <w:rFonts w:ascii="Times New Roman" w:hAnsi="Times New Roman" w:cs="Times New Roman"/>
              <w:b/>
              <w:sz w:val="24"/>
              <w:szCs w:val="24"/>
              <w:lang w:val="en-US"/>
            </w:rPr>
          </w:rPrChange>
        </w:rPr>
        <w:t xml:space="preserve"> </w:t>
      </w:r>
      <w:r w:rsidR="00AA3BEB" w:rsidRPr="00AB552A">
        <w:rPr>
          <w:rFonts w:ascii="Times New Roman" w:hAnsi="Times New Roman" w:cs="Times New Roman"/>
          <w:b/>
          <w:sz w:val="24"/>
          <w:szCs w:val="24"/>
          <w:highlight w:val="cyan"/>
          <w:lang w:val="en-US"/>
          <w:rPrChange w:id="2032" w:author="Bizan N. Balzer" w:date="2021-10-07T16:22:00Z">
            <w:rPr>
              <w:rFonts w:ascii="Times New Roman" w:hAnsi="Times New Roman" w:cs="Times New Roman"/>
              <w:b/>
              <w:sz w:val="24"/>
              <w:szCs w:val="24"/>
              <w:lang w:val="en-US"/>
            </w:rPr>
          </w:rPrChange>
        </w:rPr>
        <w:t>d</w:t>
      </w:r>
      <w:r w:rsidR="006F2056" w:rsidRPr="00AB552A">
        <w:rPr>
          <w:rFonts w:ascii="Times New Roman" w:hAnsi="Times New Roman" w:cs="Times New Roman"/>
          <w:sz w:val="24"/>
          <w:szCs w:val="24"/>
          <w:highlight w:val="cyan"/>
          <w:lang w:val="en-US"/>
          <w:rPrChange w:id="2033" w:author="Bizan N. Balzer" w:date="2021-10-07T16:22:00Z">
            <w:rPr>
              <w:rFonts w:ascii="Times New Roman" w:hAnsi="Times New Roman" w:cs="Times New Roman"/>
              <w:sz w:val="24"/>
              <w:szCs w:val="24"/>
              <w:lang w:val="en-US"/>
            </w:rPr>
          </w:rPrChange>
        </w:rPr>
        <w:t xml:space="preserve"> </w:t>
      </w:r>
      <w:commentRangeStart w:id="2034"/>
      <w:r w:rsidR="006F2056" w:rsidRPr="006B33CB">
        <w:rPr>
          <w:rFonts w:ascii="Times New Roman" w:hAnsi="Times New Roman" w:cs="Times New Roman"/>
          <w:sz w:val="24"/>
          <w:szCs w:val="24"/>
          <w:highlight w:val="darkCyan"/>
          <w:lang w:val="en-US"/>
          <w:rPrChange w:id="2035" w:author="anna.resch88@gmail.com" w:date="2022-01-16T12:52:00Z">
            <w:rPr>
              <w:rFonts w:ascii="Times New Roman" w:hAnsi="Times New Roman" w:cs="Times New Roman"/>
              <w:sz w:val="24"/>
              <w:szCs w:val="24"/>
              <w:lang w:val="en-US"/>
            </w:rPr>
          </w:rPrChange>
        </w:rPr>
        <w:t>bottom</w:t>
      </w:r>
      <w:commentRangeEnd w:id="2034"/>
      <w:r w:rsidR="00C2561A" w:rsidRPr="006B33CB">
        <w:rPr>
          <w:rStyle w:val="Kommentarzeichen"/>
          <w:highlight w:val="darkCyan"/>
          <w:rPrChange w:id="2036" w:author="anna.resch88@gmail.com" w:date="2022-01-16T12:52:00Z">
            <w:rPr>
              <w:rStyle w:val="Kommentarzeichen"/>
            </w:rPr>
          </w:rPrChange>
        </w:rPr>
        <w:commentReference w:id="2034"/>
      </w:r>
      <w:ins w:id="2037" w:author="Bizan N. Balzer" w:date="2021-10-07T22:14:00Z">
        <w:r w:rsidR="00266C7B">
          <w:rPr>
            <w:rFonts w:ascii="Times New Roman" w:hAnsi="Times New Roman" w:cs="Times New Roman"/>
            <w:sz w:val="24"/>
            <w:szCs w:val="24"/>
            <w:highlight w:val="cyan"/>
            <w:lang w:val="en-US"/>
          </w:rPr>
          <w:t xml:space="preserve">, </w:t>
        </w:r>
      </w:ins>
      <w:ins w:id="2038" w:author="Bizan N. Balzer" w:date="2021-10-07T22:39:00Z">
        <w:del w:id="2039" w:author="anna.resch88@gmail.com" w:date="2022-01-04T18:17:00Z">
          <w:r w:rsidR="00E96D6A" w:rsidRPr="00C2561A" w:rsidDel="007249E8">
            <w:rPr>
              <w:rFonts w:ascii="Times New Roman" w:hAnsi="Times New Roman" w:cs="Times New Roman"/>
              <w:b/>
              <w:bCs/>
              <w:sz w:val="24"/>
              <w:szCs w:val="24"/>
              <w:highlight w:val="cyan"/>
              <w:lang w:val="en-US"/>
              <w:rPrChange w:id="2040" w:author="anna.resch88@gmail.com" w:date="2022-01-05T11:21:00Z">
                <w:rPr>
                  <w:rFonts w:ascii="Times New Roman" w:hAnsi="Times New Roman" w:cs="Times New Roman"/>
                  <w:sz w:val="24"/>
                  <w:szCs w:val="24"/>
                  <w:highlight w:val="cyan"/>
                  <w:lang w:val="en-US"/>
                </w:rPr>
              </w:rPrChange>
            </w:rPr>
            <w:delText>Supplementary Methods and Materials</w:delText>
          </w:r>
        </w:del>
      </w:ins>
      <w:ins w:id="2041" w:author="Bizan N. Balzer" w:date="2021-10-07T22:14:00Z">
        <w:del w:id="2042" w:author="anna.resch88@gmail.com" w:date="2022-01-04T18:17:00Z">
          <w:r w:rsidR="00266C7B" w:rsidRPr="00C2561A" w:rsidDel="007249E8">
            <w:rPr>
              <w:rFonts w:ascii="Times New Roman" w:hAnsi="Times New Roman" w:cs="Times New Roman"/>
              <w:b/>
              <w:bCs/>
              <w:sz w:val="24"/>
              <w:szCs w:val="24"/>
              <w:highlight w:val="cyan"/>
              <w:lang w:val="en-US"/>
              <w:rPrChange w:id="2043" w:author="anna.resch88@gmail.com" w:date="2022-01-05T11:21:00Z">
                <w:rPr>
                  <w:rFonts w:ascii="Times New Roman" w:hAnsi="Times New Roman" w:cs="Times New Roman"/>
                  <w:sz w:val="24"/>
                  <w:szCs w:val="24"/>
                  <w:highlight w:val="cyan"/>
                  <w:lang w:val="en-US"/>
                </w:rPr>
              </w:rPrChange>
            </w:rPr>
            <w:delText xml:space="preserve"> 3</w:delText>
          </w:r>
        </w:del>
      </w:ins>
      <w:del w:id="2044" w:author="anna.resch88@gmail.com" w:date="2022-01-04T18:17:00Z">
        <w:r w:rsidR="00EF43A2" w:rsidRPr="00C2561A" w:rsidDel="007249E8">
          <w:rPr>
            <w:rFonts w:ascii="Times New Roman" w:hAnsi="Times New Roman" w:cs="Times New Roman"/>
            <w:b/>
            <w:bCs/>
            <w:sz w:val="24"/>
            <w:szCs w:val="24"/>
            <w:highlight w:val="cyan"/>
            <w:lang w:val="en-US"/>
            <w:rPrChange w:id="2045" w:author="anna.resch88@gmail.com" w:date="2022-01-05T11:21:00Z">
              <w:rPr>
                <w:rFonts w:ascii="Times New Roman" w:hAnsi="Times New Roman" w:cs="Times New Roman"/>
                <w:sz w:val="24"/>
                <w:szCs w:val="24"/>
                <w:lang w:val="en-US"/>
              </w:rPr>
            </w:rPrChange>
          </w:rPr>
          <w:delText xml:space="preserve"> and </w:delText>
        </w:r>
      </w:del>
      <w:r w:rsidR="00792B1E" w:rsidRPr="00C2561A">
        <w:rPr>
          <w:rFonts w:ascii="Times New Roman" w:hAnsi="Times New Roman" w:cs="Times New Roman"/>
          <w:b/>
          <w:bCs/>
          <w:sz w:val="24"/>
          <w:szCs w:val="24"/>
          <w:highlight w:val="cyan"/>
          <w:lang w:val="en-US"/>
          <w:rPrChange w:id="2046" w:author="anna.resch88@gmail.com" w:date="2022-01-05T11:21:00Z">
            <w:rPr>
              <w:rFonts w:ascii="Times New Roman" w:hAnsi="Times New Roman" w:cs="Times New Roman"/>
              <w:sz w:val="24"/>
              <w:szCs w:val="24"/>
              <w:lang w:val="en-US"/>
            </w:rPr>
          </w:rPrChange>
        </w:rPr>
        <w:t xml:space="preserve">SI </w:t>
      </w:r>
      <w:ins w:id="2047" w:author="anna.resch88@gmail.com" w:date="2022-01-16T12:52:00Z">
        <w:r w:rsidR="006B33CB">
          <w:rPr>
            <w:rFonts w:ascii="Times New Roman" w:hAnsi="Times New Roman" w:cs="Times New Roman"/>
            <w:b/>
            <w:bCs/>
            <w:sz w:val="24"/>
            <w:szCs w:val="24"/>
            <w:highlight w:val="cyan"/>
            <w:lang w:val="en-US"/>
          </w:rPr>
          <w:t>section</w:t>
        </w:r>
      </w:ins>
      <w:ins w:id="2048" w:author="anna.resch88@gmail.com" w:date="2022-01-04T18:17:00Z">
        <w:r w:rsidR="007249E8" w:rsidRPr="00C2561A">
          <w:rPr>
            <w:rFonts w:ascii="Times New Roman" w:hAnsi="Times New Roman" w:cs="Times New Roman"/>
            <w:b/>
            <w:bCs/>
            <w:sz w:val="24"/>
            <w:szCs w:val="24"/>
            <w:highlight w:val="cyan"/>
            <w:lang w:val="en-US"/>
            <w:rPrChange w:id="2049" w:author="anna.resch88@gmail.com" w:date="2022-01-05T11:21:00Z">
              <w:rPr>
                <w:rFonts w:ascii="Times New Roman" w:hAnsi="Times New Roman" w:cs="Times New Roman"/>
                <w:sz w:val="24"/>
                <w:szCs w:val="24"/>
                <w:highlight w:val="cyan"/>
                <w:lang w:val="en-US"/>
              </w:rPr>
            </w:rPrChange>
          </w:rPr>
          <w:t xml:space="preserve"> 1</w:t>
        </w:r>
      </w:ins>
      <w:ins w:id="2050" w:author="anna.resch88@gmail.com" w:date="2022-01-16T12:52:00Z">
        <w:r w:rsidR="006B33CB">
          <w:rPr>
            <w:rFonts w:ascii="Times New Roman" w:hAnsi="Times New Roman" w:cs="Times New Roman"/>
            <w:b/>
            <w:bCs/>
            <w:sz w:val="24"/>
            <w:szCs w:val="24"/>
            <w:highlight w:val="cyan"/>
            <w:lang w:val="en-US"/>
          </w:rPr>
          <w:t>4</w:t>
        </w:r>
      </w:ins>
      <w:ins w:id="2051" w:author="anna.resch88@gmail.com" w:date="2022-01-04T18:17:00Z">
        <w:r w:rsidR="007249E8">
          <w:rPr>
            <w:rFonts w:ascii="Times New Roman" w:hAnsi="Times New Roman" w:cs="Times New Roman"/>
            <w:sz w:val="24"/>
            <w:szCs w:val="24"/>
            <w:highlight w:val="cyan"/>
            <w:lang w:val="en-US"/>
          </w:rPr>
          <w:t xml:space="preserve"> and </w:t>
        </w:r>
      </w:ins>
      <w:r w:rsidR="007237EA" w:rsidRPr="00C2561A">
        <w:rPr>
          <w:rFonts w:ascii="Times New Roman" w:hAnsi="Times New Roman" w:cs="Times New Roman"/>
          <w:b/>
          <w:bCs/>
          <w:sz w:val="24"/>
          <w:szCs w:val="24"/>
          <w:highlight w:val="cyan"/>
          <w:lang w:val="en-US"/>
          <w:rPrChange w:id="2052" w:author="anna.resch88@gmail.com" w:date="2022-01-05T11:21:00Z">
            <w:rPr>
              <w:rFonts w:ascii="Times New Roman" w:hAnsi="Times New Roman" w:cs="Times New Roman"/>
              <w:sz w:val="24"/>
              <w:szCs w:val="24"/>
              <w:lang w:val="en-US"/>
            </w:rPr>
          </w:rPrChange>
        </w:rPr>
        <w:t>M</w:t>
      </w:r>
      <w:r w:rsidR="00EF43A2" w:rsidRPr="00C2561A">
        <w:rPr>
          <w:rFonts w:ascii="Times New Roman" w:hAnsi="Times New Roman" w:cs="Times New Roman"/>
          <w:b/>
          <w:bCs/>
          <w:sz w:val="24"/>
          <w:szCs w:val="24"/>
          <w:highlight w:val="cyan"/>
          <w:lang w:val="en-US"/>
          <w:rPrChange w:id="2053" w:author="anna.resch88@gmail.com" w:date="2022-01-05T11:21:00Z">
            <w:rPr>
              <w:rFonts w:ascii="Times New Roman" w:hAnsi="Times New Roman" w:cs="Times New Roman"/>
              <w:sz w:val="24"/>
              <w:szCs w:val="24"/>
              <w:lang w:val="en-US"/>
            </w:rPr>
          </w:rPrChange>
        </w:rPr>
        <w:t>ovie S-1</w:t>
      </w:r>
      <w:r w:rsidR="00EF43A2" w:rsidRPr="009A1C08">
        <w:rPr>
          <w:rFonts w:ascii="Times New Roman" w:hAnsi="Times New Roman" w:cs="Times New Roman"/>
          <w:sz w:val="24"/>
          <w:szCs w:val="24"/>
          <w:lang w:val="en-US"/>
        </w:rPr>
        <w:t>). H</w:t>
      </w:r>
      <w:r w:rsidR="00E43283" w:rsidRPr="009A1C08">
        <w:rPr>
          <w:rFonts w:ascii="Times New Roman" w:hAnsi="Times New Roman" w:cs="Times New Roman"/>
          <w:sz w:val="24"/>
          <w:szCs w:val="24"/>
          <w:lang w:val="en-US"/>
        </w:rPr>
        <w:t>ere</w:t>
      </w:r>
      <w:r w:rsidR="002F53FA" w:rsidRPr="009A1C08">
        <w:rPr>
          <w:rFonts w:ascii="Times New Roman" w:hAnsi="Times New Roman" w:cs="Times New Roman"/>
          <w:sz w:val="24"/>
          <w:szCs w:val="24"/>
          <w:lang w:val="en-US"/>
        </w:rPr>
        <w:t>,</w:t>
      </w:r>
      <w:r w:rsidR="00E43283" w:rsidRPr="009A1C08">
        <w:rPr>
          <w:rFonts w:ascii="Times New Roman" w:hAnsi="Times New Roman" w:cs="Times New Roman"/>
          <w:sz w:val="24"/>
          <w:szCs w:val="24"/>
          <w:lang w:val="en-US"/>
        </w:rPr>
        <w:t xml:space="preserve"> the </w:t>
      </w:r>
      <w:del w:id="2054" w:author="anna.resch88@gmail.com" w:date="2022-01-03T10:43:00Z">
        <w:r w:rsidR="00E43283" w:rsidRPr="009A1C08" w:rsidDel="0073781D">
          <w:rPr>
            <w:rFonts w:ascii="Times New Roman" w:hAnsi="Times New Roman" w:cs="Times New Roman"/>
            <w:sz w:val="24"/>
            <w:szCs w:val="24"/>
            <w:lang w:val="en-US"/>
          </w:rPr>
          <w:delText xml:space="preserve">BioUltraBond </w:delText>
        </w:r>
      </w:del>
      <w:ins w:id="2055" w:author="anna.resch88@gmail.com" w:date="2022-01-03T10:45:00Z">
        <w:r w:rsidR="0073781D">
          <w:rPr>
            <w:rFonts w:ascii="Times New Roman" w:hAnsi="Times New Roman" w:cs="Times New Roman"/>
            <w:sz w:val="24"/>
            <w:szCs w:val="24"/>
            <w:lang w:val="en-US"/>
          </w:rPr>
          <w:t xml:space="preserve"> </w:t>
        </w:r>
      </w:ins>
      <w:ins w:id="2056" w:author="anna.resch88@gmail.com" w:date="2022-01-03T10:43:00Z">
        <w:r w:rsidR="0073781D">
          <w:rPr>
            <w:rFonts w:ascii="Times New Roman" w:hAnsi="Times New Roman" w:cs="Times New Roman"/>
            <w:sz w:val="24"/>
            <w:szCs w:val="24"/>
            <w:lang w:val="en-US"/>
          </w:rPr>
          <w:t>ULU</w:t>
        </w:r>
        <w:r w:rsidR="0073781D" w:rsidRPr="009A1C08">
          <w:rPr>
            <w:rFonts w:ascii="Times New Roman" w:hAnsi="Times New Roman" w:cs="Times New Roman"/>
            <w:sz w:val="24"/>
            <w:szCs w:val="24"/>
            <w:lang w:val="en-US"/>
          </w:rPr>
          <w:t xml:space="preserve"> </w:t>
        </w:r>
      </w:ins>
      <w:r w:rsidR="00E43283" w:rsidRPr="009A1C08">
        <w:rPr>
          <w:rFonts w:ascii="Times New Roman" w:hAnsi="Times New Roman" w:cs="Times New Roman"/>
          <w:sz w:val="24"/>
          <w:szCs w:val="24"/>
          <w:lang w:val="en-US"/>
        </w:rPr>
        <w:t xml:space="preserve">seal </w:t>
      </w:r>
      <w:ins w:id="2057" w:author="anna.resch88@gmail.com" w:date="2022-01-03T10:45:00Z">
        <w:r w:rsidR="0073781D">
          <w:rPr>
            <w:rFonts w:ascii="Times New Roman" w:hAnsi="Times New Roman" w:cs="Times New Roman"/>
            <w:sz w:val="24"/>
            <w:szCs w:val="24"/>
            <w:lang w:val="en-US"/>
          </w:rPr>
          <w:t>of a f</w:t>
        </w:r>
        <w:r w:rsidR="000451AB">
          <w:rPr>
            <w:rFonts w:ascii="Times New Roman" w:hAnsi="Times New Roman" w:cs="Times New Roman"/>
            <w:sz w:val="24"/>
            <w:szCs w:val="24"/>
            <w:lang w:val="en-US"/>
          </w:rPr>
          <w:t xml:space="preserve">ull-thickness incision </w:t>
        </w:r>
      </w:ins>
      <w:ins w:id="2058" w:author="anna.resch88@gmail.com" w:date="2022-01-03T10:44:00Z">
        <w:r w:rsidR="0073781D">
          <w:rPr>
            <w:rFonts w:ascii="Times New Roman" w:hAnsi="Times New Roman" w:cs="Times New Roman"/>
            <w:sz w:val="24"/>
            <w:szCs w:val="24"/>
            <w:lang w:val="en-US"/>
          </w:rPr>
          <w:t>wa</w:t>
        </w:r>
      </w:ins>
      <w:del w:id="2059" w:author="anna.resch88@gmail.com" w:date="2022-01-03T10:44:00Z">
        <w:r w:rsidR="00E43283" w:rsidRPr="009A1C08" w:rsidDel="0073781D">
          <w:rPr>
            <w:rFonts w:ascii="Times New Roman" w:hAnsi="Times New Roman" w:cs="Times New Roman"/>
            <w:sz w:val="24"/>
            <w:szCs w:val="24"/>
            <w:lang w:val="en-US"/>
          </w:rPr>
          <w:delText>i</w:delText>
        </w:r>
      </w:del>
      <w:r w:rsidR="00E43283" w:rsidRPr="009A1C08">
        <w:rPr>
          <w:rFonts w:ascii="Times New Roman" w:hAnsi="Times New Roman" w:cs="Times New Roman"/>
          <w:sz w:val="24"/>
          <w:szCs w:val="24"/>
          <w:lang w:val="en-US"/>
        </w:rPr>
        <w:t>s still stable at 100 mm</w:t>
      </w:r>
      <w:del w:id="2060" w:author="anna.resch88@gmail.com" w:date="2022-01-03T10:44:00Z">
        <w:r w:rsidR="00E43283" w:rsidRPr="009A1C08" w:rsidDel="0073781D">
          <w:rPr>
            <w:rFonts w:ascii="Times New Roman" w:hAnsi="Times New Roman" w:cs="Times New Roman"/>
            <w:sz w:val="24"/>
            <w:szCs w:val="24"/>
            <w:lang w:val="en-US"/>
          </w:rPr>
          <w:delText xml:space="preserve"> </w:delText>
        </w:r>
      </w:del>
      <w:r w:rsidR="00A62315" w:rsidRPr="009A1C08">
        <w:rPr>
          <w:rFonts w:ascii="Times New Roman" w:hAnsi="Times New Roman" w:cs="Times New Roman"/>
          <w:sz w:val="24"/>
          <w:szCs w:val="24"/>
          <w:lang w:val="en-US"/>
        </w:rPr>
        <w:t>Hg</w:t>
      </w:r>
      <w:ins w:id="2061" w:author="anna.resch88@gmail.com" w:date="2022-01-03T10:44:00Z">
        <w:r w:rsidR="0073781D">
          <w:rPr>
            <w:rFonts w:ascii="Times New Roman" w:hAnsi="Times New Roman" w:cs="Times New Roman"/>
            <w:sz w:val="24"/>
            <w:szCs w:val="24"/>
            <w:lang w:val="en-US"/>
          </w:rPr>
          <w:t xml:space="preserve">, the maximum attainable </w:t>
        </w:r>
      </w:ins>
      <w:ins w:id="2062" w:author="anna.resch88@gmail.com" w:date="2022-01-03T10:45:00Z">
        <w:r w:rsidR="0073781D">
          <w:rPr>
            <w:rFonts w:ascii="Times New Roman" w:hAnsi="Times New Roman" w:cs="Times New Roman"/>
            <w:sz w:val="24"/>
            <w:szCs w:val="24"/>
            <w:lang w:val="en-US"/>
          </w:rPr>
          <w:t xml:space="preserve">pressure in the </w:t>
        </w:r>
      </w:ins>
      <w:ins w:id="2063" w:author="anna.resch88@gmail.com" w:date="2022-01-03T10:44:00Z">
        <w:r w:rsidR="0073781D">
          <w:rPr>
            <w:rFonts w:ascii="Times New Roman" w:hAnsi="Times New Roman" w:cs="Times New Roman"/>
            <w:sz w:val="24"/>
            <w:szCs w:val="24"/>
            <w:lang w:val="en-US"/>
          </w:rPr>
          <w:t>setup used</w:t>
        </w:r>
      </w:ins>
      <w:del w:id="2064" w:author="anna.resch88@gmail.com" w:date="2022-01-03T10:44:00Z">
        <w:r w:rsidR="00A62315" w:rsidRPr="009A1C08" w:rsidDel="0073781D">
          <w:rPr>
            <w:rFonts w:ascii="Times New Roman" w:hAnsi="Times New Roman" w:cs="Times New Roman"/>
            <w:sz w:val="24"/>
            <w:szCs w:val="24"/>
            <w:lang w:val="en-US"/>
          </w:rPr>
          <w:delText xml:space="preserve"> </w:delText>
        </w:r>
        <w:r w:rsidR="00E43283" w:rsidRPr="009A1C08" w:rsidDel="0073781D">
          <w:rPr>
            <w:rFonts w:ascii="Times New Roman" w:hAnsi="Times New Roman" w:cs="Times New Roman"/>
            <w:sz w:val="24"/>
            <w:szCs w:val="24"/>
            <w:lang w:val="en-US"/>
          </w:rPr>
          <w:delText>sealing a</w:delText>
        </w:r>
        <w:r w:rsidR="00EF43A2" w:rsidRPr="009A1C08" w:rsidDel="0073781D">
          <w:rPr>
            <w:rFonts w:ascii="Times New Roman" w:hAnsi="Times New Roman" w:cs="Times New Roman"/>
            <w:sz w:val="24"/>
            <w:szCs w:val="24"/>
            <w:lang w:val="en-US"/>
          </w:rPr>
          <w:delText>n</w:delText>
        </w:r>
        <w:r w:rsidR="00E43283" w:rsidRPr="009A1C08" w:rsidDel="0073781D">
          <w:rPr>
            <w:rFonts w:ascii="Times New Roman" w:hAnsi="Times New Roman" w:cs="Times New Roman"/>
            <w:sz w:val="24"/>
            <w:szCs w:val="24"/>
            <w:lang w:val="en-US"/>
          </w:rPr>
          <w:delText xml:space="preserve"> incision through the entire cornea</w:delText>
        </w:r>
      </w:del>
      <w:r w:rsidR="008141E3" w:rsidRPr="009A1C08">
        <w:rPr>
          <w:rFonts w:ascii="Times New Roman" w:hAnsi="Times New Roman" w:cs="Times New Roman"/>
          <w:sz w:val="24"/>
          <w:szCs w:val="24"/>
          <w:lang w:val="en-US"/>
        </w:rPr>
        <w:t xml:space="preserve">. </w:t>
      </w:r>
      <w:r w:rsidR="00AA618D" w:rsidRPr="009A1C08">
        <w:rPr>
          <w:rFonts w:ascii="Times New Roman" w:hAnsi="Times New Roman" w:cs="Times New Roman"/>
          <w:sz w:val="24"/>
          <w:szCs w:val="24"/>
          <w:lang w:val="en-US"/>
        </w:rPr>
        <w:t xml:space="preserve">At </w:t>
      </w:r>
      <w:r w:rsidR="006F2056" w:rsidRPr="009A1C08">
        <w:rPr>
          <w:rFonts w:ascii="Times New Roman" w:hAnsi="Times New Roman" w:cs="Times New Roman"/>
          <w:sz w:val="24"/>
          <w:szCs w:val="24"/>
          <w:lang w:val="en-US"/>
        </w:rPr>
        <w:t xml:space="preserve">intraocular </w:t>
      </w:r>
      <w:r w:rsidR="00AA618D" w:rsidRPr="009A1C08">
        <w:rPr>
          <w:rFonts w:ascii="Times New Roman" w:hAnsi="Times New Roman" w:cs="Times New Roman"/>
          <w:sz w:val="24"/>
          <w:szCs w:val="24"/>
          <w:lang w:val="en-US"/>
        </w:rPr>
        <w:t xml:space="preserve">pressures </w:t>
      </w:r>
      <w:r w:rsidR="0076614F" w:rsidRPr="009A1C08">
        <w:rPr>
          <w:rFonts w:ascii="Times New Roman" w:hAnsi="Times New Roman" w:cs="Times New Roman"/>
          <w:sz w:val="24"/>
          <w:szCs w:val="24"/>
          <w:lang w:val="en-US"/>
        </w:rPr>
        <w:t>near 10</w:t>
      </w:r>
      <w:r w:rsidR="00AA618D" w:rsidRPr="009A1C08">
        <w:rPr>
          <w:rFonts w:ascii="Times New Roman" w:hAnsi="Times New Roman" w:cs="Times New Roman"/>
          <w:sz w:val="24"/>
          <w:szCs w:val="24"/>
          <w:lang w:val="en-US"/>
        </w:rPr>
        <w:t xml:space="preserve">0 mmHg, liquid would rather </w:t>
      </w:r>
      <w:r w:rsidR="008D441A" w:rsidRPr="009A1C08">
        <w:rPr>
          <w:rFonts w:ascii="Times New Roman" w:hAnsi="Times New Roman" w:cs="Times New Roman"/>
          <w:sz w:val="24"/>
          <w:szCs w:val="24"/>
          <w:lang w:val="en-US"/>
        </w:rPr>
        <w:t xml:space="preserve">squirt </w:t>
      </w:r>
      <w:r w:rsidR="00AA618D" w:rsidRPr="009A1C08">
        <w:rPr>
          <w:rFonts w:ascii="Times New Roman" w:hAnsi="Times New Roman" w:cs="Times New Roman"/>
          <w:sz w:val="24"/>
          <w:szCs w:val="24"/>
          <w:lang w:val="en-US"/>
        </w:rPr>
        <w:t>through the paracentesis than breaking the hydrogel seal (</w:t>
      </w:r>
      <w:ins w:id="2065" w:author="Bizan N. Balzer" w:date="2021-10-07T23:10:00Z">
        <w:r w:rsidR="00622446" w:rsidRPr="006B33CB">
          <w:rPr>
            <w:rFonts w:ascii="Times New Roman" w:hAnsi="Times New Roman" w:cs="Times New Roman"/>
            <w:b/>
            <w:bCs/>
            <w:sz w:val="24"/>
            <w:szCs w:val="24"/>
            <w:highlight w:val="cyan"/>
            <w:lang w:val="en-US"/>
            <w:rPrChange w:id="2066" w:author="anna.resch88@gmail.com" w:date="2022-01-16T12:53:00Z">
              <w:rPr>
                <w:rFonts w:ascii="Times New Roman" w:hAnsi="Times New Roman" w:cs="Times New Roman"/>
                <w:sz w:val="24"/>
                <w:szCs w:val="24"/>
                <w:lang w:val="en-US"/>
              </w:rPr>
            </w:rPrChange>
          </w:rPr>
          <w:t>Figure 5 f</w:t>
        </w:r>
        <w:r w:rsidR="00622446">
          <w:rPr>
            <w:rFonts w:ascii="Times New Roman" w:hAnsi="Times New Roman" w:cs="Times New Roman"/>
            <w:sz w:val="24"/>
            <w:szCs w:val="24"/>
            <w:lang w:val="en-US"/>
          </w:rPr>
          <w:t xml:space="preserve"> and </w:t>
        </w:r>
      </w:ins>
      <w:r w:rsidR="00AB2235" w:rsidRPr="00C2561A">
        <w:rPr>
          <w:rFonts w:ascii="Times New Roman" w:hAnsi="Times New Roman" w:cs="Times New Roman"/>
          <w:b/>
          <w:bCs/>
          <w:sz w:val="24"/>
          <w:szCs w:val="24"/>
          <w:highlight w:val="cyan"/>
          <w:lang w:val="en-US"/>
          <w:rPrChange w:id="2067" w:author="anna.resch88@gmail.com" w:date="2022-01-05T11:22:00Z">
            <w:rPr>
              <w:rFonts w:ascii="Times New Roman" w:hAnsi="Times New Roman" w:cs="Times New Roman"/>
              <w:sz w:val="24"/>
              <w:szCs w:val="24"/>
              <w:lang w:val="en-US"/>
            </w:rPr>
          </w:rPrChange>
        </w:rPr>
        <w:t>S</w:t>
      </w:r>
      <w:r w:rsidR="00792B1E" w:rsidRPr="00C2561A">
        <w:rPr>
          <w:rFonts w:ascii="Times New Roman" w:hAnsi="Times New Roman" w:cs="Times New Roman"/>
          <w:b/>
          <w:bCs/>
          <w:sz w:val="24"/>
          <w:szCs w:val="24"/>
          <w:highlight w:val="cyan"/>
          <w:lang w:val="en-US"/>
          <w:rPrChange w:id="2068" w:author="anna.resch88@gmail.com" w:date="2022-01-05T11:22:00Z">
            <w:rPr>
              <w:rFonts w:ascii="Times New Roman" w:hAnsi="Times New Roman" w:cs="Times New Roman"/>
              <w:sz w:val="24"/>
              <w:szCs w:val="24"/>
              <w:lang w:val="en-US"/>
            </w:rPr>
          </w:rPrChange>
        </w:rPr>
        <w:t>I</w:t>
      </w:r>
      <w:r w:rsidR="00AB2235" w:rsidRPr="00C2561A">
        <w:rPr>
          <w:rFonts w:ascii="Times New Roman" w:hAnsi="Times New Roman" w:cs="Times New Roman"/>
          <w:b/>
          <w:bCs/>
          <w:sz w:val="24"/>
          <w:szCs w:val="24"/>
          <w:highlight w:val="cyan"/>
          <w:lang w:val="en-US"/>
          <w:rPrChange w:id="2069" w:author="anna.resch88@gmail.com" w:date="2022-01-05T11:22:00Z">
            <w:rPr>
              <w:rFonts w:ascii="Times New Roman" w:hAnsi="Times New Roman" w:cs="Times New Roman"/>
              <w:sz w:val="24"/>
              <w:szCs w:val="24"/>
              <w:lang w:val="en-US"/>
            </w:rPr>
          </w:rPrChange>
        </w:rPr>
        <w:t xml:space="preserve"> </w:t>
      </w:r>
      <w:r w:rsidR="007237EA" w:rsidRPr="00C2561A">
        <w:rPr>
          <w:rFonts w:ascii="Times New Roman" w:hAnsi="Times New Roman" w:cs="Times New Roman"/>
          <w:b/>
          <w:bCs/>
          <w:sz w:val="24"/>
          <w:szCs w:val="24"/>
          <w:highlight w:val="cyan"/>
          <w:lang w:val="en-US"/>
          <w:rPrChange w:id="2070" w:author="anna.resch88@gmail.com" w:date="2022-01-05T11:22:00Z">
            <w:rPr>
              <w:rFonts w:ascii="Times New Roman" w:hAnsi="Times New Roman" w:cs="Times New Roman"/>
              <w:sz w:val="24"/>
              <w:szCs w:val="24"/>
              <w:lang w:val="en-US"/>
            </w:rPr>
          </w:rPrChange>
        </w:rPr>
        <w:t>M</w:t>
      </w:r>
      <w:r w:rsidR="00AA618D" w:rsidRPr="00C2561A">
        <w:rPr>
          <w:rFonts w:ascii="Times New Roman" w:hAnsi="Times New Roman" w:cs="Times New Roman"/>
          <w:b/>
          <w:bCs/>
          <w:sz w:val="24"/>
          <w:szCs w:val="24"/>
          <w:highlight w:val="cyan"/>
          <w:lang w:val="en-US"/>
          <w:rPrChange w:id="2071" w:author="anna.resch88@gmail.com" w:date="2022-01-05T11:22:00Z">
            <w:rPr>
              <w:rFonts w:ascii="Times New Roman" w:hAnsi="Times New Roman" w:cs="Times New Roman"/>
              <w:sz w:val="24"/>
              <w:szCs w:val="24"/>
              <w:lang w:val="en-US"/>
            </w:rPr>
          </w:rPrChange>
        </w:rPr>
        <w:t>ovie</w:t>
      </w:r>
      <w:r w:rsidR="008141E3" w:rsidRPr="00C2561A">
        <w:rPr>
          <w:rFonts w:ascii="Times New Roman" w:hAnsi="Times New Roman" w:cs="Times New Roman"/>
          <w:b/>
          <w:bCs/>
          <w:sz w:val="24"/>
          <w:szCs w:val="24"/>
          <w:highlight w:val="cyan"/>
          <w:lang w:val="en-US"/>
          <w:rPrChange w:id="2072" w:author="anna.resch88@gmail.com" w:date="2022-01-05T11:22:00Z">
            <w:rPr>
              <w:rFonts w:ascii="Times New Roman" w:hAnsi="Times New Roman" w:cs="Times New Roman"/>
              <w:sz w:val="24"/>
              <w:szCs w:val="24"/>
              <w:lang w:val="en-US"/>
            </w:rPr>
          </w:rPrChange>
        </w:rPr>
        <w:t xml:space="preserve"> </w:t>
      </w:r>
      <w:r w:rsidR="0007593E" w:rsidRPr="00C2561A">
        <w:rPr>
          <w:rFonts w:ascii="Times New Roman" w:hAnsi="Times New Roman" w:cs="Times New Roman"/>
          <w:b/>
          <w:bCs/>
          <w:sz w:val="24"/>
          <w:szCs w:val="24"/>
          <w:highlight w:val="cyan"/>
          <w:lang w:val="en-US"/>
          <w:rPrChange w:id="2073" w:author="anna.resch88@gmail.com" w:date="2022-01-05T11:22:00Z">
            <w:rPr>
              <w:rFonts w:ascii="Times New Roman" w:hAnsi="Times New Roman" w:cs="Times New Roman"/>
              <w:sz w:val="24"/>
              <w:szCs w:val="24"/>
              <w:lang w:val="en-US"/>
            </w:rPr>
          </w:rPrChange>
        </w:rPr>
        <w:t>S-</w:t>
      </w:r>
      <w:r w:rsidR="008141E3" w:rsidRPr="00C2561A">
        <w:rPr>
          <w:rFonts w:ascii="Times New Roman" w:hAnsi="Times New Roman" w:cs="Times New Roman"/>
          <w:b/>
          <w:bCs/>
          <w:sz w:val="24"/>
          <w:szCs w:val="24"/>
          <w:highlight w:val="cyan"/>
          <w:lang w:val="en-US"/>
          <w:rPrChange w:id="2074" w:author="anna.resch88@gmail.com" w:date="2022-01-05T11:22:00Z">
            <w:rPr>
              <w:rFonts w:ascii="Times New Roman" w:hAnsi="Times New Roman" w:cs="Times New Roman"/>
              <w:sz w:val="24"/>
              <w:szCs w:val="24"/>
              <w:lang w:val="en-US"/>
            </w:rPr>
          </w:rPrChange>
        </w:rPr>
        <w:t>2</w:t>
      </w:r>
      <w:r w:rsidR="00AA618D" w:rsidRPr="009A1C08">
        <w:rPr>
          <w:rFonts w:ascii="Times New Roman" w:hAnsi="Times New Roman" w:cs="Times New Roman"/>
          <w:sz w:val="24"/>
          <w:szCs w:val="24"/>
          <w:lang w:val="en-US"/>
        </w:rPr>
        <w:t xml:space="preserve">). </w:t>
      </w:r>
    </w:p>
    <w:p w14:paraId="5F51847E" w14:textId="5554AD70" w:rsidR="005339D3" w:rsidRPr="009A1C08" w:rsidRDefault="005339D3" w:rsidP="008D5BD5">
      <w:pPr>
        <w:spacing w:line="360" w:lineRule="auto"/>
        <w:jc w:val="both"/>
        <w:rPr>
          <w:rFonts w:ascii="Times New Roman" w:hAnsi="Times New Roman" w:cs="Times New Roman"/>
          <w:lang w:val="en-US"/>
        </w:rPr>
      </w:pPr>
    </w:p>
    <w:p w14:paraId="17077340" w14:textId="4CB09BA5" w:rsidR="005339D3" w:rsidRPr="009A1C08" w:rsidRDefault="00CE744A">
      <w:pPr>
        <w:spacing w:line="360" w:lineRule="auto"/>
        <w:jc w:val="center"/>
        <w:rPr>
          <w:rFonts w:ascii="Times New Roman" w:hAnsi="Times New Roman" w:cs="Times New Roman"/>
          <w:lang w:val="en-US"/>
        </w:rPr>
        <w:pPrChange w:id="2075" w:author="Bizan N. Balzer" w:date="2021-10-07T22:15:00Z">
          <w:pPr>
            <w:spacing w:line="360" w:lineRule="auto"/>
            <w:jc w:val="both"/>
          </w:pPr>
        </w:pPrChange>
      </w:pPr>
      <w:r w:rsidRPr="009A1C08">
        <w:rPr>
          <w:rFonts w:ascii="Times New Roman" w:hAnsi="Times New Roman" w:cs="Times New Roman"/>
          <w:noProof/>
          <w:lang w:eastAsia="de-DE"/>
        </w:rPr>
        <w:lastRenderedPageBreak/>
        <w:drawing>
          <wp:inline distT="0" distB="0" distL="0" distR="0" wp14:anchorId="0A2D4FA8" wp14:editId="65242DC3">
            <wp:extent cx="3824584" cy="4328795"/>
            <wp:effectExtent l="0" t="0" r="1143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Figure 4_ANR&amp;MH_final-01 (4)B.png"/>
                    <pic:cNvPicPr/>
                  </pic:nvPicPr>
                  <pic:blipFill>
                    <a:blip r:embed="rId20">
                      <a:extLst>
                        <a:ext uri="{28A0092B-C50C-407E-A947-70E740481C1C}">
                          <a14:useLocalDpi xmlns:a14="http://schemas.microsoft.com/office/drawing/2010/main" val="0"/>
                        </a:ext>
                      </a:extLst>
                    </a:blip>
                    <a:stretch>
                      <a:fillRect/>
                    </a:stretch>
                  </pic:blipFill>
                  <pic:spPr>
                    <a:xfrm>
                      <a:off x="0" y="0"/>
                      <a:ext cx="3826305" cy="4330743"/>
                    </a:xfrm>
                    <a:prstGeom prst="rect">
                      <a:avLst/>
                    </a:prstGeom>
                  </pic:spPr>
                </pic:pic>
              </a:graphicData>
            </a:graphic>
          </wp:inline>
        </w:drawing>
      </w:r>
    </w:p>
    <w:p w14:paraId="153E4AA4" w14:textId="167D1250" w:rsidR="008141E3" w:rsidRPr="009A1C08" w:rsidRDefault="008141E3" w:rsidP="008D5BD5">
      <w:pPr>
        <w:spacing w:line="360" w:lineRule="auto"/>
        <w:jc w:val="both"/>
        <w:rPr>
          <w:rFonts w:ascii="Times New Roman" w:hAnsi="Times New Roman" w:cs="Times New Roman"/>
          <w:b/>
          <w:iCs/>
          <w:sz w:val="24"/>
          <w:szCs w:val="24"/>
          <w:lang w:val="en-US"/>
        </w:rPr>
      </w:pPr>
      <w:commentRangeStart w:id="2076"/>
      <w:r w:rsidRPr="009A1C08">
        <w:rPr>
          <w:rFonts w:ascii="Times New Roman" w:hAnsi="Times New Roman" w:cs="Times New Roman"/>
          <w:b/>
          <w:iCs/>
          <w:sz w:val="24"/>
          <w:szCs w:val="24"/>
          <w:lang w:val="en-US"/>
        </w:rPr>
        <w:t xml:space="preserve">Figure </w:t>
      </w:r>
      <w:commentRangeEnd w:id="2076"/>
      <w:r w:rsidR="00C2561A">
        <w:rPr>
          <w:rStyle w:val="Kommentarzeichen"/>
        </w:rPr>
        <w:commentReference w:id="2076"/>
      </w:r>
      <w:r w:rsidR="00AA3BEB" w:rsidRPr="009A1C08">
        <w:rPr>
          <w:rFonts w:ascii="Times New Roman" w:hAnsi="Times New Roman" w:cs="Times New Roman"/>
          <w:b/>
          <w:iCs/>
          <w:sz w:val="24"/>
          <w:szCs w:val="24"/>
          <w:lang w:val="en-US"/>
        </w:rPr>
        <w:t>5</w:t>
      </w:r>
      <w:r w:rsidR="0076614F" w:rsidRPr="009A1C08">
        <w:rPr>
          <w:rFonts w:ascii="Times New Roman" w:hAnsi="Times New Roman" w:cs="Times New Roman"/>
          <w:b/>
          <w:iCs/>
          <w:sz w:val="24"/>
          <w:szCs w:val="24"/>
          <w:lang w:val="en-US"/>
        </w:rPr>
        <w:t xml:space="preserve">: </w:t>
      </w:r>
      <w:r w:rsidR="0092756B" w:rsidRPr="00C2561A">
        <w:rPr>
          <w:rFonts w:ascii="Times New Roman" w:hAnsi="Times New Roman" w:cs="Times New Roman"/>
          <w:iCs/>
          <w:sz w:val="24"/>
          <w:szCs w:val="24"/>
          <w:lang w:val="en-US"/>
        </w:rPr>
        <w:t>U</w:t>
      </w:r>
      <w:ins w:id="2077" w:author="anna.resch88@gmail.com" w:date="2022-01-05T11:22:00Z">
        <w:r w:rsidR="00C2561A" w:rsidRPr="00C2561A">
          <w:rPr>
            <w:rFonts w:ascii="Times New Roman" w:hAnsi="Times New Roman" w:cs="Times New Roman"/>
            <w:iCs/>
            <w:sz w:val="24"/>
            <w:szCs w:val="24"/>
            <w:lang w:val="en-US"/>
            <w:rPrChange w:id="2078" w:author="anna.resch88@gmail.com" w:date="2022-01-05T11:23:00Z">
              <w:rPr>
                <w:rFonts w:ascii="Times New Roman" w:hAnsi="Times New Roman" w:cs="Times New Roman"/>
                <w:iCs/>
                <w:sz w:val="24"/>
                <w:szCs w:val="24"/>
                <w:highlight w:val="magenta"/>
                <w:lang w:val="en-US"/>
              </w:rPr>
            </w:rPrChange>
          </w:rPr>
          <w:t>L</w:t>
        </w:r>
      </w:ins>
      <w:ins w:id="2079" w:author="anna.resch88@gmail.com" w:date="2022-01-16T12:53:00Z">
        <w:r w:rsidR="006B33CB">
          <w:rPr>
            <w:rFonts w:ascii="Times New Roman" w:hAnsi="Times New Roman" w:cs="Times New Roman"/>
            <w:iCs/>
            <w:sz w:val="24"/>
            <w:szCs w:val="24"/>
            <w:lang w:val="en-US"/>
          </w:rPr>
          <w:t>U</w:t>
        </w:r>
      </w:ins>
      <w:del w:id="2080" w:author="anna.resch88@gmail.com" w:date="2022-01-05T11:22:00Z">
        <w:r w:rsidR="0092756B" w:rsidRPr="00C2561A" w:rsidDel="00C2561A">
          <w:rPr>
            <w:rFonts w:ascii="Times New Roman" w:hAnsi="Times New Roman" w:cs="Times New Roman"/>
            <w:iCs/>
            <w:sz w:val="24"/>
            <w:szCs w:val="24"/>
            <w:lang w:val="en-US"/>
          </w:rPr>
          <w:delText>L</w:delText>
        </w:r>
      </w:del>
      <w:del w:id="2081" w:author="anna.resch88@gmail.com" w:date="2022-01-04T18:18:00Z">
        <w:r w:rsidR="0092756B" w:rsidRPr="00C2561A" w:rsidDel="007249E8">
          <w:rPr>
            <w:rFonts w:ascii="Times New Roman" w:hAnsi="Times New Roman" w:cs="Times New Roman"/>
            <w:iCs/>
            <w:sz w:val="24"/>
            <w:szCs w:val="24"/>
            <w:lang w:val="en-US"/>
          </w:rPr>
          <w:delText>D-ELP-ULD</w:delText>
        </w:r>
      </w:del>
      <w:del w:id="2082" w:author="anna.resch88@gmail.com" w:date="2022-01-03T10:46:00Z">
        <w:r w:rsidR="006B28AA" w:rsidRPr="00C2561A" w:rsidDel="000451AB">
          <w:rPr>
            <w:rFonts w:ascii="Times New Roman" w:hAnsi="Times New Roman" w:cs="Times New Roman"/>
            <w:iCs/>
            <w:sz w:val="24"/>
            <w:szCs w:val="24"/>
            <w:lang w:val="en-US"/>
          </w:rPr>
          <w:delText xml:space="preserve"> (BioUltr</w:delText>
        </w:r>
        <w:r w:rsidR="009F66CF" w:rsidRPr="00C2561A" w:rsidDel="000451AB">
          <w:rPr>
            <w:rFonts w:ascii="Times New Roman" w:hAnsi="Times New Roman" w:cs="Times New Roman"/>
            <w:iCs/>
            <w:sz w:val="24"/>
            <w:szCs w:val="24"/>
            <w:lang w:val="en-US"/>
          </w:rPr>
          <w:delText>a</w:delText>
        </w:r>
        <w:r w:rsidR="006B28AA" w:rsidRPr="00C2561A" w:rsidDel="000451AB">
          <w:rPr>
            <w:rFonts w:ascii="Times New Roman" w:hAnsi="Times New Roman" w:cs="Times New Roman"/>
            <w:iCs/>
            <w:sz w:val="24"/>
            <w:szCs w:val="24"/>
            <w:lang w:val="en-US"/>
          </w:rPr>
          <w:delText>Bond)</w:delText>
        </w:r>
      </w:del>
      <w:r w:rsidR="0092756B" w:rsidRPr="009A1C08">
        <w:rPr>
          <w:rFonts w:ascii="Times New Roman" w:hAnsi="Times New Roman" w:cs="Times New Roman"/>
          <w:iCs/>
          <w:sz w:val="24"/>
          <w:szCs w:val="24"/>
          <w:lang w:val="en-US"/>
        </w:rPr>
        <w:t xml:space="preserve"> hydrogels</w:t>
      </w:r>
      <w:r w:rsidR="006B28AA" w:rsidRPr="009A1C08">
        <w:rPr>
          <w:rFonts w:ascii="Times New Roman" w:hAnsi="Times New Roman" w:cs="Times New Roman"/>
          <w:iCs/>
          <w:sz w:val="24"/>
          <w:szCs w:val="24"/>
          <w:lang w:val="en-US"/>
        </w:rPr>
        <w:t xml:space="preserve"> </w:t>
      </w:r>
      <w:r w:rsidR="008D441A" w:rsidRPr="009A1C08">
        <w:rPr>
          <w:rFonts w:ascii="Times New Roman" w:hAnsi="Times New Roman" w:cs="Times New Roman"/>
          <w:iCs/>
          <w:sz w:val="24"/>
          <w:szCs w:val="24"/>
          <w:lang w:val="en-US"/>
        </w:rPr>
        <w:t>cover or</w:t>
      </w:r>
      <w:r w:rsidR="0092756B" w:rsidRPr="009A1C08">
        <w:rPr>
          <w:rFonts w:ascii="Times New Roman" w:hAnsi="Times New Roman" w:cs="Times New Roman"/>
          <w:iCs/>
          <w:sz w:val="24"/>
          <w:szCs w:val="24"/>
          <w:lang w:val="en-US"/>
        </w:rPr>
        <w:t xml:space="preserve"> seal corneal </w:t>
      </w:r>
      <w:r w:rsidR="008D441A" w:rsidRPr="009A1C08">
        <w:rPr>
          <w:rFonts w:ascii="Times New Roman" w:hAnsi="Times New Roman" w:cs="Times New Roman"/>
          <w:iCs/>
          <w:sz w:val="24"/>
          <w:szCs w:val="24"/>
          <w:lang w:val="en-US"/>
        </w:rPr>
        <w:t xml:space="preserve">wounds </w:t>
      </w:r>
      <w:r w:rsidR="0092756B" w:rsidRPr="009A1C08">
        <w:rPr>
          <w:rFonts w:ascii="Times New Roman" w:hAnsi="Times New Roman" w:cs="Times New Roman"/>
          <w:iCs/>
          <w:sz w:val="24"/>
          <w:szCs w:val="24"/>
          <w:lang w:val="en-US"/>
        </w:rPr>
        <w:t>effectively</w:t>
      </w:r>
      <w:r w:rsidR="0007593E" w:rsidRPr="009A1C08">
        <w:rPr>
          <w:rFonts w:ascii="Times New Roman" w:hAnsi="Times New Roman" w:cs="Times New Roman"/>
          <w:iCs/>
          <w:sz w:val="24"/>
          <w:szCs w:val="24"/>
          <w:lang w:val="en-US"/>
        </w:rPr>
        <w:t xml:space="preserve"> and demonstrate </w:t>
      </w:r>
      <w:del w:id="2083" w:author="anna.resch88@gmail.com" w:date="2022-01-03T10:46:00Z">
        <w:r w:rsidR="0007593E" w:rsidRPr="009A1C08" w:rsidDel="000451AB">
          <w:rPr>
            <w:rFonts w:ascii="Times New Roman" w:hAnsi="Times New Roman" w:cs="Times New Roman"/>
            <w:iCs/>
            <w:sz w:val="24"/>
            <w:szCs w:val="24"/>
            <w:lang w:val="en-US"/>
          </w:rPr>
          <w:delText xml:space="preserve">extremely </w:delText>
        </w:r>
      </w:del>
      <w:r w:rsidR="0007593E" w:rsidRPr="009A1C08">
        <w:rPr>
          <w:rFonts w:ascii="Times New Roman" w:hAnsi="Times New Roman" w:cs="Times New Roman"/>
          <w:iCs/>
          <w:sz w:val="24"/>
          <w:szCs w:val="24"/>
          <w:lang w:val="en-US"/>
        </w:rPr>
        <w:t>high adhesion to corneal surface</w:t>
      </w:r>
      <w:r w:rsidRPr="009A1C08">
        <w:rPr>
          <w:rFonts w:ascii="Times New Roman" w:hAnsi="Times New Roman" w:cs="Times New Roman"/>
          <w:iCs/>
          <w:sz w:val="24"/>
          <w:szCs w:val="24"/>
          <w:lang w:val="en-US"/>
        </w:rPr>
        <w:t xml:space="preserve">. </w:t>
      </w:r>
      <w:moveFromRangeStart w:id="2084" w:author="Bizan N. Balzer" w:date="2021-10-05T00:56:00Z" w:name="move84287776"/>
      <w:moveFrom w:id="2085" w:author="Bizan N. Balzer" w:date="2021-10-05T00:56:00Z">
        <w:r w:rsidR="00EE0F2E" w:rsidRPr="009A1C08" w:rsidDel="007C095B">
          <w:rPr>
            <w:rFonts w:ascii="Times New Roman" w:hAnsi="Times New Roman" w:cs="Times New Roman"/>
            <w:iCs/>
            <w:sz w:val="24"/>
            <w:szCs w:val="24"/>
            <w:lang w:val="en-US"/>
          </w:rPr>
          <w:t>W</w:t>
        </w:r>
        <w:r w:rsidR="006F2056" w:rsidRPr="009A1C08" w:rsidDel="007C095B">
          <w:rPr>
            <w:rFonts w:ascii="Times New Roman" w:hAnsi="Times New Roman" w:cs="Times New Roman"/>
            <w:iCs/>
            <w:sz w:val="24"/>
            <w:szCs w:val="24"/>
            <w:lang w:val="en-US"/>
          </w:rPr>
          <w:t>e used extracted porcine eyes and ULD-V40-ULD hydrogels (20</w:t>
        </w:r>
        <w:r w:rsidR="00992B2C" w:rsidRPr="009A1C08" w:rsidDel="007C095B">
          <w:rPr>
            <w:rFonts w:ascii="Times New Roman" w:hAnsi="Times New Roman" w:cs="Times New Roman"/>
            <w:iCs/>
            <w:sz w:val="24"/>
            <w:szCs w:val="24"/>
            <w:lang w:val="en-US"/>
          </w:rPr>
          <w:t xml:space="preserve"> </w:t>
        </w:r>
        <w:r w:rsidR="006F2056" w:rsidRPr="009A1C08" w:rsidDel="007C095B">
          <w:rPr>
            <w:rFonts w:ascii="Times New Roman" w:hAnsi="Times New Roman" w:cs="Times New Roman"/>
            <w:iCs/>
            <w:sz w:val="24"/>
            <w:szCs w:val="24"/>
            <w:lang w:val="en-US"/>
          </w:rPr>
          <w:t xml:space="preserve">% protein, </w:t>
        </w:r>
        <w:r w:rsidR="0042323A" w:rsidRPr="009A1C08" w:rsidDel="007C095B">
          <w:rPr>
            <w:rFonts w:ascii="Times New Roman" w:hAnsi="Times New Roman" w:cs="Times New Roman"/>
            <w:iCs/>
            <w:sz w:val="24"/>
            <w:szCs w:val="24"/>
            <w:lang w:val="en-US"/>
          </w:rPr>
          <w:t xml:space="preserve">2.5 mM </w:t>
        </w:r>
        <w:r w:rsidR="006F2056" w:rsidRPr="009A1C08" w:rsidDel="007C095B">
          <w:rPr>
            <w:rFonts w:ascii="Times New Roman" w:hAnsi="Times New Roman" w:cs="Times New Roman"/>
            <w:iCs/>
            <w:sz w:val="24"/>
            <w:szCs w:val="24"/>
            <w:lang w:val="en-US"/>
          </w:rPr>
          <w:t>riboflavin</w:t>
        </w:r>
        <w:r w:rsidR="00DA5ECD" w:rsidRPr="009A1C08" w:rsidDel="007C095B">
          <w:rPr>
            <w:rFonts w:ascii="Times New Roman" w:hAnsi="Times New Roman" w:cs="Times New Roman"/>
            <w:iCs/>
            <w:sz w:val="24"/>
            <w:szCs w:val="24"/>
            <w:lang w:val="en-US"/>
          </w:rPr>
          <w:t>,</w:t>
        </w:r>
        <w:r w:rsidR="006F2056" w:rsidRPr="009A1C08" w:rsidDel="007C095B">
          <w:rPr>
            <w:rFonts w:ascii="Times New Roman" w:hAnsi="Times New Roman" w:cs="Times New Roman"/>
            <w:iCs/>
            <w:sz w:val="24"/>
            <w:szCs w:val="24"/>
            <w:lang w:val="en-US"/>
          </w:rPr>
          <w:t xml:space="preserve"> 30 mM APS, </w:t>
        </w:r>
        <w:r w:rsidR="0007593E" w:rsidRPr="009A1C08" w:rsidDel="007C095B">
          <w:rPr>
            <w:rFonts w:ascii="Times New Roman" w:hAnsi="Times New Roman" w:cs="Times New Roman"/>
            <w:iCs/>
            <w:sz w:val="24"/>
            <w:szCs w:val="24"/>
            <w:lang w:val="en-US"/>
          </w:rPr>
          <w:t xml:space="preserve">duration of </w:t>
        </w:r>
        <w:r w:rsidR="00992B2C" w:rsidRPr="009A1C08" w:rsidDel="007C095B">
          <w:rPr>
            <w:rFonts w:ascii="Times New Roman" w:hAnsi="Times New Roman" w:cs="Times New Roman"/>
            <w:iCs/>
            <w:sz w:val="24"/>
            <w:szCs w:val="24"/>
            <w:lang w:val="en-US"/>
          </w:rPr>
          <w:t xml:space="preserve">exposure </w:t>
        </w:r>
        <w:r w:rsidR="006F2056" w:rsidRPr="009A1C08" w:rsidDel="007C095B">
          <w:rPr>
            <w:rFonts w:ascii="Times New Roman" w:hAnsi="Times New Roman" w:cs="Times New Roman"/>
            <w:iCs/>
            <w:sz w:val="24"/>
            <w:szCs w:val="24"/>
            <w:lang w:val="en-US"/>
          </w:rPr>
          <w:t>30 seconds</w:t>
        </w:r>
        <w:r w:rsidR="00AF66E5" w:rsidRPr="009A1C08" w:rsidDel="007C095B">
          <w:rPr>
            <w:rFonts w:ascii="Times New Roman" w:hAnsi="Times New Roman" w:cs="Times New Roman"/>
            <w:iCs/>
            <w:sz w:val="24"/>
            <w:szCs w:val="24"/>
            <w:lang w:val="en-US"/>
          </w:rPr>
          <w:t xml:space="preserve">, </w:t>
        </w:r>
        <w:r w:rsidR="00793837" w:rsidRPr="009A1C08" w:rsidDel="007C095B">
          <w:rPr>
            <w:rFonts w:ascii="Times New Roman" w:hAnsi="Times New Roman" w:cs="Times New Roman"/>
            <w:iCs/>
            <w:sz w:val="24"/>
            <w:szCs w:val="24"/>
            <w:lang w:val="en-US"/>
          </w:rPr>
          <w:t xml:space="preserve">total </w:t>
        </w:r>
        <w:r w:rsidR="00992B2C" w:rsidRPr="009A1C08" w:rsidDel="007C095B">
          <w:rPr>
            <w:rFonts w:ascii="Times New Roman" w:hAnsi="Times New Roman" w:cs="Times New Roman"/>
            <w:iCs/>
            <w:sz w:val="24"/>
            <w:szCs w:val="24"/>
            <w:lang w:val="en-US"/>
          </w:rPr>
          <w:t xml:space="preserve">exposure </w:t>
        </w:r>
        <w:r w:rsidR="006F2056" w:rsidRPr="009A1C08" w:rsidDel="007C095B">
          <w:rPr>
            <w:rFonts w:ascii="Times New Roman" w:hAnsi="Times New Roman" w:cs="Times New Roman"/>
            <w:iCs/>
            <w:sz w:val="24"/>
            <w:szCs w:val="24"/>
            <w:lang w:val="en-US"/>
          </w:rPr>
          <w:t xml:space="preserve">energy </w:t>
        </w:r>
        <w:r w:rsidR="00992B2C" w:rsidRPr="009A1C08" w:rsidDel="007C095B">
          <w:rPr>
            <w:rFonts w:ascii="Times New Roman" w:hAnsi="Times New Roman" w:cs="Times New Roman"/>
            <w:iCs/>
            <w:sz w:val="24"/>
            <w:szCs w:val="24"/>
            <w:lang w:val="en-US"/>
          </w:rPr>
          <w:t xml:space="preserve">density </w:t>
        </w:r>
        <w:r w:rsidR="006F2056" w:rsidRPr="009A1C08" w:rsidDel="007C095B">
          <w:rPr>
            <w:rFonts w:ascii="Times New Roman" w:hAnsi="Times New Roman" w:cs="Times New Roman"/>
            <w:iCs/>
            <w:sz w:val="24"/>
            <w:szCs w:val="24"/>
            <w:lang w:val="en-US"/>
          </w:rPr>
          <w:t>5.8 J/cm²</w:t>
        </w:r>
        <w:r w:rsidR="0007593E" w:rsidRPr="009A1C08" w:rsidDel="007C095B">
          <w:rPr>
            <w:rFonts w:ascii="Times New Roman" w:hAnsi="Times New Roman" w:cs="Times New Roman"/>
            <w:iCs/>
            <w:sz w:val="24"/>
            <w:szCs w:val="24"/>
            <w:lang w:val="en-US"/>
          </w:rPr>
          <w:t>)</w:t>
        </w:r>
        <w:r w:rsidR="006F2056" w:rsidRPr="009A1C08" w:rsidDel="007C095B">
          <w:rPr>
            <w:rFonts w:ascii="Times New Roman" w:hAnsi="Times New Roman" w:cs="Times New Roman"/>
            <w:iCs/>
            <w:sz w:val="24"/>
            <w:szCs w:val="24"/>
            <w:lang w:val="en-US"/>
          </w:rPr>
          <w:t>. The</w:t>
        </w:r>
        <w:r w:rsidR="001F0A2C" w:rsidRPr="009A1C08" w:rsidDel="007C095B">
          <w:rPr>
            <w:rFonts w:ascii="Times New Roman" w:hAnsi="Times New Roman" w:cs="Times New Roman"/>
            <w:sz w:val="24"/>
            <w:szCs w:val="24"/>
            <w:lang w:val="en-US"/>
          </w:rPr>
          <w:t xml:space="preserve"> ULU</w:t>
        </w:r>
        <w:r w:rsidR="006F2056" w:rsidRPr="009A1C08" w:rsidDel="007C095B">
          <w:rPr>
            <w:rFonts w:ascii="Times New Roman" w:hAnsi="Times New Roman" w:cs="Times New Roman"/>
            <w:iCs/>
            <w:sz w:val="24"/>
            <w:szCs w:val="24"/>
            <w:lang w:val="en-US"/>
          </w:rPr>
          <w:t>-solution was prepared freshly before each application and 2-3 µl were applied.</w:t>
        </w:r>
        <w:r w:rsidR="003355A4" w:rsidRPr="009A1C08" w:rsidDel="007C095B">
          <w:rPr>
            <w:rFonts w:ascii="Times New Roman" w:hAnsi="Times New Roman" w:cs="Times New Roman"/>
            <w:iCs/>
            <w:sz w:val="24"/>
            <w:szCs w:val="24"/>
            <w:lang w:val="en-US"/>
          </w:rPr>
          <w:t xml:space="preserve"> </w:t>
        </w:r>
      </w:moveFrom>
      <w:moveFromRangeEnd w:id="2084"/>
      <w:r w:rsidR="003355A4" w:rsidRPr="009A1C08">
        <w:rPr>
          <w:rFonts w:ascii="Times New Roman" w:hAnsi="Times New Roman" w:cs="Times New Roman"/>
          <w:b/>
          <w:iCs/>
          <w:sz w:val="24"/>
          <w:szCs w:val="24"/>
          <w:lang w:val="en-US"/>
        </w:rPr>
        <w:t>a</w:t>
      </w:r>
      <w:r w:rsidR="003355A4" w:rsidRPr="009A1C08">
        <w:rPr>
          <w:rFonts w:ascii="Times New Roman" w:hAnsi="Times New Roman" w:cs="Times New Roman"/>
          <w:iCs/>
          <w:sz w:val="24"/>
          <w:szCs w:val="24"/>
          <w:lang w:val="en-US"/>
        </w:rPr>
        <w:t xml:space="preserve">) Scheme of the eye – side view. </w:t>
      </w:r>
      <w:r w:rsidR="003355A4" w:rsidRPr="009A1C08">
        <w:rPr>
          <w:rFonts w:ascii="Times New Roman" w:hAnsi="Times New Roman" w:cs="Times New Roman"/>
          <w:b/>
          <w:iCs/>
          <w:sz w:val="24"/>
          <w:szCs w:val="24"/>
          <w:lang w:val="en-US"/>
        </w:rPr>
        <w:t>b</w:t>
      </w:r>
      <w:r w:rsidR="003355A4" w:rsidRPr="009A1C08">
        <w:rPr>
          <w:rFonts w:ascii="Times New Roman" w:hAnsi="Times New Roman" w:cs="Times New Roman"/>
          <w:iCs/>
          <w:sz w:val="24"/>
          <w:szCs w:val="24"/>
          <w:lang w:val="en-US"/>
        </w:rPr>
        <w:t>) Scheme of the ey</w:t>
      </w:r>
      <w:r w:rsidR="006B28AA" w:rsidRPr="009A1C08">
        <w:rPr>
          <w:rFonts w:ascii="Times New Roman" w:hAnsi="Times New Roman" w:cs="Times New Roman"/>
          <w:iCs/>
          <w:sz w:val="24"/>
          <w:szCs w:val="24"/>
          <w:lang w:val="en-US"/>
        </w:rPr>
        <w:t xml:space="preserve">e </w:t>
      </w:r>
      <w:r w:rsidR="003355A4" w:rsidRPr="009A1C08">
        <w:rPr>
          <w:rFonts w:ascii="Times New Roman" w:hAnsi="Times New Roman" w:cs="Times New Roman"/>
          <w:iCs/>
          <w:sz w:val="24"/>
          <w:szCs w:val="24"/>
          <w:lang w:val="en-US"/>
        </w:rPr>
        <w:t>schematically visualizing a full</w:t>
      </w:r>
      <w:ins w:id="2086" w:author="anna.resch88@gmail.com" w:date="2022-01-03T10:46:00Z">
        <w:r w:rsidR="000451AB">
          <w:rPr>
            <w:rFonts w:ascii="Times New Roman" w:hAnsi="Times New Roman" w:cs="Times New Roman"/>
            <w:iCs/>
            <w:sz w:val="24"/>
            <w:szCs w:val="24"/>
            <w:lang w:val="en-US"/>
          </w:rPr>
          <w:t>-</w:t>
        </w:r>
      </w:ins>
      <w:del w:id="2087" w:author="anna.resch88@gmail.com" w:date="2022-01-03T10:46:00Z">
        <w:r w:rsidR="003355A4" w:rsidRPr="009A1C08" w:rsidDel="000451AB">
          <w:rPr>
            <w:rFonts w:ascii="Times New Roman" w:hAnsi="Times New Roman" w:cs="Times New Roman"/>
            <w:iCs/>
            <w:sz w:val="24"/>
            <w:szCs w:val="24"/>
            <w:lang w:val="en-US"/>
          </w:rPr>
          <w:delText xml:space="preserve"> </w:delText>
        </w:r>
      </w:del>
      <w:r w:rsidR="003355A4" w:rsidRPr="009A1C08">
        <w:rPr>
          <w:rFonts w:ascii="Times New Roman" w:hAnsi="Times New Roman" w:cs="Times New Roman"/>
          <w:iCs/>
          <w:sz w:val="24"/>
          <w:szCs w:val="24"/>
          <w:lang w:val="en-US"/>
        </w:rPr>
        <w:t>thickness corneal incision</w:t>
      </w:r>
      <w:r w:rsidR="006B28AA" w:rsidRPr="009A1C08">
        <w:rPr>
          <w:rFonts w:ascii="Times New Roman" w:hAnsi="Times New Roman" w:cs="Times New Roman"/>
          <w:iCs/>
          <w:sz w:val="24"/>
          <w:szCs w:val="24"/>
          <w:lang w:val="en-US"/>
        </w:rPr>
        <w:t xml:space="preserve"> as experimentally treated</w:t>
      </w:r>
      <w:r w:rsidR="003355A4" w:rsidRPr="009A1C08">
        <w:rPr>
          <w:rFonts w:ascii="Times New Roman" w:hAnsi="Times New Roman" w:cs="Times New Roman"/>
          <w:iCs/>
          <w:sz w:val="24"/>
          <w:szCs w:val="24"/>
          <w:lang w:val="en-US"/>
        </w:rPr>
        <w:t xml:space="preserve"> in </w:t>
      </w:r>
      <w:r w:rsidR="003355A4" w:rsidRPr="00AF2431">
        <w:rPr>
          <w:rFonts w:ascii="Times New Roman" w:hAnsi="Times New Roman" w:cs="Times New Roman"/>
          <w:b/>
          <w:iCs/>
          <w:sz w:val="24"/>
          <w:szCs w:val="24"/>
          <w:highlight w:val="darkCyan"/>
          <w:lang w:val="en-US"/>
          <w:rPrChange w:id="2088" w:author="anna.resch88@gmail.com" w:date="2022-01-05T11:26:00Z">
            <w:rPr>
              <w:rFonts w:ascii="Times New Roman" w:hAnsi="Times New Roman" w:cs="Times New Roman"/>
              <w:b/>
              <w:iCs/>
              <w:sz w:val="24"/>
              <w:szCs w:val="24"/>
              <w:lang w:val="en-US"/>
            </w:rPr>
          </w:rPrChange>
        </w:rPr>
        <w:t>d</w:t>
      </w:r>
      <w:r w:rsidR="003355A4" w:rsidRPr="00AF2431">
        <w:rPr>
          <w:rFonts w:ascii="Times New Roman" w:hAnsi="Times New Roman" w:cs="Times New Roman"/>
          <w:iCs/>
          <w:sz w:val="24"/>
          <w:szCs w:val="24"/>
          <w:highlight w:val="darkCyan"/>
          <w:lang w:val="en-US"/>
          <w:rPrChange w:id="2089" w:author="anna.resch88@gmail.com" w:date="2022-01-05T11:26:00Z">
            <w:rPr>
              <w:rFonts w:ascii="Times New Roman" w:hAnsi="Times New Roman" w:cs="Times New Roman"/>
              <w:iCs/>
              <w:sz w:val="24"/>
              <w:szCs w:val="24"/>
              <w:lang w:val="en-US"/>
            </w:rPr>
          </w:rPrChange>
        </w:rPr>
        <w:t>)</w:t>
      </w:r>
      <w:r w:rsidR="003355A4" w:rsidRPr="009A1C08">
        <w:rPr>
          <w:rFonts w:ascii="Times New Roman" w:hAnsi="Times New Roman" w:cs="Times New Roman"/>
          <w:iCs/>
          <w:sz w:val="24"/>
          <w:szCs w:val="24"/>
          <w:lang w:val="en-US"/>
        </w:rPr>
        <w:t>.</w:t>
      </w:r>
      <w:r w:rsidR="006F2056" w:rsidRPr="009A1C08">
        <w:rPr>
          <w:rFonts w:ascii="Times New Roman" w:hAnsi="Times New Roman" w:cs="Times New Roman"/>
          <w:iCs/>
          <w:sz w:val="24"/>
          <w:szCs w:val="24"/>
          <w:lang w:val="en-US"/>
        </w:rPr>
        <w:t xml:space="preserve"> </w:t>
      </w:r>
      <w:r w:rsidR="003355A4" w:rsidRPr="009A1C08">
        <w:rPr>
          <w:rFonts w:ascii="Times New Roman" w:hAnsi="Times New Roman" w:cs="Times New Roman"/>
          <w:b/>
          <w:iCs/>
          <w:sz w:val="24"/>
          <w:szCs w:val="24"/>
          <w:lang w:val="en-US"/>
        </w:rPr>
        <w:t>c</w:t>
      </w:r>
      <w:r w:rsidR="0092756B" w:rsidRPr="009A1C08">
        <w:rPr>
          <w:rFonts w:ascii="Times New Roman" w:hAnsi="Times New Roman" w:cs="Times New Roman"/>
          <w:iCs/>
          <w:sz w:val="24"/>
          <w:szCs w:val="24"/>
          <w:lang w:val="en-US"/>
        </w:rPr>
        <w:t xml:space="preserve">) </w:t>
      </w:r>
      <w:r w:rsidR="006F2056" w:rsidRPr="009A1C08">
        <w:rPr>
          <w:rFonts w:ascii="Times New Roman" w:hAnsi="Times New Roman" w:cs="Times New Roman"/>
          <w:iCs/>
          <w:sz w:val="24"/>
          <w:szCs w:val="24"/>
          <w:lang w:val="en-US"/>
        </w:rPr>
        <w:t>Eye</w:t>
      </w:r>
      <w:r w:rsidRPr="009A1C08">
        <w:rPr>
          <w:rFonts w:ascii="Times New Roman" w:hAnsi="Times New Roman" w:cs="Times New Roman"/>
          <w:iCs/>
          <w:sz w:val="24"/>
          <w:szCs w:val="24"/>
          <w:lang w:val="en-US"/>
        </w:rPr>
        <w:t xml:space="preserve"> with inflicted </w:t>
      </w:r>
      <w:r w:rsidR="008D441A" w:rsidRPr="009A1C08">
        <w:rPr>
          <w:rFonts w:ascii="Times New Roman" w:hAnsi="Times New Roman" w:cs="Times New Roman"/>
          <w:iCs/>
          <w:sz w:val="24"/>
          <w:szCs w:val="24"/>
          <w:lang w:val="en-US"/>
        </w:rPr>
        <w:t xml:space="preserve">ulcer-like </w:t>
      </w:r>
      <w:r w:rsidRPr="009A1C08">
        <w:rPr>
          <w:rFonts w:ascii="Times New Roman" w:hAnsi="Times New Roman" w:cs="Times New Roman"/>
          <w:iCs/>
          <w:sz w:val="24"/>
          <w:szCs w:val="24"/>
          <w:lang w:val="en-US"/>
        </w:rPr>
        <w:t xml:space="preserve">stromal </w:t>
      </w:r>
      <w:r w:rsidR="008D441A" w:rsidRPr="009A1C08">
        <w:rPr>
          <w:rFonts w:ascii="Times New Roman" w:hAnsi="Times New Roman" w:cs="Times New Roman"/>
          <w:iCs/>
          <w:sz w:val="24"/>
          <w:szCs w:val="24"/>
          <w:lang w:val="en-US"/>
        </w:rPr>
        <w:t>wound</w:t>
      </w:r>
      <w:r w:rsidR="00E53E03" w:rsidRPr="009A1C08">
        <w:rPr>
          <w:rFonts w:ascii="Times New Roman" w:hAnsi="Times New Roman" w:cs="Times New Roman"/>
          <w:iCs/>
          <w:sz w:val="24"/>
          <w:szCs w:val="24"/>
          <w:lang w:val="en-US"/>
        </w:rPr>
        <w:t xml:space="preserve"> (</w:t>
      </w:r>
      <w:r w:rsidR="00E53E03" w:rsidRPr="00AF2431">
        <w:rPr>
          <w:rFonts w:ascii="Times New Roman" w:hAnsi="Times New Roman" w:cs="Times New Roman"/>
          <w:iCs/>
          <w:sz w:val="24"/>
          <w:szCs w:val="24"/>
          <w:highlight w:val="darkCyan"/>
          <w:lang w:val="en-US"/>
          <w:rPrChange w:id="2090" w:author="anna.resch88@gmail.com" w:date="2022-01-05T11:26:00Z">
            <w:rPr>
              <w:rFonts w:ascii="Times New Roman" w:hAnsi="Times New Roman" w:cs="Times New Roman"/>
              <w:iCs/>
              <w:sz w:val="24"/>
              <w:szCs w:val="24"/>
              <w:lang w:val="en-US"/>
            </w:rPr>
          </w:rPrChange>
        </w:rPr>
        <w:t xml:space="preserve">scheme in </w:t>
      </w:r>
      <w:r w:rsidR="00E53E03" w:rsidRPr="00AF2431">
        <w:rPr>
          <w:rFonts w:ascii="Times New Roman" w:hAnsi="Times New Roman" w:cs="Times New Roman"/>
          <w:b/>
          <w:iCs/>
          <w:sz w:val="24"/>
          <w:szCs w:val="24"/>
          <w:highlight w:val="darkCyan"/>
          <w:lang w:val="en-US"/>
          <w:rPrChange w:id="2091" w:author="anna.resch88@gmail.com" w:date="2022-01-05T11:26:00Z">
            <w:rPr>
              <w:rFonts w:ascii="Times New Roman" w:hAnsi="Times New Roman" w:cs="Times New Roman"/>
              <w:b/>
              <w:iCs/>
              <w:sz w:val="24"/>
              <w:szCs w:val="24"/>
              <w:lang w:val="en-US"/>
            </w:rPr>
          </w:rPrChange>
        </w:rPr>
        <w:t>e</w:t>
      </w:r>
      <w:r w:rsidR="00E53E03" w:rsidRPr="00AF2431">
        <w:rPr>
          <w:rFonts w:ascii="Times New Roman" w:hAnsi="Times New Roman" w:cs="Times New Roman"/>
          <w:iCs/>
          <w:sz w:val="24"/>
          <w:szCs w:val="24"/>
          <w:highlight w:val="darkCyan"/>
          <w:lang w:val="en-US"/>
          <w:rPrChange w:id="2092" w:author="anna.resch88@gmail.com" w:date="2022-01-05T11:26:00Z">
            <w:rPr>
              <w:rFonts w:ascii="Times New Roman" w:hAnsi="Times New Roman" w:cs="Times New Roman"/>
              <w:iCs/>
              <w:sz w:val="24"/>
              <w:szCs w:val="24"/>
              <w:lang w:val="en-US"/>
            </w:rPr>
          </w:rPrChange>
        </w:rPr>
        <w:t>), left column</w:t>
      </w:r>
      <w:r w:rsidR="00E53E03" w:rsidRPr="009A1C08">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 in part de-epithelialized</w:t>
      </w:r>
      <w:r w:rsidR="0092756B" w:rsidRPr="009A1C08">
        <w:rPr>
          <w:rFonts w:ascii="Times New Roman" w:hAnsi="Times New Roman" w:cs="Times New Roman"/>
          <w:iCs/>
          <w:sz w:val="24"/>
          <w:szCs w:val="24"/>
          <w:lang w:val="en-US"/>
        </w:rPr>
        <w:t>; top: b</w:t>
      </w:r>
      <w:r w:rsidRPr="009A1C08">
        <w:rPr>
          <w:rFonts w:ascii="Times New Roman" w:hAnsi="Times New Roman" w:cs="Times New Roman"/>
          <w:iCs/>
          <w:sz w:val="24"/>
          <w:szCs w:val="24"/>
          <w:lang w:val="en-US"/>
        </w:rPr>
        <w:t>efor</w:t>
      </w:r>
      <w:r w:rsidR="0092756B" w:rsidRPr="009A1C08">
        <w:rPr>
          <w:rFonts w:ascii="Times New Roman" w:hAnsi="Times New Roman" w:cs="Times New Roman"/>
          <w:iCs/>
          <w:sz w:val="24"/>
          <w:szCs w:val="24"/>
          <w:lang w:val="en-US"/>
        </w:rPr>
        <w:t>e treatment; bottom: after</w:t>
      </w:r>
      <w:r w:rsidR="006F2056" w:rsidRPr="009A1C08">
        <w:rPr>
          <w:rFonts w:ascii="Times New Roman" w:hAnsi="Times New Roman" w:cs="Times New Roman"/>
          <w:iCs/>
          <w:sz w:val="24"/>
          <w:szCs w:val="24"/>
          <w:lang w:val="en-US"/>
        </w:rPr>
        <w:t xml:space="preserve"> </w:t>
      </w:r>
      <w:r w:rsidR="0092756B" w:rsidRPr="009A1C08">
        <w:rPr>
          <w:rFonts w:ascii="Times New Roman" w:hAnsi="Times New Roman" w:cs="Times New Roman"/>
          <w:iCs/>
          <w:sz w:val="24"/>
          <w:szCs w:val="24"/>
          <w:lang w:val="en-US"/>
        </w:rPr>
        <w:t xml:space="preserve">filling the defect with </w:t>
      </w:r>
      <w:r w:rsidR="006F2056" w:rsidRPr="009A1C08">
        <w:rPr>
          <w:rFonts w:ascii="Times New Roman" w:hAnsi="Times New Roman" w:cs="Times New Roman"/>
          <w:iCs/>
          <w:sz w:val="24"/>
          <w:szCs w:val="24"/>
          <w:lang w:val="en-US"/>
        </w:rPr>
        <w:t xml:space="preserve">hydrogel and </w:t>
      </w:r>
      <w:r w:rsidR="003355A4" w:rsidRPr="009A1C08">
        <w:rPr>
          <w:rFonts w:ascii="Times New Roman" w:hAnsi="Times New Roman" w:cs="Times New Roman"/>
          <w:iCs/>
          <w:sz w:val="24"/>
          <w:szCs w:val="24"/>
          <w:lang w:val="en-US"/>
        </w:rPr>
        <w:t>photo</w:t>
      </w:r>
      <w:r w:rsidR="006F2056" w:rsidRPr="009A1C08">
        <w:rPr>
          <w:rFonts w:ascii="Times New Roman" w:hAnsi="Times New Roman" w:cs="Times New Roman"/>
          <w:iCs/>
          <w:sz w:val="24"/>
          <w:szCs w:val="24"/>
          <w:lang w:val="en-US"/>
        </w:rPr>
        <w:t xml:space="preserve">crosslinking. </w:t>
      </w:r>
      <w:moveToRangeStart w:id="2093" w:author="Bizan N. Balzer" w:date="2021-10-05T00:56:00Z" w:name="move84287776"/>
      <w:moveTo w:id="2094" w:author="Bizan N. Balzer" w:date="2021-10-05T00:56:00Z">
        <w:r w:rsidR="007C095B" w:rsidRPr="009A1C08">
          <w:rPr>
            <w:rFonts w:ascii="Times New Roman" w:hAnsi="Times New Roman" w:cs="Times New Roman"/>
            <w:iCs/>
            <w:sz w:val="24"/>
            <w:szCs w:val="24"/>
            <w:lang w:val="en-US"/>
          </w:rPr>
          <w:t xml:space="preserve">We used </w:t>
        </w:r>
        <w:proofErr w:type="gramStart"/>
        <w:r w:rsidR="007C095B" w:rsidRPr="009A1C08">
          <w:rPr>
            <w:rFonts w:ascii="Times New Roman" w:hAnsi="Times New Roman" w:cs="Times New Roman"/>
            <w:iCs/>
            <w:sz w:val="24"/>
            <w:szCs w:val="24"/>
            <w:lang w:val="en-US"/>
          </w:rPr>
          <w:t>extracted</w:t>
        </w:r>
        <w:proofErr w:type="gramEnd"/>
        <w:r w:rsidR="007C095B" w:rsidRPr="009A1C08">
          <w:rPr>
            <w:rFonts w:ascii="Times New Roman" w:hAnsi="Times New Roman" w:cs="Times New Roman"/>
            <w:iCs/>
            <w:sz w:val="24"/>
            <w:szCs w:val="24"/>
            <w:lang w:val="en-US"/>
          </w:rPr>
          <w:t xml:space="preserve"> porcine eyes and ULD-V40-ULD hydrogels (20 % protein, 2.5 mM riboflavin, 30 mM APS, duration of exposure 30 seconds, total exposure energy density 5.8 J/cm²). The</w:t>
        </w:r>
        <w:r w:rsidR="007C095B" w:rsidRPr="009A1C08">
          <w:rPr>
            <w:rFonts w:ascii="Times New Roman" w:hAnsi="Times New Roman" w:cs="Times New Roman"/>
            <w:sz w:val="24"/>
            <w:szCs w:val="24"/>
            <w:lang w:val="en-US"/>
          </w:rPr>
          <w:t xml:space="preserve"> ULU</w:t>
        </w:r>
      </w:moveTo>
      <w:ins w:id="2095" w:author="anna.resch88@gmail.com" w:date="2022-01-04T18:18:00Z">
        <w:r w:rsidR="007249E8">
          <w:rPr>
            <w:rFonts w:ascii="Times New Roman" w:hAnsi="Times New Roman" w:cs="Times New Roman"/>
            <w:iCs/>
            <w:sz w:val="24"/>
            <w:szCs w:val="24"/>
            <w:lang w:val="en-US"/>
          </w:rPr>
          <w:t xml:space="preserve"> </w:t>
        </w:r>
      </w:ins>
      <w:moveTo w:id="2096" w:author="Bizan N. Balzer" w:date="2021-10-05T00:56:00Z">
        <w:del w:id="2097" w:author="anna.resch88@gmail.com" w:date="2022-01-04T18:18:00Z">
          <w:r w:rsidR="007C095B" w:rsidRPr="009A1C08" w:rsidDel="007249E8">
            <w:rPr>
              <w:rFonts w:ascii="Times New Roman" w:hAnsi="Times New Roman" w:cs="Times New Roman"/>
              <w:iCs/>
              <w:sz w:val="24"/>
              <w:szCs w:val="24"/>
              <w:lang w:val="en-US"/>
            </w:rPr>
            <w:delText>-</w:delText>
          </w:r>
        </w:del>
        <w:r w:rsidR="007C095B" w:rsidRPr="009A1C08">
          <w:rPr>
            <w:rFonts w:ascii="Times New Roman" w:hAnsi="Times New Roman" w:cs="Times New Roman"/>
            <w:iCs/>
            <w:sz w:val="24"/>
            <w:szCs w:val="24"/>
            <w:lang w:val="en-US"/>
          </w:rPr>
          <w:t>solution was prepared freshly before each application and 2-3 µ</w:t>
        </w:r>
      </w:moveTo>
      <w:ins w:id="2098" w:author="anna.resch88@gmail.com" w:date="2022-01-04T18:18:00Z">
        <w:r w:rsidR="007249E8">
          <w:rPr>
            <w:rFonts w:ascii="Times New Roman" w:hAnsi="Times New Roman" w:cs="Times New Roman"/>
            <w:iCs/>
            <w:sz w:val="24"/>
            <w:szCs w:val="24"/>
            <w:lang w:val="en-US"/>
          </w:rPr>
          <w:t>L</w:t>
        </w:r>
      </w:ins>
      <w:moveTo w:id="2099" w:author="Bizan N. Balzer" w:date="2021-10-05T00:56:00Z">
        <w:del w:id="2100" w:author="anna.resch88@gmail.com" w:date="2022-01-04T18:18:00Z">
          <w:r w:rsidR="007C095B" w:rsidRPr="009A1C08" w:rsidDel="007249E8">
            <w:rPr>
              <w:rFonts w:ascii="Times New Roman" w:hAnsi="Times New Roman" w:cs="Times New Roman"/>
              <w:iCs/>
              <w:sz w:val="24"/>
              <w:szCs w:val="24"/>
              <w:lang w:val="en-US"/>
            </w:rPr>
            <w:delText>l</w:delText>
          </w:r>
        </w:del>
        <w:r w:rsidR="007C095B" w:rsidRPr="009A1C08">
          <w:rPr>
            <w:rFonts w:ascii="Times New Roman" w:hAnsi="Times New Roman" w:cs="Times New Roman"/>
            <w:iCs/>
            <w:sz w:val="24"/>
            <w:szCs w:val="24"/>
            <w:lang w:val="en-US"/>
          </w:rPr>
          <w:t xml:space="preserve"> were applied. </w:t>
        </w:r>
      </w:moveTo>
      <w:moveToRangeEnd w:id="2093"/>
      <w:r w:rsidR="0092756B" w:rsidRPr="009A1C08">
        <w:rPr>
          <w:rFonts w:ascii="Times New Roman" w:hAnsi="Times New Roman" w:cs="Times New Roman"/>
          <w:iCs/>
          <w:sz w:val="24"/>
          <w:szCs w:val="24"/>
          <w:lang w:val="en-US"/>
        </w:rPr>
        <w:t xml:space="preserve">The defect was incubated with 50 mM riboflavin for 3 minutes prior to filling it. </w:t>
      </w:r>
      <w:r w:rsidR="00E565C0" w:rsidRPr="009A1C08">
        <w:rPr>
          <w:rFonts w:ascii="Times New Roman" w:hAnsi="Times New Roman" w:cs="Times New Roman"/>
          <w:iCs/>
          <w:sz w:val="24"/>
          <w:szCs w:val="24"/>
          <w:lang w:val="en-US"/>
        </w:rPr>
        <w:t xml:space="preserve">After illumination, the defect </w:t>
      </w:r>
      <w:ins w:id="2101" w:author="anna.resch88@gmail.com" w:date="2022-01-05T11:27:00Z">
        <w:r w:rsidR="00AF2431">
          <w:rPr>
            <w:rFonts w:ascii="Times New Roman" w:hAnsi="Times New Roman" w:cs="Times New Roman"/>
            <w:iCs/>
            <w:sz w:val="24"/>
            <w:szCs w:val="24"/>
            <w:lang w:val="en-US"/>
          </w:rPr>
          <w:t>wa</w:t>
        </w:r>
      </w:ins>
      <w:del w:id="2102" w:author="anna.resch88@gmail.com" w:date="2022-01-05T11:27:00Z">
        <w:r w:rsidR="00E565C0" w:rsidRPr="009A1C08" w:rsidDel="00AF2431">
          <w:rPr>
            <w:rFonts w:ascii="Times New Roman" w:hAnsi="Times New Roman" w:cs="Times New Roman"/>
            <w:iCs/>
            <w:sz w:val="24"/>
            <w:szCs w:val="24"/>
            <w:lang w:val="en-US"/>
          </w:rPr>
          <w:delText>i</w:delText>
        </w:r>
      </w:del>
      <w:r w:rsidR="00E565C0" w:rsidRPr="009A1C08">
        <w:rPr>
          <w:rFonts w:ascii="Times New Roman" w:hAnsi="Times New Roman" w:cs="Times New Roman"/>
          <w:iCs/>
          <w:sz w:val="24"/>
          <w:szCs w:val="24"/>
          <w:lang w:val="en-US"/>
        </w:rPr>
        <w:t>s filled seamlessly with a strongly adhesive</w:t>
      </w:r>
      <w:del w:id="2103" w:author="anna.resch88@gmail.com" w:date="2022-01-03T10:47:00Z">
        <w:r w:rsidR="00E565C0" w:rsidRPr="009A1C08" w:rsidDel="000451AB">
          <w:rPr>
            <w:rFonts w:ascii="Times New Roman" w:hAnsi="Times New Roman" w:cs="Times New Roman"/>
            <w:iCs/>
            <w:sz w:val="24"/>
            <w:szCs w:val="24"/>
            <w:lang w:val="en-US"/>
          </w:rPr>
          <w:delText>, transparent</w:delText>
        </w:r>
        <w:r w:rsidR="00992B2C" w:rsidRPr="009A1C08" w:rsidDel="000451AB">
          <w:rPr>
            <w:rFonts w:ascii="Times New Roman" w:hAnsi="Times New Roman" w:cs="Times New Roman"/>
            <w:iCs/>
            <w:sz w:val="24"/>
            <w:szCs w:val="24"/>
            <w:lang w:val="en-US"/>
          </w:rPr>
          <w:delText>,</w:delText>
        </w:r>
      </w:del>
      <w:r w:rsidR="00E565C0" w:rsidRPr="009A1C08">
        <w:rPr>
          <w:rFonts w:ascii="Times New Roman" w:hAnsi="Times New Roman" w:cs="Times New Roman"/>
          <w:iCs/>
          <w:sz w:val="24"/>
          <w:szCs w:val="24"/>
          <w:lang w:val="en-US"/>
        </w:rPr>
        <w:t xml:space="preserve"> and mechanically stable hydrogel. </w:t>
      </w:r>
      <w:r w:rsidR="003355A4" w:rsidRPr="009A1C08">
        <w:rPr>
          <w:rFonts w:ascii="Times New Roman" w:hAnsi="Times New Roman" w:cs="Times New Roman"/>
          <w:b/>
          <w:iCs/>
          <w:sz w:val="24"/>
          <w:szCs w:val="24"/>
          <w:lang w:val="en-US"/>
        </w:rPr>
        <w:t>d</w:t>
      </w:r>
      <w:r w:rsidR="0092756B" w:rsidRPr="009A1C08">
        <w:rPr>
          <w:rFonts w:ascii="Times New Roman" w:hAnsi="Times New Roman" w:cs="Times New Roman"/>
          <w:iCs/>
          <w:sz w:val="24"/>
          <w:szCs w:val="24"/>
          <w:lang w:val="en-US"/>
        </w:rPr>
        <w:t xml:space="preserve">) </w:t>
      </w:r>
      <w:r w:rsidR="006F2056" w:rsidRPr="009A1C08">
        <w:rPr>
          <w:rFonts w:ascii="Times New Roman" w:hAnsi="Times New Roman" w:cs="Times New Roman"/>
          <w:iCs/>
          <w:sz w:val="24"/>
          <w:szCs w:val="24"/>
          <w:lang w:val="en-US"/>
        </w:rPr>
        <w:t>Eye</w:t>
      </w:r>
      <w:r w:rsidR="0092756B" w:rsidRPr="009A1C08">
        <w:rPr>
          <w:rFonts w:ascii="Times New Roman" w:hAnsi="Times New Roman" w:cs="Times New Roman"/>
          <w:iCs/>
          <w:sz w:val="24"/>
          <w:szCs w:val="24"/>
          <w:lang w:val="en-US"/>
        </w:rPr>
        <w:t xml:space="preserve"> with inflicted </w:t>
      </w:r>
      <w:r w:rsidR="00B607F5" w:rsidRPr="009A1C08">
        <w:rPr>
          <w:rFonts w:ascii="Times New Roman" w:hAnsi="Times New Roman" w:cs="Times New Roman"/>
          <w:iCs/>
          <w:sz w:val="24"/>
          <w:szCs w:val="24"/>
          <w:lang w:val="en-US"/>
        </w:rPr>
        <w:t xml:space="preserve">full-thickness </w:t>
      </w:r>
      <w:r w:rsidR="0092756B" w:rsidRPr="009A1C08">
        <w:rPr>
          <w:rFonts w:ascii="Times New Roman" w:hAnsi="Times New Roman" w:cs="Times New Roman"/>
          <w:iCs/>
          <w:sz w:val="24"/>
          <w:szCs w:val="24"/>
          <w:lang w:val="en-US"/>
        </w:rPr>
        <w:t>cornea</w:t>
      </w:r>
      <w:r w:rsidR="006F2056" w:rsidRPr="009A1C08">
        <w:rPr>
          <w:rFonts w:ascii="Times New Roman" w:hAnsi="Times New Roman" w:cs="Times New Roman"/>
          <w:iCs/>
          <w:sz w:val="24"/>
          <w:szCs w:val="24"/>
          <w:lang w:val="en-US"/>
        </w:rPr>
        <w:t>l</w:t>
      </w:r>
      <w:r w:rsidR="0092756B" w:rsidRPr="009A1C08">
        <w:rPr>
          <w:rFonts w:ascii="Times New Roman" w:hAnsi="Times New Roman" w:cs="Times New Roman"/>
          <w:iCs/>
          <w:sz w:val="24"/>
          <w:szCs w:val="24"/>
          <w:lang w:val="en-US"/>
        </w:rPr>
        <w:t xml:space="preserve"> incision of 2.2 mm length</w:t>
      </w:r>
      <w:r w:rsidR="00F22C43" w:rsidRPr="009A1C08">
        <w:rPr>
          <w:rFonts w:ascii="Times New Roman" w:hAnsi="Times New Roman" w:cs="Times New Roman"/>
          <w:iCs/>
          <w:sz w:val="24"/>
          <w:szCs w:val="24"/>
          <w:lang w:val="en-US"/>
        </w:rPr>
        <w:t xml:space="preserve"> (</w:t>
      </w:r>
      <w:r w:rsidR="00F22C43" w:rsidRPr="00AF2431">
        <w:rPr>
          <w:rFonts w:ascii="Times New Roman" w:hAnsi="Times New Roman" w:cs="Times New Roman"/>
          <w:iCs/>
          <w:sz w:val="24"/>
          <w:szCs w:val="24"/>
          <w:highlight w:val="darkCyan"/>
          <w:lang w:val="en-US"/>
          <w:rPrChange w:id="2104" w:author="anna.resch88@gmail.com" w:date="2022-01-05T11:27:00Z">
            <w:rPr>
              <w:rFonts w:ascii="Times New Roman" w:hAnsi="Times New Roman" w:cs="Times New Roman"/>
              <w:iCs/>
              <w:sz w:val="24"/>
              <w:szCs w:val="24"/>
              <w:lang w:val="en-US"/>
            </w:rPr>
          </w:rPrChange>
        </w:rPr>
        <w:t>scheme in e), right column</w:t>
      </w:r>
      <w:r w:rsidR="00F22C43" w:rsidRPr="009A1C08">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w:t>
      </w:r>
      <w:r w:rsidR="0092756B" w:rsidRPr="009A1C08">
        <w:rPr>
          <w:rFonts w:ascii="Times New Roman" w:hAnsi="Times New Roman" w:cs="Times New Roman"/>
          <w:iCs/>
          <w:sz w:val="24"/>
          <w:szCs w:val="24"/>
          <w:lang w:val="en-US"/>
        </w:rPr>
        <w:t xml:space="preserve"> </w:t>
      </w:r>
      <w:r w:rsidR="00555C26" w:rsidRPr="009A1C08">
        <w:rPr>
          <w:rFonts w:ascii="Times New Roman" w:hAnsi="Times New Roman" w:cs="Times New Roman"/>
          <w:iCs/>
          <w:sz w:val="24"/>
          <w:szCs w:val="24"/>
          <w:lang w:val="en-US"/>
        </w:rPr>
        <w:t>A</w:t>
      </w:r>
      <w:r w:rsidR="0092756B" w:rsidRPr="009A1C08">
        <w:rPr>
          <w:rFonts w:ascii="Times New Roman" w:hAnsi="Times New Roman" w:cs="Times New Roman"/>
          <w:iCs/>
          <w:sz w:val="24"/>
          <w:szCs w:val="24"/>
          <w:lang w:val="en-US"/>
        </w:rPr>
        <w:t xml:space="preserve"> small amount of air was </w:t>
      </w:r>
      <w:r w:rsidR="008D441A" w:rsidRPr="009A1C08">
        <w:rPr>
          <w:rFonts w:ascii="Times New Roman" w:hAnsi="Times New Roman" w:cs="Times New Roman"/>
          <w:iCs/>
          <w:sz w:val="24"/>
          <w:szCs w:val="24"/>
          <w:lang w:val="en-US"/>
        </w:rPr>
        <w:t xml:space="preserve">injected </w:t>
      </w:r>
      <w:r w:rsidR="0092756B" w:rsidRPr="009A1C08">
        <w:rPr>
          <w:rFonts w:ascii="Times New Roman" w:hAnsi="Times New Roman" w:cs="Times New Roman"/>
          <w:iCs/>
          <w:sz w:val="24"/>
          <w:szCs w:val="24"/>
          <w:lang w:val="en-US"/>
        </w:rPr>
        <w:t xml:space="preserve">through a paracentesis to prevent liquid from leakage. </w:t>
      </w:r>
      <w:r w:rsidR="006F2056" w:rsidRPr="0091370C">
        <w:rPr>
          <w:rFonts w:ascii="Times New Roman" w:hAnsi="Times New Roman" w:cs="Times New Roman"/>
          <w:iCs/>
          <w:sz w:val="24"/>
          <w:szCs w:val="24"/>
          <w:lang w:val="en-US"/>
        </w:rPr>
        <w:t xml:space="preserve">A </w:t>
      </w:r>
      <w:r w:rsidR="003355A4" w:rsidRPr="0091370C">
        <w:rPr>
          <w:rFonts w:ascii="Times New Roman" w:hAnsi="Times New Roman" w:cs="Times New Roman"/>
          <w:iCs/>
          <w:sz w:val="24"/>
          <w:szCs w:val="24"/>
          <w:lang w:val="en-US"/>
        </w:rPr>
        <w:t xml:space="preserve">crosslinked </w:t>
      </w:r>
      <w:del w:id="2105" w:author="anna.resch88@gmail.com" w:date="2022-01-03T10:47:00Z">
        <w:r w:rsidR="008D1CA7" w:rsidRPr="0091370C" w:rsidDel="000451AB">
          <w:rPr>
            <w:rFonts w:ascii="Times New Roman" w:hAnsi="Times New Roman" w:cs="Times New Roman"/>
            <w:iCs/>
            <w:sz w:val="24"/>
            <w:szCs w:val="24"/>
            <w:lang w:val="en-US"/>
          </w:rPr>
          <w:delText xml:space="preserve">BioUltraBond </w:delText>
        </w:r>
      </w:del>
      <w:ins w:id="2106" w:author="anna.resch88@gmail.com" w:date="2022-01-03T10:47:00Z">
        <w:r w:rsidR="000451AB" w:rsidRPr="0091370C">
          <w:rPr>
            <w:rFonts w:ascii="Times New Roman" w:hAnsi="Times New Roman" w:cs="Times New Roman"/>
            <w:iCs/>
            <w:sz w:val="24"/>
            <w:szCs w:val="24"/>
            <w:lang w:val="en-US"/>
          </w:rPr>
          <w:t xml:space="preserve">ULU </w:t>
        </w:r>
      </w:ins>
      <w:r w:rsidR="0092756B" w:rsidRPr="0091370C">
        <w:rPr>
          <w:rFonts w:ascii="Times New Roman" w:hAnsi="Times New Roman" w:cs="Times New Roman"/>
          <w:iCs/>
          <w:sz w:val="24"/>
          <w:szCs w:val="24"/>
          <w:lang w:val="en-US"/>
        </w:rPr>
        <w:t>film</w:t>
      </w:r>
      <w:r w:rsidR="006F2056" w:rsidRPr="0091370C">
        <w:rPr>
          <w:rFonts w:ascii="Times New Roman" w:hAnsi="Times New Roman" w:cs="Times New Roman"/>
          <w:iCs/>
          <w:sz w:val="24"/>
          <w:szCs w:val="24"/>
          <w:lang w:val="en-US"/>
        </w:rPr>
        <w:t xml:space="preserve"> (the same hydrogel as used for filling and sealing defects)</w:t>
      </w:r>
      <w:r w:rsidR="0092756B" w:rsidRPr="0091370C">
        <w:rPr>
          <w:rFonts w:ascii="Times New Roman" w:hAnsi="Times New Roman" w:cs="Times New Roman"/>
          <w:iCs/>
          <w:sz w:val="24"/>
          <w:szCs w:val="24"/>
          <w:lang w:val="en-US"/>
        </w:rPr>
        <w:t xml:space="preserve"> with a punch</w:t>
      </w:r>
      <w:r w:rsidR="008D441A" w:rsidRPr="0091370C">
        <w:rPr>
          <w:rFonts w:ascii="Times New Roman" w:hAnsi="Times New Roman" w:cs="Times New Roman"/>
          <w:iCs/>
          <w:sz w:val="24"/>
          <w:szCs w:val="24"/>
          <w:lang w:val="en-US"/>
        </w:rPr>
        <w:t>ed hole</w:t>
      </w:r>
      <w:r w:rsidR="0092756B" w:rsidRPr="0091370C">
        <w:rPr>
          <w:rFonts w:ascii="Times New Roman" w:hAnsi="Times New Roman" w:cs="Times New Roman"/>
          <w:iCs/>
          <w:sz w:val="24"/>
          <w:szCs w:val="24"/>
          <w:lang w:val="en-US"/>
        </w:rPr>
        <w:t xml:space="preserve"> of </w:t>
      </w:r>
      <w:r w:rsidR="0092756B" w:rsidRPr="0091370C">
        <w:rPr>
          <w:rFonts w:ascii="Times New Roman" w:hAnsi="Times New Roman" w:cs="Times New Roman"/>
          <w:iCs/>
          <w:sz w:val="24"/>
          <w:szCs w:val="24"/>
          <w:lang w:val="en-US"/>
        </w:rPr>
        <w:lastRenderedPageBreak/>
        <w:t>approximately 5 mm diameter w</w:t>
      </w:r>
      <w:r w:rsidR="006F2056" w:rsidRPr="0091370C">
        <w:rPr>
          <w:rFonts w:ascii="Times New Roman" w:hAnsi="Times New Roman" w:cs="Times New Roman"/>
          <w:iCs/>
          <w:sz w:val="24"/>
          <w:szCs w:val="24"/>
          <w:lang w:val="en-US"/>
        </w:rPr>
        <w:t>as</w:t>
      </w:r>
      <w:r w:rsidR="0092756B" w:rsidRPr="0091370C">
        <w:rPr>
          <w:rFonts w:ascii="Times New Roman" w:hAnsi="Times New Roman" w:cs="Times New Roman"/>
          <w:iCs/>
          <w:sz w:val="24"/>
          <w:szCs w:val="24"/>
          <w:lang w:val="en-US"/>
        </w:rPr>
        <w:t xml:space="preserve"> positioned </w:t>
      </w:r>
      <w:r w:rsidR="006F2056" w:rsidRPr="0091370C">
        <w:rPr>
          <w:rFonts w:ascii="Times New Roman" w:hAnsi="Times New Roman" w:cs="Times New Roman"/>
          <w:iCs/>
          <w:sz w:val="24"/>
          <w:szCs w:val="24"/>
          <w:lang w:val="en-US"/>
        </w:rPr>
        <w:t>around</w:t>
      </w:r>
      <w:r w:rsidR="0092756B" w:rsidRPr="0091370C">
        <w:rPr>
          <w:rFonts w:ascii="Times New Roman" w:hAnsi="Times New Roman" w:cs="Times New Roman"/>
          <w:iCs/>
          <w:sz w:val="24"/>
          <w:szCs w:val="24"/>
          <w:lang w:val="en-US"/>
        </w:rPr>
        <w:t xml:space="preserve"> the incision</w:t>
      </w:r>
      <w:r w:rsidR="008D441A" w:rsidRPr="0091370C">
        <w:rPr>
          <w:rFonts w:ascii="Times New Roman" w:hAnsi="Times New Roman" w:cs="Times New Roman"/>
          <w:iCs/>
          <w:sz w:val="24"/>
          <w:szCs w:val="24"/>
          <w:lang w:val="en-US"/>
        </w:rPr>
        <w:t xml:space="preserve"> as a ca</w:t>
      </w:r>
      <w:r w:rsidR="0033596F" w:rsidRPr="0091370C">
        <w:rPr>
          <w:rFonts w:ascii="Times New Roman" w:hAnsi="Times New Roman" w:cs="Times New Roman"/>
          <w:iCs/>
          <w:sz w:val="24"/>
          <w:szCs w:val="24"/>
          <w:lang w:val="en-US"/>
        </w:rPr>
        <w:t>s</w:t>
      </w:r>
      <w:r w:rsidR="008D441A" w:rsidRPr="0091370C">
        <w:rPr>
          <w:rFonts w:ascii="Times New Roman" w:hAnsi="Times New Roman" w:cs="Times New Roman"/>
          <w:iCs/>
          <w:sz w:val="24"/>
          <w:szCs w:val="24"/>
          <w:lang w:val="en-US"/>
        </w:rPr>
        <w:t xml:space="preserve">ting </w:t>
      </w:r>
      <w:r w:rsidR="00992B2C" w:rsidRPr="0091370C">
        <w:rPr>
          <w:rFonts w:ascii="Times New Roman" w:hAnsi="Times New Roman" w:cs="Times New Roman"/>
          <w:iCs/>
          <w:sz w:val="24"/>
          <w:szCs w:val="24"/>
          <w:lang w:val="en-US"/>
        </w:rPr>
        <w:t>mold</w:t>
      </w:r>
      <w:r w:rsidR="008D441A" w:rsidRPr="0091370C">
        <w:rPr>
          <w:rFonts w:ascii="Times New Roman" w:hAnsi="Times New Roman" w:cs="Times New Roman"/>
          <w:iCs/>
          <w:sz w:val="24"/>
          <w:szCs w:val="24"/>
          <w:lang w:val="en-US"/>
        </w:rPr>
        <w:t xml:space="preserve"> and</w:t>
      </w:r>
      <w:r w:rsidR="006F2056" w:rsidRPr="0091370C">
        <w:rPr>
          <w:rFonts w:ascii="Times New Roman" w:hAnsi="Times New Roman" w:cs="Times New Roman"/>
          <w:iCs/>
          <w:sz w:val="24"/>
          <w:szCs w:val="24"/>
          <w:lang w:val="en-US"/>
        </w:rPr>
        <w:t xml:space="preserve"> filled with </w:t>
      </w:r>
      <w:r w:rsidR="001F0A2C" w:rsidRPr="0091370C">
        <w:rPr>
          <w:rFonts w:ascii="Times New Roman" w:hAnsi="Times New Roman" w:cs="Times New Roman"/>
          <w:sz w:val="24"/>
          <w:szCs w:val="24"/>
          <w:lang w:val="en-US"/>
        </w:rPr>
        <w:t>ULU</w:t>
      </w:r>
      <w:ins w:id="2107" w:author="anna.resch88@gmail.com" w:date="2022-01-04T18:19:00Z">
        <w:r w:rsidR="007249E8" w:rsidRPr="0091370C">
          <w:rPr>
            <w:rFonts w:ascii="Times New Roman" w:hAnsi="Times New Roman" w:cs="Times New Roman"/>
            <w:iCs/>
            <w:sz w:val="24"/>
            <w:szCs w:val="24"/>
            <w:lang w:val="en-US"/>
          </w:rPr>
          <w:t xml:space="preserve"> </w:t>
        </w:r>
      </w:ins>
      <w:del w:id="2108" w:author="anna.resch88@gmail.com" w:date="2022-01-04T18:19:00Z">
        <w:r w:rsidR="006F2056" w:rsidRPr="0091370C" w:rsidDel="007249E8">
          <w:rPr>
            <w:rFonts w:ascii="Times New Roman" w:hAnsi="Times New Roman" w:cs="Times New Roman"/>
            <w:iCs/>
            <w:sz w:val="24"/>
            <w:szCs w:val="24"/>
            <w:lang w:val="en-US"/>
          </w:rPr>
          <w:delText>-</w:delText>
        </w:r>
      </w:del>
      <w:r w:rsidR="006F2056" w:rsidRPr="0091370C">
        <w:rPr>
          <w:rFonts w:ascii="Times New Roman" w:hAnsi="Times New Roman" w:cs="Times New Roman"/>
          <w:iCs/>
          <w:sz w:val="24"/>
          <w:szCs w:val="24"/>
          <w:lang w:val="en-US"/>
        </w:rPr>
        <w:t xml:space="preserve">solution </w:t>
      </w:r>
      <w:r w:rsidR="008D441A" w:rsidRPr="0091370C">
        <w:rPr>
          <w:rFonts w:ascii="Times New Roman" w:hAnsi="Times New Roman" w:cs="Times New Roman"/>
          <w:iCs/>
          <w:sz w:val="24"/>
          <w:szCs w:val="24"/>
          <w:lang w:val="en-US"/>
        </w:rPr>
        <w:t xml:space="preserve">which was </w:t>
      </w:r>
      <w:r w:rsidR="003355A4" w:rsidRPr="0091370C">
        <w:rPr>
          <w:rFonts w:ascii="Times New Roman" w:hAnsi="Times New Roman" w:cs="Times New Roman"/>
          <w:iCs/>
          <w:sz w:val="24"/>
          <w:szCs w:val="24"/>
          <w:lang w:val="en-US"/>
        </w:rPr>
        <w:t>illuminated</w:t>
      </w:r>
      <w:r w:rsidR="0033596F" w:rsidRPr="0091370C">
        <w:rPr>
          <w:rFonts w:ascii="Times New Roman" w:hAnsi="Times New Roman" w:cs="Times New Roman"/>
          <w:iCs/>
          <w:sz w:val="24"/>
          <w:szCs w:val="24"/>
          <w:lang w:val="en-US"/>
        </w:rPr>
        <w:t>, resulting in a</w:t>
      </w:r>
      <w:r w:rsidR="00393E8C" w:rsidRPr="0091370C">
        <w:rPr>
          <w:rFonts w:ascii="Times New Roman" w:hAnsi="Times New Roman" w:cs="Times New Roman"/>
          <w:iCs/>
          <w:sz w:val="24"/>
          <w:szCs w:val="24"/>
          <w:lang w:val="en-US"/>
        </w:rPr>
        <w:t>n adherent,</w:t>
      </w:r>
      <w:r w:rsidR="0033596F" w:rsidRPr="0091370C">
        <w:rPr>
          <w:rFonts w:ascii="Times New Roman" w:hAnsi="Times New Roman" w:cs="Times New Roman"/>
          <w:iCs/>
          <w:sz w:val="24"/>
          <w:szCs w:val="24"/>
          <w:lang w:val="en-US"/>
        </w:rPr>
        <w:t xml:space="preserve"> </w:t>
      </w:r>
      <w:commentRangeStart w:id="2109"/>
      <w:del w:id="2110" w:author="anna.resch88@gmail.com" w:date="2022-01-03T10:47:00Z">
        <w:r w:rsidR="00E565C0" w:rsidRPr="0091370C" w:rsidDel="000451AB">
          <w:rPr>
            <w:rFonts w:ascii="Times New Roman" w:hAnsi="Times New Roman" w:cs="Times New Roman"/>
            <w:iCs/>
            <w:sz w:val="24"/>
            <w:szCs w:val="24"/>
            <w:lang w:val="en-US"/>
          </w:rPr>
          <w:delText>transparent</w:delText>
        </w:r>
        <w:commentRangeEnd w:id="2109"/>
        <w:r w:rsidR="00266C7B" w:rsidRPr="0091370C" w:rsidDel="000451AB">
          <w:rPr>
            <w:rStyle w:val="Kommentarzeichen"/>
          </w:rPr>
          <w:commentReference w:id="2109"/>
        </w:r>
        <w:r w:rsidR="00E565C0" w:rsidRPr="0091370C" w:rsidDel="000451AB">
          <w:rPr>
            <w:rFonts w:ascii="Times New Roman" w:hAnsi="Times New Roman" w:cs="Times New Roman"/>
            <w:iCs/>
            <w:sz w:val="24"/>
            <w:szCs w:val="24"/>
            <w:lang w:val="en-US"/>
          </w:rPr>
          <w:delText xml:space="preserve">, </w:delText>
        </w:r>
      </w:del>
      <w:r w:rsidR="0033596F" w:rsidRPr="0091370C">
        <w:rPr>
          <w:rFonts w:ascii="Times New Roman" w:hAnsi="Times New Roman" w:cs="Times New Roman"/>
          <w:iCs/>
          <w:sz w:val="24"/>
          <w:szCs w:val="24"/>
          <w:lang w:val="en-US"/>
        </w:rPr>
        <w:t>crosslinked hydrogel patch</w:t>
      </w:r>
      <w:r w:rsidR="00B63C14" w:rsidRPr="0091370C">
        <w:rPr>
          <w:rFonts w:ascii="Times New Roman" w:hAnsi="Times New Roman" w:cs="Times New Roman"/>
          <w:iCs/>
          <w:sz w:val="24"/>
          <w:szCs w:val="24"/>
          <w:lang w:val="en-US"/>
        </w:rPr>
        <w:t>. The casting mold was subsequently removed</w:t>
      </w:r>
      <w:r w:rsidR="0033596F" w:rsidRPr="0091370C">
        <w:rPr>
          <w:rFonts w:ascii="Times New Roman" w:hAnsi="Times New Roman" w:cs="Times New Roman"/>
          <w:iCs/>
          <w:sz w:val="24"/>
          <w:szCs w:val="24"/>
          <w:lang w:val="en-US"/>
        </w:rPr>
        <w:t xml:space="preserve"> (see</w:t>
      </w:r>
      <w:r w:rsidR="0033596F" w:rsidRPr="009A1C08">
        <w:rPr>
          <w:rFonts w:ascii="Times New Roman" w:hAnsi="Times New Roman" w:cs="Times New Roman"/>
          <w:iCs/>
          <w:sz w:val="24"/>
          <w:szCs w:val="24"/>
          <w:lang w:val="en-US"/>
        </w:rPr>
        <w:t xml:space="preserve"> </w:t>
      </w:r>
      <w:del w:id="2111" w:author="Bizan N. Balzer" w:date="2021-10-05T00:56:00Z">
        <w:r w:rsidR="0042323A" w:rsidRPr="006B33CB" w:rsidDel="007C095B">
          <w:rPr>
            <w:rFonts w:ascii="Times New Roman" w:hAnsi="Times New Roman" w:cs="Times New Roman"/>
            <w:b/>
            <w:bCs/>
            <w:iCs/>
            <w:sz w:val="24"/>
            <w:szCs w:val="24"/>
            <w:highlight w:val="cyan"/>
            <w:lang w:val="en-US"/>
            <w:rPrChange w:id="2112" w:author="anna.resch88@gmail.com" w:date="2022-01-16T12:54:00Z">
              <w:rPr>
                <w:rFonts w:ascii="Times New Roman" w:hAnsi="Times New Roman" w:cs="Times New Roman"/>
                <w:iCs/>
                <w:sz w:val="24"/>
                <w:szCs w:val="24"/>
                <w:lang w:val="en-US"/>
              </w:rPr>
            </w:rPrChange>
          </w:rPr>
          <w:delText xml:space="preserve">Supplementary </w:delText>
        </w:r>
      </w:del>
      <w:r w:rsidR="0033596F" w:rsidRPr="006B33CB">
        <w:rPr>
          <w:rFonts w:ascii="Times New Roman" w:hAnsi="Times New Roman" w:cs="Times New Roman"/>
          <w:b/>
          <w:bCs/>
          <w:iCs/>
          <w:sz w:val="24"/>
          <w:szCs w:val="24"/>
          <w:highlight w:val="cyan"/>
          <w:lang w:val="en-US"/>
          <w:rPrChange w:id="2113" w:author="anna.resch88@gmail.com" w:date="2022-01-16T12:54:00Z">
            <w:rPr>
              <w:rFonts w:ascii="Times New Roman" w:hAnsi="Times New Roman" w:cs="Times New Roman"/>
              <w:iCs/>
              <w:sz w:val="24"/>
              <w:szCs w:val="24"/>
              <w:lang w:val="en-US"/>
            </w:rPr>
          </w:rPrChange>
        </w:rPr>
        <w:t>Figure S-1</w:t>
      </w:r>
      <w:ins w:id="2114" w:author="anna.resch88@gmail.com" w:date="2022-01-04T18:19:00Z">
        <w:r w:rsidR="007249E8" w:rsidRPr="006B33CB">
          <w:rPr>
            <w:rFonts w:ascii="Times New Roman" w:hAnsi="Times New Roman" w:cs="Times New Roman"/>
            <w:b/>
            <w:bCs/>
            <w:iCs/>
            <w:sz w:val="24"/>
            <w:szCs w:val="24"/>
            <w:highlight w:val="cyan"/>
            <w:lang w:val="en-US"/>
            <w:rPrChange w:id="2115" w:author="anna.resch88@gmail.com" w:date="2022-01-16T12:54:00Z">
              <w:rPr>
                <w:rFonts w:ascii="Times New Roman" w:hAnsi="Times New Roman" w:cs="Times New Roman"/>
                <w:iCs/>
                <w:sz w:val="24"/>
                <w:szCs w:val="24"/>
                <w:highlight w:val="cyan"/>
                <w:lang w:val="en-US"/>
              </w:rPr>
            </w:rPrChange>
          </w:rPr>
          <w:t>1</w:t>
        </w:r>
      </w:ins>
      <w:del w:id="2116" w:author="anna.resch88@gmail.com" w:date="2022-01-04T18:19:00Z">
        <w:r w:rsidR="00AA3BEB" w:rsidRPr="00AB552A" w:rsidDel="007249E8">
          <w:rPr>
            <w:rFonts w:ascii="Times New Roman" w:hAnsi="Times New Roman" w:cs="Times New Roman"/>
            <w:iCs/>
            <w:sz w:val="24"/>
            <w:szCs w:val="24"/>
            <w:highlight w:val="cyan"/>
            <w:lang w:val="en-US"/>
            <w:rPrChange w:id="2117" w:author="Bizan N. Balzer" w:date="2021-10-07T16:22:00Z">
              <w:rPr>
                <w:rFonts w:ascii="Times New Roman" w:hAnsi="Times New Roman" w:cs="Times New Roman"/>
                <w:iCs/>
                <w:sz w:val="24"/>
                <w:szCs w:val="24"/>
                <w:lang w:val="en-US"/>
              </w:rPr>
            </w:rPrChange>
          </w:rPr>
          <w:delText>2</w:delText>
        </w:r>
      </w:del>
      <w:r w:rsidR="0033596F" w:rsidRPr="009A1C08">
        <w:rPr>
          <w:rFonts w:ascii="Times New Roman" w:hAnsi="Times New Roman" w:cs="Times New Roman"/>
          <w:iCs/>
          <w:sz w:val="24"/>
          <w:szCs w:val="24"/>
          <w:lang w:val="en-US"/>
        </w:rPr>
        <w:t>)</w:t>
      </w:r>
      <w:r w:rsidR="0092756B" w:rsidRPr="009A1C08">
        <w:rPr>
          <w:rFonts w:ascii="Times New Roman" w:hAnsi="Times New Roman" w:cs="Times New Roman"/>
          <w:iCs/>
          <w:sz w:val="24"/>
          <w:szCs w:val="24"/>
          <w:lang w:val="en-US"/>
        </w:rPr>
        <w:t xml:space="preserve">. Top: Crosslinked hydrogel patch </w:t>
      </w:r>
      <w:r w:rsidR="006F2056" w:rsidRPr="009A1C08">
        <w:rPr>
          <w:rFonts w:ascii="Times New Roman" w:hAnsi="Times New Roman" w:cs="Times New Roman"/>
          <w:iCs/>
          <w:sz w:val="24"/>
          <w:szCs w:val="24"/>
          <w:lang w:val="en-US"/>
        </w:rPr>
        <w:t>sealing the full-thickness corneal incision</w:t>
      </w:r>
      <w:r w:rsidR="0092756B" w:rsidRPr="009A1C08">
        <w:rPr>
          <w:rFonts w:ascii="Times New Roman" w:hAnsi="Times New Roman" w:cs="Times New Roman"/>
          <w:iCs/>
          <w:sz w:val="24"/>
          <w:szCs w:val="24"/>
          <w:lang w:val="en-US"/>
        </w:rPr>
        <w:t xml:space="preserve"> up to intraocular pressures of 100</w:t>
      </w:r>
      <w:r w:rsidR="00992B2C" w:rsidRPr="009A1C08">
        <w:rPr>
          <w:rFonts w:ascii="Times New Roman" w:hAnsi="Times New Roman" w:cs="Times New Roman"/>
          <w:iCs/>
          <w:sz w:val="24"/>
          <w:szCs w:val="24"/>
          <w:lang w:val="en-US"/>
        </w:rPr>
        <w:t> </w:t>
      </w:r>
      <w:r w:rsidR="0092756B" w:rsidRPr="009A1C08">
        <w:rPr>
          <w:rFonts w:ascii="Times New Roman" w:hAnsi="Times New Roman" w:cs="Times New Roman"/>
          <w:iCs/>
          <w:sz w:val="24"/>
          <w:szCs w:val="24"/>
          <w:lang w:val="en-US"/>
        </w:rPr>
        <w:t>mmHg</w:t>
      </w:r>
      <w:r w:rsidR="00EE62F0" w:rsidRPr="009A1C08">
        <w:rPr>
          <w:rFonts w:ascii="Times New Roman" w:hAnsi="Times New Roman" w:cs="Times New Roman"/>
          <w:iCs/>
          <w:sz w:val="24"/>
          <w:szCs w:val="24"/>
          <w:lang w:val="en-US"/>
        </w:rPr>
        <w:t>, both before and after removal of the air</w:t>
      </w:r>
      <w:r w:rsidR="00DA5ECD" w:rsidRPr="009A1C08">
        <w:rPr>
          <w:rFonts w:ascii="Times New Roman" w:hAnsi="Times New Roman" w:cs="Times New Roman"/>
          <w:iCs/>
          <w:sz w:val="24"/>
          <w:szCs w:val="24"/>
          <w:lang w:val="en-US"/>
        </w:rPr>
        <w:t xml:space="preserve"> from the anterior chamber</w:t>
      </w:r>
      <w:r w:rsidR="006F2056" w:rsidRPr="009A1C08">
        <w:rPr>
          <w:rFonts w:ascii="Times New Roman" w:hAnsi="Times New Roman" w:cs="Times New Roman"/>
          <w:iCs/>
          <w:sz w:val="24"/>
          <w:szCs w:val="24"/>
          <w:lang w:val="en-US"/>
        </w:rPr>
        <w:t xml:space="preserve">. Bottom: The </w:t>
      </w:r>
      <w:del w:id="2118" w:author="anna.resch88@gmail.com" w:date="2022-01-03T10:47:00Z">
        <w:r w:rsidR="00A01743" w:rsidRPr="009A1C08" w:rsidDel="000451AB">
          <w:rPr>
            <w:rFonts w:ascii="Times New Roman" w:hAnsi="Times New Roman" w:cs="Times New Roman"/>
            <w:iCs/>
            <w:sz w:val="24"/>
            <w:szCs w:val="24"/>
            <w:lang w:val="en-US"/>
          </w:rPr>
          <w:delText xml:space="preserve">BioUltraBond </w:delText>
        </w:r>
      </w:del>
      <w:r w:rsidR="006F2056" w:rsidRPr="009A1C08">
        <w:rPr>
          <w:rFonts w:ascii="Times New Roman" w:hAnsi="Times New Roman" w:cs="Times New Roman"/>
          <w:iCs/>
          <w:sz w:val="24"/>
          <w:szCs w:val="24"/>
          <w:lang w:val="en-US"/>
        </w:rPr>
        <w:t>patch adhere</w:t>
      </w:r>
      <w:ins w:id="2119" w:author="anna.resch88@gmail.com" w:date="2022-01-03T10:48:00Z">
        <w:r w:rsidR="000451AB">
          <w:rPr>
            <w:rFonts w:ascii="Times New Roman" w:hAnsi="Times New Roman" w:cs="Times New Roman"/>
            <w:iCs/>
            <w:sz w:val="24"/>
            <w:szCs w:val="24"/>
            <w:lang w:val="en-US"/>
          </w:rPr>
          <w:t>d</w:t>
        </w:r>
      </w:ins>
      <w:del w:id="2120" w:author="anna.resch88@gmail.com" w:date="2022-01-03T10:48:00Z">
        <w:r w:rsidR="006F2056" w:rsidRPr="009A1C08" w:rsidDel="000451AB">
          <w:rPr>
            <w:rFonts w:ascii="Times New Roman" w:hAnsi="Times New Roman" w:cs="Times New Roman"/>
            <w:iCs/>
            <w:sz w:val="24"/>
            <w:szCs w:val="24"/>
            <w:lang w:val="en-US"/>
          </w:rPr>
          <w:delText>s</w:delText>
        </w:r>
      </w:del>
      <w:r w:rsidR="006F2056" w:rsidRPr="009A1C08">
        <w:rPr>
          <w:rFonts w:ascii="Times New Roman" w:hAnsi="Times New Roman" w:cs="Times New Roman"/>
          <w:iCs/>
          <w:sz w:val="24"/>
          <w:szCs w:val="24"/>
          <w:lang w:val="en-US"/>
        </w:rPr>
        <w:t xml:space="preserve"> strongly to the cornea, removal of the patch </w:t>
      </w:r>
      <w:r w:rsidR="00A90B51" w:rsidRPr="009A1C08">
        <w:rPr>
          <w:rFonts w:ascii="Times New Roman" w:hAnsi="Times New Roman" w:cs="Times New Roman"/>
          <w:iCs/>
          <w:sz w:val="24"/>
          <w:szCs w:val="24"/>
          <w:lang w:val="en-US"/>
        </w:rPr>
        <w:t xml:space="preserve">with forceps </w:t>
      </w:r>
      <w:r w:rsidR="006F2056" w:rsidRPr="009A1C08">
        <w:rPr>
          <w:rFonts w:ascii="Times New Roman" w:hAnsi="Times New Roman" w:cs="Times New Roman"/>
          <w:iCs/>
          <w:sz w:val="24"/>
          <w:szCs w:val="24"/>
          <w:lang w:val="en-US"/>
        </w:rPr>
        <w:t>result</w:t>
      </w:r>
      <w:ins w:id="2121" w:author="anna.resch88@gmail.com" w:date="2022-01-03T10:48:00Z">
        <w:r w:rsidR="000451AB">
          <w:rPr>
            <w:rFonts w:ascii="Times New Roman" w:hAnsi="Times New Roman" w:cs="Times New Roman"/>
            <w:iCs/>
            <w:sz w:val="24"/>
            <w:szCs w:val="24"/>
            <w:lang w:val="en-US"/>
          </w:rPr>
          <w:t>ed</w:t>
        </w:r>
      </w:ins>
      <w:del w:id="2122" w:author="anna.resch88@gmail.com" w:date="2022-01-03T10:48:00Z">
        <w:r w:rsidR="006F2056" w:rsidRPr="009A1C08" w:rsidDel="000451AB">
          <w:rPr>
            <w:rFonts w:ascii="Times New Roman" w:hAnsi="Times New Roman" w:cs="Times New Roman"/>
            <w:iCs/>
            <w:sz w:val="24"/>
            <w:szCs w:val="24"/>
            <w:lang w:val="en-US"/>
          </w:rPr>
          <w:delText>s</w:delText>
        </w:r>
      </w:del>
      <w:r w:rsidR="006F2056" w:rsidRPr="009A1C08">
        <w:rPr>
          <w:rFonts w:ascii="Times New Roman" w:hAnsi="Times New Roman" w:cs="Times New Roman"/>
          <w:iCs/>
          <w:sz w:val="24"/>
          <w:szCs w:val="24"/>
          <w:lang w:val="en-US"/>
        </w:rPr>
        <w:t xml:space="preserve"> in tearing of the hydrogel. </w:t>
      </w:r>
      <w:r w:rsidR="00A01743" w:rsidRPr="00AF2431">
        <w:rPr>
          <w:rFonts w:ascii="Times New Roman" w:hAnsi="Times New Roman" w:cs="Times New Roman"/>
          <w:b/>
          <w:iCs/>
          <w:sz w:val="24"/>
          <w:szCs w:val="24"/>
          <w:highlight w:val="darkCyan"/>
          <w:lang w:val="en-US"/>
          <w:rPrChange w:id="2123" w:author="anna.resch88@gmail.com" w:date="2022-01-05T11:28:00Z">
            <w:rPr>
              <w:rFonts w:ascii="Times New Roman" w:hAnsi="Times New Roman" w:cs="Times New Roman"/>
              <w:b/>
              <w:iCs/>
              <w:sz w:val="24"/>
              <w:szCs w:val="24"/>
              <w:lang w:val="en-US"/>
            </w:rPr>
          </w:rPrChange>
        </w:rPr>
        <w:t>e</w:t>
      </w:r>
      <w:r w:rsidR="00A01743" w:rsidRPr="00AF2431">
        <w:rPr>
          <w:rFonts w:ascii="Times New Roman" w:hAnsi="Times New Roman" w:cs="Times New Roman"/>
          <w:iCs/>
          <w:sz w:val="24"/>
          <w:szCs w:val="24"/>
          <w:highlight w:val="darkCyan"/>
          <w:lang w:val="en-US"/>
          <w:rPrChange w:id="2124" w:author="anna.resch88@gmail.com" w:date="2022-01-05T11:28:00Z">
            <w:rPr>
              <w:rFonts w:ascii="Times New Roman" w:hAnsi="Times New Roman" w:cs="Times New Roman"/>
              <w:iCs/>
              <w:sz w:val="24"/>
              <w:szCs w:val="24"/>
              <w:lang w:val="en-US"/>
            </w:rPr>
          </w:rPrChange>
        </w:rPr>
        <w:t xml:space="preserve">) Schematic representation of the defects and wound/incision as treated experimentally: left – scheme of </w:t>
      </w:r>
      <w:r w:rsidR="00A01743" w:rsidRPr="00AF2431">
        <w:rPr>
          <w:rFonts w:ascii="Times New Roman" w:hAnsi="Times New Roman" w:cs="Times New Roman"/>
          <w:b/>
          <w:iCs/>
          <w:sz w:val="24"/>
          <w:szCs w:val="24"/>
          <w:highlight w:val="darkCyan"/>
          <w:lang w:val="en-US"/>
          <w:rPrChange w:id="2125" w:author="anna.resch88@gmail.com" w:date="2022-01-05T11:28:00Z">
            <w:rPr>
              <w:rFonts w:ascii="Times New Roman" w:hAnsi="Times New Roman" w:cs="Times New Roman"/>
              <w:b/>
              <w:iCs/>
              <w:sz w:val="24"/>
              <w:szCs w:val="24"/>
              <w:lang w:val="en-US"/>
            </w:rPr>
          </w:rPrChange>
        </w:rPr>
        <w:t>c</w:t>
      </w:r>
      <w:r w:rsidR="00A01743" w:rsidRPr="00AF2431">
        <w:rPr>
          <w:rFonts w:ascii="Times New Roman" w:hAnsi="Times New Roman" w:cs="Times New Roman"/>
          <w:iCs/>
          <w:sz w:val="24"/>
          <w:szCs w:val="24"/>
          <w:highlight w:val="darkCyan"/>
          <w:lang w:val="en-US"/>
          <w:rPrChange w:id="2126" w:author="anna.resch88@gmail.com" w:date="2022-01-05T11:28:00Z">
            <w:rPr>
              <w:rFonts w:ascii="Times New Roman" w:hAnsi="Times New Roman" w:cs="Times New Roman"/>
              <w:iCs/>
              <w:sz w:val="24"/>
              <w:szCs w:val="24"/>
              <w:lang w:val="en-US"/>
            </w:rPr>
          </w:rPrChange>
        </w:rPr>
        <w:t xml:space="preserve">), right – scheme of </w:t>
      </w:r>
      <w:r w:rsidR="00A01743" w:rsidRPr="00AF2431">
        <w:rPr>
          <w:rFonts w:ascii="Times New Roman" w:hAnsi="Times New Roman" w:cs="Times New Roman"/>
          <w:b/>
          <w:iCs/>
          <w:sz w:val="24"/>
          <w:szCs w:val="24"/>
          <w:highlight w:val="darkCyan"/>
          <w:lang w:val="en-US"/>
          <w:rPrChange w:id="2127" w:author="anna.resch88@gmail.com" w:date="2022-01-05T11:28:00Z">
            <w:rPr>
              <w:rFonts w:ascii="Times New Roman" w:hAnsi="Times New Roman" w:cs="Times New Roman"/>
              <w:b/>
              <w:iCs/>
              <w:sz w:val="24"/>
              <w:szCs w:val="24"/>
              <w:lang w:val="en-US"/>
            </w:rPr>
          </w:rPrChange>
        </w:rPr>
        <w:t>d</w:t>
      </w:r>
      <w:r w:rsidR="00A01743" w:rsidRPr="00AF2431">
        <w:rPr>
          <w:rFonts w:ascii="Times New Roman" w:hAnsi="Times New Roman" w:cs="Times New Roman"/>
          <w:iCs/>
          <w:sz w:val="24"/>
          <w:szCs w:val="24"/>
          <w:highlight w:val="darkCyan"/>
          <w:lang w:val="en-US"/>
          <w:rPrChange w:id="2128" w:author="anna.resch88@gmail.com" w:date="2022-01-05T11:28:00Z">
            <w:rPr>
              <w:rFonts w:ascii="Times New Roman" w:hAnsi="Times New Roman" w:cs="Times New Roman"/>
              <w:iCs/>
              <w:sz w:val="24"/>
              <w:szCs w:val="24"/>
              <w:lang w:val="en-US"/>
            </w:rPr>
          </w:rPrChange>
        </w:rPr>
        <w:t xml:space="preserve">). </w:t>
      </w:r>
      <w:r w:rsidR="00A01743" w:rsidRPr="00AF2431">
        <w:rPr>
          <w:rFonts w:ascii="Times New Roman" w:hAnsi="Times New Roman" w:cs="Times New Roman"/>
          <w:b/>
          <w:iCs/>
          <w:sz w:val="24"/>
          <w:szCs w:val="24"/>
          <w:highlight w:val="darkCyan"/>
          <w:lang w:val="en-US"/>
          <w:rPrChange w:id="2129" w:author="anna.resch88@gmail.com" w:date="2022-01-05T11:28:00Z">
            <w:rPr>
              <w:rFonts w:ascii="Times New Roman" w:hAnsi="Times New Roman" w:cs="Times New Roman"/>
              <w:b/>
              <w:iCs/>
              <w:sz w:val="24"/>
              <w:szCs w:val="24"/>
              <w:lang w:val="en-US"/>
            </w:rPr>
          </w:rPrChange>
        </w:rPr>
        <w:t>f</w:t>
      </w:r>
      <w:commentRangeStart w:id="2130"/>
      <w:r w:rsidR="00A01743" w:rsidRPr="00AF2431">
        <w:rPr>
          <w:rFonts w:ascii="Times New Roman" w:hAnsi="Times New Roman" w:cs="Times New Roman"/>
          <w:iCs/>
          <w:sz w:val="24"/>
          <w:szCs w:val="24"/>
          <w:highlight w:val="darkCyan"/>
          <w:lang w:val="en-US"/>
          <w:rPrChange w:id="2131" w:author="anna.resch88@gmail.com" w:date="2022-01-05T11:28:00Z">
            <w:rPr>
              <w:rFonts w:ascii="Times New Roman" w:hAnsi="Times New Roman" w:cs="Times New Roman"/>
              <w:iCs/>
              <w:sz w:val="24"/>
              <w:szCs w:val="24"/>
              <w:lang w:val="en-US"/>
            </w:rPr>
          </w:rPrChange>
        </w:rPr>
        <w:t xml:space="preserve">) Scheme of the surgical sealing </w:t>
      </w:r>
      <w:r w:rsidR="0028130C" w:rsidRPr="00AF2431">
        <w:rPr>
          <w:rFonts w:ascii="Times New Roman" w:hAnsi="Times New Roman" w:cs="Times New Roman"/>
          <w:iCs/>
          <w:sz w:val="24"/>
          <w:szCs w:val="24"/>
          <w:highlight w:val="darkCyan"/>
          <w:lang w:val="en-US"/>
          <w:rPrChange w:id="2132" w:author="anna.resch88@gmail.com" w:date="2022-01-05T11:28:00Z">
            <w:rPr>
              <w:rFonts w:ascii="Times New Roman" w:hAnsi="Times New Roman" w:cs="Times New Roman"/>
              <w:iCs/>
              <w:sz w:val="24"/>
              <w:szCs w:val="24"/>
              <w:lang w:val="en-US"/>
            </w:rPr>
          </w:rPrChange>
        </w:rPr>
        <w:t>and</w:t>
      </w:r>
      <w:r w:rsidR="00A01743" w:rsidRPr="00AF2431">
        <w:rPr>
          <w:rFonts w:ascii="Times New Roman" w:hAnsi="Times New Roman" w:cs="Times New Roman"/>
          <w:iCs/>
          <w:sz w:val="24"/>
          <w:szCs w:val="24"/>
          <w:highlight w:val="darkCyan"/>
          <w:lang w:val="en-US"/>
          <w:rPrChange w:id="2133" w:author="anna.resch88@gmail.com" w:date="2022-01-05T11:28:00Z">
            <w:rPr>
              <w:rFonts w:ascii="Times New Roman" w:hAnsi="Times New Roman" w:cs="Times New Roman"/>
              <w:iCs/>
              <w:sz w:val="24"/>
              <w:szCs w:val="24"/>
              <w:lang w:val="en-US"/>
            </w:rPr>
          </w:rPrChange>
        </w:rPr>
        <w:t xml:space="preserve"> wound treatment process</w:t>
      </w:r>
      <w:r w:rsidR="00A01743" w:rsidRPr="009A1C08">
        <w:rPr>
          <w:rFonts w:ascii="Times New Roman" w:hAnsi="Times New Roman" w:cs="Times New Roman"/>
          <w:iCs/>
          <w:sz w:val="24"/>
          <w:szCs w:val="24"/>
          <w:lang w:val="en-US"/>
        </w:rPr>
        <w:t>.</w:t>
      </w:r>
      <w:commentRangeEnd w:id="2130"/>
      <w:r w:rsidR="007C095B">
        <w:rPr>
          <w:rStyle w:val="Kommentarzeichen"/>
        </w:rPr>
        <w:commentReference w:id="2130"/>
      </w:r>
    </w:p>
    <w:p w14:paraId="30655F10" w14:textId="3BFCB876" w:rsidR="00EE62F0" w:rsidRPr="009A1C08" w:rsidRDefault="00EE62F0" w:rsidP="008D5BD5">
      <w:pPr>
        <w:spacing w:line="360" w:lineRule="auto"/>
        <w:jc w:val="both"/>
        <w:rPr>
          <w:rFonts w:ascii="Times New Roman" w:hAnsi="Times New Roman" w:cs="Times New Roman"/>
          <w:lang w:val="en-US"/>
        </w:rPr>
      </w:pPr>
    </w:p>
    <w:p w14:paraId="1EF50F4B" w14:textId="5A2B9B67" w:rsidR="007249E8" w:rsidRPr="009A1C08" w:rsidRDefault="00F87A27" w:rsidP="007249E8">
      <w:pPr>
        <w:spacing w:line="360" w:lineRule="auto"/>
        <w:jc w:val="both"/>
        <w:rPr>
          <w:moveTo w:id="2134" w:author="anna.resch88@gmail.com" w:date="2022-01-04T18:20:00Z"/>
          <w:rFonts w:ascii="Times New Roman" w:hAnsi="Times New Roman" w:cs="Times New Roman"/>
          <w:iCs/>
          <w:sz w:val="24"/>
          <w:szCs w:val="24"/>
          <w:lang w:val="en-US"/>
        </w:rPr>
      </w:pPr>
      <w:r w:rsidRPr="009A1C08">
        <w:rPr>
          <w:rFonts w:ascii="Times New Roman" w:hAnsi="Times New Roman" w:cs="Times New Roman"/>
          <w:sz w:val="24"/>
          <w:szCs w:val="24"/>
          <w:lang w:val="en-US"/>
        </w:rPr>
        <w:t xml:space="preserve">Subsequently, we confirmed </w:t>
      </w:r>
      <w:r w:rsidR="002C73F6" w:rsidRPr="009A1C08">
        <w:rPr>
          <w:rFonts w:ascii="Times New Roman" w:hAnsi="Times New Roman" w:cs="Times New Roman"/>
          <w:sz w:val="24"/>
          <w:szCs w:val="24"/>
          <w:lang w:val="en-US"/>
        </w:rPr>
        <w:t xml:space="preserve">by histology </w:t>
      </w:r>
      <w:r w:rsidRPr="009A1C08">
        <w:rPr>
          <w:rFonts w:ascii="Times New Roman" w:hAnsi="Times New Roman" w:cs="Times New Roman"/>
          <w:sz w:val="24"/>
          <w:szCs w:val="24"/>
          <w:lang w:val="en-US"/>
        </w:rPr>
        <w:t xml:space="preserve">that </w:t>
      </w:r>
      <w:del w:id="2135" w:author="anna.resch88@gmail.com" w:date="2022-01-03T10:48:00Z">
        <w:r w:rsidR="00F739FE" w:rsidRPr="009A1C08" w:rsidDel="000451AB">
          <w:rPr>
            <w:rFonts w:ascii="Times New Roman" w:hAnsi="Times New Roman" w:cs="Times New Roman"/>
            <w:sz w:val="24"/>
            <w:szCs w:val="24"/>
            <w:lang w:val="en-US"/>
          </w:rPr>
          <w:delText>BioUltraBond</w:delText>
        </w:r>
        <w:r w:rsidRPr="009A1C08" w:rsidDel="000451AB">
          <w:rPr>
            <w:rFonts w:ascii="Times New Roman" w:hAnsi="Times New Roman" w:cs="Times New Roman"/>
            <w:sz w:val="24"/>
            <w:szCs w:val="24"/>
            <w:lang w:val="en-US"/>
          </w:rPr>
          <w:delText xml:space="preserve"> </w:delText>
        </w:r>
      </w:del>
      <w:ins w:id="2136" w:author="anna.resch88@gmail.com" w:date="2022-01-03T10:48:00Z">
        <w:r w:rsidR="000451AB">
          <w:rPr>
            <w:rFonts w:ascii="Times New Roman" w:hAnsi="Times New Roman" w:cs="Times New Roman"/>
            <w:sz w:val="24"/>
            <w:szCs w:val="24"/>
            <w:lang w:val="en-US"/>
          </w:rPr>
          <w:t>ULU</w:t>
        </w:r>
        <w:r w:rsidR="000451AB" w:rsidRPr="009A1C08">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hydrogels </w:t>
      </w:r>
      <w:r w:rsidR="00F739FE" w:rsidRPr="009A1C08">
        <w:rPr>
          <w:rFonts w:ascii="Times New Roman" w:hAnsi="Times New Roman" w:cs="Times New Roman"/>
          <w:sz w:val="24"/>
          <w:szCs w:val="24"/>
          <w:lang w:val="en-US"/>
        </w:rPr>
        <w:t xml:space="preserve">are </w:t>
      </w:r>
      <w:r w:rsidRPr="009A1C08">
        <w:rPr>
          <w:rFonts w:ascii="Times New Roman" w:hAnsi="Times New Roman" w:cs="Times New Roman"/>
          <w:sz w:val="24"/>
          <w:szCs w:val="24"/>
          <w:lang w:val="en-US"/>
        </w:rPr>
        <w:t xml:space="preserve">bond to human cornea tissue as well. </w:t>
      </w:r>
      <w:r w:rsidR="006609EA" w:rsidRPr="009A1C08">
        <w:rPr>
          <w:rFonts w:ascii="Times New Roman" w:hAnsi="Times New Roman" w:cs="Times New Roman"/>
          <w:sz w:val="24"/>
          <w:szCs w:val="24"/>
          <w:lang w:val="en-US"/>
        </w:rPr>
        <w:t xml:space="preserve">Histological sections of the </w:t>
      </w:r>
      <w:r w:rsidR="000F5040" w:rsidRPr="009A1C08">
        <w:rPr>
          <w:rFonts w:ascii="Times New Roman" w:hAnsi="Times New Roman" w:cs="Times New Roman"/>
          <w:sz w:val="24"/>
          <w:szCs w:val="24"/>
          <w:lang w:val="en-US"/>
        </w:rPr>
        <w:t xml:space="preserve">paraffin-embedded </w:t>
      </w:r>
      <w:r w:rsidR="006609EA" w:rsidRPr="009A1C08">
        <w:rPr>
          <w:rFonts w:ascii="Times New Roman" w:hAnsi="Times New Roman" w:cs="Times New Roman"/>
          <w:sz w:val="24"/>
          <w:szCs w:val="24"/>
          <w:lang w:val="en-US"/>
        </w:rPr>
        <w:t xml:space="preserve">glued </w:t>
      </w:r>
      <w:r w:rsidR="00DA5ECD" w:rsidRPr="009A1C08">
        <w:rPr>
          <w:rFonts w:ascii="Times New Roman" w:hAnsi="Times New Roman" w:cs="Times New Roman"/>
          <w:sz w:val="24"/>
          <w:szCs w:val="24"/>
          <w:lang w:val="en-US"/>
        </w:rPr>
        <w:t xml:space="preserve">human cornea </w:t>
      </w:r>
      <w:r w:rsidR="006609EA" w:rsidRPr="009A1C08">
        <w:rPr>
          <w:rFonts w:ascii="Times New Roman" w:hAnsi="Times New Roman" w:cs="Times New Roman"/>
          <w:sz w:val="24"/>
          <w:szCs w:val="24"/>
          <w:lang w:val="en-US"/>
        </w:rPr>
        <w:t>(</w:t>
      </w:r>
      <w:r w:rsidRPr="00AB552A">
        <w:rPr>
          <w:rFonts w:ascii="Times New Roman" w:hAnsi="Times New Roman" w:cs="Times New Roman"/>
          <w:b/>
          <w:sz w:val="24"/>
          <w:szCs w:val="24"/>
          <w:highlight w:val="cyan"/>
          <w:lang w:val="en-US"/>
          <w:rPrChange w:id="2137" w:author="Bizan N. Balzer" w:date="2021-10-07T16:22:00Z">
            <w:rPr>
              <w:rFonts w:ascii="Times New Roman" w:hAnsi="Times New Roman" w:cs="Times New Roman"/>
              <w:b/>
              <w:sz w:val="24"/>
              <w:szCs w:val="24"/>
              <w:lang w:val="en-US"/>
            </w:rPr>
          </w:rPrChange>
        </w:rPr>
        <w:t xml:space="preserve">Figure </w:t>
      </w:r>
      <w:r w:rsidR="00E43283" w:rsidRPr="00AB552A">
        <w:rPr>
          <w:rFonts w:ascii="Times New Roman" w:hAnsi="Times New Roman" w:cs="Times New Roman"/>
          <w:b/>
          <w:sz w:val="24"/>
          <w:szCs w:val="24"/>
          <w:highlight w:val="cyan"/>
          <w:lang w:val="en-US"/>
          <w:rPrChange w:id="2138" w:author="Bizan N. Balzer" w:date="2021-10-07T16:22:00Z">
            <w:rPr>
              <w:rFonts w:ascii="Times New Roman" w:hAnsi="Times New Roman" w:cs="Times New Roman"/>
              <w:b/>
              <w:sz w:val="24"/>
              <w:szCs w:val="24"/>
              <w:lang w:val="en-US"/>
            </w:rPr>
          </w:rPrChange>
        </w:rPr>
        <w:t>6</w:t>
      </w:r>
      <w:r w:rsidR="006609EA" w:rsidRPr="009A1C08">
        <w:rPr>
          <w:rFonts w:ascii="Times New Roman" w:hAnsi="Times New Roman" w:cs="Times New Roman"/>
          <w:sz w:val="24"/>
          <w:szCs w:val="24"/>
          <w:lang w:val="en-US"/>
        </w:rPr>
        <w:t>)</w:t>
      </w:r>
      <w:r w:rsidRPr="009A1C08">
        <w:rPr>
          <w:rFonts w:ascii="Times New Roman" w:hAnsi="Times New Roman" w:cs="Times New Roman"/>
          <w:sz w:val="24"/>
          <w:szCs w:val="24"/>
          <w:lang w:val="en-US"/>
        </w:rPr>
        <w:t xml:space="preserve"> </w:t>
      </w:r>
      <w:r w:rsidR="00D96A36" w:rsidRPr="009A1C08">
        <w:rPr>
          <w:rFonts w:ascii="Times New Roman" w:hAnsi="Times New Roman" w:cs="Times New Roman"/>
          <w:sz w:val="24"/>
          <w:szCs w:val="24"/>
          <w:lang w:val="en-US"/>
        </w:rPr>
        <w:t xml:space="preserve">demonstrate </w:t>
      </w:r>
      <w:r w:rsidRPr="009A1C08">
        <w:rPr>
          <w:rFonts w:ascii="Times New Roman" w:hAnsi="Times New Roman" w:cs="Times New Roman"/>
          <w:sz w:val="24"/>
          <w:szCs w:val="24"/>
          <w:lang w:val="en-US"/>
        </w:rPr>
        <w:t xml:space="preserve">that </w:t>
      </w:r>
      <w:r w:rsidR="00D96A36" w:rsidRPr="009A1C08">
        <w:rPr>
          <w:rFonts w:ascii="Times New Roman" w:hAnsi="Times New Roman" w:cs="Times New Roman"/>
          <w:sz w:val="24"/>
          <w:szCs w:val="24"/>
          <w:lang w:val="en-US"/>
        </w:rPr>
        <w:t xml:space="preserve">the </w:t>
      </w:r>
      <w:r w:rsidRPr="009A1C08">
        <w:rPr>
          <w:rFonts w:ascii="Times New Roman" w:hAnsi="Times New Roman" w:cs="Times New Roman"/>
          <w:sz w:val="24"/>
          <w:szCs w:val="24"/>
          <w:lang w:val="en-US"/>
        </w:rPr>
        <w:t>hydrogel</w:t>
      </w:r>
      <w:r w:rsidR="00D96A36" w:rsidRPr="009A1C08">
        <w:rPr>
          <w:rFonts w:ascii="Times New Roman" w:hAnsi="Times New Roman" w:cs="Times New Roman"/>
          <w:sz w:val="24"/>
          <w:szCs w:val="24"/>
          <w:lang w:val="en-US"/>
        </w:rPr>
        <w:t xml:space="preserve"> coalesce</w:t>
      </w:r>
      <w:ins w:id="2139" w:author="anna.resch88@gmail.com" w:date="2022-01-03T10:48:00Z">
        <w:r w:rsidR="000451AB">
          <w:rPr>
            <w:rFonts w:ascii="Times New Roman" w:hAnsi="Times New Roman" w:cs="Times New Roman"/>
            <w:sz w:val="24"/>
            <w:szCs w:val="24"/>
            <w:lang w:val="en-US"/>
          </w:rPr>
          <w:t>d</w:t>
        </w:r>
      </w:ins>
      <w:del w:id="2140" w:author="anna.resch88@gmail.com" w:date="2022-01-03T10:48:00Z">
        <w:r w:rsidR="00D96A36" w:rsidRPr="009A1C08" w:rsidDel="000451AB">
          <w:rPr>
            <w:rFonts w:ascii="Times New Roman" w:hAnsi="Times New Roman" w:cs="Times New Roman"/>
            <w:sz w:val="24"/>
            <w:szCs w:val="24"/>
            <w:lang w:val="en-US"/>
          </w:rPr>
          <w:delText>s</w:delText>
        </w:r>
      </w:del>
      <w:r w:rsidR="00D96A36" w:rsidRPr="009A1C08">
        <w:rPr>
          <w:rFonts w:ascii="Times New Roman" w:hAnsi="Times New Roman" w:cs="Times New Roman"/>
          <w:sz w:val="24"/>
          <w:szCs w:val="24"/>
          <w:lang w:val="en-US"/>
        </w:rPr>
        <w:t xml:space="preserve"> seamlessly with the corneal stroma</w:t>
      </w:r>
      <w:r w:rsidR="00374C68" w:rsidRPr="009A1C08">
        <w:rPr>
          <w:rFonts w:ascii="Times New Roman" w:hAnsi="Times New Roman" w:cs="Times New Roman"/>
          <w:sz w:val="24"/>
          <w:szCs w:val="24"/>
          <w:lang w:val="en-US"/>
        </w:rPr>
        <w:t>.</w:t>
      </w:r>
      <w:r w:rsidR="009723E5" w:rsidRPr="009A1C08">
        <w:rPr>
          <w:rFonts w:ascii="Times New Roman" w:hAnsi="Times New Roman" w:cs="Times New Roman"/>
          <w:sz w:val="24"/>
          <w:szCs w:val="24"/>
          <w:lang w:val="en-US"/>
        </w:rPr>
        <w:t xml:space="preserve"> </w:t>
      </w:r>
      <w:r w:rsidR="009723E5" w:rsidRPr="00A90536">
        <w:rPr>
          <w:rFonts w:ascii="Times New Roman" w:hAnsi="Times New Roman" w:cs="Times New Roman"/>
          <w:sz w:val="24"/>
          <w:szCs w:val="24"/>
          <w:highlight w:val="darkCyan"/>
          <w:lang w:val="en-US"/>
          <w:rPrChange w:id="2141" w:author="anna.resch88@gmail.com" w:date="2022-01-16T12:55:00Z">
            <w:rPr>
              <w:rFonts w:ascii="Times New Roman" w:hAnsi="Times New Roman" w:cs="Times New Roman"/>
              <w:sz w:val="24"/>
              <w:szCs w:val="24"/>
              <w:lang w:val="en-US"/>
            </w:rPr>
          </w:rPrChange>
        </w:rPr>
        <w:t>W</w:t>
      </w:r>
      <w:r w:rsidR="00D0497C" w:rsidRPr="00A90536">
        <w:rPr>
          <w:rFonts w:ascii="Times New Roman" w:hAnsi="Times New Roman" w:cs="Times New Roman"/>
          <w:sz w:val="24"/>
          <w:szCs w:val="24"/>
          <w:highlight w:val="darkCyan"/>
          <w:lang w:val="en-US"/>
          <w:rPrChange w:id="2142" w:author="anna.resch88@gmail.com" w:date="2022-01-16T12:55:00Z">
            <w:rPr>
              <w:rFonts w:ascii="Times New Roman" w:hAnsi="Times New Roman" w:cs="Times New Roman"/>
              <w:sz w:val="24"/>
              <w:szCs w:val="24"/>
              <w:lang w:val="en-US"/>
            </w:rPr>
          </w:rPrChange>
        </w:rPr>
        <w:t xml:space="preserve">e did not observe any sign of </w:t>
      </w:r>
      <w:r w:rsidR="002F374B" w:rsidRPr="00A90536">
        <w:rPr>
          <w:rFonts w:ascii="Times New Roman" w:hAnsi="Times New Roman" w:cs="Times New Roman"/>
          <w:sz w:val="24"/>
          <w:szCs w:val="24"/>
          <w:highlight w:val="darkCyan"/>
          <w:lang w:val="en-US"/>
          <w:rPrChange w:id="2143" w:author="anna.resch88@gmail.com" w:date="2022-01-16T12:55:00Z">
            <w:rPr>
              <w:rFonts w:ascii="Times New Roman" w:hAnsi="Times New Roman" w:cs="Times New Roman"/>
              <w:sz w:val="24"/>
              <w:szCs w:val="24"/>
              <w:lang w:val="en-US"/>
            </w:rPr>
          </w:rPrChange>
        </w:rPr>
        <w:t xml:space="preserve">gross </w:t>
      </w:r>
      <w:r w:rsidR="00D0497C" w:rsidRPr="00A90536">
        <w:rPr>
          <w:rFonts w:ascii="Times New Roman" w:hAnsi="Times New Roman" w:cs="Times New Roman"/>
          <w:sz w:val="24"/>
          <w:szCs w:val="24"/>
          <w:highlight w:val="darkCyan"/>
          <w:lang w:val="en-US"/>
          <w:rPrChange w:id="2144" w:author="anna.resch88@gmail.com" w:date="2022-01-16T12:55:00Z">
            <w:rPr>
              <w:rFonts w:ascii="Times New Roman" w:hAnsi="Times New Roman" w:cs="Times New Roman"/>
              <w:sz w:val="24"/>
              <w:szCs w:val="24"/>
              <w:lang w:val="en-US"/>
            </w:rPr>
          </w:rPrChange>
        </w:rPr>
        <w:t>cell toxicity</w:t>
      </w:r>
      <w:r w:rsidR="009723E5" w:rsidRPr="00A90536">
        <w:rPr>
          <w:rFonts w:ascii="Times New Roman" w:hAnsi="Times New Roman" w:cs="Times New Roman"/>
          <w:sz w:val="24"/>
          <w:szCs w:val="24"/>
          <w:highlight w:val="darkCyan"/>
          <w:lang w:val="en-US"/>
          <w:rPrChange w:id="2145" w:author="anna.resch88@gmail.com" w:date="2022-01-16T12:55:00Z">
            <w:rPr>
              <w:rFonts w:ascii="Times New Roman" w:hAnsi="Times New Roman" w:cs="Times New Roman"/>
              <w:sz w:val="24"/>
              <w:szCs w:val="24"/>
              <w:lang w:val="en-US"/>
            </w:rPr>
          </w:rPrChange>
        </w:rPr>
        <w:t>.</w:t>
      </w:r>
      <w:r w:rsidR="009723E5" w:rsidRPr="009A1C08">
        <w:rPr>
          <w:rFonts w:ascii="Times New Roman" w:hAnsi="Times New Roman" w:cs="Times New Roman"/>
          <w:sz w:val="24"/>
          <w:szCs w:val="24"/>
          <w:lang w:val="en-US"/>
        </w:rPr>
        <w:t xml:space="preserve"> </w:t>
      </w:r>
      <w:del w:id="2146" w:author="anna.resch88@gmail.com" w:date="2022-01-04T18:20:00Z">
        <w:r w:rsidR="009723E5" w:rsidRPr="009A1C08" w:rsidDel="007249E8">
          <w:rPr>
            <w:rFonts w:ascii="Times New Roman" w:hAnsi="Times New Roman" w:cs="Times New Roman"/>
            <w:sz w:val="24"/>
            <w:szCs w:val="24"/>
            <w:lang w:val="en-US"/>
          </w:rPr>
          <w:delText xml:space="preserve">After </w:delText>
        </w:r>
        <w:r w:rsidR="007327FA" w:rsidRPr="009A1C08" w:rsidDel="007249E8">
          <w:rPr>
            <w:rFonts w:ascii="Times New Roman" w:hAnsi="Times New Roman" w:cs="Times New Roman"/>
            <w:sz w:val="24"/>
            <w:szCs w:val="24"/>
            <w:lang w:val="en-US"/>
          </w:rPr>
          <w:delText xml:space="preserve">16 </w:delText>
        </w:r>
        <w:r w:rsidR="009723E5" w:rsidRPr="009A1C08" w:rsidDel="007249E8">
          <w:rPr>
            <w:rFonts w:ascii="Times New Roman" w:hAnsi="Times New Roman" w:cs="Times New Roman"/>
            <w:sz w:val="24"/>
            <w:szCs w:val="24"/>
            <w:lang w:val="en-US"/>
          </w:rPr>
          <w:delText>days of culture, epithelial cells had recolonized the hydrogel surface in multiple layers.</w:delText>
        </w:r>
      </w:del>
      <w:moveToRangeStart w:id="2147" w:author="anna.resch88@gmail.com" w:date="2022-01-04T18:20:00Z" w:name="move92212852"/>
      <w:commentRangeStart w:id="2148"/>
      <w:commentRangeStart w:id="2149"/>
      <w:moveTo w:id="2150" w:author="anna.resch88@gmail.com" w:date="2022-01-04T18:20:00Z">
        <w:r w:rsidR="007249E8" w:rsidRPr="009A1C08">
          <w:rPr>
            <w:rFonts w:ascii="Times New Roman" w:hAnsi="Times New Roman" w:cs="Times New Roman"/>
            <w:iCs/>
            <w:sz w:val="24"/>
            <w:szCs w:val="24"/>
            <w:lang w:val="en-US"/>
          </w:rPr>
          <w:t xml:space="preserve">After 16 days of culture, </w:t>
        </w:r>
        <w:del w:id="2151" w:author="anna.resch88@gmail.com" w:date="2022-01-05T13:39:00Z">
          <w:r w:rsidR="007249E8" w:rsidRPr="009A1C08" w:rsidDel="00E81E0A">
            <w:rPr>
              <w:rFonts w:ascii="Times New Roman" w:hAnsi="Times New Roman" w:cs="Times New Roman"/>
              <w:iCs/>
              <w:sz w:val="24"/>
              <w:szCs w:val="24"/>
              <w:lang w:val="en-US"/>
            </w:rPr>
            <w:delText xml:space="preserve">the hydrogel filling did not detach from the cornea and </w:delText>
          </w:r>
        </w:del>
        <w:r w:rsidR="007249E8" w:rsidRPr="009A1C08">
          <w:rPr>
            <w:rFonts w:ascii="Times New Roman" w:hAnsi="Times New Roman" w:cs="Times New Roman"/>
            <w:iCs/>
            <w:sz w:val="24"/>
            <w:szCs w:val="24"/>
            <w:lang w:val="en-US"/>
          </w:rPr>
          <w:t xml:space="preserve">epithelial cells </w:t>
        </w:r>
      </w:moveTo>
      <w:ins w:id="2152" w:author="anna.resch88@gmail.com" w:date="2022-01-05T13:39:00Z">
        <w:r w:rsidR="00E81E0A">
          <w:rPr>
            <w:rFonts w:ascii="Times New Roman" w:hAnsi="Times New Roman" w:cs="Times New Roman"/>
            <w:iCs/>
            <w:sz w:val="24"/>
            <w:szCs w:val="24"/>
            <w:lang w:val="en-US"/>
          </w:rPr>
          <w:t xml:space="preserve">had </w:t>
        </w:r>
      </w:ins>
      <w:moveTo w:id="2153" w:author="anna.resch88@gmail.com" w:date="2022-01-04T18:20:00Z">
        <w:r w:rsidR="007249E8" w:rsidRPr="009A1C08">
          <w:rPr>
            <w:rFonts w:ascii="Times New Roman" w:hAnsi="Times New Roman" w:cs="Times New Roman"/>
            <w:iCs/>
            <w:sz w:val="24"/>
            <w:szCs w:val="24"/>
            <w:lang w:val="en-US"/>
          </w:rPr>
          <w:t>overgr</w:t>
        </w:r>
      </w:moveTo>
      <w:ins w:id="2154" w:author="anna.resch88@gmail.com" w:date="2022-01-05T13:39:00Z">
        <w:r w:rsidR="00E81E0A">
          <w:rPr>
            <w:rFonts w:ascii="Times New Roman" w:hAnsi="Times New Roman" w:cs="Times New Roman"/>
            <w:iCs/>
            <w:sz w:val="24"/>
            <w:szCs w:val="24"/>
            <w:lang w:val="en-US"/>
          </w:rPr>
          <w:t>own</w:t>
        </w:r>
      </w:ins>
      <w:moveTo w:id="2155" w:author="anna.resch88@gmail.com" w:date="2022-01-04T18:20:00Z">
        <w:del w:id="2156" w:author="anna.resch88@gmail.com" w:date="2022-01-05T13:39:00Z">
          <w:r w:rsidR="007249E8" w:rsidRPr="009A1C08" w:rsidDel="00E81E0A">
            <w:rPr>
              <w:rFonts w:ascii="Times New Roman" w:hAnsi="Times New Roman" w:cs="Times New Roman"/>
              <w:iCs/>
              <w:sz w:val="24"/>
              <w:szCs w:val="24"/>
              <w:lang w:val="en-US"/>
            </w:rPr>
            <w:delText>ew</w:delText>
          </w:r>
        </w:del>
        <w:r w:rsidR="007249E8" w:rsidRPr="009A1C08">
          <w:rPr>
            <w:rFonts w:ascii="Times New Roman" w:hAnsi="Times New Roman" w:cs="Times New Roman"/>
            <w:iCs/>
            <w:sz w:val="24"/>
            <w:szCs w:val="24"/>
            <w:lang w:val="en-US"/>
          </w:rPr>
          <w:t xml:space="preserve"> the hydrogel filling in multiple layers. </w:t>
        </w:r>
      </w:moveTo>
      <w:ins w:id="2157" w:author="anna.resch88@gmail.com" w:date="2022-01-05T13:39:00Z">
        <w:r w:rsidR="00E81E0A">
          <w:rPr>
            <w:rFonts w:ascii="Times New Roman" w:hAnsi="Times New Roman" w:cs="Times New Roman"/>
            <w:iCs/>
            <w:sz w:val="24"/>
            <w:szCs w:val="24"/>
            <w:lang w:val="en-US"/>
          </w:rPr>
          <w:t>T</w:t>
        </w:r>
        <w:r w:rsidR="00E81E0A" w:rsidRPr="009A1C08">
          <w:rPr>
            <w:rFonts w:ascii="Times New Roman" w:hAnsi="Times New Roman" w:cs="Times New Roman"/>
            <w:iCs/>
            <w:sz w:val="24"/>
            <w:szCs w:val="24"/>
            <w:lang w:val="en-US"/>
          </w:rPr>
          <w:t xml:space="preserve">he hydrogel filling did not detach from the cornea </w:t>
        </w:r>
        <w:r w:rsidR="00E81E0A">
          <w:rPr>
            <w:rFonts w:ascii="Times New Roman" w:hAnsi="Times New Roman" w:cs="Times New Roman"/>
            <w:iCs/>
            <w:sz w:val="24"/>
            <w:szCs w:val="24"/>
            <w:lang w:val="en-US"/>
          </w:rPr>
          <w:t>up to the maximum culture duration of 7 weeks.</w:t>
        </w:r>
        <w:r w:rsidR="00E81E0A" w:rsidRPr="009A1C08">
          <w:rPr>
            <w:rFonts w:ascii="Times New Roman" w:hAnsi="Times New Roman" w:cs="Times New Roman"/>
            <w:iCs/>
            <w:sz w:val="24"/>
            <w:szCs w:val="24"/>
            <w:lang w:val="en-US"/>
          </w:rPr>
          <w:t xml:space="preserve"> </w:t>
        </w:r>
      </w:ins>
      <w:moveTo w:id="2158" w:author="anna.resch88@gmail.com" w:date="2022-01-04T18:20:00Z">
        <w:del w:id="2159" w:author="anna.resch88@gmail.com" w:date="2022-01-05T13:38:00Z">
          <w:r w:rsidR="007249E8" w:rsidRPr="009A1C08" w:rsidDel="00E81E0A">
            <w:rPr>
              <w:rFonts w:ascii="Times New Roman" w:hAnsi="Times New Roman" w:cs="Times New Roman"/>
              <w:iCs/>
              <w:sz w:val="24"/>
              <w:szCs w:val="24"/>
              <w:lang w:val="en-US"/>
            </w:rPr>
            <w:delText>After 16 days of culture</w:delText>
          </w:r>
        </w:del>
      </w:moveTo>
      <w:ins w:id="2160" w:author="anna.resch88@gmail.com" w:date="2022-01-05T13:38:00Z">
        <w:r w:rsidR="00E81E0A">
          <w:rPr>
            <w:rFonts w:ascii="Times New Roman" w:hAnsi="Times New Roman" w:cs="Times New Roman"/>
            <w:iCs/>
            <w:sz w:val="24"/>
            <w:szCs w:val="24"/>
            <w:lang w:val="en-US"/>
          </w:rPr>
          <w:t>However</w:t>
        </w:r>
      </w:ins>
      <w:moveTo w:id="2161" w:author="anna.resch88@gmail.com" w:date="2022-01-04T18:20:00Z">
        <w:r w:rsidR="007249E8" w:rsidRPr="009A1C08">
          <w:rPr>
            <w:rFonts w:ascii="Times New Roman" w:hAnsi="Times New Roman" w:cs="Times New Roman"/>
            <w:iCs/>
            <w:sz w:val="24"/>
            <w:szCs w:val="24"/>
            <w:lang w:val="en-US"/>
          </w:rPr>
          <w:t>, there was no sign of keratocytes penetrating the hydrogel filling. As these cells migrate very slowly, a longer culture time may be required to assess invasion of cells into the hydrogel.</w:t>
        </w:r>
        <w:commentRangeEnd w:id="2148"/>
        <w:r w:rsidR="007249E8">
          <w:rPr>
            <w:rStyle w:val="Kommentarzeichen"/>
          </w:rPr>
          <w:commentReference w:id="2148"/>
        </w:r>
      </w:moveTo>
      <w:commentRangeEnd w:id="2149"/>
      <w:r w:rsidR="00E81E0A">
        <w:rPr>
          <w:rStyle w:val="Kommentarzeichen"/>
        </w:rPr>
        <w:commentReference w:id="2149"/>
      </w:r>
    </w:p>
    <w:moveToRangeEnd w:id="2147"/>
    <w:p w14:paraId="141FF6E0" w14:textId="3A58684B" w:rsidR="00946D4F" w:rsidRPr="009A1C08" w:rsidRDefault="00946D4F" w:rsidP="009A1C08">
      <w:pPr>
        <w:spacing w:line="480" w:lineRule="auto"/>
        <w:jc w:val="both"/>
        <w:rPr>
          <w:rFonts w:ascii="Times New Roman" w:hAnsi="Times New Roman" w:cs="Times New Roman"/>
          <w:sz w:val="24"/>
          <w:szCs w:val="24"/>
          <w:lang w:val="en-US"/>
        </w:rPr>
      </w:pPr>
    </w:p>
    <w:p w14:paraId="05098B67" w14:textId="407E86BC" w:rsidR="000F42B3" w:rsidRPr="009A1C08" w:rsidRDefault="00BE7CFF">
      <w:pPr>
        <w:spacing w:line="360" w:lineRule="auto"/>
        <w:jc w:val="center"/>
        <w:rPr>
          <w:rFonts w:ascii="Times New Roman" w:hAnsi="Times New Roman" w:cs="Times New Roman"/>
          <w:lang w:val="en-US"/>
        </w:rPr>
        <w:pPrChange w:id="2162" w:author="Bizan N. Balzer" w:date="2021-10-07T22:17:00Z">
          <w:pPr>
            <w:spacing w:line="360" w:lineRule="auto"/>
            <w:jc w:val="both"/>
          </w:pPr>
        </w:pPrChange>
      </w:pPr>
      <w:r w:rsidRPr="009A1C08">
        <w:rPr>
          <w:rFonts w:ascii="Times New Roman" w:hAnsi="Times New Roman" w:cs="Times New Roman"/>
          <w:noProof/>
          <w:lang w:eastAsia="de-DE"/>
        </w:rPr>
        <w:lastRenderedPageBreak/>
        <w:drawing>
          <wp:inline distT="0" distB="0" distL="0" distR="0" wp14:anchorId="5103A1DA" wp14:editId="41F3E9FA">
            <wp:extent cx="3868545" cy="4293687"/>
            <wp:effectExtent l="0" t="0" r="0"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Figure 6_ANR&amp;MH_final-01-SS Arrows2bb.png"/>
                    <pic:cNvPicPr/>
                  </pic:nvPicPr>
                  <pic:blipFill>
                    <a:blip r:embed="rId21">
                      <a:extLst>
                        <a:ext uri="{28A0092B-C50C-407E-A947-70E740481C1C}">
                          <a14:useLocalDpi xmlns:a14="http://schemas.microsoft.com/office/drawing/2010/main" val="0"/>
                        </a:ext>
                      </a:extLst>
                    </a:blip>
                    <a:stretch>
                      <a:fillRect/>
                    </a:stretch>
                  </pic:blipFill>
                  <pic:spPr>
                    <a:xfrm>
                      <a:off x="0" y="0"/>
                      <a:ext cx="3868959" cy="4294147"/>
                    </a:xfrm>
                    <a:prstGeom prst="rect">
                      <a:avLst/>
                    </a:prstGeom>
                  </pic:spPr>
                </pic:pic>
              </a:graphicData>
            </a:graphic>
          </wp:inline>
        </w:drawing>
      </w:r>
    </w:p>
    <w:p w14:paraId="5D4A4C7D" w14:textId="21DB0DBB" w:rsidR="009B54BF" w:rsidRPr="009A1C08" w:rsidRDefault="009B54BF" w:rsidP="008D5BD5">
      <w:pPr>
        <w:spacing w:line="360" w:lineRule="auto"/>
        <w:jc w:val="both"/>
        <w:rPr>
          <w:rFonts w:ascii="Times New Roman" w:hAnsi="Times New Roman" w:cs="Times New Roman"/>
          <w:iCs/>
          <w:sz w:val="24"/>
          <w:szCs w:val="24"/>
          <w:lang w:val="en-US"/>
        </w:rPr>
      </w:pPr>
      <w:commentRangeStart w:id="2163"/>
      <w:r w:rsidRPr="009A1C08">
        <w:rPr>
          <w:rFonts w:ascii="Times New Roman" w:hAnsi="Times New Roman" w:cs="Times New Roman"/>
          <w:b/>
          <w:iCs/>
          <w:sz w:val="24"/>
          <w:szCs w:val="24"/>
          <w:lang w:val="en-US"/>
        </w:rPr>
        <w:t xml:space="preserve">Figure </w:t>
      </w:r>
      <w:commentRangeEnd w:id="2163"/>
      <w:r w:rsidR="00F025D2">
        <w:rPr>
          <w:rStyle w:val="Kommentarzeichen"/>
        </w:rPr>
        <w:commentReference w:id="2163"/>
      </w:r>
      <w:r w:rsidR="00AA3BEB" w:rsidRPr="009A1C08">
        <w:rPr>
          <w:rFonts w:ascii="Times New Roman" w:hAnsi="Times New Roman" w:cs="Times New Roman"/>
          <w:b/>
          <w:iCs/>
          <w:sz w:val="24"/>
          <w:szCs w:val="24"/>
          <w:lang w:val="en-US"/>
        </w:rPr>
        <w:t>6</w:t>
      </w:r>
      <w:r w:rsidR="009763E5" w:rsidRPr="009A1C08">
        <w:rPr>
          <w:rFonts w:ascii="Times New Roman" w:hAnsi="Times New Roman" w:cs="Times New Roman"/>
          <w:b/>
          <w:iCs/>
          <w:sz w:val="24"/>
          <w:szCs w:val="24"/>
          <w:lang w:val="en-US"/>
        </w:rPr>
        <w:t xml:space="preserve">: </w:t>
      </w:r>
      <w:r w:rsidR="009763E5" w:rsidRPr="009A1C08">
        <w:rPr>
          <w:rFonts w:ascii="Times New Roman" w:hAnsi="Times New Roman" w:cs="Times New Roman"/>
          <w:iCs/>
          <w:sz w:val="24"/>
          <w:szCs w:val="24"/>
          <w:lang w:val="en-US"/>
        </w:rPr>
        <w:t>UL</w:t>
      </w:r>
      <w:ins w:id="2164" w:author="anna.resch88@gmail.com" w:date="2022-01-04T18:19:00Z">
        <w:r w:rsidR="007249E8">
          <w:rPr>
            <w:rFonts w:ascii="Times New Roman" w:hAnsi="Times New Roman" w:cs="Times New Roman"/>
            <w:iCs/>
            <w:sz w:val="24"/>
            <w:szCs w:val="24"/>
            <w:lang w:val="en-US"/>
          </w:rPr>
          <w:t>U</w:t>
        </w:r>
      </w:ins>
      <w:del w:id="2165" w:author="anna.resch88@gmail.com" w:date="2022-01-04T18:19:00Z">
        <w:r w:rsidR="009763E5" w:rsidRPr="009A1C08" w:rsidDel="007249E8">
          <w:rPr>
            <w:rFonts w:ascii="Times New Roman" w:hAnsi="Times New Roman" w:cs="Times New Roman"/>
            <w:iCs/>
            <w:sz w:val="24"/>
            <w:szCs w:val="24"/>
            <w:lang w:val="en-US"/>
          </w:rPr>
          <w:delText>D-ELP-ULD</w:delText>
        </w:r>
        <w:r w:rsidR="006B28AA" w:rsidRPr="009A1C08" w:rsidDel="007249E8">
          <w:rPr>
            <w:rFonts w:ascii="Times New Roman" w:hAnsi="Times New Roman" w:cs="Times New Roman"/>
            <w:iCs/>
            <w:sz w:val="24"/>
            <w:szCs w:val="24"/>
            <w:lang w:val="en-US"/>
          </w:rPr>
          <w:delText xml:space="preserve"> (BioUltr</w:delText>
        </w:r>
        <w:r w:rsidR="009F66CF" w:rsidRPr="009A1C08" w:rsidDel="007249E8">
          <w:rPr>
            <w:rFonts w:ascii="Times New Roman" w:hAnsi="Times New Roman" w:cs="Times New Roman"/>
            <w:iCs/>
            <w:sz w:val="24"/>
            <w:szCs w:val="24"/>
            <w:lang w:val="en-US"/>
          </w:rPr>
          <w:delText>a</w:delText>
        </w:r>
        <w:r w:rsidR="006B28AA" w:rsidRPr="009A1C08" w:rsidDel="007249E8">
          <w:rPr>
            <w:rFonts w:ascii="Times New Roman" w:hAnsi="Times New Roman" w:cs="Times New Roman"/>
            <w:iCs/>
            <w:sz w:val="24"/>
            <w:szCs w:val="24"/>
            <w:lang w:val="en-US"/>
          </w:rPr>
          <w:delText>Bond)</w:delText>
        </w:r>
      </w:del>
      <w:r w:rsidR="009763E5" w:rsidRPr="009A1C08">
        <w:rPr>
          <w:rFonts w:ascii="Times New Roman" w:hAnsi="Times New Roman" w:cs="Times New Roman"/>
          <w:iCs/>
          <w:sz w:val="24"/>
          <w:szCs w:val="24"/>
          <w:lang w:val="en-US"/>
        </w:rPr>
        <w:t xml:space="preserve"> hydrogels</w:t>
      </w:r>
      <w:r w:rsidR="006B28AA" w:rsidRPr="009A1C08">
        <w:rPr>
          <w:rFonts w:ascii="Times New Roman" w:hAnsi="Times New Roman" w:cs="Times New Roman"/>
          <w:iCs/>
          <w:sz w:val="24"/>
          <w:szCs w:val="24"/>
          <w:lang w:val="en-US"/>
        </w:rPr>
        <w:t xml:space="preserve"> </w:t>
      </w:r>
      <w:r w:rsidR="009763E5" w:rsidRPr="009A1C08">
        <w:rPr>
          <w:rFonts w:ascii="Times New Roman" w:hAnsi="Times New Roman" w:cs="Times New Roman"/>
          <w:iCs/>
          <w:sz w:val="24"/>
          <w:szCs w:val="24"/>
          <w:lang w:val="en-US"/>
        </w:rPr>
        <w:t>coalesce</w:t>
      </w:r>
      <w:ins w:id="2166" w:author="anna.resch88@gmail.com" w:date="2022-01-05T13:40:00Z">
        <w:r w:rsidR="00E81E0A">
          <w:rPr>
            <w:rFonts w:ascii="Times New Roman" w:hAnsi="Times New Roman" w:cs="Times New Roman"/>
            <w:iCs/>
            <w:sz w:val="24"/>
            <w:szCs w:val="24"/>
            <w:lang w:val="en-US"/>
          </w:rPr>
          <w:t>d</w:t>
        </w:r>
      </w:ins>
      <w:r w:rsidR="009763E5" w:rsidRPr="009A1C08">
        <w:rPr>
          <w:rFonts w:ascii="Times New Roman" w:hAnsi="Times New Roman" w:cs="Times New Roman"/>
          <w:iCs/>
          <w:sz w:val="24"/>
          <w:szCs w:val="24"/>
          <w:lang w:val="en-US"/>
        </w:rPr>
        <w:t xml:space="preserve"> with human cornea tissue</w:t>
      </w:r>
      <w:del w:id="2167" w:author="anna.resch88@gmail.com" w:date="2022-01-05T13:40:00Z">
        <w:r w:rsidR="009763E5" w:rsidRPr="009A1C08" w:rsidDel="00E81E0A">
          <w:rPr>
            <w:rFonts w:ascii="Times New Roman" w:hAnsi="Times New Roman" w:cs="Times New Roman"/>
            <w:iCs/>
            <w:sz w:val="24"/>
            <w:szCs w:val="24"/>
            <w:lang w:val="en-US"/>
          </w:rPr>
          <w:delText xml:space="preserve"> and </w:delText>
        </w:r>
        <w:r w:rsidR="00B607F5" w:rsidRPr="009A1C08" w:rsidDel="00E81E0A">
          <w:rPr>
            <w:rFonts w:ascii="Times New Roman" w:hAnsi="Times New Roman" w:cs="Times New Roman"/>
            <w:iCs/>
            <w:sz w:val="24"/>
            <w:szCs w:val="24"/>
            <w:lang w:val="en-US"/>
          </w:rPr>
          <w:delText>do not show signs of cytotoxicity</w:delText>
        </w:r>
      </w:del>
      <w:r w:rsidR="009763E5" w:rsidRPr="009A1C08">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 xml:space="preserve"> </w:t>
      </w:r>
      <w:r w:rsidR="00BE7CFF" w:rsidRPr="009A1C08">
        <w:rPr>
          <w:rFonts w:ascii="Times New Roman" w:hAnsi="Times New Roman" w:cs="Times New Roman"/>
          <w:b/>
          <w:iCs/>
          <w:sz w:val="24"/>
          <w:szCs w:val="24"/>
          <w:lang w:val="en-US"/>
        </w:rPr>
        <w:t>I</w:t>
      </w:r>
      <w:r w:rsidR="00BA61B6" w:rsidRPr="009A1C08">
        <w:rPr>
          <w:rFonts w:ascii="Times New Roman" w:hAnsi="Times New Roman" w:cs="Times New Roman"/>
          <w:iCs/>
          <w:sz w:val="24"/>
          <w:szCs w:val="24"/>
          <w:lang w:val="en-US"/>
        </w:rPr>
        <w:t>)</w:t>
      </w:r>
      <w:r w:rsidR="00BE7CFF" w:rsidRPr="009A1C08">
        <w:rPr>
          <w:rFonts w:ascii="Times New Roman" w:hAnsi="Times New Roman" w:cs="Times New Roman"/>
          <w:iCs/>
          <w:sz w:val="24"/>
          <w:szCs w:val="24"/>
          <w:lang w:val="en-US"/>
        </w:rPr>
        <w:t xml:space="preserve"> Schematic presentation of the </w:t>
      </w:r>
      <w:r w:rsidR="00BA61B6" w:rsidRPr="009A1C08">
        <w:rPr>
          <w:rFonts w:ascii="Times New Roman" w:hAnsi="Times New Roman" w:cs="Times New Roman"/>
          <w:iCs/>
          <w:sz w:val="24"/>
          <w:szCs w:val="24"/>
          <w:lang w:val="en-US"/>
        </w:rPr>
        <w:t>cross-sections shown in</w:t>
      </w:r>
      <w:r w:rsidR="00BE7CFF" w:rsidRPr="009A1C08">
        <w:rPr>
          <w:rFonts w:ascii="Times New Roman" w:hAnsi="Times New Roman" w:cs="Times New Roman"/>
          <w:iCs/>
          <w:sz w:val="24"/>
          <w:szCs w:val="24"/>
          <w:lang w:val="en-US"/>
        </w:rPr>
        <w:t xml:space="preserve"> </w:t>
      </w:r>
      <w:r w:rsidR="00BE7CFF" w:rsidRPr="009A1C08">
        <w:rPr>
          <w:rFonts w:ascii="Times New Roman" w:hAnsi="Times New Roman" w:cs="Times New Roman"/>
          <w:b/>
          <w:iCs/>
          <w:sz w:val="24"/>
          <w:szCs w:val="24"/>
          <w:lang w:val="en-US"/>
        </w:rPr>
        <w:t>II</w:t>
      </w:r>
      <w:r w:rsidR="00BE7CFF" w:rsidRPr="009A1C08">
        <w:rPr>
          <w:rFonts w:ascii="Times New Roman" w:hAnsi="Times New Roman" w:cs="Times New Roman"/>
          <w:iCs/>
          <w:sz w:val="24"/>
          <w:szCs w:val="24"/>
          <w:lang w:val="en-US"/>
        </w:rPr>
        <w:t xml:space="preserve">). </w:t>
      </w:r>
      <w:r w:rsidR="00BE7CFF" w:rsidRPr="009A1C08">
        <w:rPr>
          <w:rFonts w:ascii="Times New Roman" w:hAnsi="Times New Roman" w:cs="Times New Roman"/>
          <w:b/>
          <w:iCs/>
          <w:sz w:val="24"/>
          <w:szCs w:val="24"/>
          <w:lang w:val="en-US"/>
        </w:rPr>
        <w:t>I</w:t>
      </w:r>
      <w:r w:rsidR="00BE7CFF" w:rsidRPr="009A1C08">
        <w:rPr>
          <w:rFonts w:ascii="Times New Roman" w:hAnsi="Times New Roman" w:cs="Times New Roman"/>
          <w:iCs/>
          <w:sz w:val="24"/>
          <w:szCs w:val="24"/>
          <w:lang w:val="en-US"/>
        </w:rPr>
        <w:t xml:space="preserve">, </w:t>
      </w:r>
      <w:r w:rsidR="00BE7CFF" w:rsidRPr="009A1C08">
        <w:rPr>
          <w:rFonts w:ascii="Times New Roman" w:hAnsi="Times New Roman" w:cs="Times New Roman"/>
          <w:b/>
          <w:iCs/>
          <w:sz w:val="24"/>
          <w:szCs w:val="24"/>
          <w:lang w:val="en-US"/>
        </w:rPr>
        <w:t>a</w:t>
      </w:r>
      <w:r w:rsidR="00BE7CFF" w:rsidRPr="009A1C08">
        <w:rPr>
          <w:rFonts w:ascii="Times New Roman" w:hAnsi="Times New Roman" w:cs="Times New Roman"/>
          <w:iCs/>
          <w:sz w:val="24"/>
          <w:szCs w:val="24"/>
          <w:lang w:val="en-US"/>
        </w:rPr>
        <w:t>)</w:t>
      </w:r>
      <w:r w:rsidR="00BA61B6" w:rsidRPr="009A1C08">
        <w:rPr>
          <w:rFonts w:ascii="Times New Roman" w:hAnsi="Times New Roman" w:cs="Times New Roman"/>
          <w:iCs/>
          <w:sz w:val="24"/>
          <w:szCs w:val="24"/>
          <w:lang w:val="en-US"/>
        </w:rPr>
        <w:t xml:space="preserve"> presentation of</w:t>
      </w:r>
      <w:r w:rsidR="00F739FE" w:rsidRPr="009A1C08">
        <w:rPr>
          <w:rFonts w:ascii="Times New Roman" w:hAnsi="Times New Roman" w:cs="Times New Roman"/>
          <w:iCs/>
          <w:sz w:val="24"/>
          <w:szCs w:val="24"/>
          <w:lang w:val="en-US"/>
        </w:rPr>
        <w:t xml:space="preserve"> the</w:t>
      </w:r>
      <w:r w:rsidR="00BA61B6" w:rsidRPr="009A1C08">
        <w:rPr>
          <w:rFonts w:ascii="Times New Roman" w:hAnsi="Times New Roman" w:cs="Times New Roman"/>
          <w:iCs/>
          <w:sz w:val="24"/>
          <w:szCs w:val="24"/>
          <w:lang w:val="en-US"/>
        </w:rPr>
        <w:t xml:space="preserve"> position of the cross</w:t>
      </w:r>
      <w:r w:rsidR="00560662" w:rsidRPr="009A1C08">
        <w:rPr>
          <w:rFonts w:ascii="Times New Roman" w:hAnsi="Times New Roman" w:cs="Times New Roman"/>
          <w:iCs/>
          <w:sz w:val="24"/>
          <w:szCs w:val="24"/>
          <w:lang w:val="en-US"/>
        </w:rPr>
        <w:t>-</w:t>
      </w:r>
      <w:r w:rsidR="00BA61B6" w:rsidRPr="009A1C08">
        <w:rPr>
          <w:rFonts w:ascii="Times New Roman" w:hAnsi="Times New Roman" w:cs="Times New Roman"/>
          <w:iCs/>
          <w:sz w:val="24"/>
          <w:szCs w:val="24"/>
          <w:lang w:val="en-US"/>
        </w:rPr>
        <w:t xml:space="preserve">sections depicted in </w:t>
      </w:r>
      <w:r w:rsidR="00BA61B6" w:rsidRPr="009A1C08">
        <w:rPr>
          <w:rFonts w:ascii="Times New Roman" w:hAnsi="Times New Roman" w:cs="Times New Roman"/>
          <w:b/>
          <w:iCs/>
          <w:sz w:val="24"/>
          <w:szCs w:val="24"/>
          <w:lang w:val="en-US"/>
        </w:rPr>
        <w:t>I</w:t>
      </w:r>
      <w:r w:rsidR="00BA61B6" w:rsidRPr="009A1C08">
        <w:rPr>
          <w:rFonts w:ascii="Times New Roman" w:hAnsi="Times New Roman" w:cs="Times New Roman"/>
          <w:iCs/>
          <w:sz w:val="24"/>
          <w:szCs w:val="24"/>
          <w:lang w:val="en-US"/>
        </w:rPr>
        <w:t xml:space="preserve">, </w:t>
      </w:r>
      <w:r w:rsidR="00BA61B6" w:rsidRPr="009A1C08">
        <w:rPr>
          <w:rFonts w:ascii="Times New Roman" w:hAnsi="Times New Roman" w:cs="Times New Roman"/>
          <w:b/>
          <w:iCs/>
          <w:sz w:val="24"/>
          <w:szCs w:val="24"/>
          <w:lang w:val="en-US"/>
        </w:rPr>
        <w:t>b</w:t>
      </w:r>
      <w:r w:rsidR="00BA61B6" w:rsidRPr="009A1C08">
        <w:rPr>
          <w:rFonts w:ascii="Times New Roman" w:hAnsi="Times New Roman" w:cs="Times New Roman"/>
          <w:iCs/>
          <w:sz w:val="24"/>
          <w:szCs w:val="24"/>
          <w:lang w:val="en-US"/>
        </w:rPr>
        <w:t xml:space="preserve">) </w:t>
      </w:r>
      <w:r w:rsidR="004D4B0A" w:rsidRPr="009A1C08">
        <w:rPr>
          <w:rFonts w:ascii="Times New Roman" w:hAnsi="Times New Roman" w:cs="Times New Roman"/>
          <w:iCs/>
          <w:sz w:val="24"/>
          <w:szCs w:val="24"/>
          <w:lang w:val="en-US"/>
        </w:rPr>
        <w:t>and</w:t>
      </w:r>
      <w:r w:rsidR="00BA61B6" w:rsidRPr="009A1C08">
        <w:rPr>
          <w:rFonts w:ascii="Times New Roman" w:hAnsi="Times New Roman" w:cs="Times New Roman"/>
          <w:iCs/>
          <w:sz w:val="24"/>
          <w:szCs w:val="24"/>
          <w:lang w:val="en-US"/>
        </w:rPr>
        <w:t xml:space="preserve"> </w:t>
      </w:r>
      <w:r w:rsidR="00BA61B6" w:rsidRPr="009A1C08">
        <w:rPr>
          <w:rFonts w:ascii="Times New Roman" w:hAnsi="Times New Roman" w:cs="Times New Roman"/>
          <w:b/>
          <w:iCs/>
          <w:sz w:val="24"/>
          <w:szCs w:val="24"/>
          <w:lang w:val="en-US"/>
        </w:rPr>
        <w:t>c</w:t>
      </w:r>
      <w:r w:rsidR="00BA61B6" w:rsidRPr="009A1C08">
        <w:rPr>
          <w:rFonts w:ascii="Times New Roman" w:hAnsi="Times New Roman" w:cs="Times New Roman"/>
          <w:iCs/>
          <w:sz w:val="24"/>
          <w:szCs w:val="24"/>
          <w:lang w:val="en-US"/>
        </w:rPr>
        <w:t xml:space="preserve">). </w:t>
      </w:r>
      <w:r w:rsidR="00BA61B6" w:rsidRPr="009A1C08">
        <w:rPr>
          <w:rFonts w:ascii="Times New Roman" w:hAnsi="Times New Roman" w:cs="Times New Roman"/>
          <w:b/>
          <w:iCs/>
          <w:sz w:val="24"/>
          <w:szCs w:val="24"/>
          <w:lang w:val="en-US"/>
        </w:rPr>
        <w:t>I</w:t>
      </w:r>
      <w:r w:rsidR="00BA61B6" w:rsidRPr="009A1C08">
        <w:rPr>
          <w:rFonts w:ascii="Times New Roman" w:hAnsi="Times New Roman" w:cs="Times New Roman"/>
          <w:iCs/>
          <w:sz w:val="24"/>
          <w:szCs w:val="24"/>
          <w:lang w:val="en-US"/>
        </w:rPr>
        <w:t xml:space="preserve">, </w:t>
      </w:r>
      <w:r w:rsidR="00BA61B6" w:rsidRPr="009A1C08">
        <w:rPr>
          <w:rFonts w:ascii="Times New Roman" w:hAnsi="Times New Roman" w:cs="Times New Roman"/>
          <w:b/>
          <w:iCs/>
          <w:sz w:val="24"/>
          <w:szCs w:val="24"/>
          <w:lang w:val="en-US"/>
        </w:rPr>
        <w:t>b</w:t>
      </w:r>
      <w:r w:rsidR="00BA61B6" w:rsidRPr="009A1C08">
        <w:rPr>
          <w:rFonts w:ascii="Times New Roman" w:hAnsi="Times New Roman" w:cs="Times New Roman"/>
          <w:iCs/>
          <w:sz w:val="24"/>
          <w:szCs w:val="24"/>
          <w:lang w:val="en-US"/>
        </w:rPr>
        <w:t xml:space="preserve">) </w:t>
      </w:r>
      <w:r w:rsidR="0049661D" w:rsidRPr="009A1C08">
        <w:rPr>
          <w:rFonts w:ascii="Times New Roman" w:hAnsi="Times New Roman" w:cs="Times New Roman"/>
          <w:iCs/>
          <w:sz w:val="24"/>
          <w:szCs w:val="24"/>
          <w:lang w:val="en-US"/>
        </w:rPr>
        <w:t xml:space="preserve">horizontal row: scheme of an incision treatment with subsequent tissue culture investigating the re-epithelialization. </w:t>
      </w:r>
      <w:r w:rsidR="0049661D" w:rsidRPr="009A1C08">
        <w:rPr>
          <w:rFonts w:ascii="Times New Roman" w:hAnsi="Times New Roman" w:cs="Times New Roman"/>
          <w:b/>
          <w:iCs/>
          <w:sz w:val="24"/>
          <w:szCs w:val="24"/>
          <w:lang w:val="en-US"/>
        </w:rPr>
        <w:t>I</w:t>
      </w:r>
      <w:r w:rsidR="0049661D" w:rsidRPr="009A1C08">
        <w:rPr>
          <w:rFonts w:ascii="Times New Roman" w:hAnsi="Times New Roman" w:cs="Times New Roman"/>
          <w:iCs/>
          <w:sz w:val="24"/>
          <w:szCs w:val="24"/>
          <w:lang w:val="en-US"/>
        </w:rPr>
        <w:t xml:space="preserve">, </w:t>
      </w:r>
      <w:r w:rsidR="0049661D" w:rsidRPr="009A1C08">
        <w:rPr>
          <w:rFonts w:ascii="Times New Roman" w:hAnsi="Times New Roman" w:cs="Times New Roman"/>
          <w:b/>
          <w:iCs/>
          <w:sz w:val="24"/>
          <w:szCs w:val="24"/>
          <w:lang w:val="en-US"/>
        </w:rPr>
        <w:t>c</w:t>
      </w:r>
      <w:r w:rsidR="0049661D" w:rsidRPr="009A1C08">
        <w:rPr>
          <w:rFonts w:ascii="Times New Roman" w:hAnsi="Times New Roman" w:cs="Times New Roman"/>
          <w:iCs/>
          <w:sz w:val="24"/>
          <w:szCs w:val="24"/>
          <w:lang w:val="en-US"/>
        </w:rPr>
        <w:t xml:space="preserve">) horizontal row: scheme of an ulcer-like corneal defect treatment with subsequent tissue culture investigating re-epithelialization. </w:t>
      </w:r>
      <w:r w:rsidR="00BA61B6" w:rsidRPr="009A1C08">
        <w:rPr>
          <w:rFonts w:ascii="Times New Roman" w:hAnsi="Times New Roman" w:cs="Times New Roman"/>
          <w:b/>
          <w:iCs/>
          <w:sz w:val="24"/>
          <w:szCs w:val="24"/>
          <w:lang w:val="en-US"/>
        </w:rPr>
        <w:t>II</w:t>
      </w:r>
      <w:r w:rsidR="00BA61B6" w:rsidRPr="009A1C08">
        <w:rPr>
          <w:rFonts w:ascii="Times New Roman" w:hAnsi="Times New Roman" w:cs="Times New Roman"/>
          <w:iCs/>
          <w:sz w:val="24"/>
          <w:szCs w:val="24"/>
          <w:lang w:val="en-US"/>
        </w:rPr>
        <w:t xml:space="preserve">) </w:t>
      </w:r>
      <w:r w:rsidR="001F104A" w:rsidRPr="009A1C08">
        <w:rPr>
          <w:rFonts w:ascii="Times New Roman" w:hAnsi="Times New Roman" w:cs="Times New Roman"/>
          <w:iCs/>
          <w:sz w:val="24"/>
          <w:szCs w:val="24"/>
          <w:lang w:val="en-US"/>
        </w:rPr>
        <w:t>Hematoxylin-Eosin (</w:t>
      </w:r>
      <w:r w:rsidRPr="009A1C08">
        <w:rPr>
          <w:rFonts w:ascii="Times New Roman" w:hAnsi="Times New Roman" w:cs="Times New Roman"/>
          <w:iCs/>
          <w:sz w:val="24"/>
          <w:szCs w:val="24"/>
          <w:lang w:val="en-US"/>
        </w:rPr>
        <w:t>HE</w:t>
      </w:r>
      <w:r w:rsidR="001F104A" w:rsidRPr="009A1C08">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 xml:space="preserve">-stained </w:t>
      </w:r>
      <w:r w:rsidR="00765DED" w:rsidRPr="009A1C08">
        <w:rPr>
          <w:rFonts w:ascii="Times New Roman" w:hAnsi="Times New Roman" w:cs="Times New Roman"/>
          <w:iCs/>
          <w:sz w:val="24"/>
          <w:szCs w:val="24"/>
          <w:lang w:val="en-US"/>
        </w:rPr>
        <w:t>paraffin</w:t>
      </w:r>
      <w:r w:rsidR="009723E5" w:rsidRPr="009A1C08">
        <w:rPr>
          <w:rFonts w:ascii="Times New Roman" w:hAnsi="Times New Roman" w:cs="Times New Roman"/>
          <w:iCs/>
          <w:sz w:val="24"/>
          <w:szCs w:val="24"/>
          <w:lang w:val="en-US"/>
        </w:rPr>
        <w:t>-</w:t>
      </w:r>
      <w:r w:rsidR="00765DED" w:rsidRPr="009A1C08">
        <w:rPr>
          <w:rFonts w:ascii="Times New Roman" w:hAnsi="Times New Roman" w:cs="Times New Roman"/>
          <w:iCs/>
          <w:sz w:val="24"/>
          <w:szCs w:val="24"/>
          <w:lang w:val="en-US"/>
        </w:rPr>
        <w:t>embedded</w:t>
      </w:r>
      <w:r w:rsidRPr="009A1C08">
        <w:rPr>
          <w:rFonts w:ascii="Times New Roman" w:hAnsi="Times New Roman" w:cs="Times New Roman"/>
          <w:iCs/>
          <w:sz w:val="24"/>
          <w:szCs w:val="24"/>
          <w:lang w:val="en-US"/>
        </w:rPr>
        <w:t xml:space="preserve"> human cornea explants</w:t>
      </w:r>
      <w:r w:rsidR="00BA61B6" w:rsidRPr="009A1C08">
        <w:rPr>
          <w:rFonts w:ascii="Times New Roman" w:hAnsi="Times New Roman" w:cs="Times New Roman"/>
          <w:iCs/>
          <w:sz w:val="24"/>
          <w:szCs w:val="24"/>
          <w:lang w:val="en-US"/>
        </w:rPr>
        <w:t xml:space="preserve"> indexed </w:t>
      </w:r>
      <w:commentRangeStart w:id="2168"/>
      <w:r w:rsidR="00BA61B6" w:rsidRPr="009A1C08">
        <w:rPr>
          <w:rFonts w:ascii="Times New Roman" w:hAnsi="Times New Roman" w:cs="Times New Roman"/>
          <w:iCs/>
          <w:sz w:val="24"/>
          <w:szCs w:val="24"/>
          <w:lang w:val="en-US"/>
        </w:rPr>
        <w:t xml:space="preserve">according to </w:t>
      </w:r>
      <w:r w:rsidR="00BA61B6" w:rsidRPr="009A1C08">
        <w:rPr>
          <w:rFonts w:ascii="Times New Roman" w:hAnsi="Times New Roman" w:cs="Times New Roman"/>
          <w:b/>
          <w:iCs/>
          <w:sz w:val="24"/>
          <w:szCs w:val="24"/>
          <w:lang w:val="en-US"/>
        </w:rPr>
        <w:t>I b</w:t>
      </w:r>
      <w:ins w:id="2169" w:author="anna.resch88@gmail.com" w:date="2022-01-05T13:41:00Z">
        <w:r w:rsidR="00F025D2">
          <w:rPr>
            <w:rFonts w:ascii="Times New Roman" w:hAnsi="Times New Roman" w:cs="Times New Roman"/>
            <w:b/>
            <w:iCs/>
            <w:sz w:val="24"/>
            <w:szCs w:val="24"/>
            <w:lang w:val="en-US"/>
          </w:rPr>
          <w:t>)</w:t>
        </w:r>
      </w:ins>
      <w:r w:rsidR="00BA61B6" w:rsidRPr="009A1C08">
        <w:rPr>
          <w:rFonts w:ascii="Times New Roman" w:hAnsi="Times New Roman" w:cs="Times New Roman"/>
          <w:iCs/>
          <w:sz w:val="24"/>
          <w:szCs w:val="24"/>
          <w:lang w:val="en-US"/>
        </w:rPr>
        <w:t xml:space="preserve"> </w:t>
      </w:r>
      <w:r w:rsidR="004D4B0A" w:rsidRPr="009A1C08">
        <w:rPr>
          <w:rFonts w:ascii="Times New Roman" w:hAnsi="Times New Roman" w:cs="Times New Roman"/>
          <w:iCs/>
          <w:sz w:val="24"/>
          <w:szCs w:val="24"/>
          <w:lang w:val="en-US"/>
        </w:rPr>
        <w:t>and</w:t>
      </w:r>
      <w:r w:rsidR="00BA61B6" w:rsidRPr="009A1C08">
        <w:rPr>
          <w:rFonts w:ascii="Times New Roman" w:hAnsi="Times New Roman" w:cs="Times New Roman"/>
          <w:iCs/>
          <w:sz w:val="24"/>
          <w:szCs w:val="24"/>
          <w:lang w:val="en-US"/>
        </w:rPr>
        <w:t xml:space="preserve"> </w:t>
      </w:r>
      <w:r w:rsidR="00BA61B6" w:rsidRPr="009A1C08">
        <w:rPr>
          <w:rFonts w:ascii="Times New Roman" w:hAnsi="Times New Roman" w:cs="Times New Roman"/>
          <w:b/>
          <w:iCs/>
          <w:sz w:val="24"/>
          <w:szCs w:val="24"/>
          <w:lang w:val="en-US"/>
        </w:rPr>
        <w:t>c</w:t>
      </w:r>
      <w:ins w:id="2170" w:author="anna.resch88@gmail.com" w:date="2022-01-05T13:42:00Z">
        <w:r w:rsidR="00F025D2">
          <w:rPr>
            <w:rFonts w:ascii="Times New Roman" w:hAnsi="Times New Roman" w:cs="Times New Roman"/>
            <w:b/>
            <w:iCs/>
            <w:sz w:val="24"/>
            <w:szCs w:val="24"/>
            <w:lang w:val="en-US"/>
          </w:rPr>
          <w:t>)</w:t>
        </w:r>
      </w:ins>
      <w:r w:rsidR="006B28AA" w:rsidRPr="009A1C08">
        <w:rPr>
          <w:rFonts w:ascii="Times New Roman" w:hAnsi="Times New Roman" w:cs="Times New Roman"/>
          <w:iCs/>
          <w:sz w:val="24"/>
          <w:szCs w:val="24"/>
          <w:lang w:val="en-US"/>
        </w:rPr>
        <w:t xml:space="preserve"> depicted in </w:t>
      </w:r>
      <w:r w:rsidR="006B28AA" w:rsidRPr="009A1C08">
        <w:rPr>
          <w:rFonts w:ascii="Times New Roman" w:hAnsi="Times New Roman" w:cs="Times New Roman"/>
          <w:b/>
          <w:iCs/>
          <w:sz w:val="24"/>
          <w:szCs w:val="24"/>
          <w:lang w:val="en-US"/>
        </w:rPr>
        <w:t>II b</w:t>
      </w:r>
      <w:ins w:id="2171" w:author="anna.resch88@gmail.com" w:date="2022-01-05T13:42:00Z">
        <w:r w:rsidR="00F025D2">
          <w:rPr>
            <w:rFonts w:ascii="Times New Roman" w:hAnsi="Times New Roman" w:cs="Times New Roman"/>
            <w:b/>
            <w:iCs/>
            <w:sz w:val="24"/>
            <w:szCs w:val="24"/>
            <w:lang w:val="en-US"/>
          </w:rPr>
          <w:t>)</w:t>
        </w:r>
      </w:ins>
      <w:r w:rsidR="006B28AA" w:rsidRPr="009A1C08">
        <w:rPr>
          <w:rFonts w:ascii="Times New Roman" w:hAnsi="Times New Roman" w:cs="Times New Roman"/>
          <w:iCs/>
          <w:sz w:val="24"/>
          <w:szCs w:val="24"/>
          <w:lang w:val="en-US"/>
        </w:rPr>
        <w:t xml:space="preserve"> and </w:t>
      </w:r>
      <w:r w:rsidR="006B28AA" w:rsidRPr="009A1C08">
        <w:rPr>
          <w:rFonts w:ascii="Times New Roman" w:hAnsi="Times New Roman" w:cs="Times New Roman"/>
          <w:b/>
          <w:iCs/>
          <w:sz w:val="24"/>
          <w:szCs w:val="24"/>
          <w:lang w:val="en-US"/>
        </w:rPr>
        <w:t>II c</w:t>
      </w:r>
      <w:commentRangeEnd w:id="2168"/>
      <w:r w:rsidR="00F025D2">
        <w:rPr>
          <w:rStyle w:val="Kommentarzeichen"/>
        </w:rPr>
        <w:commentReference w:id="2168"/>
      </w:r>
      <w:ins w:id="2172" w:author="anna.resch88@gmail.com" w:date="2022-01-05T13:42:00Z">
        <w:r w:rsidR="00F025D2">
          <w:rPr>
            <w:rFonts w:ascii="Times New Roman" w:hAnsi="Times New Roman" w:cs="Times New Roman"/>
            <w:b/>
            <w:iCs/>
            <w:sz w:val="24"/>
            <w:szCs w:val="24"/>
            <w:lang w:val="en-US"/>
          </w:rPr>
          <w:t>),</w:t>
        </w:r>
      </w:ins>
      <w:r w:rsidR="006B28AA" w:rsidRPr="009A1C08">
        <w:rPr>
          <w:rFonts w:ascii="Times New Roman" w:hAnsi="Times New Roman" w:cs="Times New Roman"/>
          <w:iCs/>
          <w:sz w:val="24"/>
          <w:szCs w:val="24"/>
          <w:lang w:val="en-US"/>
        </w:rPr>
        <w:t xml:space="preserve"> respectively</w:t>
      </w:r>
      <w:del w:id="2173" w:author="anna.resch88@gmail.com" w:date="2022-01-05T13:42:00Z">
        <w:r w:rsidR="00BA61B6" w:rsidRPr="009A1C08" w:rsidDel="00F025D2">
          <w:rPr>
            <w:rFonts w:ascii="Times New Roman" w:hAnsi="Times New Roman" w:cs="Times New Roman"/>
            <w:iCs/>
            <w:sz w:val="24"/>
            <w:szCs w:val="24"/>
            <w:lang w:val="en-US"/>
          </w:rPr>
          <w:delText>)</w:delText>
        </w:r>
      </w:del>
      <w:r w:rsidR="00CB39F7" w:rsidRPr="009A1C08">
        <w:rPr>
          <w:rFonts w:ascii="Times New Roman" w:hAnsi="Times New Roman" w:cs="Times New Roman"/>
          <w:iCs/>
          <w:sz w:val="24"/>
          <w:szCs w:val="24"/>
          <w:lang w:val="en-US"/>
        </w:rPr>
        <w:t xml:space="preserve">. </w:t>
      </w:r>
      <w:r w:rsidR="00AB0BF9" w:rsidRPr="009A1C08">
        <w:rPr>
          <w:rFonts w:ascii="Times New Roman" w:hAnsi="Times New Roman" w:cs="Times New Roman"/>
          <w:iCs/>
          <w:sz w:val="24"/>
          <w:szCs w:val="24"/>
          <w:lang w:val="en-US"/>
        </w:rPr>
        <w:t>A p</w:t>
      </w:r>
      <w:r w:rsidR="00765DED" w:rsidRPr="009A1C08">
        <w:rPr>
          <w:rFonts w:ascii="Times New Roman" w:hAnsi="Times New Roman" w:cs="Times New Roman"/>
          <w:iCs/>
          <w:sz w:val="24"/>
          <w:szCs w:val="24"/>
          <w:lang w:val="en-US"/>
        </w:rPr>
        <w:t>enetrating vertical incision (</w:t>
      </w:r>
      <w:r w:rsidR="00765DED" w:rsidRPr="009A1C08">
        <w:rPr>
          <w:rFonts w:ascii="Times New Roman" w:hAnsi="Times New Roman" w:cs="Times New Roman"/>
          <w:b/>
          <w:iCs/>
          <w:sz w:val="24"/>
          <w:szCs w:val="24"/>
          <w:lang w:val="en-US"/>
        </w:rPr>
        <w:t>I</w:t>
      </w:r>
      <w:r w:rsidR="00BE7CFF" w:rsidRPr="009A1C08">
        <w:rPr>
          <w:rFonts w:ascii="Times New Roman" w:hAnsi="Times New Roman" w:cs="Times New Roman"/>
          <w:b/>
          <w:iCs/>
          <w:sz w:val="24"/>
          <w:szCs w:val="24"/>
          <w:lang w:val="en-US"/>
        </w:rPr>
        <w:t>I</w:t>
      </w:r>
      <w:r w:rsidR="00AB0BF9" w:rsidRPr="009A1C08">
        <w:rPr>
          <w:rFonts w:ascii="Times New Roman" w:hAnsi="Times New Roman" w:cs="Times New Roman"/>
          <w:b/>
          <w:iCs/>
          <w:sz w:val="24"/>
          <w:szCs w:val="24"/>
          <w:lang w:val="en-US"/>
        </w:rPr>
        <w:t xml:space="preserve"> </w:t>
      </w:r>
      <w:r w:rsidR="00BE7CFF" w:rsidRPr="009A1C08">
        <w:rPr>
          <w:rFonts w:ascii="Times New Roman" w:hAnsi="Times New Roman" w:cs="Times New Roman"/>
          <w:b/>
          <w:iCs/>
          <w:sz w:val="24"/>
          <w:szCs w:val="24"/>
          <w:lang w:val="en-US"/>
        </w:rPr>
        <w:t>b</w:t>
      </w:r>
      <w:r w:rsidR="00BE7CFF" w:rsidRPr="009A1C08">
        <w:rPr>
          <w:rFonts w:ascii="Times New Roman" w:hAnsi="Times New Roman" w:cs="Times New Roman"/>
          <w:iCs/>
          <w:sz w:val="24"/>
          <w:szCs w:val="24"/>
          <w:lang w:val="en-US"/>
        </w:rPr>
        <w:t>, vertical row of images</w:t>
      </w:r>
      <w:r w:rsidR="006B28AA" w:rsidRPr="009A1C08">
        <w:rPr>
          <w:rFonts w:ascii="Times New Roman" w:hAnsi="Times New Roman" w:cs="Times New Roman"/>
          <w:iCs/>
          <w:sz w:val="24"/>
          <w:szCs w:val="24"/>
          <w:lang w:val="en-US"/>
        </w:rPr>
        <w:t xml:space="preserve"> – increasing magnification from top to bottom, arrows indicate the cutting line throughout the entire thickness of the cornea</w:t>
      </w:r>
      <w:r w:rsidR="00765DED" w:rsidRPr="009A1C08">
        <w:rPr>
          <w:rFonts w:ascii="Times New Roman" w:hAnsi="Times New Roman" w:cs="Times New Roman"/>
          <w:iCs/>
          <w:sz w:val="24"/>
          <w:szCs w:val="24"/>
          <w:lang w:val="en-US"/>
        </w:rPr>
        <w:t>) or</w:t>
      </w:r>
      <w:r w:rsidR="00AB0BF9" w:rsidRPr="009A1C08">
        <w:rPr>
          <w:rFonts w:ascii="Times New Roman" w:hAnsi="Times New Roman" w:cs="Times New Roman"/>
          <w:iCs/>
          <w:sz w:val="24"/>
          <w:szCs w:val="24"/>
          <w:lang w:val="en-US"/>
        </w:rPr>
        <w:t xml:space="preserve"> an</w:t>
      </w:r>
      <w:r w:rsidR="00765DED" w:rsidRPr="009A1C08">
        <w:rPr>
          <w:rFonts w:ascii="Times New Roman" w:hAnsi="Times New Roman" w:cs="Times New Roman"/>
          <w:iCs/>
          <w:sz w:val="24"/>
          <w:szCs w:val="24"/>
          <w:lang w:val="en-US"/>
        </w:rPr>
        <w:t xml:space="preserve"> ulcer-like corneal defect (</w:t>
      </w:r>
      <w:r w:rsidR="00765DED" w:rsidRPr="009A1C08">
        <w:rPr>
          <w:rFonts w:ascii="Times New Roman" w:hAnsi="Times New Roman" w:cs="Times New Roman"/>
          <w:b/>
          <w:iCs/>
          <w:sz w:val="24"/>
          <w:szCs w:val="24"/>
          <w:lang w:val="en-US"/>
        </w:rPr>
        <w:t>II</w:t>
      </w:r>
      <w:r w:rsidR="00AB0BF9" w:rsidRPr="009A1C08">
        <w:rPr>
          <w:rFonts w:ascii="Times New Roman" w:hAnsi="Times New Roman" w:cs="Times New Roman"/>
          <w:b/>
          <w:iCs/>
          <w:sz w:val="24"/>
          <w:szCs w:val="24"/>
          <w:lang w:val="en-US"/>
        </w:rPr>
        <w:t xml:space="preserve"> </w:t>
      </w:r>
      <w:r w:rsidR="00765DED" w:rsidRPr="009A1C08">
        <w:rPr>
          <w:rFonts w:ascii="Times New Roman" w:hAnsi="Times New Roman" w:cs="Times New Roman"/>
          <w:b/>
          <w:iCs/>
          <w:sz w:val="24"/>
          <w:szCs w:val="24"/>
          <w:lang w:val="en-US"/>
        </w:rPr>
        <w:t>c</w:t>
      </w:r>
      <w:r w:rsidR="00BE7CFF" w:rsidRPr="009A1C08">
        <w:rPr>
          <w:rFonts w:ascii="Times New Roman" w:hAnsi="Times New Roman" w:cs="Times New Roman"/>
          <w:iCs/>
          <w:sz w:val="24"/>
          <w:szCs w:val="24"/>
          <w:lang w:val="en-US"/>
        </w:rPr>
        <w:t>, vertical row of images</w:t>
      </w:r>
      <w:r w:rsidR="006B28AA" w:rsidRPr="009A1C08">
        <w:rPr>
          <w:rFonts w:ascii="Times New Roman" w:hAnsi="Times New Roman" w:cs="Times New Roman"/>
          <w:iCs/>
          <w:sz w:val="24"/>
          <w:szCs w:val="24"/>
          <w:lang w:val="en-US"/>
        </w:rPr>
        <w:t xml:space="preserve"> – increasing magnification from top to bottom</w:t>
      </w:r>
      <w:r w:rsidR="00765DED" w:rsidRPr="009A1C08">
        <w:rPr>
          <w:rFonts w:ascii="Times New Roman" w:hAnsi="Times New Roman" w:cs="Times New Roman"/>
          <w:iCs/>
          <w:sz w:val="24"/>
          <w:szCs w:val="24"/>
          <w:lang w:val="en-US"/>
        </w:rPr>
        <w:t>) were inflicted and filled with</w:t>
      </w:r>
      <w:r w:rsidR="00CB39F7" w:rsidRPr="009A1C08">
        <w:rPr>
          <w:rFonts w:ascii="Times New Roman" w:hAnsi="Times New Roman" w:cs="Times New Roman"/>
          <w:iCs/>
          <w:sz w:val="24"/>
          <w:szCs w:val="24"/>
          <w:lang w:val="en-US"/>
        </w:rPr>
        <w:t xml:space="preserve"> ULD-V40-ULD</w:t>
      </w:r>
      <w:r w:rsidR="00765DED" w:rsidRPr="009A1C08">
        <w:rPr>
          <w:rFonts w:ascii="Times New Roman" w:hAnsi="Times New Roman" w:cs="Times New Roman"/>
          <w:iCs/>
          <w:sz w:val="24"/>
          <w:szCs w:val="24"/>
          <w:lang w:val="en-US"/>
        </w:rPr>
        <w:t>, crosslinked with 2.5 mM riboflavin and 30 mM APS at 5.8 J/cm²</w:t>
      </w:r>
      <w:r w:rsidRPr="009A1C08">
        <w:rPr>
          <w:rFonts w:ascii="Times New Roman" w:hAnsi="Times New Roman" w:cs="Times New Roman"/>
          <w:iCs/>
          <w:sz w:val="24"/>
          <w:szCs w:val="24"/>
          <w:lang w:val="en-US"/>
        </w:rPr>
        <w:t xml:space="preserve">. </w:t>
      </w:r>
      <w:commentRangeStart w:id="2174"/>
      <w:del w:id="2175" w:author="anna.resch88@gmail.com" w:date="2022-01-05T13:45:00Z">
        <w:r w:rsidR="00AB0BF9" w:rsidRPr="009A1C08" w:rsidDel="00F025D2">
          <w:rPr>
            <w:rFonts w:ascii="Times New Roman" w:hAnsi="Times New Roman" w:cs="Times New Roman"/>
            <w:iCs/>
            <w:sz w:val="24"/>
            <w:szCs w:val="24"/>
            <w:lang w:val="en-US"/>
          </w:rPr>
          <w:delText>Corneal</w:delText>
        </w:r>
      </w:del>
      <w:commentRangeEnd w:id="2174"/>
      <w:r w:rsidR="00F025D2">
        <w:rPr>
          <w:rStyle w:val="Kommentarzeichen"/>
        </w:rPr>
        <w:commentReference w:id="2174"/>
      </w:r>
      <w:del w:id="2176" w:author="anna.resch88@gmail.com" w:date="2022-01-05T13:45:00Z">
        <w:r w:rsidR="00AB0BF9" w:rsidRPr="009A1C08" w:rsidDel="00F025D2">
          <w:rPr>
            <w:rFonts w:ascii="Times New Roman" w:hAnsi="Times New Roman" w:cs="Times New Roman"/>
            <w:iCs/>
            <w:sz w:val="24"/>
            <w:szCs w:val="24"/>
            <w:lang w:val="en-US"/>
          </w:rPr>
          <w:delText xml:space="preserve"> stroma and the hydrogel</w:delText>
        </w:r>
        <w:r w:rsidR="009763E5" w:rsidRPr="009A1C08" w:rsidDel="00F025D2">
          <w:rPr>
            <w:rFonts w:ascii="Times New Roman" w:hAnsi="Times New Roman" w:cs="Times New Roman"/>
            <w:iCs/>
            <w:sz w:val="24"/>
            <w:szCs w:val="24"/>
            <w:lang w:val="en-US"/>
          </w:rPr>
          <w:delText xml:space="preserve"> coalesce and </w:delText>
        </w:r>
        <w:r w:rsidRPr="009A1C08" w:rsidDel="00F025D2">
          <w:rPr>
            <w:rFonts w:ascii="Times New Roman" w:hAnsi="Times New Roman" w:cs="Times New Roman"/>
            <w:iCs/>
            <w:sz w:val="24"/>
            <w:szCs w:val="24"/>
            <w:lang w:val="en-US"/>
          </w:rPr>
          <w:delText>demonstrat</w:delText>
        </w:r>
        <w:r w:rsidR="00765DED" w:rsidRPr="009A1C08" w:rsidDel="00F025D2">
          <w:rPr>
            <w:rFonts w:ascii="Times New Roman" w:hAnsi="Times New Roman" w:cs="Times New Roman"/>
            <w:iCs/>
            <w:sz w:val="24"/>
            <w:szCs w:val="24"/>
            <w:lang w:val="en-US"/>
          </w:rPr>
          <w:delText>e</w:delText>
        </w:r>
        <w:r w:rsidRPr="009A1C08" w:rsidDel="00F025D2">
          <w:rPr>
            <w:rFonts w:ascii="Times New Roman" w:hAnsi="Times New Roman" w:cs="Times New Roman"/>
            <w:iCs/>
            <w:sz w:val="24"/>
            <w:szCs w:val="24"/>
            <w:lang w:val="en-US"/>
          </w:rPr>
          <w:delText xml:space="preserve"> interpenetration of the hydrogel and corneal tissue. </w:delText>
        </w:r>
      </w:del>
      <w:moveFromRangeStart w:id="2177" w:author="anna.resch88@gmail.com" w:date="2022-01-04T18:20:00Z" w:name="move92212852"/>
      <w:commentRangeStart w:id="2178"/>
      <w:commentRangeStart w:id="2179"/>
      <w:moveFrom w:id="2180" w:author="anna.resch88@gmail.com" w:date="2022-01-04T18:20:00Z">
        <w:r w:rsidR="00122240" w:rsidRPr="009A1C08" w:rsidDel="007249E8">
          <w:rPr>
            <w:rFonts w:ascii="Times New Roman" w:hAnsi="Times New Roman" w:cs="Times New Roman"/>
            <w:iCs/>
            <w:sz w:val="24"/>
            <w:szCs w:val="24"/>
            <w:lang w:val="en-US"/>
          </w:rPr>
          <w:t xml:space="preserve">After </w:t>
        </w:r>
        <w:r w:rsidR="007327FA" w:rsidRPr="009A1C08" w:rsidDel="007249E8">
          <w:rPr>
            <w:rFonts w:ascii="Times New Roman" w:hAnsi="Times New Roman" w:cs="Times New Roman"/>
            <w:iCs/>
            <w:sz w:val="24"/>
            <w:szCs w:val="24"/>
            <w:lang w:val="en-US"/>
          </w:rPr>
          <w:t xml:space="preserve">16 </w:t>
        </w:r>
        <w:r w:rsidR="00122240" w:rsidRPr="009A1C08" w:rsidDel="007249E8">
          <w:rPr>
            <w:rFonts w:ascii="Times New Roman" w:hAnsi="Times New Roman" w:cs="Times New Roman"/>
            <w:iCs/>
            <w:sz w:val="24"/>
            <w:szCs w:val="24"/>
            <w:lang w:val="en-US"/>
          </w:rPr>
          <w:t>days of culture, the hydrogel filling d</w:t>
        </w:r>
        <w:r w:rsidR="00AB0BF9" w:rsidRPr="009A1C08" w:rsidDel="007249E8">
          <w:rPr>
            <w:rFonts w:ascii="Times New Roman" w:hAnsi="Times New Roman" w:cs="Times New Roman"/>
            <w:iCs/>
            <w:sz w:val="24"/>
            <w:szCs w:val="24"/>
            <w:lang w:val="en-US"/>
          </w:rPr>
          <w:t>id</w:t>
        </w:r>
        <w:r w:rsidR="00122240" w:rsidRPr="009A1C08" w:rsidDel="007249E8">
          <w:rPr>
            <w:rFonts w:ascii="Times New Roman" w:hAnsi="Times New Roman" w:cs="Times New Roman"/>
            <w:iCs/>
            <w:sz w:val="24"/>
            <w:szCs w:val="24"/>
            <w:lang w:val="en-US"/>
          </w:rPr>
          <w:t xml:space="preserve"> not detach from the cornea and epithelial cells overgr</w:t>
        </w:r>
        <w:r w:rsidR="00AB0BF9" w:rsidRPr="009A1C08" w:rsidDel="007249E8">
          <w:rPr>
            <w:rFonts w:ascii="Times New Roman" w:hAnsi="Times New Roman" w:cs="Times New Roman"/>
            <w:iCs/>
            <w:sz w:val="24"/>
            <w:szCs w:val="24"/>
            <w:lang w:val="en-US"/>
          </w:rPr>
          <w:t>e</w:t>
        </w:r>
        <w:r w:rsidR="00122240" w:rsidRPr="009A1C08" w:rsidDel="007249E8">
          <w:rPr>
            <w:rFonts w:ascii="Times New Roman" w:hAnsi="Times New Roman" w:cs="Times New Roman"/>
            <w:iCs/>
            <w:sz w:val="24"/>
            <w:szCs w:val="24"/>
            <w:lang w:val="en-US"/>
          </w:rPr>
          <w:t xml:space="preserve">w the hydrogel filling in multiple layers. </w:t>
        </w:r>
        <w:r w:rsidR="0021521B" w:rsidRPr="009A1C08" w:rsidDel="007249E8">
          <w:rPr>
            <w:rFonts w:ascii="Times New Roman" w:hAnsi="Times New Roman" w:cs="Times New Roman"/>
            <w:iCs/>
            <w:sz w:val="24"/>
            <w:szCs w:val="24"/>
            <w:lang w:val="en-US"/>
          </w:rPr>
          <w:t xml:space="preserve">After </w:t>
        </w:r>
        <w:r w:rsidR="007327FA" w:rsidRPr="009A1C08" w:rsidDel="007249E8">
          <w:rPr>
            <w:rFonts w:ascii="Times New Roman" w:hAnsi="Times New Roman" w:cs="Times New Roman"/>
            <w:iCs/>
            <w:sz w:val="24"/>
            <w:szCs w:val="24"/>
            <w:lang w:val="en-US"/>
          </w:rPr>
          <w:t>16</w:t>
        </w:r>
        <w:r w:rsidR="0021521B" w:rsidRPr="009A1C08" w:rsidDel="007249E8">
          <w:rPr>
            <w:rFonts w:ascii="Times New Roman" w:hAnsi="Times New Roman" w:cs="Times New Roman"/>
            <w:iCs/>
            <w:sz w:val="24"/>
            <w:szCs w:val="24"/>
            <w:lang w:val="en-US"/>
          </w:rPr>
          <w:t xml:space="preserve"> days of culture, there was no sign of keratocytes penetrating the hydrogel filling. As these cells migrate very slowly, a longer culture time </w:t>
        </w:r>
        <w:r w:rsidR="007327FA" w:rsidRPr="009A1C08" w:rsidDel="007249E8">
          <w:rPr>
            <w:rFonts w:ascii="Times New Roman" w:hAnsi="Times New Roman" w:cs="Times New Roman"/>
            <w:iCs/>
            <w:sz w:val="24"/>
            <w:szCs w:val="24"/>
            <w:lang w:val="en-US"/>
          </w:rPr>
          <w:t>may be</w:t>
        </w:r>
        <w:r w:rsidR="0021521B" w:rsidRPr="009A1C08" w:rsidDel="007249E8">
          <w:rPr>
            <w:rFonts w:ascii="Times New Roman" w:hAnsi="Times New Roman" w:cs="Times New Roman"/>
            <w:iCs/>
            <w:sz w:val="24"/>
            <w:szCs w:val="24"/>
            <w:lang w:val="en-US"/>
          </w:rPr>
          <w:t xml:space="preserve"> required to </w:t>
        </w:r>
        <w:r w:rsidR="007327FA" w:rsidRPr="009A1C08" w:rsidDel="007249E8">
          <w:rPr>
            <w:rFonts w:ascii="Times New Roman" w:hAnsi="Times New Roman" w:cs="Times New Roman"/>
            <w:iCs/>
            <w:sz w:val="24"/>
            <w:szCs w:val="24"/>
            <w:lang w:val="en-US"/>
          </w:rPr>
          <w:t>assess invasion of cells into the</w:t>
        </w:r>
        <w:r w:rsidR="008E56FF" w:rsidRPr="009A1C08" w:rsidDel="007249E8">
          <w:rPr>
            <w:rFonts w:ascii="Times New Roman" w:hAnsi="Times New Roman" w:cs="Times New Roman"/>
            <w:iCs/>
            <w:sz w:val="24"/>
            <w:szCs w:val="24"/>
            <w:lang w:val="en-US"/>
          </w:rPr>
          <w:t xml:space="preserve"> hydrogel</w:t>
        </w:r>
        <w:r w:rsidR="0021521B" w:rsidRPr="009A1C08" w:rsidDel="007249E8">
          <w:rPr>
            <w:rFonts w:ascii="Times New Roman" w:hAnsi="Times New Roman" w:cs="Times New Roman"/>
            <w:iCs/>
            <w:sz w:val="24"/>
            <w:szCs w:val="24"/>
            <w:lang w:val="en-US"/>
          </w:rPr>
          <w:t>.</w:t>
        </w:r>
        <w:commentRangeEnd w:id="2178"/>
        <w:r w:rsidR="007C095B" w:rsidDel="007249E8">
          <w:rPr>
            <w:rStyle w:val="Kommentarzeichen"/>
          </w:rPr>
          <w:commentReference w:id="2178"/>
        </w:r>
      </w:moveFrom>
      <w:moveFromRangeEnd w:id="2177"/>
      <w:commentRangeEnd w:id="2179"/>
      <w:r w:rsidR="00CD1FDE">
        <w:rPr>
          <w:rStyle w:val="Kommentarzeichen"/>
        </w:rPr>
        <w:commentReference w:id="2179"/>
      </w:r>
    </w:p>
    <w:p w14:paraId="1DCD79CE" w14:textId="77777777" w:rsidR="00F025D2" w:rsidRDefault="00F025D2" w:rsidP="009A1C08">
      <w:pPr>
        <w:spacing w:line="480" w:lineRule="auto"/>
        <w:jc w:val="both"/>
        <w:rPr>
          <w:ins w:id="2181" w:author="anna.resch88@gmail.com" w:date="2022-01-05T13:44:00Z"/>
          <w:rFonts w:ascii="Times New Roman" w:hAnsi="Times New Roman" w:cs="Times New Roman"/>
          <w:sz w:val="24"/>
          <w:szCs w:val="24"/>
          <w:lang w:val="en-US"/>
        </w:rPr>
      </w:pPr>
    </w:p>
    <w:p w14:paraId="2C5F22D6" w14:textId="22387AC5" w:rsidR="00DA5ECD" w:rsidRPr="009A1C08" w:rsidDel="00F87A27" w:rsidRDefault="00DA5ECD" w:rsidP="009A1C08">
      <w:pPr>
        <w:spacing w:line="480" w:lineRule="auto"/>
        <w:jc w:val="both"/>
        <w:rPr>
          <w:rFonts w:ascii="Times New Roman" w:hAnsi="Times New Roman" w:cs="Times New Roman"/>
          <w:sz w:val="24"/>
          <w:szCs w:val="24"/>
          <w:lang w:val="en-US"/>
        </w:rPr>
      </w:pPr>
      <w:r w:rsidRPr="009A1C08" w:rsidDel="00F87A27">
        <w:rPr>
          <w:rFonts w:ascii="Times New Roman" w:hAnsi="Times New Roman" w:cs="Times New Roman"/>
          <w:sz w:val="24"/>
          <w:szCs w:val="24"/>
          <w:lang w:val="en-US"/>
        </w:rPr>
        <w:t xml:space="preserve">To </w:t>
      </w:r>
      <w:r w:rsidRPr="009A1C08">
        <w:rPr>
          <w:rFonts w:ascii="Times New Roman" w:hAnsi="Times New Roman" w:cs="Times New Roman"/>
          <w:sz w:val="24"/>
          <w:szCs w:val="24"/>
          <w:lang w:val="en-US"/>
        </w:rPr>
        <w:t>test whether</w:t>
      </w:r>
      <w:r w:rsidRPr="009A1C08" w:rsidDel="00F87A27">
        <w:rPr>
          <w:rFonts w:ascii="Times New Roman" w:hAnsi="Times New Roman" w:cs="Times New Roman"/>
          <w:sz w:val="24"/>
          <w:szCs w:val="24"/>
          <w:lang w:val="en-US"/>
        </w:rPr>
        <w:t xml:space="preserve"> the connection between tissue and hydrogel </w:t>
      </w:r>
      <w:ins w:id="2182" w:author="anna.resch88@gmail.com" w:date="2022-01-03T10:48:00Z">
        <w:r w:rsidR="000451AB">
          <w:rPr>
            <w:rFonts w:ascii="Times New Roman" w:hAnsi="Times New Roman" w:cs="Times New Roman"/>
            <w:sz w:val="24"/>
            <w:szCs w:val="24"/>
            <w:lang w:val="en-US"/>
          </w:rPr>
          <w:t>wa</w:t>
        </w:r>
      </w:ins>
      <w:del w:id="2183" w:author="anna.resch88@gmail.com" w:date="2022-01-03T10:48:00Z">
        <w:r w:rsidR="00D64EDB" w:rsidRPr="009A1C08" w:rsidDel="000451AB">
          <w:rPr>
            <w:rFonts w:ascii="Times New Roman" w:hAnsi="Times New Roman" w:cs="Times New Roman"/>
            <w:sz w:val="24"/>
            <w:szCs w:val="24"/>
            <w:lang w:val="en-US"/>
          </w:rPr>
          <w:delText>i</w:delText>
        </w:r>
      </w:del>
      <w:r w:rsidR="00D64EDB" w:rsidRPr="009A1C08">
        <w:rPr>
          <w:rFonts w:ascii="Times New Roman" w:hAnsi="Times New Roman" w:cs="Times New Roman"/>
          <w:sz w:val="24"/>
          <w:szCs w:val="24"/>
          <w:lang w:val="en-US"/>
        </w:rPr>
        <w:t>s</w:t>
      </w:r>
      <w:r w:rsidR="00D64EDB" w:rsidRPr="009A1C08" w:rsidDel="00F87A27">
        <w:rPr>
          <w:rFonts w:ascii="Times New Roman" w:hAnsi="Times New Roman" w:cs="Times New Roman"/>
          <w:sz w:val="24"/>
          <w:szCs w:val="24"/>
          <w:lang w:val="en-US"/>
        </w:rPr>
        <w:t xml:space="preserve"> </w:t>
      </w:r>
      <w:r w:rsidRPr="009A1C08" w:rsidDel="00F87A27">
        <w:rPr>
          <w:rFonts w:ascii="Times New Roman" w:hAnsi="Times New Roman" w:cs="Times New Roman"/>
          <w:sz w:val="24"/>
          <w:szCs w:val="24"/>
          <w:lang w:val="en-US"/>
        </w:rPr>
        <w:t>solely attributed to riboflavin</w:t>
      </w:r>
      <w:r w:rsidRPr="009A1C08">
        <w:rPr>
          <w:rFonts w:ascii="Times New Roman" w:hAnsi="Times New Roman" w:cs="Times New Roman"/>
          <w:sz w:val="24"/>
          <w:szCs w:val="24"/>
          <w:lang w:val="en-US"/>
        </w:rPr>
        <w:t xml:space="preserve"> instead of</w:t>
      </w:r>
      <w:r w:rsidRPr="009A1C08" w:rsidDel="00F87A27">
        <w:rPr>
          <w:rFonts w:ascii="Times New Roman" w:hAnsi="Times New Roman" w:cs="Times New Roman"/>
          <w:sz w:val="24"/>
          <w:szCs w:val="24"/>
          <w:lang w:val="en-US"/>
        </w:rPr>
        <w:t xml:space="preserve"> the </w:t>
      </w:r>
      <w:del w:id="2184" w:author="anna.resch88@gmail.com" w:date="2022-01-16T12:57:00Z">
        <w:r w:rsidRPr="009A1C08" w:rsidDel="00A90536">
          <w:rPr>
            <w:rFonts w:ascii="Times New Roman" w:hAnsi="Times New Roman" w:cs="Times New Roman"/>
            <w:sz w:val="24"/>
            <w:szCs w:val="24"/>
            <w:lang w:val="en-US"/>
          </w:rPr>
          <w:delText>hydrogel glue</w:delText>
        </w:r>
      </w:del>
      <w:ins w:id="2185" w:author="anna.resch88@gmail.com" w:date="2022-01-16T12:57:00Z">
        <w:r w:rsidR="00A90536">
          <w:rPr>
            <w:rFonts w:ascii="Times New Roman" w:hAnsi="Times New Roman" w:cs="Times New Roman"/>
            <w:sz w:val="24"/>
            <w:szCs w:val="24"/>
            <w:lang w:val="en-US"/>
          </w:rPr>
          <w:t xml:space="preserve">ULU </w:t>
        </w:r>
        <w:proofErr w:type="spellStart"/>
        <w:r w:rsidR="00A90536">
          <w:rPr>
            <w:rFonts w:ascii="Times New Roman" w:hAnsi="Times New Roman" w:cs="Times New Roman"/>
            <w:sz w:val="24"/>
            <w:szCs w:val="24"/>
            <w:lang w:val="en-US"/>
          </w:rPr>
          <w:t>bioadhesive</w:t>
        </w:r>
      </w:ins>
      <w:proofErr w:type="spellEnd"/>
      <w:r w:rsidRPr="009A1C08" w:rsidDel="00F87A27">
        <w:rPr>
          <w:rFonts w:ascii="Times New Roman" w:hAnsi="Times New Roman" w:cs="Times New Roman"/>
          <w:sz w:val="24"/>
          <w:szCs w:val="24"/>
          <w:lang w:val="en-US"/>
        </w:rPr>
        <w:t xml:space="preserve">, we performed tissue </w:t>
      </w:r>
      <w:r w:rsidRPr="009A1C08">
        <w:rPr>
          <w:rFonts w:ascii="Times New Roman" w:hAnsi="Times New Roman" w:cs="Times New Roman"/>
          <w:sz w:val="24"/>
          <w:szCs w:val="24"/>
          <w:lang w:val="en-US"/>
        </w:rPr>
        <w:t>attachment</w:t>
      </w:r>
      <w:r w:rsidRPr="009A1C08" w:rsidDel="00F87A27">
        <w:rPr>
          <w:rFonts w:ascii="Times New Roman" w:hAnsi="Times New Roman" w:cs="Times New Roman"/>
          <w:sz w:val="24"/>
          <w:szCs w:val="24"/>
          <w:lang w:val="en-US"/>
        </w:rPr>
        <w:t xml:space="preserve"> experiments </w:t>
      </w:r>
      <w:r w:rsidRPr="009A1C08">
        <w:rPr>
          <w:rFonts w:ascii="Times New Roman" w:hAnsi="Times New Roman" w:cs="Times New Roman"/>
          <w:sz w:val="24"/>
          <w:szCs w:val="24"/>
          <w:lang w:val="en-US"/>
        </w:rPr>
        <w:t>using</w:t>
      </w:r>
      <w:r w:rsidRPr="009A1C08" w:rsidDel="00F87A27">
        <w:rPr>
          <w:rFonts w:ascii="Times New Roman" w:hAnsi="Times New Roman" w:cs="Times New Roman"/>
          <w:sz w:val="24"/>
          <w:szCs w:val="24"/>
          <w:lang w:val="en-US"/>
        </w:rPr>
        <w:t xml:space="preserve"> </w:t>
      </w:r>
      <w:proofErr w:type="spellStart"/>
      <w:ins w:id="2186" w:author="anna.resch88@gmail.com" w:date="2022-01-04T18:21:00Z">
        <w:r w:rsidR="00952BB9">
          <w:rPr>
            <w:rFonts w:ascii="Times New Roman" w:hAnsi="Times New Roman" w:cs="Times New Roman"/>
            <w:sz w:val="24"/>
            <w:szCs w:val="24"/>
            <w:lang w:val="en-US"/>
          </w:rPr>
          <w:t>r</w:t>
        </w:r>
      </w:ins>
      <w:del w:id="2187" w:author="anna.resch88@gmail.com" w:date="2022-01-04T18:21:00Z">
        <w:r w:rsidR="005C188A" w:rsidRPr="009A1C08" w:rsidDel="00952BB9">
          <w:rPr>
            <w:rFonts w:ascii="Times New Roman" w:hAnsi="Times New Roman" w:cs="Times New Roman"/>
            <w:sz w:val="24"/>
            <w:szCs w:val="24"/>
            <w:lang w:val="en-US"/>
          </w:rPr>
          <w:delText>R</w:delText>
        </w:r>
      </w:del>
      <w:r w:rsidR="005C188A" w:rsidRPr="009A1C08" w:rsidDel="00F87A27">
        <w:rPr>
          <w:rFonts w:ascii="Times New Roman" w:hAnsi="Times New Roman" w:cs="Times New Roman"/>
          <w:sz w:val="24"/>
          <w:szCs w:val="24"/>
          <w:lang w:val="en-US"/>
        </w:rPr>
        <w:t>u</w:t>
      </w:r>
      <w:proofErr w:type="spellEnd"/>
      <w:r w:rsidRPr="009A1C08" w:rsidDel="00F87A27">
        <w:rPr>
          <w:rFonts w:ascii="Times New Roman" w:hAnsi="Times New Roman" w:cs="Times New Roman"/>
          <w:sz w:val="24"/>
          <w:szCs w:val="24"/>
          <w:lang w:val="en-US"/>
        </w:rPr>
        <w:t>(II)</w:t>
      </w:r>
      <w:proofErr w:type="spellStart"/>
      <w:r w:rsidRPr="009A1C08" w:rsidDel="00F87A27">
        <w:rPr>
          <w:rFonts w:ascii="Times New Roman" w:hAnsi="Times New Roman" w:cs="Times New Roman"/>
          <w:sz w:val="24"/>
          <w:szCs w:val="24"/>
          <w:lang w:val="en-US"/>
        </w:rPr>
        <w:t>bpy</w:t>
      </w:r>
      <w:proofErr w:type="spellEnd"/>
      <w:r w:rsidRPr="009A1C08">
        <w:rPr>
          <w:rFonts w:ascii="Times New Roman" w:hAnsi="Times New Roman" w:cs="Times New Roman"/>
          <w:sz w:val="24"/>
          <w:szCs w:val="24"/>
          <w:lang w:val="en-US"/>
        </w:rPr>
        <w:t xml:space="preserve"> as a catalyst. We found that</w:t>
      </w:r>
      <w:r w:rsidRPr="009A1C08" w:rsidDel="00F87A27">
        <w:rPr>
          <w:rFonts w:ascii="Times New Roman" w:hAnsi="Times New Roman" w:cs="Times New Roman"/>
          <w:sz w:val="24"/>
          <w:szCs w:val="24"/>
          <w:lang w:val="en-US"/>
        </w:rPr>
        <w:t xml:space="preserve"> </w:t>
      </w:r>
      <w:del w:id="2188" w:author="anna.resch88@gmail.com" w:date="2022-01-16T12:58:00Z">
        <w:r w:rsidRPr="009A1C08" w:rsidDel="00A90536">
          <w:rPr>
            <w:rFonts w:ascii="Times New Roman" w:hAnsi="Times New Roman" w:cs="Times New Roman"/>
            <w:sz w:val="24"/>
            <w:szCs w:val="24"/>
            <w:lang w:val="en-US"/>
          </w:rPr>
          <w:delText xml:space="preserve">the </w:delText>
        </w:r>
      </w:del>
      <w:ins w:id="2189" w:author="anna.resch88@gmail.com" w:date="2022-01-16T12:58:00Z">
        <w:r w:rsidR="00A90536">
          <w:rPr>
            <w:rFonts w:ascii="Times New Roman" w:hAnsi="Times New Roman" w:cs="Times New Roman"/>
            <w:sz w:val="24"/>
            <w:szCs w:val="24"/>
            <w:lang w:val="en-US"/>
          </w:rPr>
          <w:t>an ULD-V40-ULD</w:t>
        </w:r>
      </w:ins>
      <w:ins w:id="2190" w:author="anna.resch88@gmail.com" w:date="2022-01-16T12:57:00Z">
        <w:r w:rsidR="00A90536">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hydrogel </w:t>
      </w:r>
      <w:del w:id="2191" w:author="anna.resch88@gmail.com" w:date="2022-01-16T12:57:00Z">
        <w:r w:rsidRPr="009A1C08" w:rsidDel="00A90536">
          <w:rPr>
            <w:rFonts w:ascii="Times New Roman" w:hAnsi="Times New Roman" w:cs="Times New Roman"/>
            <w:sz w:val="24"/>
            <w:szCs w:val="24"/>
            <w:lang w:val="en-US"/>
          </w:rPr>
          <w:delText xml:space="preserve">glue </w:delText>
        </w:r>
      </w:del>
      <w:r w:rsidRPr="009A1C08" w:rsidDel="00F87A27">
        <w:rPr>
          <w:rFonts w:ascii="Times New Roman" w:hAnsi="Times New Roman" w:cs="Times New Roman"/>
          <w:sz w:val="24"/>
          <w:szCs w:val="24"/>
          <w:lang w:val="en-US"/>
        </w:rPr>
        <w:t>coalesce</w:t>
      </w:r>
      <w:ins w:id="2192" w:author="anna.resch88@gmail.com" w:date="2022-01-05T13:45:00Z">
        <w:r w:rsidR="00F025D2">
          <w:rPr>
            <w:rFonts w:ascii="Times New Roman" w:hAnsi="Times New Roman" w:cs="Times New Roman"/>
            <w:sz w:val="24"/>
            <w:szCs w:val="24"/>
            <w:lang w:val="en-US"/>
          </w:rPr>
          <w:t>d</w:t>
        </w:r>
      </w:ins>
      <w:del w:id="2193" w:author="anna.resch88@gmail.com" w:date="2022-01-05T13:45:00Z">
        <w:r w:rsidRPr="009A1C08" w:rsidDel="00F025D2">
          <w:rPr>
            <w:rFonts w:ascii="Times New Roman" w:hAnsi="Times New Roman" w:cs="Times New Roman"/>
            <w:sz w:val="24"/>
            <w:szCs w:val="24"/>
            <w:lang w:val="en-US"/>
          </w:rPr>
          <w:delText>s</w:delText>
        </w:r>
      </w:del>
      <w:r w:rsidRPr="009A1C08" w:rsidDel="00F87A27">
        <w:rPr>
          <w:rFonts w:ascii="Times New Roman" w:hAnsi="Times New Roman" w:cs="Times New Roman"/>
          <w:sz w:val="24"/>
          <w:szCs w:val="24"/>
          <w:lang w:val="en-US"/>
        </w:rPr>
        <w:t xml:space="preserve"> with cornea tissue </w:t>
      </w:r>
      <w:r w:rsidRPr="009A1C08">
        <w:rPr>
          <w:rFonts w:ascii="Times New Roman" w:hAnsi="Times New Roman" w:cs="Times New Roman"/>
          <w:sz w:val="24"/>
          <w:szCs w:val="24"/>
          <w:lang w:val="en-US"/>
        </w:rPr>
        <w:t>comparably in the absence of riboflavin</w:t>
      </w:r>
      <w:r w:rsidRPr="009A1C08" w:rsidDel="00F87A27">
        <w:rPr>
          <w:rFonts w:ascii="Times New Roman" w:hAnsi="Times New Roman" w:cs="Times New Roman"/>
          <w:sz w:val="24"/>
          <w:szCs w:val="24"/>
          <w:lang w:val="en-US"/>
        </w:rPr>
        <w:t xml:space="preserve">. </w:t>
      </w:r>
    </w:p>
    <w:p w14:paraId="7B4DFBCB" w14:textId="22BAF4BD" w:rsidR="00325A1E" w:rsidRDefault="00452208" w:rsidP="009A1C08">
      <w:pPr>
        <w:spacing w:line="480" w:lineRule="auto"/>
        <w:jc w:val="both"/>
        <w:rPr>
          <w:ins w:id="2194" w:author="anna.resch88@gmail.com" w:date="2022-01-04T18:15:00Z"/>
          <w:rFonts w:ascii="Times New Roman" w:hAnsi="Times New Roman" w:cs="Times New Roman"/>
          <w:sz w:val="24"/>
          <w:szCs w:val="24"/>
          <w:lang w:val="en-US"/>
        </w:rPr>
      </w:pPr>
      <w:r w:rsidRPr="009A1C08">
        <w:rPr>
          <w:rFonts w:ascii="Times New Roman" w:hAnsi="Times New Roman" w:cs="Times New Roman"/>
          <w:sz w:val="24"/>
          <w:szCs w:val="24"/>
          <w:lang w:val="en-US"/>
        </w:rPr>
        <w:t>For corneal sealings, we applied a</w:t>
      </w:r>
      <w:r w:rsidR="00793837" w:rsidRPr="009A1C08">
        <w:rPr>
          <w:rFonts w:ascii="Times New Roman" w:hAnsi="Times New Roman" w:cs="Times New Roman"/>
          <w:sz w:val="24"/>
          <w:szCs w:val="24"/>
          <w:lang w:val="en-US"/>
        </w:rPr>
        <w:t xml:space="preserve"> </w:t>
      </w:r>
      <w:r w:rsidR="008D5BD5" w:rsidRPr="009A1C08">
        <w:rPr>
          <w:rFonts w:ascii="Times New Roman" w:hAnsi="Times New Roman" w:cs="Times New Roman"/>
          <w:sz w:val="24"/>
          <w:szCs w:val="24"/>
          <w:lang w:val="en-US"/>
        </w:rPr>
        <w:t xml:space="preserve">total </w:t>
      </w:r>
      <w:r w:rsidR="00B87D12" w:rsidRPr="009A1C08">
        <w:rPr>
          <w:rFonts w:ascii="Times New Roman" w:hAnsi="Times New Roman" w:cs="Times New Roman"/>
          <w:sz w:val="24"/>
          <w:szCs w:val="24"/>
          <w:lang w:val="en-US"/>
        </w:rPr>
        <w:t>exposure energy density</w:t>
      </w:r>
      <w:r w:rsidRPr="009A1C08">
        <w:rPr>
          <w:rFonts w:ascii="Times New Roman" w:hAnsi="Times New Roman" w:cs="Times New Roman"/>
          <w:sz w:val="24"/>
          <w:szCs w:val="24"/>
          <w:lang w:val="en-US"/>
        </w:rPr>
        <w:t xml:space="preserve"> of 5.8 J/cm², comparable to standard keratoconus treatment procedures</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&lt;EndNote&gt;&lt;Cite&gt;&lt;Author&gt;Wollensak&lt;/Author&gt;&lt;Year&gt;2003&lt;/Year&gt;&lt;RecNum&gt;188&lt;/RecNum&gt;&lt;DisplayText&gt;&lt;style face="superscript"&gt;[32]&lt;/style&gt;&lt;/DisplayText&gt;&lt;record&gt;&lt;rec-number&gt;188&lt;/rec-number&gt;&lt;foreign-keys&gt;&lt;key app="EN" db-id="zvspev52q5sttqetatnpexxo02zdpswpztzw" timestamp="1609678907"&gt;188&lt;/key&gt;&lt;/foreign-keys&gt;&lt;ref-type name="Journal Article"&gt;17&lt;/ref-type&gt;&lt;contributors&gt;&lt;authors&gt;&lt;author&gt;Wollensak, Gregor &lt;/author&gt;&lt;author&gt;Spoerl, Eberhard&lt;/author&gt;&lt;author&gt;Seiler, Theo&lt;/author&gt;&lt;/authors&gt;&lt;/contributors&gt;&lt;titles&gt;&lt;title&gt;Riboflavin/ultraviolet-a-induced collagen crosslinking for the treatment of keratoconus&lt;/title&gt;&lt;secondary-title&gt;Am J Ophthalmol&lt;/secondary-title&gt;&lt;/titles&gt;&lt;periodical&gt;&lt;full-title&gt;Am J Ophthalmol&lt;/full-title&gt;&lt;/periodical&gt;&lt;pages&gt;620-627&lt;/pages&gt;&lt;volume&gt;135&lt;/volume&gt;&lt;number&gt;5&lt;/number&gt;&lt;dates&gt;&lt;year&gt;2003&lt;/year&gt;&lt;/dates&gt;&lt;urls&gt;&lt;/urls&gt;&lt;custom2&gt;PMID: 12719068&lt;/custom2&gt;&lt;electronic-resource-num&gt;doi: 10.1016/s0002-9394(02)02220-1.&lt;/electronic-resource-num&gt;&lt;/record&gt;&lt;/Cite&gt;&lt;/EndNote&gt;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[32]</w:t>
      </w:r>
      <w:r w:rsidR="00697024">
        <w:rPr>
          <w:rFonts w:ascii="Times New Roman" w:hAnsi="Times New Roman" w:cs="Times New Roman"/>
          <w:sz w:val="24"/>
          <w:szCs w:val="24"/>
          <w:lang w:val="en-US"/>
        </w:rPr>
        <w:fldChar w:fldCharType="end"/>
      </w:r>
      <w:r w:rsidR="00505221" w:rsidRPr="009A1C08">
        <w:rPr>
          <w:rFonts w:ascii="Times New Roman" w:hAnsi="Times New Roman" w:cs="Times New Roman"/>
          <w:sz w:val="24"/>
          <w:szCs w:val="24"/>
          <w:lang w:val="en-US"/>
        </w:rPr>
        <w:t>, while</w:t>
      </w:r>
      <w:r w:rsidRPr="009A1C08">
        <w:rPr>
          <w:rFonts w:ascii="Times New Roman" w:hAnsi="Times New Roman" w:cs="Times New Roman"/>
          <w:sz w:val="24"/>
          <w:szCs w:val="24"/>
          <w:lang w:val="en-US"/>
        </w:rPr>
        <w:t xml:space="preserve"> </w:t>
      </w:r>
      <w:r w:rsidR="00DA5ECD" w:rsidRPr="009A1C08">
        <w:rPr>
          <w:rFonts w:ascii="Times New Roman" w:hAnsi="Times New Roman" w:cs="Times New Roman"/>
          <w:sz w:val="24"/>
          <w:szCs w:val="24"/>
          <w:lang w:val="en-US"/>
        </w:rPr>
        <w:t>samples</w:t>
      </w:r>
      <w:r w:rsidRPr="009A1C08">
        <w:rPr>
          <w:rFonts w:ascii="Times New Roman" w:hAnsi="Times New Roman" w:cs="Times New Roman"/>
          <w:sz w:val="24"/>
          <w:szCs w:val="24"/>
          <w:lang w:val="en-US"/>
        </w:rPr>
        <w:t xml:space="preserve"> for mechanical characterizations were </w:t>
      </w:r>
      <w:r w:rsidR="00992B2C" w:rsidRPr="009A1C08">
        <w:rPr>
          <w:rFonts w:ascii="Times New Roman" w:hAnsi="Times New Roman" w:cs="Times New Roman"/>
          <w:sz w:val="24"/>
          <w:szCs w:val="24"/>
          <w:lang w:val="en-US"/>
        </w:rPr>
        <w:t>exposed</w:t>
      </w:r>
      <w:r w:rsidRPr="009A1C08">
        <w:rPr>
          <w:rFonts w:ascii="Times New Roman" w:hAnsi="Times New Roman" w:cs="Times New Roman"/>
          <w:sz w:val="24"/>
          <w:szCs w:val="24"/>
          <w:lang w:val="en-US"/>
        </w:rPr>
        <w:t xml:space="preserve"> </w:t>
      </w:r>
      <w:r w:rsidR="00992B2C" w:rsidRPr="009A1C08">
        <w:rPr>
          <w:rFonts w:ascii="Times New Roman" w:hAnsi="Times New Roman" w:cs="Times New Roman"/>
          <w:sz w:val="24"/>
          <w:szCs w:val="24"/>
          <w:lang w:val="en-US"/>
        </w:rPr>
        <w:t xml:space="preserve">to </w:t>
      </w:r>
      <w:r w:rsidRPr="009A1C08">
        <w:rPr>
          <w:rFonts w:ascii="Times New Roman" w:hAnsi="Times New Roman" w:cs="Times New Roman"/>
          <w:sz w:val="24"/>
          <w:szCs w:val="24"/>
          <w:lang w:val="en-US"/>
        </w:rPr>
        <w:t xml:space="preserve">up to </w:t>
      </w:r>
      <w:del w:id="2195" w:author="anna.resch88@gmail.com" w:date="2022-01-16T12:58:00Z">
        <w:r w:rsidRPr="009A1C08" w:rsidDel="00A90536">
          <w:rPr>
            <w:rFonts w:ascii="Times New Roman" w:hAnsi="Times New Roman" w:cs="Times New Roman"/>
            <w:sz w:val="24"/>
            <w:szCs w:val="24"/>
            <w:lang w:val="en-US"/>
          </w:rPr>
          <w:delText xml:space="preserve">50 </w:delText>
        </w:r>
      </w:del>
      <w:ins w:id="2196" w:author="anna.resch88@gmail.com" w:date="2022-01-16T12:58:00Z">
        <w:r w:rsidR="00A90536">
          <w:rPr>
            <w:rFonts w:ascii="Times New Roman" w:hAnsi="Times New Roman" w:cs="Times New Roman"/>
            <w:sz w:val="24"/>
            <w:szCs w:val="24"/>
            <w:lang w:val="en-US"/>
          </w:rPr>
          <w:t>68</w:t>
        </w:r>
        <w:r w:rsidR="00A90536" w:rsidRPr="009A1C08">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J/cm². However, exposure of </w:t>
      </w:r>
      <w:ins w:id="2197" w:author="anna.resch88@gmail.com" w:date="2022-01-05T11:39:00Z">
        <w:r w:rsidR="005D2025">
          <w:rPr>
            <w:rFonts w:ascii="Times New Roman" w:hAnsi="Times New Roman" w:cs="Times New Roman"/>
            <w:sz w:val="24"/>
            <w:szCs w:val="24"/>
            <w:lang w:val="en-US"/>
          </w:rPr>
          <w:t xml:space="preserve">riboflavin-crosslinked </w:t>
        </w:r>
      </w:ins>
      <w:r w:rsidRPr="009A1C08">
        <w:rPr>
          <w:rFonts w:ascii="Times New Roman" w:hAnsi="Times New Roman" w:cs="Times New Roman"/>
          <w:sz w:val="24"/>
          <w:szCs w:val="24"/>
          <w:lang w:val="en-US"/>
        </w:rPr>
        <w:t xml:space="preserve">20 % protein hydrogels </w:t>
      </w:r>
      <w:ins w:id="2198" w:author="anna.resch88@gmail.com" w:date="2022-01-05T11:39:00Z">
        <w:r w:rsidR="005D2025">
          <w:rPr>
            <w:rFonts w:ascii="Times New Roman" w:hAnsi="Times New Roman" w:cs="Times New Roman"/>
            <w:sz w:val="24"/>
            <w:szCs w:val="24"/>
            <w:lang w:val="en-US"/>
          </w:rPr>
          <w:t xml:space="preserve">of ULD-V20-ULD and ULD-V40-ULD </w:t>
        </w:r>
      </w:ins>
      <w:r w:rsidRPr="009A1C08">
        <w:rPr>
          <w:rFonts w:ascii="Times New Roman" w:hAnsi="Times New Roman" w:cs="Times New Roman"/>
          <w:sz w:val="24"/>
          <w:szCs w:val="24"/>
          <w:lang w:val="en-US"/>
        </w:rPr>
        <w:t>to 5.8 J/cm² yielded slightly softer, but mechanically stable and sti</w:t>
      </w:r>
      <w:r w:rsidRPr="005D2025">
        <w:rPr>
          <w:rFonts w:ascii="Times New Roman" w:hAnsi="Times New Roman" w:cs="Times New Roman"/>
          <w:sz w:val="24"/>
          <w:szCs w:val="24"/>
          <w:lang w:val="en-US"/>
        </w:rPr>
        <w:t>cky hydrogels with Young’s moduli of</w:t>
      </w:r>
      <w:r w:rsidR="00B607F5" w:rsidRPr="005D2025">
        <w:rPr>
          <w:rFonts w:ascii="Times New Roman" w:hAnsi="Times New Roman" w:cs="Times New Roman"/>
          <w:sz w:val="24"/>
          <w:szCs w:val="24"/>
          <w:lang w:val="en-US"/>
        </w:rPr>
        <w:t xml:space="preserve"> </w:t>
      </w:r>
      <w:r w:rsidRPr="005D2025">
        <w:rPr>
          <w:rFonts w:ascii="Times New Roman" w:hAnsi="Times New Roman" w:cs="Times New Roman"/>
          <w:sz w:val="24"/>
          <w:szCs w:val="24"/>
          <w:lang w:val="en-US"/>
        </w:rPr>
        <w:t>9</w:t>
      </w:r>
      <w:ins w:id="2199" w:author="anna.resch88@gmail.com" w:date="2022-01-05T11:38:00Z">
        <w:r w:rsidR="005D2025" w:rsidRPr="005D2025">
          <w:rPr>
            <w:rFonts w:ascii="Times New Roman" w:hAnsi="Times New Roman" w:cs="Times New Roman"/>
            <w:sz w:val="24"/>
            <w:szCs w:val="24"/>
            <w:lang w:val="en-US"/>
            <w:rPrChange w:id="2200" w:author="anna.resch88@gmail.com" w:date="2022-01-05T11:40:00Z">
              <w:rPr>
                <w:rFonts w:ascii="Times New Roman" w:hAnsi="Times New Roman" w:cs="Times New Roman"/>
                <w:sz w:val="24"/>
                <w:szCs w:val="24"/>
                <w:highlight w:val="magenta"/>
                <w:lang w:val="en-US"/>
              </w:rPr>
            </w:rPrChange>
          </w:rPr>
          <w:t>7.3</w:t>
        </w:r>
      </w:ins>
      <w:del w:id="2201" w:author="anna.resch88@gmail.com" w:date="2022-01-05T11:38:00Z">
        <w:r w:rsidRPr="005D2025" w:rsidDel="005D2025">
          <w:rPr>
            <w:rFonts w:ascii="Times New Roman" w:hAnsi="Times New Roman" w:cs="Times New Roman"/>
            <w:sz w:val="24"/>
            <w:szCs w:val="24"/>
            <w:lang w:val="en-US"/>
          </w:rPr>
          <w:delText>6.8</w:delText>
        </w:r>
      </w:del>
      <w:r w:rsidRPr="005D2025">
        <w:rPr>
          <w:rFonts w:ascii="Times New Roman" w:hAnsi="Times New Roman" w:cs="Times New Roman"/>
          <w:sz w:val="24"/>
          <w:szCs w:val="24"/>
          <w:lang w:val="en-US"/>
        </w:rPr>
        <w:t xml:space="preserve"> kPa and 45.</w:t>
      </w:r>
      <w:del w:id="2202" w:author="anna.resch88@gmail.com" w:date="2022-01-05T11:38:00Z">
        <w:r w:rsidRPr="005D2025" w:rsidDel="005D2025">
          <w:rPr>
            <w:rFonts w:ascii="Times New Roman" w:hAnsi="Times New Roman" w:cs="Times New Roman"/>
            <w:sz w:val="24"/>
            <w:szCs w:val="24"/>
            <w:lang w:val="en-US"/>
          </w:rPr>
          <w:delText>5</w:delText>
        </w:r>
      </w:del>
      <w:ins w:id="2203" w:author="anna.resch88@gmail.com" w:date="2022-01-05T11:38:00Z">
        <w:r w:rsidR="005D2025" w:rsidRPr="005D2025">
          <w:rPr>
            <w:rFonts w:ascii="Times New Roman" w:hAnsi="Times New Roman" w:cs="Times New Roman"/>
            <w:sz w:val="24"/>
            <w:szCs w:val="24"/>
            <w:lang w:val="en-US"/>
            <w:rPrChange w:id="2204" w:author="anna.resch88@gmail.com" w:date="2022-01-05T11:40:00Z">
              <w:rPr>
                <w:rFonts w:ascii="Times New Roman" w:hAnsi="Times New Roman" w:cs="Times New Roman"/>
                <w:sz w:val="24"/>
                <w:szCs w:val="24"/>
                <w:highlight w:val="magenta"/>
                <w:lang w:val="en-US"/>
              </w:rPr>
            </w:rPrChange>
          </w:rPr>
          <w:t>8</w:t>
        </w:r>
      </w:ins>
      <w:r w:rsidRPr="005D2025">
        <w:rPr>
          <w:rFonts w:ascii="Times New Roman" w:hAnsi="Times New Roman" w:cs="Times New Roman"/>
          <w:sz w:val="24"/>
          <w:szCs w:val="24"/>
          <w:lang w:val="en-US"/>
        </w:rPr>
        <w:t xml:space="preserve"> kPa (</w:t>
      </w:r>
      <w:del w:id="2205" w:author="anna.resch88@gmail.com" w:date="2022-01-05T11:40:00Z">
        <w:r w:rsidRPr="005D2025" w:rsidDel="005D2025">
          <w:rPr>
            <w:rFonts w:ascii="Times New Roman" w:hAnsi="Times New Roman" w:cs="Times New Roman"/>
            <w:sz w:val="24"/>
            <w:szCs w:val="24"/>
            <w:lang w:val="en-US"/>
          </w:rPr>
          <w:delText>StD</w:delText>
        </w:r>
      </w:del>
      <w:ins w:id="2206" w:author="anna.resch88@gmail.com" w:date="2022-01-05T11:40:00Z">
        <w:r w:rsidR="005D2025">
          <w:rPr>
            <w:rFonts w:ascii="Times New Roman" w:hAnsi="Times New Roman" w:cs="Times New Roman"/>
            <w:sz w:val="24"/>
            <w:szCs w:val="24"/>
            <w:lang w:val="en-US"/>
          </w:rPr>
          <w:t>±</w:t>
        </w:r>
      </w:ins>
      <w:r w:rsidRPr="005D2025">
        <w:rPr>
          <w:rFonts w:ascii="Times New Roman" w:hAnsi="Times New Roman" w:cs="Times New Roman"/>
          <w:sz w:val="24"/>
          <w:szCs w:val="24"/>
          <w:lang w:val="en-US"/>
        </w:rPr>
        <w:t xml:space="preserve"> 2</w:t>
      </w:r>
      <w:ins w:id="2207" w:author="anna.resch88@gmail.com" w:date="2022-01-05T11:38:00Z">
        <w:r w:rsidR="005D2025" w:rsidRPr="005D2025">
          <w:rPr>
            <w:rFonts w:ascii="Times New Roman" w:hAnsi="Times New Roman" w:cs="Times New Roman"/>
            <w:sz w:val="24"/>
            <w:szCs w:val="24"/>
            <w:lang w:val="en-US"/>
            <w:rPrChange w:id="2208" w:author="anna.resch88@gmail.com" w:date="2022-01-05T11:40:00Z">
              <w:rPr>
                <w:rFonts w:ascii="Times New Roman" w:hAnsi="Times New Roman" w:cs="Times New Roman"/>
                <w:sz w:val="24"/>
                <w:szCs w:val="24"/>
                <w:highlight w:val="magenta"/>
                <w:lang w:val="en-US"/>
              </w:rPr>
            </w:rPrChange>
          </w:rPr>
          <w:t>5.7</w:t>
        </w:r>
      </w:ins>
      <w:del w:id="2209" w:author="anna.resch88@gmail.com" w:date="2022-01-05T11:38:00Z">
        <w:r w:rsidRPr="005D2025" w:rsidDel="005D2025">
          <w:rPr>
            <w:rFonts w:ascii="Times New Roman" w:hAnsi="Times New Roman" w:cs="Times New Roman"/>
            <w:sz w:val="24"/>
            <w:szCs w:val="24"/>
            <w:lang w:val="en-US"/>
          </w:rPr>
          <w:delText>2.3</w:delText>
        </w:r>
      </w:del>
      <w:r w:rsidRPr="005D2025">
        <w:rPr>
          <w:rFonts w:ascii="Times New Roman" w:hAnsi="Times New Roman" w:cs="Times New Roman"/>
          <w:sz w:val="24"/>
          <w:szCs w:val="24"/>
          <w:lang w:val="en-US"/>
        </w:rPr>
        <w:t xml:space="preserve"> and </w:t>
      </w:r>
      <w:del w:id="2210" w:author="anna.resch88@gmail.com" w:date="2022-01-05T11:38:00Z">
        <w:r w:rsidRPr="005D2025" w:rsidDel="005D2025">
          <w:rPr>
            <w:rFonts w:ascii="Times New Roman" w:hAnsi="Times New Roman" w:cs="Times New Roman"/>
            <w:sz w:val="24"/>
            <w:szCs w:val="24"/>
            <w:lang w:val="en-US"/>
          </w:rPr>
          <w:delText>25.4</w:delText>
        </w:r>
      </w:del>
      <w:ins w:id="2211" w:author="anna.resch88@gmail.com" w:date="2022-01-05T11:38:00Z">
        <w:r w:rsidR="005D2025" w:rsidRPr="005D2025">
          <w:rPr>
            <w:rFonts w:ascii="Times New Roman" w:hAnsi="Times New Roman" w:cs="Times New Roman"/>
            <w:sz w:val="24"/>
            <w:szCs w:val="24"/>
            <w:lang w:val="en-US"/>
            <w:rPrChange w:id="2212" w:author="anna.resch88@gmail.com" w:date="2022-01-05T11:40:00Z">
              <w:rPr>
                <w:rFonts w:ascii="Times New Roman" w:hAnsi="Times New Roman" w:cs="Times New Roman"/>
                <w:sz w:val="24"/>
                <w:szCs w:val="24"/>
                <w:highlight w:val="magenta"/>
                <w:lang w:val="en-US"/>
              </w:rPr>
            </w:rPrChange>
          </w:rPr>
          <w:t>18.5</w:t>
        </w:r>
      </w:ins>
      <w:r w:rsidRPr="005D2025">
        <w:rPr>
          <w:rFonts w:ascii="Times New Roman" w:hAnsi="Times New Roman" w:cs="Times New Roman"/>
          <w:sz w:val="24"/>
          <w:szCs w:val="24"/>
          <w:lang w:val="en-US"/>
        </w:rPr>
        <w:t xml:space="preserve"> kPa</w:t>
      </w:r>
      <w:ins w:id="2213" w:author="anna.resch88@gmail.com" w:date="2022-01-05T11:39:00Z">
        <w:r w:rsidR="005D2025" w:rsidRPr="005D2025">
          <w:rPr>
            <w:rFonts w:ascii="Times New Roman" w:hAnsi="Times New Roman" w:cs="Times New Roman"/>
            <w:sz w:val="24"/>
            <w:szCs w:val="24"/>
            <w:lang w:val="en-US"/>
          </w:rPr>
          <w:t>)</w:t>
        </w:r>
      </w:ins>
      <w:r w:rsidRPr="005D2025">
        <w:rPr>
          <w:rFonts w:ascii="Times New Roman" w:hAnsi="Times New Roman" w:cs="Times New Roman"/>
          <w:sz w:val="24"/>
          <w:szCs w:val="24"/>
          <w:lang w:val="en-US"/>
        </w:rPr>
        <w:t>, respectively</w:t>
      </w:r>
      <w:r w:rsidRPr="009A1C08">
        <w:rPr>
          <w:rFonts w:ascii="Times New Roman" w:hAnsi="Times New Roman" w:cs="Times New Roman"/>
          <w:sz w:val="24"/>
          <w:szCs w:val="24"/>
          <w:lang w:val="en-US"/>
        </w:rPr>
        <w:t>, as determined by nanoindentation</w:t>
      </w:r>
      <w:del w:id="2214" w:author="anna.resch88@gmail.com" w:date="2022-01-05T11:39:00Z">
        <w:r w:rsidRPr="009A1C08" w:rsidDel="005D2025">
          <w:rPr>
            <w:rFonts w:ascii="Times New Roman" w:hAnsi="Times New Roman" w:cs="Times New Roman"/>
            <w:sz w:val="24"/>
            <w:szCs w:val="24"/>
            <w:lang w:val="en-US"/>
          </w:rPr>
          <w:delText>)</w:delText>
        </w:r>
      </w:del>
      <w:del w:id="2215" w:author="anna.resch88@gmail.com" w:date="2022-01-05T11:40:00Z">
        <w:r w:rsidRPr="009A1C08" w:rsidDel="005D2025">
          <w:rPr>
            <w:rFonts w:ascii="Times New Roman" w:hAnsi="Times New Roman" w:cs="Times New Roman"/>
            <w:sz w:val="24"/>
            <w:szCs w:val="24"/>
            <w:lang w:val="en-US"/>
          </w:rPr>
          <w:delText xml:space="preserve"> for </w:delText>
        </w:r>
        <w:r w:rsidR="00CD5F6A" w:rsidRPr="009A1C08" w:rsidDel="005D2025">
          <w:rPr>
            <w:rFonts w:ascii="Times New Roman" w:hAnsi="Times New Roman" w:cs="Times New Roman"/>
            <w:sz w:val="24"/>
            <w:szCs w:val="24"/>
            <w:lang w:val="en-US"/>
          </w:rPr>
          <w:delText xml:space="preserve">20% </w:delText>
        </w:r>
        <w:r w:rsidR="00B607F5" w:rsidRPr="009A1C08" w:rsidDel="005D2025">
          <w:rPr>
            <w:rFonts w:ascii="Times New Roman" w:hAnsi="Times New Roman" w:cs="Times New Roman"/>
            <w:sz w:val="24"/>
            <w:szCs w:val="24"/>
            <w:lang w:val="en-US"/>
          </w:rPr>
          <w:delText>ULD-V20-ULD and ULD-V40-ULD</w:delText>
        </w:r>
        <w:r w:rsidRPr="009A1C08" w:rsidDel="005D2025">
          <w:rPr>
            <w:rFonts w:ascii="Times New Roman" w:hAnsi="Times New Roman" w:cs="Times New Roman"/>
            <w:sz w:val="24"/>
            <w:szCs w:val="24"/>
            <w:lang w:val="en-US"/>
          </w:rPr>
          <w:delText>, respectively</w:delText>
        </w:r>
        <w:r w:rsidR="00B607F5" w:rsidRPr="009A1C08" w:rsidDel="005D2025">
          <w:rPr>
            <w:rFonts w:ascii="Times New Roman" w:hAnsi="Times New Roman" w:cs="Times New Roman"/>
            <w:sz w:val="24"/>
            <w:szCs w:val="24"/>
            <w:lang w:val="en-US"/>
          </w:rPr>
          <w:delText xml:space="preserve"> (</w:delText>
        </w:r>
        <w:r w:rsidRPr="009A1C08" w:rsidDel="005D2025">
          <w:rPr>
            <w:rFonts w:ascii="Times New Roman" w:hAnsi="Times New Roman" w:cs="Times New Roman"/>
            <w:sz w:val="24"/>
            <w:szCs w:val="24"/>
            <w:lang w:val="en-US"/>
          </w:rPr>
          <w:delText xml:space="preserve">reconstituted </w:delText>
        </w:r>
        <w:r w:rsidR="00B607F5" w:rsidRPr="009A1C08" w:rsidDel="005D2025">
          <w:rPr>
            <w:rFonts w:ascii="Times New Roman" w:hAnsi="Times New Roman" w:cs="Times New Roman"/>
            <w:sz w:val="24"/>
            <w:szCs w:val="24"/>
            <w:lang w:val="en-US"/>
          </w:rPr>
          <w:delText>in PBS buffer, 2.5 mM riboflavin, 30 mM APS)</w:delText>
        </w:r>
      </w:del>
      <w:r w:rsidR="00B607F5" w:rsidRPr="009A1C08">
        <w:rPr>
          <w:rFonts w:ascii="Times New Roman" w:hAnsi="Times New Roman" w:cs="Times New Roman"/>
          <w:sz w:val="24"/>
          <w:szCs w:val="24"/>
          <w:lang w:val="en-US"/>
        </w:rPr>
        <w:t xml:space="preserve">. </w:t>
      </w:r>
      <w:r w:rsidR="00EB0A7B" w:rsidRPr="009A1C08">
        <w:rPr>
          <w:rFonts w:ascii="Times New Roman" w:hAnsi="Times New Roman" w:cs="Times New Roman"/>
          <w:sz w:val="24"/>
          <w:szCs w:val="24"/>
          <w:lang w:val="en-US"/>
        </w:rPr>
        <w:t xml:space="preserve">These values are in a similar range as </w:t>
      </w:r>
      <w:r w:rsidR="00866877" w:rsidRPr="009A1C08">
        <w:rPr>
          <w:rFonts w:ascii="Times New Roman" w:hAnsi="Times New Roman" w:cs="Times New Roman"/>
          <w:sz w:val="24"/>
          <w:szCs w:val="24"/>
          <w:lang w:val="en-US"/>
        </w:rPr>
        <w:t xml:space="preserve">native corneal </w:t>
      </w:r>
      <w:r w:rsidR="002F53FA" w:rsidRPr="009A1C08">
        <w:rPr>
          <w:rFonts w:ascii="Times New Roman" w:hAnsi="Times New Roman" w:cs="Times New Roman"/>
          <w:sz w:val="24"/>
          <w:szCs w:val="24"/>
          <w:lang w:val="en-US"/>
        </w:rPr>
        <w:t xml:space="preserve">Young’s </w:t>
      </w:r>
      <w:r w:rsidR="00866877" w:rsidRPr="009A1C08">
        <w:rPr>
          <w:rFonts w:ascii="Times New Roman" w:hAnsi="Times New Roman" w:cs="Times New Roman"/>
          <w:sz w:val="24"/>
          <w:szCs w:val="24"/>
          <w:lang w:val="en-US"/>
        </w:rPr>
        <w:t>moduli determined by the same method</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&lt;EndNote&gt;&lt;Cite&gt;&lt;Author&gt;Swain&lt;/Author&gt;&lt;Year&gt;2017&lt;/Year&gt;&lt;RecNum&gt;27&lt;/RecNum&gt;&lt;DisplayText&gt;&lt;style face="superscript"&gt;[33]&lt;/style&gt;&lt;/DisplayText&gt;&lt;record&gt;&lt;rec-number&gt;27&lt;/rec-number&gt;&lt;foreign-keys&gt;&lt;key app="EN" db-id="zvspev52q5sttqetatnpexxo02zdpswpztzw" timestamp="1602401589"&gt;27&lt;/key&gt;&lt;/foreign-keys&gt;&lt;ref-type name="Journal Article"&gt;17&lt;/ref-type&gt;&lt;contributors&gt;&lt;authors&gt;&lt;author&gt;Swain, M. V.&lt;/author&gt;&lt;author&gt;Nohava, J.&lt;/author&gt;&lt;author&gt;Eberwein, P.&lt;/author&gt;&lt;/authors&gt;&lt;/contributors&gt;&lt;titles&gt;&lt;title&gt;A simple basis for determination of the modulus and hydraulic conductivity of human ocular surface using nano-indentation&lt;/title&gt;&lt;secondary-title&gt;Acta Biomaterialia&lt;/secondary-title&gt;&lt;/titles&gt;&lt;periodical&gt;&lt;full-title&gt;Acta Biomaterialia&lt;/full-title&gt;&lt;/periodical&gt;&lt;pages&gt;312-321&lt;/pages&gt;&lt;volume&gt;50&lt;/volume&gt;&lt;keywords&gt;&lt;keyword&gt;Cornea stroma&lt;/keyword&gt;&lt;keyword&gt;Darcy&amp;apos;s Law&lt;/keyword&gt;&lt;keyword&gt;Elastic modulus&lt;/keyword&gt;&lt;keyword&gt;Eye&lt;/keyword&gt;&lt;keyword&gt;Hydraulic conductivity&lt;/keyword&gt;&lt;keyword&gt;Limbus&lt;/keyword&gt;&lt;keyword&gt;Loading rate&lt;/keyword&gt;&lt;keyword&gt;Sclera&lt;/keyword&gt;&lt;keyword&gt;Spherical indentation&lt;/keyword&gt;&lt;/keywords&gt;&lt;dates&gt;&lt;year&gt;2017&lt;/year&gt;&lt;/dates&gt;&lt;publisher&gt;Acta Materialia Inc.&lt;/publisher&gt;&lt;urls&gt;&lt;related-urls&gt;&lt;url&gt;http://dx.doi.org/10.1016/j.actbio.2016.12.007&lt;/url&gt;&lt;/related-urls&gt;&lt;pdf-urls&gt;&lt;url&gt;file:///C:/Users/annar/Documents/Backup ZBSA Aug 2019/05_Paper/Paper NatMat ULD/Swain, Acta Biomaterialia 2017.pdf&lt;/url&gt;&lt;/pdf-urls&gt;&lt;/urls&gt;&lt;electronic-resource-num&gt;10.1016/j.actbio.2016.12.007&lt;/electronic-resource-num&gt;&lt;/record&gt;&lt;/Cite&gt;&lt;/EndNote&gt;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[33]</w:t>
      </w:r>
      <w:r w:rsidR="00697024">
        <w:rPr>
          <w:rFonts w:ascii="Times New Roman" w:hAnsi="Times New Roman" w:cs="Times New Roman"/>
          <w:sz w:val="24"/>
          <w:szCs w:val="24"/>
          <w:lang w:val="en-US"/>
        </w:rPr>
        <w:fldChar w:fldCharType="end"/>
      </w:r>
      <w:r w:rsidR="00866877" w:rsidRPr="009A1C08">
        <w:rPr>
          <w:rFonts w:ascii="Times New Roman" w:hAnsi="Times New Roman" w:cs="Times New Roman"/>
          <w:sz w:val="24"/>
          <w:szCs w:val="24"/>
          <w:lang w:val="en-US"/>
        </w:rPr>
        <w:t>.</w:t>
      </w:r>
      <w:r w:rsidR="003A48C4" w:rsidRPr="009A1C08">
        <w:rPr>
          <w:rFonts w:ascii="Times New Roman" w:hAnsi="Times New Roman" w:cs="Times New Roman"/>
          <w:sz w:val="24"/>
          <w:szCs w:val="24"/>
          <w:lang w:val="en-US"/>
        </w:rPr>
        <w:t xml:space="preserve"> </w:t>
      </w:r>
      <w:r w:rsidR="00EB62EA" w:rsidRPr="009A1C08">
        <w:rPr>
          <w:rFonts w:ascii="Times New Roman" w:hAnsi="Times New Roman" w:cs="Times New Roman"/>
          <w:sz w:val="24"/>
          <w:szCs w:val="24"/>
          <w:lang w:val="en-US"/>
        </w:rPr>
        <w:t xml:space="preserve">Future research </w:t>
      </w:r>
      <w:r w:rsidR="00D64EDB" w:rsidRPr="009A1C08">
        <w:rPr>
          <w:rFonts w:ascii="Times New Roman" w:hAnsi="Times New Roman" w:cs="Times New Roman"/>
          <w:sz w:val="24"/>
          <w:szCs w:val="24"/>
          <w:lang w:val="en-US"/>
        </w:rPr>
        <w:t xml:space="preserve">will </w:t>
      </w:r>
      <w:r w:rsidR="00EB62EA" w:rsidRPr="009A1C08">
        <w:rPr>
          <w:rFonts w:ascii="Times New Roman" w:hAnsi="Times New Roman" w:cs="Times New Roman"/>
          <w:sz w:val="24"/>
          <w:szCs w:val="24"/>
          <w:lang w:val="en-US"/>
        </w:rPr>
        <w:t xml:space="preserve">aim at meeting the </w:t>
      </w:r>
      <w:proofErr w:type="gramStart"/>
      <w:r w:rsidR="002F53FA" w:rsidRPr="009A1C08">
        <w:rPr>
          <w:rFonts w:ascii="Times New Roman" w:hAnsi="Times New Roman" w:cs="Times New Roman"/>
          <w:sz w:val="24"/>
          <w:szCs w:val="24"/>
          <w:lang w:val="en-US"/>
        </w:rPr>
        <w:t>Young’s</w:t>
      </w:r>
      <w:proofErr w:type="gramEnd"/>
      <w:r w:rsidR="002F53FA" w:rsidRPr="009A1C08">
        <w:rPr>
          <w:rFonts w:ascii="Times New Roman" w:hAnsi="Times New Roman" w:cs="Times New Roman"/>
          <w:sz w:val="24"/>
          <w:szCs w:val="24"/>
          <w:lang w:val="en-US"/>
        </w:rPr>
        <w:t xml:space="preserve"> </w:t>
      </w:r>
      <w:r w:rsidR="00CD5F6A" w:rsidRPr="009A1C08">
        <w:rPr>
          <w:rFonts w:ascii="Times New Roman" w:hAnsi="Times New Roman" w:cs="Times New Roman"/>
          <w:sz w:val="24"/>
          <w:szCs w:val="24"/>
          <w:lang w:val="en-US"/>
        </w:rPr>
        <w:t>modulus</w:t>
      </w:r>
      <w:r w:rsidR="00EB62EA" w:rsidRPr="009A1C08">
        <w:rPr>
          <w:rFonts w:ascii="Times New Roman" w:hAnsi="Times New Roman" w:cs="Times New Roman"/>
          <w:sz w:val="24"/>
          <w:szCs w:val="24"/>
          <w:lang w:val="en-US"/>
        </w:rPr>
        <w:t xml:space="preserve"> other tissues by varying the </w:t>
      </w:r>
      <w:del w:id="2216" w:author="anna.resch88@gmail.com" w:date="2022-01-03T10:49:00Z">
        <w:r w:rsidR="00F739FE" w:rsidRPr="009A1C08" w:rsidDel="000451AB">
          <w:rPr>
            <w:rFonts w:ascii="Times New Roman" w:hAnsi="Times New Roman" w:cs="Times New Roman"/>
            <w:sz w:val="24"/>
            <w:szCs w:val="24"/>
            <w:lang w:val="en-US"/>
          </w:rPr>
          <w:delText>BioUltraBond</w:delText>
        </w:r>
      </w:del>
      <w:ins w:id="2217" w:author="anna.resch88@gmail.com" w:date="2022-01-03T10:49:00Z">
        <w:r w:rsidR="000451AB">
          <w:rPr>
            <w:rFonts w:ascii="Times New Roman" w:hAnsi="Times New Roman" w:cs="Times New Roman"/>
            <w:sz w:val="24"/>
            <w:szCs w:val="24"/>
            <w:lang w:val="en-US"/>
          </w:rPr>
          <w:t>ULU</w:t>
        </w:r>
      </w:ins>
      <w:del w:id="2218" w:author="anna.resch88@gmail.com" w:date="2022-01-03T10:49:00Z">
        <w:r w:rsidR="00B70107" w:rsidRPr="009A1C08" w:rsidDel="000451AB">
          <w:rPr>
            <w:rFonts w:ascii="Times New Roman" w:hAnsi="Times New Roman" w:cs="Times New Roman"/>
            <w:sz w:val="24"/>
            <w:szCs w:val="24"/>
            <w:lang w:val="en-US"/>
          </w:rPr>
          <w:delText>-</w:delText>
        </w:r>
      </w:del>
      <w:ins w:id="2219" w:author="anna.resch88@gmail.com" w:date="2022-01-03T10:49:00Z">
        <w:r w:rsidR="000451AB">
          <w:rPr>
            <w:rFonts w:ascii="Times New Roman" w:hAnsi="Times New Roman" w:cs="Times New Roman"/>
            <w:sz w:val="24"/>
            <w:szCs w:val="24"/>
            <w:lang w:val="en-US"/>
          </w:rPr>
          <w:t xml:space="preserve"> </w:t>
        </w:r>
      </w:ins>
      <w:r w:rsidR="00EB62EA" w:rsidRPr="009A1C08">
        <w:rPr>
          <w:rFonts w:ascii="Times New Roman" w:hAnsi="Times New Roman" w:cs="Times New Roman"/>
          <w:sz w:val="24"/>
          <w:szCs w:val="24"/>
          <w:lang w:val="en-US"/>
        </w:rPr>
        <w:t xml:space="preserve">composition </w:t>
      </w:r>
      <w:r w:rsidR="00CD5F6A" w:rsidRPr="009A1C08">
        <w:rPr>
          <w:rFonts w:ascii="Times New Roman" w:hAnsi="Times New Roman" w:cs="Times New Roman"/>
          <w:sz w:val="24"/>
          <w:szCs w:val="24"/>
          <w:lang w:val="en-US"/>
        </w:rPr>
        <w:t xml:space="preserve">regarding protein </w:t>
      </w:r>
      <w:r w:rsidR="00EF43A2" w:rsidRPr="009A1C08">
        <w:rPr>
          <w:rFonts w:ascii="Times New Roman" w:hAnsi="Times New Roman" w:cs="Times New Roman"/>
          <w:sz w:val="24"/>
          <w:szCs w:val="24"/>
          <w:lang w:val="en-US"/>
        </w:rPr>
        <w:t>concentration</w:t>
      </w:r>
      <w:r w:rsidR="00CD5F6A" w:rsidRPr="009A1C08">
        <w:rPr>
          <w:rFonts w:ascii="Times New Roman" w:hAnsi="Times New Roman" w:cs="Times New Roman"/>
          <w:sz w:val="24"/>
          <w:szCs w:val="24"/>
          <w:lang w:val="en-US"/>
        </w:rPr>
        <w:t xml:space="preserve">, type of catalyst, APS concentration </w:t>
      </w:r>
      <w:r w:rsidR="00EB62EA" w:rsidRPr="009A1C08">
        <w:rPr>
          <w:rFonts w:ascii="Times New Roman" w:hAnsi="Times New Roman" w:cs="Times New Roman"/>
          <w:sz w:val="24"/>
          <w:szCs w:val="24"/>
          <w:lang w:val="en-US"/>
        </w:rPr>
        <w:t>and adapting crosslinking parameters</w:t>
      </w:r>
      <w:del w:id="2220" w:author="anna.resch88@gmail.com" w:date="2022-01-03T10:50:00Z">
        <w:r w:rsidR="00CD5F6A" w:rsidRPr="009A1C08" w:rsidDel="000451AB">
          <w:rPr>
            <w:rFonts w:ascii="Times New Roman" w:hAnsi="Times New Roman" w:cs="Times New Roman"/>
            <w:sz w:val="24"/>
            <w:szCs w:val="24"/>
            <w:lang w:val="en-US"/>
          </w:rPr>
          <w:delText xml:space="preserve"> (length, </w:delText>
        </w:r>
        <w:r w:rsidR="00665915" w:rsidRPr="009A1C08" w:rsidDel="000451AB">
          <w:rPr>
            <w:rFonts w:ascii="Times New Roman" w:hAnsi="Times New Roman" w:cs="Times New Roman"/>
            <w:sz w:val="24"/>
            <w:szCs w:val="24"/>
            <w:lang w:val="en-US"/>
          </w:rPr>
          <w:delText>ch</w:delText>
        </w:r>
        <w:r w:rsidR="00CD5F6A" w:rsidRPr="009A1C08" w:rsidDel="000451AB">
          <w:rPr>
            <w:rFonts w:ascii="Times New Roman" w:hAnsi="Times New Roman" w:cs="Times New Roman"/>
            <w:sz w:val="24"/>
            <w:szCs w:val="24"/>
            <w:lang w:val="en-US"/>
          </w:rPr>
          <w:delText>emical compositions od type of protein)</w:delText>
        </w:r>
      </w:del>
      <w:r w:rsidR="00EB62EA" w:rsidRPr="009A1C08">
        <w:rPr>
          <w:rFonts w:ascii="Times New Roman" w:hAnsi="Times New Roman" w:cs="Times New Roman"/>
          <w:sz w:val="24"/>
          <w:szCs w:val="24"/>
          <w:lang w:val="en-US"/>
        </w:rPr>
        <w:t xml:space="preserve">. </w:t>
      </w:r>
      <w:r w:rsidR="00B70107" w:rsidRPr="009A1C08">
        <w:rPr>
          <w:rFonts w:ascii="Times New Roman" w:hAnsi="Times New Roman" w:cs="Times New Roman"/>
          <w:sz w:val="24"/>
          <w:szCs w:val="24"/>
          <w:lang w:val="en-US"/>
        </w:rPr>
        <w:t>In combination with the linker and crosslinking conditions</w:t>
      </w:r>
      <w:ins w:id="2221" w:author="anna.resch88@gmail.com" w:date="2022-01-03T10:50:00Z">
        <w:r w:rsidR="000451AB">
          <w:rPr>
            <w:rFonts w:ascii="Times New Roman" w:hAnsi="Times New Roman" w:cs="Times New Roman"/>
            <w:sz w:val="24"/>
            <w:szCs w:val="24"/>
            <w:lang w:val="en-US"/>
          </w:rPr>
          <w:t>,</w:t>
        </w:r>
      </w:ins>
      <w:r w:rsidR="00B70107" w:rsidRPr="009A1C08">
        <w:rPr>
          <w:rFonts w:ascii="Times New Roman" w:hAnsi="Times New Roman" w:cs="Times New Roman"/>
          <w:sz w:val="24"/>
          <w:szCs w:val="24"/>
          <w:lang w:val="en-US"/>
        </w:rPr>
        <w:t xml:space="preserve"> the bis-ULD-functionalized ELP</w:t>
      </w:r>
      <w:r w:rsidR="00F739FE" w:rsidRPr="009A1C08">
        <w:rPr>
          <w:rFonts w:ascii="Times New Roman" w:hAnsi="Times New Roman" w:cs="Times New Roman"/>
          <w:sz w:val="24"/>
          <w:szCs w:val="24"/>
          <w:lang w:val="en-US"/>
        </w:rPr>
        <w:t>s</w:t>
      </w:r>
      <w:r w:rsidR="00B70107" w:rsidRPr="009A1C08">
        <w:rPr>
          <w:rFonts w:ascii="Times New Roman" w:hAnsi="Times New Roman" w:cs="Times New Roman"/>
          <w:sz w:val="24"/>
          <w:szCs w:val="24"/>
          <w:lang w:val="en-US"/>
        </w:rPr>
        <w:t xml:space="preserve"> provide a powerful </w:t>
      </w:r>
      <w:ins w:id="2222" w:author="anna.resch88@gmail.com" w:date="2022-01-05T13:21:00Z">
        <w:r w:rsidR="000D626B">
          <w:rPr>
            <w:rFonts w:ascii="Times New Roman" w:hAnsi="Times New Roman" w:cs="Times New Roman"/>
            <w:sz w:val="24"/>
            <w:szCs w:val="24"/>
            <w:lang w:val="en-US"/>
          </w:rPr>
          <w:t>cornea</w:t>
        </w:r>
      </w:ins>
      <w:del w:id="2223" w:author="anna.resch88@gmail.com" w:date="2022-01-05T13:21:00Z">
        <w:r w:rsidR="00B70107" w:rsidRPr="009A1C08" w:rsidDel="000D626B">
          <w:rPr>
            <w:rFonts w:ascii="Times New Roman" w:hAnsi="Times New Roman" w:cs="Times New Roman"/>
            <w:sz w:val="24"/>
            <w:szCs w:val="24"/>
            <w:lang w:val="en-US"/>
          </w:rPr>
          <w:delText>wet</w:delText>
        </w:r>
      </w:del>
      <w:r w:rsidR="00B70107" w:rsidRPr="009A1C08">
        <w:rPr>
          <w:rFonts w:ascii="Times New Roman" w:hAnsi="Times New Roman" w:cs="Times New Roman"/>
          <w:sz w:val="24"/>
          <w:szCs w:val="24"/>
          <w:lang w:val="en-US"/>
        </w:rPr>
        <w:t xml:space="preserve">-adhesive, highly elastic, </w:t>
      </w:r>
      <w:r w:rsidR="00B70107" w:rsidRPr="00A90536">
        <w:rPr>
          <w:rFonts w:ascii="Times New Roman" w:hAnsi="Times New Roman" w:cs="Times New Roman"/>
          <w:sz w:val="24"/>
          <w:szCs w:val="24"/>
          <w:lang w:val="en-US"/>
        </w:rPr>
        <w:t>stretchable</w:t>
      </w:r>
      <w:r w:rsidR="00165593" w:rsidRPr="00A90536">
        <w:rPr>
          <w:rFonts w:ascii="Times New Roman" w:hAnsi="Times New Roman" w:cs="Times New Roman"/>
          <w:sz w:val="24"/>
          <w:szCs w:val="24"/>
          <w:lang w:val="en-US"/>
        </w:rPr>
        <w:t xml:space="preserve"> (up to 2</w:t>
      </w:r>
      <w:ins w:id="2224" w:author="anna.resch88@gmail.com" w:date="2022-01-16T13:00:00Z">
        <w:r w:rsidR="00A90536">
          <w:rPr>
            <w:rFonts w:ascii="Times New Roman" w:hAnsi="Times New Roman" w:cs="Times New Roman"/>
            <w:sz w:val="24"/>
            <w:szCs w:val="24"/>
            <w:highlight w:val="magenta"/>
            <w:lang w:val="en-US"/>
          </w:rPr>
          <w:t>6</w:t>
        </w:r>
      </w:ins>
      <w:del w:id="2225" w:author="anna.resch88@gmail.com" w:date="2022-01-16T13:00:00Z">
        <w:r w:rsidR="00165593" w:rsidRPr="00952BB9" w:rsidDel="00A90536">
          <w:rPr>
            <w:rFonts w:ascii="Times New Roman" w:hAnsi="Times New Roman" w:cs="Times New Roman"/>
            <w:sz w:val="24"/>
            <w:szCs w:val="24"/>
            <w:highlight w:val="magenta"/>
            <w:lang w:val="en-US"/>
            <w:rPrChange w:id="2226" w:author="anna.resch88@gmail.com" w:date="2022-01-04T18:21:00Z">
              <w:rPr>
                <w:rFonts w:ascii="Times New Roman" w:hAnsi="Times New Roman" w:cs="Times New Roman"/>
                <w:sz w:val="24"/>
                <w:szCs w:val="24"/>
                <w:lang w:val="en-US"/>
              </w:rPr>
            </w:rPrChange>
          </w:rPr>
          <w:delText>5</w:delText>
        </w:r>
      </w:del>
      <w:r w:rsidR="00165593" w:rsidRPr="00952BB9">
        <w:rPr>
          <w:rFonts w:ascii="Times New Roman" w:hAnsi="Times New Roman" w:cs="Times New Roman"/>
          <w:sz w:val="24"/>
          <w:szCs w:val="24"/>
          <w:highlight w:val="magenta"/>
          <w:lang w:val="en-US"/>
          <w:rPrChange w:id="2227" w:author="anna.resch88@gmail.com" w:date="2022-01-04T18:21:00Z">
            <w:rPr>
              <w:rFonts w:ascii="Times New Roman" w:hAnsi="Times New Roman" w:cs="Times New Roman"/>
              <w:sz w:val="24"/>
              <w:szCs w:val="24"/>
              <w:lang w:val="en-US"/>
            </w:rPr>
          </w:rPrChange>
        </w:rPr>
        <w:t>0%)</w:t>
      </w:r>
      <w:r w:rsidR="00B70107" w:rsidRPr="009A1C08">
        <w:rPr>
          <w:rFonts w:ascii="Times New Roman" w:hAnsi="Times New Roman" w:cs="Times New Roman"/>
          <w:sz w:val="24"/>
          <w:szCs w:val="24"/>
          <w:lang w:val="en-US"/>
        </w:rPr>
        <w:t xml:space="preserve"> and resilient </w:t>
      </w:r>
      <w:r w:rsidR="00165593" w:rsidRPr="009A1C08">
        <w:rPr>
          <w:rFonts w:ascii="Times New Roman" w:hAnsi="Times New Roman" w:cs="Times New Roman"/>
          <w:sz w:val="24"/>
          <w:szCs w:val="24"/>
          <w:lang w:val="en-US"/>
        </w:rPr>
        <w:t>(up to 8</w:t>
      </w:r>
      <w:r w:rsidR="007237EA" w:rsidRPr="009A1C08">
        <w:rPr>
          <w:rFonts w:ascii="Times New Roman" w:hAnsi="Times New Roman" w:cs="Times New Roman"/>
          <w:sz w:val="24"/>
          <w:szCs w:val="24"/>
          <w:lang w:val="en-US"/>
        </w:rPr>
        <w:t>0</w:t>
      </w:r>
      <w:r w:rsidR="00165593" w:rsidRPr="009A1C08">
        <w:rPr>
          <w:rFonts w:ascii="Times New Roman" w:hAnsi="Times New Roman" w:cs="Times New Roman"/>
          <w:sz w:val="24"/>
          <w:szCs w:val="24"/>
          <w:lang w:val="en-US"/>
        </w:rPr>
        <w:t xml:space="preserve"> %) surgical sealant.</w:t>
      </w:r>
    </w:p>
    <w:p w14:paraId="10496E9B" w14:textId="1440E8C5" w:rsidR="00672A2F" w:rsidDel="00181D7B" w:rsidRDefault="00CD1FDE" w:rsidP="0025181D">
      <w:pPr>
        <w:spacing w:line="480" w:lineRule="auto"/>
        <w:jc w:val="both"/>
        <w:rPr>
          <w:del w:id="2228" w:author="anna.resch88@gmail.com" w:date="2022-01-05T13:46:00Z"/>
          <w:rStyle w:val="Kommentarzeichen"/>
        </w:rPr>
      </w:pPr>
      <w:moveToRangeStart w:id="2229" w:author="anna.resch88@gmail.com" w:date="2022-01-16T17:24:00Z" w:name="move93246287"/>
      <w:commentRangeStart w:id="2230"/>
      <w:commentRangeStart w:id="2231"/>
      <w:moveTo w:id="2232" w:author="anna.resch88@gmail.com" w:date="2022-01-16T17:24:00Z">
        <w:del w:id="2233" w:author="anna.resch88@gmail.com" w:date="2022-01-16T17:53:00Z">
          <w:r w:rsidRPr="009A1C08" w:rsidDel="00694DC3">
            <w:rPr>
              <w:rFonts w:ascii="Times New Roman" w:hAnsi="Times New Roman" w:cs="Times New Roman"/>
              <w:iCs/>
              <w:sz w:val="24"/>
              <w:szCs w:val="24"/>
              <w:lang w:val="en-US"/>
            </w:rPr>
            <w:delText>Strong and durable binding of bioadhesives to tissues requires adhesion to wet and dynamic surfaces - proven to be extremely challenging. It requires the synergy of an adhesive surface and a dissipative matrix,</w:delText>
          </w:r>
          <w:r w:rsidDel="00694DC3">
            <w:rPr>
              <w:rFonts w:ascii="Times New Roman" w:hAnsi="Times New Roman" w:cs="Times New Roman"/>
              <w:iCs/>
              <w:sz w:val="24"/>
              <w:szCs w:val="24"/>
              <w:lang w:val="en-US"/>
            </w:rPr>
            <w:fldChar w:fldCharType="begin"/>
          </w:r>
          <w:r w:rsidDel="00694DC3">
            <w:rPr>
              <w:rFonts w:ascii="Times New Roman" w:hAnsi="Times New Roman" w:cs="Times New Roman"/>
              <w:iCs/>
              <w:sz w:val="24"/>
              <w:szCs w:val="24"/>
              <w:lang w:val="en-US"/>
            </w:rPr>
            <w:delInstrText xml:space="preserve"> ADDIN EN.CITE &lt;EndNote&gt;&lt;Cite&gt;&lt;Author&gt;Li&lt;/Author&gt;&lt;Year&gt;2017&lt;/Year&gt;&lt;RecNum&gt;91&lt;/RecNum&gt;&lt;DisplayText&gt;&lt;style face="superscript"&gt;[14]&lt;/style&gt;&lt;/DisplayText&gt;&lt;record&gt;&lt;rec-number&gt;91&lt;/rec-number&gt;&lt;foreign-keys&gt;&lt;key app="EN" db-id="zvspev52q5sttqetatnpexxo02zdpswpztzw" timestamp="1602752075"&gt;91&lt;/key&gt;&lt;/foreign-keys&gt;&lt;ref-type name="Journal Article"&gt;17&lt;/ref-type&gt;&lt;contributors&gt;&lt;authors&gt;&lt;author&gt;Li, J. &lt;/author&gt;&lt;author&gt;Celiz, A.D. &lt;/author&gt;&lt;author&gt;Yang, J. &lt;/author&gt;&lt;author&gt;Yang, Q. &lt;/author&gt;&lt;author&gt;Wamala, I. &lt;/author&gt;&lt;author&gt;Whyte, W. &lt;/author&gt;&lt;author&gt;Seo, B. R. &lt;/author&gt;&lt;author&gt;Vasilyev, N. V. &lt;/author&gt;&lt;author&gt;Vlassak, J. J. &lt;/author&gt;&lt;author&gt;Suo, Z. &lt;/author&gt;&lt;author&gt;Mooney, D. J. &lt;/author&gt;&lt;/authors&gt;&lt;/contributors&gt;&lt;titles&gt;&lt;title&gt;Tough adhesives for diverse wet surfaces&lt;/title&gt;&lt;secondary-title&gt;Science&lt;/secondary-title&gt;&lt;/titles&gt;&lt;periodical&gt;&lt;full-title&gt;Science&lt;/full-title&gt;&lt;/periodical&gt;&lt;pages&gt;378-381&lt;/pages&gt;&lt;volume&gt;357&lt;/volume&gt;&lt;number&gt;6349&lt;/number&gt;&lt;dates&gt;&lt;year&gt;2017&lt;/year&gt;&lt;/dates&gt;&lt;urls&gt;&lt;/urls&gt;&lt;custom2&gt;PMC5905340.&lt;/custom2&gt;&lt;electronic-resource-num&gt;10.1126/science.aah6362&lt;/electronic-resource-num&gt;&lt;/record&gt;&lt;/Cite&gt;&lt;/EndNote&gt;</w:delInstrText>
          </w:r>
          <w:r w:rsidDel="00694DC3">
            <w:rPr>
              <w:rFonts w:ascii="Times New Roman" w:hAnsi="Times New Roman" w:cs="Times New Roman"/>
              <w:iCs/>
              <w:sz w:val="24"/>
              <w:szCs w:val="24"/>
              <w:lang w:val="en-US"/>
            </w:rPr>
            <w:fldChar w:fldCharType="separate"/>
          </w:r>
          <w:r w:rsidRPr="00697024" w:rsidDel="00694DC3">
            <w:rPr>
              <w:rFonts w:ascii="Times New Roman" w:hAnsi="Times New Roman" w:cs="Times New Roman"/>
              <w:iCs/>
              <w:noProof/>
              <w:sz w:val="24"/>
              <w:szCs w:val="24"/>
              <w:vertAlign w:val="superscript"/>
              <w:lang w:val="en-US"/>
            </w:rPr>
            <w:delText>[14]</w:delText>
          </w:r>
          <w:r w:rsidDel="00694DC3">
            <w:rPr>
              <w:rFonts w:ascii="Times New Roman" w:hAnsi="Times New Roman" w:cs="Times New Roman"/>
              <w:iCs/>
              <w:sz w:val="24"/>
              <w:szCs w:val="24"/>
              <w:lang w:val="en-US"/>
            </w:rPr>
            <w:fldChar w:fldCharType="end"/>
          </w:r>
          <w:r w:rsidRPr="009A1C08" w:rsidDel="00694DC3">
            <w:rPr>
              <w:rFonts w:ascii="Times New Roman" w:hAnsi="Times New Roman" w:cs="Times New Roman"/>
              <w:iCs/>
              <w:sz w:val="24"/>
              <w:szCs w:val="24"/>
              <w:lang w:val="en-US"/>
            </w:rPr>
            <w:delText xml:space="preserve"> involving electrostatic interactions and physical interpenetration of the molecular tissue network as well as the mechanical mechanism of </w:delText>
          </w:r>
          <w:commentRangeStart w:id="2234"/>
          <w:r w:rsidRPr="009A1C08" w:rsidDel="00694DC3">
            <w:rPr>
              <w:rFonts w:ascii="Times New Roman" w:hAnsi="Times New Roman" w:cs="Times New Roman"/>
              <w:iCs/>
              <w:sz w:val="24"/>
              <w:szCs w:val="24"/>
              <w:lang w:val="en-US"/>
            </w:rPr>
            <w:delText>energy dissipation</w:delText>
          </w:r>
        </w:del>
      </w:moveTo>
      <w:commentRangeEnd w:id="2234"/>
      <w:del w:id="2235" w:author="anna.resch88@gmail.com" w:date="2022-01-16T17:53:00Z">
        <w:r w:rsidDel="00694DC3">
          <w:rPr>
            <w:rStyle w:val="Kommentarzeichen"/>
          </w:rPr>
          <w:commentReference w:id="2234"/>
        </w:r>
      </w:del>
      <w:moveTo w:id="2236" w:author="anna.resch88@gmail.com" w:date="2022-01-16T17:24:00Z">
        <w:del w:id="2237" w:author="anna.resch88@gmail.com" w:date="2022-01-16T17:53:00Z">
          <w:r w:rsidRPr="009A1C08" w:rsidDel="00694DC3">
            <w:rPr>
              <w:rFonts w:ascii="Times New Roman" w:hAnsi="Times New Roman" w:cs="Times New Roman"/>
              <w:iCs/>
              <w:sz w:val="24"/>
              <w:szCs w:val="24"/>
              <w:lang w:val="en-US"/>
            </w:rPr>
            <w:delText xml:space="preserve">. </w:delText>
          </w:r>
          <w:r w:rsidRPr="009A1C08" w:rsidDel="00694DC3">
            <w:rPr>
              <w:rFonts w:ascii="Times New Roman" w:hAnsi="Times New Roman" w:cs="Times New Roman"/>
              <w:sz w:val="24"/>
              <w:szCs w:val="24"/>
              <w:lang w:val="en-US"/>
            </w:rPr>
            <w:delText>The charge profile of the ULD</w:delText>
          </w:r>
        </w:del>
        <w:del w:id="2238" w:author="anna.resch88@gmail.com" w:date="2022-01-16T17:25:00Z">
          <w:r w:rsidRPr="009A1C08" w:rsidDel="00CD1FDE">
            <w:rPr>
              <w:rFonts w:ascii="Times New Roman" w:hAnsi="Times New Roman" w:cs="Times New Roman"/>
              <w:sz w:val="24"/>
              <w:szCs w:val="24"/>
              <w:lang w:val="en-US"/>
            </w:rPr>
            <w:delText>-</w:delText>
          </w:r>
        </w:del>
        <w:del w:id="2239" w:author="anna.resch88@gmail.com" w:date="2022-01-16T17:53:00Z">
          <w:r w:rsidRPr="009A1C08" w:rsidDel="00694DC3">
            <w:rPr>
              <w:rFonts w:ascii="Times New Roman" w:hAnsi="Times New Roman" w:cs="Times New Roman"/>
              <w:sz w:val="24"/>
              <w:szCs w:val="24"/>
              <w:lang w:val="en-US"/>
            </w:rPr>
            <w:delText xml:space="preserve">surface enables efficient electrostatic interactions and </w:delText>
          </w:r>
        </w:del>
        <w:del w:id="2240" w:author="anna.resch88@gmail.com" w:date="2022-01-16T17:25:00Z">
          <w:r w:rsidRPr="009A1C08" w:rsidDel="00CD1FDE">
            <w:rPr>
              <w:rFonts w:ascii="Times New Roman" w:hAnsi="Times New Roman" w:cs="Times New Roman"/>
              <w:sz w:val="24"/>
              <w:szCs w:val="24"/>
              <w:lang w:val="en-US"/>
            </w:rPr>
            <w:delText></w:delText>
          </w:r>
        </w:del>
        <w:del w:id="2241" w:author="anna.resch88@gmail.com" w:date="2022-01-16T17:53:00Z">
          <w:r w:rsidRPr="009A1C08" w:rsidDel="00694DC3">
            <w:rPr>
              <w:rFonts w:ascii="Times New Roman" w:hAnsi="Times New Roman" w:cs="Times New Roman"/>
              <w:sz w:val="24"/>
              <w:szCs w:val="24"/>
              <w:lang w:val="en-US"/>
            </w:rPr>
            <w:delText xml:space="preserve">-cation interactions contributing to its </w:delText>
          </w:r>
        </w:del>
        <w:del w:id="2242" w:author="anna.resch88@gmail.com" w:date="2022-01-16T17:25:00Z">
          <w:r w:rsidRPr="009A1C08" w:rsidDel="00181D7B">
            <w:rPr>
              <w:rFonts w:ascii="Times New Roman" w:hAnsi="Times New Roman" w:cs="Times New Roman"/>
              <w:sz w:val="24"/>
              <w:szCs w:val="24"/>
              <w:lang w:val="en-US"/>
            </w:rPr>
            <w:delText xml:space="preserve">high </w:delText>
          </w:r>
        </w:del>
        <w:del w:id="2243" w:author="anna.resch88@gmail.com" w:date="2022-01-16T17:53:00Z">
          <w:r w:rsidRPr="009A1C08" w:rsidDel="00694DC3">
            <w:rPr>
              <w:rFonts w:ascii="Times New Roman" w:hAnsi="Times New Roman" w:cs="Times New Roman"/>
              <w:sz w:val="24"/>
              <w:szCs w:val="24"/>
              <w:lang w:val="en-US"/>
            </w:rPr>
            <w:delText xml:space="preserve">wet-adhesiveness. The controlled photocrosslinking via </w:delText>
          </w:r>
          <w:r w:rsidRPr="009A1C08" w:rsidDel="00694DC3">
            <w:rPr>
              <w:rFonts w:ascii="Times New Roman" w:hAnsi="Times New Roman" w:cs="Times New Roman"/>
              <w:sz w:val="24"/>
              <w:szCs w:val="24"/>
              <w:lang w:val="en-US"/>
            </w:rPr>
            <w:lastRenderedPageBreak/>
            <w:delText>riboflavin/vitamin B</w:delText>
          </w:r>
          <w:r w:rsidRPr="009A1C08" w:rsidDel="00694DC3">
            <w:rPr>
              <w:rFonts w:ascii="Times New Roman" w:hAnsi="Times New Roman" w:cs="Times New Roman"/>
              <w:sz w:val="24"/>
              <w:szCs w:val="24"/>
              <w:vertAlign w:val="subscript"/>
              <w:lang w:val="en-US"/>
            </w:rPr>
            <w:delText>2</w:delText>
          </w:r>
          <w:r w:rsidRPr="009A1C08" w:rsidDel="00694DC3">
            <w:rPr>
              <w:rFonts w:ascii="Times New Roman" w:hAnsi="Times New Roman" w:cs="Times New Roman"/>
              <w:sz w:val="24"/>
              <w:szCs w:val="24"/>
              <w:lang w:val="en-US"/>
            </w:rPr>
            <w:delText xml:space="preserve"> as photocatalyst avoids toxic crosslinking agents such as glutaraldehyde</w:delText>
          </w:r>
        </w:del>
        <w:del w:id="2244" w:author="anna.resch88@gmail.com" w:date="2022-01-16T17:26:00Z">
          <w:r w:rsidRPr="009A1C08" w:rsidDel="00181D7B">
            <w:rPr>
              <w:rFonts w:ascii="Times New Roman" w:hAnsi="Times New Roman" w:cs="Times New Roman"/>
              <w:sz w:val="24"/>
              <w:szCs w:val="24"/>
              <w:lang w:val="en-US"/>
            </w:rPr>
            <w:delText xml:space="preserve"> allowing</w:delText>
          </w:r>
        </w:del>
        <w:del w:id="2245" w:author="anna.resch88@gmail.com" w:date="2022-01-16T17:29:00Z">
          <w:r w:rsidRPr="009A1C08" w:rsidDel="00181D7B">
            <w:rPr>
              <w:rFonts w:ascii="Times New Roman" w:hAnsi="Times New Roman" w:cs="Times New Roman"/>
              <w:sz w:val="24"/>
              <w:szCs w:val="24"/>
              <w:lang w:val="en-US"/>
            </w:rPr>
            <w:delText xml:space="preserve"> for a timely, controlled </w:delText>
          </w:r>
        </w:del>
        <w:del w:id="2246" w:author="anna.resch88@gmail.com" w:date="2022-01-16T17:26:00Z">
          <w:r w:rsidRPr="009A1C08" w:rsidDel="00181D7B">
            <w:rPr>
              <w:rFonts w:ascii="Times New Roman" w:hAnsi="Times New Roman" w:cs="Times New Roman"/>
              <w:sz w:val="24"/>
              <w:szCs w:val="24"/>
              <w:lang w:val="en-US"/>
            </w:rPr>
            <w:delText xml:space="preserve">bioadhesion and </w:delText>
          </w:r>
        </w:del>
        <w:del w:id="2247" w:author="anna.resch88@gmail.com" w:date="2022-01-16T17:29:00Z">
          <w:r w:rsidRPr="009A1C08" w:rsidDel="00181D7B">
            <w:rPr>
              <w:rFonts w:ascii="Times New Roman" w:hAnsi="Times New Roman" w:cs="Times New Roman"/>
              <w:sz w:val="24"/>
              <w:szCs w:val="24"/>
              <w:lang w:val="en-US"/>
            </w:rPr>
            <w:delText xml:space="preserve">tissue sealing </w:delText>
          </w:r>
        </w:del>
        <w:del w:id="2248" w:author="anna.resch88@gmail.com" w:date="2022-01-16T17:26:00Z">
          <w:r w:rsidRPr="009A1C08" w:rsidDel="00181D7B">
            <w:rPr>
              <w:rFonts w:ascii="Times New Roman" w:hAnsi="Times New Roman" w:cs="Times New Roman"/>
              <w:color w:val="000000" w:themeColor="text1"/>
              <w:sz w:val="24"/>
              <w:szCs w:val="24"/>
              <w:lang w:val="en-US"/>
            </w:rPr>
            <w:delText xml:space="preserve">crosslink </w:delText>
          </w:r>
          <w:r w:rsidRPr="009A1C08" w:rsidDel="00181D7B">
            <w:rPr>
              <w:rFonts w:ascii="Times New Roman" w:hAnsi="Times New Roman" w:cs="Times New Roman"/>
              <w:sz w:val="24"/>
              <w:szCs w:val="24"/>
              <w:lang w:val="en-US"/>
            </w:rPr>
            <w:delText xml:space="preserve">event </w:delText>
          </w:r>
        </w:del>
        <w:del w:id="2249" w:author="anna.resch88@gmail.com" w:date="2022-01-16T17:29:00Z">
          <w:r w:rsidRPr="009A1C08" w:rsidDel="00181D7B">
            <w:rPr>
              <w:rFonts w:ascii="Times New Roman" w:hAnsi="Times New Roman" w:cs="Times New Roman"/>
              <w:color w:val="000000" w:themeColor="text1"/>
              <w:sz w:val="24"/>
              <w:szCs w:val="24"/>
              <w:lang w:val="en-US"/>
            </w:rPr>
            <w:delText>under physiological conditions.</w:delText>
          </w:r>
          <w:r w:rsidRPr="009A1C08" w:rsidDel="00181D7B">
            <w:rPr>
              <w:rFonts w:ascii="Times New Roman" w:hAnsi="Times New Roman" w:cs="Times New Roman"/>
              <w:sz w:val="24"/>
              <w:szCs w:val="24"/>
              <w:lang w:val="en-US"/>
            </w:rPr>
            <w:delText xml:space="preserve"> </w:delText>
          </w:r>
        </w:del>
        <w:del w:id="2250" w:author="anna.resch88@gmail.com" w:date="2022-01-16T17:53:00Z">
          <w:r w:rsidRPr="009A1C08" w:rsidDel="00694DC3">
            <w:rPr>
              <w:rFonts w:ascii="Times New Roman" w:hAnsi="Times New Roman" w:cs="Times New Roman"/>
              <w:sz w:val="24"/>
              <w:szCs w:val="24"/>
              <w:lang w:val="en-US"/>
            </w:rPr>
            <w:delText xml:space="preserve">By limiting the </w:delText>
          </w:r>
        </w:del>
        <w:del w:id="2251" w:author="anna.resch88@gmail.com" w:date="2022-01-16T17:29:00Z">
          <w:r w:rsidRPr="009A1C08" w:rsidDel="00181D7B">
            <w:rPr>
              <w:rFonts w:ascii="Times New Roman" w:hAnsi="Times New Roman" w:cs="Times New Roman"/>
              <w:sz w:val="24"/>
              <w:szCs w:val="24"/>
              <w:lang w:val="en-US"/>
            </w:rPr>
            <w:delText xml:space="preserve">gluing and </w:delText>
          </w:r>
        </w:del>
        <w:del w:id="2252" w:author="anna.resch88@gmail.com" w:date="2022-01-16T17:53:00Z">
          <w:r w:rsidRPr="009A1C08" w:rsidDel="00694DC3">
            <w:rPr>
              <w:rFonts w:ascii="Times New Roman" w:hAnsi="Times New Roman" w:cs="Times New Roman"/>
              <w:sz w:val="24"/>
              <w:szCs w:val="24"/>
              <w:lang w:val="en-US"/>
            </w:rPr>
            <w:delText xml:space="preserve">sealing processes to </w:delText>
          </w:r>
        </w:del>
        <w:del w:id="2253" w:author="anna.resch88@gmail.com" w:date="2022-01-16T17:29:00Z">
          <w:r w:rsidRPr="009A1C08" w:rsidDel="00181D7B">
            <w:rPr>
              <w:rFonts w:ascii="Times New Roman" w:hAnsi="Times New Roman" w:cs="Times New Roman"/>
              <w:sz w:val="24"/>
              <w:szCs w:val="24"/>
              <w:lang w:val="en-US"/>
            </w:rPr>
            <w:delText>an</w:delText>
          </w:r>
        </w:del>
        <w:del w:id="2254" w:author="anna.resch88@gmail.com" w:date="2022-01-16T17:53:00Z">
          <w:r w:rsidRPr="009A1C08" w:rsidDel="00694DC3">
            <w:rPr>
              <w:rFonts w:ascii="Times New Roman" w:hAnsi="Times New Roman" w:cs="Times New Roman"/>
              <w:sz w:val="24"/>
              <w:szCs w:val="24"/>
              <w:lang w:val="en-US"/>
            </w:rPr>
            <w:delText xml:space="preserve"> area</w:delText>
          </w:r>
        </w:del>
        <w:del w:id="2255" w:author="anna.resch88@gmail.com" w:date="2022-01-16T17:29:00Z">
          <w:r w:rsidRPr="009A1C08" w:rsidDel="00181D7B">
            <w:rPr>
              <w:rFonts w:ascii="Times New Roman" w:hAnsi="Times New Roman" w:cs="Times New Roman"/>
              <w:sz w:val="24"/>
              <w:szCs w:val="24"/>
              <w:lang w:val="en-US"/>
            </w:rPr>
            <w:delText xml:space="preserve"> defined by illumination</w:delText>
          </w:r>
        </w:del>
        <w:del w:id="2256" w:author="anna.resch88@gmail.com" w:date="2022-01-16T17:53:00Z">
          <w:r w:rsidRPr="009A1C08" w:rsidDel="00694DC3">
            <w:rPr>
              <w:rFonts w:ascii="Times New Roman" w:hAnsi="Times New Roman" w:cs="Times New Roman"/>
              <w:sz w:val="24"/>
              <w:szCs w:val="24"/>
              <w:lang w:val="en-US"/>
            </w:rPr>
            <w:delText xml:space="preserve"> the uncontrolled or unintended subsequential connection of biomolecules, potentially damaging tissues or creating thrombi after the gluing process, can be prevented. </w:delText>
          </w:r>
        </w:del>
        <w:del w:id="2257" w:author="anna.resch88@gmail.com" w:date="2022-01-16T17:28:00Z">
          <w:r w:rsidRPr="009A1C08" w:rsidDel="00181D7B">
            <w:rPr>
              <w:rFonts w:ascii="Times New Roman" w:hAnsi="Times New Roman" w:cs="Times New Roman"/>
              <w:sz w:val="24"/>
              <w:szCs w:val="24"/>
              <w:lang w:val="en-US"/>
            </w:rPr>
            <w:delText xml:space="preserve">Thus, the </w:delText>
          </w:r>
        </w:del>
        <w:del w:id="2258" w:author="anna.resch88@gmail.com" w:date="2022-01-16T17:27:00Z">
          <w:r w:rsidRPr="009A1C08" w:rsidDel="00181D7B">
            <w:rPr>
              <w:rFonts w:ascii="Times New Roman" w:hAnsi="Times New Roman" w:cs="Times New Roman"/>
              <w:sz w:val="24"/>
              <w:szCs w:val="24"/>
              <w:lang w:val="en-US"/>
            </w:rPr>
            <w:delText>BioUltraBond system</w:delText>
          </w:r>
        </w:del>
        <w:del w:id="2259" w:author="anna.resch88@gmail.com" w:date="2022-01-16T17:28:00Z">
          <w:r w:rsidRPr="009A1C08" w:rsidDel="00181D7B">
            <w:rPr>
              <w:rFonts w:ascii="Times New Roman" w:hAnsi="Times New Roman" w:cs="Times New Roman"/>
              <w:sz w:val="24"/>
              <w:szCs w:val="24"/>
              <w:lang w:val="en-US"/>
            </w:rPr>
            <w:delText xml:space="preserve"> meets important parameters for </w:delText>
          </w:r>
          <w:r w:rsidRPr="009A1C08" w:rsidDel="00181D7B">
            <w:rPr>
              <w:rFonts w:ascii="Times New Roman" w:hAnsi="Times New Roman" w:cs="Times New Roman"/>
              <w:color w:val="000000" w:themeColor="text1"/>
              <w:sz w:val="24"/>
              <w:szCs w:val="24"/>
              <w:lang w:val="en-US"/>
            </w:rPr>
            <w:delText xml:space="preserve">clinical compliance and requirements for ease of application. </w:delText>
          </w:r>
        </w:del>
        <w:del w:id="2260" w:author="anna.resch88@gmail.com" w:date="2022-01-16T17:29:00Z">
          <w:r w:rsidRPr="009A1C08" w:rsidDel="00181D7B">
            <w:rPr>
              <w:rFonts w:ascii="Times New Roman" w:hAnsi="Times New Roman" w:cs="Times New Roman"/>
              <w:color w:val="000000" w:themeColor="text1"/>
              <w:sz w:val="24"/>
              <w:szCs w:val="24"/>
              <w:lang w:val="en-US"/>
            </w:rPr>
            <w:delText>Its</w:delText>
          </w:r>
        </w:del>
        <w:del w:id="2261" w:author="anna.resch88@gmail.com" w:date="2022-01-16T17:53:00Z">
          <w:r w:rsidRPr="009A1C08" w:rsidDel="00694DC3">
            <w:rPr>
              <w:rFonts w:ascii="Times New Roman" w:hAnsi="Times New Roman" w:cs="Times New Roman"/>
              <w:color w:val="000000" w:themeColor="text1"/>
              <w:sz w:val="24"/>
              <w:szCs w:val="24"/>
              <w:lang w:val="en-US"/>
            </w:rPr>
            <w:delText xml:space="preserve"> crosslinking process can be controlled, e.g., by the intensity of blue light (460 nm) within a time window of several seconds </w:delText>
          </w:r>
          <w:commentRangeStart w:id="2262"/>
          <w:r w:rsidRPr="009A1C08" w:rsidDel="00694DC3">
            <w:rPr>
              <w:rFonts w:ascii="Times New Roman" w:hAnsi="Times New Roman" w:cs="Times New Roman"/>
              <w:color w:val="000000" w:themeColor="text1"/>
              <w:sz w:val="24"/>
              <w:szCs w:val="24"/>
              <w:lang w:val="en-US"/>
            </w:rPr>
            <w:delText>to 3 min</w:delText>
          </w:r>
        </w:del>
      </w:moveTo>
      <w:commentRangeEnd w:id="2262"/>
      <w:del w:id="2263" w:author="anna.resch88@gmail.com" w:date="2022-01-16T17:53:00Z">
        <w:r w:rsidR="00181D7B" w:rsidDel="00694DC3">
          <w:rPr>
            <w:rStyle w:val="Kommentarzeichen"/>
          </w:rPr>
          <w:commentReference w:id="2262"/>
        </w:r>
      </w:del>
      <w:moveTo w:id="2264" w:author="anna.resch88@gmail.com" w:date="2022-01-16T17:24:00Z">
        <w:del w:id="2265" w:author="anna.resch88@gmail.com" w:date="2022-01-16T17:53:00Z">
          <w:r w:rsidRPr="009A1C08" w:rsidDel="00694DC3">
            <w:rPr>
              <w:rFonts w:ascii="Times New Roman" w:hAnsi="Times New Roman" w:cs="Times New Roman"/>
              <w:color w:val="000000" w:themeColor="text1"/>
              <w:sz w:val="24"/>
              <w:szCs w:val="24"/>
              <w:lang w:val="en-US"/>
            </w:rPr>
            <w:delText>.</w:delText>
          </w:r>
          <w:r w:rsidRPr="009A1C08" w:rsidDel="00694DC3">
            <w:rPr>
              <w:rFonts w:ascii="Times New Roman" w:hAnsi="Times New Roman" w:cs="Times New Roman"/>
              <w:sz w:val="24"/>
              <w:szCs w:val="24"/>
              <w:lang w:val="en-US"/>
            </w:rPr>
            <w:delText xml:space="preserve"> The use of blue light minimizes the risk for DNA-damage and photochemical cytotoxicity known from UV-light,</w:delText>
          </w:r>
          <w:r w:rsidDel="00694DC3">
            <w:rPr>
              <w:rFonts w:ascii="Times New Roman" w:hAnsi="Times New Roman" w:cs="Times New Roman"/>
              <w:sz w:val="24"/>
              <w:szCs w:val="24"/>
              <w:lang w:val="en-US"/>
            </w:rPr>
            <w:fldChar w:fldCharType="begin">
              <w:fldData xml:space="preserve">PEVuZE5vdGU+PENpdGU+PEF1dGhvcj5CZWxpbjwvQXV0aG9yPjxZZWFyPjIwMTg8L1llYXI+PFJl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</w:fldData>
            </w:fldChar>
          </w:r>
          <w:r w:rsidDel="00694DC3">
            <w:rPr>
              <w:rFonts w:ascii="Times New Roman" w:hAnsi="Times New Roman" w:cs="Times New Roman"/>
              <w:sz w:val="24"/>
              <w:szCs w:val="24"/>
              <w:lang w:val="en-US"/>
            </w:rPr>
            <w:delInstrText xml:space="preserve"> ADDIN EN.CITE </w:delInstrText>
          </w:r>
          <w:r w:rsidDel="00694DC3">
            <w:rPr>
              <w:rFonts w:ascii="Times New Roman" w:hAnsi="Times New Roman" w:cs="Times New Roman"/>
              <w:sz w:val="24"/>
              <w:szCs w:val="24"/>
              <w:lang w:val="en-US"/>
            </w:rPr>
            <w:fldChar w:fldCharType="begin">
              <w:fldData xml:space="preserve">PEVuZE5vdGU+PENpdGU+PEF1dGhvcj5CZWxpbjwvQXV0aG9yPjxZZWFyPjIwMTg8L1llYXI+PFJl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</w:fldData>
            </w:fldChar>
          </w:r>
          <w:r w:rsidDel="00694DC3">
            <w:rPr>
              <w:rFonts w:ascii="Times New Roman" w:hAnsi="Times New Roman" w:cs="Times New Roman"/>
              <w:sz w:val="24"/>
              <w:szCs w:val="24"/>
              <w:lang w:val="en-US"/>
            </w:rPr>
            <w:delInstrText xml:space="preserve"> ADDIN EN.CITE.DATA </w:delInstrText>
          </w:r>
        </w:del>
      </w:moveTo>
      <w:ins w:id="2266" w:author="anna.resch88@gmail.com" w:date="2022-01-16T17:24:00Z">
        <w:del w:id="2267" w:author="anna.resch88@gmail.com" w:date="2022-01-16T17:53:00Z">
          <w:r w:rsidDel="00694DC3">
            <w:rPr>
              <w:rFonts w:ascii="Times New Roman" w:hAnsi="Times New Roman" w:cs="Times New Roman"/>
              <w:sz w:val="24"/>
              <w:szCs w:val="24"/>
              <w:lang w:val="en-US"/>
            </w:rPr>
          </w:r>
        </w:del>
      </w:ins>
      <w:moveTo w:id="2268" w:author="anna.resch88@gmail.com" w:date="2022-01-16T17:24:00Z">
        <w:del w:id="2269" w:author="anna.resch88@gmail.com" w:date="2022-01-16T17:53:00Z">
          <w:r w:rsidDel="00694DC3">
            <w:rPr>
              <w:rFonts w:ascii="Times New Roman" w:hAnsi="Times New Roman" w:cs="Times New Roman"/>
              <w:sz w:val="24"/>
              <w:szCs w:val="24"/>
              <w:lang w:val="en-US"/>
            </w:rPr>
            <w:fldChar w:fldCharType="end"/>
          </w:r>
        </w:del>
      </w:moveTo>
      <w:ins w:id="2270" w:author="anna.resch88@gmail.com" w:date="2022-01-16T17:24:00Z">
        <w:del w:id="2271" w:author="anna.resch88@gmail.com" w:date="2022-01-16T17:53:00Z">
          <w:r w:rsidDel="00694DC3">
            <w:rPr>
              <w:rFonts w:ascii="Times New Roman" w:hAnsi="Times New Roman" w:cs="Times New Roman"/>
              <w:sz w:val="24"/>
              <w:szCs w:val="24"/>
              <w:lang w:val="en-US"/>
            </w:rPr>
          </w:r>
        </w:del>
      </w:ins>
      <w:moveTo w:id="2272" w:author="anna.resch88@gmail.com" w:date="2022-01-16T17:24:00Z">
        <w:del w:id="2273" w:author="anna.resch88@gmail.com" w:date="2022-01-16T17:53:00Z">
          <w:r w:rsidDel="00694DC3">
            <w:rPr>
              <w:rFonts w:ascii="Times New Roman" w:hAnsi="Times New Roman" w:cs="Times New Roman"/>
              <w:sz w:val="24"/>
              <w:szCs w:val="24"/>
              <w:lang w:val="en-US"/>
            </w:rPr>
            <w:fldChar w:fldCharType="separate"/>
          </w:r>
          <w:r w:rsidRPr="00697024" w:rsidDel="00694DC3">
            <w:rPr>
              <w:rFonts w:ascii="Times New Roman" w:hAnsi="Times New Roman" w:cs="Times New Roman"/>
              <w:noProof/>
              <w:sz w:val="24"/>
              <w:szCs w:val="24"/>
              <w:vertAlign w:val="superscript"/>
              <w:lang w:val="en-US"/>
            </w:rPr>
            <w:delText>[34]</w:delText>
          </w:r>
          <w:r w:rsidDel="00694DC3">
            <w:rPr>
              <w:rFonts w:ascii="Times New Roman" w:hAnsi="Times New Roman" w:cs="Times New Roman"/>
              <w:sz w:val="24"/>
              <w:szCs w:val="24"/>
              <w:lang w:val="en-US"/>
            </w:rPr>
            <w:fldChar w:fldCharType="end"/>
          </w:r>
          <w:r w:rsidRPr="009A1C08" w:rsidDel="00694DC3">
            <w:rPr>
              <w:rFonts w:ascii="Times New Roman" w:hAnsi="Times New Roman" w:cs="Times New Roman"/>
              <w:sz w:val="24"/>
              <w:szCs w:val="24"/>
              <w:lang w:val="en-US"/>
            </w:rPr>
            <w:delText xml:space="preserve"> required for the crosslinking of most advanced acrylated or methacrylated bioadhesives.</w:delText>
          </w:r>
          <w:r w:rsidDel="00694DC3">
            <w:rPr>
              <w:rFonts w:ascii="Times New Roman" w:hAnsi="Times New Roman" w:cs="Times New Roman"/>
              <w:sz w:val="24"/>
              <w:szCs w:val="24"/>
              <w:lang w:val="en-US"/>
            </w:rPr>
            <w:fldChar w:fldCharType="begin">
              <w:fldData xml:space="preserve">PEVuZE5vdGU+PENpdGU+PEF1dGhvcj5XYW5nPC9BdXRob3I+PFllYXI+MjAwNzwvWWVhcj48UmVj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</w:fldData>
            </w:fldChar>
          </w:r>
          <w:r w:rsidDel="00694DC3">
            <w:rPr>
              <w:rFonts w:ascii="Times New Roman" w:hAnsi="Times New Roman" w:cs="Times New Roman"/>
              <w:sz w:val="24"/>
              <w:szCs w:val="24"/>
              <w:lang w:val="en-US"/>
            </w:rPr>
            <w:delInstrText xml:space="preserve"> ADDIN EN.CITE </w:delInstrText>
          </w:r>
          <w:r w:rsidDel="00694DC3">
            <w:rPr>
              <w:rFonts w:ascii="Times New Roman" w:hAnsi="Times New Roman" w:cs="Times New Roman"/>
              <w:sz w:val="24"/>
              <w:szCs w:val="24"/>
              <w:lang w:val="en-US"/>
            </w:rPr>
            <w:fldChar w:fldCharType="begin">
              <w:fldData xml:space="preserve">PEVuZE5vdGU+PENpdGU+PEF1dGhvcj5XYW5nPC9BdXRob3I+PFllYXI+MjAwNzwvWWVhcj48UmVj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</w:fldData>
            </w:fldChar>
          </w:r>
          <w:r w:rsidDel="00694DC3">
            <w:rPr>
              <w:rFonts w:ascii="Times New Roman" w:hAnsi="Times New Roman" w:cs="Times New Roman"/>
              <w:sz w:val="24"/>
              <w:szCs w:val="24"/>
              <w:lang w:val="en-US"/>
            </w:rPr>
            <w:delInstrText xml:space="preserve"> ADDIN EN.CITE.DATA </w:delInstrText>
          </w:r>
        </w:del>
      </w:moveTo>
      <w:ins w:id="2274" w:author="anna.resch88@gmail.com" w:date="2022-01-16T17:24:00Z">
        <w:del w:id="2275" w:author="anna.resch88@gmail.com" w:date="2022-01-16T17:53:00Z">
          <w:r w:rsidDel="00694DC3">
            <w:rPr>
              <w:rFonts w:ascii="Times New Roman" w:hAnsi="Times New Roman" w:cs="Times New Roman"/>
              <w:sz w:val="24"/>
              <w:szCs w:val="24"/>
              <w:lang w:val="en-US"/>
            </w:rPr>
          </w:r>
        </w:del>
      </w:ins>
      <w:moveTo w:id="2276" w:author="anna.resch88@gmail.com" w:date="2022-01-16T17:24:00Z">
        <w:del w:id="2277" w:author="anna.resch88@gmail.com" w:date="2022-01-16T17:53:00Z">
          <w:r w:rsidDel="00694DC3">
            <w:rPr>
              <w:rFonts w:ascii="Times New Roman" w:hAnsi="Times New Roman" w:cs="Times New Roman"/>
              <w:sz w:val="24"/>
              <w:szCs w:val="24"/>
              <w:lang w:val="en-US"/>
            </w:rPr>
            <w:fldChar w:fldCharType="end"/>
          </w:r>
        </w:del>
      </w:moveTo>
      <w:ins w:id="2278" w:author="anna.resch88@gmail.com" w:date="2022-01-16T17:24:00Z">
        <w:del w:id="2279" w:author="anna.resch88@gmail.com" w:date="2022-01-16T17:53:00Z">
          <w:r w:rsidDel="00694DC3">
            <w:rPr>
              <w:rFonts w:ascii="Times New Roman" w:hAnsi="Times New Roman" w:cs="Times New Roman"/>
              <w:sz w:val="24"/>
              <w:szCs w:val="24"/>
              <w:lang w:val="en-US"/>
            </w:rPr>
          </w:r>
        </w:del>
      </w:ins>
      <w:moveTo w:id="2280" w:author="anna.resch88@gmail.com" w:date="2022-01-16T17:24:00Z">
        <w:del w:id="2281" w:author="anna.resch88@gmail.com" w:date="2022-01-16T17:53:00Z">
          <w:r w:rsidDel="00694DC3">
            <w:rPr>
              <w:rFonts w:ascii="Times New Roman" w:hAnsi="Times New Roman" w:cs="Times New Roman"/>
              <w:sz w:val="24"/>
              <w:szCs w:val="24"/>
              <w:lang w:val="en-US"/>
            </w:rPr>
            <w:fldChar w:fldCharType="separate"/>
          </w:r>
          <w:r w:rsidRPr="00697024" w:rsidDel="00694DC3">
            <w:rPr>
              <w:rFonts w:ascii="Times New Roman" w:hAnsi="Times New Roman" w:cs="Times New Roman"/>
              <w:noProof/>
              <w:sz w:val="24"/>
              <w:szCs w:val="24"/>
              <w:vertAlign w:val="superscript"/>
              <w:lang w:val="en-US"/>
            </w:rPr>
            <w:delText>[12]</w:delText>
          </w:r>
          <w:r w:rsidDel="00694DC3">
            <w:rPr>
              <w:rFonts w:ascii="Times New Roman" w:hAnsi="Times New Roman" w:cs="Times New Roman"/>
              <w:sz w:val="24"/>
              <w:szCs w:val="24"/>
              <w:lang w:val="en-US"/>
            </w:rPr>
            <w:fldChar w:fldCharType="end"/>
          </w:r>
          <w:commentRangeEnd w:id="2230"/>
          <w:r w:rsidDel="00694DC3">
            <w:rPr>
              <w:rStyle w:val="Kommentarzeichen"/>
            </w:rPr>
            <w:commentReference w:id="2230"/>
          </w:r>
        </w:del>
      </w:moveTo>
      <w:moveToRangeEnd w:id="2229"/>
      <w:commentRangeEnd w:id="2231"/>
      <w:del w:id="2282" w:author="anna.resch88@gmail.com" w:date="2022-01-16T17:53:00Z">
        <w:r w:rsidDel="00694DC3">
          <w:rPr>
            <w:rStyle w:val="Kommentarzeichen"/>
          </w:rPr>
          <w:commentReference w:id="2231"/>
        </w:r>
      </w:del>
    </w:p>
    <w:p w14:paraId="3FA51F3A" w14:textId="77777777" w:rsidR="00181D7B" w:rsidRPr="00842046" w:rsidRDefault="00181D7B" w:rsidP="009A1C08">
      <w:pPr>
        <w:spacing w:line="480" w:lineRule="auto"/>
        <w:jc w:val="both"/>
        <w:rPr>
          <w:ins w:id="2283" w:author="anna.resch88@gmail.com" w:date="2022-01-16T17:27:00Z"/>
          <w:rFonts w:ascii="Times New Roman" w:hAnsi="Times New Roman" w:cs="Times New Roman"/>
          <w:sz w:val="24"/>
          <w:szCs w:val="24"/>
          <w:lang w:val="en-US"/>
        </w:rPr>
      </w:pPr>
    </w:p>
    <w:p w14:paraId="05F44CAB" w14:textId="77777777" w:rsidR="0025181D" w:rsidRDefault="00D60A6A" w:rsidP="0025181D">
      <w:pPr>
        <w:spacing w:line="480" w:lineRule="auto"/>
        <w:jc w:val="both"/>
        <w:rPr>
          <w:ins w:id="2284" w:author="anna.resch88@gmail.com" w:date="2022-01-04T17:49:00Z"/>
          <w:rFonts w:ascii="Times New Roman" w:hAnsi="Times New Roman" w:cs="Times New Roman"/>
          <w:iCs/>
          <w:sz w:val="24"/>
          <w:szCs w:val="24"/>
          <w:lang w:val="en-US"/>
        </w:rPr>
      </w:pPr>
      <w:ins w:id="2285" w:author="Bizan N. Balzer" w:date="2021-10-07T22:46:00Z">
        <w:r w:rsidRPr="008F761D">
          <w:rPr>
            <w:rFonts w:ascii="Times New Roman" w:hAnsi="Times New Roman" w:cs="Times New Roman"/>
            <w:highlight w:val="darkCyan"/>
            <w:lang w:val="en-US"/>
          </w:rPr>
          <w:t>Biocompatibility??? -&gt; Reviewer reports</w:t>
        </w:r>
      </w:ins>
      <w:ins w:id="2286" w:author="anna.resch88@gmail.com" w:date="2022-01-04T17:48:00Z">
        <w:r w:rsidR="0025181D" w:rsidRPr="0025181D">
          <w:rPr>
            <w:rFonts w:ascii="Times New Roman" w:hAnsi="Times New Roman" w:cs="Times New Roman"/>
            <w:iCs/>
            <w:sz w:val="24"/>
            <w:szCs w:val="24"/>
            <w:lang w:val="en-US"/>
          </w:rPr>
          <w:t xml:space="preserve"> </w:t>
        </w:r>
      </w:ins>
    </w:p>
    <w:p w14:paraId="192E7761" w14:textId="77777777" w:rsidR="00694DC3" w:rsidRDefault="00694DC3" w:rsidP="00694DC3">
      <w:pPr>
        <w:spacing w:line="480" w:lineRule="auto"/>
        <w:jc w:val="both"/>
        <w:rPr>
          <w:ins w:id="2287" w:author="anna.resch88@gmail.com" w:date="2022-01-16T17:53:00Z"/>
          <w:rFonts w:ascii="Times New Roman" w:hAnsi="Times New Roman" w:cs="Times New Roman"/>
          <w:sz w:val="24"/>
          <w:szCs w:val="24"/>
          <w:lang w:val="en-US"/>
        </w:rPr>
      </w:pPr>
      <w:commentRangeStart w:id="2288"/>
      <w:commentRangeStart w:id="2289"/>
      <w:ins w:id="2290" w:author="anna.resch88@gmail.com" w:date="2022-01-16T17:53:00Z">
        <w:r w:rsidRPr="009A1C08">
          <w:rPr>
            <w:rFonts w:ascii="Times New Roman" w:hAnsi="Times New Roman" w:cs="Times New Roman"/>
            <w:iCs/>
            <w:sz w:val="24"/>
            <w:szCs w:val="24"/>
            <w:lang w:val="en-US"/>
          </w:rPr>
          <w:t>Strong and durable binding of bioadhesives to tissues requires adhesion to wet and dynamic surfaces - proven to be extremely challenging. It requires the synergy of an adhesive surface and a dissipative matrix,</w:t>
        </w:r>
        <w:r>
          <w:rPr>
            <w:rFonts w:ascii="Times New Roman" w:hAnsi="Times New Roman" w:cs="Times New Roman"/>
            <w:iCs/>
            <w:sz w:val="24"/>
            <w:szCs w:val="24"/>
            <w:lang w:val="en-US"/>
          </w:rPr>
          <w:fldChar w:fldCharType="begin"/>
        </w:r>
        <w:r>
          <w:rPr>
            <w:rFonts w:ascii="Times New Roman" w:hAnsi="Times New Roman" w:cs="Times New Roman"/>
            <w:iCs/>
            <w:sz w:val="24"/>
            <w:szCs w:val="24"/>
            <w:lang w:val="en-US"/>
          </w:rPr>
          <w:instrText xml:space="preserve"> ADDIN EN.CITE &lt;EndNote&gt;&lt;Cite&gt;&lt;Author&gt;Li&lt;/Author&gt;&lt;Year&gt;2017&lt;/Year&gt;&lt;RecNum&gt;91&lt;/RecNum&gt;&lt;DisplayText&gt;&lt;style face="superscript"&gt;[14]&lt;/style&gt;&lt;/DisplayText&gt;&lt;record&gt;&lt;rec-number&gt;91&lt;/rec-number&gt;&lt;foreign-keys&gt;&lt;key app="EN" db-id="zvspev52q5sttqetatnpexxo02zdpswpztzw" timestamp="1602752075"&gt;91&lt;/key&gt;&lt;/foreign-keys&gt;&lt;ref-type name="Journal Article"&gt;17&lt;/ref-type&gt;&lt;contributors&gt;&lt;authors&gt;&lt;author&gt;Li, J. &lt;/author&gt;&lt;author&gt;Celiz, A.D. &lt;/author&gt;&lt;author&gt;Yang, J. &lt;/author&gt;&lt;author&gt;Yang, Q. &lt;/author&gt;&lt;author&gt;Wamala, I. &lt;/author&gt;&lt;author&gt;Whyte, W. &lt;/author&gt;&lt;author&gt;Seo, B. R. &lt;/author&gt;&lt;author&gt;Vasilyev, N. V. &lt;/author&gt;&lt;author&gt;Vlassak, J. J. &lt;/author&gt;&lt;author&gt;Suo, Z. &lt;/author&gt;&lt;author&gt;Mooney, D. J. &lt;/author&gt;&lt;/authors&gt;&lt;/contributors&gt;&lt;titles&gt;&lt;title&gt;Tough adhesives for diverse wet surfaces&lt;/title&gt;&lt;secondary-title&gt;Science&lt;/secondary-title&gt;&lt;/titles&gt;&lt;periodical&gt;&lt;full-title&gt;Science&lt;/full-title&gt;&lt;/periodical&gt;&lt;pages&gt;378-381&lt;/pages&gt;&lt;volume&gt;357&lt;/volume&gt;&lt;number&gt;6349&lt;/number&gt;&lt;dates&gt;&lt;year&gt;2017&lt;/year&gt;&lt;/dates&gt;&lt;urls&gt;&lt;/urls&gt;&lt;custom2&gt;PMC5905340.&lt;/custom2&gt;&lt;electronic-resource-num&gt;10.1126/science.aah6362&lt;/electronic-resource-num&gt;&lt;/record&gt;&lt;/Cite&gt;&lt;/EndNote&gt;</w:instrText>
        </w:r>
        <w:r>
          <w:rPr>
            <w:rFonts w:ascii="Times New Roman" w:hAnsi="Times New Roman" w:cs="Times New Roman"/>
            <w:iCs/>
            <w:sz w:val="24"/>
            <w:szCs w:val="24"/>
            <w:lang w:val="en-US"/>
          </w:rPr>
          <w:fldChar w:fldCharType="separate"/>
        </w:r>
        <w:r w:rsidRPr="00697024">
          <w:rPr>
            <w:rFonts w:ascii="Times New Roman" w:hAnsi="Times New Roman" w:cs="Times New Roman"/>
            <w:iCs/>
            <w:noProof/>
            <w:sz w:val="24"/>
            <w:szCs w:val="24"/>
            <w:vertAlign w:val="superscript"/>
            <w:lang w:val="en-US"/>
          </w:rPr>
          <w:t>[14]</w:t>
        </w:r>
        <w:r>
          <w:rPr>
            <w:rFonts w:ascii="Times New Roman" w:hAnsi="Times New Roman" w:cs="Times New Roman"/>
            <w:iCs/>
            <w:sz w:val="24"/>
            <w:szCs w:val="24"/>
            <w:lang w:val="en-US"/>
          </w:rPr>
          <w:fldChar w:fldCharType="end"/>
        </w:r>
        <w:r w:rsidRPr="009A1C08">
          <w:rPr>
            <w:rFonts w:ascii="Times New Roman" w:hAnsi="Times New Roman" w:cs="Times New Roman"/>
            <w:iCs/>
            <w:sz w:val="24"/>
            <w:szCs w:val="24"/>
            <w:lang w:val="en-US"/>
          </w:rPr>
          <w:t xml:space="preserve"> involving electrostatic interactions and physical interpenetration of the molecular tissue network as well as the mechanical mechanism of </w:t>
        </w:r>
        <w:commentRangeStart w:id="2291"/>
        <w:r w:rsidRPr="009A1C08">
          <w:rPr>
            <w:rFonts w:ascii="Times New Roman" w:hAnsi="Times New Roman" w:cs="Times New Roman"/>
            <w:iCs/>
            <w:sz w:val="24"/>
            <w:szCs w:val="24"/>
            <w:lang w:val="en-US"/>
          </w:rPr>
          <w:t>energy dissipation</w:t>
        </w:r>
        <w:commentRangeEnd w:id="2291"/>
        <w:r>
          <w:rPr>
            <w:rStyle w:val="Kommentarzeichen"/>
          </w:rPr>
          <w:commentReference w:id="2291"/>
        </w:r>
        <w:r w:rsidRPr="009A1C08">
          <w:rPr>
            <w:rFonts w:ascii="Times New Roman" w:hAnsi="Times New Roman" w:cs="Times New Roman"/>
            <w:iCs/>
            <w:sz w:val="24"/>
            <w:szCs w:val="24"/>
            <w:lang w:val="en-US"/>
          </w:rPr>
          <w:t xml:space="preserve">. </w:t>
        </w:r>
        <w:r w:rsidRPr="009A1C08">
          <w:rPr>
            <w:rFonts w:ascii="Times New Roman" w:hAnsi="Times New Roman" w:cs="Times New Roman"/>
            <w:sz w:val="24"/>
            <w:szCs w:val="24"/>
            <w:lang w:val="en-US"/>
          </w:rPr>
          <w:t>The charge profile of the ULD</w:t>
        </w:r>
        <w:del w:id="2292" w:author="anna.resch88@gmail.com" w:date="2022-01-16T17:25:00Z">
          <w:r w:rsidRPr="009A1C08" w:rsidDel="00CD1FDE">
            <w:rPr>
              <w:rFonts w:ascii="Times New Roman" w:hAnsi="Times New Roman" w:cs="Times New Roman"/>
              <w:sz w:val="24"/>
              <w:szCs w:val="24"/>
              <w:lang w:val="en-US"/>
            </w:rPr>
            <w:delText>-</w:delText>
          </w:r>
        </w:del>
        <w:r>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 xml:space="preserve">surface enables efficient electrostatic interactions and </w:t>
        </w:r>
        <w:r>
          <w:rPr>
            <w:rFonts w:ascii="Times New Roman" w:hAnsi="Times New Roman" w:cs="Times New Roman"/>
            <w:sz w:val="24"/>
            <w:szCs w:val="24"/>
            <w:lang w:val="en-US"/>
          </w:rPr>
          <w:t>π</w:t>
        </w:r>
        <w:del w:id="2293" w:author="anna.resch88@gmail.com" w:date="2022-01-16T17:25:00Z">
          <w:r w:rsidRPr="009A1C08" w:rsidDel="00CD1FDE">
            <w:rPr>
              <w:rFonts w:ascii="Times New Roman" w:hAnsi="Times New Roman" w:cs="Times New Roman"/>
              <w:sz w:val="24"/>
              <w:szCs w:val="24"/>
              <w:lang w:val="en-US"/>
            </w:rPr>
            <w:delText></w:delText>
          </w:r>
        </w:del>
        <w:r w:rsidRPr="009A1C08">
          <w:rPr>
            <w:rFonts w:ascii="Times New Roman" w:hAnsi="Times New Roman" w:cs="Times New Roman"/>
            <w:sz w:val="24"/>
            <w:szCs w:val="24"/>
            <w:lang w:val="en-US"/>
          </w:rPr>
          <w:t xml:space="preserve">-cation interactions contributing to its </w:t>
        </w:r>
        <w:del w:id="2294" w:author="anna.resch88@gmail.com" w:date="2022-01-16T17:25:00Z">
          <w:r w:rsidRPr="009A1C08" w:rsidDel="00181D7B">
            <w:rPr>
              <w:rFonts w:ascii="Times New Roman" w:hAnsi="Times New Roman" w:cs="Times New Roman"/>
              <w:sz w:val="24"/>
              <w:szCs w:val="24"/>
              <w:lang w:val="en-US"/>
            </w:rPr>
            <w:delText xml:space="preserve">high </w:delText>
          </w:r>
        </w:del>
        <w:r w:rsidRPr="009A1C08">
          <w:rPr>
            <w:rFonts w:ascii="Times New Roman" w:hAnsi="Times New Roman" w:cs="Times New Roman"/>
            <w:sz w:val="24"/>
            <w:szCs w:val="24"/>
            <w:lang w:val="en-US"/>
          </w:rPr>
          <w:t xml:space="preserve">wet-adhesiveness. </w:t>
        </w:r>
      </w:ins>
    </w:p>
    <w:p w14:paraId="428B3948" w14:textId="26A6855A" w:rsidR="009B54BF" w:rsidRPr="009A1C08" w:rsidRDefault="00694DC3" w:rsidP="00694DC3">
      <w:pPr>
        <w:spacing w:line="360" w:lineRule="auto"/>
        <w:jc w:val="both"/>
        <w:rPr>
          <w:rFonts w:ascii="Times New Roman" w:hAnsi="Times New Roman" w:cs="Times New Roman"/>
          <w:lang w:val="en-US"/>
        </w:rPr>
      </w:pPr>
      <w:ins w:id="2295" w:author="anna.resch88@gmail.com" w:date="2022-01-16T17:53:00Z">
        <w:r w:rsidRPr="009A1C08">
          <w:rPr>
            <w:rFonts w:ascii="Times New Roman" w:hAnsi="Times New Roman" w:cs="Times New Roman"/>
            <w:sz w:val="24"/>
            <w:szCs w:val="24"/>
            <w:lang w:val="en-US"/>
          </w:rPr>
          <w:t>The controlled photocrosslinking via riboflavin/vitamin B</w:t>
        </w:r>
        <w:r w:rsidRPr="009A1C08">
          <w:rPr>
            <w:rFonts w:ascii="Times New Roman" w:hAnsi="Times New Roman" w:cs="Times New Roman"/>
            <w:sz w:val="24"/>
            <w:szCs w:val="24"/>
            <w:vertAlign w:val="subscript"/>
            <w:lang w:val="en-US"/>
          </w:rPr>
          <w:t>2</w:t>
        </w:r>
        <w:r w:rsidRPr="009A1C08">
          <w:rPr>
            <w:rFonts w:ascii="Times New Roman" w:hAnsi="Times New Roman" w:cs="Times New Roman"/>
            <w:sz w:val="24"/>
            <w:szCs w:val="24"/>
            <w:lang w:val="en-US"/>
          </w:rPr>
          <w:t xml:space="preserve"> as photocatalyst avoids toxic crosslinking agents such as glutaraldehyde</w:t>
        </w:r>
        <w:r>
          <w:rPr>
            <w:rFonts w:ascii="Times New Roman" w:hAnsi="Times New Roman" w:cs="Times New Roman"/>
            <w:sz w:val="24"/>
            <w:szCs w:val="24"/>
            <w:lang w:val="en-US"/>
          </w:rPr>
          <w:t xml:space="preserve">. </w:t>
        </w:r>
        <w:del w:id="2296" w:author="anna.resch88@gmail.com" w:date="2022-01-16T17:26:00Z">
          <w:r w:rsidRPr="009A1C08" w:rsidDel="00181D7B">
            <w:rPr>
              <w:rFonts w:ascii="Times New Roman" w:hAnsi="Times New Roman" w:cs="Times New Roman"/>
              <w:sz w:val="24"/>
              <w:szCs w:val="24"/>
              <w:lang w:val="en-US"/>
            </w:rPr>
            <w:delText xml:space="preserve"> allowing</w:delText>
          </w:r>
        </w:del>
        <w:del w:id="2297" w:author="anna.resch88@gmail.com" w:date="2022-01-16T17:29:00Z">
          <w:r w:rsidRPr="009A1C08" w:rsidDel="00181D7B">
            <w:rPr>
              <w:rFonts w:ascii="Times New Roman" w:hAnsi="Times New Roman" w:cs="Times New Roman"/>
              <w:sz w:val="24"/>
              <w:szCs w:val="24"/>
              <w:lang w:val="en-US"/>
            </w:rPr>
            <w:delText xml:space="preserve"> for a timely, controlled </w:delText>
          </w:r>
        </w:del>
        <w:del w:id="2298" w:author="anna.resch88@gmail.com" w:date="2022-01-16T17:26:00Z">
          <w:r w:rsidRPr="009A1C08" w:rsidDel="00181D7B">
            <w:rPr>
              <w:rFonts w:ascii="Times New Roman" w:hAnsi="Times New Roman" w:cs="Times New Roman"/>
              <w:sz w:val="24"/>
              <w:szCs w:val="24"/>
              <w:lang w:val="en-US"/>
            </w:rPr>
            <w:delText xml:space="preserve">bioadhesion and </w:delText>
          </w:r>
        </w:del>
        <w:del w:id="2299" w:author="anna.resch88@gmail.com" w:date="2022-01-16T17:29:00Z">
          <w:r w:rsidRPr="009A1C08" w:rsidDel="00181D7B">
            <w:rPr>
              <w:rFonts w:ascii="Times New Roman" w:hAnsi="Times New Roman" w:cs="Times New Roman"/>
              <w:sz w:val="24"/>
              <w:szCs w:val="24"/>
              <w:lang w:val="en-US"/>
            </w:rPr>
            <w:delText xml:space="preserve">tissue sealing </w:delText>
          </w:r>
        </w:del>
        <w:del w:id="2300" w:author="anna.resch88@gmail.com" w:date="2022-01-16T17:26:00Z">
          <w:r w:rsidRPr="009A1C08" w:rsidDel="00181D7B">
            <w:rPr>
              <w:rFonts w:ascii="Times New Roman" w:hAnsi="Times New Roman" w:cs="Times New Roman"/>
              <w:color w:val="000000" w:themeColor="text1"/>
              <w:sz w:val="24"/>
              <w:szCs w:val="24"/>
              <w:lang w:val="en-US"/>
            </w:rPr>
            <w:delText xml:space="preserve">crosslink </w:delText>
          </w:r>
          <w:r w:rsidRPr="009A1C08" w:rsidDel="00181D7B">
            <w:rPr>
              <w:rFonts w:ascii="Times New Roman" w:hAnsi="Times New Roman" w:cs="Times New Roman"/>
              <w:sz w:val="24"/>
              <w:szCs w:val="24"/>
              <w:lang w:val="en-US"/>
            </w:rPr>
            <w:delText xml:space="preserve">event </w:delText>
          </w:r>
        </w:del>
        <w:del w:id="2301" w:author="anna.resch88@gmail.com" w:date="2022-01-16T17:29:00Z">
          <w:r w:rsidRPr="009A1C08" w:rsidDel="00181D7B">
            <w:rPr>
              <w:rFonts w:ascii="Times New Roman" w:hAnsi="Times New Roman" w:cs="Times New Roman"/>
              <w:color w:val="000000" w:themeColor="text1"/>
              <w:sz w:val="24"/>
              <w:szCs w:val="24"/>
              <w:lang w:val="en-US"/>
            </w:rPr>
            <w:delText>under physiological conditions.</w:delText>
          </w:r>
          <w:r w:rsidRPr="009A1C08" w:rsidDel="00181D7B">
            <w:rPr>
              <w:rFonts w:ascii="Times New Roman" w:hAnsi="Times New Roman" w:cs="Times New Roman"/>
              <w:sz w:val="24"/>
              <w:szCs w:val="24"/>
              <w:lang w:val="en-US"/>
            </w:rPr>
            <w:delText xml:space="preserve"> </w:delText>
          </w:r>
        </w:del>
        <w:r w:rsidRPr="009A1C08">
          <w:rPr>
            <w:rFonts w:ascii="Times New Roman" w:hAnsi="Times New Roman" w:cs="Times New Roman"/>
            <w:sz w:val="24"/>
            <w:szCs w:val="24"/>
            <w:lang w:val="en-US"/>
          </w:rPr>
          <w:t xml:space="preserve">By limiting the </w:t>
        </w:r>
        <w:del w:id="2302" w:author="anna.resch88@gmail.com" w:date="2022-01-16T17:29:00Z">
          <w:r w:rsidRPr="009A1C08" w:rsidDel="00181D7B">
            <w:rPr>
              <w:rFonts w:ascii="Times New Roman" w:hAnsi="Times New Roman" w:cs="Times New Roman"/>
              <w:sz w:val="24"/>
              <w:szCs w:val="24"/>
              <w:lang w:val="en-US"/>
            </w:rPr>
            <w:delText xml:space="preserve">gluing and </w:delText>
          </w:r>
        </w:del>
        <w:r w:rsidRPr="009A1C08">
          <w:rPr>
            <w:rFonts w:ascii="Times New Roman" w:hAnsi="Times New Roman" w:cs="Times New Roman"/>
            <w:sz w:val="24"/>
            <w:szCs w:val="24"/>
            <w:lang w:val="en-US"/>
          </w:rPr>
          <w:t xml:space="preserve">sealing processes to </w:t>
        </w:r>
        <w:del w:id="2303" w:author="anna.resch88@gmail.com" w:date="2022-01-16T17:29:00Z">
          <w:r w:rsidRPr="009A1C08" w:rsidDel="00181D7B">
            <w:rPr>
              <w:rFonts w:ascii="Times New Roman" w:hAnsi="Times New Roman" w:cs="Times New Roman"/>
              <w:sz w:val="24"/>
              <w:szCs w:val="24"/>
              <w:lang w:val="en-US"/>
            </w:rPr>
            <w:delText>an</w:delText>
          </w:r>
        </w:del>
        <w:r>
          <w:rPr>
            <w:rFonts w:ascii="Times New Roman" w:hAnsi="Times New Roman" w:cs="Times New Roman"/>
            <w:sz w:val="24"/>
            <w:szCs w:val="24"/>
            <w:lang w:val="en-US"/>
          </w:rPr>
          <w:t>the illuminated</w:t>
        </w:r>
        <w:r w:rsidRPr="009A1C08">
          <w:rPr>
            <w:rFonts w:ascii="Times New Roman" w:hAnsi="Times New Roman" w:cs="Times New Roman"/>
            <w:sz w:val="24"/>
            <w:szCs w:val="24"/>
            <w:lang w:val="en-US"/>
          </w:rPr>
          <w:t xml:space="preserve"> area</w:t>
        </w:r>
        <w:del w:id="2304" w:author="anna.resch88@gmail.com" w:date="2022-01-16T17:29:00Z">
          <w:r w:rsidRPr="009A1C08" w:rsidDel="00181D7B">
            <w:rPr>
              <w:rFonts w:ascii="Times New Roman" w:hAnsi="Times New Roman" w:cs="Times New Roman"/>
              <w:sz w:val="24"/>
              <w:szCs w:val="24"/>
              <w:lang w:val="en-US"/>
            </w:rPr>
            <w:delText xml:space="preserve"> defined by illumination</w:delText>
          </w:r>
        </w:del>
        <w:r>
          <w:rPr>
            <w:rFonts w:ascii="Times New Roman" w:hAnsi="Times New Roman" w:cs="Times New Roman"/>
            <w:sz w:val="24"/>
            <w:szCs w:val="24"/>
            <w:lang w:val="en-US"/>
          </w:rPr>
          <w:t>,</w:t>
        </w:r>
        <w:r w:rsidRPr="009A1C08">
          <w:rPr>
            <w:rFonts w:ascii="Times New Roman" w:hAnsi="Times New Roman" w:cs="Times New Roman"/>
            <w:sz w:val="24"/>
            <w:szCs w:val="24"/>
            <w:lang w:val="en-US"/>
          </w:rPr>
          <w:t xml:space="preserve"> the uncontrolled or unintended subsequential connection of biomolecules, potentially damaging tissues or creating thrombi after the gluing process, can be prevented. </w:t>
        </w:r>
        <w:del w:id="2305" w:author="anna.resch88@gmail.com" w:date="2022-01-16T17:28:00Z">
          <w:r w:rsidRPr="009A1C08" w:rsidDel="00181D7B">
            <w:rPr>
              <w:rFonts w:ascii="Times New Roman" w:hAnsi="Times New Roman" w:cs="Times New Roman"/>
              <w:sz w:val="24"/>
              <w:szCs w:val="24"/>
              <w:lang w:val="en-US"/>
            </w:rPr>
            <w:delText xml:space="preserve">Thus, the </w:delText>
          </w:r>
        </w:del>
        <w:del w:id="2306" w:author="anna.resch88@gmail.com" w:date="2022-01-16T17:27:00Z">
          <w:r w:rsidRPr="009A1C08" w:rsidDel="00181D7B">
            <w:rPr>
              <w:rFonts w:ascii="Times New Roman" w:hAnsi="Times New Roman" w:cs="Times New Roman"/>
              <w:sz w:val="24"/>
              <w:szCs w:val="24"/>
              <w:lang w:val="en-US"/>
            </w:rPr>
            <w:delText>BioUltraBond system</w:delText>
          </w:r>
        </w:del>
        <w:del w:id="2307" w:author="anna.resch88@gmail.com" w:date="2022-01-16T17:28:00Z">
          <w:r w:rsidRPr="009A1C08" w:rsidDel="00181D7B">
            <w:rPr>
              <w:rFonts w:ascii="Times New Roman" w:hAnsi="Times New Roman" w:cs="Times New Roman"/>
              <w:sz w:val="24"/>
              <w:szCs w:val="24"/>
              <w:lang w:val="en-US"/>
            </w:rPr>
            <w:delText xml:space="preserve"> meets important parameters for </w:delText>
          </w:r>
          <w:r w:rsidRPr="009A1C08" w:rsidDel="00181D7B">
            <w:rPr>
              <w:rFonts w:ascii="Times New Roman" w:hAnsi="Times New Roman" w:cs="Times New Roman"/>
              <w:color w:val="000000" w:themeColor="text1"/>
              <w:sz w:val="24"/>
              <w:szCs w:val="24"/>
              <w:lang w:val="en-US"/>
            </w:rPr>
            <w:delText xml:space="preserve">clinical compliance and requirements for ease of application. </w:delText>
          </w:r>
        </w:del>
        <w:del w:id="2308" w:author="anna.resch88@gmail.com" w:date="2022-01-16T17:29:00Z">
          <w:r w:rsidRPr="009A1C08" w:rsidDel="00181D7B">
            <w:rPr>
              <w:rFonts w:ascii="Times New Roman" w:hAnsi="Times New Roman" w:cs="Times New Roman"/>
              <w:color w:val="000000" w:themeColor="text1"/>
              <w:sz w:val="24"/>
              <w:szCs w:val="24"/>
              <w:lang w:val="en-US"/>
            </w:rPr>
            <w:delText>Its</w:delText>
          </w:r>
        </w:del>
        <w:r>
          <w:rPr>
            <w:rFonts w:ascii="Times New Roman" w:hAnsi="Times New Roman" w:cs="Times New Roman"/>
            <w:sz w:val="24"/>
            <w:szCs w:val="24"/>
            <w:lang w:val="en-US"/>
          </w:rPr>
          <w:t>The</w:t>
        </w:r>
        <w:r w:rsidRPr="009A1C08">
          <w:rPr>
            <w:rFonts w:ascii="Times New Roman" w:hAnsi="Times New Roman" w:cs="Times New Roman"/>
            <w:color w:val="000000" w:themeColor="text1"/>
            <w:sz w:val="24"/>
            <w:szCs w:val="24"/>
            <w:lang w:val="en-US"/>
          </w:rPr>
          <w:t xml:space="preserve"> crosslinking process can be controlled, e.g., by </w:t>
        </w:r>
        <w:r>
          <w:rPr>
            <w:rFonts w:ascii="Times New Roman" w:hAnsi="Times New Roman" w:cs="Times New Roman"/>
            <w:color w:val="000000" w:themeColor="text1"/>
            <w:sz w:val="24"/>
            <w:szCs w:val="24"/>
            <w:lang w:val="en-US"/>
          </w:rPr>
          <w:t xml:space="preserve">varying </w:t>
        </w:r>
        <w:r w:rsidRPr="009A1C08">
          <w:rPr>
            <w:rFonts w:ascii="Times New Roman" w:hAnsi="Times New Roman" w:cs="Times New Roman"/>
            <w:color w:val="000000" w:themeColor="text1"/>
            <w:sz w:val="24"/>
            <w:szCs w:val="24"/>
            <w:lang w:val="en-US"/>
          </w:rPr>
          <w:t xml:space="preserve">the intensity of blue light (460 </w:t>
        </w:r>
        <w:r w:rsidRPr="009A1C08">
          <w:rPr>
            <w:rFonts w:ascii="Times New Roman" w:hAnsi="Times New Roman" w:cs="Times New Roman"/>
            <w:color w:val="000000" w:themeColor="text1"/>
            <w:sz w:val="24"/>
            <w:szCs w:val="24"/>
            <w:lang w:val="en-US"/>
          </w:rPr>
          <w:lastRenderedPageBreak/>
          <w:t xml:space="preserve">nm) </w:t>
        </w:r>
        <w:r>
          <w:rPr>
            <w:rFonts w:ascii="Times New Roman" w:hAnsi="Times New Roman" w:cs="Times New Roman"/>
            <w:color w:val="000000" w:themeColor="text1"/>
            <w:sz w:val="24"/>
            <w:szCs w:val="24"/>
            <w:lang w:val="en-US"/>
          </w:rPr>
          <w:t xml:space="preserve">and the duration of exposure </w:t>
        </w:r>
        <w:r w:rsidRPr="009A1C08">
          <w:rPr>
            <w:rFonts w:ascii="Times New Roman" w:hAnsi="Times New Roman" w:cs="Times New Roman"/>
            <w:color w:val="000000" w:themeColor="text1"/>
            <w:sz w:val="24"/>
            <w:szCs w:val="24"/>
            <w:lang w:val="en-US"/>
          </w:rPr>
          <w:t xml:space="preserve">within a time window of several seconds </w:t>
        </w:r>
        <w:commentRangeStart w:id="2309"/>
        <w:r w:rsidRPr="009A1C08">
          <w:rPr>
            <w:rFonts w:ascii="Times New Roman" w:hAnsi="Times New Roman" w:cs="Times New Roman"/>
            <w:color w:val="000000" w:themeColor="text1"/>
            <w:sz w:val="24"/>
            <w:szCs w:val="24"/>
            <w:lang w:val="en-US"/>
          </w:rPr>
          <w:t>to 3 min</w:t>
        </w:r>
        <w:commentRangeEnd w:id="2309"/>
        <w:r>
          <w:rPr>
            <w:rStyle w:val="Kommentarzeichen"/>
          </w:rPr>
          <w:commentReference w:id="2309"/>
        </w:r>
        <w:r w:rsidRPr="009A1C08">
          <w:rPr>
            <w:rFonts w:ascii="Times New Roman" w:hAnsi="Times New Roman" w:cs="Times New Roman"/>
            <w:color w:val="000000" w:themeColor="text1"/>
            <w:sz w:val="24"/>
            <w:szCs w:val="24"/>
            <w:lang w:val="en-US"/>
          </w:rPr>
          <w:t>.</w:t>
        </w:r>
        <w:r w:rsidRPr="009A1C08">
          <w:rPr>
            <w:rFonts w:ascii="Times New Roman" w:hAnsi="Times New Roman" w:cs="Times New Roman"/>
            <w:sz w:val="24"/>
            <w:szCs w:val="24"/>
            <w:lang w:val="en-US"/>
          </w:rPr>
          <w:t xml:space="preserve"> The use of blue light minimizes the risk for DNA-damage and photochemical cytotoxicity known from UV-light,</w:t>
        </w:r>
        <w:r>
          <w:rPr>
            <w:rFonts w:ascii="Times New Roman" w:hAnsi="Times New Roman" w:cs="Times New Roman"/>
            <w:sz w:val="24"/>
            <w:szCs w:val="24"/>
            <w:lang w:val="en-US"/>
          </w:rPr>
          <w:fldChar w:fldCharType="begin">
            <w:fldData xml:space="preserve">PEVuZE5vdGU+PENpdGU+PEF1dGhvcj5CZWxpbjwvQXV0aG9yPjxZZWFyPjIwMTg8L1llYXI+PFJl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</w:fldData>
          </w:fldChar>
        </w:r>
        <w:r>
          <w:rPr>
            <w:rFonts w:ascii="Times New Roman" w:hAnsi="Times New Roman" w:cs="Times New Roman"/>
            <w:sz w:val="24"/>
            <w:szCs w:val="24"/>
            <w:lang w:val="en-US"/>
          </w:rPr>
          <w:instrText xml:space="preserve"> ADDIN EN.CITE </w:instrText>
        </w:r>
        <w:r>
          <w:rPr>
            <w:rFonts w:ascii="Times New Roman" w:hAnsi="Times New Roman" w:cs="Times New Roman"/>
            <w:sz w:val="24"/>
            <w:szCs w:val="24"/>
            <w:lang w:val="en-US"/>
          </w:rPr>
          <w:fldChar w:fldCharType="begin">
            <w:fldData xml:space="preserve">PEVuZE5vdGU+PENpdGU+PEF1dGhvcj5CZWxpbjwvQXV0aG9yPjxZZWFyPjIwMTg8L1llYXI+PFJl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</w:fldData>
          </w:fldChar>
        </w:r>
        <w:r>
          <w:rPr>
            <w:rFonts w:ascii="Times New Roman" w:hAnsi="Times New Roman" w:cs="Times New Roman"/>
            <w:sz w:val="24"/>
            <w:szCs w:val="24"/>
            <w:lang w:val="en-US"/>
          </w:rPr>
          <w:instrText xml:space="preserve"> ADDIN EN.CITE.DATA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end"/>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Pr="00697024">
          <w:rPr>
            <w:rFonts w:ascii="Times New Roman" w:hAnsi="Times New Roman" w:cs="Times New Roman"/>
            <w:noProof/>
            <w:sz w:val="24"/>
            <w:szCs w:val="24"/>
            <w:vertAlign w:val="superscript"/>
            <w:lang w:val="en-US"/>
          </w:rPr>
          <w:t>[34]</w:t>
        </w:r>
        <w:r>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required for the crosslinking of most advanced </w:t>
        </w:r>
        <w:proofErr w:type="spellStart"/>
        <w:r w:rsidRPr="009A1C08">
          <w:rPr>
            <w:rFonts w:ascii="Times New Roman" w:hAnsi="Times New Roman" w:cs="Times New Roman"/>
            <w:sz w:val="24"/>
            <w:szCs w:val="24"/>
            <w:lang w:val="en-US"/>
          </w:rPr>
          <w:t>acrylated</w:t>
        </w:r>
        <w:proofErr w:type="spellEnd"/>
        <w:r w:rsidRPr="009A1C08">
          <w:rPr>
            <w:rFonts w:ascii="Times New Roman" w:hAnsi="Times New Roman" w:cs="Times New Roman"/>
            <w:sz w:val="24"/>
            <w:szCs w:val="24"/>
            <w:lang w:val="en-US"/>
          </w:rPr>
          <w:t xml:space="preserve"> or </w:t>
        </w:r>
        <w:proofErr w:type="spellStart"/>
        <w:r w:rsidRPr="009A1C08">
          <w:rPr>
            <w:rFonts w:ascii="Times New Roman" w:hAnsi="Times New Roman" w:cs="Times New Roman"/>
            <w:sz w:val="24"/>
            <w:szCs w:val="24"/>
            <w:lang w:val="en-US"/>
          </w:rPr>
          <w:t>methacrylated</w:t>
        </w:r>
        <w:proofErr w:type="spellEnd"/>
        <w:r w:rsidRPr="009A1C08">
          <w:rPr>
            <w:rFonts w:ascii="Times New Roman" w:hAnsi="Times New Roman" w:cs="Times New Roman"/>
            <w:sz w:val="24"/>
            <w:szCs w:val="24"/>
            <w:lang w:val="en-US"/>
          </w:rPr>
          <w:t xml:space="preserve"> </w:t>
        </w:r>
        <w:proofErr w:type="spellStart"/>
        <w:r w:rsidRPr="009A1C08">
          <w:rPr>
            <w:rFonts w:ascii="Times New Roman" w:hAnsi="Times New Roman" w:cs="Times New Roman"/>
            <w:sz w:val="24"/>
            <w:szCs w:val="24"/>
            <w:lang w:val="en-US"/>
          </w:rPr>
          <w:t>bioadhesives</w:t>
        </w:r>
        <w:proofErr w:type="spellEnd"/>
        <w:r w:rsidRPr="009A1C08">
          <w:rPr>
            <w:rFonts w:ascii="Times New Roman" w:hAnsi="Times New Roman" w:cs="Times New Roman"/>
            <w:sz w:val="24"/>
            <w:szCs w:val="24"/>
            <w:lang w:val="en-US"/>
          </w:rPr>
          <w:t>.</w:t>
        </w:r>
        <w:r>
          <w:rPr>
            <w:rFonts w:ascii="Times New Roman" w:hAnsi="Times New Roman" w:cs="Times New Roman"/>
            <w:sz w:val="24"/>
            <w:szCs w:val="24"/>
            <w:lang w:val="en-US"/>
          </w:rPr>
          <w:fldChar w:fldCharType="begin">
            <w:fldData xml:space="preserve">PEVuZE5vdGU+PENpdGU+PEF1dGhvcj5XYW5nPC9BdXRob3I+PFllYXI+MjAwNzwvWWVhcj48UmVj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</w:fldData>
          </w:fldChar>
        </w:r>
        <w:r>
          <w:rPr>
            <w:rFonts w:ascii="Times New Roman" w:hAnsi="Times New Roman" w:cs="Times New Roman"/>
            <w:sz w:val="24"/>
            <w:szCs w:val="24"/>
            <w:lang w:val="en-US"/>
          </w:rPr>
          <w:instrText xml:space="preserve"> ADDIN EN.CITE </w:instrText>
        </w:r>
        <w:r>
          <w:rPr>
            <w:rFonts w:ascii="Times New Roman" w:hAnsi="Times New Roman" w:cs="Times New Roman"/>
            <w:sz w:val="24"/>
            <w:szCs w:val="24"/>
            <w:lang w:val="en-US"/>
          </w:rPr>
          <w:fldChar w:fldCharType="begin">
            <w:fldData xml:space="preserve">PEVuZE5vdGU+PENpdGU+PEF1dGhvcj5XYW5nPC9BdXRob3I+PFllYXI+MjAwNzwvWWVhcj48UmVj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</w:fldData>
          </w:fldChar>
        </w:r>
        <w:r>
          <w:rPr>
            <w:rFonts w:ascii="Times New Roman" w:hAnsi="Times New Roman" w:cs="Times New Roman"/>
            <w:sz w:val="24"/>
            <w:szCs w:val="24"/>
            <w:lang w:val="en-US"/>
          </w:rPr>
          <w:instrText xml:space="preserve"> ADDIN EN.CITE.DATA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end"/>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Pr="00697024">
          <w:rPr>
            <w:rFonts w:ascii="Times New Roman" w:hAnsi="Times New Roman" w:cs="Times New Roman"/>
            <w:noProof/>
            <w:sz w:val="24"/>
            <w:szCs w:val="24"/>
            <w:vertAlign w:val="superscript"/>
            <w:lang w:val="en-US"/>
          </w:rPr>
          <w:t>[12]</w:t>
        </w:r>
        <w:r>
          <w:rPr>
            <w:rFonts w:ascii="Times New Roman" w:hAnsi="Times New Roman" w:cs="Times New Roman"/>
            <w:sz w:val="24"/>
            <w:szCs w:val="24"/>
            <w:lang w:val="en-US"/>
          </w:rPr>
          <w:fldChar w:fldCharType="end"/>
        </w:r>
        <w:commentRangeEnd w:id="2288"/>
        <w:r>
          <w:rPr>
            <w:rStyle w:val="Kommentarzeichen"/>
          </w:rPr>
          <w:commentReference w:id="2288"/>
        </w:r>
        <w:commentRangeEnd w:id="2289"/>
        <w:r>
          <w:rPr>
            <w:rStyle w:val="Kommentarzeichen"/>
          </w:rPr>
          <w:commentReference w:id="2289"/>
        </w:r>
      </w:ins>
    </w:p>
    <w:p w14:paraId="57F07BDE" w14:textId="734EE5A0" w:rsidR="00256092" w:rsidRPr="009A1C08" w:rsidRDefault="00CF3AAB" w:rsidP="008D5BD5">
      <w:pPr>
        <w:pStyle w:val="berschrift1"/>
        <w:spacing w:line="360" w:lineRule="auto"/>
        <w:jc w:val="both"/>
        <w:rPr>
          <w:rFonts w:ascii="Times New Roman" w:hAnsi="Times New Roman" w:cs="Times New Roman"/>
          <w:lang w:val="en-US"/>
        </w:rPr>
      </w:pPr>
      <w:r>
        <w:rPr>
          <w:rFonts w:ascii="Times New Roman" w:hAnsi="Times New Roman" w:cs="Times New Roman"/>
          <w:lang w:val="en-US"/>
        </w:rPr>
        <w:t>Conclu</w:t>
      </w:r>
      <w:r w:rsidRPr="009A1C08">
        <w:rPr>
          <w:rFonts w:ascii="Times New Roman" w:hAnsi="Times New Roman" w:cs="Times New Roman"/>
          <w:lang w:val="en-US"/>
        </w:rPr>
        <w:t>sion</w:t>
      </w:r>
    </w:p>
    <w:p w14:paraId="1BC8A2D0" w14:textId="56F01498" w:rsidR="00364A5B" w:rsidRPr="009A1C08" w:rsidRDefault="00C77F13"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The </w:t>
      </w:r>
      <w:del w:id="2310" w:author="anna.resch88@gmail.com" w:date="2022-01-16T17:35:00Z">
        <w:r w:rsidRPr="009A1C08" w:rsidDel="003257AF">
          <w:rPr>
            <w:rFonts w:ascii="Times New Roman" w:hAnsi="Times New Roman" w:cs="Times New Roman"/>
            <w:sz w:val="24"/>
            <w:szCs w:val="24"/>
            <w:lang w:val="en-US"/>
          </w:rPr>
          <w:delText xml:space="preserve">BioUltraBond </w:delText>
        </w:r>
      </w:del>
      <w:ins w:id="2311" w:author="anna.resch88@gmail.com" w:date="2022-01-16T17:35:00Z">
        <w:r w:rsidR="003257AF">
          <w:rPr>
            <w:rFonts w:ascii="Times New Roman" w:hAnsi="Times New Roman" w:cs="Times New Roman"/>
            <w:sz w:val="24"/>
            <w:szCs w:val="24"/>
            <w:lang w:val="en-US"/>
          </w:rPr>
          <w:t>ULU system,</w:t>
        </w:r>
      </w:ins>
      <w:del w:id="2312" w:author="anna.resch88@gmail.com" w:date="2022-01-16T17:35:00Z">
        <w:r w:rsidR="00375B3F" w:rsidRPr="009A1C08" w:rsidDel="003257AF">
          <w:rPr>
            <w:rFonts w:ascii="Times New Roman" w:hAnsi="Times New Roman" w:cs="Times New Roman"/>
            <w:sz w:val="24"/>
            <w:szCs w:val="24"/>
            <w:lang w:val="en-US"/>
          </w:rPr>
          <w:delText>based on a</w:delText>
        </w:r>
      </w:del>
      <w:r w:rsidR="00375B3F" w:rsidRPr="009A1C08">
        <w:rPr>
          <w:rFonts w:ascii="Times New Roman" w:hAnsi="Times New Roman" w:cs="Times New Roman"/>
          <w:sz w:val="24"/>
          <w:szCs w:val="24"/>
          <w:lang w:val="en-US"/>
        </w:rPr>
        <w:t xml:space="preserve"> based on a human tetramer-forming </w:t>
      </w:r>
      <w:del w:id="2313" w:author="Bizan N. Balzer" w:date="2021-10-07T22:46:00Z">
        <w:r w:rsidR="00375B3F" w:rsidRPr="009A1C08" w:rsidDel="00D60A6A">
          <w:rPr>
            <w:rFonts w:ascii="Times New Roman" w:hAnsi="Times New Roman" w:cs="Times New Roman"/>
            <w:sz w:val="24"/>
            <w:szCs w:val="24"/>
            <w:lang w:val="en-US"/>
          </w:rPr>
          <w:delText>ubiquitin-like domain (</w:delText>
        </w:r>
      </w:del>
      <w:r w:rsidR="00375B3F" w:rsidRPr="009A1C08">
        <w:rPr>
          <w:rFonts w:ascii="Times New Roman" w:hAnsi="Times New Roman" w:cs="Times New Roman"/>
          <w:sz w:val="24"/>
          <w:szCs w:val="24"/>
          <w:lang w:val="en-US"/>
        </w:rPr>
        <w:t>ULD</w:t>
      </w:r>
      <w:del w:id="2314" w:author="Bizan N. Balzer" w:date="2021-10-07T22:46:00Z">
        <w:r w:rsidR="00375B3F" w:rsidRPr="009A1C08" w:rsidDel="00D60A6A">
          <w:rPr>
            <w:rFonts w:ascii="Times New Roman" w:hAnsi="Times New Roman" w:cs="Times New Roman"/>
            <w:sz w:val="24"/>
            <w:szCs w:val="24"/>
            <w:lang w:val="en-US"/>
          </w:rPr>
          <w:delText>)</w:delText>
        </w:r>
      </w:del>
      <w:r w:rsidR="00375B3F" w:rsidRPr="009A1C08">
        <w:rPr>
          <w:rFonts w:ascii="Times New Roman" w:hAnsi="Times New Roman" w:cs="Times New Roman"/>
          <w:sz w:val="24"/>
          <w:szCs w:val="24"/>
          <w:lang w:val="en-US"/>
        </w:rPr>
        <w:t xml:space="preserve"> </w:t>
      </w:r>
      <w:proofErr w:type="spellStart"/>
      <w:r w:rsidR="00375B3F" w:rsidRPr="009A1C08">
        <w:rPr>
          <w:rFonts w:ascii="Times New Roman" w:hAnsi="Times New Roman" w:cs="Times New Roman"/>
          <w:sz w:val="24"/>
          <w:szCs w:val="24"/>
          <w:lang w:val="en-US"/>
        </w:rPr>
        <w:t>bisfunctionally</w:t>
      </w:r>
      <w:proofErr w:type="spellEnd"/>
      <w:r w:rsidR="00375B3F" w:rsidRPr="009A1C08">
        <w:rPr>
          <w:rFonts w:ascii="Times New Roman" w:hAnsi="Times New Roman" w:cs="Times New Roman"/>
          <w:sz w:val="24"/>
          <w:szCs w:val="24"/>
          <w:lang w:val="en-US"/>
        </w:rPr>
        <w:t xml:space="preserve"> linked to </w:t>
      </w:r>
      <w:del w:id="2315" w:author="anna.resch88@gmail.com" w:date="2022-01-16T17:36:00Z">
        <w:r w:rsidR="00375B3F" w:rsidRPr="009A1C08" w:rsidDel="00F80BFF">
          <w:rPr>
            <w:rFonts w:ascii="Times New Roman" w:hAnsi="Times New Roman" w:cs="Times New Roman"/>
            <w:sz w:val="24"/>
            <w:szCs w:val="24"/>
            <w:lang w:val="en-US"/>
          </w:rPr>
          <w:delText xml:space="preserve">a highly </w:delText>
        </w:r>
      </w:del>
      <w:r w:rsidR="00375B3F" w:rsidRPr="009A1C08">
        <w:rPr>
          <w:rFonts w:ascii="Times New Roman" w:hAnsi="Times New Roman" w:cs="Times New Roman"/>
          <w:sz w:val="24"/>
          <w:szCs w:val="24"/>
          <w:lang w:val="en-US"/>
        </w:rPr>
        <w:t>elastic</w:t>
      </w:r>
      <w:ins w:id="2316" w:author="anna.resch88@gmail.com" w:date="2022-01-16T17:36:00Z">
        <w:r w:rsidR="00F80BFF">
          <w:rPr>
            <w:rFonts w:ascii="Times New Roman" w:hAnsi="Times New Roman" w:cs="Times New Roman"/>
            <w:sz w:val="24"/>
            <w:szCs w:val="24"/>
            <w:lang w:val="en-US"/>
          </w:rPr>
          <w:t>,</w:t>
        </w:r>
      </w:ins>
      <w:r w:rsidR="00375B3F" w:rsidRPr="009A1C08">
        <w:rPr>
          <w:rFonts w:ascii="Times New Roman" w:hAnsi="Times New Roman" w:cs="Times New Roman"/>
          <w:sz w:val="24"/>
          <w:szCs w:val="24"/>
          <w:lang w:val="en-US"/>
        </w:rPr>
        <w:t xml:space="preserve"> intrinsically disordered human </w:t>
      </w:r>
      <w:del w:id="2317" w:author="Bizan N. Balzer" w:date="2021-10-07T22:46:00Z">
        <w:r w:rsidR="00375B3F" w:rsidRPr="009A1C08" w:rsidDel="00D60A6A">
          <w:rPr>
            <w:rFonts w:ascii="Times New Roman" w:hAnsi="Times New Roman" w:cs="Times New Roman"/>
            <w:sz w:val="24"/>
            <w:szCs w:val="24"/>
            <w:lang w:val="en-US"/>
          </w:rPr>
          <w:delText>elastin-like protein (</w:delText>
        </w:r>
      </w:del>
      <w:r w:rsidR="00375B3F" w:rsidRPr="009A1C08">
        <w:rPr>
          <w:rFonts w:ascii="Times New Roman" w:hAnsi="Times New Roman" w:cs="Times New Roman"/>
          <w:sz w:val="24"/>
          <w:szCs w:val="24"/>
          <w:lang w:val="en-US"/>
        </w:rPr>
        <w:t>ELP</w:t>
      </w:r>
      <w:ins w:id="2318" w:author="anna.resch88@gmail.com" w:date="2022-01-16T17:36:00Z">
        <w:r w:rsidR="00F80BFF">
          <w:rPr>
            <w:rFonts w:ascii="Times New Roman" w:hAnsi="Times New Roman" w:cs="Times New Roman"/>
            <w:sz w:val="24"/>
            <w:szCs w:val="24"/>
            <w:lang w:val="en-US"/>
          </w:rPr>
          <w:t>,</w:t>
        </w:r>
      </w:ins>
      <w:del w:id="2319" w:author="Bizan N. Balzer" w:date="2021-10-07T22:46:00Z">
        <w:r w:rsidR="00375B3F" w:rsidRPr="009A1C08" w:rsidDel="00D60A6A">
          <w:rPr>
            <w:rFonts w:ascii="Times New Roman" w:hAnsi="Times New Roman" w:cs="Times New Roman"/>
            <w:sz w:val="24"/>
            <w:szCs w:val="24"/>
            <w:lang w:val="en-US"/>
          </w:rPr>
          <w:delText>),</w:delText>
        </w:r>
      </w:del>
      <w:r w:rsidR="00375B3F"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 xml:space="preserve">relies on the formation of a double network: the physical self-assembly of the ULD monomer to </w:t>
      </w:r>
      <w:ins w:id="2320" w:author="anna.resch88@gmail.com" w:date="2022-01-16T17:37:00Z">
        <w:r w:rsidR="00F80BFF">
          <w:rPr>
            <w:rFonts w:ascii="Times New Roman" w:hAnsi="Times New Roman" w:cs="Times New Roman"/>
            <w:sz w:val="24"/>
            <w:szCs w:val="24"/>
            <w:lang w:val="en-US"/>
          </w:rPr>
          <w:t xml:space="preserve">highly stable </w:t>
        </w:r>
      </w:ins>
      <w:r w:rsidRPr="009A1C08">
        <w:rPr>
          <w:rFonts w:ascii="Times New Roman" w:hAnsi="Times New Roman" w:cs="Times New Roman"/>
          <w:sz w:val="24"/>
          <w:szCs w:val="24"/>
          <w:lang w:val="en-US"/>
        </w:rPr>
        <w:t>tetramers</w:t>
      </w:r>
      <w:del w:id="2321" w:author="anna.resch88@gmail.com" w:date="2022-01-16T17:37:00Z">
        <w:r w:rsidRPr="009A1C08" w:rsidDel="00F80BFF">
          <w:rPr>
            <w:rFonts w:ascii="Times New Roman" w:hAnsi="Times New Roman" w:cs="Times New Roman"/>
            <w:sz w:val="24"/>
            <w:szCs w:val="24"/>
            <w:lang w:val="en-US"/>
          </w:rPr>
          <w:delText xml:space="preserve"> even stable under high temperature, ionic strength and 4 M urea</w:delText>
        </w:r>
      </w:del>
      <w:r w:rsidRPr="009A1C08">
        <w:rPr>
          <w:rFonts w:ascii="Times New Roman" w:hAnsi="Times New Roman" w:cs="Times New Roman"/>
          <w:sz w:val="24"/>
          <w:szCs w:val="24"/>
          <w:lang w:val="en-US"/>
        </w:rPr>
        <w:t xml:space="preserve">, followed by </w:t>
      </w:r>
      <w:r w:rsidR="004E315A" w:rsidRPr="009A1C08">
        <w:rPr>
          <w:rFonts w:ascii="Times New Roman" w:hAnsi="Times New Roman" w:cs="Times New Roman"/>
          <w:sz w:val="24"/>
          <w:szCs w:val="24"/>
          <w:lang w:val="en-US"/>
        </w:rPr>
        <w:t xml:space="preserve">subsequent </w:t>
      </w:r>
      <w:proofErr w:type="spellStart"/>
      <w:r w:rsidR="004E315A" w:rsidRPr="009A1C08">
        <w:rPr>
          <w:rFonts w:ascii="Times New Roman" w:hAnsi="Times New Roman" w:cs="Times New Roman"/>
          <w:sz w:val="24"/>
          <w:szCs w:val="24"/>
          <w:lang w:val="en-US"/>
        </w:rPr>
        <w:t>chemoselective</w:t>
      </w:r>
      <w:proofErr w:type="spellEnd"/>
      <w:r w:rsidR="004E315A" w:rsidRPr="009A1C08">
        <w:rPr>
          <w:rFonts w:ascii="Times New Roman" w:hAnsi="Times New Roman" w:cs="Times New Roman"/>
          <w:sz w:val="24"/>
          <w:szCs w:val="24"/>
          <w:lang w:val="en-US"/>
        </w:rPr>
        <w:t xml:space="preserve"> </w:t>
      </w:r>
      <w:proofErr w:type="spellStart"/>
      <w:r w:rsidR="004E315A" w:rsidRPr="009A1C08">
        <w:rPr>
          <w:rFonts w:ascii="Times New Roman" w:hAnsi="Times New Roman" w:cs="Times New Roman"/>
          <w:sz w:val="24"/>
          <w:szCs w:val="24"/>
          <w:lang w:val="en-US"/>
        </w:rPr>
        <w:t>photo</w:t>
      </w:r>
      <w:r w:rsidRPr="009A1C08">
        <w:rPr>
          <w:rFonts w:ascii="Times New Roman" w:hAnsi="Times New Roman" w:cs="Times New Roman"/>
          <w:sz w:val="24"/>
          <w:szCs w:val="24"/>
          <w:lang w:val="en-US"/>
        </w:rPr>
        <w:t>crosslinking</w:t>
      </w:r>
      <w:proofErr w:type="spellEnd"/>
      <w:r w:rsidRPr="009A1C08">
        <w:rPr>
          <w:rFonts w:ascii="Times New Roman" w:hAnsi="Times New Roman" w:cs="Times New Roman"/>
          <w:sz w:val="24"/>
          <w:szCs w:val="24"/>
          <w:lang w:val="en-US"/>
        </w:rPr>
        <w:t xml:space="preserve"> of natural </w:t>
      </w:r>
      <w:proofErr w:type="spellStart"/>
      <w:r w:rsidRPr="009A1C08">
        <w:rPr>
          <w:rFonts w:ascii="Times New Roman" w:hAnsi="Times New Roman" w:cs="Times New Roman"/>
          <w:sz w:val="24"/>
          <w:szCs w:val="24"/>
          <w:lang w:val="en-US"/>
        </w:rPr>
        <w:t>tyrosine</w:t>
      </w:r>
      <w:r w:rsidR="00AA7D58" w:rsidRPr="009A1C08">
        <w:rPr>
          <w:rFonts w:ascii="Times New Roman" w:hAnsi="Times New Roman" w:cs="Times New Roman"/>
          <w:sz w:val="24"/>
          <w:szCs w:val="24"/>
          <w:lang w:val="en-US"/>
        </w:rPr>
        <w:t>s</w:t>
      </w:r>
      <w:proofErr w:type="spellEnd"/>
      <w:r w:rsidRPr="009A1C08">
        <w:rPr>
          <w:rFonts w:ascii="Times New Roman" w:hAnsi="Times New Roman" w:cs="Times New Roman"/>
          <w:sz w:val="24"/>
          <w:szCs w:val="24"/>
          <w:lang w:val="en-US"/>
        </w:rPr>
        <w:t xml:space="preserve"> within the ULD</w:t>
      </w:r>
      <w:del w:id="2322" w:author="anna.resch88@gmail.com" w:date="2022-01-16T17:37:00Z">
        <w:r w:rsidRPr="009A1C08" w:rsidDel="00F80BFF">
          <w:rPr>
            <w:rFonts w:ascii="Times New Roman" w:hAnsi="Times New Roman" w:cs="Times New Roman"/>
            <w:sz w:val="24"/>
            <w:szCs w:val="24"/>
            <w:lang w:val="en-US"/>
          </w:rPr>
          <w:delText>-</w:delText>
        </w:r>
      </w:del>
      <w:ins w:id="2323" w:author="anna.resch88@gmail.com" w:date="2022-01-16T17:37:00Z">
        <w:r w:rsidR="00F80BFF">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interaction interface forming a covalent chemical protein network. Both processes are important for a stable and long</w:t>
      </w:r>
      <w:r w:rsidR="008D1CA7" w:rsidRPr="009A1C08">
        <w:rPr>
          <w:rFonts w:ascii="Times New Roman" w:hAnsi="Times New Roman" w:cs="Times New Roman"/>
          <w:sz w:val="24"/>
          <w:szCs w:val="24"/>
          <w:lang w:val="en-US"/>
        </w:rPr>
        <w:t>-</w:t>
      </w:r>
      <w:r w:rsidRPr="009A1C08">
        <w:rPr>
          <w:rFonts w:ascii="Times New Roman" w:hAnsi="Times New Roman" w:cs="Times New Roman"/>
          <w:sz w:val="24"/>
          <w:szCs w:val="24"/>
          <w:lang w:val="en-US"/>
        </w:rPr>
        <w:t xml:space="preserve">lasting tissue interaction. </w:t>
      </w:r>
      <w:moveFromRangeStart w:id="2324" w:author="anna.resch88@gmail.com" w:date="2022-01-16T17:24:00Z" w:name="move93246287"/>
      <w:commentRangeStart w:id="2325"/>
      <w:moveFrom w:id="2326" w:author="anna.resch88@gmail.com" w:date="2022-01-16T17:24:00Z">
        <w:r w:rsidR="00AA6B77" w:rsidRPr="009A1C08" w:rsidDel="00CD1FDE">
          <w:rPr>
            <w:rFonts w:ascii="Times New Roman" w:hAnsi="Times New Roman" w:cs="Times New Roman"/>
            <w:iCs/>
            <w:sz w:val="24"/>
            <w:szCs w:val="24"/>
            <w:lang w:val="en-US"/>
          </w:rPr>
          <w:t>Strong and durable binding of bioadhesives to tissues requires adhesion to wet and dynamic surfaces - proven to be extremely challenging. It requires the synergy of an adhesive surface and a dissipative matrix,</w:t>
        </w:r>
        <w:r w:rsidR="00697024" w:rsidDel="00CD1FDE">
          <w:rPr>
            <w:rFonts w:ascii="Times New Roman" w:hAnsi="Times New Roman" w:cs="Times New Roman"/>
            <w:iCs/>
            <w:sz w:val="24"/>
            <w:szCs w:val="24"/>
            <w:lang w:val="en-US"/>
          </w:rPr>
          <w:fldChar w:fldCharType="begin"/>
        </w:r>
        <w:r w:rsidR="00697024" w:rsidDel="00CD1FDE">
          <w:rPr>
            <w:rFonts w:ascii="Times New Roman" w:hAnsi="Times New Roman" w:cs="Times New Roman"/>
            <w:iCs/>
            <w:sz w:val="24"/>
            <w:szCs w:val="24"/>
            <w:lang w:val="en-US"/>
          </w:rPr>
          <w:instrText xml:space="preserve"> ADDIN EN.CITE &lt;EndNote&gt;&lt;Cite&gt;&lt;Author&gt;Li&lt;/Author&gt;&lt;Year&gt;2017&lt;/Year&gt;&lt;RecNum&gt;91&lt;/RecNum&gt;&lt;DisplayText&gt;&lt;style face="superscript"&gt;[14]&lt;/style&gt;&lt;/DisplayText&gt;&lt;record&gt;&lt;rec-number&gt;91&lt;/rec-number&gt;&lt;foreign-keys&gt;&lt;key app="EN" db-id="zvspev52q5sttqetatnpexxo02zdpswpztzw" timestamp="1602752075"&gt;91&lt;/key&gt;&lt;/foreign-keys&gt;&lt;ref-type name="Journal Article"&gt;17&lt;/ref-type&gt;&lt;contributors&gt;&lt;authors&gt;&lt;author&gt;Li, J. &lt;/author&gt;&lt;author&gt;Celiz, A.D. &lt;/author&gt;&lt;author&gt;Yang, J. &lt;/author&gt;&lt;author&gt;Yang, Q. &lt;/author&gt;&lt;author&gt;Wamala, I. &lt;/author&gt;&lt;author&gt;Whyte, W. &lt;/author&gt;&lt;author&gt;Seo, B. R. &lt;/author&gt;&lt;author&gt;Vasilyev, N. V. &lt;/author&gt;&lt;author&gt;Vlassak, J. J. &lt;/author&gt;&lt;author&gt;Suo, Z. &lt;/author&gt;&lt;author&gt;Mooney, D. J. &lt;/author&gt;&lt;/authors&gt;&lt;/contributors&gt;&lt;titles&gt;&lt;title&gt;Tough adhesives for diverse wet surfaces&lt;/title&gt;&lt;secondary-title&gt;Science&lt;/secondary-title&gt;&lt;/titles&gt;&lt;periodical&gt;&lt;full-title&gt;Science&lt;/full-title&gt;&lt;/periodical&gt;&lt;pages&gt;378-381&lt;/pages&gt;&lt;volume&gt;357&lt;/volume&gt;&lt;number&gt;6349&lt;/number&gt;&lt;dates&gt;&lt;year&gt;2017&lt;/year&gt;&lt;/dates&gt;&lt;urls&gt;&lt;/urls&gt;&lt;custom2&gt;PMC5905340.&lt;/custom2&gt;&lt;electronic-resource-num&gt;10.1126/science.aah6362&lt;/electronic-resource-num&gt;&lt;/record&gt;&lt;/Cite&gt;&lt;/EndNote&gt;</w:instrText>
        </w:r>
        <w:r w:rsidR="00697024" w:rsidDel="00CD1FDE">
          <w:rPr>
            <w:rFonts w:ascii="Times New Roman" w:hAnsi="Times New Roman" w:cs="Times New Roman"/>
            <w:iCs/>
            <w:sz w:val="24"/>
            <w:szCs w:val="24"/>
            <w:lang w:val="en-US"/>
          </w:rPr>
          <w:fldChar w:fldCharType="separate"/>
        </w:r>
        <w:r w:rsidR="00697024" w:rsidRPr="00697024" w:rsidDel="00CD1FDE">
          <w:rPr>
            <w:rFonts w:ascii="Times New Roman" w:hAnsi="Times New Roman" w:cs="Times New Roman"/>
            <w:iCs/>
            <w:noProof/>
            <w:sz w:val="24"/>
            <w:szCs w:val="24"/>
            <w:vertAlign w:val="superscript"/>
            <w:lang w:val="en-US"/>
          </w:rPr>
          <w:t>[14]</w:t>
        </w:r>
        <w:r w:rsidR="00697024" w:rsidDel="00CD1FDE">
          <w:rPr>
            <w:rFonts w:ascii="Times New Roman" w:hAnsi="Times New Roman" w:cs="Times New Roman"/>
            <w:iCs/>
            <w:sz w:val="24"/>
            <w:szCs w:val="24"/>
            <w:lang w:val="en-US"/>
          </w:rPr>
          <w:fldChar w:fldCharType="end"/>
        </w:r>
        <w:r w:rsidR="00560662" w:rsidRPr="009A1C08" w:rsidDel="00CD1FDE">
          <w:rPr>
            <w:rFonts w:ascii="Times New Roman" w:hAnsi="Times New Roman" w:cs="Times New Roman"/>
            <w:iCs/>
            <w:sz w:val="24"/>
            <w:szCs w:val="24"/>
            <w:lang w:val="en-US"/>
          </w:rPr>
          <w:t xml:space="preserve"> </w:t>
        </w:r>
        <w:r w:rsidR="00AA6B77" w:rsidRPr="009A1C08" w:rsidDel="00CD1FDE">
          <w:rPr>
            <w:rFonts w:ascii="Times New Roman" w:hAnsi="Times New Roman" w:cs="Times New Roman"/>
            <w:iCs/>
            <w:sz w:val="24"/>
            <w:szCs w:val="24"/>
            <w:lang w:val="en-US"/>
          </w:rPr>
          <w:t xml:space="preserve">involving electrostatic interactions and physical interpenetration of the molecular tissue network as well as the mechanical mechanism of energy dissipation. </w:t>
        </w:r>
        <w:r w:rsidRPr="009A1C08" w:rsidDel="00CD1FDE">
          <w:rPr>
            <w:rFonts w:ascii="Times New Roman" w:hAnsi="Times New Roman" w:cs="Times New Roman"/>
            <w:sz w:val="24"/>
            <w:szCs w:val="24"/>
            <w:lang w:val="en-US"/>
          </w:rPr>
          <w:t xml:space="preserve">The charge profile of the ULD-surface enables efficient electrostatic interactions and </w:t>
        </w:r>
        <w:r w:rsidRPr="009A1C08" w:rsidDel="00CD1FDE">
          <w:rPr>
            <w:rFonts w:ascii="Times New Roman" w:hAnsi="Times New Roman" w:cs="Times New Roman"/>
            <w:sz w:val="24"/>
            <w:szCs w:val="24"/>
            <w:lang w:val="en-US"/>
          </w:rPr>
          <w:t>-cation interactions contribut</w:t>
        </w:r>
        <w:r w:rsidR="00AA7D58" w:rsidRPr="009A1C08" w:rsidDel="00CD1FDE">
          <w:rPr>
            <w:rFonts w:ascii="Times New Roman" w:hAnsi="Times New Roman" w:cs="Times New Roman"/>
            <w:sz w:val="24"/>
            <w:szCs w:val="24"/>
            <w:lang w:val="en-US"/>
          </w:rPr>
          <w:t>ing</w:t>
        </w:r>
        <w:r w:rsidRPr="009A1C08" w:rsidDel="00CD1FDE">
          <w:rPr>
            <w:rFonts w:ascii="Times New Roman" w:hAnsi="Times New Roman" w:cs="Times New Roman"/>
            <w:sz w:val="24"/>
            <w:szCs w:val="24"/>
            <w:lang w:val="en-US"/>
          </w:rPr>
          <w:t xml:space="preserve"> to its high wet-adhesiveness. </w:t>
        </w:r>
        <w:r w:rsidR="00391FE3" w:rsidRPr="009A1C08" w:rsidDel="00CD1FDE">
          <w:rPr>
            <w:rFonts w:ascii="Times New Roman" w:hAnsi="Times New Roman" w:cs="Times New Roman"/>
            <w:sz w:val="24"/>
            <w:szCs w:val="24"/>
            <w:lang w:val="en-US"/>
          </w:rPr>
          <w:t>The</w:t>
        </w:r>
        <w:r w:rsidR="00FC4A78" w:rsidRPr="009A1C08" w:rsidDel="00CD1FDE">
          <w:rPr>
            <w:rFonts w:ascii="Times New Roman" w:hAnsi="Times New Roman" w:cs="Times New Roman"/>
            <w:sz w:val="24"/>
            <w:szCs w:val="24"/>
            <w:lang w:val="en-US"/>
          </w:rPr>
          <w:t xml:space="preserve"> </w:t>
        </w:r>
        <w:r w:rsidR="00CA26AA" w:rsidRPr="009A1C08" w:rsidDel="00CD1FDE">
          <w:rPr>
            <w:rFonts w:ascii="Times New Roman" w:hAnsi="Times New Roman" w:cs="Times New Roman"/>
            <w:sz w:val="24"/>
            <w:szCs w:val="24"/>
            <w:lang w:val="en-US"/>
          </w:rPr>
          <w:t xml:space="preserve">controlled photocrosslinking via </w:t>
        </w:r>
        <w:r w:rsidR="00391FE3" w:rsidRPr="009A1C08" w:rsidDel="00CD1FDE">
          <w:rPr>
            <w:rFonts w:ascii="Times New Roman" w:hAnsi="Times New Roman" w:cs="Times New Roman"/>
            <w:sz w:val="24"/>
            <w:szCs w:val="24"/>
            <w:lang w:val="en-US"/>
          </w:rPr>
          <w:t>riboflavin/</w:t>
        </w:r>
        <w:r w:rsidR="00CA26AA" w:rsidRPr="009A1C08" w:rsidDel="00CD1FDE">
          <w:rPr>
            <w:rFonts w:ascii="Times New Roman" w:hAnsi="Times New Roman" w:cs="Times New Roman"/>
            <w:sz w:val="24"/>
            <w:szCs w:val="24"/>
            <w:lang w:val="en-US"/>
          </w:rPr>
          <w:t>vitamin B</w:t>
        </w:r>
        <w:r w:rsidR="00CA26AA" w:rsidRPr="009A1C08" w:rsidDel="00CD1FDE">
          <w:rPr>
            <w:rFonts w:ascii="Times New Roman" w:hAnsi="Times New Roman" w:cs="Times New Roman"/>
            <w:sz w:val="24"/>
            <w:szCs w:val="24"/>
            <w:vertAlign w:val="subscript"/>
            <w:lang w:val="en-US"/>
          </w:rPr>
          <w:t>2</w:t>
        </w:r>
        <w:r w:rsidR="00391FE3" w:rsidRPr="009A1C08" w:rsidDel="00CD1FDE">
          <w:rPr>
            <w:rFonts w:ascii="Times New Roman" w:hAnsi="Times New Roman" w:cs="Times New Roman"/>
            <w:sz w:val="24"/>
            <w:szCs w:val="24"/>
            <w:lang w:val="en-US"/>
          </w:rPr>
          <w:t xml:space="preserve"> </w:t>
        </w:r>
        <w:r w:rsidR="00CA26AA" w:rsidRPr="009A1C08" w:rsidDel="00CD1FDE">
          <w:rPr>
            <w:rFonts w:ascii="Times New Roman" w:hAnsi="Times New Roman" w:cs="Times New Roman"/>
            <w:sz w:val="24"/>
            <w:szCs w:val="24"/>
            <w:lang w:val="en-US"/>
          </w:rPr>
          <w:t>as photocatalyst</w:t>
        </w:r>
        <w:r w:rsidR="00391FE3" w:rsidRPr="009A1C08" w:rsidDel="00CD1FDE">
          <w:rPr>
            <w:rFonts w:ascii="Times New Roman" w:hAnsi="Times New Roman" w:cs="Times New Roman"/>
            <w:sz w:val="24"/>
            <w:szCs w:val="24"/>
            <w:lang w:val="en-US"/>
          </w:rPr>
          <w:t xml:space="preserve"> </w:t>
        </w:r>
        <w:r w:rsidR="004E315A" w:rsidRPr="009A1C08" w:rsidDel="00CD1FDE">
          <w:rPr>
            <w:rFonts w:ascii="Times New Roman" w:hAnsi="Times New Roman" w:cs="Times New Roman"/>
            <w:sz w:val="24"/>
            <w:szCs w:val="24"/>
            <w:lang w:val="en-US"/>
          </w:rPr>
          <w:t>avoids toxic crosslinking agents such as glutaraldehyde allowing</w:t>
        </w:r>
        <w:r w:rsidR="007C4524" w:rsidRPr="009A1C08" w:rsidDel="00CD1FDE">
          <w:rPr>
            <w:rFonts w:ascii="Times New Roman" w:hAnsi="Times New Roman" w:cs="Times New Roman"/>
            <w:sz w:val="24"/>
            <w:szCs w:val="24"/>
            <w:lang w:val="en-US"/>
          </w:rPr>
          <w:t xml:space="preserve"> for a timely,</w:t>
        </w:r>
        <w:r w:rsidR="00CA26AA" w:rsidRPr="009A1C08" w:rsidDel="00CD1FDE">
          <w:rPr>
            <w:rFonts w:ascii="Times New Roman" w:hAnsi="Times New Roman" w:cs="Times New Roman"/>
            <w:sz w:val="24"/>
            <w:szCs w:val="24"/>
            <w:lang w:val="en-US"/>
          </w:rPr>
          <w:t xml:space="preserve"> controlled bioadhesion</w:t>
        </w:r>
        <w:r w:rsidR="00515600" w:rsidRPr="009A1C08" w:rsidDel="00CD1FDE">
          <w:rPr>
            <w:rFonts w:ascii="Times New Roman" w:hAnsi="Times New Roman" w:cs="Times New Roman"/>
            <w:sz w:val="24"/>
            <w:szCs w:val="24"/>
            <w:lang w:val="en-US"/>
          </w:rPr>
          <w:t xml:space="preserve"> and </w:t>
        </w:r>
        <w:r w:rsidR="00CA26AA" w:rsidRPr="009A1C08" w:rsidDel="00CD1FDE">
          <w:rPr>
            <w:rFonts w:ascii="Times New Roman" w:hAnsi="Times New Roman" w:cs="Times New Roman"/>
            <w:sz w:val="24"/>
            <w:szCs w:val="24"/>
            <w:lang w:val="en-US"/>
          </w:rPr>
          <w:t xml:space="preserve">tissue sealing </w:t>
        </w:r>
        <w:r w:rsidR="00EB23D4" w:rsidRPr="009A1C08" w:rsidDel="00CD1FDE">
          <w:rPr>
            <w:rFonts w:ascii="Times New Roman" w:hAnsi="Times New Roman" w:cs="Times New Roman"/>
            <w:color w:val="000000" w:themeColor="text1"/>
            <w:sz w:val="24"/>
            <w:szCs w:val="24"/>
            <w:lang w:val="en-US"/>
          </w:rPr>
          <w:t xml:space="preserve">crosslink </w:t>
        </w:r>
        <w:r w:rsidR="00CA26AA" w:rsidRPr="009A1C08" w:rsidDel="00CD1FDE">
          <w:rPr>
            <w:rFonts w:ascii="Times New Roman" w:hAnsi="Times New Roman" w:cs="Times New Roman"/>
            <w:sz w:val="24"/>
            <w:szCs w:val="24"/>
            <w:lang w:val="en-US"/>
          </w:rPr>
          <w:t xml:space="preserve">event </w:t>
        </w:r>
        <w:r w:rsidR="00EB23D4" w:rsidRPr="009A1C08" w:rsidDel="00CD1FDE">
          <w:rPr>
            <w:rFonts w:ascii="Times New Roman" w:hAnsi="Times New Roman" w:cs="Times New Roman"/>
            <w:color w:val="000000" w:themeColor="text1"/>
            <w:sz w:val="24"/>
            <w:szCs w:val="24"/>
            <w:lang w:val="en-US"/>
          </w:rPr>
          <w:t>under physiological condition</w:t>
        </w:r>
        <w:r w:rsidR="00515600" w:rsidRPr="009A1C08" w:rsidDel="00CD1FDE">
          <w:rPr>
            <w:rFonts w:ascii="Times New Roman" w:hAnsi="Times New Roman" w:cs="Times New Roman"/>
            <w:color w:val="000000" w:themeColor="text1"/>
            <w:sz w:val="24"/>
            <w:szCs w:val="24"/>
            <w:lang w:val="en-US"/>
          </w:rPr>
          <w:t>s.</w:t>
        </w:r>
        <w:r w:rsidR="00EB23D4" w:rsidRPr="009A1C08" w:rsidDel="00CD1FDE">
          <w:rPr>
            <w:rFonts w:ascii="Times New Roman" w:hAnsi="Times New Roman" w:cs="Times New Roman"/>
            <w:sz w:val="24"/>
            <w:szCs w:val="24"/>
            <w:lang w:val="en-US"/>
          </w:rPr>
          <w:t xml:space="preserve"> </w:t>
        </w:r>
        <w:r w:rsidR="008D1CA7" w:rsidRPr="009A1C08" w:rsidDel="00CD1FDE">
          <w:rPr>
            <w:rFonts w:ascii="Times New Roman" w:hAnsi="Times New Roman" w:cs="Times New Roman"/>
            <w:sz w:val="24"/>
            <w:szCs w:val="24"/>
            <w:lang w:val="en-US"/>
          </w:rPr>
          <w:t>By</w:t>
        </w:r>
        <w:r w:rsidR="007C4524" w:rsidRPr="009A1C08" w:rsidDel="00CD1FDE">
          <w:rPr>
            <w:rFonts w:ascii="Times New Roman" w:hAnsi="Times New Roman" w:cs="Times New Roman"/>
            <w:sz w:val="24"/>
            <w:szCs w:val="24"/>
            <w:lang w:val="en-US"/>
          </w:rPr>
          <w:t xml:space="preserve"> limiting the gluing</w:t>
        </w:r>
        <w:r w:rsidR="00515600" w:rsidRPr="009A1C08" w:rsidDel="00CD1FDE">
          <w:rPr>
            <w:rFonts w:ascii="Times New Roman" w:hAnsi="Times New Roman" w:cs="Times New Roman"/>
            <w:sz w:val="24"/>
            <w:szCs w:val="24"/>
            <w:lang w:val="en-US"/>
          </w:rPr>
          <w:t xml:space="preserve"> and </w:t>
        </w:r>
        <w:r w:rsidR="007C4524" w:rsidRPr="009A1C08" w:rsidDel="00CD1FDE">
          <w:rPr>
            <w:rFonts w:ascii="Times New Roman" w:hAnsi="Times New Roman" w:cs="Times New Roman"/>
            <w:sz w:val="24"/>
            <w:szCs w:val="24"/>
            <w:lang w:val="en-US"/>
          </w:rPr>
          <w:t>sealing process</w:t>
        </w:r>
        <w:r w:rsidR="00515600" w:rsidRPr="009A1C08" w:rsidDel="00CD1FDE">
          <w:rPr>
            <w:rFonts w:ascii="Times New Roman" w:hAnsi="Times New Roman" w:cs="Times New Roman"/>
            <w:sz w:val="24"/>
            <w:szCs w:val="24"/>
            <w:lang w:val="en-US"/>
          </w:rPr>
          <w:t>es</w:t>
        </w:r>
        <w:r w:rsidR="007C4524" w:rsidRPr="009A1C08" w:rsidDel="00CD1FDE">
          <w:rPr>
            <w:rFonts w:ascii="Times New Roman" w:hAnsi="Times New Roman" w:cs="Times New Roman"/>
            <w:sz w:val="24"/>
            <w:szCs w:val="24"/>
            <w:lang w:val="en-US"/>
          </w:rPr>
          <w:t xml:space="preserve"> to an area defined by illumination the uncontrolled</w:t>
        </w:r>
        <w:r w:rsidR="00515600" w:rsidRPr="009A1C08" w:rsidDel="00CD1FDE">
          <w:rPr>
            <w:rFonts w:ascii="Times New Roman" w:hAnsi="Times New Roman" w:cs="Times New Roman"/>
            <w:sz w:val="24"/>
            <w:szCs w:val="24"/>
            <w:lang w:val="en-US"/>
          </w:rPr>
          <w:t xml:space="preserve"> or </w:t>
        </w:r>
        <w:r w:rsidR="007C4524" w:rsidRPr="009A1C08" w:rsidDel="00CD1FDE">
          <w:rPr>
            <w:rFonts w:ascii="Times New Roman" w:hAnsi="Times New Roman" w:cs="Times New Roman"/>
            <w:sz w:val="24"/>
            <w:szCs w:val="24"/>
            <w:lang w:val="en-US"/>
          </w:rPr>
          <w:t>unintended subsequential connection of biomolecules</w:t>
        </w:r>
        <w:r w:rsidR="008D1CA7" w:rsidRPr="009A1C08" w:rsidDel="00CD1FDE">
          <w:rPr>
            <w:rFonts w:ascii="Times New Roman" w:hAnsi="Times New Roman" w:cs="Times New Roman"/>
            <w:sz w:val="24"/>
            <w:szCs w:val="24"/>
            <w:lang w:val="en-US"/>
          </w:rPr>
          <w:t>,</w:t>
        </w:r>
        <w:r w:rsidR="007C4524" w:rsidRPr="009A1C08" w:rsidDel="00CD1FDE">
          <w:rPr>
            <w:rFonts w:ascii="Times New Roman" w:hAnsi="Times New Roman" w:cs="Times New Roman"/>
            <w:sz w:val="24"/>
            <w:szCs w:val="24"/>
            <w:lang w:val="en-US"/>
          </w:rPr>
          <w:t xml:space="preserve"> potentially damaging tissues or creating thrombi after the gluing </w:t>
        </w:r>
        <w:r w:rsidRPr="009A1C08" w:rsidDel="00CD1FDE">
          <w:rPr>
            <w:rFonts w:ascii="Times New Roman" w:hAnsi="Times New Roman" w:cs="Times New Roman"/>
            <w:sz w:val="24"/>
            <w:szCs w:val="24"/>
            <w:lang w:val="en-US"/>
          </w:rPr>
          <w:t>process</w:t>
        </w:r>
        <w:r w:rsidR="008D1CA7" w:rsidRPr="009A1C08" w:rsidDel="00CD1FDE">
          <w:rPr>
            <w:rFonts w:ascii="Times New Roman" w:hAnsi="Times New Roman" w:cs="Times New Roman"/>
            <w:sz w:val="24"/>
            <w:szCs w:val="24"/>
            <w:lang w:val="en-US"/>
          </w:rPr>
          <w:t>, can be prevented</w:t>
        </w:r>
        <w:r w:rsidRPr="009A1C08" w:rsidDel="00CD1FDE">
          <w:rPr>
            <w:rFonts w:ascii="Times New Roman" w:hAnsi="Times New Roman" w:cs="Times New Roman"/>
            <w:sz w:val="24"/>
            <w:szCs w:val="24"/>
            <w:lang w:val="en-US"/>
          </w:rPr>
          <w:t>.</w:t>
        </w:r>
        <w:r w:rsidR="007C4524" w:rsidRPr="009A1C08" w:rsidDel="00CD1FDE">
          <w:rPr>
            <w:rFonts w:ascii="Times New Roman" w:hAnsi="Times New Roman" w:cs="Times New Roman"/>
            <w:sz w:val="24"/>
            <w:szCs w:val="24"/>
            <w:lang w:val="en-US"/>
          </w:rPr>
          <w:t xml:space="preserve"> </w:t>
        </w:r>
        <w:r w:rsidR="00391FE3" w:rsidRPr="009A1C08" w:rsidDel="00CD1FDE">
          <w:rPr>
            <w:rFonts w:ascii="Times New Roman" w:hAnsi="Times New Roman" w:cs="Times New Roman"/>
            <w:sz w:val="24"/>
            <w:szCs w:val="24"/>
            <w:lang w:val="en-US"/>
          </w:rPr>
          <w:t>Thus, the BioUltraBond</w:t>
        </w:r>
        <w:r w:rsidR="00800BE2" w:rsidRPr="009A1C08" w:rsidDel="00CD1FDE">
          <w:rPr>
            <w:rFonts w:ascii="Times New Roman" w:hAnsi="Times New Roman" w:cs="Times New Roman"/>
            <w:sz w:val="24"/>
            <w:szCs w:val="24"/>
            <w:lang w:val="en-US"/>
          </w:rPr>
          <w:t xml:space="preserve"> s</w:t>
        </w:r>
        <w:r w:rsidR="00391FE3" w:rsidRPr="009A1C08" w:rsidDel="00CD1FDE">
          <w:rPr>
            <w:rFonts w:ascii="Times New Roman" w:hAnsi="Times New Roman" w:cs="Times New Roman"/>
            <w:sz w:val="24"/>
            <w:szCs w:val="24"/>
            <w:lang w:val="en-US"/>
          </w:rPr>
          <w:t xml:space="preserve">ystem meets important parameters for </w:t>
        </w:r>
        <w:r w:rsidR="00391FE3" w:rsidRPr="009A1C08" w:rsidDel="00CD1FDE">
          <w:rPr>
            <w:rFonts w:ascii="Times New Roman" w:hAnsi="Times New Roman" w:cs="Times New Roman"/>
            <w:color w:val="000000" w:themeColor="text1"/>
            <w:sz w:val="24"/>
            <w:szCs w:val="24"/>
            <w:lang w:val="en-US"/>
          </w:rPr>
          <w:t>clinical compliance and requirements for ease of application. Its crosslinking process can be controlled</w:t>
        </w:r>
        <w:r w:rsidR="00D64EDB" w:rsidRPr="009A1C08" w:rsidDel="00CD1FDE">
          <w:rPr>
            <w:rFonts w:ascii="Times New Roman" w:hAnsi="Times New Roman" w:cs="Times New Roman"/>
            <w:color w:val="000000" w:themeColor="text1"/>
            <w:sz w:val="24"/>
            <w:szCs w:val="24"/>
            <w:lang w:val="en-US"/>
          </w:rPr>
          <w:t>,</w:t>
        </w:r>
        <w:r w:rsidR="00391FE3" w:rsidRPr="009A1C08" w:rsidDel="00CD1FDE">
          <w:rPr>
            <w:rFonts w:ascii="Times New Roman" w:hAnsi="Times New Roman" w:cs="Times New Roman"/>
            <w:color w:val="000000" w:themeColor="text1"/>
            <w:sz w:val="24"/>
            <w:szCs w:val="24"/>
            <w:lang w:val="en-US"/>
          </w:rPr>
          <w:t xml:space="preserve"> e.g.</w:t>
        </w:r>
        <w:r w:rsidR="00D64EDB" w:rsidRPr="009A1C08" w:rsidDel="00CD1FDE">
          <w:rPr>
            <w:rFonts w:ascii="Times New Roman" w:hAnsi="Times New Roman" w:cs="Times New Roman"/>
            <w:color w:val="000000" w:themeColor="text1"/>
            <w:sz w:val="24"/>
            <w:szCs w:val="24"/>
            <w:lang w:val="en-US"/>
          </w:rPr>
          <w:t>,</w:t>
        </w:r>
        <w:r w:rsidR="00391FE3" w:rsidRPr="009A1C08" w:rsidDel="00CD1FDE">
          <w:rPr>
            <w:rFonts w:ascii="Times New Roman" w:hAnsi="Times New Roman" w:cs="Times New Roman"/>
            <w:color w:val="000000" w:themeColor="text1"/>
            <w:sz w:val="24"/>
            <w:szCs w:val="24"/>
            <w:lang w:val="en-US"/>
          </w:rPr>
          <w:t xml:space="preserve"> by the intensity of blue light (460 nm) within a </w:t>
        </w:r>
        <w:r w:rsidR="00364A5B" w:rsidRPr="009A1C08" w:rsidDel="00CD1FDE">
          <w:rPr>
            <w:rFonts w:ascii="Times New Roman" w:hAnsi="Times New Roman" w:cs="Times New Roman"/>
            <w:color w:val="000000" w:themeColor="text1"/>
            <w:sz w:val="24"/>
            <w:szCs w:val="24"/>
            <w:lang w:val="en-US"/>
          </w:rPr>
          <w:t>time window</w:t>
        </w:r>
        <w:r w:rsidR="00391FE3" w:rsidRPr="009A1C08" w:rsidDel="00CD1FDE">
          <w:rPr>
            <w:rFonts w:ascii="Times New Roman" w:hAnsi="Times New Roman" w:cs="Times New Roman"/>
            <w:color w:val="000000" w:themeColor="text1"/>
            <w:sz w:val="24"/>
            <w:szCs w:val="24"/>
            <w:lang w:val="en-US"/>
          </w:rPr>
          <w:t xml:space="preserve"> of several seconds to 3 min.</w:t>
        </w:r>
        <w:r w:rsidR="00391FE3" w:rsidRPr="009A1C08" w:rsidDel="00CD1FDE">
          <w:rPr>
            <w:rFonts w:ascii="Times New Roman" w:hAnsi="Times New Roman" w:cs="Times New Roman"/>
            <w:sz w:val="24"/>
            <w:szCs w:val="24"/>
            <w:lang w:val="en-US"/>
          </w:rPr>
          <w:t xml:space="preserve"> </w:t>
        </w:r>
        <w:r w:rsidR="00364A5B" w:rsidRPr="009A1C08" w:rsidDel="00CD1FDE">
          <w:rPr>
            <w:rFonts w:ascii="Times New Roman" w:hAnsi="Times New Roman" w:cs="Times New Roman"/>
            <w:sz w:val="24"/>
            <w:szCs w:val="24"/>
            <w:lang w:val="en-US"/>
          </w:rPr>
          <w:t xml:space="preserve">The use of </w:t>
        </w:r>
        <w:r w:rsidR="00364A5B" w:rsidRPr="009A1C08" w:rsidDel="00CD1FDE">
          <w:rPr>
            <w:rFonts w:ascii="Times New Roman" w:hAnsi="Times New Roman" w:cs="Times New Roman"/>
            <w:sz w:val="24"/>
            <w:szCs w:val="24"/>
            <w:lang w:val="en-US"/>
          </w:rPr>
          <w:lastRenderedPageBreak/>
          <w:t>blue light minimize</w:t>
        </w:r>
        <w:r w:rsidR="00017B19" w:rsidRPr="009A1C08" w:rsidDel="00CD1FDE">
          <w:rPr>
            <w:rFonts w:ascii="Times New Roman" w:hAnsi="Times New Roman" w:cs="Times New Roman"/>
            <w:sz w:val="24"/>
            <w:szCs w:val="24"/>
            <w:lang w:val="en-US"/>
          </w:rPr>
          <w:t>s</w:t>
        </w:r>
        <w:r w:rsidR="00364A5B" w:rsidRPr="009A1C08" w:rsidDel="00CD1FDE">
          <w:rPr>
            <w:rFonts w:ascii="Times New Roman" w:hAnsi="Times New Roman" w:cs="Times New Roman"/>
            <w:sz w:val="24"/>
            <w:szCs w:val="24"/>
            <w:lang w:val="en-US"/>
          </w:rPr>
          <w:t xml:space="preserve"> the risk for DNA-damage and photochemical cytotoxicity known from UV-light,</w:t>
        </w:r>
        <w:r w:rsidR="00697024" w:rsidDel="00CD1FDE">
          <w:rPr>
            <w:rFonts w:ascii="Times New Roman" w:hAnsi="Times New Roman" w:cs="Times New Roman"/>
            <w:sz w:val="24"/>
            <w:szCs w:val="24"/>
            <w:lang w:val="en-US"/>
          </w:rPr>
          <w:fldChar w:fldCharType="begin">
            <w:fldData xml:space="preserve">PEVuZE5vdGU+PENpdGU+PEF1dGhvcj5CZWxpbjwvQXV0aG9yPjxZZWFyPjIwMTg8L1llYXI+PFJl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</w:fldData>
          </w:fldChar>
        </w:r>
        <w:r w:rsidR="00697024" w:rsidDel="00CD1FDE">
          <w:rPr>
            <w:rFonts w:ascii="Times New Roman" w:hAnsi="Times New Roman" w:cs="Times New Roman"/>
            <w:sz w:val="24"/>
            <w:szCs w:val="24"/>
            <w:lang w:val="en-US"/>
          </w:rPr>
          <w:instrText xml:space="preserve"> ADDIN EN.CITE </w:instrText>
        </w:r>
        <w:r w:rsidR="00697024" w:rsidDel="00CD1FDE">
          <w:rPr>
            <w:rFonts w:ascii="Times New Roman" w:hAnsi="Times New Roman" w:cs="Times New Roman"/>
            <w:sz w:val="24"/>
            <w:szCs w:val="24"/>
            <w:lang w:val="en-US"/>
          </w:rPr>
          <w:fldChar w:fldCharType="begin">
            <w:fldData xml:space="preserve">PEVuZE5vdGU+PENpdGU+PEF1dGhvcj5CZWxpbjwvQXV0aG9yPjxZZWFyPjIwMTg8L1llYXI+PFJl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</w:fldData>
          </w:fldChar>
        </w:r>
        <w:r w:rsidR="00697024" w:rsidDel="00CD1FDE">
          <w:rPr>
            <w:rFonts w:ascii="Times New Roman" w:hAnsi="Times New Roman" w:cs="Times New Roman"/>
            <w:sz w:val="24"/>
            <w:szCs w:val="24"/>
            <w:lang w:val="en-US"/>
          </w:rPr>
          <w:instrText xml:space="preserve"> ADDIN EN.CITE.DATA </w:instrText>
        </w:r>
      </w:moveFrom>
      <w:del w:id="2327" w:author="anna.resch88@gmail.com" w:date="2022-01-16T17:24:00Z">
        <w:r w:rsidR="00697024" w:rsidDel="00CD1FDE">
          <w:rPr>
            <w:rFonts w:ascii="Times New Roman" w:hAnsi="Times New Roman" w:cs="Times New Roman"/>
            <w:sz w:val="24"/>
            <w:szCs w:val="24"/>
            <w:lang w:val="en-US"/>
          </w:rPr>
        </w:r>
      </w:del>
      <w:moveFrom w:id="2328" w:author="anna.resch88@gmail.com" w:date="2022-01-16T17:24:00Z">
        <w:r w:rsidR="00697024" w:rsidDel="00CD1FDE">
          <w:rPr>
            <w:rFonts w:ascii="Times New Roman" w:hAnsi="Times New Roman" w:cs="Times New Roman"/>
            <w:sz w:val="24"/>
            <w:szCs w:val="24"/>
            <w:lang w:val="en-US"/>
          </w:rPr>
          <w:fldChar w:fldCharType="end"/>
        </w:r>
      </w:moveFrom>
      <w:del w:id="2329" w:author="anna.resch88@gmail.com" w:date="2022-01-16T17:24:00Z">
        <w:r w:rsidR="00697024" w:rsidDel="00CD1FDE">
          <w:rPr>
            <w:rFonts w:ascii="Times New Roman" w:hAnsi="Times New Roman" w:cs="Times New Roman"/>
            <w:sz w:val="24"/>
            <w:szCs w:val="24"/>
            <w:lang w:val="en-US"/>
          </w:rPr>
        </w:r>
      </w:del>
      <w:moveFrom w:id="2330" w:author="anna.resch88@gmail.com" w:date="2022-01-16T17:24:00Z">
        <w:r w:rsidR="00697024" w:rsidDel="00CD1FDE">
          <w:rPr>
            <w:rFonts w:ascii="Times New Roman" w:hAnsi="Times New Roman" w:cs="Times New Roman"/>
            <w:sz w:val="24"/>
            <w:szCs w:val="24"/>
            <w:lang w:val="en-US"/>
          </w:rPr>
          <w:fldChar w:fldCharType="separate"/>
        </w:r>
        <w:r w:rsidR="00697024" w:rsidRPr="00697024" w:rsidDel="00CD1FDE">
          <w:rPr>
            <w:rFonts w:ascii="Times New Roman" w:hAnsi="Times New Roman" w:cs="Times New Roman"/>
            <w:noProof/>
            <w:sz w:val="24"/>
            <w:szCs w:val="24"/>
            <w:vertAlign w:val="superscript"/>
            <w:lang w:val="en-US"/>
          </w:rPr>
          <w:t>[34]</w:t>
        </w:r>
        <w:r w:rsidR="00697024" w:rsidDel="00CD1FDE">
          <w:rPr>
            <w:rFonts w:ascii="Times New Roman" w:hAnsi="Times New Roman" w:cs="Times New Roman"/>
            <w:sz w:val="24"/>
            <w:szCs w:val="24"/>
            <w:lang w:val="en-US"/>
          </w:rPr>
          <w:fldChar w:fldCharType="end"/>
        </w:r>
        <w:r w:rsidR="00364A5B" w:rsidRPr="009A1C08" w:rsidDel="00CD1FDE">
          <w:rPr>
            <w:rFonts w:ascii="Times New Roman" w:hAnsi="Times New Roman" w:cs="Times New Roman"/>
            <w:sz w:val="24"/>
            <w:szCs w:val="24"/>
            <w:lang w:val="en-US"/>
          </w:rPr>
          <w:t xml:space="preserve"> required for the crosslinkin</w:t>
        </w:r>
        <w:r w:rsidR="00017B19" w:rsidRPr="009A1C08" w:rsidDel="00CD1FDE">
          <w:rPr>
            <w:rFonts w:ascii="Times New Roman" w:hAnsi="Times New Roman" w:cs="Times New Roman"/>
            <w:sz w:val="24"/>
            <w:szCs w:val="24"/>
            <w:lang w:val="en-US"/>
          </w:rPr>
          <w:t>g</w:t>
        </w:r>
        <w:r w:rsidR="00364A5B" w:rsidRPr="009A1C08" w:rsidDel="00CD1FDE">
          <w:rPr>
            <w:rFonts w:ascii="Times New Roman" w:hAnsi="Times New Roman" w:cs="Times New Roman"/>
            <w:sz w:val="24"/>
            <w:szCs w:val="24"/>
            <w:lang w:val="en-US"/>
          </w:rPr>
          <w:t xml:space="preserve"> of </w:t>
        </w:r>
        <w:r w:rsidR="00017B19" w:rsidRPr="009A1C08" w:rsidDel="00CD1FDE">
          <w:rPr>
            <w:rFonts w:ascii="Times New Roman" w:hAnsi="Times New Roman" w:cs="Times New Roman"/>
            <w:sz w:val="24"/>
            <w:szCs w:val="24"/>
            <w:lang w:val="en-US"/>
          </w:rPr>
          <w:t xml:space="preserve">most advanced </w:t>
        </w:r>
        <w:r w:rsidR="00364A5B" w:rsidRPr="009A1C08" w:rsidDel="00CD1FDE">
          <w:rPr>
            <w:rFonts w:ascii="Times New Roman" w:hAnsi="Times New Roman" w:cs="Times New Roman"/>
            <w:sz w:val="24"/>
            <w:szCs w:val="24"/>
            <w:lang w:val="en-US"/>
          </w:rPr>
          <w:t>acrylated or methacrylated bioadhesives</w:t>
        </w:r>
        <w:r w:rsidR="0077290F" w:rsidRPr="009A1C08" w:rsidDel="00CD1FDE">
          <w:rPr>
            <w:rFonts w:ascii="Times New Roman" w:hAnsi="Times New Roman" w:cs="Times New Roman"/>
            <w:sz w:val="24"/>
            <w:szCs w:val="24"/>
            <w:lang w:val="en-US"/>
          </w:rPr>
          <w:t>.</w:t>
        </w:r>
        <w:r w:rsidR="00697024" w:rsidDel="00CD1FDE">
          <w:rPr>
            <w:rFonts w:ascii="Times New Roman" w:hAnsi="Times New Roman" w:cs="Times New Roman"/>
            <w:sz w:val="24"/>
            <w:szCs w:val="24"/>
            <w:lang w:val="en-US"/>
          </w:rPr>
          <w:fldChar w:fldCharType="begin">
            <w:fldData xml:space="preserve">PEVuZE5vdGU+PENpdGU+PEF1dGhvcj5XYW5nPC9BdXRob3I+PFllYXI+MjAwNzwvWWVhcj48UmVj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</w:fldData>
          </w:fldChar>
        </w:r>
        <w:r w:rsidR="00697024" w:rsidDel="00CD1FDE">
          <w:rPr>
            <w:rFonts w:ascii="Times New Roman" w:hAnsi="Times New Roman" w:cs="Times New Roman"/>
            <w:sz w:val="24"/>
            <w:szCs w:val="24"/>
            <w:lang w:val="en-US"/>
          </w:rPr>
          <w:instrText xml:space="preserve"> ADDIN EN.CITE </w:instrText>
        </w:r>
        <w:r w:rsidR="00697024" w:rsidDel="00CD1FDE">
          <w:rPr>
            <w:rFonts w:ascii="Times New Roman" w:hAnsi="Times New Roman" w:cs="Times New Roman"/>
            <w:sz w:val="24"/>
            <w:szCs w:val="24"/>
            <w:lang w:val="en-US"/>
          </w:rPr>
          <w:fldChar w:fldCharType="begin">
            <w:fldData xml:space="preserve">PEVuZE5vdGU+PENpdGU+PEF1dGhvcj5XYW5nPC9BdXRob3I+PFllYXI+MjAwNzwvWWVhcj48UmVj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</w:fldData>
          </w:fldChar>
        </w:r>
        <w:r w:rsidR="00697024" w:rsidDel="00CD1FDE">
          <w:rPr>
            <w:rFonts w:ascii="Times New Roman" w:hAnsi="Times New Roman" w:cs="Times New Roman"/>
            <w:sz w:val="24"/>
            <w:szCs w:val="24"/>
            <w:lang w:val="en-US"/>
          </w:rPr>
          <w:instrText xml:space="preserve"> ADDIN EN.CITE.DATA </w:instrText>
        </w:r>
      </w:moveFrom>
      <w:del w:id="2331" w:author="anna.resch88@gmail.com" w:date="2022-01-16T17:24:00Z">
        <w:r w:rsidR="00697024" w:rsidDel="00CD1FDE">
          <w:rPr>
            <w:rFonts w:ascii="Times New Roman" w:hAnsi="Times New Roman" w:cs="Times New Roman"/>
            <w:sz w:val="24"/>
            <w:szCs w:val="24"/>
            <w:lang w:val="en-US"/>
          </w:rPr>
        </w:r>
      </w:del>
      <w:moveFrom w:id="2332" w:author="anna.resch88@gmail.com" w:date="2022-01-16T17:24:00Z">
        <w:r w:rsidR="00697024" w:rsidDel="00CD1FDE">
          <w:rPr>
            <w:rFonts w:ascii="Times New Roman" w:hAnsi="Times New Roman" w:cs="Times New Roman"/>
            <w:sz w:val="24"/>
            <w:szCs w:val="24"/>
            <w:lang w:val="en-US"/>
          </w:rPr>
          <w:fldChar w:fldCharType="end"/>
        </w:r>
      </w:moveFrom>
      <w:del w:id="2333" w:author="anna.resch88@gmail.com" w:date="2022-01-16T17:24:00Z">
        <w:r w:rsidR="00697024" w:rsidDel="00CD1FDE">
          <w:rPr>
            <w:rFonts w:ascii="Times New Roman" w:hAnsi="Times New Roman" w:cs="Times New Roman"/>
            <w:sz w:val="24"/>
            <w:szCs w:val="24"/>
            <w:lang w:val="en-US"/>
          </w:rPr>
        </w:r>
      </w:del>
      <w:moveFrom w:id="2334" w:author="anna.resch88@gmail.com" w:date="2022-01-16T17:24:00Z">
        <w:r w:rsidR="00697024" w:rsidDel="00CD1FDE">
          <w:rPr>
            <w:rFonts w:ascii="Times New Roman" w:hAnsi="Times New Roman" w:cs="Times New Roman"/>
            <w:sz w:val="24"/>
            <w:szCs w:val="24"/>
            <w:lang w:val="en-US"/>
          </w:rPr>
          <w:fldChar w:fldCharType="separate"/>
        </w:r>
        <w:r w:rsidR="00697024" w:rsidRPr="00697024" w:rsidDel="00CD1FDE">
          <w:rPr>
            <w:rFonts w:ascii="Times New Roman" w:hAnsi="Times New Roman" w:cs="Times New Roman"/>
            <w:noProof/>
            <w:sz w:val="24"/>
            <w:szCs w:val="24"/>
            <w:vertAlign w:val="superscript"/>
            <w:lang w:val="en-US"/>
          </w:rPr>
          <w:t>[12]</w:t>
        </w:r>
        <w:r w:rsidR="00697024" w:rsidDel="00CD1FDE">
          <w:rPr>
            <w:rFonts w:ascii="Times New Roman" w:hAnsi="Times New Roman" w:cs="Times New Roman"/>
            <w:sz w:val="24"/>
            <w:szCs w:val="24"/>
            <w:lang w:val="en-US"/>
          </w:rPr>
          <w:fldChar w:fldCharType="end"/>
        </w:r>
        <w:commentRangeEnd w:id="2325"/>
        <w:r w:rsidR="00D60A6A" w:rsidDel="00CD1FDE">
          <w:rPr>
            <w:rStyle w:val="Kommentarzeichen"/>
          </w:rPr>
          <w:commentReference w:id="2325"/>
        </w:r>
      </w:moveFrom>
      <w:moveFromRangeEnd w:id="2324"/>
    </w:p>
    <w:p w14:paraId="440D9089" w14:textId="31968969" w:rsidR="00D60A6A" w:rsidDel="003257AF" w:rsidRDefault="00DA38B2" w:rsidP="009A1C08">
      <w:pPr>
        <w:spacing w:line="480" w:lineRule="auto"/>
        <w:jc w:val="both"/>
        <w:rPr>
          <w:ins w:id="2335" w:author="Bizan N. Balzer" w:date="2021-10-07T22:49:00Z"/>
          <w:del w:id="2336" w:author="anna.resch88@gmail.com" w:date="2022-01-16T17:30:00Z"/>
          <w:rFonts w:ascii="Times New Roman" w:hAnsi="Times New Roman" w:cs="Times New Roman"/>
          <w:sz w:val="24"/>
          <w:szCs w:val="24"/>
          <w:lang w:val="en-US"/>
        </w:rPr>
      </w:pPr>
      <w:r w:rsidRPr="009A1C08">
        <w:rPr>
          <w:rFonts w:ascii="Times New Roman" w:hAnsi="Times New Roman" w:cs="Times New Roman"/>
          <w:sz w:val="24"/>
          <w:szCs w:val="24"/>
          <w:lang w:val="en-US"/>
        </w:rPr>
        <w:t>T</w:t>
      </w:r>
      <w:r w:rsidR="00DA0BA6" w:rsidRPr="009A1C08">
        <w:rPr>
          <w:rFonts w:ascii="Times New Roman" w:hAnsi="Times New Roman" w:cs="Times New Roman"/>
          <w:sz w:val="24"/>
          <w:szCs w:val="24"/>
          <w:lang w:val="en-US"/>
        </w:rPr>
        <w:t xml:space="preserve">he </w:t>
      </w:r>
      <w:del w:id="2337" w:author="anna.resch88@gmail.com" w:date="2022-01-16T17:30:00Z">
        <w:r w:rsidR="00DA0BA6" w:rsidRPr="009A1C08" w:rsidDel="00181D7B">
          <w:rPr>
            <w:rFonts w:ascii="Times New Roman" w:hAnsi="Times New Roman" w:cs="Times New Roman"/>
            <w:sz w:val="24"/>
            <w:szCs w:val="24"/>
            <w:lang w:val="en-US"/>
          </w:rPr>
          <w:delText xml:space="preserve">strongly </w:delText>
        </w:r>
      </w:del>
      <w:del w:id="2338" w:author="anna.resch88@gmail.com" w:date="2022-01-16T17:35:00Z">
        <w:r w:rsidR="00DA0BA6" w:rsidRPr="009A1C08" w:rsidDel="003257AF">
          <w:rPr>
            <w:rFonts w:ascii="Times New Roman" w:hAnsi="Times New Roman" w:cs="Times New Roman"/>
            <w:sz w:val="24"/>
            <w:szCs w:val="24"/>
            <w:lang w:val="en-US"/>
          </w:rPr>
          <w:delText xml:space="preserve">wet-adhesive, </w:delText>
        </w:r>
      </w:del>
      <w:del w:id="2339" w:author="anna.resch88@gmail.com" w:date="2022-01-16T17:30:00Z">
        <w:r w:rsidR="00DA0BA6" w:rsidRPr="009A1C08" w:rsidDel="00181D7B">
          <w:rPr>
            <w:rFonts w:ascii="Times New Roman" w:hAnsi="Times New Roman" w:cs="Times New Roman"/>
            <w:sz w:val="24"/>
            <w:szCs w:val="24"/>
            <w:lang w:val="en-US"/>
          </w:rPr>
          <w:delText xml:space="preserve">highly </w:delText>
        </w:r>
      </w:del>
      <w:del w:id="2340" w:author="anna.resch88@gmail.com" w:date="2022-01-16T17:35:00Z">
        <w:r w:rsidR="00DA0BA6" w:rsidRPr="009A1C08" w:rsidDel="003257AF">
          <w:rPr>
            <w:rFonts w:ascii="Times New Roman" w:hAnsi="Times New Roman" w:cs="Times New Roman"/>
            <w:sz w:val="24"/>
            <w:szCs w:val="24"/>
            <w:lang w:val="en-US"/>
          </w:rPr>
          <w:delText xml:space="preserve">resilient and elastic </w:delText>
        </w:r>
      </w:del>
      <w:ins w:id="2341" w:author="anna.resch88@gmail.com" w:date="2022-01-16T17:30:00Z">
        <w:r w:rsidR="00181D7B">
          <w:rPr>
            <w:rFonts w:ascii="Times New Roman" w:hAnsi="Times New Roman" w:cs="Times New Roman"/>
            <w:sz w:val="24"/>
            <w:szCs w:val="24"/>
            <w:lang w:val="en-US"/>
          </w:rPr>
          <w:t xml:space="preserve">ULU </w:t>
        </w:r>
      </w:ins>
      <w:del w:id="2342" w:author="anna.resch88@gmail.com" w:date="2022-01-16T17:30:00Z">
        <w:r w:rsidR="00DA0BA6" w:rsidRPr="009A1C08" w:rsidDel="00181D7B">
          <w:rPr>
            <w:rFonts w:ascii="Times New Roman" w:hAnsi="Times New Roman" w:cs="Times New Roman"/>
            <w:sz w:val="24"/>
            <w:szCs w:val="24"/>
            <w:lang w:val="en-US"/>
          </w:rPr>
          <w:delText>BioUltraBond</w:delText>
        </w:r>
        <w:r w:rsidR="00800BE2" w:rsidRPr="009A1C08" w:rsidDel="00181D7B">
          <w:rPr>
            <w:rFonts w:ascii="Times New Roman" w:hAnsi="Times New Roman" w:cs="Times New Roman"/>
            <w:sz w:val="24"/>
            <w:szCs w:val="24"/>
            <w:lang w:val="en-US"/>
          </w:rPr>
          <w:delText xml:space="preserve"> </w:delText>
        </w:r>
      </w:del>
      <w:r w:rsidR="00DA0BA6" w:rsidRPr="009A1C08">
        <w:rPr>
          <w:rFonts w:ascii="Times New Roman" w:hAnsi="Times New Roman" w:cs="Times New Roman"/>
          <w:sz w:val="24"/>
          <w:szCs w:val="24"/>
          <w:lang w:val="en-US"/>
        </w:rPr>
        <w:t>system meet</w:t>
      </w:r>
      <w:r w:rsidRPr="009A1C08">
        <w:rPr>
          <w:rFonts w:ascii="Times New Roman" w:hAnsi="Times New Roman" w:cs="Times New Roman"/>
          <w:sz w:val="24"/>
          <w:szCs w:val="24"/>
          <w:lang w:val="en-US"/>
        </w:rPr>
        <w:t>s</w:t>
      </w:r>
      <w:r w:rsidR="00DA0BA6" w:rsidRPr="009A1C08">
        <w:rPr>
          <w:rFonts w:ascii="Times New Roman" w:hAnsi="Times New Roman" w:cs="Times New Roman"/>
          <w:sz w:val="24"/>
          <w:szCs w:val="24"/>
          <w:lang w:val="en-US"/>
        </w:rPr>
        <w:t xml:space="preserve"> essential requirements for a versatile tissue glue. </w:t>
      </w:r>
      <w:ins w:id="2343" w:author="anna.resch88@gmail.com" w:date="2022-01-16T17:40:00Z">
        <w:r w:rsidR="00F80BFF">
          <w:rPr>
            <w:rFonts w:ascii="Times New Roman" w:hAnsi="Times New Roman" w:cs="Times New Roman"/>
            <w:sz w:val="24"/>
            <w:szCs w:val="24"/>
            <w:lang w:val="en-US"/>
          </w:rPr>
          <w:t>It allows</w:t>
        </w:r>
        <w:r w:rsidR="00F80BFF" w:rsidRPr="009A1C08">
          <w:rPr>
            <w:rFonts w:ascii="Times New Roman" w:hAnsi="Times New Roman" w:cs="Times New Roman"/>
            <w:sz w:val="24"/>
            <w:szCs w:val="24"/>
            <w:lang w:val="en-US"/>
          </w:rPr>
          <w:t xml:space="preserve"> for a timely, controlled tissue sealing </w:t>
        </w:r>
        <w:r w:rsidR="00F80BFF" w:rsidRPr="009A1C08">
          <w:rPr>
            <w:rFonts w:ascii="Times New Roman" w:hAnsi="Times New Roman" w:cs="Times New Roman"/>
            <w:color w:val="000000" w:themeColor="text1"/>
            <w:sz w:val="24"/>
            <w:szCs w:val="24"/>
            <w:lang w:val="en-US"/>
          </w:rPr>
          <w:t xml:space="preserve">under physiological </w:t>
        </w:r>
        <w:commentRangeStart w:id="2344"/>
        <w:r w:rsidR="00F80BFF" w:rsidRPr="009A1C08">
          <w:rPr>
            <w:rFonts w:ascii="Times New Roman" w:hAnsi="Times New Roman" w:cs="Times New Roman"/>
            <w:color w:val="000000" w:themeColor="text1"/>
            <w:sz w:val="24"/>
            <w:szCs w:val="24"/>
            <w:lang w:val="en-US"/>
          </w:rPr>
          <w:t>conditions</w:t>
        </w:r>
      </w:ins>
      <w:commentRangeEnd w:id="2344"/>
      <w:ins w:id="2345" w:author="anna.resch88@gmail.com" w:date="2022-01-16T17:54:00Z">
        <w:r w:rsidR="00694DC3">
          <w:rPr>
            <w:rStyle w:val="Kommentarzeichen"/>
          </w:rPr>
          <w:commentReference w:id="2344"/>
        </w:r>
      </w:ins>
      <w:ins w:id="2346" w:author="anna.resch88@gmail.com" w:date="2022-01-16T17:40:00Z">
        <w:r w:rsidR="00F80BFF" w:rsidRPr="009A1C08">
          <w:rPr>
            <w:rFonts w:ascii="Times New Roman" w:hAnsi="Times New Roman" w:cs="Times New Roman"/>
            <w:color w:val="000000" w:themeColor="text1"/>
            <w:sz w:val="24"/>
            <w:szCs w:val="24"/>
            <w:lang w:val="en-US"/>
          </w:rPr>
          <w:t>.</w:t>
        </w:r>
        <w:r w:rsidR="00F80BFF">
          <w:rPr>
            <w:rFonts w:ascii="Times New Roman" w:hAnsi="Times New Roman" w:cs="Times New Roman"/>
            <w:color w:val="000000" w:themeColor="text1"/>
            <w:sz w:val="24"/>
            <w:szCs w:val="24"/>
            <w:lang w:val="en-US"/>
          </w:rPr>
          <w:t xml:space="preserve"> </w:t>
        </w:r>
      </w:ins>
    </w:p>
    <w:p w14:paraId="196D7CE4" w14:textId="0FE09335" w:rsidR="00D60A6A" w:rsidRDefault="00DA0BA6" w:rsidP="009A1C08">
      <w:pPr>
        <w:spacing w:line="480" w:lineRule="auto"/>
        <w:jc w:val="both"/>
        <w:rPr>
          <w:ins w:id="2347" w:author="Bizan N. Balzer" w:date="2021-10-07T22:49:00Z"/>
          <w:rFonts w:ascii="Times New Roman" w:hAnsi="Times New Roman" w:cs="Times New Roman"/>
          <w:sz w:val="24"/>
          <w:szCs w:val="24"/>
          <w:lang w:val="en-US"/>
        </w:rPr>
      </w:pPr>
      <w:commentRangeStart w:id="2348"/>
      <w:r w:rsidRPr="009A1C08">
        <w:rPr>
          <w:rFonts w:ascii="Times New Roman" w:hAnsi="Times New Roman" w:cs="Times New Roman"/>
          <w:sz w:val="24"/>
          <w:szCs w:val="24"/>
          <w:lang w:val="en-US"/>
        </w:rPr>
        <w:t xml:space="preserve">To our knowledge, this is the first purely protein-based </w:t>
      </w:r>
      <w:proofErr w:type="spellStart"/>
      <w:r w:rsidRPr="009A1C08">
        <w:rPr>
          <w:rFonts w:ascii="Times New Roman" w:hAnsi="Times New Roman" w:cs="Times New Roman"/>
          <w:sz w:val="24"/>
          <w:szCs w:val="24"/>
          <w:lang w:val="en-US"/>
        </w:rPr>
        <w:t>bioadhesive</w:t>
      </w:r>
      <w:proofErr w:type="spellEnd"/>
      <w:r w:rsidRPr="009A1C08">
        <w:rPr>
          <w:rFonts w:ascii="Times New Roman" w:hAnsi="Times New Roman" w:cs="Times New Roman"/>
          <w:sz w:val="24"/>
          <w:szCs w:val="24"/>
          <w:lang w:val="en-US"/>
        </w:rPr>
        <w:t xml:space="preserve"> system, solely comprised of </w:t>
      </w:r>
      <w:r w:rsidR="00E51F4D" w:rsidRPr="009A1C08">
        <w:rPr>
          <w:rFonts w:ascii="Times New Roman" w:hAnsi="Times New Roman" w:cs="Times New Roman"/>
          <w:sz w:val="24"/>
          <w:szCs w:val="24"/>
          <w:lang w:val="en-US"/>
        </w:rPr>
        <w:t xml:space="preserve">recombinant </w:t>
      </w:r>
      <w:r w:rsidRPr="009A1C08">
        <w:rPr>
          <w:rFonts w:ascii="Times New Roman" w:hAnsi="Times New Roman" w:cs="Times New Roman"/>
          <w:sz w:val="24"/>
          <w:szCs w:val="24"/>
          <w:lang w:val="en-US"/>
        </w:rPr>
        <w:t xml:space="preserve">human protein sequence blocks providing a </w:t>
      </w:r>
      <w:r w:rsidRPr="009A1C08">
        <w:rPr>
          <w:rFonts w:ascii="Times New Roman" w:hAnsi="Times New Roman" w:cs="Times New Roman"/>
          <w:color w:val="000000" w:themeColor="text1"/>
          <w:sz w:val="24"/>
          <w:szCs w:val="24"/>
          <w:lang w:val="en-US"/>
        </w:rPr>
        <w:t xml:space="preserve">pathogen-free </w:t>
      </w:r>
      <w:proofErr w:type="spellStart"/>
      <w:r w:rsidRPr="009A1C08">
        <w:rPr>
          <w:rFonts w:ascii="Times New Roman" w:hAnsi="Times New Roman" w:cs="Times New Roman"/>
          <w:color w:val="000000" w:themeColor="text1"/>
          <w:sz w:val="24"/>
          <w:szCs w:val="24"/>
          <w:lang w:val="en-US"/>
        </w:rPr>
        <w:t>bioadhesive</w:t>
      </w:r>
      <w:proofErr w:type="spellEnd"/>
      <w:r w:rsidRPr="009A1C08">
        <w:rPr>
          <w:rFonts w:ascii="Times New Roman" w:hAnsi="Times New Roman" w:cs="Times New Roman"/>
          <w:color w:val="000000" w:themeColor="text1"/>
          <w:sz w:val="24"/>
          <w:szCs w:val="24"/>
          <w:lang w:val="en-US"/>
        </w:rPr>
        <w:t xml:space="preserve"> with</w:t>
      </w:r>
      <w:r w:rsidRPr="009A1C08">
        <w:rPr>
          <w:rFonts w:ascii="Times New Roman" w:hAnsi="Times New Roman" w:cs="Times New Roman"/>
          <w:sz w:val="24"/>
          <w:szCs w:val="24"/>
          <w:lang w:val="en-US"/>
        </w:rPr>
        <w:t xml:space="preserve"> </w:t>
      </w:r>
      <w:del w:id="2349" w:author="anna.resch88@gmail.com" w:date="2022-01-16T17:38:00Z">
        <w:r w:rsidRPr="009A1C08" w:rsidDel="00F80BFF">
          <w:rPr>
            <w:rFonts w:ascii="Times New Roman" w:hAnsi="Times New Roman" w:cs="Times New Roman"/>
            <w:color w:val="000000" w:themeColor="text1"/>
            <w:sz w:val="24"/>
            <w:szCs w:val="24"/>
            <w:lang w:val="en-US"/>
          </w:rPr>
          <w:delText xml:space="preserve">maximum </w:delText>
        </w:r>
      </w:del>
      <w:ins w:id="2350" w:author="anna.resch88@gmail.com" w:date="2022-01-16T17:38:00Z">
        <w:r w:rsidR="00F80BFF">
          <w:rPr>
            <w:rFonts w:ascii="Times New Roman" w:hAnsi="Times New Roman" w:cs="Times New Roman"/>
            <w:color w:val="000000" w:themeColor="text1"/>
            <w:sz w:val="24"/>
            <w:szCs w:val="24"/>
            <w:lang w:val="en-US"/>
          </w:rPr>
          <w:t>general</w:t>
        </w:r>
      </w:ins>
      <w:ins w:id="2351" w:author="anna.resch88@gmail.com" w:date="2022-01-16T17:39:00Z">
        <w:r w:rsidR="00F80BFF">
          <w:rPr>
            <w:rFonts w:ascii="Times New Roman" w:hAnsi="Times New Roman" w:cs="Times New Roman"/>
            <w:color w:val="000000" w:themeColor="text1"/>
            <w:sz w:val="24"/>
            <w:szCs w:val="24"/>
            <w:lang w:val="en-US"/>
          </w:rPr>
          <w:t>ly good</w:t>
        </w:r>
      </w:ins>
      <w:ins w:id="2352" w:author="anna.resch88@gmail.com" w:date="2022-01-16T17:38:00Z">
        <w:r w:rsidR="00F80BFF" w:rsidRPr="009A1C08">
          <w:rPr>
            <w:rFonts w:ascii="Times New Roman" w:hAnsi="Times New Roman" w:cs="Times New Roman"/>
            <w:color w:val="000000" w:themeColor="text1"/>
            <w:sz w:val="24"/>
            <w:szCs w:val="24"/>
            <w:lang w:val="en-US"/>
          </w:rPr>
          <w:t xml:space="preserve"> </w:t>
        </w:r>
      </w:ins>
      <w:commentRangeStart w:id="2353"/>
      <w:r w:rsidRPr="009A1C08">
        <w:rPr>
          <w:rFonts w:ascii="Times New Roman" w:hAnsi="Times New Roman" w:cs="Times New Roman"/>
          <w:color w:val="000000" w:themeColor="text1"/>
          <w:sz w:val="24"/>
          <w:szCs w:val="24"/>
          <w:lang w:val="en-US"/>
        </w:rPr>
        <w:t>biocompatibility</w:t>
      </w:r>
      <w:commentRangeEnd w:id="2353"/>
      <w:r w:rsidR="00F80BFF">
        <w:rPr>
          <w:rStyle w:val="Kommentarzeichen"/>
        </w:rPr>
        <w:commentReference w:id="2353"/>
      </w:r>
      <w:r w:rsidRPr="009A1C08">
        <w:rPr>
          <w:rFonts w:ascii="Times New Roman" w:hAnsi="Times New Roman" w:cs="Times New Roman"/>
          <w:sz w:val="24"/>
          <w:szCs w:val="24"/>
          <w:lang w:val="en-US"/>
        </w:rPr>
        <w:t>. Due to the complete</w:t>
      </w:r>
      <w:r w:rsidR="00E51F4D" w:rsidRPr="009A1C08">
        <w:rPr>
          <w:rFonts w:ascii="Times New Roman" w:hAnsi="Times New Roman" w:cs="Times New Roman"/>
          <w:sz w:val="24"/>
          <w:szCs w:val="24"/>
          <w:lang w:val="en-US"/>
        </w:rPr>
        <w:t>ly</w:t>
      </w:r>
      <w:r w:rsidRPr="009A1C08">
        <w:rPr>
          <w:rFonts w:ascii="Times New Roman" w:hAnsi="Times New Roman" w:cs="Times New Roman"/>
          <w:sz w:val="24"/>
          <w:szCs w:val="24"/>
          <w:lang w:val="en-US"/>
        </w:rPr>
        <w:t xml:space="preserve"> human origin of the preferred ULD-ELP-ULD </w:t>
      </w:r>
      <w:del w:id="2354" w:author="anna.resch88@gmail.com" w:date="2022-01-16T17:31:00Z">
        <w:r w:rsidRPr="009A1C08" w:rsidDel="003257AF">
          <w:rPr>
            <w:rFonts w:ascii="Times New Roman" w:hAnsi="Times New Roman" w:cs="Times New Roman"/>
            <w:sz w:val="24"/>
            <w:szCs w:val="24"/>
            <w:lang w:val="en-US"/>
          </w:rPr>
          <w:delText>BioUltraBond</w:delText>
        </w:r>
        <w:r w:rsidR="00800BE2" w:rsidRPr="009A1C08" w:rsidDel="003257AF">
          <w:rPr>
            <w:rFonts w:ascii="Times New Roman" w:hAnsi="Times New Roman" w:cs="Times New Roman"/>
            <w:sz w:val="24"/>
            <w:szCs w:val="24"/>
            <w:lang w:val="en-US"/>
          </w:rPr>
          <w:delText xml:space="preserve"> </w:delText>
        </w:r>
      </w:del>
      <w:r w:rsidRPr="009A1C08">
        <w:rPr>
          <w:rFonts w:ascii="Times New Roman" w:hAnsi="Times New Roman" w:cs="Times New Roman"/>
          <w:sz w:val="24"/>
          <w:szCs w:val="24"/>
          <w:lang w:val="en-US"/>
        </w:rPr>
        <w:t xml:space="preserve">system </w:t>
      </w:r>
      <w:r w:rsidR="00E51F4D" w:rsidRPr="009A1C08">
        <w:rPr>
          <w:rFonts w:ascii="Times New Roman" w:hAnsi="Times New Roman" w:cs="Times New Roman"/>
          <w:sz w:val="24"/>
          <w:szCs w:val="24"/>
          <w:lang w:val="en-US"/>
        </w:rPr>
        <w:t xml:space="preserve">and </w:t>
      </w:r>
      <w:r w:rsidRPr="009A1C08">
        <w:rPr>
          <w:rFonts w:ascii="Times New Roman" w:hAnsi="Times New Roman" w:cs="Times New Roman"/>
          <w:sz w:val="24"/>
          <w:szCs w:val="24"/>
          <w:lang w:val="en-US"/>
        </w:rPr>
        <w:t>the cross-species</w:t>
      </w:r>
      <w:r w:rsidR="00E51F4D"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conserv</w:t>
      </w:r>
      <w:r w:rsidR="00E51F4D" w:rsidRPr="009A1C08">
        <w:rPr>
          <w:rFonts w:ascii="Times New Roman" w:hAnsi="Times New Roman" w:cs="Times New Roman"/>
          <w:sz w:val="24"/>
          <w:szCs w:val="24"/>
          <w:lang w:val="en-US"/>
        </w:rPr>
        <w:t xml:space="preserve">ation of 98-100% for human, other mammals, birds, fish and amphibians, </w:t>
      </w:r>
      <w:r w:rsidRPr="009A1C08">
        <w:rPr>
          <w:rFonts w:ascii="Times New Roman" w:hAnsi="Times New Roman" w:cs="Times New Roman"/>
          <w:sz w:val="24"/>
          <w:szCs w:val="24"/>
          <w:lang w:val="en-US"/>
        </w:rPr>
        <w:t xml:space="preserve">the </w:t>
      </w:r>
      <w:ins w:id="2355" w:author="anna.resch88@gmail.com" w:date="2022-01-16T17:31:00Z">
        <w:r w:rsidR="003257AF">
          <w:rPr>
            <w:rFonts w:ascii="Times New Roman" w:hAnsi="Times New Roman" w:cs="Times New Roman"/>
            <w:sz w:val="24"/>
            <w:szCs w:val="24"/>
            <w:lang w:val="en-US"/>
          </w:rPr>
          <w:t>ULU</w:t>
        </w:r>
      </w:ins>
      <w:del w:id="2356" w:author="anna.resch88@gmail.com" w:date="2022-01-16T17:31:00Z">
        <w:r w:rsidRPr="009A1C08" w:rsidDel="003257AF">
          <w:rPr>
            <w:rFonts w:ascii="Times New Roman" w:hAnsi="Times New Roman" w:cs="Times New Roman"/>
            <w:sz w:val="24"/>
            <w:szCs w:val="24"/>
            <w:lang w:val="en-US"/>
          </w:rPr>
          <w:delText>BioUltraBond</w:delText>
        </w:r>
      </w:del>
      <w:r w:rsidR="00800BE2" w:rsidRPr="009A1C08">
        <w:rPr>
          <w:rFonts w:ascii="Times New Roman" w:hAnsi="Times New Roman" w:cs="Times New Roman"/>
          <w:sz w:val="24"/>
          <w:szCs w:val="24"/>
          <w:lang w:val="en-US"/>
        </w:rPr>
        <w:t xml:space="preserve"> s</w:t>
      </w:r>
      <w:r w:rsidRPr="009A1C08">
        <w:rPr>
          <w:rFonts w:ascii="Times New Roman" w:hAnsi="Times New Roman" w:cs="Times New Roman"/>
          <w:sz w:val="24"/>
          <w:szCs w:val="24"/>
          <w:lang w:val="en-US"/>
        </w:rPr>
        <w:t xml:space="preserve">ystem does not only qualify for human medical applications but for veterinary applications as well. </w:t>
      </w:r>
      <w:commentRangeEnd w:id="2348"/>
      <w:r w:rsidR="00D60A6A">
        <w:rPr>
          <w:rStyle w:val="Kommentarzeichen"/>
        </w:rPr>
        <w:commentReference w:id="2348"/>
      </w:r>
      <w:ins w:id="2357" w:author="anna.resch88@gmail.com" w:date="2022-01-16T17:40:00Z">
        <w:r w:rsidR="00F80BFF" w:rsidRPr="00F80BFF">
          <w:rPr>
            <w:rFonts w:ascii="Times New Roman" w:hAnsi="Times New Roman" w:cs="Times New Roman"/>
            <w:sz w:val="24"/>
            <w:szCs w:val="24"/>
            <w:lang w:val="en-US"/>
          </w:rPr>
          <w:t xml:space="preserve"> </w:t>
        </w:r>
      </w:ins>
    </w:p>
    <w:p w14:paraId="6CBD50EF" w14:textId="77777777" w:rsidR="003257AF" w:rsidRPr="008D412A" w:rsidRDefault="003257AF" w:rsidP="003257AF">
      <w:pPr>
        <w:spacing w:line="480" w:lineRule="auto"/>
        <w:jc w:val="both"/>
        <w:rPr>
          <w:ins w:id="2358" w:author="anna.resch88@gmail.com" w:date="2022-01-16T17:34:00Z"/>
          <w:rFonts w:ascii="Times New Roman" w:hAnsi="Times New Roman" w:cs="Times New Roman"/>
          <w:color w:val="000000" w:themeColor="text1"/>
          <w:sz w:val="24"/>
          <w:szCs w:val="24"/>
          <w:lang w:val="en-US"/>
        </w:rPr>
      </w:pPr>
      <w:ins w:id="2359" w:author="anna.resch88@gmail.com" w:date="2022-01-16T17:32:00Z">
        <w:r w:rsidRPr="003257AF">
          <w:rPr>
            <w:rFonts w:ascii="Times New Roman" w:hAnsi="Times New Roman" w:cs="Times New Roman"/>
            <w:color w:val="000000" w:themeColor="text1"/>
            <w:sz w:val="24"/>
            <w:szCs w:val="24"/>
            <w:lang w:val="en-US"/>
            <w:rPrChange w:id="2360" w:author="anna.resch88@gmail.com" w:date="2022-01-16T17:32:00Z">
              <w:rPr>
                <w:rFonts w:ascii="Times New Roman" w:hAnsi="Times New Roman" w:cs="Times New Roman"/>
                <w:sz w:val="24"/>
                <w:szCs w:val="24"/>
                <w:lang w:val="en-US"/>
              </w:rPr>
            </w:rPrChange>
          </w:rPr>
          <w:t>With an estimated number of 4.9 million people with bilateral corneal blindness worldwide, (and an assumed prevalence of up to 23 million persons affected by unilateral corneal blindness), new, uncomplicated and reliable approaches are</w:t>
        </w:r>
        <w:r w:rsidRPr="003257AF">
          <w:rPr>
            <w:rFonts w:ascii="Times New Roman" w:hAnsi="Times New Roman" w:cs="Times New Roman"/>
            <w:color w:val="000000" w:themeColor="text1"/>
            <w:sz w:val="24"/>
            <w:szCs w:val="24"/>
            <w:lang w:val="en-US"/>
          </w:rPr>
          <w:t xml:space="preserve"> urgently needed for the treatment of corneal defects.</w:t>
        </w:r>
        <w:r w:rsidRPr="003257AF">
          <w:rPr>
            <w:rFonts w:ascii="Times New Roman" w:hAnsi="Times New Roman" w:cs="Times New Roman"/>
            <w:color w:val="000000" w:themeColor="text1"/>
            <w:sz w:val="24"/>
            <w:szCs w:val="24"/>
            <w:lang w:val="en-US"/>
          </w:rPr>
          <w:fldChar w:fldCharType="begin"/>
        </w:r>
        <w:r w:rsidRPr="003257AF">
          <w:rPr>
            <w:rFonts w:ascii="Times New Roman" w:hAnsi="Times New Roman" w:cs="Times New Roman"/>
            <w:color w:val="000000" w:themeColor="text1"/>
            <w:sz w:val="24"/>
            <w:szCs w:val="24"/>
            <w:lang w:val="en-US"/>
          </w:rPr>
          <w:instrText xml:space="preserve"> ADDIN EN.CITE &lt;EndNote&gt;&lt;Cite&gt;&lt;Author&gt;Oliva&lt;/Author&gt;&lt;Year&gt;2012&lt;/Year&gt;&lt;RecNum&gt;36&lt;/RecNum&gt;&lt;DisplayText&gt;&lt;style face="superscript"&gt;[35]&lt;/style&gt;&lt;/DisplayText&gt;&lt;record&gt;&lt;rec-number&gt;36&lt;/rec-number&gt;&lt;foreign-keys&gt;&lt;key app="EN" db-id="zvspev52q5sttqetatnpexxo02zdpswpztzw" timestamp="1602401589"&gt;36&lt;/key&gt;&lt;/foreign-keys&gt;&lt;ref-type name="Journal Article"&gt;17&lt;/ref-type&gt;&lt;contributors&gt;&lt;authors&gt;&lt;author&gt;Oliva, Matthew S.&lt;/author&gt;&lt;author&gt;Schottman, Tim&lt;/author&gt;&lt;author&gt;Gulati, Manoj&lt;/author&gt;&lt;/authors&gt;&lt;/contributors&gt;&lt;titles&gt;&lt;title&gt;Turning the tide of corneal blindness&lt;/title&gt;&lt;secondary-title&gt;Indian Journal of Ophthalmology&lt;/secondary-title&gt;&lt;/titles&gt;&lt;periodical&gt;&lt;full-title&gt;Indian Journal of Ophthalmology&lt;/full-title&gt;&lt;/periodical&gt;&lt;pages&gt;423-427&lt;/pages&gt;&lt;volume&gt;60&lt;/volume&gt;&lt;number&gt;5&lt;/number&gt;&lt;keywords&gt;&lt;keyword&gt;Avoidable blindness&lt;/keyword&gt;&lt;keyword&gt;cataract surgical rate&lt;/keyword&gt;&lt;keyword&gt;corneal blindness&lt;/keyword&gt;&lt;keyword&gt;eye care services&lt;/keyword&gt;&lt;/keywords&gt;&lt;dates&gt;&lt;year&gt;2012&lt;/year&gt;&lt;/dates&gt;&lt;urls&gt;&lt;pdf-urls&gt;&lt;url&gt;file:///C:/Users/annar/Documents/Backup ZBSA Aug 2019/03_Literaturverzeichnis V.2/10_Cornea defects/Oliva IndianJOphthalmol605423-3312692_091206.pdf&lt;/url&gt;&lt;/pdf-urls&gt;&lt;/urls&gt;&lt;electronic-resource-num&gt;10.4103/0301-4738.100540&lt;/electronic-resource-num&gt;&lt;/record&gt;&lt;/Cite&gt;&lt;/EndNote&gt;</w:instrText>
        </w:r>
        <w:r w:rsidRPr="003257AF">
          <w:rPr>
            <w:rFonts w:ascii="Times New Roman" w:hAnsi="Times New Roman" w:cs="Times New Roman"/>
            <w:color w:val="000000" w:themeColor="text1"/>
            <w:sz w:val="24"/>
            <w:szCs w:val="24"/>
            <w:lang w:val="en-US"/>
          </w:rPr>
          <w:fldChar w:fldCharType="separate"/>
        </w:r>
        <w:r w:rsidRPr="003257AF">
          <w:rPr>
            <w:rFonts w:ascii="Times New Roman" w:hAnsi="Times New Roman" w:cs="Times New Roman"/>
            <w:noProof/>
            <w:color w:val="000000" w:themeColor="text1"/>
            <w:sz w:val="24"/>
            <w:szCs w:val="24"/>
            <w:vertAlign w:val="superscript"/>
            <w:lang w:val="en-US"/>
          </w:rPr>
          <w:t>[35]</w:t>
        </w:r>
        <w:r w:rsidRPr="003257AF">
          <w:rPr>
            <w:rFonts w:ascii="Times New Roman" w:hAnsi="Times New Roman" w:cs="Times New Roman"/>
            <w:color w:val="000000" w:themeColor="text1"/>
            <w:sz w:val="24"/>
            <w:szCs w:val="24"/>
            <w:lang w:val="en-US"/>
          </w:rPr>
          <w:fldChar w:fldCharType="end"/>
        </w:r>
        <w:r w:rsidRPr="003257AF">
          <w:rPr>
            <w:rFonts w:ascii="Times New Roman" w:hAnsi="Times New Roman" w:cs="Times New Roman"/>
            <w:color w:val="000000" w:themeColor="text1"/>
            <w:sz w:val="24"/>
            <w:szCs w:val="24"/>
            <w:lang w:val="en-US"/>
          </w:rPr>
          <w:t xml:space="preserve"> With riboflavin being non-toxic, well-known and approved for the treatment of progressive keratoconus</w:t>
        </w:r>
        <w:r w:rsidRPr="003257AF">
          <w:rPr>
            <w:rFonts w:ascii="Times New Roman" w:hAnsi="Times New Roman" w:cs="Times New Roman"/>
            <w:color w:val="000000" w:themeColor="text1"/>
            <w:sz w:val="24"/>
            <w:szCs w:val="24"/>
            <w:lang w:val="en-US"/>
          </w:rPr>
          <w:fldChar w:fldCharType="begin"/>
        </w:r>
        <w:r w:rsidRPr="003257AF">
          <w:rPr>
            <w:rFonts w:ascii="Times New Roman" w:hAnsi="Times New Roman" w:cs="Times New Roman"/>
            <w:color w:val="000000" w:themeColor="text1"/>
            <w:sz w:val="24"/>
            <w:szCs w:val="24"/>
            <w:lang w:val="en-US"/>
          </w:rPr>
          <w:instrText xml:space="preserve"> ADDIN EN.CITE &lt;EndNote&gt;&lt;Cite&gt;&lt;Author&gt;Belin&lt;/Author&gt;&lt;Year&gt;2018&lt;/Year&gt;&lt;RecNum&gt;8&lt;/RecNum&gt;&lt;DisplayText&gt;&lt;style face="superscript"&gt;[34a]&lt;/style&gt;&lt;/DisplayText&gt;&lt;record&gt;&lt;rec-number&gt;8&lt;/rec-number&gt;&lt;foreign-keys&gt;&lt;key app="EN" db-id="zvspev52q5sttqetatnpexxo02zdpswpztzw" timestamp="1602401589"&gt;8&lt;/key&gt;&lt;/foreign-keys&gt;&lt;ref-type name="Journal Article"&gt;17&lt;/ref-type&gt;&lt;contributors&gt;&lt;authors&gt;&lt;author&gt;Belin, Michael W.&lt;/author&gt;&lt;author&gt;Lim, Li&lt;/author&gt;&lt;author&gt;Rajpal, Rajesh K.&lt;/author&gt;&lt;author&gt;Hafezi, Farhad&lt;/author&gt;&lt;author&gt;Gomes, Jose A. P.&lt;/author&gt;&lt;author&gt;Cochener, Beatrice&lt;/author&gt;&lt;/authors&gt;&lt;/contributors&gt;&lt;titles&gt;&lt;title&gt;Corneal cross-linking: Current USA status report from the cornea society&lt;/title&gt;&lt;secondary-title&gt;Cornea&lt;/secondary-title&gt;&lt;/titles&gt;&lt;periodical&gt;&lt;full-title&gt;Cornea&lt;/full-title&gt;&lt;/periodical&gt;&lt;pages&gt;1218-1225&lt;/pages&gt;&lt;volume&gt;37&lt;/volume&gt;&lt;number&gt;10&lt;/number&gt;&lt;keywords&gt;&lt;keyword&gt;Corneal cross-linking&lt;/keyword&gt;&lt;keyword&gt;Keratoconus&lt;/keyword&gt;&lt;keyword&gt;Postrefractive ectasia&lt;/keyword&gt;&lt;keyword&gt;Riboflavin&lt;/keyword&gt;&lt;/keywords&gt;&lt;dates&gt;&lt;year&gt;2018&lt;/year&gt;&lt;/dates&gt;&lt;urls&gt;&lt;pdf-urls&gt;&lt;url&gt;file:///C:/Users/annar/Documents/Backup ZBSA Aug 2019/03_Literaturverzeichnis V.2/10_Cornea defects/Corneal_Cross_Linking__Current_USA_Status__Report.2.pdf&lt;/url&gt;&lt;/pdf-urls&gt;&lt;/urls&gt;&lt;electronic-resource-num&gt;10.1097/ICO.0000000000001707&lt;/electronic-resource-num&gt;&lt;/record&gt;&lt;/Cite&gt;&lt;/EndNote&gt;</w:instrText>
        </w:r>
        <w:r w:rsidRPr="003257AF">
          <w:rPr>
            <w:rFonts w:ascii="Times New Roman" w:hAnsi="Times New Roman" w:cs="Times New Roman"/>
            <w:color w:val="000000" w:themeColor="text1"/>
            <w:sz w:val="24"/>
            <w:szCs w:val="24"/>
            <w:lang w:val="en-US"/>
          </w:rPr>
          <w:fldChar w:fldCharType="separate"/>
        </w:r>
        <w:r w:rsidRPr="003257AF">
          <w:rPr>
            <w:rFonts w:ascii="Times New Roman" w:hAnsi="Times New Roman" w:cs="Times New Roman"/>
            <w:noProof/>
            <w:color w:val="000000" w:themeColor="text1"/>
            <w:sz w:val="24"/>
            <w:szCs w:val="24"/>
            <w:vertAlign w:val="superscript"/>
            <w:lang w:val="en-US"/>
          </w:rPr>
          <w:t>[34a]</w:t>
        </w:r>
        <w:r w:rsidRPr="003257AF">
          <w:rPr>
            <w:rFonts w:ascii="Times New Roman" w:hAnsi="Times New Roman" w:cs="Times New Roman"/>
            <w:color w:val="000000" w:themeColor="text1"/>
            <w:sz w:val="24"/>
            <w:szCs w:val="24"/>
            <w:lang w:val="en-US"/>
          </w:rPr>
          <w:fldChar w:fldCharType="end"/>
        </w:r>
        <w:r w:rsidRPr="003257AF">
          <w:rPr>
            <w:rFonts w:ascii="Times New Roman" w:hAnsi="Times New Roman" w:cs="Times New Roman"/>
            <w:color w:val="000000" w:themeColor="text1"/>
            <w:sz w:val="24"/>
            <w:szCs w:val="24"/>
            <w:lang w:val="en-US"/>
          </w:rPr>
          <w:t xml:space="preserve">, our riboflavin-based crosslinking system may lay the foundation for further research in this field. </w:t>
        </w:r>
      </w:ins>
      <w:ins w:id="2361" w:author="anna.resch88@gmail.com" w:date="2022-01-16T17:34:00Z">
        <w:r w:rsidRPr="008D412A">
          <w:rPr>
            <w:rFonts w:ascii="Times New Roman" w:hAnsi="Times New Roman" w:cs="Times New Roman"/>
            <w:color w:val="000000" w:themeColor="text1"/>
            <w:sz w:val="24"/>
            <w:szCs w:val="24"/>
            <w:lang w:val="en-US"/>
          </w:rPr>
          <w:t>We were able to tightly seal wet full-thickness central corneal incisions of 2.2 mm length in extracted porcine eyes within less than 3 minutes using low intensity light comparable to the (keratoconus treatment) at 460 nm. Such sealed incisions were able to withstand intraocular pressures (IOP) of 100 mmHg, more than 5 times the average normal intraocular pressure (IOP)</w:t>
        </w:r>
        <w:r w:rsidRPr="008D412A">
          <w:rPr>
            <w:rFonts w:ascii="Times New Roman" w:eastAsia="Times New Roman" w:hAnsi="Times New Roman" w:cs="Times New Roman"/>
            <w:color w:val="000000" w:themeColor="text1"/>
            <w:sz w:val="24"/>
            <w:szCs w:val="24"/>
            <w:lang w:val="en-US"/>
          </w:rPr>
          <w:fldChar w:fldCharType="begin"/>
        </w:r>
        <w:r w:rsidRPr="008D412A">
          <w:rPr>
            <w:rFonts w:ascii="Times New Roman" w:eastAsia="Times New Roman" w:hAnsi="Times New Roman" w:cs="Times New Roman"/>
            <w:color w:val="000000" w:themeColor="text1"/>
            <w:sz w:val="24"/>
            <w:szCs w:val="24"/>
            <w:lang w:val="en-US"/>
          </w:rPr>
          <w:instrText xml:space="preserve"> ADDIN EN.CITE &lt;EndNote&gt;&lt;Cite&gt;&lt;Author&gt;Coleman DJ&lt;/Author&gt;&lt;Year&gt;1969&lt;/Year&gt;&lt;RecNum&gt;191&lt;/RecNum&gt;&lt;DisplayText&gt;&lt;style face="superscript"&gt;[24]&lt;/style&gt;&lt;/DisplayText&gt;&lt;record&gt;&lt;rec-number&gt;191&lt;/rec-number&gt;&lt;foreign-keys&gt;&lt;key app="EN" db-id="zvspev52q5sttqetatnpexxo02zdpswpztzw" timestamp="1609886634"&gt;191&lt;/key&gt;&lt;/foreign-keys&gt;&lt;ref-type name="Journal Article"&gt;17&lt;/ref-type&gt;&lt;contributors&gt;&lt;authors&gt;&lt;author&gt;Coleman DJ, &lt;/author&gt;&lt;author&gt;Trokel S.&lt;/author&gt;&lt;/authors&gt;&lt;/contributors&gt;&lt;titles&gt;&lt;title&gt;Direct-recorded intraocular pressure variations in a human subject&lt;/title&gt;&lt;secondary-title&gt;Arch Ophthalmol.&lt;/secondary-title&gt;&lt;/titles&gt;&lt;periodical&gt;&lt;full-title&gt;Arch Ophthalmol.&lt;/full-title&gt;&lt;/periodical&gt;&lt;pages&gt;637-640&lt;/pages&gt;&lt;volume&gt;82&lt;/volume&gt;&lt;number&gt;5&lt;/number&gt;&lt;keywords&gt;&lt;keyword&gt;Pressure increments of the order of 90 mm Hg for squeezing of lids, 10 mm Hg for eye turned to the side, and 10 mm Hg for blinking&lt;/keyword&gt;&lt;/keywords&gt;&lt;dates&gt;&lt;year&gt;1969&lt;/year&gt;&lt;/dates&gt;&lt;urls&gt;&lt;/urls&gt;&lt;custom2&gt;PMID: 5357713.&lt;/custom2&gt;&lt;electronic-resource-num&gt;doi: 10.1001/archopht.1969.00990020633011&lt;/electronic-resource-num&gt;&lt;/record&gt;&lt;/Cite&gt;&lt;/EndNote&gt;</w:instrText>
        </w:r>
        <w:r w:rsidRPr="008D412A">
          <w:rPr>
            <w:rFonts w:ascii="Times New Roman" w:eastAsia="Times New Roman" w:hAnsi="Times New Roman" w:cs="Times New Roman"/>
            <w:color w:val="000000" w:themeColor="text1"/>
            <w:sz w:val="24"/>
            <w:szCs w:val="24"/>
            <w:lang w:val="en-US"/>
          </w:rPr>
          <w:fldChar w:fldCharType="separate"/>
        </w:r>
        <w:r w:rsidRPr="008D412A">
          <w:rPr>
            <w:rFonts w:ascii="Times New Roman" w:eastAsia="Times New Roman" w:hAnsi="Times New Roman" w:cs="Times New Roman"/>
            <w:noProof/>
            <w:color w:val="000000" w:themeColor="text1"/>
            <w:sz w:val="24"/>
            <w:szCs w:val="24"/>
            <w:vertAlign w:val="superscript"/>
            <w:lang w:val="en-US"/>
          </w:rPr>
          <w:t>[24]</w:t>
        </w:r>
        <w:r w:rsidRPr="008D412A">
          <w:rPr>
            <w:rFonts w:ascii="Times New Roman" w:eastAsia="Times New Roman" w:hAnsi="Times New Roman" w:cs="Times New Roman"/>
            <w:color w:val="000000" w:themeColor="text1"/>
            <w:sz w:val="24"/>
            <w:szCs w:val="24"/>
            <w:lang w:val="en-US"/>
          </w:rPr>
          <w:fldChar w:fldCharType="end"/>
        </w:r>
        <w:r w:rsidRPr="008D412A">
          <w:rPr>
            <w:rFonts w:ascii="Times New Roman" w:eastAsia="Times New Roman" w:hAnsi="Times New Roman" w:cs="Times New Roman"/>
            <w:color w:val="000000" w:themeColor="text1"/>
            <w:sz w:val="24"/>
            <w:szCs w:val="24"/>
            <w:lang w:val="en-US"/>
          </w:rPr>
          <w:t>.</w:t>
        </w:r>
        <w:commentRangeStart w:id="2362"/>
        <w:commentRangeEnd w:id="2362"/>
        <w:r w:rsidRPr="008D412A">
          <w:rPr>
            <w:rStyle w:val="Kommentarzeichen"/>
            <w:color w:val="000000" w:themeColor="text1"/>
          </w:rPr>
          <w:commentReference w:id="2362"/>
        </w:r>
      </w:ins>
    </w:p>
    <w:p w14:paraId="378A2D44" w14:textId="0DDF8828" w:rsidR="003257AF" w:rsidRPr="003257AF" w:rsidRDefault="003257AF" w:rsidP="003257AF">
      <w:pPr>
        <w:spacing w:line="480" w:lineRule="auto"/>
        <w:jc w:val="both"/>
        <w:rPr>
          <w:ins w:id="2363" w:author="anna.resch88@gmail.com" w:date="2022-01-16T17:32:00Z"/>
          <w:rFonts w:ascii="Times New Roman" w:hAnsi="Times New Roman" w:cs="Times New Roman"/>
          <w:color w:val="000000" w:themeColor="text1"/>
          <w:sz w:val="24"/>
          <w:szCs w:val="24"/>
          <w:lang w:val="en-US"/>
        </w:rPr>
      </w:pPr>
      <w:ins w:id="2364" w:author="anna.resch88@gmail.com" w:date="2022-01-16T17:32:00Z">
        <w:r w:rsidRPr="003257AF">
          <w:rPr>
            <w:rFonts w:ascii="Times New Roman" w:hAnsi="Times New Roman" w:cs="Times New Roman"/>
            <w:color w:val="000000" w:themeColor="text1"/>
            <w:sz w:val="24"/>
            <w:szCs w:val="24"/>
            <w:lang w:val="en-US"/>
          </w:rPr>
          <w:t xml:space="preserve">Our results suggest </w:t>
        </w:r>
        <w:r w:rsidRPr="003257AF">
          <w:rPr>
            <w:rFonts w:ascii="Times New Roman" w:hAnsi="Times New Roman" w:cs="Times New Roman"/>
            <w:color w:val="000000" w:themeColor="text1"/>
            <w:sz w:val="24"/>
            <w:szCs w:val="24"/>
            <w:highlight w:val="darkCyan"/>
            <w:lang w:val="en-US"/>
            <w:rPrChange w:id="2365" w:author="anna.resch88@gmail.com" w:date="2022-01-16T17:33:00Z">
              <w:rPr>
                <w:rFonts w:ascii="Times New Roman" w:hAnsi="Times New Roman" w:cs="Times New Roman"/>
                <w:color w:val="000000" w:themeColor="text1"/>
                <w:sz w:val="24"/>
                <w:szCs w:val="24"/>
                <w:lang w:val="en-US"/>
              </w:rPr>
            </w:rPrChange>
          </w:rPr>
          <w:t>good biocompatibility</w:t>
        </w:r>
        <w:r w:rsidRPr="003257AF">
          <w:rPr>
            <w:rFonts w:ascii="Times New Roman" w:hAnsi="Times New Roman" w:cs="Times New Roman"/>
            <w:color w:val="000000" w:themeColor="text1"/>
            <w:sz w:val="24"/>
            <w:szCs w:val="24"/>
            <w:lang w:val="en-US"/>
          </w:rPr>
          <w:t xml:space="preserve"> and support of endogenous tissue regeneration </w:t>
        </w:r>
        <w:proofErr w:type="gramStart"/>
        <w:r w:rsidRPr="003257AF">
          <w:rPr>
            <w:rFonts w:ascii="Times New Roman" w:hAnsi="Times New Roman" w:cs="Times New Roman"/>
            <w:color w:val="000000" w:themeColor="text1"/>
            <w:sz w:val="24"/>
            <w:szCs w:val="24"/>
            <w:lang w:val="en-US"/>
          </w:rPr>
          <w:t>with regard to</w:t>
        </w:r>
        <w:proofErr w:type="gramEnd"/>
        <w:r w:rsidRPr="003257AF">
          <w:rPr>
            <w:rFonts w:ascii="Times New Roman" w:hAnsi="Times New Roman" w:cs="Times New Roman"/>
            <w:color w:val="000000" w:themeColor="text1"/>
            <w:sz w:val="24"/>
            <w:szCs w:val="24"/>
            <w:lang w:val="en-US"/>
          </w:rPr>
          <w:t xml:space="preserve"> epithelial cells of the cornea. </w:t>
        </w:r>
        <w:r w:rsidRPr="003257AF">
          <w:rPr>
            <w:rFonts w:ascii="Times New Roman" w:hAnsi="Times New Roman" w:cs="Times New Roman"/>
            <w:color w:val="000000" w:themeColor="text1"/>
            <w:sz w:val="24"/>
            <w:szCs w:val="24"/>
            <w:highlight w:val="darkCyan"/>
            <w:lang w:val="en-US"/>
            <w:rPrChange w:id="2366" w:author="anna.resch88@gmail.com" w:date="2022-01-16T17:34:00Z">
              <w:rPr>
                <w:rFonts w:ascii="Times New Roman" w:hAnsi="Times New Roman" w:cs="Times New Roman"/>
                <w:color w:val="000000" w:themeColor="text1"/>
                <w:sz w:val="24"/>
                <w:szCs w:val="24"/>
                <w:lang w:val="en-US"/>
              </w:rPr>
            </w:rPrChange>
          </w:rPr>
          <w:t xml:space="preserve">Beyond that, preliminary experiments with </w:t>
        </w:r>
      </w:ins>
      <w:ins w:id="2367" w:author="anna.resch88@gmail.com" w:date="2022-01-16T17:38:00Z">
        <w:r w:rsidR="00F80BFF">
          <w:rPr>
            <w:rFonts w:ascii="Times New Roman" w:hAnsi="Times New Roman" w:cs="Times New Roman"/>
            <w:color w:val="000000" w:themeColor="text1"/>
            <w:sz w:val="24"/>
            <w:szCs w:val="24"/>
            <w:highlight w:val="darkCyan"/>
            <w:lang w:val="en-US"/>
          </w:rPr>
          <w:t>ULD-ELP-ULD hydrogels</w:t>
        </w:r>
      </w:ins>
      <w:ins w:id="2368" w:author="anna.resch88@gmail.com" w:date="2022-01-16T17:32:00Z">
        <w:r w:rsidRPr="003257AF">
          <w:rPr>
            <w:rFonts w:ascii="Times New Roman" w:hAnsi="Times New Roman" w:cs="Times New Roman"/>
            <w:color w:val="000000" w:themeColor="text1"/>
            <w:sz w:val="24"/>
            <w:szCs w:val="24"/>
            <w:highlight w:val="darkCyan"/>
            <w:lang w:val="en-US"/>
            <w:rPrChange w:id="2369" w:author="anna.resch88@gmail.com" w:date="2022-01-16T17:34:00Z">
              <w:rPr>
                <w:rFonts w:ascii="Times New Roman" w:hAnsi="Times New Roman" w:cs="Times New Roman"/>
                <w:color w:val="000000" w:themeColor="text1"/>
                <w:sz w:val="24"/>
                <w:szCs w:val="24"/>
                <w:lang w:val="en-US"/>
              </w:rPr>
            </w:rPrChange>
          </w:rPr>
          <w:t xml:space="preserve"> being applied to muscle (heart), vascular tissues (aorta), mucosa (stomach), </w:t>
        </w:r>
        <w:r w:rsidRPr="003257AF">
          <w:rPr>
            <w:rFonts w:ascii="Times New Roman" w:hAnsi="Times New Roman" w:cs="Times New Roman"/>
            <w:color w:val="000000" w:themeColor="text1"/>
            <w:sz w:val="24"/>
            <w:szCs w:val="24"/>
            <w:highlight w:val="darkCyan"/>
            <w:lang w:val="en-US"/>
            <w:rPrChange w:id="2370" w:author="anna.resch88@gmail.com" w:date="2022-01-16T17:34:00Z">
              <w:rPr>
                <w:rFonts w:ascii="Times New Roman" w:hAnsi="Times New Roman" w:cs="Times New Roman"/>
                <w:color w:val="000000" w:themeColor="text1"/>
                <w:sz w:val="24"/>
                <w:szCs w:val="24"/>
                <w:lang w:val="en-US"/>
              </w:rPr>
            </w:rPrChange>
          </w:rPr>
          <w:lastRenderedPageBreak/>
          <w:t>parenchymatous organs (kidney) and cartilage (articular) already showed promising results for work in progress.</w:t>
        </w:r>
        <w:r w:rsidRPr="003257AF">
          <w:rPr>
            <w:rFonts w:ascii="Times New Roman" w:hAnsi="Times New Roman" w:cs="Times New Roman"/>
            <w:color w:val="000000" w:themeColor="text1"/>
            <w:sz w:val="24"/>
            <w:szCs w:val="24"/>
            <w:lang w:val="en-US"/>
          </w:rPr>
          <w:t xml:space="preserve"> </w:t>
        </w:r>
      </w:ins>
    </w:p>
    <w:p w14:paraId="6F0D7301" w14:textId="145E5015" w:rsidR="00F51DBD" w:rsidRDefault="00DA0BA6" w:rsidP="009A1C08">
      <w:pPr>
        <w:spacing w:line="480" w:lineRule="auto"/>
        <w:jc w:val="both"/>
        <w:rPr>
          <w:ins w:id="2371" w:author="anna.resch88@gmail.com" w:date="2022-01-05T13:46:00Z"/>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In addition to </w:t>
      </w:r>
      <w:del w:id="2372" w:author="anna.resch88@gmail.com" w:date="2022-01-16T17:31:00Z">
        <w:r w:rsidRPr="009A1C08" w:rsidDel="003257AF">
          <w:rPr>
            <w:rFonts w:ascii="Times New Roman" w:hAnsi="Times New Roman" w:cs="Times New Roman"/>
            <w:sz w:val="24"/>
            <w:szCs w:val="24"/>
            <w:lang w:val="en-US"/>
          </w:rPr>
          <w:delText xml:space="preserve">the </w:delText>
        </w:r>
      </w:del>
      <w:ins w:id="2373" w:author="anna.resch88@gmail.com" w:date="2022-01-16T17:31:00Z">
        <w:r w:rsidR="003257AF">
          <w:rPr>
            <w:rFonts w:ascii="Times New Roman" w:hAnsi="Times New Roman" w:cs="Times New Roman"/>
            <w:sz w:val="24"/>
            <w:szCs w:val="24"/>
            <w:lang w:val="en-US"/>
          </w:rPr>
          <w:t>its</w:t>
        </w:r>
        <w:r w:rsidR="003257AF" w:rsidRPr="009A1C08">
          <w:rPr>
            <w:rFonts w:ascii="Times New Roman" w:hAnsi="Times New Roman" w:cs="Times New Roman"/>
            <w:sz w:val="24"/>
            <w:szCs w:val="24"/>
            <w:lang w:val="en-US"/>
          </w:rPr>
          <w:t xml:space="preserve"> </w:t>
        </w:r>
      </w:ins>
      <w:del w:id="2374" w:author="anna.resch88@gmail.com" w:date="2022-01-16T17:31:00Z">
        <w:r w:rsidRPr="009A1C08" w:rsidDel="003257AF">
          <w:rPr>
            <w:rFonts w:ascii="Times New Roman" w:hAnsi="Times New Roman" w:cs="Times New Roman"/>
            <w:sz w:val="24"/>
            <w:szCs w:val="24"/>
            <w:lang w:val="en-US"/>
          </w:rPr>
          <w:delText xml:space="preserve">remarkable </w:delText>
        </w:r>
      </w:del>
      <w:r w:rsidRPr="009A1C08">
        <w:rPr>
          <w:rFonts w:ascii="Times New Roman" w:hAnsi="Times New Roman" w:cs="Times New Roman"/>
          <w:sz w:val="24"/>
          <w:szCs w:val="24"/>
          <w:lang w:val="en-US"/>
        </w:rPr>
        <w:t xml:space="preserve">adhesion </w:t>
      </w:r>
      <w:del w:id="2375" w:author="anna.resch88@gmail.com" w:date="2022-01-16T17:31:00Z">
        <w:r w:rsidRPr="009A1C08" w:rsidDel="003257AF">
          <w:rPr>
            <w:rFonts w:ascii="Times New Roman" w:hAnsi="Times New Roman" w:cs="Times New Roman"/>
            <w:sz w:val="24"/>
            <w:szCs w:val="24"/>
            <w:lang w:val="en-US"/>
          </w:rPr>
          <w:delText xml:space="preserve">of BioUltraBond </w:delText>
        </w:r>
      </w:del>
      <w:r w:rsidRPr="009A1C08">
        <w:rPr>
          <w:rFonts w:ascii="Times New Roman" w:hAnsi="Times New Roman" w:cs="Times New Roman"/>
          <w:sz w:val="24"/>
          <w:szCs w:val="24"/>
          <w:lang w:val="en-US"/>
        </w:rPr>
        <w:t xml:space="preserve">to wet tissue surfaces such as cornea, our </w:t>
      </w:r>
      <w:del w:id="2376" w:author="anna.resch88@gmail.com" w:date="2022-01-16T17:32:00Z">
        <w:r w:rsidRPr="009A1C08" w:rsidDel="003257AF">
          <w:rPr>
            <w:rFonts w:ascii="Times New Roman" w:hAnsi="Times New Roman" w:cs="Times New Roman"/>
            <w:sz w:val="24"/>
            <w:szCs w:val="24"/>
            <w:lang w:val="en-US"/>
          </w:rPr>
          <w:delText xml:space="preserve">BioUltraBond </w:delText>
        </w:r>
      </w:del>
      <w:ins w:id="2377" w:author="anna.resch88@gmail.com" w:date="2022-01-16T17:32:00Z">
        <w:r w:rsidR="003257AF">
          <w:rPr>
            <w:rFonts w:ascii="Times New Roman" w:hAnsi="Times New Roman" w:cs="Times New Roman"/>
            <w:sz w:val="24"/>
            <w:szCs w:val="24"/>
            <w:lang w:val="en-US"/>
          </w:rPr>
          <w:t>ULU</w:t>
        </w:r>
        <w:r w:rsidR="003257AF" w:rsidRPr="009A1C08">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system provides elasticity, transparency, easy handling, and rapid light-induced crosslinking.</w:t>
      </w:r>
      <w:r w:rsidR="001924E3" w:rsidRPr="009A1C08">
        <w:rPr>
          <w:rFonts w:ascii="Times New Roman" w:hAnsi="Times New Roman" w:cs="Times New Roman"/>
          <w:sz w:val="24"/>
          <w:szCs w:val="24"/>
          <w:lang w:val="en-US"/>
        </w:rPr>
        <w:t xml:space="preserve"> The green sustainable biotechnological production process of our renewable protein-based adhesives enables a feasible access to larger protein quantities at relatively low cost.</w:t>
      </w:r>
    </w:p>
    <w:p w14:paraId="06D8E1F8" w14:textId="0E7B6626" w:rsidR="00EE78FE" w:rsidRPr="009A1C08" w:rsidDel="00EE78FE" w:rsidRDefault="00EE78FE" w:rsidP="009A1C08">
      <w:pPr>
        <w:spacing w:line="480" w:lineRule="auto"/>
        <w:jc w:val="both"/>
        <w:rPr>
          <w:del w:id="2378" w:author="anna.resch88@gmail.com" w:date="2022-01-05T13:46:00Z"/>
          <w:rFonts w:ascii="Times New Roman" w:hAnsi="Times New Roman" w:cs="Times New Roman"/>
          <w:sz w:val="24"/>
          <w:szCs w:val="24"/>
          <w:lang w:val="en-US"/>
        </w:rPr>
      </w:pPr>
    </w:p>
    <w:p w14:paraId="72077A2D" w14:textId="18C085E3" w:rsidR="00E83453" w:rsidRPr="009A1C08" w:rsidDel="003257AF" w:rsidRDefault="00E83453" w:rsidP="009A1C08">
      <w:pPr>
        <w:spacing w:line="480" w:lineRule="auto"/>
        <w:jc w:val="both"/>
        <w:rPr>
          <w:del w:id="2379" w:author="anna.resch88@gmail.com" w:date="2022-01-16T17:32:00Z"/>
          <w:rFonts w:ascii="Times New Roman" w:hAnsi="Times New Roman" w:cs="Times New Roman"/>
          <w:color w:val="000000" w:themeColor="text1"/>
          <w:sz w:val="24"/>
          <w:szCs w:val="24"/>
          <w:lang w:val="en-US"/>
        </w:rPr>
      </w:pPr>
      <w:del w:id="2380" w:author="anna.resch88@gmail.com" w:date="2022-01-16T17:32:00Z">
        <w:r w:rsidRPr="009A1C08" w:rsidDel="003257AF">
          <w:rPr>
            <w:rFonts w:ascii="Times New Roman" w:hAnsi="Times New Roman" w:cs="Times New Roman"/>
            <w:sz w:val="24"/>
            <w:szCs w:val="24"/>
            <w:lang w:val="en-US"/>
          </w:rPr>
          <w:delText>With an estimated number of 4.9 million people with bilateral corneal blindness worldwide, (and an assumed prevalence of up to 23 million persons affected by unilateral corneal blindness), new, uncomplicated and reliable approaches are</w:delText>
        </w:r>
        <w:r w:rsidRPr="009A1C08" w:rsidDel="003257AF">
          <w:rPr>
            <w:rFonts w:ascii="Times New Roman" w:hAnsi="Times New Roman" w:cs="Times New Roman"/>
            <w:color w:val="000000" w:themeColor="text1"/>
            <w:sz w:val="24"/>
            <w:szCs w:val="24"/>
            <w:lang w:val="en-US"/>
          </w:rPr>
          <w:delText xml:space="preserve"> urgently needed for the treatment of corneal defects.</w:delText>
        </w:r>
        <w:r w:rsidR="00697024" w:rsidDel="003257AF">
          <w:rPr>
            <w:rFonts w:ascii="Times New Roman" w:hAnsi="Times New Roman" w:cs="Times New Roman"/>
            <w:color w:val="000000" w:themeColor="text1"/>
            <w:sz w:val="24"/>
            <w:szCs w:val="24"/>
            <w:lang w:val="en-US"/>
          </w:rPr>
          <w:fldChar w:fldCharType="begin"/>
        </w:r>
        <w:r w:rsidR="00697024" w:rsidDel="003257AF">
          <w:rPr>
            <w:rFonts w:ascii="Times New Roman" w:hAnsi="Times New Roman" w:cs="Times New Roman"/>
            <w:color w:val="000000" w:themeColor="text1"/>
            <w:sz w:val="24"/>
            <w:szCs w:val="24"/>
            <w:lang w:val="en-US"/>
          </w:rPr>
          <w:delInstrText xml:space="preserve"> ADDIN EN.CITE &lt;EndNote&gt;&lt;Cite&gt;&lt;Author&gt;Oliva&lt;/Author&gt;&lt;Year&gt;2012&lt;/Year&gt;&lt;RecNum&gt;36&lt;/RecNum&gt;&lt;DisplayText&gt;&lt;style face="superscript"&gt;[35]&lt;/style&gt;&lt;/DisplayText&gt;&lt;record&gt;&lt;rec-number&gt;36&lt;/rec-number&gt;&lt;foreign-keys&gt;&lt;key app="EN" db-id="zvspev52q5sttqetatnpexxo02zdpswpztzw" timestamp="1602401589"&gt;36&lt;/key&gt;&lt;/foreign-keys&gt;&lt;ref-type name="Journal Article"&gt;17&lt;/ref-type&gt;&lt;contributors&gt;&lt;authors&gt;&lt;author&gt;Oliva, Matthew S.&lt;/author&gt;&lt;author&gt;Schottman, Tim&lt;/author&gt;&lt;author&gt;Gulati, Manoj&lt;/author&gt;&lt;/authors&gt;&lt;/contributors&gt;&lt;titles&gt;&lt;title&gt;Turning the tide of corneal blindness&lt;/title&gt;&lt;secondary-title&gt;Indian Journal of Ophthalmology&lt;/secondary-title&gt;&lt;/titles&gt;&lt;periodical&gt;&lt;full-title&gt;Indian Journal of Ophthalmology&lt;/full-title&gt;&lt;/periodical&gt;&lt;pages&gt;423-427&lt;/pages&gt;&lt;volume&gt;60&lt;/volume&gt;&lt;number&gt;5&lt;/number&gt;&lt;keywords&gt;&lt;keyword&gt;Avoidable blindness&lt;/keyword&gt;&lt;keyword&gt;cataract surgical rate&lt;/keyword&gt;&lt;keyword&gt;corneal blindness&lt;/keyword&gt;&lt;keyword&gt;eye care services&lt;/keyword&gt;&lt;/keywords&gt;&lt;dates&gt;&lt;year&gt;2012&lt;/year&gt;&lt;/dates&gt;&lt;urls&gt;&lt;pdf-urls&gt;&lt;url&gt;file:///C:/Users/annar/Documents/Backup ZBSA Aug 2019/03_Literaturverzeichnis V.2/10_Cornea defects/Oliva IndianJOphthalmol605423-3312692_091206.pdf&lt;/url&gt;&lt;/pdf-urls&gt;&lt;/urls&gt;&lt;electronic-resource-num&gt;10.4103/0301-4738.100540&lt;/electronic-resource-num&gt;&lt;/record&gt;&lt;/Cite&gt;&lt;/EndNote&gt;</w:delInstrText>
        </w:r>
        <w:r w:rsidR="00697024" w:rsidDel="003257AF">
          <w:rPr>
            <w:rFonts w:ascii="Times New Roman" w:hAnsi="Times New Roman" w:cs="Times New Roman"/>
            <w:color w:val="000000" w:themeColor="text1"/>
            <w:sz w:val="24"/>
            <w:szCs w:val="24"/>
            <w:lang w:val="en-US"/>
          </w:rPr>
          <w:fldChar w:fldCharType="separate"/>
        </w:r>
        <w:r w:rsidR="00697024" w:rsidRPr="00697024" w:rsidDel="003257AF">
          <w:rPr>
            <w:rFonts w:ascii="Times New Roman" w:hAnsi="Times New Roman" w:cs="Times New Roman"/>
            <w:noProof/>
            <w:color w:val="000000" w:themeColor="text1"/>
            <w:sz w:val="24"/>
            <w:szCs w:val="24"/>
            <w:vertAlign w:val="superscript"/>
            <w:lang w:val="en-US"/>
          </w:rPr>
          <w:delText>[35]</w:delText>
        </w:r>
        <w:r w:rsidR="00697024" w:rsidDel="003257AF">
          <w:rPr>
            <w:rFonts w:ascii="Times New Roman" w:hAnsi="Times New Roman" w:cs="Times New Roman"/>
            <w:color w:val="000000" w:themeColor="text1"/>
            <w:sz w:val="24"/>
            <w:szCs w:val="24"/>
            <w:lang w:val="en-US"/>
          </w:rPr>
          <w:fldChar w:fldCharType="end"/>
        </w:r>
        <w:r w:rsidRPr="009A1C08" w:rsidDel="003257AF">
          <w:rPr>
            <w:rFonts w:ascii="Times New Roman" w:hAnsi="Times New Roman" w:cs="Times New Roman"/>
            <w:color w:val="000000" w:themeColor="text1"/>
            <w:sz w:val="24"/>
            <w:szCs w:val="24"/>
            <w:lang w:val="en-US"/>
          </w:rPr>
          <w:delText xml:space="preserve"> With riboflavin being non-toxic, well-known and approved for the treatment of progressive keratoconus</w:delText>
        </w:r>
        <w:r w:rsidR="00697024" w:rsidDel="003257AF">
          <w:rPr>
            <w:rFonts w:ascii="Times New Roman" w:hAnsi="Times New Roman" w:cs="Times New Roman"/>
            <w:color w:val="000000" w:themeColor="text1"/>
            <w:sz w:val="24"/>
            <w:szCs w:val="24"/>
            <w:lang w:val="en-US"/>
          </w:rPr>
          <w:fldChar w:fldCharType="begin"/>
        </w:r>
        <w:r w:rsidR="00697024" w:rsidDel="003257AF">
          <w:rPr>
            <w:rFonts w:ascii="Times New Roman" w:hAnsi="Times New Roman" w:cs="Times New Roman"/>
            <w:color w:val="000000" w:themeColor="text1"/>
            <w:sz w:val="24"/>
            <w:szCs w:val="24"/>
            <w:lang w:val="en-US"/>
          </w:rPr>
          <w:delInstrText xml:space="preserve"> ADDIN EN.CITE &lt;EndNote&gt;&lt;Cite&gt;&lt;Author&gt;Belin&lt;/Author&gt;&lt;Year&gt;2018&lt;/Year&gt;&lt;RecNum&gt;8&lt;/RecNum&gt;&lt;DisplayText&gt;&lt;style face="superscript"&gt;[34a]&lt;/style&gt;&lt;/DisplayText&gt;&lt;record&gt;&lt;rec-number&gt;8&lt;/rec-number&gt;&lt;foreign-keys&gt;&lt;key app="EN" db-id="zvspev52q5sttqetatnpexxo02zdpswpztzw" timestamp="1602401589"&gt;8&lt;/key&gt;&lt;/foreign-keys&gt;&lt;ref-type name="Journal Article"&gt;17&lt;/ref-type&gt;&lt;contributors&gt;&lt;authors&gt;&lt;author&gt;Belin, Michael W.&lt;/author&gt;&lt;author&gt;Lim, Li&lt;/author&gt;&lt;author&gt;Rajpal, Rajesh K.&lt;/author&gt;&lt;author&gt;Hafezi, Farhad&lt;/author&gt;&lt;author&gt;Gomes, Jose A. P.&lt;/author&gt;&lt;author&gt;Cochener, Beatrice&lt;/author&gt;&lt;/authors&gt;&lt;/contributors&gt;&lt;titles&gt;&lt;title&gt;Corneal cross-linking: Current USA status report from the cornea society&lt;/title&gt;&lt;secondary-title&gt;Cornea&lt;/secondary-title&gt;&lt;/titles&gt;&lt;periodical&gt;&lt;full-title&gt;Cornea&lt;/full-title&gt;&lt;/periodical&gt;&lt;pages&gt;1218-1225&lt;/pages&gt;&lt;volume&gt;37&lt;/volume&gt;&lt;number&gt;10&lt;/number&gt;&lt;keywords&gt;&lt;keyword&gt;Corneal cross-linking&lt;/keyword&gt;&lt;keyword&gt;Keratoconus&lt;/keyword&gt;&lt;keyword&gt;Postrefractive ectasia&lt;/keyword&gt;&lt;keyword&gt;Riboflavin&lt;/keyword&gt;&lt;/keywords&gt;&lt;dates&gt;&lt;year&gt;2018&lt;/year&gt;&lt;/dates&gt;&lt;urls&gt;&lt;pdf-urls&gt;&lt;url&gt;file:///C:/Users/annar/Documents/Backup ZBSA Aug 2019/03_Literaturverzeichnis V.2/10_Cornea defects/Corneal_Cross_Linking__Current_USA_Status__Report.2.pdf&lt;/url&gt;&lt;/pdf-urls&gt;&lt;/urls&gt;&lt;electronic-resource-num&gt;10.1097/ICO.0000000000001707&lt;/electronic-resource-num&gt;&lt;/record&gt;&lt;/Cite&gt;&lt;/EndNote&gt;</w:delInstrText>
        </w:r>
        <w:r w:rsidR="00697024" w:rsidDel="003257AF">
          <w:rPr>
            <w:rFonts w:ascii="Times New Roman" w:hAnsi="Times New Roman" w:cs="Times New Roman"/>
            <w:color w:val="000000" w:themeColor="text1"/>
            <w:sz w:val="24"/>
            <w:szCs w:val="24"/>
            <w:lang w:val="en-US"/>
          </w:rPr>
          <w:fldChar w:fldCharType="separate"/>
        </w:r>
        <w:r w:rsidR="00697024" w:rsidRPr="00697024" w:rsidDel="003257AF">
          <w:rPr>
            <w:rFonts w:ascii="Times New Roman" w:hAnsi="Times New Roman" w:cs="Times New Roman"/>
            <w:noProof/>
            <w:color w:val="000000" w:themeColor="text1"/>
            <w:sz w:val="24"/>
            <w:szCs w:val="24"/>
            <w:vertAlign w:val="superscript"/>
            <w:lang w:val="en-US"/>
          </w:rPr>
          <w:delText>[34a]</w:delText>
        </w:r>
        <w:r w:rsidR="00697024" w:rsidDel="003257AF">
          <w:rPr>
            <w:rFonts w:ascii="Times New Roman" w:hAnsi="Times New Roman" w:cs="Times New Roman"/>
            <w:color w:val="000000" w:themeColor="text1"/>
            <w:sz w:val="24"/>
            <w:szCs w:val="24"/>
            <w:lang w:val="en-US"/>
          </w:rPr>
          <w:fldChar w:fldCharType="end"/>
        </w:r>
        <w:r w:rsidRPr="009A1C08" w:rsidDel="003257AF">
          <w:rPr>
            <w:rFonts w:ascii="Times New Roman" w:hAnsi="Times New Roman" w:cs="Times New Roman"/>
            <w:color w:val="000000" w:themeColor="text1"/>
            <w:sz w:val="24"/>
            <w:szCs w:val="24"/>
            <w:lang w:val="en-US"/>
          </w:rPr>
          <w:delText xml:space="preserve">, our riboflavin-based crosslinking system may lay the foundation for further research in this field. </w:delText>
        </w:r>
        <w:r w:rsidR="00515600" w:rsidRPr="009A1C08" w:rsidDel="003257AF">
          <w:rPr>
            <w:rFonts w:ascii="Times New Roman" w:hAnsi="Times New Roman" w:cs="Times New Roman"/>
            <w:color w:val="000000" w:themeColor="text1"/>
            <w:sz w:val="24"/>
            <w:szCs w:val="24"/>
            <w:lang w:val="en-US"/>
          </w:rPr>
          <w:delText xml:space="preserve">Our </w:delText>
        </w:r>
        <w:r w:rsidRPr="009A1C08" w:rsidDel="003257AF">
          <w:rPr>
            <w:rFonts w:ascii="Times New Roman" w:hAnsi="Times New Roman" w:cs="Times New Roman"/>
            <w:color w:val="000000" w:themeColor="text1"/>
            <w:sz w:val="24"/>
            <w:szCs w:val="24"/>
            <w:lang w:val="en-US"/>
          </w:rPr>
          <w:delText xml:space="preserve">results suggest good biocompatibility and support of endogenous tissue regeneration with regard to epithelial cells of the cornea. Beyond that, preliminary experiments with </w:delText>
        </w:r>
        <w:r w:rsidR="00DA38B2" w:rsidRPr="009A1C08" w:rsidDel="003257AF">
          <w:rPr>
            <w:rFonts w:ascii="Times New Roman" w:hAnsi="Times New Roman" w:cs="Times New Roman"/>
            <w:color w:val="000000" w:themeColor="text1"/>
            <w:sz w:val="24"/>
            <w:szCs w:val="24"/>
            <w:lang w:val="en-US"/>
          </w:rPr>
          <w:delText>BioUltraBond</w:delText>
        </w:r>
        <w:r w:rsidRPr="009A1C08" w:rsidDel="003257AF">
          <w:rPr>
            <w:rFonts w:ascii="Times New Roman" w:hAnsi="Times New Roman" w:cs="Times New Roman"/>
            <w:color w:val="000000" w:themeColor="text1"/>
            <w:sz w:val="24"/>
            <w:szCs w:val="24"/>
            <w:lang w:val="en-US"/>
          </w:rPr>
          <w:delText xml:space="preserve"> glues being applied to muscle (heart), vascular tissues (aorta), mucosa (stomac</w:delText>
        </w:r>
        <w:r w:rsidR="00AA39E0" w:rsidRPr="009A1C08" w:rsidDel="003257AF">
          <w:rPr>
            <w:rFonts w:ascii="Times New Roman" w:hAnsi="Times New Roman" w:cs="Times New Roman"/>
            <w:color w:val="000000" w:themeColor="text1"/>
            <w:sz w:val="24"/>
            <w:szCs w:val="24"/>
            <w:lang w:val="en-US"/>
          </w:rPr>
          <w:delText>h</w:delText>
        </w:r>
        <w:r w:rsidRPr="009A1C08" w:rsidDel="003257AF">
          <w:rPr>
            <w:rFonts w:ascii="Times New Roman" w:hAnsi="Times New Roman" w:cs="Times New Roman"/>
            <w:color w:val="000000" w:themeColor="text1"/>
            <w:sz w:val="24"/>
            <w:szCs w:val="24"/>
            <w:lang w:val="en-US"/>
          </w:rPr>
          <w:delText xml:space="preserve">), </w:delText>
        </w:r>
        <w:r w:rsidR="00014313" w:rsidRPr="009A1C08" w:rsidDel="003257AF">
          <w:rPr>
            <w:rFonts w:ascii="Times New Roman" w:hAnsi="Times New Roman" w:cs="Times New Roman"/>
            <w:color w:val="000000" w:themeColor="text1"/>
            <w:sz w:val="24"/>
            <w:szCs w:val="24"/>
            <w:lang w:val="en-US"/>
          </w:rPr>
          <w:delText xml:space="preserve">parenchymatous </w:delText>
        </w:r>
        <w:r w:rsidRPr="009A1C08" w:rsidDel="003257AF">
          <w:rPr>
            <w:rFonts w:ascii="Times New Roman" w:hAnsi="Times New Roman" w:cs="Times New Roman"/>
            <w:color w:val="000000" w:themeColor="text1"/>
            <w:sz w:val="24"/>
            <w:szCs w:val="24"/>
            <w:lang w:val="en-US"/>
          </w:rPr>
          <w:delText>organs (kidney) and cartilage (articular) al</w:delText>
        </w:r>
        <w:r w:rsidR="00931C63" w:rsidRPr="009A1C08" w:rsidDel="003257AF">
          <w:rPr>
            <w:rFonts w:ascii="Times New Roman" w:hAnsi="Times New Roman" w:cs="Times New Roman"/>
            <w:color w:val="000000" w:themeColor="text1"/>
            <w:sz w:val="24"/>
            <w:szCs w:val="24"/>
            <w:lang w:val="en-US"/>
          </w:rPr>
          <w:delText>ready</w:delText>
        </w:r>
        <w:r w:rsidRPr="009A1C08" w:rsidDel="003257AF">
          <w:rPr>
            <w:rFonts w:ascii="Times New Roman" w:hAnsi="Times New Roman" w:cs="Times New Roman"/>
            <w:color w:val="000000" w:themeColor="text1"/>
            <w:sz w:val="24"/>
            <w:szCs w:val="24"/>
            <w:lang w:val="en-US"/>
          </w:rPr>
          <w:delText xml:space="preserve"> showed promising results</w:delText>
        </w:r>
      </w:del>
      <w:ins w:id="2381" w:author="Stefan Schiller" w:date="2021-09-20T14:59:00Z">
        <w:del w:id="2382" w:author="anna.resch88@gmail.com" w:date="2022-01-16T17:32:00Z">
          <w:r w:rsidR="007819B5" w:rsidDel="003257AF">
            <w:rPr>
              <w:rFonts w:ascii="Times New Roman" w:hAnsi="Times New Roman" w:cs="Times New Roman"/>
              <w:color w:val="000000" w:themeColor="text1"/>
              <w:sz w:val="24"/>
              <w:szCs w:val="24"/>
              <w:lang w:val="en-US"/>
            </w:rPr>
            <w:delText xml:space="preserve"> for work in progress</w:delText>
          </w:r>
        </w:del>
      </w:ins>
      <w:del w:id="2383" w:author="anna.resch88@gmail.com" w:date="2022-01-16T17:32:00Z">
        <w:r w:rsidRPr="009A1C08" w:rsidDel="003257AF">
          <w:rPr>
            <w:rFonts w:ascii="Times New Roman" w:hAnsi="Times New Roman" w:cs="Times New Roman"/>
            <w:color w:val="000000" w:themeColor="text1"/>
            <w:sz w:val="24"/>
            <w:szCs w:val="24"/>
            <w:lang w:val="en-US"/>
          </w:rPr>
          <w:delText xml:space="preserve">. </w:delText>
        </w:r>
      </w:del>
    </w:p>
    <w:p w14:paraId="0AAF5CD7" w14:textId="5BBAA0A8" w:rsidR="003E37E9" w:rsidRPr="00DD54B6" w:rsidRDefault="00CF3AAB" w:rsidP="003E37E9">
      <w:pPr>
        <w:pStyle w:val="berschrift1"/>
        <w:spacing w:line="360" w:lineRule="auto"/>
        <w:jc w:val="both"/>
        <w:rPr>
          <w:rFonts w:ascii="Times New Roman" w:hAnsi="Times New Roman" w:cs="Times New Roman"/>
          <w:lang w:val="en-US"/>
        </w:rPr>
      </w:pPr>
      <w:commentRangeStart w:id="2384"/>
      <w:r>
        <w:rPr>
          <w:rFonts w:ascii="Times New Roman" w:hAnsi="Times New Roman" w:cs="Times New Roman"/>
          <w:lang w:val="en-US"/>
        </w:rPr>
        <w:t>Experimental Section/</w:t>
      </w:r>
      <w:r w:rsidR="003E37E9" w:rsidRPr="00DD54B6">
        <w:rPr>
          <w:rFonts w:ascii="Times New Roman" w:hAnsi="Times New Roman" w:cs="Times New Roman"/>
          <w:lang w:val="en-US"/>
        </w:rPr>
        <w:t>Methods</w:t>
      </w:r>
      <w:commentRangeEnd w:id="2384"/>
      <w:r w:rsidR="008F1024">
        <w:rPr>
          <w:rStyle w:val="Kommentarzeichen"/>
          <w:rFonts w:asciiTheme="minorHAnsi" w:eastAsiaTheme="minorHAnsi" w:hAnsiTheme="minorHAnsi" w:cstheme="minorBidi"/>
          <w:color w:val="auto"/>
        </w:rPr>
        <w:commentReference w:id="2384"/>
      </w:r>
    </w:p>
    <w:p w14:paraId="04895676" w14:textId="4B3E80AA" w:rsidR="003E37E9" w:rsidRPr="009A1C08" w:rsidRDefault="00195950" w:rsidP="009A1C08">
      <w:pPr>
        <w:spacing w:line="480" w:lineRule="auto"/>
        <w:jc w:val="both"/>
        <w:rPr>
          <w:rFonts w:ascii="Times New Roman" w:hAnsi="Times New Roman" w:cs="Times New Roman"/>
          <w:bCs/>
          <w:sz w:val="24"/>
          <w:szCs w:val="24"/>
          <w:lang w:val="en-US"/>
        </w:rPr>
      </w:pPr>
      <w:r>
        <w:rPr>
          <w:rFonts w:ascii="Times New Roman" w:hAnsi="Times New Roman" w:cs="Times New Roman"/>
          <w:sz w:val="24"/>
          <w:szCs w:val="24"/>
          <w:lang w:val="en-US"/>
        </w:rPr>
        <w:t xml:space="preserve">For experimental details, please refer to the Supplementary Information (SI). </w:t>
      </w:r>
      <w:r w:rsidR="003E37E9" w:rsidRPr="009A1C08">
        <w:rPr>
          <w:rFonts w:ascii="Times New Roman" w:hAnsi="Times New Roman" w:cs="Times New Roman"/>
          <w:sz w:val="24"/>
          <w:szCs w:val="24"/>
          <w:lang w:val="en-US"/>
        </w:rPr>
        <w:t>The DNA sequence encoding (ULD) was codon-optimized for bacterial expression and modular implementation into the One-Vector-Toolbox-Platform (OVTP)</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&lt;EndNote&gt;&lt;Cite&gt;&lt;Author&gt;Huber&lt;/Author&gt;&lt;Year&gt;2014&lt;/Year&gt;&lt;RecNum&gt;60&lt;/RecNum&gt;&lt;DisplayText&gt;&lt;style face="superscript"&gt;[18]&lt;/style&gt;&lt;/DisplayText&gt;&lt;record&gt;&lt;rec-number&gt;60&lt;/rec-number&gt;&lt;foreign-keys&gt;&lt;key app="EN" db-id="zvspev52q5sttqetatnpexxo02zdpswpztzw" timestamp="1602401589"&gt;60&lt;/key&gt;&lt;/foreign-keys&gt;&lt;ref-type name="Journal Article"&gt;17&lt;/ref-type&gt;&lt;contributors&gt;&lt;authors&gt;&lt;author&gt;Huber, Matthias C.&lt;/author&gt;&lt;author&gt;Schreiber, Andreas&lt;/author&gt;&lt;author&gt;Wild, Wiltrud&lt;/author&gt;&lt;author&gt;Benz, Karin&lt;/author&gt;&lt;author&gt;Schiller, Stefan M.&lt;/author&gt;&lt;/authors&gt;&lt;/contributors&gt;&lt;titles&gt;&lt;title&gt;Introducing a combinatorial DNA-toolbox platform constituting defined protein-based biohybrid-materials&lt;/title&gt;&lt;secondary-title&gt;Biomaterials&lt;/secondary-title&gt;&lt;/titles&gt;&lt;periodical&gt;&lt;full-title&gt;Biomaterials&lt;/full-title&gt;&lt;/periodical&gt;&lt;pages&gt;8767-8779&lt;/pages&gt;&lt;volume&gt;35&lt;/volume&gt;&lt;number&gt;31&lt;/number&gt;&lt;keywords&gt;&lt;keyword&gt;Biohybrid-materials&lt;/keyword&gt;&lt;keyword&gt;ECM (extracellular matrix)&lt;/keyword&gt;&lt;keyword&gt;Elastin-like-protein&lt;/keyword&gt;&lt;keyword&gt;Genetic engineering&lt;/keyword&gt;&lt;keyword&gt;Molecular tecton-libraries&lt;/keyword&gt;&lt;keyword&gt;Self-assembly&lt;/keyword&gt;&lt;/keywords&gt;&lt;dates&gt;&lt;year&gt;2014&lt;/year&gt;&lt;/dates&gt;&lt;publisher&gt;Elsevier Ltd&lt;/publisher&gt;&lt;isbn&gt;0142-9612&lt;/isbn&gt;&lt;urls&gt;&lt;related-urls&gt;&lt;url&gt;http://dx.doi.org/10.1016/j.biomaterials.2014.06.048&lt;/url&gt;&lt;/related-urls&gt;&lt;pdf-urls&gt;&lt;url&gt;file:///C:/Users/annar/Documents/Backup ZBSA Aug 2019/03_Literaturverzeichnis V.2/03_Methoden/02_OVTP/Huber Biomaterials 2014.pdf&lt;/url&gt;&lt;/pdf-urls&gt;&lt;/urls&gt;&lt;electronic-resource-num&gt;10.1016/j.biomaterials.2014.06.048&lt;/electronic-resource-num&gt;&lt;/record&gt;&lt;/Cite&gt;&lt;/EndNote&gt;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[18]</w:t>
      </w:r>
      <w:r w:rsidR="00697024">
        <w:rPr>
          <w:rFonts w:ascii="Times New Roman" w:hAnsi="Times New Roman" w:cs="Times New Roman"/>
          <w:sz w:val="24"/>
          <w:szCs w:val="24"/>
          <w:lang w:val="en-US"/>
        </w:rPr>
        <w:fldChar w:fldCharType="end"/>
      </w:r>
      <w:r w:rsidR="00862294">
        <w:rPr>
          <w:rFonts w:ascii="Times New Roman" w:hAnsi="Times New Roman" w:cs="Times New Roman"/>
          <w:sz w:val="24"/>
          <w:szCs w:val="24"/>
          <w:lang w:val="en-US"/>
        </w:rPr>
        <w:t>.</w:t>
      </w:r>
      <w:r w:rsidR="00F33D12" w:rsidRPr="00F33D12" w:rsidDel="00F33D12">
        <w:rPr>
          <w:rFonts w:ascii="Times New Roman" w:hAnsi="Times New Roman" w:cs="Times New Roman"/>
          <w:sz w:val="24"/>
          <w:szCs w:val="24"/>
          <w:lang w:val="en-US"/>
        </w:rPr>
        <w:t xml:space="preserve"> </w:t>
      </w:r>
      <w:r w:rsidR="003E37E9" w:rsidRPr="009A1C08">
        <w:rPr>
          <w:rFonts w:ascii="Times New Roman" w:hAnsi="Times New Roman" w:cs="Times New Roman"/>
          <w:sz w:val="24"/>
          <w:szCs w:val="24"/>
          <w:lang w:val="en-US"/>
        </w:rPr>
        <w:t xml:space="preserve">We generated a library of triblock-copolymers consisting of N- and C-terminal ULD, separated by an ELP </w:t>
      </w:r>
      <w:r w:rsidR="00862294">
        <w:rPr>
          <w:rFonts w:ascii="Times New Roman" w:hAnsi="Times New Roman" w:cs="Times New Roman"/>
          <w:sz w:val="24"/>
          <w:szCs w:val="24"/>
          <w:lang w:val="en-US"/>
        </w:rPr>
        <w:t>linker</w:t>
      </w:r>
      <w:r w:rsidR="003E37E9" w:rsidRPr="009A1C08">
        <w:rPr>
          <w:rFonts w:ascii="Times New Roman" w:hAnsi="Times New Roman" w:cs="Times New Roman"/>
          <w:sz w:val="24"/>
          <w:szCs w:val="24"/>
          <w:lang w:val="en-US"/>
        </w:rPr>
        <w:t xml:space="preserve"> domain consisting of multiples of ELP pentapeptide motifs (e.g. (VPG</w:t>
      </w:r>
      <w:r w:rsidR="003E37E9" w:rsidRPr="009A1C08">
        <w:rPr>
          <w:rFonts w:ascii="Times New Roman" w:hAnsi="Times New Roman" w:cs="Times New Roman"/>
          <w:b/>
          <w:bCs/>
          <w:sz w:val="24"/>
          <w:szCs w:val="24"/>
          <w:lang w:val="en-US"/>
        </w:rPr>
        <w:t>X</w:t>
      </w:r>
      <w:r w:rsidR="003E37E9" w:rsidRPr="009A1C08">
        <w:rPr>
          <w:rFonts w:ascii="Times New Roman" w:hAnsi="Times New Roman" w:cs="Times New Roman"/>
          <w:sz w:val="24"/>
          <w:szCs w:val="24"/>
          <w:lang w:val="en-US"/>
        </w:rPr>
        <w:t>G)</w:t>
      </w:r>
      <w:r w:rsidR="003E37E9" w:rsidRPr="009A1C08">
        <w:rPr>
          <w:rFonts w:ascii="Times New Roman" w:hAnsi="Times New Roman" w:cs="Times New Roman"/>
          <w:sz w:val="24"/>
          <w:szCs w:val="24"/>
          <w:vertAlign w:val="subscript"/>
          <w:lang w:val="en-US"/>
        </w:rPr>
        <w:t>n</w:t>
      </w:r>
      <w:r w:rsidR="003E37E9" w:rsidRPr="009A1C08">
        <w:rPr>
          <w:rFonts w:ascii="Times New Roman" w:hAnsi="Times New Roman" w:cs="Times New Roman"/>
          <w:sz w:val="24"/>
          <w:szCs w:val="24"/>
          <w:lang w:val="en-US"/>
        </w:rPr>
        <w:t xml:space="preserve">, abbreviated as </w:t>
      </w:r>
      <w:proofErr w:type="spellStart"/>
      <w:r w:rsidR="003E37E9" w:rsidRPr="009A1C08">
        <w:rPr>
          <w:rFonts w:ascii="Times New Roman" w:hAnsi="Times New Roman" w:cs="Times New Roman"/>
          <w:b/>
          <w:bCs/>
          <w:sz w:val="24"/>
          <w:szCs w:val="24"/>
          <w:lang w:val="en-US"/>
        </w:rPr>
        <w:t>X</w:t>
      </w:r>
      <w:r w:rsidR="003E37E9" w:rsidRPr="009A1C08">
        <w:rPr>
          <w:rFonts w:ascii="Times New Roman" w:hAnsi="Times New Roman" w:cs="Times New Roman"/>
          <w:sz w:val="24"/>
          <w:szCs w:val="24"/>
          <w:lang w:val="en-US"/>
        </w:rPr>
        <w:t>n</w:t>
      </w:r>
      <w:proofErr w:type="spellEnd"/>
      <w:r w:rsidR="003E37E9" w:rsidRPr="009A1C08">
        <w:rPr>
          <w:rFonts w:ascii="Times New Roman" w:hAnsi="Times New Roman" w:cs="Times New Roman"/>
          <w:sz w:val="24"/>
          <w:szCs w:val="24"/>
          <w:lang w:val="en-US"/>
        </w:rPr>
        <w:t>) with a defined characteristic fourth amino acid (aa) (</w:t>
      </w:r>
      <w:r w:rsidR="003E37E9" w:rsidRPr="009A1C08">
        <w:rPr>
          <w:rFonts w:ascii="Times New Roman" w:hAnsi="Times New Roman" w:cs="Times New Roman"/>
          <w:b/>
          <w:bCs/>
          <w:sz w:val="24"/>
          <w:szCs w:val="24"/>
          <w:lang w:val="en-US"/>
        </w:rPr>
        <w:t>X</w:t>
      </w:r>
      <w:r w:rsidR="003E37E9" w:rsidRPr="009A1C08">
        <w:rPr>
          <w:rFonts w:ascii="Times New Roman" w:hAnsi="Times New Roman" w:cs="Times New Roman"/>
          <w:sz w:val="24"/>
          <w:szCs w:val="24"/>
          <w:lang w:val="en-US"/>
        </w:rPr>
        <w:t xml:space="preserve">). The modular cloning approach is </w:t>
      </w:r>
      <w:r w:rsidR="003E37E9" w:rsidRPr="009A1C08">
        <w:rPr>
          <w:rFonts w:ascii="Times New Roman" w:hAnsi="Times New Roman" w:cs="Times New Roman"/>
          <w:sz w:val="24"/>
          <w:szCs w:val="24"/>
          <w:lang w:val="en-US"/>
        </w:rPr>
        <w:lastRenderedPageBreak/>
        <w:t>describe</w:t>
      </w:r>
      <w:r w:rsidR="00134EA2" w:rsidRPr="009A1C08">
        <w:rPr>
          <w:rFonts w:ascii="Times New Roman" w:hAnsi="Times New Roman" w:cs="Times New Roman"/>
          <w:sz w:val="24"/>
          <w:szCs w:val="24"/>
          <w:lang w:val="en-US"/>
        </w:rPr>
        <w:t xml:space="preserve">d in detail in the </w:t>
      </w:r>
      <w:del w:id="2385" w:author="Bizan N. Balzer" w:date="2021-10-07T16:24:00Z">
        <w:r w:rsidR="00134EA2" w:rsidRPr="00AB552A" w:rsidDel="00AB552A">
          <w:rPr>
            <w:rFonts w:ascii="Times New Roman" w:hAnsi="Times New Roman" w:cs="Times New Roman"/>
            <w:sz w:val="24"/>
            <w:szCs w:val="24"/>
            <w:highlight w:val="cyan"/>
            <w:lang w:val="en-US"/>
            <w:rPrChange w:id="2386" w:author="Bizan N. Balzer" w:date="2021-10-07T16:23:00Z">
              <w:rPr>
                <w:rFonts w:ascii="Times New Roman" w:hAnsi="Times New Roman" w:cs="Times New Roman"/>
                <w:sz w:val="24"/>
                <w:szCs w:val="24"/>
                <w:lang w:val="en-US"/>
              </w:rPr>
            </w:rPrChange>
          </w:rPr>
          <w:delText>Supporting Information</w:delText>
        </w:r>
      </w:del>
      <w:ins w:id="2387" w:author="Bizan N. Balzer" w:date="2021-10-07T16:24:00Z">
        <w:r w:rsidR="00AB552A">
          <w:rPr>
            <w:rFonts w:ascii="Times New Roman" w:hAnsi="Times New Roman" w:cs="Times New Roman"/>
            <w:sz w:val="24"/>
            <w:szCs w:val="24"/>
            <w:highlight w:val="cyan"/>
            <w:lang w:val="en-US"/>
          </w:rPr>
          <w:t>SI</w:t>
        </w:r>
      </w:ins>
      <w:r w:rsidR="00134EA2" w:rsidRPr="00AB552A">
        <w:rPr>
          <w:rFonts w:ascii="Times New Roman" w:hAnsi="Times New Roman" w:cs="Times New Roman"/>
          <w:sz w:val="24"/>
          <w:szCs w:val="24"/>
          <w:highlight w:val="cyan"/>
          <w:lang w:val="en-US"/>
          <w:rPrChange w:id="2388" w:author="Bizan N. Balzer" w:date="2021-10-07T16:23:00Z">
            <w:rPr>
              <w:rFonts w:ascii="Times New Roman" w:hAnsi="Times New Roman" w:cs="Times New Roman"/>
              <w:sz w:val="24"/>
              <w:szCs w:val="24"/>
              <w:lang w:val="en-US"/>
            </w:rPr>
          </w:rPrChange>
        </w:rPr>
        <w:t xml:space="preserve"> </w:t>
      </w:r>
      <w:r w:rsidR="003E37E9" w:rsidRPr="00AB552A">
        <w:rPr>
          <w:rFonts w:ascii="Times New Roman" w:hAnsi="Times New Roman" w:cs="Times New Roman"/>
          <w:sz w:val="24"/>
          <w:szCs w:val="24"/>
          <w:highlight w:val="cyan"/>
          <w:lang w:val="en-US"/>
          <w:rPrChange w:id="2389" w:author="Bizan N. Balzer" w:date="2021-10-07T16:23:00Z">
            <w:rPr>
              <w:rFonts w:ascii="Times New Roman" w:hAnsi="Times New Roman" w:cs="Times New Roman"/>
              <w:sz w:val="24"/>
              <w:szCs w:val="24"/>
              <w:lang w:val="en-US"/>
            </w:rPr>
          </w:rPrChange>
        </w:rPr>
        <w:t>section</w:t>
      </w:r>
      <w:ins w:id="2390" w:author="Bizan N. Balzer" w:date="2021-10-07T22:54:00Z">
        <w:r w:rsidR="00D60A6A">
          <w:rPr>
            <w:rFonts w:ascii="Times New Roman" w:hAnsi="Times New Roman" w:cs="Times New Roman"/>
            <w:sz w:val="24"/>
            <w:szCs w:val="24"/>
            <w:lang w:val="en-US"/>
          </w:rPr>
          <w:t xml:space="preserve"> 1</w:t>
        </w:r>
      </w:ins>
      <w:r w:rsidR="003E37E9" w:rsidRPr="009A1C08">
        <w:rPr>
          <w:rFonts w:ascii="Times New Roman" w:hAnsi="Times New Roman" w:cs="Times New Roman"/>
          <w:sz w:val="24"/>
          <w:szCs w:val="24"/>
          <w:lang w:val="en-US"/>
        </w:rPr>
        <w:t xml:space="preserve">. It allows for the fast recombinant generation of an extendable library of triblock-copolymeric fusion proteins with adaptable properties mainly based on the choice of the characteristic ELP spacer domain. </w:t>
      </w:r>
    </w:p>
    <w:p w14:paraId="0030E7FF" w14:textId="1F64D188" w:rsidR="003A7792" w:rsidRPr="009A1C08" w:rsidRDefault="003E37E9" w:rsidP="003A7792">
      <w:pPr>
        <w:spacing w:line="480" w:lineRule="auto"/>
        <w:jc w:val="both"/>
        <w:rPr>
          <w:rFonts w:ascii="Times New Roman" w:hAnsi="Times New Roman" w:cs="Times New Roman"/>
          <w:bCs/>
          <w:sz w:val="24"/>
          <w:szCs w:val="24"/>
          <w:lang w:val="en-US"/>
        </w:rPr>
      </w:pPr>
      <w:r w:rsidRPr="009A1C08">
        <w:rPr>
          <w:rFonts w:ascii="Times New Roman" w:hAnsi="Times New Roman" w:cs="Times New Roman"/>
          <w:sz w:val="24"/>
          <w:szCs w:val="24"/>
          <w:lang w:val="en-US"/>
        </w:rPr>
        <w:t xml:space="preserve">The precise DNA and amino acid (aa) sequences of the in-depth analyzed fusion proteins (bold letters) are shown in </w:t>
      </w:r>
      <w:del w:id="2391" w:author="Bizan N. Balzer" w:date="2021-10-07T16:24:00Z">
        <w:r w:rsidRPr="003A7792" w:rsidDel="00AB552A">
          <w:rPr>
            <w:rFonts w:ascii="Times New Roman" w:hAnsi="Times New Roman" w:cs="Times New Roman"/>
            <w:b/>
            <w:bCs/>
            <w:sz w:val="24"/>
            <w:szCs w:val="24"/>
            <w:highlight w:val="cyan"/>
            <w:lang w:val="en-US"/>
            <w:rPrChange w:id="2392" w:author="Bizan N. Balzer" w:date="2021-10-07T16:24:00Z">
              <w:rPr>
                <w:rFonts w:ascii="Times New Roman" w:hAnsi="Times New Roman" w:cs="Times New Roman"/>
                <w:sz w:val="24"/>
                <w:szCs w:val="24"/>
                <w:lang w:val="en-US"/>
              </w:rPr>
            </w:rPrChange>
          </w:rPr>
          <w:delText xml:space="preserve">Supplementary </w:delText>
        </w:r>
      </w:del>
      <w:ins w:id="2393" w:author="Bizan N. Balzer" w:date="2021-10-07T16:24:00Z">
        <w:r w:rsidR="00AB552A" w:rsidRPr="003A7792">
          <w:rPr>
            <w:rFonts w:ascii="Times New Roman" w:hAnsi="Times New Roman" w:cs="Times New Roman"/>
            <w:b/>
            <w:bCs/>
            <w:sz w:val="24"/>
            <w:szCs w:val="24"/>
            <w:highlight w:val="cyan"/>
            <w:lang w:val="en-US"/>
            <w:rPrChange w:id="2394" w:author="Bizan N. Balzer" w:date="2021-10-07T16:24:00Z">
              <w:rPr>
                <w:rFonts w:ascii="Times New Roman" w:hAnsi="Times New Roman" w:cs="Times New Roman"/>
                <w:sz w:val="24"/>
                <w:szCs w:val="24"/>
                <w:lang w:val="en-US"/>
              </w:rPr>
            </w:rPrChange>
          </w:rPr>
          <w:t xml:space="preserve">SI </w:t>
        </w:r>
      </w:ins>
      <w:r w:rsidRPr="003A7792">
        <w:rPr>
          <w:rFonts w:ascii="Times New Roman" w:hAnsi="Times New Roman" w:cs="Times New Roman"/>
          <w:b/>
          <w:bCs/>
          <w:sz w:val="24"/>
          <w:szCs w:val="24"/>
          <w:highlight w:val="cyan"/>
          <w:lang w:val="en-US"/>
          <w:rPrChange w:id="2395" w:author="Bizan N. Balzer" w:date="2021-10-07T16:24:00Z">
            <w:rPr>
              <w:rFonts w:ascii="Times New Roman" w:hAnsi="Times New Roman" w:cs="Times New Roman"/>
              <w:sz w:val="24"/>
              <w:szCs w:val="24"/>
              <w:lang w:val="en-US"/>
            </w:rPr>
          </w:rPrChange>
        </w:rPr>
        <w:t>section</w:t>
      </w:r>
      <w:r w:rsidR="003A7792" w:rsidRPr="003A7792">
        <w:rPr>
          <w:rFonts w:ascii="Times New Roman" w:hAnsi="Times New Roman" w:cs="Times New Roman"/>
          <w:b/>
          <w:bCs/>
          <w:sz w:val="24"/>
          <w:szCs w:val="24"/>
          <w:lang w:val="en-US"/>
        </w:rPr>
        <w:t xml:space="preserve"> 1</w:t>
      </w:r>
      <w:r w:rsidRPr="009A1C08">
        <w:rPr>
          <w:rFonts w:ascii="Times New Roman" w:hAnsi="Times New Roman" w:cs="Times New Roman"/>
          <w:sz w:val="24"/>
          <w:szCs w:val="24"/>
          <w:lang w:val="en-US"/>
        </w:rPr>
        <w:t xml:space="preserve">. </w:t>
      </w:r>
      <w:r w:rsidR="003A7792">
        <w:rPr>
          <w:rFonts w:ascii="Times New Roman" w:hAnsi="Times New Roman" w:cs="Times New Roman"/>
          <w:sz w:val="24"/>
          <w:szCs w:val="24"/>
          <w:lang w:val="en-US"/>
        </w:rPr>
        <w:t>R</w:t>
      </w:r>
      <w:r w:rsidR="003A7792" w:rsidRPr="009A1C08">
        <w:rPr>
          <w:rFonts w:ascii="Times New Roman" w:hAnsi="Times New Roman" w:cs="Times New Roman"/>
          <w:sz w:val="24"/>
          <w:szCs w:val="24"/>
          <w:lang w:val="en-US"/>
        </w:rPr>
        <w:t>ecombinantly generated fusion proteins serving as candidate protein glues with varying properties</w:t>
      </w:r>
      <w:r w:rsidR="003A7792">
        <w:rPr>
          <w:rFonts w:ascii="Times New Roman" w:hAnsi="Times New Roman" w:cs="Times New Roman"/>
          <w:sz w:val="24"/>
          <w:szCs w:val="24"/>
          <w:lang w:val="en-US"/>
        </w:rPr>
        <w:t xml:space="preserve"> are listed in</w:t>
      </w:r>
      <w:r w:rsidR="003A7792" w:rsidRPr="009A1C08">
        <w:rPr>
          <w:rFonts w:ascii="Times New Roman" w:hAnsi="Times New Roman" w:cs="Times New Roman"/>
          <w:bCs/>
          <w:sz w:val="24"/>
          <w:szCs w:val="24"/>
          <w:lang w:val="en-US"/>
        </w:rPr>
        <w:t xml:space="preserve"> </w:t>
      </w:r>
      <w:r w:rsidR="003A7792" w:rsidRPr="00862294">
        <w:rPr>
          <w:rFonts w:ascii="Times New Roman" w:hAnsi="Times New Roman" w:cs="Times New Roman"/>
          <w:b/>
          <w:sz w:val="24"/>
          <w:szCs w:val="24"/>
          <w:highlight w:val="cyan"/>
          <w:lang w:val="en-US"/>
          <w:rPrChange w:id="2396" w:author="Bizan N. Balzer" w:date="2021-10-07T16:22:00Z">
            <w:rPr>
              <w:rFonts w:ascii="Times New Roman" w:hAnsi="Times New Roman" w:cs="Times New Roman"/>
              <w:bCs/>
              <w:sz w:val="24"/>
              <w:szCs w:val="24"/>
              <w:lang w:val="en-US"/>
            </w:rPr>
          </w:rPrChange>
        </w:rPr>
        <w:t>Figure 2</w:t>
      </w:r>
      <w:r w:rsidR="003A7792" w:rsidRPr="009A1C08">
        <w:rPr>
          <w:rFonts w:ascii="Times New Roman" w:hAnsi="Times New Roman" w:cs="Times New Roman"/>
          <w:bCs/>
          <w:sz w:val="24"/>
          <w:szCs w:val="24"/>
          <w:lang w:val="en-US"/>
        </w:rPr>
        <w:t xml:space="preserve"> and </w:t>
      </w:r>
      <w:r w:rsidR="003A7792" w:rsidRPr="00862294">
        <w:rPr>
          <w:rFonts w:ascii="Times New Roman" w:hAnsi="Times New Roman" w:cs="Times New Roman"/>
          <w:b/>
          <w:bCs/>
          <w:sz w:val="24"/>
          <w:szCs w:val="24"/>
          <w:lang w:val="en-US"/>
        </w:rPr>
        <w:t xml:space="preserve">SI </w:t>
      </w:r>
      <w:r w:rsidR="003A7792" w:rsidRPr="00862294">
        <w:rPr>
          <w:rFonts w:ascii="Times New Roman" w:hAnsi="Times New Roman" w:cs="Times New Roman"/>
          <w:b/>
          <w:bCs/>
          <w:sz w:val="24"/>
          <w:szCs w:val="24"/>
          <w:highlight w:val="cyan"/>
          <w:lang w:val="en-US"/>
          <w:rPrChange w:id="2397" w:author="Bizan N. Balzer" w:date="2021-10-07T16:22:00Z">
            <w:rPr>
              <w:rFonts w:ascii="Times New Roman" w:hAnsi="Times New Roman" w:cs="Times New Roman"/>
              <w:bCs/>
              <w:sz w:val="24"/>
              <w:szCs w:val="24"/>
              <w:lang w:val="en-US"/>
            </w:rPr>
          </w:rPrChange>
        </w:rPr>
        <w:t>Table S-1</w:t>
      </w:r>
      <w:r w:rsidR="003A7792" w:rsidRPr="009A1C08">
        <w:rPr>
          <w:rFonts w:ascii="Times New Roman" w:hAnsi="Times New Roman" w:cs="Times New Roman"/>
          <w:bCs/>
          <w:sz w:val="24"/>
          <w:szCs w:val="24"/>
          <w:lang w:val="en-US"/>
        </w:rPr>
        <w:t>). Based on protein production, yield, designability (length/size and physicochemical properties), solubility and biocompatibility we choose V20</w:t>
      </w:r>
      <w:r w:rsidR="003A7792">
        <w:rPr>
          <w:rFonts w:ascii="Times New Roman" w:hAnsi="Times New Roman" w:cs="Times New Roman"/>
          <w:bCs/>
          <w:sz w:val="24"/>
          <w:szCs w:val="24"/>
          <w:lang w:val="en-US"/>
        </w:rPr>
        <w:t xml:space="preserve"> and </w:t>
      </w:r>
      <w:r w:rsidR="003A7792" w:rsidRPr="009A1C08">
        <w:rPr>
          <w:rFonts w:ascii="Times New Roman" w:hAnsi="Times New Roman" w:cs="Times New Roman"/>
          <w:bCs/>
          <w:sz w:val="24"/>
          <w:szCs w:val="24"/>
          <w:lang w:val="en-US"/>
        </w:rPr>
        <w:t>V40 as preferred linker motives.</w:t>
      </w:r>
    </w:p>
    <w:p w14:paraId="23C6A2BE" w14:textId="60F72F9B" w:rsidR="003E37E9" w:rsidRPr="009A1C08" w:rsidRDefault="003E37E9"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ULD-ELP-ULD proteins were expressed in </w:t>
      </w:r>
      <w:r w:rsidRPr="009A1C08">
        <w:rPr>
          <w:rFonts w:ascii="Times New Roman" w:hAnsi="Times New Roman" w:cs="Times New Roman"/>
          <w:i/>
          <w:sz w:val="24"/>
          <w:szCs w:val="24"/>
          <w:lang w:val="en-US"/>
        </w:rPr>
        <w:t>E. coli</w:t>
      </w:r>
      <w:r w:rsidRPr="009A1C08">
        <w:rPr>
          <w:rFonts w:ascii="Times New Roman" w:hAnsi="Times New Roman" w:cs="Times New Roman"/>
          <w:sz w:val="24"/>
          <w:szCs w:val="24"/>
          <w:lang w:val="en-US"/>
        </w:rPr>
        <w:t xml:space="preserve"> strain BL21(DE3) through isopropyl-β-D-</w:t>
      </w:r>
      <w:proofErr w:type="spellStart"/>
      <w:r w:rsidRPr="009A1C08">
        <w:rPr>
          <w:rFonts w:ascii="Times New Roman" w:hAnsi="Times New Roman" w:cs="Times New Roman"/>
          <w:sz w:val="24"/>
          <w:szCs w:val="24"/>
          <w:lang w:val="en-US"/>
        </w:rPr>
        <w:t>thiogalactoside</w:t>
      </w:r>
      <w:proofErr w:type="spellEnd"/>
      <w:r w:rsidRPr="009A1C08">
        <w:rPr>
          <w:rFonts w:ascii="Times New Roman" w:hAnsi="Times New Roman" w:cs="Times New Roman"/>
          <w:sz w:val="24"/>
          <w:szCs w:val="24"/>
          <w:lang w:val="en-US"/>
        </w:rPr>
        <w:t xml:space="preserve"> induction and purified by FPLC via Ni-NTA affinity chromatography followed by dialysis. Lyophilized protein aliquots were reconstituted in ddH</w:t>
      </w:r>
      <w:r w:rsidRPr="009A1C08">
        <w:rPr>
          <w:rFonts w:ascii="Times New Roman" w:hAnsi="Times New Roman" w:cs="Times New Roman"/>
          <w:sz w:val="24"/>
          <w:szCs w:val="24"/>
          <w:vertAlign w:val="subscript"/>
          <w:lang w:val="en-US"/>
        </w:rPr>
        <w:t>2</w:t>
      </w:r>
      <w:r w:rsidRPr="009A1C08">
        <w:rPr>
          <w:rFonts w:ascii="Times New Roman" w:hAnsi="Times New Roman" w:cs="Times New Roman"/>
          <w:sz w:val="24"/>
          <w:szCs w:val="24"/>
          <w:lang w:val="en-US"/>
        </w:rPr>
        <w:t>O water, PBS buffer or 4M urea, with either riboflavin-5’-phosphate 2.5 mM or tris(bipyridine)</w:t>
      </w:r>
      <w:proofErr w:type="gramStart"/>
      <w:r w:rsidRPr="009A1C08">
        <w:rPr>
          <w:rFonts w:ascii="Times New Roman" w:hAnsi="Times New Roman" w:cs="Times New Roman"/>
          <w:sz w:val="24"/>
          <w:szCs w:val="24"/>
          <w:lang w:val="en-US"/>
        </w:rPr>
        <w:t>ruthenium(</w:t>
      </w:r>
      <w:proofErr w:type="gramEnd"/>
      <w:r w:rsidRPr="009A1C08">
        <w:rPr>
          <w:rFonts w:ascii="Times New Roman" w:hAnsi="Times New Roman" w:cs="Times New Roman"/>
          <w:sz w:val="24"/>
          <w:szCs w:val="24"/>
          <w:lang w:val="en-US"/>
        </w:rPr>
        <w:t xml:space="preserve">II) chloride 0.1 mM and ammonium </w:t>
      </w:r>
      <w:proofErr w:type="spellStart"/>
      <w:r w:rsidRPr="009A1C08">
        <w:rPr>
          <w:rFonts w:ascii="Times New Roman" w:hAnsi="Times New Roman" w:cs="Times New Roman"/>
          <w:sz w:val="24"/>
          <w:szCs w:val="24"/>
          <w:lang w:val="en-US"/>
        </w:rPr>
        <w:t>per</w:t>
      </w:r>
      <w:r w:rsidR="003A7792">
        <w:rPr>
          <w:rFonts w:ascii="Times New Roman" w:hAnsi="Times New Roman" w:cs="Times New Roman"/>
          <w:sz w:val="24"/>
          <w:szCs w:val="24"/>
          <w:lang w:val="en-US"/>
        </w:rPr>
        <w:t>oxodi</w:t>
      </w:r>
      <w:r w:rsidRPr="009A1C08">
        <w:rPr>
          <w:rFonts w:ascii="Times New Roman" w:hAnsi="Times New Roman" w:cs="Times New Roman"/>
          <w:sz w:val="24"/>
          <w:szCs w:val="24"/>
          <w:lang w:val="en-US"/>
        </w:rPr>
        <w:t>sulfate</w:t>
      </w:r>
      <w:proofErr w:type="spellEnd"/>
      <w:r w:rsidR="003A7792">
        <w:rPr>
          <w:rFonts w:ascii="Times New Roman" w:hAnsi="Times New Roman" w:cs="Times New Roman"/>
          <w:sz w:val="24"/>
          <w:szCs w:val="24"/>
          <w:lang w:val="en-US"/>
        </w:rPr>
        <w:t xml:space="preserve"> </w:t>
      </w:r>
      <w:r w:rsidR="003A7792" w:rsidRPr="009A1C08">
        <w:rPr>
          <w:rFonts w:ascii="Times New Roman" w:hAnsi="Times New Roman" w:cs="Times New Roman"/>
          <w:sz w:val="24"/>
          <w:szCs w:val="24"/>
          <w:lang w:val="en-US"/>
        </w:rPr>
        <w:t xml:space="preserve">30 </w:t>
      </w:r>
      <w:proofErr w:type="spellStart"/>
      <w:r w:rsidR="003A7792" w:rsidRPr="009A1C08">
        <w:rPr>
          <w:rFonts w:ascii="Times New Roman" w:hAnsi="Times New Roman" w:cs="Times New Roman"/>
          <w:sz w:val="24"/>
          <w:szCs w:val="24"/>
          <w:lang w:val="en-US"/>
        </w:rPr>
        <w:t>mM</w:t>
      </w:r>
      <w:r w:rsidRPr="009A1C08">
        <w:rPr>
          <w:rFonts w:ascii="Times New Roman" w:hAnsi="Times New Roman" w:cs="Times New Roman"/>
          <w:sz w:val="24"/>
          <w:szCs w:val="24"/>
          <w:lang w:val="en-US"/>
        </w:rPr>
        <w:t>.</w:t>
      </w:r>
      <w:proofErr w:type="spellEnd"/>
      <w:r w:rsidRPr="009A1C08">
        <w:rPr>
          <w:rFonts w:ascii="Times New Roman" w:hAnsi="Times New Roman" w:cs="Times New Roman"/>
          <w:sz w:val="24"/>
          <w:szCs w:val="24"/>
          <w:lang w:val="en-US"/>
        </w:rPr>
        <w:t xml:space="preserve"> This solution was chemically crosslinked by illumination at 460 nm (</w:t>
      </w:r>
      <w:proofErr w:type="spellStart"/>
      <w:r w:rsidRPr="009A1C08">
        <w:rPr>
          <w:rFonts w:ascii="Times New Roman" w:hAnsi="Times New Roman" w:cs="Times New Roman"/>
          <w:sz w:val="24"/>
          <w:szCs w:val="24"/>
          <w:lang w:val="en-US"/>
        </w:rPr>
        <w:t>Prizmatix</w:t>
      </w:r>
      <w:proofErr w:type="spellEnd"/>
      <w:r w:rsidRPr="009A1C08">
        <w:rPr>
          <w:rFonts w:ascii="Times New Roman" w:hAnsi="Times New Roman" w:cs="Times New Roman"/>
          <w:sz w:val="24"/>
          <w:szCs w:val="24"/>
          <w:lang w:val="en-US"/>
        </w:rPr>
        <w:t xml:space="preserve"> / Mountain Photonics UHP-T-DI LED). For nanoindentation with the </w:t>
      </w:r>
      <w:proofErr w:type="spellStart"/>
      <w:r w:rsidRPr="009A1C08">
        <w:rPr>
          <w:rFonts w:ascii="Times New Roman" w:hAnsi="Times New Roman" w:cs="Times New Roman"/>
          <w:sz w:val="24"/>
          <w:szCs w:val="24"/>
          <w:lang w:val="en-US"/>
        </w:rPr>
        <w:t>Bioindeter</w:t>
      </w:r>
      <w:proofErr w:type="spellEnd"/>
      <w:r w:rsidRPr="009A1C08">
        <w:rPr>
          <w:rFonts w:ascii="Times New Roman" w:hAnsi="Times New Roman" w:cs="Times New Roman"/>
          <w:sz w:val="24"/>
          <w:szCs w:val="24"/>
          <w:lang w:val="en-US"/>
        </w:rPr>
        <w:t>, atomic force microscopy and dynamic mechanical analysis (DMA), we cast the solution between two microscopy slides and illuminated from both sides (</w:t>
      </w:r>
      <w:r w:rsidRPr="00B724BD">
        <w:rPr>
          <w:rFonts w:ascii="Times New Roman" w:hAnsi="Times New Roman" w:cs="Times New Roman"/>
          <w:sz w:val="24"/>
          <w:szCs w:val="24"/>
          <w:highlight w:val="cyan"/>
          <w:lang w:val="en-US"/>
          <w:rPrChange w:id="2398" w:author="Bizan N. Balzer" w:date="2021-10-07T16:27:00Z">
            <w:rPr>
              <w:rFonts w:ascii="Times New Roman" w:hAnsi="Times New Roman" w:cs="Times New Roman"/>
              <w:sz w:val="24"/>
              <w:szCs w:val="24"/>
              <w:lang w:val="en-US"/>
            </w:rPr>
          </w:rPrChange>
        </w:rPr>
        <w:t xml:space="preserve">see </w:t>
      </w:r>
      <w:r w:rsidR="00134EA2" w:rsidRPr="00195950">
        <w:rPr>
          <w:rFonts w:ascii="Times New Roman" w:hAnsi="Times New Roman" w:cs="Times New Roman"/>
          <w:b/>
          <w:bCs/>
          <w:sz w:val="24"/>
          <w:szCs w:val="24"/>
          <w:highlight w:val="cyan"/>
          <w:lang w:val="en-US"/>
          <w:rPrChange w:id="2399" w:author="Bizan N. Balzer" w:date="2021-10-07T16:27:00Z">
            <w:rPr>
              <w:rFonts w:ascii="Times New Roman" w:hAnsi="Times New Roman" w:cs="Times New Roman"/>
              <w:sz w:val="24"/>
              <w:szCs w:val="24"/>
              <w:lang w:val="en-US"/>
            </w:rPr>
          </w:rPrChange>
        </w:rPr>
        <w:t>SI</w:t>
      </w:r>
      <w:r w:rsidRPr="00195950">
        <w:rPr>
          <w:rFonts w:ascii="Times New Roman" w:hAnsi="Times New Roman" w:cs="Times New Roman"/>
          <w:b/>
          <w:bCs/>
          <w:sz w:val="24"/>
          <w:szCs w:val="24"/>
          <w:highlight w:val="cyan"/>
          <w:lang w:val="en-US"/>
          <w:rPrChange w:id="2400" w:author="Bizan N. Balzer" w:date="2021-10-07T16:27:00Z">
            <w:rPr>
              <w:rFonts w:ascii="Times New Roman" w:hAnsi="Times New Roman" w:cs="Times New Roman"/>
              <w:sz w:val="24"/>
              <w:szCs w:val="24"/>
              <w:lang w:val="en-US"/>
            </w:rPr>
          </w:rPrChange>
        </w:rPr>
        <w:t xml:space="preserve"> </w:t>
      </w:r>
      <w:ins w:id="2401" w:author="Bizan N. Balzer" w:date="2021-10-07T22:57:00Z">
        <w:r w:rsidR="008F1024" w:rsidRPr="00195950">
          <w:rPr>
            <w:rFonts w:ascii="Times New Roman" w:hAnsi="Times New Roman" w:cs="Times New Roman"/>
            <w:b/>
            <w:bCs/>
            <w:sz w:val="24"/>
            <w:szCs w:val="24"/>
            <w:highlight w:val="cyan"/>
            <w:lang w:val="en-US"/>
          </w:rPr>
          <w:t xml:space="preserve">Figure </w:t>
        </w:r>
      </w:ins>
      <w:r w:rsidRPr="00195950">
        <w:rPr>
          <w:rFonts w:ascii="Times New Roman" w:hAnsi="Times New Roman" w:cs="Times New Roman"/>
          <w:b/>
          <w:bCs/>
          <w:sz w:val="24"/>
          <w:szCs w:val="24"/>
          <w:highlight w:val="cyan"/>
          <w:lang w:val="en-US"/>
          <w:rPrChange w:id="2402" w:author="Bizan N. Balzer" w:date="2021-10-07T16:27:00Z">
            <w:rPr>
              <w:rFonts w:ascii="Times New Roman" w:hAnsi="Times New Roman" w:cs="Times New Roman"/>
              <w:sz w:val="24"/>
              <w:szCs w:val="24"/>
              <w:lang w:val="en-US"/>
            </w:rPr>
          </w:rPrChange>
        </w:rPr>
        <w:t>S-</w:t>
      </w:r>
      <w:r w:rsidR="00195950" w:rsidRPr="00195950">
        <w:rPr>
          <w:rFonts w:ascii="Times New Roman" w:hAnsi="Times New Roman" w:cs="Times New Roman"/>
          <w:b/>
          <w:bCs/>
          <w:sz w:val="24"/>
          <w:szCs w:val="24"/>
          <w:highlight w:val="cyan"/>
          <w:lang w:val="en-US"/>
        </w:rPr>
        <w:t>7</w:t>
      </w:r>
      <w:r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ab/>
      </w:r>
    </w:p>
    <w:p w14:paraId="165E1D81" w14:textId="762B243B" w:rsidR="003E37E9" w:rsidRPr="009A1C08" w:rsidRDefault="003E37E9"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Dynamic light scattering (DLS) experiments were performed using a </w:t>
      </w:r>
      <w:proofErr w:type="spellStart"/>
      <w:r w:rsidRPr="009A1C08">
        <w:rPr>
          <w:rFonts w:ascii="Times New Roman" w:hAnsi="Times New Roman" w:cs="Times New Roman"/>
          <w:sz w:val="24"/>
          <w:szCs w:val="24"/>
          <w:lang w:val="en-US"/>
        </w:rPr>
        <w:t>Zetasizer</w:t>
      </w:r>
      <w:proofErr w:type="spellEnd"/>
      <w:r w:rsidRPr="009A1C08">
        <w:rPr>
          <w:rFonts w:ascii="Times New Roman" w:hAnsi="Times New Roman" w:cs="Times New Roman"/>
          <w:sz w:val="24"/>
          <w:szCs w:val="24"/>
          <w:lang w:val="en-US"/>
        </w:rPr>
        <w:t xml:space="preserve"> Nano (Malvern Instruments) and protein solutions of 2 g/L in ddH</w:t>
      </w:r>
      <w:r w:rsidRPr="009A1C08">
        <w:rPr>
          <w:rFonts w:ascii="Times New Roman" w:hAnsi="Times New Roman" w:cs="Times New Roman"/>
          <w:sz w:val="24"/>
          <w:szCs w:val="24"/>
          <w:vertAlign w:val="subscript"/>
          <w:lang w:val="en-US"/>
        </w:rPr>
        <w:t>2</w:t>
      </w:r>
      <w:r w:rsidRPr="009A1C08">
        <w:rPr>
          <w:rFonts w:ascii="Times New Roman" w:hAnsi="Times New Roman" w:cs="Times New Roman"/>
          <w:sz w:val="24"/>
          <w:szCs w:val="24"/>
          <w:lang w:val="en-US"/>
        </w:rPr>
        <w:t>O water or 4</w:t>
      </w:r>
      <w:r w:rsidR="00195950">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 xml:space="preserve">M urea. Mass spectrometry was performed with intact proteins as well as tryptic peptides (LC-MS/MS) using the Agilent 1200 SL G1312B system (C18 column </w:t>
      </w:r>
      <w:proofErr w:type="spellStart"/>
      <w:r w:rsidRPr="009A1C08">
        <w:rPr>
          <w:rFonts w:ascii="Times New Roman" w:hAnsi="Times New Roman" w:cs="Times New Roman"/>
          <w:sz w:val="24"/>
          <w:szCs w:val="24"/>
          <w:lang w:val="en-US"/>
        </w:rPr>
        <w:t>AdvanceBio</w:t>
      </w:r>
      <w:proofErr w:type="spellEnd"/>
      <w:r w:rsidRPr="009A1C08">
        <w:rPr>
          <w:rFonts w:ascii="Times New Roman" w:hAnsi="Times New Roman" w:cs="Times New Roman"/>
          <w:sz w:val="24"/>
          <w:szCs w:val="24"/>
          <w:lang w:val="en-US"/>
        </w:rPr>
        <w:t xml:space="preserve">), a time-of-flight mass spectrometer system ion trap (Bruker </w:t>
      </w:r>
      <w:proofErr w:type="spellStart"/>
      <w:r w:rsidRPr="009A1C08">
        <w:rPr>
          <w:rFonts w:ascii="Times New Roman" w:hAnsi="Times New Roman" w:cs="Times New Roman"/>
          <w:sz w:val="24"/>
          <w:szCs w:val="24"/>
          <w:lang w:val="en-US"/>
        </w:rPr>
        <w:t>Daltonics</w:t>
      </w:r>
      <w:proofErr w:type="spellEnd"/>
      <w:r w:rsidRPr="009A1C08">
        <w:rPr>
          <w:rFonts w:ascii="Times New Roman" w:hAnsi="Times New Roman" w:cs="Times New Roman"/>
          <w:sz w:val="24"/>
          <w:szCs w:val="24"/>
          <w:lang w:val="en-US"/>
        </w:rPr>
        <w:t xml:space="preserve">) equipped with Apollo II ion funnel electrospray source and using the Data Analysis 4.2 SR2, </w:t>
      </w:r>
      <w:proofErr w:type="spellStart"/>
      <w:r w:rsidRPr="009A1C08">
        <w:rPr>
          <w:rFonts w:ascii="Times New Roman" w:hAnsi="Times New Roman" w:cs="Times New Roman"/>
          <w:sz w:val="24"/>
          <w:szCs w:val="24"/>
          <w:lang w:val="en-US"/>
        </w:rPr>
        <w:t>Biotools</w:t>
      </w:r>
      <w:proofErr w:type="spellEnd"/>
      <w:r w:rsidRPr="009A1C08">
        <w:rPr>
          <w:rFonts w:ascii="Times New Roman" w:hAnsi="Times New Roman" w:cs="Times New Roman"/>
          <w:sz w:val="24"/>
          <w:szCs w:val="24"/>
          <w:lang w:val="en-US"/>
        </w:rPr>
        <w:t xml:space="preserve"> 3.2 Peptide Editor 3.2 (Bruker </w:t>
      </w:r>
      <w:proofErr w:type="spellStart"/>
      <w:r w:rsidRPr="009A1C08">
        <w:rPr>
          <w:rFonts w:ascii="Times New Roman" w:hAnsi="Times New Roman" w:cs="Times New Roman"/>
          <w:sz w:val="24"/>
          <w:szCs w:val="24"/>
          <w:lang w:val="en-US"/>
        </w:rPr>
        <w:t>Daltonics</w:t>
      </w:r>
      <w:proofErr w:type="spellEnd"/>
      <w:r w:rsidRPr="009A1C08">
        <w:rPr>
          <w:rFonts w:ascii="Times New Roman" w:hAnsi="Times New Roman" w:cs="Times New Roman"/>
          <w:sz w:val="24"/>
          <w:szCs w:val="24"/>
          <w:lang w:val="en-US"/>
        </w:rPr>
        <w:t xml:space="preserve">) and MASCOT 2.5 for data analysis. Semiquantitative analysis of </w:t>
      </w:r>
      <w:r w:rsidRPr="009A1C08">
        <w:rPr>
          <w:rFonts w:ascii="Times New Roman" w:hAnsi="Times New Roman" w:cs="Times New Roman"/>
          <w:sz w:val="24"/>
          <w:szCs w:val="24"/>
          <w:lang w:val="en-US"/>
        </w:rPr>
        <w:lastRenderedPageBreak/>
        <w:t xml:space="preserve">dityrosine content in crosslinked hydrogels was performed via fluorescence spectroscopy using the </w:t>
      </w:r>
      <w:proofErr w:type="spellStart"/>
      <w:r w:rsidRPr="009A1C08">
        <w:rPr>
          <w:rFonts w:ascii="Times New Roman" w:hAnsi="Times New Roman" w:cs="Times New Roman"/>
          <w:sz w:val="24"/>
          <w:szCs w:val="24"/>
          <w:lang w:val="en-US"/>
        </w:rPr>
        <w:t>SpectraMax</w:t>
      </w:r>
      <w:proofErr w:type="spellEnd"/>
      <w:r w:rsidRPr="009A1C08">
        <w:rPr>
          <w:rFonts w:ascii="Times New Roman" w:hAnsi="Times New Roman" w:cs="Times New Roman"/>
          <w:sz w:val="24"/>
          <w:szCs w:val="24"/>
          <w:lang w:val="en-US"/>
        </w:rPr>
        <w:t xml:space="preserve"> iD5 Microplate Reader (Molecular Devices, LCC). Crosslinked hydrogels were excited at 320 nm and emission was determined at 455 nm.</w:t>
      </w:r>
      <w:r w:rsidRPr="009A1C08">
        <w:rPr>
          <w:rFonts w:ascii="Times New Roman" w:hAnsi="Times New Roman" w:cs="Times New Roman"/>
          <w:sz w:val="24"/>
          <w:szCs w:val="24"/>
          <w:lang w:val="en-US"/>
        </w:rPr>
        <w:tab/>
        <w:t xml:space="preserve"> </w:t>
      </w:r>
      <w:r w:rsidRPr="009A1C08">
        <w:rPr>
          <w:rFonts w:ascii="Times New Roman" w:hAnsi="Times New Roman" w:cs="Times New Roman"/>
          <w:sz w:val="24"/>
          <w:szCs w:val="24"/>
          <w:lang w:val="en-US"/>
        </w:rPr>
        <w:br/>
        <w:t xml:space="preserve">Water content of crosslinked hydrogels was determined gravimetrically for swollen and lyophilized hydrogels. Mechanical properties were investigated on both the microscopic (nanoindentation, atomic force microscopy) and macroscopic scale (DMA). Nanoindentation was performed on the </w:t>
      </w:r>
      <w:proofErr w:type="spellStart"/>
      <w:r w:rsidRPr="009A1C08">
        <w:rPr>
          <w:rFonts w:ascii="Times New Roman" w:hAnsi="Times New Roman" w:cs="Times New Roman"/>
          <w:sz w:val="24"/>
          <w:szCs w:val="24"/>
          <w:lang w:val="en-US"/>
        </w:rPr>
        <w:t>Bioindenter</w:t>
      </w:r>
      <w:proofErr w:type="spellEnd"/>
      <w:r w:rsidRPr="009A1C08">
        <w:rPr>
          <w:rFonts w:ascii="Times New Roman" w:hAnsi="Times New Roman" w:cs="Times New Roman"/>
          <w:sz w:val="24"/>
          <w:szCs w:val="24"/>
          <w:lang w:val="en-US"/>
        </w:rPr>
        <w:t xml:space="preserve"> (UNHT³ Bio, Anton </w:t>
      </w:r>
      <w:proofErr w:type="spellStart"/>
      <w:r w:rsidRPr="009A1C08">
        <w:rPr>
          <w:rFonts w:ascii="Times New Roman" w:hAnsi="Times New Roman" w:cs="Times New Roman"/>
          <w:sz w:val="24"/>
          <w:szCs w:val="24"/>
          <w:lang w:val="en-US"/>
        </w:rPr>
        <w:t>Paar</w:t>
      </w:r>
      <w:proofErr w:type="spellEnd"/>
      <w:r w:rsidRPr="009A1C08">
        <w:rPr>
          <w:rFonts w:ascii="Times New Roman" w:hAnsi="Times New Roman" w:cs="Times New Roman"/>
          <w:sz w:val="24"/>
          <w:szCs w:val="24"/>
          <w:lang w:val="en-US"/>
        </w:rPr>
        <w:t xml:space="preserve"> GmbH, </w:t>
      </w:r>
      <w:proofErr w:type="spellStart"/>
      <w:r w:rsidRPr="009A1C08">
        <w:rPr>
          <w:rFonts w:ascii="Times New Roman" w:hAnsi="Times New Roman" w:cs="Times New Roman"/>
          <w:sz w:val="24"/>
          <w:szCs w:val="24"/>
          <w:lang w:val="en-US"/>
        </w:rPr>
        <w:t>Peseux</w:t>
      </w:r>
      <w:proofErr w:type="spellEnd"/>
      <w:r w:rsidRPr="009A1C08">
        <w:rPr>
          <w:rFonts w:ascii="Times New Roman" w:hAnsi="Times New Roman" w:cs="Times New Roman"/>
          <w:sz w:val="24"/>
          <w:szCs w:val="24"/>
          <w:lang w:val="en-US"/>
        </w:rPr>
        <w:t xml:space="preserve">) equipped with a ruby spherical tipped indenter (radius 500 µm) in load-controlled mode. Young’s moduli were analyzed by the built-in Indentation software (v7.2.6) using the Hertz fit method. </w:t>
      </w:r>
    </w:p>
    <w:p w14:paraId="339EA678" w14:textId="64BBE938" w:rsidR="003E37E9" w:rsidRPr="009A1C08" w:rsidRDefault="003E37E9"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Atomic force microscopy (AFM) measurements were performed with </w:t>
      </w:r>
      <w:proofErr w:type="gramStart"/>
      <w:r w:rsidRPr="009A1C08">
        <w:rPr>
          <w:rFonts w:ascii="Times New Roman" w:hAnsi="Times New Roman" w:cs="Times New Roman"/>
          <w:sz w:val="24"/>
          <w:szCs w:val="24"/>
          <w:lang w:val="en-US"/>
        </w:rPr>
        <w:t>a</w:t>
      </w:r>
      <w:proofErr w:type="gramEnd"/>
      <w:r w:rsidRPr="009A1C08">
        <w:rPr>
          <w:rFonts w:ascii="Times New Roman" w:hAnsi="Times New Roman" w:cs="Times New Roman"/>
          <w:sz w:val="24"/>
          <w:szCs w:val="24"/>
          <w:lang w:val="en-US"/>
        </w:rPr>
        <w:t xml:space="preserve"> MFP-3D-Bio (Asylum Research, an Oxford Instruments Company, Santa Barbara, USA) in ultrapure water (18.2 MΩ cm, </w:t>
      </w:r>
      <w:proofErr w:type="spellStart"/>
      <w:r w:rsidRPr="009A1C08">
        <w:rPr>
          <w:rFonts w:ascii="Times New Roman" w:hAnsi="Times New Roman" w:cs="Times New Roman"/>
          <w:sz w:val="24"/>
          <w:szCs w:val="24"/>
          <w:lang w:val="en-US"/>
        </w:rPr>
        <w:t>Purelab</w:t>
      </w:r>
      <w:proofErr w:type="spellEnd"/>
      <w:r w:rsidRPr="009A1C08">
        <w:rPr>
          <w:rFonts w:ascii="Times New Roman" w:hAnsi="Times New Roman" w:cs="Times New Roman"/>
          <w:sz w:val="24"/>
          <w:szCs w:val="24"/>
          <w:lang w:val="en-US"/>
        </w:rPr>
        <w:t xml:space="preserve"> Chorus 1, </w:t>
      </w:r>
      <w:proofErr w:type="spellStart"/>
      <w:r w:rsidRPr="009A1C08">
        <w:rPr>
          <w:rFonts w:ascii="Times New Roman" w:hAnsi="Times New Roman" w:cs="Times New Roman"/>
          <w:sz w:val="24"/>
          <w:szCs w:val="24"/>
          <w:lang w:val="en-US"/>
        </w:rPr>
        <w:t>Elga</w:t>
      </w:r>
      <w:proofErr w:type="spellEnd"/>
      <w:r w:rsidRPr="009A1C08">
        <w:rPr>
          <w:rFonts w:ascii="Times New Roman" w:hAnsi="Times New Roman" w:cs="Times New Roman"/>
          <w:sz w:val="24"/>
          <w:szCs w:val="24"/>
          <w:lang w:val="en-US"/>
        </w:rPr>
        <w:t xml:space="preserve"> </w:t>
      </w:r>
      <w:proofErr w:type="spellStart"/>
      <w:r w:rsidRPr="009A1C08">
        <w:rPr>
          <w:rFonts w:ascii="Times New Roman" w:hAnsi="Times New Roman" w:cs="Times New Roman"/>
          <w:sz w:val="24"/>
          <w:szCs w:val="24"/>
          <w:lang w:val="en-US"/>
        </w:rPr>
        <w:t>LabWater</w:t>
      </w:r>
      <w:proofErr w:type="spellEnd"/>
      <w:r w:rsidRPr="009A1C08">
        <w:rPr>
          <w:rFonts w:ascii="Times New Roman" w:hAnsi="Times New Roman" w:cs="Times New Roman"/>
          <w:sz w:val="24"/>
          <w:szCs w:val="24"/>
          <w:lang w:val="en-US"/>
        </w:rPr>
        <w:t>, Celle, Germany) using a biosphere B1000-NCH (40.000 N/m) cantilever (nanotools GmbH, München, Germany) and a spherical tip with a radius of 1 µm consisting of diamond like carbon (DLC). For obtaining the Young’s modulus, force maps (a grid of 10 x 10 points covering an area of 10 µm x 10 µm) were taken on different spots of the respective sample applying the Hertz model</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&lt;EndNote&gt;&lt;Cite&gt;&lt;Author&gt;Rico&lt;/Author&gt;&lt;Year&gt;2005&lt;/Year&gt;&lt;RecNum&gt;226&lt;/RecNum&gt;&lt;DisplayText&gt;&lt;style face="superscript"&gt;[37]&lt;/style&gt;&lt;/DisplayText&gt;&lt;record&gt;&lt;rec-number&gt;226&lt;/rec-number&gt;&lt;foreign-keys&gt;&lt;key app="EN" db-id="zvspev52q5sttqetatnpexxo02zdpswpztzw" timestamp="1615995010"&gt;226&lt;/key&gt;&lt;/foreign-keys&gt;&lt;ref-type name="Journal Article"&gt;17&lt;/ref-type&gt;&lt;contributors&gt;&lt;authors&gt;&lt;author&gt;Rico, Félix&lt;/author&gt;&lt;author&gt;Roca-Cusachs, Pere&lt;/author&gt;&lt;author&gt;Gavara, Núria&lt;/author&gt;&lt;author&gt;Farré, Ramon&lt;/author&gt;&lt;author&gt;Rotger, Mar&lt;/author&gt;&lt;author&gt;Navajas, Daniel&lt;/author&gt;&lt;/authors&gt;&lt;/contributors&gt;&lt;titles&gt;&lt;title&gt;Probing mechanical properties of living cells by atomic force microscopy with blunted pyramidal cantilever tips&lt;/title&gt;&lt;secondary-title&gt;Physical Review E&lt;/secondary-title&gt;&lt;/titles&gt;&lt;periodical&gt;&lt;full-title&gt;Physical Review E&lt;/full-title&gt;&lt;/periodical&gt;&lt;pages&gt;021914&lt;/pages&gt;&lt;volume&gt;72&lt;/volume&gt;&lt;number&gt;2&lt;/number&gt;&lt;dates&gt;&lt;year&gt;2005&lt;/year&gt;&lt;pub-dates&gt;&lt;date&gt;08/29/&lt;/date&gt;&lt;/pub-dates&gt;&lt;/dates&gt;&lt;publisher&gt;American Physical Society&lt;/publisher&gt;&lt;urls&gt;&lt;related-urls&gt;&lt;url&gt;https://link.aps.org/doi/10.1103/PhysRevE.72.021914&lt;/url&gt;&lt;/related-urls&gt;&lt;/urls&gt;&lt;electronic-resource-num&gt;10.1103/PhysRevE.72.021914&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[37]</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to the indentation curve (approach part). The resilience was determined by calculating the ratio of the areas under the approach (indentation portion) and retraction curve as described in H. G. </w:t>
      </w:r>
      <w:proofErr w:type="spellStart"/>
      <w:r w:rsidRPr="009A1C08">
        <w:rPr>
          <w:rFonts w:ascii="Times New Roman" w:hAnsi="Times New Roman" w:cs="Times New Roman"/>
          <w:sz w:val="24"/>
          <w:szCs w:val="24"/>
          <w:lang w:val="en-US"/>
        </w:rPr>
        <w:t>Huson</w:t>
      </w:r>
      <w:proofErr w:type="spellEnd"/>
      <w:r w:rsidRPr="009A1C08">
        <w:rPr>
          <w:rFonts w:ascii="Times New Roman" w:hAnsi="Times New Roman" w:cs="Times New Roman"/>
          <w:sz w:val="24"/>
          <w:szCs w:val="24"/>
          <w:lang w:val="en-US"/>
        </w:rPr>
        <w:t xml:space="preserve"> &amp; J. M. Maxwell</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&lt;EndNote&gt;&lt;Cite&gt;&lt;Author&gt;Huson&lt;/Author&gt;&lt;Year&gt;2006&lt;/Year&gt;&lt;RecNum&gt;227&lt;/RecNum&gt;&lt;DisplayText&gt;&lt;style face="superscript"&gt;[38]&lt;/style&gt;&lt;/DisplayText&gt;&lt;record&gt;&lt;rec-number&gt;227&lt;/rec-number&gt;&lt;foreign-keys&gt;&lt;key app="EN" db-id="zvspev52q5sttqetatnpexxo02zdpswpztzw" timestamp="1615995361"&gt;227&lt;/key&gt;&lt;/foreign-keys&gt;&lt;ref-type name="Journal Article"&gt;17&lt;/ref-type&gt;&lt;contributors&gt;&lt;authors&gt;&lt;author&gt;Huson, M. G.&lt;/author&gt;&lt;author&gt;Maxwell, J. M.&lt;/author&gt;&lt;/authors&gt;&lt;/contributors&gt;&lt;titles&gt;&lt;title&gt;The measurement of resilience with a scanning probe microscope&lt;/title&gt;&lt;secondary-title&gt;Polymer Testing&lt;/secondary-title&gt;&lt;/titles&gt;&lt;periodical&gt;&lt;full-title&gt;Polymer Testing&lt;/full-title&gt;&lt;/periodical&gt;&lt;pages&gt;2-11&lt;/pages&gt;&lt;volume&gt;25&lt;/volume&gt;&lt;number&gt;1&lt;/number&gt;&lt;keywords&gt;&lt;keyword&gt;SPM&lt;/keyword&gt;&lt;keyword&gt;AFM&lt;/keyword&gt;&lt;keyword&gt;Resilience&lt;/keyword&gt;&lt;keyword&gt;Elastomers&lt;/keyword&gt;&lt;keyword&gt;Nanomechanical properties&lt;/keyword&gt;&lt;keyword&gt;Force curves&lt;/keyword&gt;&lt;/keywords&gt;&lt;dates&gt;&lt;year&gt;2006&lt;/year&gt;&lt;pub-dates&gt;&lt;date&gt;2006/02/01/&lt;/date&gt;&lt;/pub-dates&gt;&lt;/dates&gt;&lt;isbn&gt;0142-9418&lt;/isbn&gt;&lt;urls&gt;&lt;related-urls&gt;&lt;url&gt;https://www.sciencedirect.com/science/article/pii/S0142941805001601&lt;/url&gt;&lt;/related-urls&gt;&lt;/urls&gt;&lt;electronic-resource-num&gt;https://doi.org/10.1016/j.polymertesting.2005.09.014&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[38]</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w:t>
      </w:r>
      <w:r w:rsidRPr="00195950">
        <w:rPr>
          <w:rFonts w:ascii="Times New Roman" w:hAnsi="Times New Roman" w:cs="Times New Roman"/>
          <w:b/>
          <w:bCs/>
          <w:sz w:val="24"/>
          <w:szCs w:val="24"/>
          <w:highlight w:val="cyan"/>
          <w:lang w:val="en-US"/>
          <w:rPrChange w:id="2403" w:author="Bizan N. Balzer" w:date="2021-10-07T16:27:00Z">
            <w:rPr>
              <w:rFonts w:ascii="Times New Roman" w:hAnsi="Times New Roman" w:cs="Times New Roman"/>
              <w:sz w:val="24"/>
              <w:szCs w:val="24"/>
              <w:lang w:val="en-US"/>
            </w:rPr>
          </w:rPrChange>
        </w:rPr>
        <w:t>S</w:t>
      </w:r>
      <w:r w:rsidR="00134EA2" w:rsidRPr="00195950">
        <w:rPr>
          <w:rFonts w:ascii="Times New Roman" w:hAnsi="Times New Roman" w:cs="Times New Roman"/>
          <w:b/>
          <w:bCs/>
          <w:sz w:val="24"/>
          <w:szCs w:val="24"/>
          <w:highlight w:val="cyan"/>
          <w:lang w:val="en-US"/>
          <w:rPrChange w:id="2404" w:author="Bizan N. Balzer" w:date="2021-10-07T16:27:00Z">
            <w:rPr>
              <w:rFonts w:ascii="Times New Roman" w:hAnsi="Times New Roman" w:cs="Times New Roman"/>
              <w:sz w:val="24"/>
              <w:szCs w:val="24"/>
              <w:lang w:val="en-US"/>
            </w:rPr>
          </w:rPrChange>
        </w:rPr>
        <w:t>I</w:t>
      </w:r>
      <w:r w:rsidRPr="00195950">
        <w:rPr>
          <w:rFonts w:ascii="Times New Roman" w:hAnsi="Times New Roman" w:cs="Times New Roman"/>
          <w:b/>
          <w:bCs/>
          <w:sz w:val="24"/>
          <w:szCs w:val="24"/>
          <w:highlight w:val="cyan"/>
          <w:lang w:val="en-US"/>
          <w:rPrChange w:id="2405" w:author="Bizan N. Balzer" w:date="2021-10-07T16:27:00Z">
            <w:rPr>
              <w:rFonts w:ascii="Times New Roman" w:hAnsi="Times New Roman" w:cs="Times New Roman"/>
              <w:sz w:val="24"/>
              <w:szCs w:val="24"/>
              <w:lang w:val="en-US"/>
            </w:rPr>
          </w:rPrChange>
        </w:rPr>
        <w:t xml:space="preserve"> Table S-2</w:t>
      </w:r>
      <w:r w:rsidRPr="009A1C08">
        <w:rPr>
          <w:rFonts w:ascii="Times New Roman" w:hAnsi="Times New Roman" w:cs="Times New Roman"/>
          <w:sz w:val="24"/>
          <w:szCs w:val="24"/>
          <w:lang w:val="en-US"/>
        </w:rPr>
        <w:t>).</w:t>
      </w:r>
    </w:p>
    <w:p w14:paraId="3A096953" w14:textId="77777777" w:rsidR="008F761D" w:rsidRDefault="003E37E9" w:rsidP="008F761D">
      <w:pPr>
        <w:tabs>
          <w:tab w:val="left" w:pos="5245"/>
        </w:tabs>
        <w:spacing w:line="480" w:lineRule="auto"/>
        <w:jc w:val="both"/>
        <w:rPr>
          <w:ins w:id="2406" w:author="anna.resch88@gmail.com" w:date="2022-01-16T11:34:00Z"/>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Uniaxial tensile stretch experiments (DMA) were carried out in PBS buffer at 37 °C with the incubator-housed </w:t>
      </w:r>
      <w:proofErr w:type="spellStart"/>
      <w:r w:rsidRPr="009A1C08">
        <w:rPr>
          <w:rFonts w:ascii="Times New Roman" w:hAnsi="Times New Roman" w:cs="Times New Roman"/>
          <w:sz w:val="24"/>
          <w:szCs w:val="24"/>
          <w:lang w:val="en-US"/>
        </w:rPr>
        <w:t>ElectroForce</w:t>
      </w:r>
      <w:proofErr w:type="spellEnd"/>
      <w:r w:rsidRPr="009A1C08">
        <w:rPr>
          <w:rFonts w:ascii="Times New Roman" w:hAnsi="Times New Roman" w:cs="Times New Roman"/>
          <w:sz w:val="24"/>
          <w:szCs w:val="24"/>
          <w:lang w:val="en-US"/>
        </w:rPr>
        <w:t xml:space="preserve"> 5210 </w:t>
      </w:r>
      <w:proofErr w:type="spellStart"/>
      <w:r w:rsidRPr="009A1C08">
        <w:rPr>
          <w:rFonts w:ascii="Times New Roman" w:hAnsi="Times New Roman" w:cs="Times New Roman"/>
          <w:sz w:val="24"/>
          <w:szCs w:val="24"/>
          <w:lang w:val="en-US"/>
        </w:rPr>
        <w:t>BioDynamic</w:t>
      </w:r>
      <w:proofErr w:type="spellEnd"/>
      <w:r w:rsidRPr="009A1C08">
        <w:rPr>
          <w:rFonts w:ascii="Times New Roman" w:hAnsi="Times New Roman" w:cs="Times New Roman"/>
          <w:sz w:val="24"/>
          <w:szCs w:val="24"/>
          <w:lang w:val="en-US"/>
        </w:rPr>
        <w:t>-Test-System (Texas Instruments, Dallas, Texas, USA; formerly Bose, Minnesota, USA) used in</w:t>
      </w:r>
      <w:r w:rsidR="00697024">
        <w:rPr>
          <w:rFonts w:ascii="Times New Roman" w:hAnsi="Times New Roman" w:cs="Times New Roman"/>
          <w:sz w:val="24"/>
          <w:szCs w:val="24"/>
          <w:lang w:val="en-US"/>
        </w:rPr>
        <w:fldChar w:fldCharType="begin">
          <w:fldData xml:space="preserve">PEVuZE5vdGU+PENpdGU+PEF1dGhvcj5Sb3RoZGllbmVyPC9BdXRob3I+PFllYXI+MjAxNjwvWWVh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</w:fldData>
        </w:fldChar>
      </w:r>
      <w:r w:rsidR="00697024">
        <w:rPr>
          <w:rFonts w:ascii="Times New Roman" w:hAnsi="Times New Roman" w:cs="Times New Roman"/>
          <w:sz w:val="24"/>
          <w:szCs w:val="24"/>
          <w:lang w:val="en-US"/>
        </w:rPr>
        <w:instrText xml:space="preserve"> ADDIN EN.CITE </w:instrText>
      </w:r>
      <w:r w:rsidR="00697024">
        <w:rPr>
          <w:rFonts w:ascii="Times New Roman" w:hAnsi="Times New Roman" w:cs="Times New Roman"/>
          <w:sz w:val="24"/>
          <w:szCs w:val="24"/>
          <w:lang w:val="en-US"/>
        </w:rPr>
        <w:fldChar w:fldCharType="begin">
          <w:fldData xml:space="preserve">PEVuZE5vdGU+PENpdGU+PEF1dGhvcj5Sb3RoZGllbmVyPC9BdXRob3I+PFllYXI+MjAxNjwvWWVh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</w:fldData>
        </w:fldChar>
      </w:r>
      <w:r w:rsidR="00697024">
        <w:rPr>
          <w:rFonts w:ascii="Times New Roman" w:hAnsi="Times New Roman" w:cs="Times New Roman"/>
          <w:sz w:val="24"/>
          <w:szCs w:val="24"/>
          <w:lang w:val="en-US"/>
        </w:rPr>
        <w:instrText xml:space="preserve"> ADDIN EN.CITE.DATA </w:instrText>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end"/>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[39]</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Each </w:t>
      </w:r>
      <w:r w:rsidR="00195950">
        <w:rPr>
          <w:rFonts w:ascii="Times New Roman" w:hAnsi="Times New Roman" w:cs="Times New Roman"/>
          <w:sz w:val="24"/>
          <w:szCs w:val="24"/>
          <w:lang w:val="en-US"/>
        </w:rPr>
        <w:t xml:space="preserve">sample </w:t>
      </w:r>
      <w:r w:rsidRPr="009A1C08">
        <w:rPr>
          <w:rFonts w:ascii="Times New Roman" w:hAnsi="Times New Roman" w:cs="Times New Roman"/>
          <w:sz w:val="24"/>
          <w:szCs w:val="24"/>
          <w:lang w:val="en-US"/>
        </w:rPr>
        <w:t xml:space="preserve">underwent </w:t>
      </w:r>
      <w:r w:rsidR="00195950">
        <w:rPr>
          <w:rFonts w:ascii="Times New Roman" w:hAnsi="Times New Roman" w:cs="Times New Roman"/>
          <w:sz w:val="24"/>
          <w:szCs w:val="24"/>
          <w:lang w:val="en-US"/>
        </w:rPr>
        <w:t>uniaxial tensile</w:t>
      </w:r>
      <w:r w:rsidRPr="009A1C08">
        <w:rPr>
          <w:rFonts w:ascii="Times New Roman" w:hAnsi="Times New Roman" w:cs="Times New Roman"/>
          <w:sz w:val="24"/>
          <w:szCs w:val="24"/>
          <w:lang w:val="en-US"/>
        </w:rPr>
        <w:t xml:space="preserve"> stretching with maximum displacement of 20 % at a frequency of </w:t>
      </w:r>
      <w:r w:rsidR="00195950">
        <w:rPr>
          <w:rFonts w:ascii="Times New Roman" w:hAnsi="Times New Roman" w:cs="Times New Roman"/>
          <w:sz w:val="24"/>
          <w:szCs w:val="24"/>
          <w:lang w:val="en-US"/>
        </w:rPr>
        <w:t xml:space="preserve">0.1 Hz </w:t>
      </w:r>
      <w:r w:rsidR="000164BF">
        <w:rPr>
          <w:rFonts w:ascii="Times New Roman" w:hAnsi="Times New Roman" w:cs="Times New Roman"/>
          <w:sz w:val="24"/>
          <w:szCs w:val="24"/>
          <w:lang w:val="en-US"/>
        </w:rPr>
        <w:t>to</w:t>
      </w:r>
      <w:r w:rsidR="00195950">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 xml:space="preserve">1 Hz. Subsequently, </w:t>
      </w:r>
      <w:r w:rsidR="000164BF">
        <w:rPr>
          <w:rFonts w:ascii="Times New Roman" w:hAnsi="Times New Roman" w:cs="Times New Roman"/>
          <w:sz w:val="24"/>
          <w:szCs w:val="24"/>
          <w:lang w:val="en-US"/>
        </w:rPr>
        <w:t>samples were</w:t>
      </w:r>
      <w:r w:rsidRPr="009A1C08">
        <w:rPr>
          <w:rFonts w:ascii="Times New Roman" w:hAnsi="Times New Roman" w:cs="Times New Roman"/>
          <w:sz w:val="24"/>
          <w:szCs w:val="24"/>
          <w:lang w:val="en-US"/>
        </w:rPr>
        <w:t xml:space="preserve"> stretched until rupture, yielding the ultimate tensile strength and extension to break. </w:t>
      </w:r>
      <w:r w:rsidRPr="000164BF">
        <w:rPr>
          <w:rFonts w:ascii="Times New Roman" w:hAnsi="Times New Roman" w:cs="Times New Roman"/>
          <w:sz w:val="24"/>
          <w:szCs w:val="24"/>
          <w:highlight w:val="magenta"/>
          <w:lang w:val="en-US"/>
        </w:rPr>
        <w:t xml:space="preserve">DMA data were processed using python 3.6.6 with the standard </w:t>
      </w:r>
      <w:proofErr w:type="spellStart"/>
      <w:r w:rsidRPr="000164BF">
        <w:rPr>
          <w:rFonts w:ascii="Times New Roman" w:hAnsi="Times New Roman" w:cs="Times New Roman"/>
          <w:sz w:val="24"/>
          <w:szCs w:val="24"/>
          <w:highlight w:val="magenta"/>
          <w:lang w:val="en-US"/>
        </w:rPr>
        <w:t>numpy.fft</w:t>
      </w:r>
      <w:proofErr w:type="spellEnd"/>
      <w:r w:rsidRPr="000164BF">
        <w:rPr>
          <w:rFonts w:ascii="Times New Roman" w:hAnsi="Times New Roman" w:cs="Times New Roman"/>
          <w:sz w:val="24"/>
          <w:szCs w:val="24"/>
          <w:highlight w:val="magenta"/>
          <w:lang w:val="en-US"/>
        </w:rPr>
        <w:t xml:space="preserve"> </w:t>
      </w:r>
      <w:r w:rsidRPr="000164BF">
        <w:rPr>
          <w:rFonts w:ascii="Times New Roman" w:hAnsi="Times New Roman" w:cs="Times New Roman"/>
          <w:sz w:val="24"/>
          <w:szCs w:val="24"/>
          <w:highlight w:val="magenta"/>
          <w:lang w:val="en-US"/>
        </w:rPr>
        <w:lastRenderedPageBreak/>
        <w:t xml:space="preserve">and </w:t>
      </w:r>
      <w:proofErr w:type="spellStart"/>
      <w:proofErr w:type="gramStart"/>
      <w:r w:rsidRPr="000164BF">
        <w:rPr>
          <w:rFonts w:ascii="Times New Roman" w:hAnsi="Times New Roman" w:cs="Times New Roman"/>
          <w:sz w:val="24"/>
          <w:szCs w:val="24"/>
          <w:highlight w:val="magenta"/>
          <w:lang w:val="en-US"/>
        </w:rPr>
        <w:t>scipy.signal</w:t>
      </w:r>
      <w:proofErr w:type="spellEnd"/>
      <w:proofErr w:type="gramEnd"/>
      <w:r w:rsidRPr="000164BF">
        <w:rPr>
          <w:rFonts w:ascii="Times New Roman" w:hAnsi="Times New Roman" w:cs="Times New Roman"/>
          <w:sz w:val="24"/>
          <w:szCs w:val="24"/>
          <w:highlight w:val="magenta"/>
          <w:lang w:val="en-US"/>
        </w:rPr>
        <w:t xml:space="preserve"> packages. Data sets from periodical stretching were split into 4 subsets of equal length. Noise was removed by extracting the corresponding discrete frequency spectra via fast Fourier transform, masking spectral parts connected to both low and high frequency noise, and transforming back into time domain. We calculated the </w:t>
      </w:r>
      <w:proofErr w:type="gramStart"/>
      <w:r w:rsidRPr="000164BF">
        <w:rPr>
          <w:rFonts w:ascii="Times New Roman" w:hAnsi="Times New Roman" w:cs="Times New Roman"/>
          <w:sz w:val="24"/>
          <w:szCs w:val="24"/>
          <w:highlight w:val="magenta"/>
          <w:lang w:val="en-US"/>
        </w:rPr>
        <w:t>Young’s</w:t>
      </w:r>
      <w:proofErr w:type="gramEnd"/>
      <w:r w:rsidRPr="000164BF">
        <w:rPr>
          <w:rFonts w:ascii="Times New Roman" w:hAnsi="Times New Roman" w:cs="Times New Roman"/>
          <w:sz w:val="24"/>
          <w:szCs w:val="24"/>
          <w:highlight w:val="magenta"/>
          <w:lang w:val="en-US"/>
        </w:rPr>
        <w:t xml:space="preserve"> moduli based on the slope of a line connecting the points of minimum and maximum stress-strain of each subgroup’s elliptical hysteresis plot. For stretch to rupture measurements, we applied a </w:t>
      </w:r>
      <w:proofErr w:type="gramStart"/>
      <w:r w:rsidRPr="000164BF">
        <w:rPr>
          <w:rFonts w:ascii="Times New Roman" w:hAnsi="Times New Roman" w:cs="Times New Roman"/>
          <w:sz w:val="24"/>
          <w:szCs w:val="24"/>
          <w:highlight w:val="magenta"/>
          <w:lang w:val="en-US"/>
        </w:rPr>
        <w:t>first-order</w:t>
      </w:r>
      <w:proofErr w:type="gramEnd"/>
      <w:r w:rsidRPr="000164BF">
        <w:rPr>
          <w:rFonts w:ascii="Times New Roman" w:hAnsi="Times New Roman" w:cs="Times New Roman"/>
          <w:sz w:val="24"/>
          <w:szCs w:val="24"/>
          <w:highlight w:val="magenta"/>
          <w:lang w:val="en-US"/>
        </w:rPr>
        <w:t xml:space="preserve"> </w:t>
      </w:r>
      <w:del w:id="2407" w:author="Bizan N. Balzer" w:date="2021-10-07T22:59:00Z">
        <w:r w:rsidRPr="000164BF" w:rsidDel="008F1024">
          <w:rPr>
            <w:rFonts w:ascii="Times New Roman" w:hAnsi="Times New Roman" w:cs="Times New Roman"/>
            <w:sz w:val="24"/>
            <w:szCs w:val="24"/>
            <w:highlight w:val="magenta"/>
            <w:lang w:val="en-US"/>
          </w:rPr>
          <w:delText>savitzky</w:delText>
        </w:r>
      </w:del>
      <w:proofErr w:type="spellStart"/>
      <w:ins w:id="2408" w:author="Bizan N. Balzer" w:date="2021-10-07T22:59:00Z">
        <w:r w:rsidR="008F1024" w:rsidRPr="000164BF">
          <w:rPr>
            <w:rFonts w:ascii="Times New Roman" w:hAnsi="Times New Roman" w:cs="Times New Roman"/>
            <w:sz w:val="24"/>
            <w:szCs w:val="24"/>
            <w:highlight w:val="magenta"/>
            <w:lang w:val="en-US"/>
          </w:rPr>
          <w:t>Savitzky</w:t>
        </w:r>
      </w:ins>
      <w:r w:rsidRPr="000164BF">
        <w:rPr>
          <w:rFonts w:ascii="Times New Roman" w:hAnsi="Times New Roman" w:cs="Times New Roman"/>
          <w:sz w:val="24"/>
          <w:szCs w:val="24"/>
          <w:highlight w:val="magenta"/>
          <w:lang w:val="en-US"/>
        </w:rPr>
        <w:t>-</w:t>
      </w:r>
      <w:del w:id="2409" w:author="Bizan N. Balzer" w:date="2021-10-07T22:59:00Z">
        <w:r w:rsidRPr="000164BF" w:rsidDel="008F1024">
          <w:rPr>
            <w:rFonts w:ascii="Times New Roman" w:hAnsi="Times New Roman" w:cs="Times New Roman"/>
            <w:sz w:val="24"/>
            <w:szCs w:val="24"/>
            <w:highlight w:val="magenta"/>
            <w:lang w:val="en-US"/>
          </w:rPr>
          <w:delText xml:space="preserve">golay </w:delText>
        </w:r>
      </w:del>
      <w:ins w:id="2410" w:author="Bizan N. Balzer" w:date="2021-10-07T22:59:00Z">
        <w:r w:rsidR="008F1024" w:rsidRPr="000164BF">
          <w:rPr>
            <w:rFonts w:ascii="Times New Roman" w:hAnsi="Times New Roman" w:cs="Times New Roman"/>
            <w:sz w:val="24"/>
            <w:szCs w:val="24"/>
            <w:highlight w:val="magenta"/>
            <w:lang w:val="en-US"/>
          </w:rPr>
          <w:t>Golay</w:t>
        </w:r>
        <w:proofErr w:type="spellEnd"/>
        <w:r w:rsidR="008F1024" w:rsidRPr="000164BF">
          <w:rPr>
            <w:rFonts w:ascii="Times New Roman" w:hAnsi="Times New Roman" w:cs="Times New Roman"/>
            <w:sz w:val="24"/>
            <w:szCs w:val="24"/>
            <w:highlight w:val="magenta"/>
            <w:lang w:val="en-US"/>
          </w:rPr>
          <w:t xml:space="preserve"> </w:t>
        </w:r>
      </w:ins>
      <w:r w:rsidRPr="000164BF">
        <w:rPr>
          <w:rFonts w:ascii="Times New Roman" w:hAnsi="Times New Roman" w:cs="Times New Roman"/>
          <w:sz w:val="24"/>
          <w:szCs w:val="24"/>
          <w:highlight w:val="magenta"/>
          <w:lang w:val="en-US"/>
        </w:rPr>
        <w:t>filter to smoothen measured force data and subsequently extracted the conserved extrema of interest to obtain ultimate tensile strength and strain (= extension to break).</w:t>
      </w:r>
      <w:r w:rsidRPr="009A1C08">
        <w:rPr>
          <w:rFonts w:ascii="Times New Roman" w:hAnsi="Times New Roman" w:cs="Times New Roman"/>
          <w:sz w:val="24"/>
          <w:szCs w:val="24"/>
          <w:lang w:val="en-US"/>
        </w:rPr>
        <w:tab/>
        <w:t xml:space="preserve"> </w:t>
      </w:r>
      <w:r w:rsidRPr="009A1C08">
        <w:rPr>
          <w:rFonts w:ascii="Times New Roman" w:hAnsi="Times New Roman" w:cs="Times New Roman"/>
          <w:sz w:val="24"/>
          <w:szCs w:val="24"/>
          <w:lang w:val="en-US"/>
        </w:rPr>
        <w:br/>
      </w:r>
      <w:bookmarkStart w:id="2411" w:name="_Hlk92466099"/>
      <w:ins w:id="2412" w:author="anna.resch88@gmail.com" w:date="2022-01-16T11:34:00Z">
        <w:r w:rsidR="008F761D">
          <w:rPr>
            <w:rFonts w:ascii="Times New Roman" w:hAnsi="Times New Roman" w:cs="Times New Roman"/>
            <w:sz w:val="24"/>
            <w:szCs w:val="24"/>
            <w:lang w:val="en-US"/>
          </w:rPr>
          <w:t>Statistical analyses were performed using GraphPad Prism v9.2.0 or higher. Nanoindentation data were analyzed via nested one-way ANOVA</w:t>
        </w:r>
        <w:r w:rsidR="008F761D" w:rsidRPr="00E14445">
          <w:rPr>
            <w:rFonts w:ascii="Times New Roman" w:hAnsi="Times New Roman" w:cs="Times New Roman"/>
            <w:iCs/>
            <w:sz w:val="24"/>
            <w:szCs w:val="24"/>
            <w:lang w:val="en-US"/>
          </w:rPr>
          <w:t xml:space="preserve"> </w:t>
        </w:r>
        <w:r w:rsidR="008F761D">
          <w:rPr>
            <w:rFonts w:ascii="Times New Roman" w:hAnsi="Times New Roman" w:cs="Times New Roman"/>
            <w:iCs/>
            <w:sz w:val="24"/>
            <w:szCs w:val="24"/>
            <w:lang w:val="en-US"/>
          </w:rPr>
          <w:t xml:space="preserve">and </w:t>
        </w:r>
        <w:proofErr w:type="spellStart"/>
        <w:r w:rsidR="008F761D" w:rsidRPr="00E710A1">
          <w:rPr>
            <w:rFonts w:ascii="Times New Roman" w:hAnsi="Times New Roman" w:cs="Times New Roman"/>
            <w:iCs/>
            <w:sz w:val="24"/>
            <w:szCs w:val="24"/>
            <w:lang w:val="en-US"/>
          </w:rPr>
          <w:t>Šídák</w:t>
        </w:r>
        <w:r w:rsidR="008F761D">
          <w:rPr>
            <w:rFonts w:ascii="Times New Roman" w:hAnsi="Times New Roman" w:cs="Times New Roman"/>
            <w:iCs/>
            <w:sz w:val="24"/>
            <w:szCs w:val="24"/>
            <w:lang w:val="en-US"/>
          </w:rPr>
          <w:t>’s</w:t>
        </w:r>
        <w:proofErr w:type="spellEnd"/>
        <w:r w:rsidR="008F761D" w:rsidRPr="00E710A1">
          <w:rPr>
            <w:rFonts w:ascii="Times New Roman" w:hAnsi="Times New Roman" w:cs="Times New Roman"/>
            <w:iCs/>
            <w:sz w:val="24"/>
            <w:szCs w:val="24"/>
            <w:lang w:val="en-US"/>
          </w:rPr>
          <w:t xml:space="preserve"> </w:t>
        </w:r>
        <w:r w:rsidR="008F761D" w:rsidRPr="00D0400A">
          <w:rPr>
            <w:rFonts w:ascii="Times New Roman" w:hAnsi="Times New Roman" w:cs="Times New Roman"/>
            <w:iCs/>
            <w:sz w:val="24"/>
            <w:szCs w:val="24"/>
            <w:lang w:val="en-US"/>
          </w:rPr>
          <w:t>post-hoc</w:t>
        </w:r>
        <w:r w:rsidR="008F761D">
          <w:rPr>
            <w:rFonts w:ascii="Times New Roman" w:hAnsi="Times New Roman" w:cs="Times New Roman"/>
            <w:iCs/>
            <w:sz w:val="24"/>
            <w:szCs w:val="24"/>
            <w:lang w:val="en-US"/>
          </w:rPr>
          <w:t xml:space="preserve"> multiple comparison test. DMA data were analyzed via one-way ANOVA employing a Welch test and Dunnett’s T3 post-hoc multiple comparison test. </w:t>
        </w:r>
      </w:ins>
    </w:p>
    <w:p w14:paraId="1D3359B6" w14:textId="08655C33" w:rsidR="00E14445" w:rsidDel="008F761D" w:rsidRDefault="00E14445" w:rsidP="009A1C08">
      <w:pPr>
        <w:tabs>
          <w:tab w:val="left" w:pos="5245"/>
        </w:tabs>
        <w:spacing w:line="480" w:lineRule="auto"/>
        <w:jc w:val="both"/>
        <w:rPr>
          <w:del w:id="2413" w:author="anna.resch88@gmail.com" w:date="2022-01-16T11:34:00Z"/>
          <w:rFonts w:ascii="Times New Roman" w:hAnsi="Times New Roman" w:cs="Times New Roman"/>
          <w:sz w:val="24"/>
          <w:szCs w:val="24"/>
          <w:lang w:val="en-US"/>
        </w:rPr>
      </w:pPr>
    </w:p>
    <w:bookmarkEnd w:id="2411"/>
    <w:p w14:paraId="686523CE" w14:textId="14E50C99" w:rsidR="003E37E9" w:rsidRPr="009A1C08" w:rsidRDefault="003E37E9" w:rsidP="009A1C08">
      <w:pPr>
        <w:tabs>
          <w:tab w:val="left" w:pos="5245"/>
        </w:tabs>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For cornea sealing experiments, the cornea of whole porcine eyes obtained from a local abattoir was either perforated or lamellar defects were introduced with a scalpel. In perforated eyes, a small amount of air was injected into the anterior chamber as done clinically to avoid excess leakage of fluid. An intraocular pressure sensor (</w:t>
      </w:r>
      <w:proofErr w:type="spellStart"/>
      <w:r w:rsidRPr="009A1C08">
        <w:rPr>
          <w:rFonts w:ascii="Times New Roman" w:hAnsi="Times New Roman" w:cs="Times New Roman"/>
          <w:sz w:val="24"/>
          <w:szCs w:val="24"/>
          <w:lang w:val="en-US"/>
        </w:rPr>
        <w:t>Geuder</w:t>
      </w:r>
      <w:proofErr w:type="spellEnd"/>
      <w:r w:rsidRPr="009A1C08">
        <w:rPr>
          <w:rFonts w:ascii="Times New Roman" w:hAnsi="Times New Roman" w:cs="Times New Roman"/>
          <w:sz w:val="24"/>
          <w:szCs w:val="24"/>
          <w:lang w:val="en-US"/>
        </w:rPr>
        <w:t xml:space="preserve">, Heidelberg, Germany) was installed to assess leakage pressure thresholds. For cell culture experiments, human donor cornea material was provided by the Lions Cornea Bank Baden-Württemberg (Freiburg, Germany) if research use had been consented by the donor or the next of kin. Ethics approval has been granted by the local Ethics Committee (Research Ethics Committee of University of Freiburg). The human </w:t>
      </w:r>
      <w:proofErr w:type="spellStart"/>
      <w:r w:rsidRPr="009A1C08">
        <w:rPr>
          <w:rFonts w:ascii="Times New Roman" w:hAnsi="Times New Roman" w:cs="Times New Roman"/>
          <w:sz w:val="24"/>
          <w:szCs w:val="24"/>
          <w:lang w:val="en-US"/>
        </w:rPr>
        <w:t>corneae</w:t>
      </w:r>
      <w:proofErr w:type="spellEnd"/>
      <w:r w:rsidRPr="009A1C08">
        <w:rPr>
          <w:rFonts w:ascii="Times New Roman" w:hAnsi="Times New Roman" w:cs="Times New Roman"/>
          <w:sz w:val="24"/>
          <w:szCs w:val="24"/>
          <w:lang w:val="en-US"/>
        </w:rPr>
        <w:t xml:space="preserve"> were mounted on an artificial anterior eye chamber (</w:t>
      </w:r>
      <w:proofErr w:type="spellStart"/>
      <w:r w:rsidRPr="009A1C08">
        <w:rPr>
          <w:rFonts w:ascii="Times New Roman" w:hAnsi="Times New Roman" w:cs="Times New Roman"/>
          <w:sz w:val="24"/>
          <w:szCs w:val="24"/>
          <w:lang w:val="en-US"/>
        </w:rPr>
        <w:t>Katena</w:t>
      </w:r>
      <w:proofErr w:type="spellEnd"/>
      <w:r w:rsidRPr="009A1C08">
        <w:rPr>
          <w:rFonts w:ascii="Times New Roman" w:hAnsi="Times New Roman" w:cs="Times New Roman"/>
          <w:sz w:val="24"/>
          <w:szCs w:val="24"/>
          <w:lang w:val="en-US"/>
        </w:rPr>
        <w:t xml:space="preserve"> Products, Denville, NJ, U.S.A.). A superficial lamellar defect or a penetrating stab incision were induced and sealed with 2-4 µ</w:t>
      </w:r>
      <w:r w:rsidR="000164BF">
        <w:rPr>
          <w:rFonts w:ascii="Times New Roman" w:hAnsi="Times New Roman" w:cs="Times New Roman"/>
          <w:sz w:val="24"/>
          <w:szCs w:val="24"/>
          <w:lang w:val="en-US"/>
        </w:rPr>
        <w:t>L</w:t>
      </w:r>
      <w:r w:rsidRPr="009A1C08">
        <w:rPr>
          <w:rFonts w:ascii="Times New Roman" w:hAnsi="Times New Roman" w:cs="Times New Roman"/>
          <w:sz w:val="24"/>
          <w:szCs w:val="24"/>
          <w:lang w:val="en-US"/>
        </w:rPr>
        <w:t xml:space="preserve"> of ULU</w:t>
      </w:r>
      <w:ins w:id="2414" w:author="anna.resch88@gmail.com" w:date="2022-01-16T17:58:00Z">
        <w:r w:rsidR="009F0B52">
          <w:rPr>
            <w:rFonts w:ascii="Times New Roman" w:hAnsi="Times New Roman" w:cs="Times New Roman"/>
            <w:sz w:val="24"/>
            <w:szCs w:val="24"/>
            <w:lang w:val="en-US"/>
          </w:rPr>
          <w:t xml:space="preserve"> </w:t>
        </w:r>
      </w:ins>
      <w:del w:id="2415" w:author="anna.resch88@gmail.com" w:date="2022-01-16T17:58:00Z">
        <w:r w:rsidRPr="009A1C08" w:rsidDel="009F0B52">
          <w:rPr>
            <w:rFonts w:ascii="Times New Roman" w:hAnsi="Times New Roman" w:cs="Times New Roman"/>
            <w:sz w:val="24"/>
            <w:szCs w:val="24"/>
            <w:lang w:val="en-US"/>
          </w:rPr>
          <w:delText>-</w:delText>
        </w:r>
      </w:del>
      <w:r w:rsidRPr="009A1C08">
        <w:rPr>
          <w:rFonts w:ascii="Times New Roman" w:hAnsi="Times New Roman" w:cs="Times New Roman"/>
          <w:sz w:val="24"/>
          <w:szCs w:val="24"/>
          <w:lang w:val="en-US"/>
        </w:rPr>
        <w:t xml:space="preserve">solution (ULD-V20/40-ULD plus </w:t>
      </w:r>
      <w:r w:rsidRPr="009A1C08">
        <w:rPr>
          <w:rFonts w:ascii="Times New Roman" w:hAnsi="Times New Roman" w:cs="Times New Roman"/>
          <w:sz w:val="24"/>
          <w:szCs w:val="24"/>
          <w:lang w:val="en-US"/>
        </w:rPr>
        <w:lastRenderedPageBreak/>
        <w:t>photocatalyst and APS</w:t>
      </w:r>
      <w:r w:rsidR="000164BF">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and subsequent photocrosslinking</w:t>
      </w:r>
      <w:r w:rsidR="000164BF">
        <w:rPr>
          <w:rFonts w:ascii="Times New Roman" w:hAnsi="Times New Roman" w:cs="Times New Roman"/>
          <w:sz w:val="24"/>
          <w:szCs w:val="24"/>
          <w:lang w:val="en-US"/>
        </w:rPr>
        <w:t xml:space="preserve"> with </w:t>
      </w:r>
      <w:r w:rsidR="000164BF" w:rsidRPr="009A1C08">
        <w:rPr>
          <w:rFonts w:ascii="Times New Roman" w:hAnsi="Times New Roman" w:cs="Times New Roman"/>
          <w:sz w:val="24"/>
          <w:szCs w:val="24"/>
          <w:lang w:val="en-US"/>
        </w:rPr>
        <w:t xml:space="preserve">total exposure energy density </w:t>
      </w:r>
      <w:r w:rsidR="000164BF">
        <w:rPr>
          <w:rFonts w:ascii="Times New Roman" w:hAnsi="Times New Roman" w:cs="Times New Roman"/>
          <w:sz w:val="24"/>
          <w:szCs w:val="24"/>
          <w:lang w:val="en-US"/>
        </w:rPr>
        <w:t xml:space="preserve">of </w:t>
      </w:r>
      <w:r w:rsidR="000164BF" w:rsidRPr="009A1C08">
        <w:rPr>
          <w:rFonts w:ascii="Times New Roman" w:hAnsi="Times New Roman" w:cs="Times New Roman"/>
          <w:sz w:val="24"/>
          <w:szCs w:val="24"/>
          <w:lang w:val="en-US"/>
        </w:rPr>
        <w:t>5.8 J/cm² at 460 nm)</w:t>
      </w:r>
      <w:r w:rsidRPr="009A1C08">
        <w:rPr>
          <w:rFonts w:ascii="Times New Roman" w:hAnsi="Times New Roman" w:cs="Times New Roman"/>
          <w:sz w:val="24"/>
          <w:szCs w:val="24"/>
          <w:lang w:val="en-US"/>
        </w:rPr>
        <w:t xml:space="preserve">. Subsequently, the </w:t>
      </w:r>
      <w:proofErr w:type="spellStart"/>
      <w:r w:rsidRPr="009A1C08">
        <w:rPr>
          <w:rFonts w:ascii="Times New Roman" w:hAnsi="Times New Roman" w:cs="Times New Roman"/>
          <w:sz w:val="24"/>
          <w:szCs w:val="24"/>
          <w:lang w:val="en-US"/>
        </w:rPr>
        <w:t>corneae</w:t>
      </w:r>
      <w:proofErr w:type="spellEnd"/>
      <w:r w:rsidRPr="009A1C08">
        <w:rPr>
          <w:rFonts w:ascii="Times New Roman" w:hAnsi="Times New Roman" w:cs="Times New Roman"/>
          <w:sz w:val="24"/>
          <w:szCs w:val="24"/>
          <w:lang w:val="en-US"/>
        </w:rPr>
        <w:t xml:space="preserve"> were cultivated </w:t>
      </w:r>
      <w:r w:rsidR="000164BF">
        <w:rPr>
          <w:rFonts w:ascii="Times New Roman" w:hAnsi="Times New Roman" w:cs="Times New Roman"/>
          <w:sz w:val="24"/>
          <w:szCs w:val="24"/>
          <w:lang w:val="en-US"/>
        </w:rPr>
        <w:t xml:space="preserve">up to 7 weeks </w:t>
      </w:r>
      <w:r w:rsidRPr="009A1C08">
        <w:rPr>
          <w:rFonts w:ascii="Times New Roman" w:hAnsi="Times New Roman" w:cs="Times New Roman"/>
          <w:sz w:val="24"/>
          <w:szCs w:val="24"/>
          <w:lang w:val="en-US"/>
        </w:rPr>
        <w:t xml:space="preserve">and processed to obtain paraffin sections, which were stained with </w:t>
      </w:r>
      <w:r w:rsidRPr="009A1C08">
        <w:rPr>
          <w:rFonts w:ascii="Times New Roman" w:hAnsi="Times New Roman" w:cs="Times New Roman"/>
          <w:iCs/>
          <w:sz w:val="24"/>
          <w:szCs w:val="24"/>
          <w:lang w:val="en-US"/>
        </w:rPr>
        <w:t>Hematoxylin-eosin</w:t>
      </w:r>
      <w:r w:rsidRPr="009A1C08">
        <w:rPr>
          <w:rFonts w:ascii="Times New Roman" w:hAnsi="Times New Roman" w:cs="Times New Roman"/>
          <w:i/>
          <w:iCs/>
          <w:sz w:val="24"/>
          <w:szCs w:val="24"/>
          <w:lang w:val="en-US"/>
        </w:rPr>
        <w:t xml:space="preserve"> </w:t>
      </w:r>
      <w:r w:rsidRPr="009A1C08">
        <w:rPr>
          <w:rFonts w:ascii="Times New Roman" w:hAnsi="Times New Roman" w:cs="Times New Roman"/>
          <w:sz w:val="24"/>
          <w:szCs w:val="24"/>
          <w:lang w:val="en-US"/>
        </w:rPr>
        <w:t>(HE) to visualize the hydrogel filling and cells.</w:t>
      </w:r>
    </w:p>
    <w:p w14:paraId="6991078C" w14:textId="77777777" w:rsidR="00CF3AAB" w:rsidRPr="0090123B" w:rsidRDefault="00CF3AAB" w:rsidP="009A1C08">
      <w:pPr>
        <w:widowControl w:val="0"/>
        <w:autoSpaceDE w:val="0"/>
        <w:autoSpaceDN w:val="0"/>
        <w:adjustRightInd w:val="0"/>
        <w:spacing w:after="0" w:line="480" w:lineRule="auto"/>
        <w:rPr>
          <w:rFonts w:ascii="Times New Roman" w:hAnsi="Times New Roman" w:cs="Times New Roman"/>
          <w:b/>
          <w:sz w:val="24"/>
          <w:szCs w:val="24"/>
          <w:lang w:val="en-US"/>
          <w:rPrChange w:id="2416" w:author="Bizan N. Balzer" w:date="2021-09-24T21:09:00Z">
            <w:rPr>
              <w:rFonts w:ascii="Times New Roman" w:hAnsi="Times New Roman" w:cs="Times New Roman"/>
              <w:b/>
              <w:sz w:val="24"/>
              <w:szCs w:val="24"/>
            </w:rPr>
          </w:rPrChange>
        </w:rPr>
      </w:pPr>
      <w:r w:rsidRPr="0090123B">
        <w:rPr>
          <w:rFonts w:ascii="Times New Roman" w:hAnsi="Times New Roman" w:cs="Times New Roman"/>
          <w:b/>
          <w:sz w:val="24"/>
          <w:szCs w:val="24"/>
          <w:lang w:val="en-US"/>
          <w:rPrChange w:id="2417" w:author="Bizan N. Balzer" w:date="2021-09-24T21:09:00Z">
            <w:rPr>
              <w:rFonts w:ascii="Times New Roman" w:hAnsi="Times New Roman" w:cs="Times New Roman"/>
              <w:b/>
              <w:sz w:val="24"/>
              <w:szCs w:val="24"/>
            </w:rPr>
          </w:rPrChange>
        </w:rPr>
        <w:t>Supporting Information</w:t>
      </w:r>
    </w:p>
    <w:p w14:paraId="0A6FED12" w14:textId="7BDB628B" w:rsidR="001924E3" w:rsidRPr="009A1C08" w:rsidRDefault="00CF3AAB" w:rsidP="009A1C08">
      <w:pPr>
        <w:spacing w:line="480" w:lineRule="auto"/>
        <w:jc w:val="both"/>
        <w:rPr>
          <w:rFonts w:ascii="Times New Roman" w:hAnsi="Times New Roman" w:cs="Times New Roman"/>
          <w:color w:val="000000" w:themeColor="text1"/>
          <w:lang w:val="en-US"/>
        </w:rPr>
      </w:pPr>
      <w:r w:rsidRPr="0090123B">
        <w:rPr>
          <w:rFonts w:ascii="Times New Roman" w:hAnsi="Times New Roman" w:cs="Times New Roman"/>
          <w:sz w:val="24"/>
          <w:szCs w:val="24"/>
          <w:lang w:val="en-US"/>
          <w:rPrChange w:id="2418" w:author="Bizan N. Balzer" w:date="2021-09-24T21:09:00Z">
            <w:rPr>
              <w:rFonts w:ascii="Times New Roman" w:hAnsi="Times New Roman" w:cs="Times New Roman"/>
              <w:sz w:val="24"/>
              <w:szCs w:val="24"/>
            </w:rPr>
          </w:rPrChange>
        </w:rPr>
        <w:t>Supporting Information is available from the Wiley Online Library or from the author.</w:t>
      </w:r>
    </w:p>
    <w:p w14:paraId="0112E549" w14:textId="3E8976B3" w:rsidR="00B7032B" w:rsidRPr="009A1C08" w:rsidRDefault="00B7032B" w:rsidP="00AA3BEB">
      <w:pPr>
        <w:spacing w:line="360" w:lineRule="auto"/>
        <w:jc w:val="both"/>
        <w:rPr>
          <w:rFonts w:ascii="Times New Roman" w:hAnsi="Times New Roman" w:cs="Times New Roman"/>
          <w:b/>
          <w:sz w:val="24"/>
          <w:szCs w:val="24"/>
          <w:lang w:val="en-US"/>
        </w:rPr>
      </w:pPr>
      <w:r w:rsidRPr="009A1C08">
        <w:rPr>
          <w:rFonts w:ascii="Times New Roman" w:hAnsi="Times New Roman" w:cs="Times New Roman"/>
          <w:b/>
          <w:sz w:val="24"/>
          <w:szCs w:val="24"/>
          <w:lang w:val="en-US"/>
        </w:rPr>
        <w:t>Acknowledgments</w:t>
      </w:r>
    </w:p>
    <w:p w14:paraId="2A74EFAA" w14:textId="7BE94562" w:rsidR="00497540" w:rsidRPr="009A1C08" w:rsidRDefault="00B7032B" w:rsidP="008D5BD5">
      <w:pPr>
        <w:spacing w:line="360" w:lineRule="auto"/>
        <w:jc w:val="both"/>
        <w:rPr>
          <w:rFonts w:ascii="Times New Roman" w:hAnsi="Times New Roman" w:cs="Times New Roman"/>
          <w:sz w:val="24"/>
          <w:szCs w:val="24"/>
          <w:lang w:val="en-US"/>
        </w:rPr>
      </w:pPr>
      <w:r w:rsidRPr="009A1C08">
        <w:rPr>
          <w:rFonts w:ascii="Times New Roman" w:hAnsi="Times New Roman" w:cs="Times New Roman"/>
          <w:color w:val="000000" w:themeColor="text1"/>
          <w:sz w:val="24"/>
          <w:szCs w:val="24"/>
          <w:lang w:val="en-US"/>
        </w:rPr>
        <w:t>We thank Jürgen Beck</w:t>
      </w:r>
      <w:r w:rsidR="00C20346" w:rsidRPr="009A1C08">
        <w:rPr>
          <w:rFonts w:ascii="Times New Roman" w:hAnsi="Times New Roman" w:cs="Times New Roman"/>
          <w:color w:val="000000" w:themeColor="text1"/>
          <w:sz w:val="24"/>
          <w:szCs w:val="24"/>
          <w:lang w:val="en-US"/>
        </w:rPr>
        <w:t xml:space="preserve"> </w:t>
      </w:r>
      <w:r w:rsidR="008F761D">
        <w:rPr>
          <w:rFonts w:ascii="Times New Roman" w:hAnsi="Times New Roman" w:cs="Times New Roman"/>
          <w:color w:val="000000" w:themeColor="text1"/>
          <w:sz w:val="24"/>
          <w:szCs w:val="24"/>
          <w:lang w:val="en-US"/>
        </w:rPr>
        <w:t>and</w:t>
      </w:r>
      <w:r w:rsidR="00C20346" w:rsidRPr="009A1C08">
        <w:rPr>
          <w:rFonts w:ascii="Times New Roman" w:hAnsi="Times New Roman" w:cs="Times New Roman"/>
          <w:color w:val="000000" w:themeColor="text1"/>
          <w:sz w:val="24"/>
          <w:szCs w:val="24"/>
          <w:lang w:val="en-US"/>
        </w:rPr>
        <w:t xml:space="preserve"> the Eye Center staff for their great support. </w:t>
      </w:r>
      <w:r w:rsidR="00497540" w:rsidRPr="009A1C08">
        <w:rPr>
          <w:rFonts w:ascii="Times New Roman" w:hAnsi="Times New Roman" w:cs="Times New Roman"/>
          <w:sz w:val="24"/>
          <w:szCs w:val="24"/>
          <w:lang w:val="en-US"/>
        </w:rPr>
        <w:t>We gratefully acknowledge the support of the BMBF (</w:t>
      </w:r>
      <w:r w:rsidR="00497540" w:rsidRPr="009A1C08">
        <w:rPr>
          <w:rFonts w:ascii="Times New Roman" w:hAnsi="Times New Roman" w:cs="Times New Roman"/>
          <w:color w:val="000000" w:themeColor="text1"/>
          <w:sz w:val="24"/>
          <w:szCs w:val="24"/>
          <w:lang w:val="en-US"/>
        </w:rPr>
        <w:t xml:space="preserve">31A490 </w:t>
      </w:r>
      <w:r w:rsidR="004D4B0A" w:rsidRPr="009A1C08">
        <w:rPr>
          <w:rFonts w:ascii="Times New Roman" w:hAnsi="Times New Roman" w:cs="Times New Roman"/>
          <w:sz w:val="24"/>
          <w:szCs w:val="24"/>
          <w:lang w:val="en-US"/>
        </w:rPr>
        <w:t>and</w:t>
      </w:r>
      <w:r w:rsidR="00497540" w:rsidRPr="009A1C08">
        <w:rPr>
          <w:rFonts w:ascii="Times New Roman" w:hAnsi="Times New Roman" w:cs="Times New Roman"/>
          <w:sz w:val="24"/>
          <w:szCs w:val="24"/>
          <w:lang w:val="en-US"/>
        </w:rPr>
        <w:t xml:space="preserve"> Research Prize Next Generation of Biotechnological Processes 2014 Biotechnology2020+, 031A550), </w:t>
      </w:r>
      <w:r w:rsidR="007D2065" w:rsidRPr="009A1C08">
        <w:rPr>
          <w:rFonts w:ascii="Times New Roman" w:hAnsi="Times New Roman" w:cs="Times New Roman"/>
          <w:color w:val="000000" w:themeColor="text1"/>
          <w:sz w:val="24"/>
          <w:szCs w:val="24"/>
          <w:lang w:val="en-US"/>
        </w:rPr>
        <w:t>the Baden-Württemberg Stiftung</w:t>
      </w:r>
      <w:r w:rsidR="007D2065" w:rsidRPr="009A1C08">
        <w:rPr>
          <w:rFonts w:ascii="Times New Roman" w:hAnsi="Times New Roman" w:cs="Times New Roman"/>
          <w:sz w:val="24"/>
          <w:szCs w:val="24"/>
          <w:lang w:val="en-US"/>
        </w:rPr>
        <w:t xml:space="preserve">, </w:t>
      </w:r>
      <w:r w:rsidR="00497540" w:rsidRPr="009A1C08">
        <w:rPr>
          <w:rFonts w:ascii="Times New Roman" w:hAnsi="Times New Roman" w:cs="Times New Roman"/>
          <w:sz w:val="24"/>
          <w:szCs w:val="24"/>
          <w:lang w:val="en-US"/>
        </w:rPr>
        <w:t xml:space="preserve">the Zentrum für Biosystem </w:t>
      </w:r>
      <w:proofErr w:type="spellStart"/>
      <w:r w:rsidR="00497540" w:rsidRPr="009A1C08">
        <w:rPr>
          <w:rFonts w:ascii="Times New Roman" w:hAnsi="Times New Roman" w:cs="Times New Roman"/>
          <w:sz w:val="24"/>
          <w:szCs w:val="24"/>
          <w:lang w:val="en-US"/>
        </w:rPr>
        <w:t>Analyse</w:t>
      </w:r>
      <w:proofErr w:type="spellEnd"/>
      <w:r w:rsidR="00497540" w:rsidRPr="009A1C08">
        <w:rPr>
          <w:rFonts w:ascii="Times New Roman" w:hAnsi="Times New Roman" w:cs="Times New Roman"/>
          <w:sz w:val="24"/>
          <w:szCs w:val="24"/>
          <w:lang w:val="en-US"/>
        </w:rPr>
        <w:t xml:space="preserve"> (ZBSA), the Freiburg Institute for Advanced Studies (FRIAS), the institute for macromolecular chemistry, the Institute for Micro System Engineering (IMTEK), the Deutsche </w:t>
      </w:r>
      <w:proofErr w:type="spellStart"/>
      <w:r w:rsidR="00497540" w:rsidRPr="009A1C08">
        <w:rPr>
          <w:rFonts w:ascii="Times New Roman" w:hAnsi="Times New Roman" w:cs="Times New Roman"/>
          <w:sz w:val="24"/>
          <w:szCs w:val="24"/>
          <w:lang w:val="en-US"/>
        </w:rPr>
        <w:t>Forschungsgemeinschaft</w:t>
      </w:r>
      <w:proofErr w:type="spellEnd"/>
      <w:r w:rsidR="00497540" w:rsidRPr="009A1C08">
        <w:rPr>
          <w:rFonts w:ascii="Times New Roman" w:hAnsi="Times New Roman" w:cs="Times New Roman"/>
          <w:sz w:val="24"/>
          <w:szCs w:val="24"/>
          <w:lang w:val="en-US"/>
        </w:rPr>
        <w:t xml:space="preserve"> (DFG, German Research Foundation) under Germany’s Excellence Strategy – EXC-2193/1 – 390951807 </w:t>
      </w:r>
      <w:r w:rsidR="004D4B0A" w:rsidRPr="009A1C08">
        <w:rPr>
          <w:rFonts w:ascii="Times New Roman" w:hAnsi="Times New Roman" w:cs="Times New Roman"/>
          <w:sz w:val="24"/>
          <w:szCs w:val="24"/>
          <w:lang w:val="en-US"/>
        </w:rPr>
        <w:t>and</w:t>
      </w:r>
      <w:r w:rsidR="00497540" w:rsidRPr="009A1C08">
        <w:rPr>
          <w:rFonts w:ascii="Times New Roman" w:hAnsi="Times New Roman" w:cs="Times New Roman"/>
          <w:sz w:val="24"/>
          <w:szCs w:val="24"/>
          <w:lang w:val="en-US"/>
        </w:rPr>
        <w:t xml:space="preserve"> EXC 294 BIOSS Centre for Biological </w:t>
      </w:r>
      <w:proofErr w:type="spellStart"/>
      <w:r w:rsidR="00497540" w:rsidRPr="009A1C08">
        <w:rPr>
          <w:rFonts w:ascii="Times New Roman" w:hAnsi="Times New Roman" w:cs="Times New Roman"/>
          <w:sz w:val="24"/>
          <w:szCs w:val="24"/>
          <w:lang w:val="en-US"/>
        </w:rPr>
        <w:t>Signalling</w:t>
      </w:r>
      <w:proofErr w:type="spellEnd"/>
      <w:r w:rsidR="00497540" w:rsidRPr="009A1C08">
        <w:rPr>
          <w:rFonts w:ascii="Times New Roman" w:hAnsi="Times New Roman" w:cs="Times New Roman"/>
          <w:sz w:val="24"/>
          <w:szCs w:val="24"/>
          <w:lang w:val="en-US"/>
        </w:rPr>
        <w:t xml:space="preserve"> Studies and the Rectorate of the University of Freiburg for support</w:t>
      </w:r>
      <w:r w:rsidR="002006C5" w:rsidRPr="009A1C08">
        <w:rPr>
          <w:rFonts w:ascii="Times New Roman" w:hAnsi="Times New Roman" w:cs="Times New Roman"/>
          <w:sz w:val="24"/>
          <w:szCs w:val="24"/>
          <w:lang w:val="en-US"/>
        </w:rPr>
        <w:t>.</w:t>
      </w:r>
    </w:p>
    <w:p w14:paraId="65B853FF" w14:textId="77777777" w:rsidR="00BF36A5" w:rsidRDefault="00BF36A5" w:rsidP="00BF36A5">
      <w:pPr>
        <w:spacing w:line="360" w:lineRule="auto"/>
        <w:jc w:val="both"/>
        <w:rPr>
          <w:rFonts w:ascii="Times New Roman" w:hAnsi="Times New Roman" w:cs="Times New Roman"/>
          <w:color w:val="000000" w:themeColor="text1"/>
          <w:sz w:val="24"/>
          <w:szCs w:val="24"/>
          <w:lang w:val="en-US"/>
        </w:rPr>
      </w:pPr>
    </w:p>
    <w:p w14:paraId="169042D0" w14:textId="77777777" w:rsidR="00736405" w:rsidRPr="00F44BFD" w:rsidRDefault="00736405" w:rsidP="00736405">
      <w:pPr>
        <w:pStyle w:val="dates"/>
      </w:pPr>
      <w:r w:rsidRPr="00F44BFD">
        <w:t>Received: ((will be filled in by the editorial staff))</w:t>
      </w:r>
      <w:r w:rsidRPr="00F44BFD">
        <w:br/>
        <w:t>Revised: ((will be filled in by the editorial staff))</w:t>
      </w:r>
      <w:r w:rsidRPr="00F44BFD">
        <w:br/>
        <w:t>Published online: ((will be filled in by the editorial staff))</w:t>
      </w:r>
    </w:p>
    <w:p w14:paraId="5596D5AD" w14:textId="77777777" w:rsidR="00736405" w:rsidRPr="009A1C08" w:rsidRDefault="00736405" w:rsidP="00BF36A5">
      <w:pPr>
        <w:spacing w:line="360" w:lineRule="auto"/>
        <w:jc w:val="both"/>
        <w:rPr>
          <w:rFonts w:ascii="Times New Roman" w:hAnsi="Times New Roman" w:cs="Times New Roman"/>
          <w:color w:val="000000" w:themeColor="text1"/>
          <w:sz w:val="24"/>
          <w:szCs w:val="24"/>
          <w:lang w:val="en-US"/>
        </w:rPr>
      </w:pPr>
    </w:p>
    <w:p w14:paraId="3D05EE43" w14:textId="77777777" w:rsidR="00BF36A5" w:rsidRPr="00736405" w:rsidRDefault="00BF36A5" w:rsidP="00BF36A5">
      <w:pPr>
        <w:spacing w:line="360" w:lineRule="auto"/>
        <w:jc w:val="both"/>
        <w:rPr>
          <w:rFonts w:ascii="Times New Roman" w:hAnsi="Times New Roman" w:cs="Times New Roman"/>
          <w:b/>
          <w:color w:val="000000" w:themeColor="text1"/>
          <w:sz w:val="24"/>
          <w:szCs w:val="24"/>
          <w:lang w:val="en-US"/>
        </w:rPr>
      </w:pPr>
      <w:r w:rsidRPr="00736405">
        <w:rPr>
          <w:rFonts w:ascii="Times New Roman" w:hAnsi="Times New Roman" w:cs="Times New Roman"/>
          <w:b/>
          <w:color w:val="000000" w:themeColor="text1"/>
          <w:sz w:val="24"/>
          <w:szCs w:val="24"/>
          <w:lang w:val="en-US"/>
        </w:rPr>
        <w:t>Conflict of interests</w:t>
      </w:r>
    </w:p>
    <w:p w14:paraId="51973922" w14:textId="2371F45D" w:rsidR="00DB1721" w:rsidRPr="009A1C08" w:rsidRDefault="00BF36A5" w:rsidP="00BF36A5">
      <w:pPr>
        <w:spacing w:line="360" w:lineRule="auto"/>
        <w:jc w:val="both"/>
        <w:rPr>
          <w:rFonts w:ascii="Times New Roman" w:hAnsi="Times New Roman" w:cs="Times New Roman"/>
          <w:color w:val="000000" w:themeColor="text1"/>
          <w:sz w:val="24"/>
          <w:szCs w:val="24"/>
          <w:lang w:val="en-US"/>
        </w:rPr>
      </w:pPr>
      <w:r w:rsidRPr="009A1C08">
        <w:rPr>
          <w:rFonts w:ascii="Times New Roman" w:hAnsi="Times New Roman" w:cs="Times New Roman"/>
          <w:color w:val="000000" w:themeColor="text1"/>
          <w:sz w:val="24"/>
          <w:szCs w:val="24"/>
          <w:lang w:val="en-US"/>
        </w:rPr>
        <w:t>The authors Anna Resch, Matthias C. Huber and Stefan M. Schiller are inventors on a related patent application.</w:t>
      </w:r>
    </w:p>
    <w:p w14:paraId="5B902DAD" w14:textId="77777777" w:rsidR="00503F07" w:rsidRPr="009A1C08" w:rsidRDefault="00503F07" w:rsidP="00503F07">
      <w:pPr>
        <w:pStyle w:val="Default"/>
        <w:rPr>
          <w:rFonts w:ascii="Times New Roman" w:hAnsi="Times New Roman" w:cs="Times New Roman"/>
          <w:color w:val="auto"/>
          <w:lang w:val="en-US"/>
        </w:rPr>
      </w:pPr>
    </w:p>
    <w:p w14:paraId="7632627A" w14:textId="77777777" w:rsidR="00736405" w:rsidRPr="00F44BFD" w:rsidRDefault="00736405" w:rsidP="00736405">
      <w:pPr>
        <w:pStyle w:val="1"/>
        <w:spacing w:line="288" w:lineRule="auto"/>
        <w:rPr>
          <w:sz w:val="24"/>
          <w:szCs w:val="24"/>
          <w:lang w:val="en-US"/>
        </w:rPr>
      </w:pPr>
      <w:r w:rsidRPr="00F44BFD">
        <w:rPr>
          <w:sz w:val="24"/>
          <w:szCs w:val="24"/>
          <w:lang w:val="en-US"/>
        </w:rPr>
        <w:t>Author contributions</w:t>
      </w:r>
    </w:p>
    <w:p w14:paraId="3BC4907E" w14:textId="097E1AF1" w:rsidR="00503F07" w:rsidRDefault="00503F07" w:rsidP="00503F07">
      <w:pPr>
        <w:spacing w:line="360" w:lineRule="auto"/>
        <w:jc w:val="both"/>
        <w:rPr>
          <w:rFonts w:ascii="Times New Roman" w:hAnsi="Times New Roman" w:cs="Times New Roman"/>
          <w:color w:val="212121"/>
          <w:sz w:val="24"/>
          <w:szCs w:val="24"/>
          <w:lang w:val="en-US"/>
        </w:rPr>
      </w:pPr>
      <w:r w:rsidRPr="009A1C08">
        <w:rPr>
          <w:rFonts w:ascii="Times New Roman" w:hAnsi="Times New Roman" w:cs="Times New Roman"/>
          <w:color w:val="212121"/>
          <w:sz w:val="24"/>
          <w:szCs w:val="24"/>
          <w:lang w:val="en-US"/>
        </w:rPr>
        <w:t xml:space="preserve">SMS proposed the project. </w:t>
      </w:r>
      <w:proofErr w:type="spellStart"/>
      <w:r w:rsidR="003D560A" w:rsidRPr="009A1C08">
        <w:rPr>
          <w:rFonts w:ascii="Times New Roman" w:hAnsi="Times New Roman" w:cs="Times New Roman"/>
          <w:color w:val="212121"/>
          <w:sz w:val="24"/>
          <w:szCs w:val="24"/>
          <w:lang w:val="en-US"/>
        </w:rPr>
        <w:t>A</w:t>
      </w:r>
      <w:ins w:id="2419" w:author="anna.resch88@gmail.com" w:date="2022-01-16T11:35:00Z">
        <w:r w:rsidR="008F761D">
          <w:rPr>
            <w:rFonts w:ascii="Times New Roman" w:hAnsi="Times New Roman" w:cs="Times New Roman"/>
            <w:color w:val="212121"/>
            <w:sz w:val="24"/>
            <w:szCs w:val="24"/>
            <w:lang w:val="en-US"/>
          </w:rPr>
          <w:t>n</w:t>
        </w:r>
      </w:ins>
      <w:r w:rsidR="003D560A" w:rsidRPr="009A1C08">
        <w:rPr>
          <w:rFonts w:ascii="Times New Roman" w:hAnsi="Times New Roman" w:cs="Times New Roman"/>
          <w:color w:val="212121"/>
          <w:sz w:val="24"/>
          <w:szCs w:val="24"/>
          <w:lang w:val="en-US"/>
        </w:rPr>
        <w:t>R</w:t>
      </w:r>
      <w:proofErr w:type="spellEnd"/>
      <w:r w:rsidRPr="009A1C08">
        <w:rPr>
          <w:rFonts w:ascii="Times New Roman" w:hAnsi="Times New Roman" w:cs="Times New Roman"/>
          <w:color w:val="212121"/>
          <w:sz w:val="24"/>
          <w:szCs w:val="24"/>
          <w:lang w:val="en-US"/>
        </w:rPr>
        <w:t xml:space="preserve">, </w:t>
      </w:r>
      <w:r w:rsidR="008448DE" w:rsidRPr="009A1C08">
        <w:rPr>
          <w:rFonts w:ascii="Times New Roman" w:hAnsi="Times New Roman" w:cs="Times New Roman"/>
          <w:color w:val="212121"/>
          <w:sz w:val="24"/>
          <w:szCs w:val="24"/>
          <w:lang w:val="en-US"/>
        </w:rPr>
        <w:t>MCH</w:t>
      </w:r>
      <w:r w:rsidR="00123526" w:rsidRPr="009A1C08">
        <w:rPr>
          <w:rFonts w:ascii="Times New Roman" w:hAnsi="Times New Roman" w:cs="Times New Roman"/>
          <w:color w:val="212121"/>
          <w:sz w:val="24"/>
          <w:szCs w:val="24"/>
          <w:lang w:val="en-US"/>
        </w:rPr>
        <w:t xml:space="preserve">, </w:t>
      </w:r>
      <w:proofErr w:type="spellStart"/>
      <w:r w:rsidR="00467C67" w:rsidRPr="009A1C08">
        <w:rPr>
          <w:rFonts w:ascii="Times New Roman" w:hAnsi="Times New Roman" w:cs="Times New Roman"/>
          <w:color w:val="212121"/>
          <w:sz w:val="24"/>
          <w:szCs w:val="24"/>
          <w:lang w:val="en-US"/>
        </w:rPr>
        <w:t>A</w:t>
      </w:r>
      <w:ins w:id="2420" w:author="anna.resch88@gmail.com" w:date="2022-01-16T11:35:00Z">
        <w:r w:rsidR="008F761D">
          <w:rPr>
            <w:rFonts w:ascii="Times New Roman" w:hAnsi="Times New Roman" w:cs="Times New Roman"/>
            <w:color w:val="212121"/>
            <w:sz w:val="24"/>
            <w:szCs w:val="24"/>
            <w:lang w:val="en-US"/>
          </w:rPr>
          <w:t>l</w:t>
        </w:r>
      </w:ins>
      <w:r w:rsidR="001924E3" w:rsidRPr="009A1C08">
        <w:rPr>
          <w:rFonts w:ascii="Times New Roman" w:hAnsi="Times New Roman" w:cs="Times New Roman"/>
          <w:color w:val="212121"/>
          <w:sz w:val="24"/>
          <w:szCs w:val="24"/>
          <w:lang w:val="en-US"/>
        </w:rPr>
        <w:t>R</w:t>
      </w:r>
      <w:proofErr w:type="spellEnd"/>
      <w:r w:rsidR="001924E3" w:rsidRPr="009A1C08">
        <w:rPr>
          <w:rFonts w:ascii="Times New Roman" w:hAnsi="Times New Roman" w:cs="Times New Roman"/>
          <w:color w:val="212121"/>
          <w:sz w:val="24"/>
          <w:szCs w:val="24"/>
          <w:lang w:val="en-US"/>
        </w:rPr>
        <w:t>,</w:t>
      </w:r>
      <w:r w:rsidR="008448DE" w:rsidRPr="009A1C08">
        <w:rPr>
          <w:rFonts w:ascii="Times New Roman" w:hAnsi="Times New Roman" w:cs="Times New Roman"/>
          <w:color w:val="212121"/>
          <w:sz w:val="24"/>
          <w:szCs w:val="24"/>
          <w:lang w:val="en-US"/>
        </w:rPr>
        <w:t xml:space="preserve"> AS, TL, UJ</w:t>
      </w:r>
      <w:r w:rsidR="00123526" w:rsidRPr="009A1C08">
        <w:rPr>
          <w:rFonts w:ascii="Times New Roman" w:hAnsi="Times New Roman" w:cs="Times New Roman"/>
          <w:color w:val="212121"/>
          <w:sz w:val="24"/>
          <w:szCs w:val="24"/>
          <w:lang w:val="en-US"/>
        </w:rPr>
        <w:t xml:space="preserve">, </w:t>
      </w:r>
      <w:r w:rsidR="008448DE" w:rsidRPr="009A1C08">
        <w:rPr>
          <w:rFonts w:ascii="Times New Roman" w:hAnsi="Times New Roman" w:cs="Times New Roman"/>
          <w:color w:val="212121"/>
          <w:sz w:val="24"/>
          <w:szCs w:val="24"/>
          <w:lang w:val="en-US"/>
        </w:rPr>
        <w:t>AK</w:t>
      </w:r>
      <w:r w:rsidR="00123526" w:rsidRPr="009A1C08">
        <w:rPr>
          <w:rFonts w:ascii="Times New Roman" w:hAnsi="Times New Roman" w:cs="Times New Roman"/>
          <w:color w:val="212121"/>
          <w:sz w:val="24"/>
          <w:szCs w:val="24"/>
          <w:lang w:val="en-US"/>
        </w:rPr>
        <w:t xml:space="preserve">, </w:t>
      </w:r>
      <w:r w:rsidR="007237EA" w:rsidRPr="009A1C08">
        <w:rPr>
          <w:rFonts w:ascii="Times New Roman" w:hAnsi="Times New Roman" w:cs="Times New Roman"/>
          <w:color w:val="212121"/>
          <w:sz w:val="24"/>
          <w:szCs w:val="24"/>
          <w:lang w:val="en-US"/>
        </w:rPr>
        <w:t xml:space="preserve">MT, </w:t>
      </w:r>
      <w:proofErr w:type="gramStart"/>
      <w:r w:rsidR="008448DE" w:rsidRPr="009A1C08">
        <w:rPr>
          <w:rFonts w:ascii="Times New Roman" w:hAnsi="Times New Roman" w:cs="Times New Roman"/>
          <w:color w:val="212121"/>
          <w:sz w:val="24"/>
          <w:szCs w:val="24"/>
          <w:lang w:val="en-US"/>
        </w:rPr>
        <w:t>BNB</w:t>
      </w:r>
      <w:proofErr w:type="gramEnd"/>
      <w:r w:rsidR="008448DE" w:rsidRPr="009A1C08">
        <w:rPr>
          <w:rFonts w:ascii="Times New Roman" w:hAnsi="Times New Roman" w:cs="Times New Roman"/>
          <w:color w:val="212121"/>
          <w:sz w:val="24"/>
          <w:szCs w:val="24"/>
          <w:lang w:val="en-US"/>
        </w:rPr>
        <w:t xml:space="preserve"> </w:t>
      </w:r>
      <w:r w:rsidRPr="009A1C08">
        <w:rPr>
          <w:rFonts w:ascii="Times New Roman" w:hAnsi="Times New Roman" w:cs="Times New Roman"/>
          <w:color w:val="212121"/>
          <w:sz w:val="24"/>
          <w:szCs w:val="24"/>
          <w:lang w:val="en-US"/>
        </w:rPr>
        <w:t xml:space="preserve">and </w:t>
      </w:r>
      <w:r w:rsidR="00123526" w:rsidRPr="009A1C08">
        <w:rPr>
          <w:rFonts w:ascii="Times New Roman" w:hAnsi="Times New Roman" w:cs="Times New Roman"/>
          <w:color w:val="212121"/>
          <w:sz w:val="24"/>
          <w:szCs w:val="24"/>
          <w:lang w:val="en-US"/>
        </w:rPr>
        <w:t>SH</w:t>
      </w:r>
      <w:r w:rsidRPr="009A1C08">
        <w:rPr>
          <w:rFonts w:ascii="Times New Roman" w:hAnsi="Times New Roman" w:cs="Times New Roman"/>
          <w:color w:val="212121"/>
          <w:sz w:val="24"/>
          <w:szCs w:val="24"/>
          <w:lang w:val="en-US"/>
        </w:rPr>
        <w:t xml:space="preserve"> performed the experiments and data analysis. SMS</w:t>
      </w:r>
      <w:r w:rsidR="004D4B0A" w:rsidRPr="009A1C08">
        <w:rPr>
          <w:rFonts w:ascii="Times New Roman" w:hAnsi="Times New Roman" w:cs="Times New Roman"/>
          <w:color w:val="212121"/>
          <w:sz w:val="24"/>
          <w:szCs w:val="24"/>
          <w:lang w:val="en-US"/>
        </w:rPr>
        <w:t xml:space="preserve"> and</w:t>
      </w:r>
      <w:r w:rsidRPr="009A1C08">
        <w:rPr>
          <w:rFonts w:ascii="Times New Roman" w:hAnsi="Times New Roman" w:cs="Times New Roman"/>
          <w:color w:val="212121"/>
          <w:sz w:val="24"/>
          <w:szCs w:val="24"/>
          <w:lang w:val="en-US"/>
        </w:rPr>
        <w:t xml:space="preserve"> GS coordinated the project. All authors discussed the results and contributed to the</w:t>
      </w:r>
      <w:r w:rsidR="00D64EDB" w:rsidRPr="009A1C08">
        <w:rPr>
          <w:rFonts w:ascii="Times New Roman" w:hAnsi="Times New Roman" w:cs="Times New Roman"/>
          <w:color w:val="212121"/>
          <w:sz w:val="24"/>
          <w:szCs w:val="24"/>
          <w:lang w:val="en-US"/>
        </w:rPr>
        <w:t xml:space="preserve"> </w:t>
      </w:r>
      <w:r w:rsidRPr="009A1C08">
        <w:rPr>
          <w:rFonts w:ascii="Times New Roman" w:hAnsi="Times New Roman" w:cs="Times New Roman"/>
          <w:color w:val="212121"/>
          <w:sz w:val="24"/>
          <w:szCs w:val="24"/>
          <w:lang w:val="en-US"/>
        </w:rPr>
        <w:t>preparation of the paper.</w:t>
      </w:r>
    </w:p>
    <w:p w14:paraId="49CF79AB" w14:textId="77777777" w:rsidR="00736405" w:rsidRPr="009A1C08" w:rsidRDefault="00736405" w:rsidP="00503F07">
      <w:pPr>
        <w:spacing w:line="360" w:lineRule="auto"/>
        <w:jc w:val="both"/>
        <w:rPr>
          <w:rFonts w:ascii="Times New Roman" w:hAnsi="Times New Roman" w:cs="Times New Roman"/>
          <w:color w:val="212121"/>
          <w:sz w:val="24"/>
          <w:szCs w:val="24"/>
          <w:lang w:val="en-US"/>
        </w:rPr>
      </w:pPr>
    </w:p>
    <w:p w14:paraId="25AC617D" w14:textId="77777777" w:rsidR="00736405" w:rsidRPr="00F44BFD" w:rsidRDefault="00736405" w:rsidP="00736405">
      <w:pPr>
        <w:pStyle w:val="FAAuthorInfoSubtitle"/>
        <w:spacing w:before="0" w:after="0" w:line="288" w:lineRule="auto"/>
        <w:rPr>
          <w:rFonts w:ascii="Times New Roman" w:hAnsi="Times New Roman"/>
          <w:sz w:val="24"/>
          <w:szCs w:val="24"/>
        </w:rPr>
      </w:pPr>
      <w:r w:rsidRPr="00F44BFD">
        <w:rPr>
          <w:rFonts w:ascii="Times New Roman" w:hAnsi="Times New Roman"/>
          <w:sz w:val="24"/>
          <w:szCs w:val="24"/>
        </w:rPr>
        <w:lastRenderedPageBreak/>
        <w:t xml:space="preserve">ORCID: </w:t>
      </w:r>
    </w:p>
    <w:p w14:paraId="6124B2DA" w14:textId="77777777" w:rsidR="00736405" w:rsidRPr="00F44BFD" w:rsidRDefault="00736405" w:rsidP="00736405">
      <w:pPr>
        <w:pStyle w:val="StyleFACorrespondingAuthorFootnote7pt"/>
        <w:spacing w:line="288" w:lineRule="auto"/>
        <w:rPr>
          <w:rFonts w:ascii="Times New Roman" w:hAnsi="Times New Roman"/>
          <w:sz w:val="24"/>
          <w:szCs w:val="24"/>
        </w:rPr>
      </w:pPr>
      <w:r w:rsidRPr="00F44BFD">
        <w:rPr>
          <w:rFonts w:ascii="Times New Roman" w:hAnsi="Times New Roman"/>
          <w:sz w:val="24"/>
          <w:szCs w:val="24"/>
        </w:rPr>
        <w:t>Matthias C. Huber: 0000-0003-3034-793X</w:t>
      </w:r>
    </w:p>
    <w:p w14:paraId="57EE491C" w14:textId="77777777" w:rsidR="00736405" w:rsidRPr="00F44BFD" w:rsidRDefault="00736405" w:rsidP="00736405">
      <w:pPr>
        <w:pStyle w:val="StyleFACorrespondingAuthorFootnote7pt"/>
        <w:spacing w:line="288" w:lineRule="auto"/>
        <w:rPr>
          <w:rFonts w:ascii="Times New Roman" w:hAnsi="Times New Roman"/>
          <w:sz w:val="24"/>
          <w:szCs w:val="24"/>
        </w:rPr>
      </w:pPr>
      <w:r w:rsidRPr="00F44BFD">
        <w:rPr>
          <w:rFonts w:ascii="Times New Roman" w:hAnsi="Times New Roman"/>
          <w:sz w:val="24"/>
          <w:szCs w:val="24"/>
        </w:rPr>
        <w:t>Stefan M. Schiller: 0000-0001-6864-496X</w:t>
      </w:r>
    </w:p>
    <w:p w14:paraId="3E19D7F3" w14:textId="0AED9002" w:rsidR="00AF1369" w:rsidRPr="009A1C08" w:rsidRDefault="001D159D" w:rsidP="00AF1369">
      <w:pPr>
        <w:pStyle w:val="berschrift1"/>
        <w:spacing w:line="360" w:lineRule="auto"/>
        <w:jc w:val="both"/>
        <w:rPr>
          <w:rFonts w:ascii="Times New Roman" w:hAnsi="Times New Roman" w:cs="Times New Roman"/>
          <w:lang w:val="en-US"/>
        </w:rPr>
      </w:pPr>
      <w:r w:rsidRPr="009A1C08">
        <w:rPr>
          <w:rFonts w:ascii="Times New Roman" w:hAnsi="Times New Roman" w:cs="Times New Roman"/>
          <w:lang w:val="en-US"/>
        </w:rPr>
        <w:br w:type="column"/>
      </w:r>
    </w:p>
    <w:p w14:paraId="2B1DA1B2" w14:textId="0505757A" w:rsidR="00697024" w:rsidRDefault="008C1D11" w:rsidP="002836AC">
      <w:pPr>
        <w:pStyle w:val="berschrift1"/>
        <w:spacing w:line="360" w:lineRule="auto"/>
        <w:jc w:val="both"/>
        <w:rPr>
          <w:rFonts w:ascii="Times New Roman" w:hAnsi="Times New Roman" w:cs="Times New Roman"/>
          <w:lang w:val="en-US"/>
        </w:rPr>
      </w:pPr>
      <w:r w:rsidRPr="009A1C08">
        <w:rPr>
          <w:rFonts w:ascii="Times New Roman" w:hAnsi="Times New Roman" w:cs="Times New Roman"/>
          <w:lang w:val="en-US"/>
        </w:rPr>
        <w:t>References</w:t>
      </w:r>
    </w:p>
    <w:p w14:paraId="78A468A6" w14:textId="5E733232" w:rsidR="00697024" w:rsidRPr="00697024" w:rsidRDefault="00697024" w:rsidP="00697024">
      <w:pPr>
        <w:pStyle w:val="EndNoteBibliography"/>
        <w:spacing w:after="0"/>
        <w:ind w:left="720" w:hanging="720"/>
        <w:rPr>
          <w:noProof/>
        </w:rPr>
      </w:pPr>
      <w:r>
        <w:rPr>
          <w:rFonts w:ascii="Times New Roman" w:hAnsi="Times New Roman" w:cs="Times New Roman"/>
        </w:rPr>
        <w:fldChar w:fldCharType="begin"/>
      </w:r>
      <w:r>
        <w:rPr>
          <w:rFonts w:ascii="Times New Roman" w:hAnsi="Times New Roman" w:cs="Times New Roman"/>
        </w:rPr>
        <w:instrText xml:space="preserve"> ADDIN EN.REFLIST </w:instrText>
      </w:r>
      <w:r>
        <w:rPr>
          <w:rFonts w:ascii="Times New Roman" w:hAnsi="Times New Roman" w:cs="Times New Roman"/>
        </w:rPr>
        <w:fldChar w:fldCharType="separate"/>
      </w:r>
      <w:r w:rsidRPr="00697024">
        <w:rPr>
          <w:noProof/>
        </w:rPr>
        <w:t>[1]</w:t>
      </w:r>
      <w:r w:rsidRPr="00697024">
        <w:rPr>
          <w:noProof/>
        </w:rPr>
        <w:tab/>
        <w:t>a</w:t>
      </w:r>
      <w:r>
        <w:rPr>
          <w:noProof/>
        </w:rPr>
        <w:t xml:space="preserve">) </w:t>
      </w:r>
      <w:r w:rsidRPr="00697024">
        <w:rPr>
          <w:noProof/>
        </w:rPr>
        <w:t xml:space="preserve">F. Vollrath, W. J. Fairbrother, R. J. P. Williams, E. K. Tillinghast, D. T. Bernstein, K. S. Gallagher, M. A. Townley, </w:t>
      </w:r>
      <w:r w:rsidRPr="00697024">
        <w:rPr>
          <w:i/>
          <w:noProof/>
        </w:rPr>
        <w:t xml:space="preserve">Nature </w:t>
      </w:r>
      <w:r w:rsidRPr="00697024">
        <w:rPr>
          <w:b/>
          <w:noProof/>
        </w:rPr>
        <w:t>1990</w:t>
      </w:r>
      <w:r w:rsidRPr="00697024">
        <w:rPr>
          <w:noProof/>
        </w:rPr>
        <w:t xml:space="preserve">, </w:t>
      </w:r>
      <w:r w:rsidRPr="00697024">
        <w:rPr>
          <w:i/>
          <w:noProof/>
        </w:rPr>
        <w:t>345</w:t>
      </w:r>
      <w:r w:rsidRPr="00697024">
        <w:rPr>
          <w:noProof/>
        </w:rPr>
        <w:t>, 526–528; b</w:t>
      </w:r>
      <w:r>
        <w:rPr>
          <w:noProof/>
        </w:rPr>
        <w:t xml:space="preserve">) </w:t>
      </w:r>
      <w:r w:rsidRPr="00697024">
        <w:rPr>
          <w:noProof/>
        </w:rPr>
        <w:t xml:space="preserve">V. Sahni, T. Blackledge, A. Dhinojwala, </w:t>
      </w:r>
      <w:r w:rsidRPr="00697024">
        <w:rPr>
          <w:i/>
          <w:noProof/>
        </w:rPr>
        <w:t xml:space="preserve">Nat Commun </w:t>
      </w:r>
      <w:r w:rsidRPr="00697024">
        <w:rPr>
          <w:b/>
          <w:noProof/>
        </w:rPr>
        <w:t>2010</w:t>
      </w:r>
      <w:r w:rsidRPr="00697024">
        <w:rPr>
          <w:noProof/>
        </w:rPr>
        <w:t xml:space="preserve">, </w:t>
      </w:r>
      <w:r w:rsidRPr="00697024">
        <w:rPr>
          <w:i/>
          <w:noProof/>
        </w:rPr>
        <w:t>1</w:t>
      </w:r>
      <w:r w:rsidRPr="00697024">
        <w:rPr>
          <w:noProof/>
        </w:rPr>
        <w:t>.</w:t>
      </w:r>
    </w:p>
    <w:p w14:paraId="0340A538" w14:textId="77777777" w:rsidR="00697024" w:rsidRPr="0090123B" w:rsidRDefault="00697024" w:rsidP="00697024">
      <w:pPr>
        <w:pStyle w:val="EndNoteBibliography"/>
        <w:spacing w:after="0"/>
        <w:ind w:left="720" w:hanging="720"/>
        <w:rPr>
          <w:noProof/>
          <w:lang w:val="de-DE"/>
          <w:rPrChange w:id="2421" w:author="Bizan N. Balzer" w:date="2021-09-24T21:09:00Z">
            <w:rPr>
              <w:noProof/>
            </w:rPr>
          </w:rPrChange>
        </w:rPr>
      </w:pPr>
      <w:r w:rsidRPr="0090123B">
        <w:rPr>
          <w:noProof/>
          <w:lang w:val="de-DE"/>
          <w:rPrChange w:id="2422" w:author="Bizan N. Balzer" w:date="2021-09-24T21:09:00Z">
            <w:rPr>
              <w:noProof/>
            </w:rPr>
          </w:rPrChange>
        </w:rPr>
        <w:t>[2]</w:t>
      </w:r>
      <w:r w:rsidRPr="0090123B">
        <w:rPr>
          <w:noProof/>
          <w:lang w:val="de-DE"/>
          <w:rPrChange w:id="2423" w:author="Bizan N. Balzer" w:date="2021-09-24T21:09:00Z">
            <w:rPr>
              <w:noProof/>
            </w:rPr>
          </w:rPrChange>
        </w:rPr>
        <w:tab/>
        <w:t xml:space="preserve">J. Yu, Y. Kan, M. Rapp, E. Danner, W. Wei, S. Das, D. R. Miller, Y. Chen, J. H. Waite, J. N. Israelachvili, </w:t>
      </w:r>
      <w:r w:rsidRPr="0090123B">
        <w:rPr>
          <w:i/>
          <w:noProof/>
          <w:lang w:val="de-DE"/>
          <w:rPrChange w:id="2424" w:author="Bizan N. Balzer" w:date="2021-09-24T21:09:00Z">
            <w:rPr>
              <w:i/>
              <w:noProof/>
            </w:rPr>
          </w:rPrChange>
        </w:rPr>
        <w:t xml:space="preserve">Proc Natl Acad Sci U S A. </w:t>
      </w:r>
      <w:r w:rsidRPr="0090123B">
        <w:rPr>
          <w:b/>
          <w:noProof/>
          <w:lang w:val="de-DE"/>
          <w:rPrChange w:id="2425" w:author="Bizan N. Balzer" w:date="2021-09-24T21:09:00Z">
            <w:rPr>
              <w:b/>
              <w:noProof/>
            </w:rPr>
          </w:rPrChange>
        </w:rPr>
        <w:t>2013</w:t>
      </w:r>
      <w:r w:rsidRPr="0090123B">
        <w:rPr>
          <w:noProof/>
          <w:lang w:val="de-DE"/>
          <w:rPrChange w:id="2426" w:author="Bizan N. Balzer" w:date="2021-09-24T21:09:00Z">
            <w:rPr>
              <w:noProof/>
            </w:rPr>
          </w:rPrChange>
        </w:rPr>
        <w:t xml:space="preserve">, </w:t>
      </w:r>
      <w:r w:rsidRPr="0090123B">
        <w:rPr>
          <w:i/>
          <w:noProof/>
          <w:lang w:val="de-DE"/>
          <w:rPrChange w:id="2427" w:author="Bizan N. Balzer" w:date="2021-09-24T21:09:00Z">
            <w:rPr>
              <w:i/>
              <w:noProof/>
            </w:rPr>
          </w:rPrChange>
        </w:rPr>
        <w:t>110</w:t>
      </w:r>
      <w:r w:rsidRPr="0090123B">
        <w:rPr>
          <w:noProof/>
          <w:lang w:val="de-DE"/>
          <w:rPrChange w:id="2428" w:author="Bizan N. Balzer" w:date="2021-09-24T21:09:00Z">
            <w:rPr>
              <w:noProof/>
            </w:rPr>
          </w:rPrChange>
        </w:rPr>
        <w:t>, 15680–15685.</w:t>
      </w:r>
    </w:p>
    <w:p w14:paraId="73540EAC" w14:textId="77777777" w:rsidR="00697024" w:rsidRPr="00697024" w:rsidRDefault="00697024" w:rsidP="00697024">
      <w:pPr>
        <w:pStyle w:val="EndNoteBibliography"/>
        <w:spacing w:after="0"/>
        <w:ind w:left="720" w:hanging="720"/>
        <w:rPr>
          <w:noProof/>
        </w:rPr>
      </w:pPr>
      <w:r w:rsidRPr="00697024">
        <w:rPr>
          <w:noProof/>
        </w:rPr>
        <w:t>[3]</w:t>
      </w:r>
      <w:r w:rsidRPr="00697024">
        <w:rPr>
          <w:noProof/>
        </w:rPr>
        <w:tab/>
        <w:t xml:space="preserve">J. Gosline, M. Lillie, E. Carrington, P. Guerette, C. Ortlepp, K. Savage, </w:t>
      </w:r>
      <w:r w:rsidRPr="00697024">
        <w:rPr>
          <w:i/>
          <w:noProof/>
        </w:rPr>
        <w:t xml:space="preserve">Philos Trans R Soc Lond B Biol Sci. </w:t>
      </w:r>
      <w:r w:rsidRPr="00697024">
        <w:rPr>
          <w:b/>
          <w:noProof/>
        </w:rPr>
        <w:t>2002</w:t>
      </w:r>
      <w:r w:rsidRPr="00697024">
        <w:rPr>
          <w:noProof/>
        </w:rPr>
        <w:t xml:space="preserve">, </w:t>
      </w:r>
      <w:r w:rsidRPr="00697024">
        <w:rPr>
          <w:i/>
          <w:noProof/>
        </w:rPr>
        <w:t>357</w:t>
      </w:r>
      <w:r w:rsidRPr="00697024">
        <w:rPr>
          <w:noProof/>
        </w:rPr>
        <w:t>, 121–132.</w:t>
      </w:r>
    </w:p>
    <w:p w14:paraId="6D62F879" w14:textId="77777777" w:rsidR="00697024" w:rsidRPr="00697024" w:rsidRDefault="00697024" w:rsidP="00697024">
      <w:pPr>
        <w:pStyle w:val="EndNoteBibliography"/>
        <w:spacing w:after="0"/>
        <w:ind w:left="720" w:hanging="720"/>
        <w:rPr>
          <w:noProof/>
        </w:rPr>
      </w:pPr>
      <w:r w:rsidRPr="00697024">
        <w:rPr>
          <w:noProof/>
        </w:rPr>
        <w:t>[4]</w:t>
      </w:r>
      <w:r w:rsidRPr="00697024">
        <w:rPr>
          <w:noProof/>
        </w:rPr>
        <w:tab/>
        <w:t xml:space="preserve">C. M. Elvin, A. G. Carr, M. G. Huson, J. M. Maxwell, R. D. Pearson, T. Vuocolo, N. E. Liyou, D. C. C. C. Wong, D. J. Merritt, N. E. Dixon, </w:t>
      </w:r>
      <w:r w:rsidRPr="00697024">
        <w:rPr>
          <w:i/>
          <w:noProof/>
        </w:rPr>
        <w:t xml:space="preserve">Nature </w:t>
      </w:r>
      <w:r w:rsidRPr="00697024">
        <w:rPr>
          <w:b/>
          <w:noProof/>
        </w:rPr>
        <w:t>2005</w:t>
      </w:r>
      <w:r w:rsidRPr="00697024">
        <w:rPr>
          <w:noProof/>
        </w:rPr>
        <w:t xml:space="preserve">, </w:t>
      </w:r>
      <w:r w:rsidRPr="00697024">
        <w:rPr>
          <w:i/>
          <w:noProof/>
        </w:rPr>
        <w:t>437</w:t>
      </w:r>
      <w:r w:rsidRPr="00697024">
        <w:rPr>
          <w:noProof/>
        </w:rPr>
        <w:t>, 999-1002.</w:t>
      </w:r>
    </w:p>
    <w:p w14:paraId="5F82BAA9" w14:textId="77777777" w:rsidR="00697024" w:rsidRPr="00697024" w:rsidRDefault="00697024" w:rsidP="00697024">
      <w:pPr>
        <w:pStyle w:val="EndNoteBibliography"/>
        <w:spacing w:after="0"/>
        <w:ind w:left="720" w:hanging="720"/>
        <w:rPr>
          <w:noProof/>
        </w:rPr>
      </w:pPr>
      <w:r w:rsidRPr="00697024">
        <w:rPr>
          <w:noProof/>
        </w:rPr>
        <w:t>[5]</w:t>
      </w:r>
      <w:r w:rsidRPr="00697024">
        <w:rPr>
          <w:noProof/>
        </w:rPr>
        <w:tab/>
        <w:t xml:space="preserve">N. Saha, N. Saha, T. Sáha, E. T. Öner, U. V. Brodnjak, H. Redl, J. von Byern, P. Sáha, </w:t>
      </w:r>
      <w:r w:rsidRPr="00697024">
        <w:rPr>
          <w:i/>
          <w:noProof/>
        </w:rPr>
        <w:t>Polymers</w:t>
      </w:r>
      <w:r w:rsidRPr="00697024">
        <w:rPr>
          <w:b/>
          <w:noProof/>
        </w:rPr>
        <w:t xml:space="preserve"> 2020</w:t>
      </w:r>
      <w:r w:rsidRPr="00697024">
        <w:rPr>
          <w:noProof/>
        </w:rPr>
        <w:t xml:space="preserve">, </w:t>
      </w:r>
      <w:r w:rsidRPr="00697024">
        <w:rPr>
          <w:i/>
          <w:noProof/>
        </w:rPr>
        <w:t>12</w:t>
      </w:r>
      <w:r w:rsidRPr="00697024">
        <w:rPr>
          <w:noProof/>
        </w:rPr>
        <w:t>, 3015.</w:t>
      </w:r>
    </w:p>
    <w:p w14:paraId="6D91C4AF" w14:textId="77777777" w:rsidR="00697024" w:rsidRPr="00697024" w:rsidRDefault="00697024" w:rsidP="00697024">
      <w:pPr>
        <w:pStyle w:val="EndNoteBibliography"/>
        <w:spacing w:after="0"/>
        <w:ind w:left="720" w:hanging="720"/>
        <w:rPr>
          <w:noProof/>
        </w:rPr>
      </w:pPr>
      <w:r w:rsidRPr="00697024">
        <w:rPr>
          <w:noProof/>
        </w:rPr>
        <w:t>[6]</w:t>
      </w:r>
      <w:r w:rsidRPr="00697024">
        <w:rPr>
          <w:noProof/>
        </w:rPr>
        <w:tab/>
        <w:t xml:space="preserve">R. Jain, S. Wairkar, </w:t>
      </w:r>
      <w:r w:rsidRPr="00697024">
        <w:rPr>
          <w:i/>
          <w:noProof/>
        </w:rPr>
        <w:t xml:space="preserve">International Journal of Biological Macromolecules </w:t>
      </w:r>
      <w:r w:rsidRPr="00697024">
        <w:rPr>
          <w:b/>
          <w:noProof/>
        </w:rPr>
        <w:t>2019</w:t>
      </w:r>
      <w:r w:rsidRPr="00697024">
        <w:rPr>
          <w:noProof/>
        </w:rPr>
        <w:t xml:space="preserve">, </w:t>
      </w:r>
      <w:r w:rsidRPr="00697024">
        <w:rPr>
          <w:i/>
          <w:noProof/>
        </w:rPr>
        <w:t>137</w:t>
      </w:r>
      <w:r w:rsidRPr="00697024">
        <w:rPr>
          <w:noProof/>
        </w:rPr>
        <w:t>, 95–106.</w:t>
      </w:r>
    </w:p>
    <w:p w14:paraId="0F3D432E" w14:textId="77777777" w:rsidR="00697024" w:rsidRPr="00697024" w:rsidRDefault="00697024" w:rsidP="00697024">
      <w:pPr>
        <w:pStyle w:val="EndNoteBibliography"/>
        <w:spacing w:after="0"/>
        <w:ind w:left="720" w:hanging="720"/>
        <w:rPr>
          <w:noProof/>
        </w:rPr>
      </w:pPr>
      <w:r w:rsidRPr="00697024">
        <w:rPr>
          <w:noProof/>
        </w:rPr>
        <w:t>[7]</w:t>
      </w:r>
      <w:r w:rsidRPr="00697024">
        <w:rPr>
          <w:noProof/>
        </w:rPr>
        <w:tab/>
        <w:t xml:space="preserve">G. M. Taboada, K. Yang, M. J. N. Pereira, S. S. Liu, Y. Hu, J. M. Karp, N. Artzi, Y. Lee, </w:t>
      </w:r>
      <w:r w:rsidRPr="00697024">
        <w:rPr>
          <w:i/>
          <w:noProof/>
        </w:rPr>
        <w:t xml:space="preserve">Nature Review Materials </w:t>
      </w:r>
      <w:r w:rsidRPr="00697024">
        <w:rPr>
          <w:b/>
          <w:noProof/>
        </w:rPr>
        <w:t>2020</w:t>
      </w:r>
      <w:r w:rsidRPr="00697024">
        <w:rPr>
          <w:noProof/>
        </w:rPr>
        <w:t xml:space="preserve">, </w:t>
      </w:r>
      <w:r w:rsidRPr="00697024">
        <w:rPr>
          <w:i/>
          <w:noProof/>
        </w:rPr>
        <w:t>5</w:t>
      </w:r>
      <w:r w:rsidRPr="00697024">
        <w:rPr>
          <w:noProof/>
        </w:rPr>
        <w:t>, 310-329.</w:t>
      </w:r>
    </w:p>
    <w:p w14:paraId="0A977BFD" w14:textId="77777777" w:rsidR="00697024" w:rsidRPr="00697024" w:rsidRDefault="00697024" w:rsidP="00697024">
      <w:pPr>
        <w:pStyle w:val="EndNoteBibliography"/>
        <w:spacing w:after="0"/>
        <w:ind w:left="720" w:hanging="720"/>
        <w:rPr>
          <w:noProof/>
        </w:rPr>
      </w:pPr>
      <w:r w:rsidRPr="00697024">
        <w:rPr>
          <w:noProof/>
        </w:rPr>
        <w:t>[8]</w:t>
      </w:r>
      <w:r w:rsidRPr="00697024">
        <w:rPr>
          <w:noProof/>
        </w:rPr>
        <w:tab/>
        <w:t xml:space="preserve">L. Ge, S. Chen, </w:t>
      </w:r>
      <w:r w:rsidRPr="00697024">
        <w:rPr>
          <w:i/>
          <w:noProof/>
        </w:rPr>
        <w:t xml:space="preserve">Polymers </w:t>
      </w:r>
      <w:r w:rsidRPr="00697024">
        <w:rPr>
          <w:b/>
          <w:noProof/>
        </w:rPr>
        <w:t>2020</w:t>
      </w:r>
      <w:r w:rsidRPr="00697024">
        <w:rPr>
          <w:noProof/>
        </w:rPr>
        <w:t xml:space="preserve">, </w:t>
      </w:r>
      <w:r w:rsidRPr="00697024">
        <w:rPr>
          <w:i/>
          <w:noProof/>
        </w:rPr>
        <w:t>12</w:t>
      </w:r>
      <w:r w:rsidRPr="00697024">
        <w:rPr>
          <w:noProof/>
        </w:rPr>
        <w:t>, 939-939.</w:t>
      </w:r>
    </w:p>
    <w:p w14:paraId="1963D593" w14:textId="7BBA310E" w:rsidR="00697024" w:rsidRPr="00697024" w:rsidRDefault="00697024" w:rsidP="00697024">
      <w:pPr>
        <w:pStyle w:val="EndNoteBibliography"/>
        <w:spacing w:after="0"/>
        <w:ind w:left="720" w:hanging="720"/>
        <w:rPr>
          <w:noProof/>
        </w:rPr>
      </w:pPr>
      <w:r w:rsidRPr="00697024">
        <w:rPr>
          <w:noProof/>
        </w:rPr>
        <w:t>[9]</w:t>
      </w:r>
      <w:r w:rsidRPr="00697024">
        <w:rPr>
          <w:noProof/>
        </w:rPr>
        <w:tab/>
        <w:t>a</w:t>
      </w:r>
      <w:r>
        <w:rPr>
          <w:noProof/>
        </w:rPr>
        <w:t xml:space="preserve">) </w:t>
      </w:r>
      <w:r w:rsidRPr="00697024">
        <w:rPr>
          <w:noProof/>
        </w:rPr>
        <w:t xml:space="preserve">A. P. Duarte, J. F. Coelho, J. C. Bordado, M. T. Cidade, M. H. Gil, </w:t>
      </w:r>
      <w:r w:rsidRPr="00697024">
        <w:rPr>
          <w:i/>
          <w:noProof/>
        </w:rPr>
        <w:t xml:space="preserve">Progress in Polymer Science </w:t>
      </w:r>
      <w:r w:rsidRPr="00697024">
        <w:rPr>
          <w:b/>
          <w:noProof/>
        </w:rPr>
        <w:t>2012</w:t>
      </w:r>
      <w:r w:rsidRPr="00697024">
        <w:rPr>
          <w:noProof/>
        </w:rPr>
        <w:t xml:space="preserve">, </w:t>
      </w:r>
      <w:r w:rsidRPr="00697024">
        <w:rPr>
          <w:i/>
          <w:noProof/>
        </w:rPr>
        <w:t>37</w:t>
      </w:r>
      <w:r w:rsidRPr="00697024">
        <w:rPr>
          <w:noProof/>
        </w:rPr>
        <w:t>, 1031-1050; b</w:t>
      </w:r>
      <w:r>
        <w:rPr>
          <w:noProof/>
        </w:rPr>
        <w:t xml:space="preserve">) </w:t>
      </w:r>
      <w:r w:rsidRPr="00697024">
        <w:rPr>
          <w:noProof/>
        </w:rPr>
        <w:t xml:space="preserve">H. C. Park, R. Champakalakshmi, P. P. Panengad, M. Raghunath, J. S. Mehta, </w:t>
      </w:r>
      <w:r w:rsidRPr="00697024">
        <w:rPr>
          <w:i/>
          <w:noProof/>
        </w:rPr>
        <w:t xml:space="preserve">Expert Review of Ophthalmology </w:t>
      </w:r>
      <w:r w:rsidRPr="00697024">
        <w:rPr>
          <w:b/>
          <w:noProof/>
        </w:rPr>
        <w:t>2011</w:t>
      </w:r>
      <w:r w:rsidRPr="00697024">
        <w:rPr>
          <w:noProof/>
        </w:rPr>
        <w:t xml:space="preserve">, </w:t>
      </w:r>
      <w:r w:rsidRPr="00697024">
        <w:rPr>
          <w:i/>
          <w:noProof/>
        </w:rPr>
        <w:t>6</w:t>
      </w:r>
      <w:r w:rsidRPr="00697024">
        <w:rPr>
          <w:noProof/>
        </w:rPr>
        <w:t>, 631-655.</w:t>
      </w:r>
    </w:p>
    <w:p w14:paraId="2FF6B6C9" w14:textId="77777777" w:rsidR="00697024" w:rsidRPr="00697024" w:rsidRDefault="00697024" w:rsidP="00697024">
      <w:pPr>
        <w:pStyle w:val="EndNoteBibliography"/>
        <w:spacing w:after="0"/>
        <w:ind w:left="720" w:hanging="720"/>
        <w:rPr>
          <w:noProof/>
        </w:rPr>
      </w:pPr>
      <w:r w:rsidRPr="00697024">
        <w:rPr>
          <w:noProof/>
        </w:rPr>
        <w:t>[10]</w:t>
      </w:r>
      <w:r w:rsidRPr="00697024">
        <w:rPr>
          <w:noProof/>
        </w:rPr>
        <w:tab/>
        <w:t xml:space="preserve">W. B. Fürst, Asmita, </w:t>
      </w:r>
      <w:r w:rsidRPr="00697024">
        <w:rPr>
          <w:i/>
          <w:noProof/>
        </w:rPr>
        <w:t xml:space="preserve">The Annals of Thoracic Surgery </w:t>
      </w:r>
      <w:r w:rsidRPr="00697024">
        <w:rPr>
          <w:b/>
          <w:noProof/>
        </w:rPr>
        <w:t>2004</w:t>
      </w:r>
      <w:r w:rsidRPr="00697024">
        <w:rPr>
          <w:noProof/>
        </w:rPr>
        <w:t xml:space="preserve">, </w:t>
      </w:r>
      <w:r w:rsidRPr="00697024">
        <w:rPr>
          <w:i/>
          <w:noProof/>
        </w:rPr>
        <w:t>79</w:t>
      </w:r>
      <w:r w:rsidRPr="00697024">
        <w:rPr>
          <w:noProof/>
        </w:rPr>
        <w:t>, 1522-1528.</w:t>
      </w:r>
    </w:p>
    <w:p w14:paraId="720303B6" w14:textId="77777777" w:rsidR="00697024" w:rsidRPr="0090123B" w:rsidRDefault="00697024" w:rsidP="00697024">
      <w:pPr>
        <w:pStyle w:val="EndNoteBibliography"/>
        <w:spacing w:after="0"/>
        <w:ind w:left="720" w:hanging="720"/>
        <w:rPr>
          <w:noProof/>
          <w:lang w:val="de-DE"/>
          <w:rPrChange w:id="2429" w:author="Bizan N. Balzer" w:date="2021-09-24T21:09:00Z">
            <w:rPr>
              <w:noProof/>
            </w:rPr>
          </w:rPrChange>
        </w:rPr>
      </w:pPr>
      <w:r w:rsidRPr="0090123B">
        <w:rPr>
          <w:noProof/>
          <w:lang w:val="de-DE"/>
          <w:rPrChange w:id="2430" w:author="Bizan N. Balzer" w:date="2021-09-24T21:09:00Z">
            <w:rPr>
              <w:noProof/>
            </w:rPr>
          </w:rPrChange>
        </w:rPr>
        <w:t>[11]</w:t>
      </w:r>
      <w:r w:rsidRPr="0090123B">
        <w:rPr>
          <w:noProof/>
          <w:lang w:val="de-DE"/>
          <w:rPrChange w:id="2431" w:author="Bizan N. Balzer" w:date="2021-09-24T21:09:00Z">
            <w:rPr>
              <w:noProof/>
            </w:rPr>
          </w:rPrChange>
        </w:rPr>
        <w:tab/>
        <w:t xml:space="preserve">A. W. S. Erasmi, H.H.; Wolschläger, C. , </w:t>
      </w:r>
      <w:r w:rsidRPr="0090123B">
        <w:rPr>
          <w:i/>
          <w:noProof/>
          <w:lang w:val="de-DE"/>
          <w:rPrChange w:id="2432" w:author="Bizan N. Balzer" w:date="2021-09-24T21:09:00Z">
            <w:rPr>
              <w:i/>
              <w:noProof/>
            </w:rPr>
          </w:rPrChange>
        </w:rPr>
        <w:t xml:space="preserve">Ann Thorac Surg. </w:t>
      </w:r>
      <w:r w:rsidRPr="0090123B">
        <w:rPr>
          <w:b/>
          <w:noProof/>
          <w:lang w:val="de-DE"/>
          <w:rPrChange w:id="2433" w:author="Bizan N. Balzer" w:date="2021-09-24T21:09:00Z">
            <w:rPr>
              <w:b/>
              <w:noProof/>
            </w:rPr>
          </w:rPrChange>
        </w:rPr>
        <w:t>2002</w:t>
      </w:r>
      <w:r w:rsidRPr="0090123B">
        <w:rPr>
          <w:noProof/>
          <w:lang w:val="de-DE"/>
          <w:rPrChange w:id="2434" w:author="Bizan N. Balzer" w:date="2021-09-24T21:09:00Z">
            <w:rPr>
              <w:noProof/>
            </w:rPr>
          </w:rPrChange>
        </w:rPr>
        <w:t xml:space="preserve">, </w:t>
      </w:r>
      <w:r w:rsidRPr="0090123B">
        <w:rPr>
          <w:i/>
          <w:noProof/>
          <w:lang w:val="de-DE"/>
          <w:rPrChange w:id="2435" w:author="Bizan N. Balzer" w:date="2021-09-24T21:09:00Z">
            <w:rPr>
              <w:i/>
              <w:noProof/>
            </w:rPr>
          </w:rPrChange>
        </w:rPr>
        <w:t>73</w:t>
      </w:r>
      <w:r w:rsidRPr="0090123B">
        <w:rPr>
          <w:noProof/>
          <w:lang w:val="de-DE"/>
          <w:rPrChange w:id="2436" w:author="Bizan N. Balzer" w:date="2021-09-24T21:09:00Z">
            <w:rPr>
              <w:noProof/>
            </w:rPr>
          </w:rPrChange>
        </w:rPr>
        <w:t>, 1025-1026.</w:t>
      </w:r>
    </w:p>
    <w:p w14:paraId="46EF2254" w14:textId="4261F1BB" w:rsidR="00697024" w:rsidRPr="0090123B" w:rsidRDefault="00697024" w:rsidP="00697024">
      <w:pPr>
        <w:pStyle w:val="EndNoteBibliography"/>
        <w:spacing w:after="0"/>
        <w:ind w:left="720" w:hanging="720"/>
        <w:rPr>
          <w:noProof/>
          <w:lang w:val="de-DE"/>
          <w:rPrChange w:id="2437" w:author="Bizan N. Balzer" w:date="2021-09-24T21:09:00Z">
            <w:rPr>
              <w:noProof/>
            </w:rPr>
          </w:rPrChange>
        </w:rPr>
      </w:pPr>
      <w:r w:rsidRPr="0090123B">
        <w:rPr>
          <w:noProof/>
          <w:lang w:val="de-DE"/>
          <w:rPrChange w:id="2438" w:author="Bizan N. Balzer" w:date="2021-09-24T21:09:00Z">
            <w:rPr>
              <w:noProof/>
            </w:rPr>
          </w:rPrChange>
        </w:rPr>
        <w:t>[12]</w:t>
      </w:r>
      <w:r w:rsidRPr="0090123B">
        <w:rPr>
          <w:noProof/>
          <w:lang w:val="de-DE"/>
          <w:rPrChange w:id="2439" w:author="Bizan N. Balzer" w:date="2021-09-24T21:09:00Z">
            <w:rPr>
              <w:noProof/>
            </w:rPr>
          </w:rPrChange>
        </w:rPr>
        <w:tab/>
        <w:t xml:space="preserve">a) D.-A. Wang, S. Varghese, B. Sharma, I. Strehin, S. Fermanian, J. Gorham, D. H. Fairbrother, B. M. Cascio, J. H. Elisseeff, </w:t>
      </w:r>
      <w:r w:rsidRPr="0090123B">
        <w:rPr>
          <w:i/>
          <w:noProof/>
          <w:lang w:val="de-DE"/>
          <w:rPrChange w:id="2440" w:author="Bizan N. Balzer" w:date="2021-09-24T21:09:00Z">
            <w:rPr>
              <w:i/>
              <w:noProof/>
            </w:rPr>
          </w:rPrChange>
        </w:rPr>
        <w:t xml:space="preserve">Nature Materials </w:t>
      </w:r>
      <w:r w:rsidRPr="0090123B">
        <w:rPr>
          <w:b/>
          <w:noProof/>
          <w:lang w:val="de-DE"/>
          <w:rPrChange w:id="2441" w:author="Bizan N. Balzer" w:date="2021-09-24T21:09:00Z">
            <w:rPr>
              <w:b/>
              <w:noProof/>
            </w:rPr>
          </w:rPrChange>
        </w:rPr>
        <w:t>2007</w:t>
      </w:r>
      <w:r w:rsidRPr="0090123B">
        <w:rPr>
          <w:noProof/>
          <w:lang w:val="de-DE"/>
          <w:rPrChange w:id="2442" w:author="Bizan N. Balzer" w:date="2021-09-24T21:09:00Z">
            <w:rPr>
              <w:noProof/>
            </w:rPr>
          </w:rPrChange>
        </w:rPr>
        <w:t xml:space="preserve">, </w:t>
      </w:r>
      <w:r w:rsidRPr="0090123B">
        <w:rPr>
          <w:i/>
          <w:noProof/>
          <w:lang w:val="de-DE"/>
          <w:rPrChange w:id="2443" w:author="Bizan N. Balzer" w:date="2021-09-24T21:09:00Z">
            <w:rPr>
              <w:i/>
              <w:noProof/>
            </w:rPr>
          </w:rPrChange>
        </w:rPr>
        <w:t>6</w:t>
      </w:r>
      <w:r w:rsidRPr="0090123B">
        <w:rPr>
          <w:noProof/>
          <w:lang w:val="de-DE"/>
          <w:rPrChange w:id="2444" w:author="Bizan N. Balzer" w:date="2021-09-24T21:09:00Z">
            <w:rPr>
              <w:noProof/>
            </w:rPr>
          </w:rPrChange>
        </w:rPr>
        <w:t xml:space="preserve">, 385-392; b) N. Annabi, Y.-N. Zhang, A. Assmann, E. S. Sani, G. Cheng, A. D. Lassaletta, A. Vegh, B. Dehghani, G. U. Ruiz-Esparza, X. Wang, S. Gangadharan, A. S. Weiss, A. Khademhosseini, </w:t>
      </w:r>
      <w:r w:rsidRPr="0090123B">
        <w:rPr>
          <w:i/>
          <w:noProof/>
          <w:lang w:val="de-DE"/>
          <w:rPrChange w:id="2445" w:author="Bizan N. Balzer" w:date="2021-09-24T21:09:00Z">
            <w:rPr>
              <w:i/>
              <w:noProof/>
            </w:rPr>
          </w:rPrChange>
        </w:rPr>
        <w:t xml:space="preserve">Science Translational Medicine </w:t>
      </w:r>
      <w:r w:rsidRPr="0090123B">
        <w:rPr>
          <w:b/>
          <w:noProof/>
          <w:lang w:val="de-DE"/>
          <w:rPrChange w:id="2446" w:author="Bizan N. Balzer" w:date="2021-09-24T21:09:00Z">
            <w:rPr>
              <w:b/>
              <w:noProof/>
            </w:rPr>
          </w:rPrChange>
        </w:rPr>
        <w:t>2017</w:t>
      </w:r>
      <w:r w:rsidRPr="0090123B">
        <w:rPr>
          <w:noProof/>
          <w:lang w:val="de-DE"/>
          <w:rPrChange w:id="2447" w:author="Bizan N. Balzer" w:date="2021-09-24T21:09:00Z">
            <w:rPr>
              <w:noProof/>
            </w:rPr>
          </w:rPrChange>
        </w:rPr>
        <w:t xml:space="preserve">, </w:t>
      </w:r>
      <w:r w:rsidRPr="0090123B">
        <w:rPr>
          <w:i/>
          <w:noProof/>
          <w:lang w:val="de-DE"/>
          <w:rPrChange w:id="2448" w:author="Bizan N. Balzer" w:date="2021-09-24T21:09:00Z">
            <w:rPr>
              <w:i/>
              <w:noProof/>
            </w:rPr>
          </w:rPrChange>
        </w:rPr>
        <w:t>9</w:t>
      </w:r>
      <w:r w:rsidRPr="0090123B">
        <w:rPr>
          <w:noProof/>
          <w:lang w:val="de-DE"/>
          <w:rPrChange w:id="2449" w:author="Bizan N. Balzer" w:date="2021-09-24T21:09:00Z">
            <w:rPr>
              <w:noProof/>
            </w:rPr>
          </w:rPrChange>
        </w:rPr>
        <w:t xml:space="preserve">, eaai7466; c) E. Shirzaei Sani, A. Kheirkhah, D. Rana, Z. Sun, W. Foulsham, A. Sheikhi, A. Khademhosseini, R. Dana, N. Annab, </w:t>
      </w:r>
      <w:r w:rsidRPr="0090123B">
        <w:rPr>
          <w:i/>
          <w:noProof/>
          <w:lang w:val="de-DE"/>
          <w:rPrChange w:id="2450" w:author="Bizan N. Balzer" w:date="2021-09-24T21:09:00Z">
            <w:rPr>
              <w:i/>
              <w:noProof/>
            </w:rPr>
          </w:rPrChange>
        </w:rPr>
        <w:t xml:space="preserve">Science Advances </w:t>
      </w:r>
      <w:r w:rsidRPr="0090123B">
        <w:rPr>
          <w:b/>
          <w:noProof/>
          <w:lang w:val="de-DE"/>
          <w:rPrChange w:id="2451" w:author="Bizan N. Balzer" w:date="2021-09-24T21:09:00Z">
            <w:rPr>
              <w:b/>
              <w:noProof/>
            </w:rPr>
          </w:rPrChange>
        </w:rPr>
        <w:t>2019</w:t>
      </w:r>
      <w:r w:rsidRPr="0090123B">
        <w:rPr>
          <w:noProof/>
          <w:lang w:val="de-DE"/>
          <w:rPrChange w:id="2452" w:author="Bizan N. Balzer" w:date="2021-09-24T21:09:00Z">
            <w:rPr>
              <w:noProof/>
            </w:rPr>
          </w:rPrChange>
        </w:rPr>
        <w:t xml:space="preserve">, </w:t>
      </w:r>
      <w:r w:rsidRPr="0090123B">
        <w:rPr>
          <w:i/>
          <w:noProof/>
          <w:lang w:val="de-DE"/>
          <w:rPrChange w:id="2453" w:author="Bizan N. Balzer" w:date="2021-09-24T21:09:00Z">
            <w:rPr>
              <w:i/>
              <w:noProof/>
            </w:rPr>
          </w:rPrChange>
        </w:rPr>
        <w:t>5</w:t>
      </w:r>
      <w:r w:rsidRPr="0090123B">
        <w:rPr>
          <w:noProof/>
          <w:lang w:val="de-DE"/>
          <w:rPrChange w:id="2454" w:author="Bizan N. Balzer" w:date="2021-09-24T21:09:00Z">
            <w:rPr>
              <w:noProof/>
            </w:rPr>
          </w:rPrChange>
        </w:rPr>
        <w:t xml:space="preserve">, eaav1281; d) Y. Hong, F. Zhou, Y. Hua, X. Zhang, C. Ni, D. Pan, Y. Zhang, D. Jiang, L. Yang, Q. Lin, Y. Zou, D. Yu, D. E. Arnot, X. Zou, L. Zhu, S. Zhang, H. Ouyang, </w:t>
      </w:r>
      <w:r w:rsidRPr="0090123B">
        <w:rPr>
          <w:i/>
          <w:noProof/>
          <w:lang w:val="de-DE"/>
          <w:rPrChange w:id="2455" w:author="Bizan N. Balzer" w:date="2021-09-24T21:09:00Z">
            <w:rPr>
              <w:i/>
              <w:noProof/>
            </w:rPr>
          </w:rPrChange>
        </w:rPr>
        <w:t xml:space="preserve">Nature Communications </w:t>
      </w:r>
      <w:r w:rsidRPr="0090123B">
        <w:rPr>
          <w:b/>
          <w:noProof/>
          <w:lang w:val="de-DE"/>
          <w:rPrChange w:id="2456" w:author="Bizan N. Balzer" w:date="2021-09-24T21:09:00Z">
            <w:rPr>
              <w:b/>
              <w:noProof/>
            </w:rPr>
          </w:rPrChange>
        </w:rPr>
        <w:t>2019</w:t>
      </w:r>
      <w:r w:rsidRPr="0090123B">
        <w:rPr>
          <w:noProof/>
          <w:lang w:val="de-DE"/>
          <w:rPrChange w:id="2457" w:author="Bizan N. Balzer" w:date="2021-09-24T21:09:00Z">
            <w:rPr>
              <w:noProof/>
            </w:rPr>
          </w:rPrChange>
        </w:rPr>
        <w:t xml:space="preserve">, </w:t>
      </w:r>
      <w:r w:rsidRPr="0090123B">
        <w:rPr>
          <w:i/>
          <w:noProof/>
          <w:lang w:val="de-DE"/>
          <w:rPrChange w:id="2458" w:author="Bizan N. Balzer" w:date="2021-09-24T21:09:00Z">
            <w:rPr>
              <w:i/>
              <w:noProof/>
            </w:rPr>
          </w:rPrChange>
        </w:rPr>
        <w:t>10</w:t>
      </w:r>
      <w:r w:rsidRPr="0090123B">
        <w:rPr>
          <w:noProof/>
          <w:lang w:val="de-DE"/>
          <w:rPrChange w:id="2459" w:author="Bizan N. Balzer" w:date="2021-09-24T21:09:00Z">
            <w:rPr>
              <w:noProof/>
            </w:rPr>
          </w:rPrChange>
        </w:rPr>
        <w:t>, 2060.</w:t>
      </w:r>
    </w:p>
    <w:p w14:paraId="3120EECB" w14:textId="77777777" w:rsidR="00697024" w:rsidRPr="00697024" w:rsidRDefault="00697024" w:rsidP="00697024">
      <w:pPr>
        <w:pStyle w:val="EndNoteBibliography"/>
        <w:spacing w:after="0"/>
        <w:ind w:left="720" w:hanging="720"/>
        <w:rPr>
          <w:noProof/>
        </w:rPr>
      </w:pPr>
      <w:r w:rsidRPr="00697024">
        <w:rPr>
          <w:noProof/>
        </w:rPr>
        <w:t>[13]</w:t>
      </w:r>
      <w:r w:rsidRPr="00697024">
        <w:rPr>
          <w:noProof/>
        </w:rPr>
        <w:tab/>
        <w:t xml:space="preserve">C. Frick, A. Dietz, K. Merritt, T. H. Umbreit, V. J. Tomazic-Jezic, </w:t>
      </w:r>
      <w:r w:rsidRPr="00697024">
        <w:rPr>
          <w:i/>
          <w:noProof/>
        </w:rPr>
        <w:t xml:space="preserve">Journal of Long-Term Effects of Medical Implants </w:t>
      </w:r>
      <w:r w:rsidRPr="00697024">
        <w:rPr>
          <w:b/>
          <w:noProof/>
        </w:rPr>
        <w:t>2006</w:t>
      </w:r>
      <w:r w:rsidRPr="00697024">
        <w:rPr>
          <w:noProof/>
        </w:rPr>
        <w:t xml:space="preserve">, </w:t>
      </w:r>
      <w:r w:rsidRPr="00697024">
        <w:rPr>
          <w:i/>
          <w:noProof/>
        </w:rPr>
        <w:t>16</w:t>
      </w:r>
      <w:r w:rsidRPr="00697024">
        <w:rPr>
          <w:noProof/>
        </w:rPr>
        <w:t>, 423-433.</w:t>
      </w:r>
    </w:p>
    <w:p w14:paraId="561E0F8A" w14:textId="77777777" w:rsidR="00697024" w:rsidRPr="00697024" w:rsidRDefault="00697024" w:rsidP="00697024">
      <w:pPr>
        <w:pStyle w:val="EndNoteBibliography"/>
        <w:spacing w:after="0"/>
        <w:ind w:left="720" w:hanging="720"/>
        <w:rPr>
          <w:noProof/>
        </w:rPr>
      </w:pPr>
      <w:r w:rsidRPr="00697024">
        <w:rPr>
          <w:noProof/>
        </w:rPr>
        <w:t>[14]</w:t>
      </w:r>
      <w:r w:rsidRPr="00697024">
        <w:rPr>
          <w:noProof/>
        </w:rPr>
        <w:tab/>
        <w:t xml:space="preserve">J. Li, A. D. Celiz, J. Yang, Q. Yang, I. Wamala, W. Whyte, B. R. Seo, N. V. Vasilyev, J. J. Vlassak, Z. Suo, D. J. Mooney, </w:t>
      </w:r>
      <w:r w:rsidRPr="00697024">
        <w:rPr>
          <w:i/>
          <w:noProof/>
        </w:rPr>
        <w:t xml:space="preserve">Science </w:t>
      </w:r>
      <w:r w:rsidRPr="00697024">
        <w:rPr>
          <w:b/>
          <w:noProof/>
        </w:rPr>
        <w:t>2017</w:t>
      </w:r>
      <w:r w:rsidRPr="00697024">
        <w:rPr>
          <w:noProof/>
        </w:rPr>
        <w:t xml:space="preserve">, </w:t>
      </w:r>
      <w:r w:rsidRPr="00697024">
        <w:rPr>
          <w:i/>
          <w:noProof/>
        </w:rPr>
        <w:t>357</w:t>
      </w:r>
      <w:r w:rsidRPr="00697024">
        <w:rPr>
          <w:noProof/>
        </w:rPr>
        <w:t>, 378-381.</w:t>
      </w:r>
    </w:p>
    <w:p w14:paraId="373715B7" w14:textId="77777777" w:rsidR="00697024" w:rsidRPr="00697024" w:rsidRDefault="00697024" w:rsidP="00697024">
      <w:pPr>
        <w:pStyle w:val="EndNoteBibliography"/>
        <w:spacing w:after="0"/>
        <w:ind w:left="720" w:hanging="720"/>
        <w:rPr>
          <w:noProof/>
        </w:rPr>
      </w:pPr>
      <w:r w:rsidRPr="00697024">
        <w:rPr>
          <w:noProof/>
        </w:rPr>
        <w:t>[15]</w:t>
      </w:r>
      <w:r w:rsidRPr="00697024">
        <w:rPr>
          <w:noProof/>
        </w:rPr>
        <w:tab/>
        <w:t xml:space="preserve">aH. Schellekens, W. E. Hennink, V. Brinks, </w:t>
      </w:r>
      <w:r w:rsidRPr="00697024">
        <w:rPr>
          <w:i/>
          <w:noProof/>
        </w:rPr>
        <w:t xml:space="preserve">Pharm Res </w:t>
      </w:r>
      <w:r w:rsidRPr="00697024">
        <w:rPr>
          <w:b/>
          <w:noProof/>
        </w:rPr>
        <w:t>2013</w:t>
      </w:r>
      <w:r w:rsidRPr="00697024">
        <w:rPr>
          <w:noProof/>
        </w:rPr>
        <w:t xml:space="preserve">, </w:t>
      </w:r>
      <w:r w:rsidRPr="00697024">
        <w:rPr>
          <w:i/>
          <w:noProof/>
        </w:rPr>
        <w:t>30</w:t>
      </w:r>
      <w:r w:rsidRPr="00697024">
        <w:rPr>
          <w:noProof/>
        </w:rPr>
        <w:t xml:space="preserve">, 1729-1734; bW. Wei, Y. Ma, X. Yao, W. Zhou, X. Wang, C. Li, J. Lin, Q. He, S. Leptihn, H. Ouyang, </w:t>
      </w:r>
      <w:r w:rsidRPr="00697024">
        <w:rPr>
          <w:i/>
          <w:noProof/>
        </w:rPr>
        <w:t xml:space="preserve">Bioactive Materials </w:t>
      </w:r>
      <w:r w:rsidRPr="00697024">
        <w:rPr>
          <w:b/>
          <w:noProof/>
        </w:rPr>
        <w:t>2021</w:t>
      </w:r>
      <w:r w:rsidRPr="00697024">
        <w:rPr>
          <w:noProof/>
        </w:rPr>
        <w:t xml:space="preserve">, </w:t>
      </w:r>
      <w:r w:rsidRPr="00697024">
        <w:rPr>
          <w:i/>
          <w:noProof/>
        </w:rPr>
        <w:t>6</w:t>
      </w:r>
      <w:r w:rsidRPr="00697024">
        <w:rPr>
          <w:noProof/>
        </w:rPr>
        <w:t>, 998–1011.</w:t>
      </w:r>
    </w:p>
    <w:p w14:paraId="493C1CA2" w14:textId="77777777" w:rsidR="00697024" w:rsidRPr="00697024" w:rsidRDefault="00697024" w:rsidP="00697024">
      <w:pPr>
        <w:pStyle w:val="EndNoteBibliography"/>
        <w:spacing w:after="0"/>
        <w:ind w:left="720" w:hanging="720"/>
        <w:rPr>
          <w:noProof/>
        </w:rPr>
      </w:pPr>
      <w:r w:rsidRPr="00697024">
        <w:rPr>
          <w:noProof/>
        </w:rPr>
        <w:t>[16]</w:t>
      </w:r>
      <w:r w:rsidRPr="00697024">
        <w:rPr>
          <w:noProof/>
        </w:rPr>
        <w:tab/>
        <w:t xml:space="preserve">G. Trujillo-de Santiago, R. Sharifi, K. Yue, E. S. Sani, S. S. Kashaf, M. M. Alvarez, J. Leijten, A. Khademhosseini, R. Dana, N. Annabi, </w:t>
      </w:r>
      <w:r w:rsidRPr="00697024">
        <w:rPr>
          <w:i/>
          <w:noProof/>
        </w:rPr>
        <w:t xml:space="preserve">Biomaterials </w:t>
      </w:r>
      <w:r w:rsidRPr="00697024">
        <w:rPr>
          <w:b/>
          <w:noProof/>
        </w:rPr>
        <w:t>2019</w:t>
      </w:r>
      <w:r w:rsidRPr="00697024">
        <w:rPr>
          <w:noProof/>
        </w:rPr>
        <w:t xml:space="preserve">, </w:t>
      </w:r>
      <w:r w:rsidRPr="00697024">
        <w:rPr>
          <w:i/>
          <w:noProof/>
        </w:rPr>
        <w:t>197</w:t>
      </w:r>
      <w:r w:rsidRPr="00697024">
        <w:rPr>
          <w:noProof/>
        </w:rPr>
        <w:t>, 345-367.</w:t>
      </w:r>
    </w:p>
    <w:p w14:paraId="42752F1D" w14:textId="77777777" w:rsidR="00697024" w:rsidRPr="00697024" w:rsidRDefault="00697024" w:rsidP="00697024">
      <w:pPr>
        <w:pStyle w:val="EndNoteBibliography"/>
        <w:spacing w:after="0"/>
        <w:ind w:left="720" w:hanging="720"/>
        <w:rPr>
          <w:noProof/>
        </w:rPr>
      </w:pPr>
      <w:r w:rsidRPr="00697024">
        <w:rPr>
          <w:noProof/>
        </w:rPr>
        <w:t>[17]</w:t>
      </w:r>
      <w:r w:rsidRPr="00697024">
        <w:rPr>
          <w:noProof/>
        </w:rPr>
        <w:tab/>
        <w:t xml:space="preserve">K. J. Lampe, A. L. Antaris, S. C. Heilshorn, </w:t>
      </w:r>
      <w:r w:rsidRPr="00697024">
        <w:rPr>
          <w:i/>
          <w:noProof/>
        </w:rPr>
        <w:t xml:space="preserve">Acta Biomaterialia </w:t>
      </w:r>
      <w:r w:rsidRPr="00697024">
        <w:rPr>
          <w:b/>
          <w:noProof/>
        </w:rPr>
        <w:t>2013</w:t>
      </w:r>
      <w:r w:rsidRPr="00697024">
        <w:rPr>
          <w:noProof/>
        </w:rPr>
        <w:t xml:space="preserve">, </w:t>
      </w:r>
      <w:r w:rsidRPr="00697024">
        <w:rPr>
          <w:i/>
          <w:noProof/>
        </w:rPr>
        <w:t>9</w:t>
      </w:r>
      <w:r w:rsidRPr="00697024">
        <w:rPr>
          <w:noProof/>
        </w:rPr>
        <w:t>, 5590-5599.</w:t>
      </w:r>
    </w:p>
    <w:p w14:paraId="1AB0E65E" w14:textId="77777777" w:rsidR="00697024" w:rsidRPr="0090123B" w:rsidRDefault="00697024" w:rsidP="00697024">
      <w:pPr>
        <w:pStyle w:val="EndNoteBibliography"/>
        <w:spacing w:after="0"/>
        <w:ind w:left="720" w:hanging="720"/>
        <w:rPr>
          <w:noProof/>
          <w:lang w:val="de-DE"/>
          <w:rPrChange w:id="2460" w:author="Bizan N. Balzer" w:date="2021-09-24T21:09:00Z">
            <w:rPr>
              <w:noProof/>
            </w:rPr>
          </w:rPrChange>
        </w:rPr>
      </w:pPr>
      <w:r w:rsidRPr="0090123B">
        <w:rPr>
          <w:noProof/>
          <w:lang w:val="de-DE"/>
          <w:rPrChange w:id="2461" w:author="Bizan N. Balzer" w:date="2021-09-24T21:09:00Z">
            <w:rPr>
              <w:noProof/>
            </w:rPr>
          </w:rPrChange>
        </w:rPr>
        <w:t>[18]</w:t>
      </w:r>
      <w:r w:rsidRPr="0090123B">
        <w:rPr>
          <w:noProof/>
          <w:lang w:val="de-DE"/>
          <w:rPrChange w:id="2462" w:author="Bizan N. Balzer" w:date="2021-09-24T21:09:00Z">
            <w:rPr>
              <w:noProof/>
            </w:rPr>
          </w:rPrChange>
        </w:rPr>
        <w:tab/>
        <w:t xml:space="preserve">M. C. Huber, A. Schreiber, W. Wild, K. Benz, S. M. Schiller, </w:t>
      </w:r>
      <w:r w:rsidRPr="0090123B">
        <w:rPr>
          <w:i/>
          <w:noProof/>
          <w:lang w:val="de-DE"/>
          <w:rPrChange w:id="2463" w:author="Bizan N. Balzer" w:date="2021-09-24T21:09:00Z">
            <w:rPr>
              <w:i/>
              <w:noProof/>
            </w:rPr>
          </w:rPrChange>
        </w:rPr>
        <w:t xml:space="preserve">Biomaterials </w:t>
      </w:r>
      <w:r w:rsidRPr="0090123B">
        <w:rPr>
          <w:b/>
          <w:noProof/>
          <w:lang w:val="de-DE"/>
          <w:rPrChange w:id="2464" w:author="Bizan N. Balzer" w:date="2021-09-24T21:09:00Z">
            <w:rPr>
              <w:b/>
              <w:noProof/>
            </w:rPr>
          </w:rPrChange>
        </w:rPr>
        <w:t>2014</w:t>
      </w:r>
      <w:r w:rsidRPr="0090123B">
        <w:rPr>
          <w:noProof/>
          <w:lang w:val="de-DE"/>
          <w:rPrChange w:id="2465" w:author="Bizan N. Balzer" w:date="2021-09-24T21:09:00Z">
            <w:rPr>
              <w:noProof/>
            </w:rPr>
          </w:rPrChange>
        </w:rPr>
        <w:t xml:space="preserve">, </w:t>
      </w:r>
      <w:r w:rsidRPr="0090123B">
        <w:rPr>
          <w:i/>
          <w:noProof/>
          <w:lang w:val="de-DE"/>
          <w:rPrChange w:id="2466" w:author="Bizan N. Balzer" w:date="2021-09-24T21:09:00Z">
            <w:rPr>
              <w:i/>
              <w:noProof/>
            </w:rPr>
          </w:rPrChange>
        </w:rPr>
        <w:t>35</w:t>
      </w:r>
      <w:r w:rsidRPr="0090123B">
        <w:rPr>
          <w:noProof/>
          <w:lang w:val="de-DE"/>
          <w:rPrChange w:id="2467" w:author="Bizan N. Balzer" w:date="2021-09-24T21:09:00Z">
            <w:rPr>
              <w:noProof/>
            </w:rPr>
          </w:rPrChange>
        </w:rPr>
        <w:t>, 8767-8779.</w:t>
      </w:r>
    </w:p>
    <w:p w14:paraId="19A4418E" w14:textId="77777777" w:rsidR="00697024" w:rsidRPr="00697024" w:rsidRDefault="00697024" w:rsidP="00697024">
      <w:pPr>
        <w:pStyle w:val="EndNoteBibliography"/>
        <w:spacing w:after="0"/>
        <w:ind w:left="720" w:hanging="720"/>
        <w:rPr>
          <w:noProof/>
        </w:rPr>
      </w:pPr>
      <w:r w:rsidRPr="00697024">
        <w:rPr>
          <w:noProof/>
        </w:rPr>
        <w:t>[19]</w:t>
      </w:r>
      <w:r w:rsidRPr="00697024">
        <w:rPr>
          <w:noProof/>
        </w:rPr>
        <w:tab/>
        <w:t xml:space="preserve">Z. Wang, X. Yang, X. Chu, J. Zhang, H. Zhou, Y. Shen, J. Long, </w:t>
      </w:r>
      <w:r w:rsidRPr="00697024">
        <w:rPr>
          <w:i/>
          <w:noProof/>
        </w:rPr>
        <w:t xml:space="preserve">Nucleic Acids Research </w:t>
      </w:r>
      <w:r w:rsidRPr="00697024">
        <w:rPr>
          <w:b/>
          <w:noProof/>
        </w:rPr>
        <w:t>2012</w:t>
      </w:r>
      <w:r w:rsidRPr="00697024">
        <w:rPr>
          <w:noProof/>
        </w:rPr>
        <w:t xml:space="preserve">, </w:t>
      </w:r>
      <w:r w:rsidRPr="00697024">
        <w:rPr>
          <w:i/>
          <w:noProof/>
        </w:rPr>
        <w:t>40</w:t>
      </w:r>
      <w:r w:rsidRPr="00697024">
        <w:rPr>
          <w:noProof/>
        </w:rPr>
        <w:t>, 4193-4202.</w:t>
      </w:r>
    </w:p>
    <w:p w14:paraId="73F18297" w14:textId="77777777" w:rsidR="00697024" w:rsidRPr="00697024" w:rsidRDefault="00697024" w:rsidP="00697024">
      <w:pPr>
        <w:pStyle w:val="EndNoteBibliography"/>
        <w:spacing w:after="0"/>
        <w:ind w:left="720" w:hanging="720"/>
        <w:rPr>
          <w:noProof/>
        </w:rPr>
      </w:pPr>
      <w:r w:rsidRPr="00697024">
        <w:rPr>
          <w:noProof/>
        </w:rPr>
        <w:t>[20]</w:t>
      </w:r>
      <w:r w:rsidRPr="00697024">
        <w:rPr>
          <w:noProof/>
        </w:rPr>
        <w:tab/>
        <w:t xml:space="preserve">Z. Wang, X. Yang, S. Guo, Y. Yang, X. C. Su, Y. Shen, J. Long, </w:t>
      </w:r>
      <w:r w:rsidRPr="00697024">
        <w:rPr>
          <w:i/>
          <w:noProof/>
        </w:rPr>
        <w:t xml:space="preserve">Journal of Biological Chemistry </w:t>
      </w:r>
      <w:r w:rsidRPr="00697024">
        <w:rPr>
          <w:b/>
          <w:noProof/>
        </w:rPr>
        <w:t>2014</w:t>
      </w:r>
      <w:r w:rsidRPr="00697024">
        <w:rPr>
          <w:noProof/>
        </w:rPr>
        <w:t xml:space="preserve">, </w:t>
      </w:r>
      <w:r w:rsidRPr="00697024">
        <w:rPr>
          <w:i/>
          <w:noProof/>
        </w:rPr>
        <w:t>289</w:t>
      </w:r>
      <w:r w:rsidRPr="00697024">
        <w:rPr>
          <w:noProof/>
        </w:rPr>
        <w:t>, 27376-27385.</w:t>
      </w:r>
    </w:p>
    <w:p w14:paraId="1437C382" w14:textId="77777777" w:rsidR="00697024" w:rsidRPr="0090123B" w:rsidRDefault="00697024" w:rsidP="00697024">
      <w:pPr>
        <w:pStyle w:val="EndNoteBibliography"/>
        <w:spacing w:after="0"/>
        <w:ind w:left="720" w:hanging="720"/>
        <w:rPr>
          <w:noProof/>
          <w:lang w:val="de-DE"/>
          <w:rPrChange w:id="2468" w:author="Bizan N. Balzer" w:date="2021-09-24T21:09:00Z">
            <w:rPr>
              <w:noProof/>
            </w:rPr>
          </w:rPrChange>
        </w:rPr>
      </w:pPr>
      <w:r w:rsidRPr="0090123B">
        <w:rPr>
          <w:noProof/>
          <w:lang w:val="de-DE"/>
          <w:rPrChange w:id="2469" w:author="Bizan N. Balzer" w:date="2021-09-24T21:09:00Z">
            <w:rPr>
              <w:noProof/>
            </w:rPr>
          </w:rPrChange>
        </w:rPr>
        <w:t>[21]</w:t>
      </w:r>
      <w:r w:rsidRPr="0090123B">
        <w:rPr>
          <w:noProof/>
          <w:lang w:val="de-DE"/>
          <w:rPrChange w:id="2470" w:author="Bizan N. Balzer" w:date="2021-09-24T21:09:00Z">
            <w:rPr>
              <w:noProof/>
            </w:rPr>
          </w:rPrChange>
        </w:rPr>
        <w:tab/>
        <w:t xml:space="preserve">X. Zhang, X. Chu, L. Wang, H. Wang, G. Liang, J. Zhang, J. Long, Z. Yang, </w:t>
      </w:r>
      <w:r w:rsidRPr="0090123B">
        <w:rPr>
          <w:i/>
          <w:noProof/>
          <w:lang w:val="de-DE"/>
          <w:rPrChange w:id="2471" w:author="Bizan N. Balzer" w:date="2021-09-24T21:09:00Z">
            <w:rPr>
              <w:i/>
              <w:noProof/>
            </w:rPr>
          </w:rPrChange>
        </w:rPr>
        <w:t xml:space="preserve">Angewandte Chemie - International Edition </w:t>
      </w:r>
      <w:r w:rsidRPr="0090123B">
        <w:rPr>
          <w:b/>
          <w:noProof/>
          <w:lang w:val="de-DE"/>
          <w:rPrChange w:id="2472" w:author="Bizan N. Balzer" w:date="2021-09-24T21:09:00Z">
            <w:rPr>
              <w:b/>
              <w:noProof/>
            </w:rPr>
          </w:rPrChange>
        </w:rPr>
        <w:t>2012</w:t>
      </w:r>
      <w:r w:rsidRPr="0090123B">
        <w:rPr>
          <w:noProof/>
          <w:lang w:val="de-DE"/>
          <w:rPrChange w:id="2473" w:author="Bizan N. Balzer" w:date="2021-09-24T21:09:00Z">
            <w:rPr>
              <w:noProof/>
            </w:rPr>
          </w:rPrChange>
        </w:rPr>
        <w:t xml:space="preserve">, </w:t>
      </w:r>
      <w:r w:rsidRPr="0090123B">
        <w:rPr>
          <w:i/>
          <w:noProof/>
          <w:lang w:val="de-DE"/>
          <w:rPrChange w:id="2474" w:author="Bizan N. Balzer" w:date="2021-09-24T21:09:00Z">
            <w:rPr>
              <w:i/>
              <w:noProof/>
            </w:rPr>
          </w:rPrChange>
        </w:rPr>
        <w:t>51</w:t>
      </w:r>
      <w:r w:rsidRPr="0090123B">
        <w:rPr>
          <w:noProof/>
          <w:lang w:val="de-DE"/>
          <w:rPrChange w:id="2475" w:author="Bizan N. Balzer" w:date="2021-09-24T21:09:00Z">
            <w:rPr>
              <w:noProof/>
            </w:rPr>
          </w:rPrChange>
        </w:rPr>
        <w:t>, 4388-4392.</w:t>
      </w:r>
    </w:p>
    <w:p w14:paraId="44A2399B" w14:textId="77777777" w:rsidR="00697024" w:rsidRPr="00697024" w:rsidRDefault="00697024" w:rsidP="00697024">
      <w:pPr>
        <w:pStyle w:val="EndNoteBibliography"/>
        <w:spacing w:after="0"/>
        <w:ind w:left="720" w:hanging="720"/>
        <w:rPr>
          <w:noProof/>
        </w:rPr>
      </w:pPr>
      <w:r w:rsidRPr="00697024">
        <w:rPr>
          <w:noProof/>
        </w:rPr>
        <w:t>[22]</w:t>
      </w:r>
      <w:r w:rsidRPr="00697024">
        <w:rPr>
          <w:noProof/>
        </w:rPr>
        <w:tab/>
        <w:t xml:space="preserve">R. Kanwar, D. Balasubramanian, </w:t>
      </w:r>
      <w:r w:rsidRPr="00697024">
        <w:rPr>
          <w:i/>
          <w:noProof/>
        </w:rPr>
        <w:t xml:space="preserve">Biochemistry </w:t>
      </w:r>
      <w:r w:rsidRPr="00697024">
        <w:rPr>
          <w:b/>
          <w:noProof/>
        </w:rPr>
        <w:t>2000</w:t>
      </w:r>
      <w:r w:rsidRPr="00697024">
        <w:rPr>
          <w:noProof/>
        </w:rPr>
        <w:t xml:space="preserve">, </w:t>
      </w:r>
      <w:r w:rsidRPr="00697024">
        <w:rPr>
          <w:i/>
          <w:noProof/>
        </w:rPr>
        <w:t>39</w:t>
      </w:r>
      <w:r w:rsidRPr="00697024">
        <w:rPr>
          <w:noProof/>
        </w:rPr>
        <w:t>, 14976-14983.</w:t>
      </w:r>
    </w:p>
    <w:p w14:paraId="7BA85EA9" w14:textId="77777777" w:rsidR="00697024" w:rsidRPr="00697024" w:rsidRDefault="00697024" w:rsidP="00697024">
      <w:pPr>
        <w:pStyle w:val="EndNoteBibliography"/>
        <w:spacing w:after="0"/>
        <w:ind w:left="720" w:hanging="720"/>
        <w:rPr>
          <w:noProof/>
        </w:rPr>
      </w:pPr>
      <w:r w:rsidRPr="00697024">
        <w:rPr>
          <w:noProof/>
        </w:rPr>
        <w:lastRenderedPageBreak/>
        <w:t>[23]</w:t>
      </w:r>
      <w:r w:rsidRPr="00697024">
        <w:rPr>
          <w:noProof/>
        </w:rPr>
        <w:tab/>
        <w:t xml:space="preserve">D. A. Fancy, T. Kodadek, </w:t>
      </w:r>
      <w:r w:rsidRPr="00697024">
        <w:rPr>
          <w:i/>
          <w:noProof/>
        </w:rPr>
        <w:t xml:space="preserve">Proceedings of the National Academy of Sciences of the United States of America </w:t>
      </w:r>
      <w:r w:rsidRPr="00697024">
        <w:rPr>
          <w:b/>
          <w:noProof/>
        </w:rPr>
        <w:t>1999</w:t>
      </w:r>
      <w:r w:rsidRPr="00697024">
        <w:rPr>
          <w:noProof/>
        </w:rPr>
        <w:t xml:space="preserve">, </w:t>
      </w:r>
      <w:r w:rsidRPr="00697024">
        <w:rPr>
          <w:i/>
          <w:noProof/>
        </w:rPr>
        <w:t>96</w:t>
      </w:r>
      <w:r w:rsidRPr="00697024">
        <w:rPr>
          <w:noProof/>
        </w:rPr>
        <w:t>, 6020-6024.</w:t>
      </w:r>
    </w:p>
    <w:p w14:paraId="2BB82839" w14:textId="77777777" w:rsidR="00697024" w:rsidRPr="00697024" w:rsidRDefault="00697024" w:rsidP="00697024">
      <w:pPr>
        <w:pStyle w:val="EndNoteBibliography"/>
        <w:spacing w:after="0"/>
        <w:ind w:left="720" w:hanging="720"/>
        <w:rPr>
          <w:noProof/>
        </w:rPr>
      </w:pPr>
      <w:r w:rsidRPr="00697024">
        <w:rPr>
          <w:noProof/>
        </w:rPr>
        <w:t>[24]</w:t>
      </w:r>
      <w:r w:rsidRPr="00697024">
        <w:rPr>
          <w:noProof/>
        </w:rPr>
        <w:tab/>
        <w:t xml:space="preserve">Coleman DJ, T. S., </w:t>
      </w:r>
      <w:r w:rsidRPr="00697024">
        <w:rPr>
          <w:i/>
          <w:noProof/>
        </w:rPr>
        <w:t xml:space="preserve">Arch Ophthalmol. </w:t>
      </w:r>
      <w:r w:rsidRPr="00697024">
        <w:rPr>
          <w:b/>
          <w:noProof/>
        </w:rPr>
        <w:t>1969</w:t>
      </w:r>
      <w:r w:rsidRPr="00697024">
        <w:rPr>
          <w:noProof/>
        </w:rPr>
        <w:t xml:space="preserve">, </w:t>
      </w:r>
      <w:r w:rsidRPr="00697024">
        <w:rPr>
          <w:i/>
          <w:noProof/>
        </w:rPr>
        <w:t>82</w:t>
      </w:r>
      <w:r w:rsidRPr="00697024">
        <w:rPr>
          <w:noProof/>
        </w:rPr>
        <w:t>, 637-640.</w:t>
      </w:r>
    </w:p>
    <w:p w14:paraId="4C1CA1BC" w14:textId="77777777" w:rsidR="00697024" w:rsidRPr="00697024" w:rsidRDefault="00697024" w:rsidP="00697024">
      <w:pPr>
        <w:pStyle w:val="EndNoteBibliography"/>
        <w:spacing w:after="0"/>
        <w:ind w:left="720" w:hanging="720"/>
        <w:rPr>
          <w:noProof/>
        </w:rPr>
      </w:pPr>
      <w:r w:rsidRPr="00697024">
        <w:rPr>
          <w:noProof/>
        </w:rPr>
        <w:t>[25]</w:t>
      </w:r>
      <w:r w:rsidRPr="00697024">
        <w:rPr>
          <w:noProof/>
        </w:rPr>
        <w:tab/>
        <w:t xml:space="preserve">D. Neff, S. F. Frazier, L. Quimby, R. T. Wang, S. Zill, </w:t>
      </w:r>
      <w:r w:rsidRPr="00697024">
        <w:rPr>
          <w:i/>
          <w:noProof/>
        </w:rPr>
        <w:t xml:space="preserve">Arthropod Structure and Development </w:t>
      </w:r>
      <w:r w:rsidRPr="00697024">
        <w:rPr>
          <w:b/>
          <w:noProof/>
        </w:rPr>
        <w:t>2000</w:t>
      </w:r>
      <w:r w:rsidRPr="00697024">
        <w:rPr>
          <w:noProof/>
        </w:rPr>
        <w:t xml:space="preserve">, </w:t>
      </w:r>
      <w:r w:rsidRPr="00697024">
        <w:rPr>
          <w:i/>
          <w:noProof/>
        </w:rPr>
        <w:t>29</w:t>
      </w:r>
      <w:r w:rsidRPr="00697024">
        <w:rPr>
          <w:noProof/>
        </w:rPr>
        <w:t>, 75-83.</w:t>
      </w:r>
    </w:p>
    <w:p w14:paraId="1262FC57" w14:textId="77777777" w:rsidR="00697024" w:rsidRPr="0090123B" w:rsidRDefault="00697024" w:rsidP="00697024">
      <w:pPr>
        <w:pStyle w:val="EndNoteBibliography"/>
        <w:spacing w:after="0"/>
        <w:ind w:left="720" w:hanging="720"/>
        <w:rPr>
          <w:noProof/>
          <w:lang w:val="de-DE"/>
          <w:rPrChange w:id="2476" w:author="Bizan N. Balzer" w:date="2021-09-24T21:09:00Z">
            <w:rPr>
              <w:noProof/>
            </w:rPr>
          </w:rPrChange>
        </w:rPr>
      </w:pPr>
      <w:r w:rsidRPr="0090123B">
        <w:rPr>
          <w:noProof/>
          <w:lang w:val="de-DE"/>
          <w:rPrChange w:id="2477" w:author="Bizan N. Balzer" w:date="2021-09-24T21:09:00Z">
            <w:rPr>
              <w:noProof/>
            </w:rPr>
          </w:rPrChange>
        </w:rPr>
        <w:t>[26]</w:t>
      </w:r>
      <w:r w:rsidRPr="0090123B">
        <w:rPr>
          <w:noProof/>
          <w:lang w:val="de-DE"/>
          <w:rPrChange w:id="2478" w:author="Bizan N. Balzer" w:date="2021-09-24T21:09:00Z">
            <w:rPr>
              <w:noProof/>
            </w:rPr>
          </w:rPrChange>
        </w:rPr>
        <w:tab/>
        <w:t xml:space="preserve">H. Hertz, </w:t>
      </w:r>
      <w:r w:rsidRPr="0090123B">
        <w:rPr>
          <w:i/>
          <w:noProof/>
          <w:lang w:val="de-DE"/>
          <w:rPrChange w:id="2479" w:author="Bizan N. Balzer" w:date="2021-09-24T21:09:00Z">
            <w:rPr>
              <w:i/>
              <w:noProof/>
            </w:rPr>
          </w:rPrChange>
        </w:rPr>
        <w:t xml:space="preserve">Journal für die reine und angewandte Mathematik </w:t>
      </w:r>
      <w:r w:rsidRPr="0090123B">
        <w:rPr>
          <w:b/>
          <w:noProof/>
          <w:lang w:val="de-DE"/>
          <w:rPrChange w:id="2480" w:author="Bizan N. Balzer" w:date="2021-09-24T21:09:00Z">
            <w:rPr>
              <w:b/>
              <w:noProof/>
            </w:rPr>
          </w:rPrChange>
        </w:rPr>
        <w:t>1881</w:t>
      </w:r>
      <w:r w:rsidRPr="0090123B">
        <w:rPr>
          <w:noProof/>
          <w:lang w:val="de-DE"/>
          <w:rPrChange w:id="2481" w:author="Bizan N. Balzer" w:date="2021-09-24T21:09:00Z">
            <w:rPr>
              <w:noProof/>
            </w:rPr>
          </w:rPrChange>
        </w:rPr>
        <w:t xml:space="preserve">, </w:t>
      </w:r>
      <w:r w:rsidRPr="0090123B">
        <w:rPr>
          <w:i/>
          <w:noProof/>
          <w:lang w:val="de-DE"/>
          <w:rPrChange w:id="2482" w:author="Bizan N. Balzer" w:date="2021-09-24T21:09:00Z">
            <w:rPr>
              <w:i/>
              <w:noProof/>
            </w:rPr>
          </w:rPrChange>
        </w:rPr>
        <w:t>171</w:t>
      </w:r>
      <w:r w:rsidRPr="0090123B">
        <w:rPr>
          <w:noProof/>
          <w:lang w:val="de-DE"/>
          <w:rPrChange w:id="2483" w:author="Bizan N. Balzer" w:date="2021-09-24T21:09:00Z">
            <w:rPr>
              <w:noProof/>
            </w:rPr>
          </w:rPrChange>
        </w:rPr>
        <w:t>, 156-171.</w:t>
      </w:r>
    </w:p>
    <w:p w14:paraId="26D865AF" w14:textId="0F7E38D1" w:rsidR="00697024" w:rsidRPr="00697024" w:rsidRDefault="00697024" w:rsidP="00697024">
      <w:pPr>
        <w:pStyle w:val="EndNoteBibliography"/>
        <w:spacing w:after="0"/>
        <w:ind w:left="720" w:hanging="720"/>
        <w:rPr>
          <w:noProof/>
        </w:rPr>
      </w:pPr>
      <w:r w:rsidRPr="00697024">
        <w:rPr>
          <w:noProof/>
        </w:rPr>
        <w:t>[27]</w:t>
      </w:r>
      <w:r w:rsidRPr="00697024">
        <w:rPr>
          <w:noProof/>
        </w:rPr>
        <w:tab/>
        <w:t>a</w:t>
      </w:r>
      <w:r>
        <w:rPr>
          <w:noProof/>
        </w:rPr>
        <w:t xml:space="preserve">) </w:t>
      </w:r>
      <w:r w:rsidRPr="00697024">
        <w:rPr>
          <w:noProof/>
        </w:rPr>
        <w:t xml:space="preserve">C. M. Madl, L. M. Katz, S. C. Heilshorn, </w:t>
      </w:r>
      <w:r w:rsidRPr="00697024">
        <w:rPr>
          <w:i/>
          <w:noProof/>
        </w:rPr>
        <w:t xml:space="preserve">Advanced Functional Materials </w:t>
      </w:r>
      <w:r w:rsidRPr="00697024">
        <w:rPr>
          <w:b/>
          <w:noProof/>
        </w:rPr>
        <w:t>2016</w:t>
      </w:r>
      <w:r w:rsidRPr="00697024">
        <w:rPr>
          <w:noProof/>
        </w:rPr>
        <w:t xml:space="preserve">, </w:t>
      </w:r>
      <w:r w:rsidRPr="00697024">
        <w:rPr>
          <w:i/>
          <w:noProof/>
        </w:rPr>
        <w:t>26</w:t>
      </w:r>
      <w:r w:rsidRPr="00697024">
        <w:rPr>
          <w:noProof/>
        </w:rPr>
        <w:t>, 3612-3620; b</w:t>
      </w:r>
      <w:r>
        <w:rPr>
          <w:noProof/>
        </w:rPr>
        <w:t xml:space="preserve">) </w:t>
      </w:r>
      <w:r w:rsidRPr="00697024">
        <w:rPr>
          <w:noProof/>
        </w:rPr>
        <w:t xml:space="preserve">Y. N. Zhang, R. K. Avery, Q. Vallmajo-Martin, A. Assmann, A. Vegh, A. Memic, B. D. Olsen, N. Annabi, A. Khademhosseini, </w:t>
      </w:r>
      <w:r w:rsidRPr="00697024">
        <w:rPr>
          <w:i/>
          <w:noProof/>
        </w:rPr>
        <w:t xml:space="preserve">Advanced Functional Materials </w:t>
      </w:r>
      <w:r w:rsidRPr="00697024">
        <w:rPr>
          <w:b/>
          <w:noProof/>
        </w:rPr>
        <w:t>2015</w:t>
      </w:r>
      <w:r w:rsidRPr="00697024">
        <w:rPr>
          <w:noProof/>
        </w:rPr>
        <w:t xml:space="preserve">, </w:t>
      </w:r>
      <w:r w:rsidRPr="00697024">
        <w:rPr>
          <w:i/>
          <w:noProof/>
        </w:rPr>
        <w:t>25</w:t>
      </w:r>
      <w:r w:rsidRPr="00697024">
        <w:rPr>
          <w:noProof/>
        </w:rPr>
        <w:t>, 4814-4826; c</w:t>
      </w:r>
      <w:r>
        <w:rPr>
          <w:noProof/>
        </w:rPr>
        <w:t xml:space="preserve">)  </w:t>
      </w:r>
      <w:r w:rsidRPr="00697024">
        <w:rPr>
          <w:noProof/>
        </w:rPr>
        <w:t xml:space="preserve">M. J. Glassman, R. K. Avery, A. Khademhosseini, B. D. Olsen, </w:t>
      </w:r>
      <w:r w:rsidRPr="00697024">
        <w:rPr>
          <w:i/>
          <w:noProof/>
        </w:rPr>
        <w:t xml:space="preserve">Biomacromolecules </w:t>
      </w:r>
      <w:r w:rsidRPr="00697024">
        <w:rPr>
          <w:b/>
          <w:noProof/>
        </w:rPr>
        <w:t>2016</w:t>
      </w:r>
      <w:r w:rsidRPr="00697024">
        <w:rPr>
          <w:noProof/>
        </w:rPr>
        <w:t xml:space="preserve">, </w:t>
      </w:r>
      <w:r w:rsidRPr="00697024">
        <w:rPr>
          <w:i/>
          <w:noProof/>
        </w:rPr>
        <w:t>17</w:t>
      </w:r>
      <w:r w:rsidRPr="00697024">
        <w:rPr>
          <w:noProof/>
        </w:rPr>
        <w:t>, 415-426.</w:t>
      </w:r>
    </w:p>
    <w:p w14:paraId="23B799FA" w14:textId="77777777" w:rsidR="00697024" w:rsidRPr="00697024" w:rsidRDefault="00697024" w:rsidP="00697024">
      <w:pPr>
        <w:pStyle w:val="EndNoteBibliography"/>
        <w:spacing w:after="0"/>
        <w:ind w:left="720" w:hanging="720"/>
        <w:rPr>
          <w:noProof/>
        </w:rPr>
      </w:pPr>
      <w:r w:rsidRPr="00697024">
        <w:rPr>
          <w:noProof/>
        </w:rPr>
        <w:t>[28]</w:t>
      </w:r>
      <w:r w:rsidRPr="00697024">
        <w:rPr>
          <w:noProof/>
        </w:rPr>
        <w:tab/>
        <w:t xml:space="preserve">C. W. Peak, J. J. Wilker, G. Schmidt, </w:t>
      </w:r>
      <w:r w:rsidRPr="00697024">
        <w:rPr>
          <w:i/>
          <w:noProof/>
        </w:rPr>
        <w:t xml:space="preserve">Colloid and Polymer Science </w:t>
      </w:r>
      <w:r w:rsidRPr="00697024">
        <w:rPr>
          <w:b/>
          <w:noProof/>
        </w:rPr>
        <w:t>2013</w:t>
      </w:r>
      <w:r w:rsidRPr="00697024">
        <w:rPr>
          <w:noProof/>
        </w:rPr>
        <w:t xml:space="preserve">, </w:t>
      </w:r>
      <w:r w:rsidRPr="00697024">
        <w:rPr>
          <w:i/>
          <w:noProof/>
        </w:rPr>
        <w:t>291</w:t>
      </w:r>
      <w:r w:rsidRPr="00697024">
        <w:rPr>
          <w:noProof/>
        </w:rPr>
        <w:t>, 2031-2047.</w:t>
      </w:r>
    </w:p>
    <w:p w14:paraId="322A18EA" w14:textId="77777777" w:rsidR="00697024" w:rsidRPr="00697024" w:rsidRDefault="00697024" w:rsidP="00697024">
      <w:pPr>
        <w:pStyle w:val="EndNoteBibliography"/>
        <w:spacing w:after="0"/>
        <w:ind w:left="720" w:hanging="720"/>
        <w:rPr>
          <w:noProof/>
        </w:rPr>
      </w:pPr>
      <w:r w:rsidRPr="00697024">
        <w:rPr>
          <w:noProof/>
        </w:rPr>
        <w:t>[29]</w:t>
      </w:r>
      <w:r w:rsidRPr="00697024">
        <w:rPr>
          <w:noProof/>
        </w:rPr>
        <w:tab/>
        <w:t xml:space="preserve">A. W. Martinez, J. M. Caves, S. Ravi, W. Li, E. L. Chaikof, </w:t>
      </w:r>
      <w:r w:rsidRPr="00697024">
        <w:rPr>
          <w:i/>
          <w:noProof/>
        </w:rPr>
        <w:t xml:space="preserve">Acta Biomaterialia </w:t>
      </w:r>
      <w:r w:rsidRPr="00697024">
        <w:rPr>
          <w:b/>
          <w:noProof/>
        </w:rPr>
        <w:t>2014</w:t>
      </w:r>
      <w:r w:rsidRPr="00697024">
        <w:rPr>
          <w:noProof/>
        </w:rPr>
        <w:t xml:space="preserve">, </w:t>
      </w:r>
      <w:r w:rsidRPr="00697024">
        <w:rPr>
          <w:i/>
          <w:noProof/>
        </w:rPr>
        <w:t>10</w:t>
      </w:r>
      <w:r w:rsidRPr="00697024">
        <w:rPr>
          <w:noProof/>
        </w:rPr>
        <w:t>, 26-33.</w:t>
      </w:r>
    </w:p>
    <w:p w14:paraId="735BDB70" w14:textId="77777777" w:rsidR="00697024" w:rsidRPr="00697024" w:rsidRDefault="00697024" w:rsidP="00697024">
      <w:pPr>
        <w:pStyle w:val="EndNoteBibliography"/>
        <w:spacing w:after="0"/>
        <w:ind w:left="720" w:hanging="720"/>
        <w:rPr>
          <w:noProof/>
        </w:rPr>
      </w:pPr>
      <w:r w:rsidRPr="00697024">
        <w:rPr>
          <w:noProof/>
        </w:rPr>
        <w:t>[30]</w:t>
      </w:r>
      <w:r w:rsidRPr="00697024">
        <w:rPr>
          <w:noProof/>
        </w:rPr>
        <w:tab/>
        <w:t xml:space="preserve">G. T. Burns, N. Tam, </w:t>
      </w:r>
      <w:r w:rsidRPr="00697024">
        <w:rPr>
          <w:i/>
          <w:noProof/>
        </w:rPr>
        <w:t xml:space="preserve">British Journal of Sports Medicine </w:t>
      </w:r>
      <w:r w:rsidRPr="00697024">
        <w:rPr>
          <w:b/>
          <w:noProof/>
        </w:rPr>
        <w:t>2020</w:t>
      </w:r>
      <w:r w:rsidRPr="00697024">
        <w:rPr>
          <w:noProof/>
        </w:rPr>
        <w:t xml:space="preserve">, </w:t>
      </w:r>
      <w:r w:rsidRPr="00697024">
        <w:rPr>
          <w:i/>
          <w:noProof/>
        </w:rPr>
        <w:t>54</w:t>
      </w:r>
      <w:r w:rsidRPr="00697024">
        <w:rPr>
          <w:noProof/>
        </w:rPr>
        <w:t>, 439-440.</w:t>
      </w:r>
    </w:p>
    <w:p w14:paraId="4B942239" w14:textId="77777777" w:rsidR="00697024" w:rsidRPr="00697024" w:rsidRDefault="00697024" w:rsidP="00697024">
      <w:pPr>
        <w:pStyle w:val="EndNoteBibliography"/>
        <w:spacing w:after="0"/>
        <w:ind w:left="720" w:hanging="720"/>
        <w:rPr>
          <w:noProof/>
        </w:rPr>
      </w:pPr>
      <w:r w:rsidRPr="00697024">
        <w:rPr>
          <w:noProof/>
        </w:rPr>
        <w:t>[31]</w:t>
      </w:r>
      <w:r w:rsidRPr="00697024">
        <w:rPr>
          <w:noProof/>
        </w:rPr>
        <w:tab/>
        <w:t xml:space="preserve">G. Wollensak, </w:t>
      </w:r>
      <w:r w:rsidRPr="00697024">
        <w:rPr>
          <w:i/>
          <w:noProof/>
        </w:rPr>
        <w:t xml:space="preserve">Current Opinion in Ophthalmology </w:t>
      </w:r>
      <w:r w:rsidRPr="00697024">
        <w:rPr>
          <w:b/>
          <w:noProof/>
        </w:rPr>
        <w:t>2006</w:t>
      </w:r>
      <w:r w:rsidRPr="00697024">
        <w:rPr>
          <w:noProof/>
        </w:rPr>
        <w:t xml:space="preserve">, </w:t>
      </w:r>
      <w:r w:rsidRPr="00697024">
        <w:rPr>
          <w:i/>
          <w:noProof/>
        </w:rPr>
        <w:t>17</w:t>
      </w:r>
      <w:r w:rsidRPr="00697024">
        <w:rPr>
          <w:noProof/>
        </w:rPr>
        <w:t>, 356-360.</w:t>
      </w:r>
    </w:p>
    <w:p w14:paraId="304D5C5C" w14:textId="77777777" w:rsidR="00697024" w:rsidRPr="0090123B" w:rsidRDefault="00697024" w:rsidP="00697024">
      <w:pPr>
        <w:pStyle w:val="EndNoteBibliography"/>
        <w:spacing w:after="0"/>
        <w:ind w:left="720" w:hanging="720"/>
        <w:rPr>
          <w:noProof/>
          <w:lang w:val="de-DE"/>
          <w:rPrChange w:id="2484" w:author="Bizan N. Balzer" w:date="2021-09-24T21:09:00Z">
            <w:rPr>
              <w:noProof/>
            </w:rPr>
          </w:rPrChange>
        </w:rPr>
      </w:pPr>
      <w:r w:rsidRPr="0090123B">
        <w:rPr>
          <w:noProof/>
          <w:lang w:val="de-DE"/>
          <w:rPrChange w:id="2485" w:author="Bizan N. Balzer" w:date="2021-09-24T21:09:00Z">
            <w:rPr>
              <w:noProof/>
            </w:rPr>
          </w:rPrChange>
        </w:rPr>
        <w:t>[32]</w:t>
      </w:r>
      <w:r w:rsidRPr="0090123B">
        <w:rPr>
          <w:noProof/>
          <w:lang w:val="de-DE"/>
          <w:rPrChange w:id="2486" w:author="Bizan N. Balzer" w:date="2021-09-24T21:09:00Z">
            <w:rPr>
              <w:noProof/>
            </w:rPr>
          </w:rPrChange>
        </w:rPr>
        <w:tab/>
        <w:t xml:space="preserve">G. Wollensak, E. Spoerl, T. Seiler, </w:t>
      </w:r>
      <w:r w:rsidRPr="0090123B">
        <w:rPr>
          <w:i/>
          <w:noProof/>
          <w:lang w:val="de-DE"/>
          <w:rPrChange w:id="2487" w:author="Bizan N. Balzer" w:date="2021-09-24T21:09:00Z">
            <w:rPr>
              <w:i/>
              <w:noProof/>
            </w:rPr>
          </w:rPrChange>
        </w:rPr>
        <w:t xml:space="preserve">Am J Ophthalmol </w:t>
      </w:r>
      <w:r w:rsidRPr="0090123B">
        <w:rPr>
          <w:b/>
          <w:noProof/>
          <w:lang w:val="de-DE"/>
          <w:rPrChange w:id="2488" w:author="Bizan N. Balzer" w:date="2021-09-24T21:09:00Z">
            <w:rPr>
              <w:b/>
              <w:noProof/>
            </w:rPr>
          </w:rPrChange>
        </w:rPr>
        <w:t>2003</w:t>
      </w:r>
      <w:r w:rsidRPr="0090123B">
        <w:rPr>
          <w:noProof/>
          <w:lang w:val="de-DE"/>
          <w:rPrChange w:id="2489" w:author="Bizan N. Balzer" w:date="2021-09-24T21:09:00Z">
            <w:rPr>
              <w:noProof/>
            </w:rPr>
          </w:rPrChange>
        </w:rPr>
        <w:t xml:space="preserve">, </w:t>
      </w:r>
      <w:r w:rsidRPr="0090123B">
        <w:rPr>
          <w:i/>
          <w:noProof/>
          <w:lang w:val="de-DE"/>
          <w:rPrChange w:id="2490" w:author="Bizan N. Balzer" w:date="2021-09-24T21:09:00Z">
            <w:rPr>
              <w:i/>
              <w:noProof/>
            </w:rPr>
          </w:rPrChange>
        </w:rPr>
        <w:t>135</w:t>
      </w:r>
      <w:r w:rsidRPr="0090123B">
        <w:rPr>
          <w:noProof/>
          <w:lang w:val="de-DE"/>
          <w:rPrChange w:id="2491" w:author="Bizan N. Balzer" w:date="2021-09-24T21:09:00Z">
            <w:rPr>
              <w:noProof/>
            </w:rPr>
          </w:rPrChange>
        </w:rPr>
        <w:t>, 620-627.</w:t>
      </w:r>
    </w:p>
    <w:p w14:paraId="167F84ED" w14:textId="77777777" w:rsidR="00697024" w:rsidRPr="00697024" w:rsidRDefault="00697024" w:rsidP="00697024">
      <w:pPr>
        <w:pStyle w:val="EndNoteBibliography"/>
        <w:spacing w:after="0"/>
        <w:ind w:left="720" w:hanging="720"/>
        <w:rPr>
          <w:noProof/>
        </w:rPr>
      </w:pPr>
      <w:r w:rsidRPr="00697024">
        <w:rPr>
          <w:noProof/>
        </w:rPr>
        <w:t>[33]</w:t>
      </w:r>
      <w:r w:rsidRPr="00697024">
        <w:rPr>
          <w:noProof/>
        </w:rPr>
        <w:tab/>
        <w:t xml:space="preserve">M. V. Swain, J. Nohava, P. Eberwein, </w:t>
      </w:r>
      <w:r w:rsidRPr="00697024">
        <w:rPr>
          <w:i/>
          <w:noProof/>
        </w:rPr>
        <w:t xml:space="preserve">Acta Biomaterialia </w:t>
      </w:r>
      <w:r w:rsidRPr="00697024">
        <w:rPr>
          <w:b/>
          <w:noProof/>
        </w:rPr>
        <w:t>2017</w:t>
      </w:r>
      <w:r w:rsidRPr="00697024">
        <w:rPr>
          <w:noProof/>
        </w:rPr>
        <w:t xml:space="preserve">, </w:t>
      </w:r>
      <w:r w:rsidRPr="00697024">
        <w:rPr>
          <w:i/>
          <w:noProof/>
        </w:rPr>
        <w:t>50</w:t>
      </w:r>
      <w:r w:rsidRPr="00697024">
        <w:rPr>
          <w:noProof/>
        </w:rPr>
        <w:t>, 312-321.</w:t>
      </w:r>
    </w:p>
    <w:p w14:paraId="5ED3582D" w14:textId="24BD04EB" w:rsidR="00697024" w:rsidRPr="00697024" w:rsidRDefault="00697024" w:rsidP="00697024">
      <w:pPr>
        <w:pStyle w:val="EndNoteBibliography"/>
        <w:spacing w:after="0"/>
        <w:ind w:left="720" w:hanging="720"/>
        <w:rPr>
          <w:noProof/>
        </w:rPr>
      </w:pPr>
      <w:r w:rsidRPr="00697024">
        <w:rPr>
          <w:noProof/>
        </w:rPr>
        <w:t>[34]</w:t>
      </w:r>
      <w:r w:rsidRPr="00697024">
        <w:rPr>
          <w:noProof/>
        </w:rPr>
        <w:tab/>
        <w:t>a</w:t>
      </w:r>
      <w:r>
        <w:rPr>
          <w:noProof/>
        </w:rPr>
        <w:t xml:space="preserve">) </w:t>
      </w:r>
      <w:r w:rsidRPr="00697024">
        <w:rPr>
          <w:noProof/>
        </w:rPr>
        <w:t xml:space="preserve">M. W. Belin, L. Lim, R. K. Rajpal, F. Hafezi, J. A. P. Gomes, B. Cochener, </w:t>
      </w:r>
      <w:r w:rsidRPr="00697024">
        <w:rPr>
          <w:i/>
          <w:noProof/>
        </w:rPr>
        <w:t xml:space="preserve">Cornea </w:t>
      </w:r>
      <w:r w:rsidRPr="00697024">
        <w:rPr>
          <w:b/>
          <w:noProof/>
        </w:rPr>
        <w:t>2018</w:t>
      </w:r>
      <w:r w:rsidRPr="00697024">
        <w:rPr>
          <w:noProof/>
        </w:rPr>
        <w:t xml:space="preserve">, </w:t>
      </w:r>
      <w:r w:rsidRPr="00697024">
        <w:rPr>
          <w:i/>
          <w:noProof/>
        </w:rPr>
        <w:t>37</w:t>
      </w:r>
      <w:r w:rsidRPr="00697024">
        <w:rPr>
          <w:noProof/>
        </w:rPr>
        <w:t>, 1218-1225; b</w:t>
      </w:r>
      <w:r>
        <w:rPr>
          <w:noProof/>
        </w:rPr>
        <w:t xml:space="preserve">) </w:t>
      </w:r>
      <w:r w:rsidRPr="00697024">
        <w:rPr>
          <w:noProof/>
        </w:rPr>
        <w:t xml:space="preserve">R. P. Sinha, D.-P. Häder, </w:t>
      </w:r>
      <w:r w:rsidRPr="00697024">
        <w:rPr>
          <w:i/>
          <w:noProof/>
        </w:rPr>
        <w:t xml:space="preserve">Photochemical &amp; Photobiological Sciences </w:t>
      </w:r>
      <w:r w:rsidRPr="00697024">
        <w:rPr>
          <w:b/>
          <w:noProof/>
        </w:rPr>
        <w:t>2002</w:t>
      </w:r>
      <w:r w:rsidRPr="00697024">
        <w:rPr>
          <w:noProof/>
        </w:rPr>
        <w:t xml:space="preserve">, </w:t>
      </w:r>
      <w:r w:rsidRPr="00697024">
        <w:rPr>
          <w:i/>
          <w:noProof/>
        </w:rPr>
        <w:t>1</w:t>
      </w:r>
      <w:r w:rsidRPr="00697024">
        <w:rPr>
          <w:noProof/>
        </w:rPr>
        <w:t>, 225-236.</w:t>
      </w:r>
    </w:p>
    <w:p w14:paraId="01F461B6" w14:textId="77777777" w:rsidR="00697024" w:rsidRPr="00697024" w:rsidRDefault="00697024" w:rsidP="00697024">
      <w:pPr>
        <w:pStyle w:val="EndNoteBibliography"/>
        <w:spacing w:after="0"/>
        <w:ind w:left="720" w:hanging="720"/>
        <w:rPr>
          <w:noProof/>
        </w:rPr>
      </w:pPr>
      <w:r w:rsidRPr="00697024">
        <w:rPr>
          <w:noProof/>
        </w:rPr>
        <w:t>[35]</w:t>
      </w:r>
      <w:r w:rsidRPr="00697024">
        <w:rPr>
          <w:noProof/>
        </w:rPr>
        <w:tab/>
        <w:t xml:space="preserve">M. S. Oliva, T. Schottman, M. Gulati, </w:t>
      </w:r>
      <w:r w:rsidRPr="00697024">
        <w:rPr>
          <w:i/>
          <w:noProof/>
        </w:rPr>
        <w:t xml:space="preserve">Indian Journal of Ophthalmology </w:t>
      </w:r>
      <w:r w:rsidRPr="00697024">
        <w:rPr>
          <w:b/>
          <w:noProof/>
        </w:rPr>
        <w:t>2012</w:t>
      </w:r>
      <w:r w:rsidRPr="00697024">
        <w:rPr>
          <w:noProof/>
        </w:rPr>
        <w:t xml:space="preserve">, </w:t>
      </w:r>
      <w:r w:rsidRPr="00697024">
        <w:rPr>
          <w:i/>
          <w:noProof/>
        </w:rPr>
        <w:t>60</w:t>
      </w:r>
      <w:r w:rsidRPr="00697024">
        <w:rPr>
          <w:noProof/>
        </w:rPr>
        <w:t>, 423-427.</w:t>
      </w:r>
    </w:p>
    <w:p w14:paraId="6DD8CBD8" w14:textId="77777777" w:rsidR="00697024" w:rsidRPr="00697024" w:rsidRDefault="00697024" w:rsidP="00697024">
      <w:pPr>
        <w:pStyle w:val="EndNoteBibliography"/>
        <w:spacing w:after="0"/>
        <w:ind w:left="720" w:hanging="720"/>
        <w:rPr>
          <w:noProof/>
        </w:rPr>
      </w:pPr>
      <w:r w:rsidRPr="00697024">
        <w:rPr>
          <w:noProof/>
        </w:rPr>
        <w:t>[36]</w:t>
      </w:r>
      <w:r w:rsidRPr="00697024">
        <w:rPr>
          <w:noProof/>
        </w:rPr>
        <w:tab/>
        <w:t xml:space="preserve">D. W. Urry, T. Hugel, M. Seitz, H. E. Gaub, L. Sheiba, J. Dea, J. Xu, T. Parker, </w:t>
      </w:r>
      <w:r w:rsidRPr="00697024">
        <w:rPr>
          <w:i/>
          <w:noProof/>
        </w:rPr>
        <w:t xml:space="preserve">Philosophical Transactions of the Royal Society B: Biological Sciences </w:t>
      </w:r>
      <w:r w:rsidRPr="00697024">
        <w:rPr>
          <w:b/>
          <w:noProof/>
        </w:rPr>
        <w:t>2002</w:t>
      </w:r>
      <w:r w:rsidRPr="00697024">
        <w:rPr>
          <w:noProof/>
        </w:rPr>
        <w:t xml:space="preserve">, </w:t>
      </w:r>
      <w:r w:rsidRPr="00697024">
        <w:rPr>
          <w:i/>
          <w:noProof/>
        </w:rPr>
        <w:t>357</w:t>
      </w:r>
      <w:r w:rsidRPr="00697024">
        <w:rPr>
          <w:noProof/>
        </w:rPr>
        <w:t>, 169-184.</w:t>
      </w:r>
    </w:p>
    <w:p w14:paraId="6997E816" w14:textId="77777777" w:rsidR="00697024" w:rsidRPr="00697024" w:rsidRDefault="00697024" w:rsidP="00697024">
      <w:pPr>
        <w:pStyle w:val="EndNoteBibliography"/>
        <w:spacing w:after="0"/>
        <w:ind w:left="720" w:hanging="720"/>
        <w:rPr>
          <w:noProof/>
        </w:rPr>
      </w:pPr>
      <w:r w:rsidRPr="00697024">
        <w:rPr>
          <w:noProof/>
        </w:rPr>
        <w:t>[37]</w:t>
      </w:r>
      <w:r w:rsidRPr="00697024">
        <w:rPr>
          <w:noProof/>
        </w:rPr>
        <w:tab/>
        <w:t xml:space="preserve">F. Rico, P. Roca-Cusachs, N. Gavara, R. Farré, M. Rotger, D. Navajas, </w:t>
      </w:r>
      <w:r w:rsidRPr="00697024">
        <w:rPr>
          <w:i/>
          <w:noProof/>
        </w:rPr>
        <w:t xml:space="preserve">Physical Review E </w:t>
      </w:r>
      <w:r w:rsidRPr="00697024">
        <w:rPr>
          <w:b/>
          <w:noProof/>
        </w:rPr>
        <w:t>2005</w:t>
      </w:r>
      <w:r w:rsidRPr="00697024">
        <w:rPr>
          <w:noProof/>
        </w:rPr>
        <w:t xml:space="preserve">, </w:t>
      </w:r>
      <w:r w:rsidRPr="00697024">
        <w:rPr>
          <w:i/>
          <w:noProof/>
        </w:rPr>
        <w:t>72</w:t>
      </w:r>
      <w:r w:rsidRPr="00697024">
        <w:rPr>
          <w:noProof/>
        </w:rPr>
        <w:t>, 021914.</w:t>
      </w:r>
    </w:p>
    <w:p w14:paraId="0042A5F2" w14:textId="77777777" w:rsidR="00697024" w:rsidRPr="00697024" w:rsidRDefault="00697024" w:rsidP="00697024">
      <w:pPr>
        <w:pStyle w:val="EndNoteBibliography"/>
        <w:spacing w:after="0"/>
        <w:ind w:left="720" w:hanging="720"/>
        <w:rPr>
          <w:noProof/>
        </w:rPr>
      </w:pPr>
      <w:r w:rsidRPr="00697024">
        <w:rPr>
          <w:noProof/>
        </w:rPr>
        <w:t>[38]</w:t>
      </w:r>
      <w:r w:rsidRPr="00697024">
        <w:rPr>
          <w:noProof/>
        </w:rPr>
        <w:tab/>
        <w:t xml:space="preserve">M. G. Huson, J. M. Maxwell, </w:t>
      </w:r>
      <w:r w:rsidRPr="00697024">
        <w:rPr>
          <w:i/>
          <w:noProof/>
        </w:rPr>
        <w:t xml:space="preserve">Polymer Testing </w:t>
      </w:r>
      <w:r w:rsidRPr="00697024">
        <w:rPr>
          <w:b/>
          <w:noProof/>
        </w:rPr>
        <w:t>2006</w:t>
      </w:r>
      <w:r w:rsidRPr="00697024">
        <w:rPr>
          <w:noProof/>
        </w:rPr>
        <w:t xml:space="preserve">, </w:t>
      </w:r>
      <w:r w:rsidRPr="00697024">
        <w:rPr>
          <w:i/>
          <w:noProof/>
        </w:rPr>
        <w:t>25</w:t>
      </w:r>
      <w:r w:rsidRPr="00697024">
        <w:rPr>
          <w:noProof/>
        </w:rPr>
        <w:t>, 2-11.</w:t>
      </w:r>
    </w:p>
    <w:p w14:paraId="7696B039" w14:textId="7CACCE76" w:rsidR="00697024" w:rsidRPr="00697024" w:rsidRDefault="00697024" w:rsidP="00697024">
      <w:pPr>
        <w:pStyle w:val="EndNoteBibliography"/>
        <w:spacing w:after="0"/>
        <w:ind w:left="720" w:hanging="720"/>
        <w:rPr>
          <w:noProof/>
        </w:rPr>
      </w:pPr>
      <w:r w:rsidRPr="00697024">
        <w:rPr>
          <w:noProof/>
        </w:rPr>
        <w:t>[39]</w:t>
      </w:r>
      <w:r w:rsidRPr="00697024">
        <w:rPr>
          <w:noProof/>
        </w:rPr>
        <w:tab/>
        <w:t>a</w:t>
      </w:r>
      <w:r>
        <w:rPr>
          <w:noProof/>
        </w:rPr>
        <w:t xml:space="preserve">) </w:t>
      </w:r>
      <w:r w:rsidRPr="00697024">
        <w:rPr>
          <w:noProof/>
        </w:rPr>
        <w:t xml:space="preserve">M. Rothdiener, M. Hegemann, T. Uynuk-Ool, B. Walters, P. Papugy, P. Nguyen, V. Claus, T. Seeger, U. Stoeckle, K. A. Boehme, W. K. Aicher, J. P. Stegemann, M. L. Hart, B. Kurz, G. Klein, B. Rolauffs, </w:t>
      </w:r>
      <w:r w:rsidRPr="00697024">
        <w:rPr>
          <w:i/>
          <w:noProof/>
        </w:rPr>
        <w:t xml:space="preserve">Scientific Reports </w:t>
      </w:r>
      <w:r w:rsidRPr="00697024">
        <w:rPr>
          <w:b/>
          <w:noProof/>
        </w:rPr>
        <w:t>2016</w:t>
      </w:r>
      <w:r w:rsidRPr="00697024">
        <w:rPr>
          <w:noProof/>
        </w:rPr>
        <w:t xml:space="preserve">, </w:t>
      </w:r>
      <w:r w:rsidRPr="00697024">
        <w:rPr>
          <w:i/>
          <w:noProof/>
        </w:rPr>
        <w:t>6</w:t>
      </w:r>
      <w:r w:rsidRPr="00697024">
        <w:rPr>
          <w:noProof/>
        </w:rPr>
        <w:t>, 1-15; b</w:t>
      </w:r>
      <w:r>
        <w:rPr>
          <w:noProof/>
        </w:rPr>
        <w:t xml:space="preserve">) </w:t>
      </w:r>
      <w:r w:rsidRPr="00697024">
        <w:rPr>
          <w:noProof/>
        </w:rPr>
        <w:t xml:space="preserve">B. Walters, T. Uynuk-Ool, M. Rothdiener, J. Palm, M. L. Hart, J. P. Stegemann, B. Rolauffs, </w:t>
      </w:r>
      <w:r w:rsidRPr="00697024">
        <w:rPr>
          <w:i/>
          <w:noProof/>
        </w:rPr>
        <w:t xml:space="preserve">Scientific Reports </w:t>
      </w:r>
      <w:r w:rsidRPr="00697024">
        <w:rPr>
          <w:b/>
          <w:noProof/>
        </w:rPr>
        <w:t>2017</w:t>
      </w:r>
      <w:r w:rsidRPr="00697024">
        <w:rPr>
          <w:noProof/>
        </w:rPr>
        <w:t xml:space="preserve">, </w:t>
      </w:r>
      <w:r w:rsidRPr="00697024">
        <w:rPr>
          <w:i/>
          <w:noProof/>
        </w:rPr>
        <w:t>7</w:t>
      </w:r>
      <w:r w:rsidRPr="00697024">
        <w:rPr>
          <w:noProof/>
        </w:rPr>
        <w:t>, 1-14.</w:t>
      </w:r>
    </w:p>
    <w:p w14:paraId="6FDC731E" w14:textId="43DC5431" w:rsidR="00F33D12" w:rsidRDefault="00697024" w:rsidP="002836AC">
      <w:pPr>
        <w:pStyle w:val="berschrift1"/>
        <w:spacing w:line="360" w:lineRule="auto"/>
        <w:jc w:val="both"/>
        <w:rPr>
          <w:rFonts w:ascii="Times New Roman" w:hAnsi="Times New Roman" w:cs="Times New Roman"/>
          <w:lang w:val="en-US"/>
        </w:rPr>
      </w:pPr>
      <w:r>
        <w:rPr>
          <w:rFonts w:ascii="Times New Roman" w:hAnsi="Times New Roman" w:cs="Times New Roman"/>
          <w:lang w:val="en-US"/>
        </w:rPr>
        <w:fldChar w:fldCharType="end"/>
      </w:r>
    </w:p>
    <w:sectPr w:rsidR="00F33D12" w:rsidSect="00DF47A1">
      <w:pgSz w:w="11906" w:h="16838"/>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anna.resch88@gmail.com" w:date="2022-01-03T09:22:00Z" w:initials="a">
    <w:p w14:paraId="1848F8AD" w14:textId="1992F6D4" w:rsidR="000D3DD2" w:rsidRPr="000D3DD2" w:rsidRDefault="000D3DD2">
      <w:pPr>
        <w:pStyle w:val="Kommentartext"/>
        <w:rPr>
          <w:lang w:val="en-US"/>
        </w:rPr>
      </w:pPr>
      <w:r>
        <w:rPr>
          <w:rStyle w:val="Kommentarzeichen"/>
        </w:rPr>
        <w:annotationRef/>
      </w:r>
      <w:r w:rsidRPr="000D3DD2">
        <w:rPr>
          <w:lang w:val="en-US"/>
        </w:rPr>
        <w:t>Max. 200 words</w:t>
      </w:r>
    </w:p>
  </w:comment>
  <w:comment w:id="6" w:author="anna.resch88@gmail.com" w:date="2022-01-03T09:23:00Z" w:initials="a">
    <w:p w14:paraId="42651D79" w14:textId="77777777" w:rsidR="000D3DD2" w:rsidRPr="000D3DD2" w:rsidRDefault="000D3DD2" w:rsidP="000D3DD2">
      <w:pPr>
        <w:pStyle w:val="berschrift4"/>
        <w:shd w:val="clear" w:color="auto" w:fill="FFFFFF"/>
        <w:spacing w:before="0" w:after="225"/>
        <w:rPr>
          <w:rFonts w:ascii="Open Sans" w:hAnsi="Open Sans" w:cs="Open Sans"/>
          <w:color w:val="1C1D1E"/>
          <w:lang w:val="en-US"/>
        </w:rPr>
      </w:pPr>
      <w:r>
        <w:rPr>
          <w:rStyle w:val="Kommentarzeichen"/>
        </w:rPr>
        <w:annotationRef/>
      </w:r>
      <w:r w:rsidRPr="000D3DD2">
        <w:rPr>
          <w:rFonts w:ascii="Open Sans" w:hAnsi="Open Sans" w:cs="Open Sans"/>
          <w:color w:val="1C1D1E"/>
          <w:lang w:val="en-US"/>
        </w:rPr>
        <w:t>Table of Contents</w:t>
      </w:r>
    </w:p>
    <w:p w14:paraId="3C287C41" w14:textId="77777777" w:rsidR="000D3DD2" w:rsidRPr="000D3DD2" w:rsidRDefault="000D3DD2" w:rsidP="000D3DD2">
      <w:pPr>
        <w:pStyle w:val="StandardWeb"/>
        <w:shd w:val="clear" w:color="auto" w:fill="FFFFFF"/>
        <w:spacing w:before="75" w:beforeAutospacing="0" w:after="75" w:afterAutospacing="0"/>
        <w:rPr>
          <w:rFonts w:ascii="Open Sans" w:hAnsi="Open Sans" w:cs="Open Sans"/>
          <w:color w:val="1C1D1E"/>
          <w:sz w:val="21"/>
          <w:szCs w:val="21"/>
          <w:lang w:val="en-US"/>
        </w:rPr>
      </w:pPr>
      <w:r w:rsidRPr="000D3DD2">
        <w:rPr>
          <w:rFonts w:ascii="Open Sans" w:hAnsi="Open Sans" w:cs="Open Sans"/>
          <w:color w:val="1C1D1E"/>
          <w:sz w:val="21"/>
          <w:szCs w:val="21"/>
          <w:lang w:val="en-US"/>
        </w:rPr>
        <w:t>A short text and graphic should be provided for the Table of Contents (</w:t>
      </w:r>
      <w:r w:rsidRPr="000D3DD2">
        <w:rPr>
          <w:rFonts w:ascii="Open Sans" w:hAnsi="Open Sans" w:cs="Open Sans"/>
          <w:color w:val="1C1D1E"/>
          <w:sz w:val="21"/>
          <w:szCs w:val="21"/>
          <w:lang w:val="en-US"/>
        </w:rPr>
        <w:t>ToC). The ToC text should describe the main results in 50 to 60 words. It should be written for a general audience and be written in the third person.</w:t>
      </w:r>
    </w:p>
    <w:p w14:paraId="66DEE17B" w14:textId="6BD8A009" w:rsidR="000D3DD2" w:rsidRPr="000D3DD2" w:rsidRDefault="000D3DD2" w:rsidP="000D3DD2">
      <w:pPr>
        <w:pStyle w:val="StandardWeb"/>
        <w:shd w:val="clear" w:color="auto" w:fill="FFFFFF"/>
        <w:spacing w:before="75" w:beforeAutospacing="0" w:after="75" w:afterAutospacing="0"/>
        <w:rPr>
          <w:rFonts w:ascii="Open Sans" w:hAnsi="Open Sans" w:cs="Open Sans"/>
          <w:color w:val="1C1D1E"/>
          <w:sz w:val="21"/>
          <w:szCs w:val="21"/>
          <w:lang w:val="en-US"/>
        </w:rPr>
      </w:pPr>
      <w:r w:rsidRPr="000D3DD2">
        <w:rPr>
          <w:rFonts w:ascii="Open Sans" w:hAnsi="Open Sans" w:cs="Open Sans"/>
          <w:color w:val="1C1D1E"/>
          <w:sz w:val="21"/>
          <w:szCs w:val="21"/>
          <w:lang w:val="en-US"/>
        </w:rPr>
        <w:t xml:space="preserve">The ToC figure should convey the main message of the article. It does not have to be a figure from the article; it can be a combination of </w:t>
      </w:r>
      <w:r w:rsidRPr="000D3DD2">
        <w:rPr>
          <w:rFonts w:ascii="Open Sans" w:hAnsi="Open Sans" w:cs="Open Sans"/>
          <w:color w:val="1C1D1E"/>
          <w:sz w:val="21"/>
          <w:szCs w:val="21"/>
          <w:lang w:val="en-US"/>
        </w:rPr>
        <w:t>figures or a new, original figure composed to represent the topic. </w:t>
      </w:r>
      <w:r w:rsidRPr="000D3DD2">
        <w:rPr>
          <w:rFonts w:ascii="Open Sans" w:hAnsi="Open Sans" w:cs="Open Sans"/>
          <w:color w:val="1C1D1E"/>
          <w:sz w:val="21"/>
          <w:szCs w:val="21"/>
          <w:shd w:val="clear" w:color="auto" w:fill="FFFFFF"/>
          <w:lang w:val="en-US"/>
        </w:rPr>
        <w:t>The author must be the copyright holder for this figure and any images used to create it. The size of the image should be either 55 mm × 50 mm (w × h) or 110 mm × 20 mm (w × h). </w:t>
      </w:r>
    </w:p>
  </w:comment>
  <w:comment w:id="65" w:author="Bizan N. Balzer" w:date="2021-10-07T18:06:00Z" w:initials="BNB">
    <w:p w14:paraId="131A0A90" w14:textId="278783D7" w:rsidR="00C51506" w:rsidRPr="0024294E" w:rsidRDefault="00C51506">
      <w:pPr>
        <w:pStyle w:val="Kommentartext"/>
        <w:rPr>
          <w:lang w:val="en-US"/>
        </w:rPr>
      </w:pPr>
      <w:r>
        <w:rPr>
          <w:rStyle w:val="Kommentarzeichen"/>
        </w:rPr>
        <w:annotationRef/>
      </w:r>
      <w:r w:rsidRPr="0024294E">
        <w:rPr>
          <w:lang w:val="en-US"/>
        </w:rPr>
        <w:t>Should be more specific!</w:t>
      </w:r>
    </w:p>
  </w:comment>
  <w:comment w:id="112" w:author="anna.resch88@gmail.com" w:date="2022-01-04T16:41:00Z" w:initials="a">
    <w:p w14:paraId="79688967" w14:textId="79C96B68" w:rsidR="00C351C8" w:rsidRPr="0024294E" w:rsidRDefault="00C351C8">
      <w:pPr>
        <w:pStyle w:val="Kommentartext"/>
      </w:pPr>
      <w:r>
        <w:rPr>
          <w:rStyle w:val="Kommentarzeichen"/>
        </w:rPr>
        <w:annotationRef/>
      </w:r>
      <w:r w:rsidR="0024294E" w:rsidRPr="0024294E">
        <w:t>Ich schlage vor, diesen Satz zu löschen</w:t>
      </w:r>
    </w:p>
  </w:comment>
  <w:comment w:id="145" w:author="anna.resch88@gmail.com" w:date="2022-01-16T11:41:00Z" w:initials="a">
    <w:p w14:paraId="7ACEAE09" w14:textId="51985A5B" w:rsidR="008C52A7" w:rsidRPr="0024294E" w:rsidRDefault="008C52A7">
      <w:pPr>
        <w:pStyle w:val="Kommentartext"/>
      </w:pPr>
      <w:r>
        <w:rPr>
          <w:rStyle w:val="Kommentarzeichen"/>
        </w:rPr>
        <w:annotationRef/>
      </w:r>
      <w:r w:rsidR="0024294E" w:rsidRPr="0024294E">
        <w:t xml:space="preserve">Die Resilienz wird als allererste Eigenschaft unseres Gels genannt, die entsprechenden </w:t>
      </w:r>
      <w:r w:rsidR="0024294E" w:rsidRPr="0024294E">
        <w:t>ERgebnisse sind aber lediglich im SI aufgeführt, das scheint etwas widersprüchlich</w:t>
      </w:r>
    </w:p>
  </w:comment>
  <w:comment w:id="148" w:author="Alexander Resch" w:date="2022-01-17T19:16:00Z" w:initials="AR">
    <w:p w14:paraId="566F7B76" w14:textId="77777777" w:rsidR="00561D6B" w:rsidRDefault="00561D6B" w:rsidP="0082752B">
      <w:pPr>
        <w:pStyle w:val="Kommentartext"/>
      </w:pPr>
      <w:r>
        <w:rPr>
          <w:rStyle w:val="Kommentarzeichen"/>
        </w:rPr>
        <w:annotationRef/>
      </w:r>
      <w:r>
        <w:t>Matched to what? Or "Unmatched"?</w:t>
      </w:r>
    </w:p>
  </w:comment>
  <w:comment w:id="153" w:author="anna.resch88@gmail.com" w:date="2022-01-07T15:32:00Z" w:initials="a">
    <w:p w14:paraId="358EB0D5" w14:textId="0DE032D7" w:rsidR="00164A18" w:rsidRDefault="00862294">
      <w:pPr>
        <w:pStyle w:val="Kommentartext"/>
      </w:pPr>
      <w:r>
        <w:rPr>
          <w:rStyle w:val="Kommentarzeichen"/>
        </w:rPr>
        <w:annotationRef/>
      </w:r>
      <w:r w:rsidR="00164A18">
        <w:t>@ Stefan: Ich kann die Referenzen nicht mehr bearbeiten, da die Feldfunktionen deaktiviert wurden.</w:t>
      </w:r>
    </w:p>
    <w:p w14:paraId="4D1D94DA" w14:textId="77777777" w:rsidR="00164A18" w:rsidRDefault="00164A18">
      <w:pPr>
        <w:pStyle w:val="Kommentartext"/>
      </w:pPr>
    </w:p>
    <w:p w14:paraId="5D0C0053" w14:textId="23B76154" w:rsidR="00862294" w:rsidRPr="0024294E" w:rsidRDefault="0024294E">
      <w:pPr>
        <w:pStyle w:val="Kommentartext"/>
      </w:pPr>
      <w:r w:rsidRPr="0024294E">
        <w:t xml:space="preserve">Nummerierung der Quellen muss aufgrund der Umstellung angepasst werden </w:t>
      </w:r>
    </w:p>
  </w:comment>
  <w:comment w:id="159" w:author="anna.resch88@gmail.com" w:date="2022-01-07T15:30:00Z" w:initials="a">
    <w:p w14:paraId="59097003" w14:textId="77777777" w:rsidR="00457A51" w:rsidRDefault="00457A51" w:rsidP="00457A51">
      <w:pPr>
        <w:pStyle w:val="Kommentartext"/>
      </w:pPr>
      <w:r>
        <w:rPr>
          <w:rStyle w:val="Kommentarzeichen"/>
        </w:rPr>
        <w:annotationRef/>
      </w:r>
      <w:r w:rsidRPr="00164A18">
        <w:t xml:space="preserve">Quellennummerierung </w:t>
      </w:r>
    </w:p>
  </w:comment>
  <w:comment w:id="160" w:author="anna.resch88@gmail.com" w:date="2022-01-04T11:38:00Z" w:initials="a">
    <w:p w14:paraId="5A1B19A0" w14:textId="77777777" w:rsidR="00457A51" w:rsidRDefault="00457A51" w:rsidP="00457A51">
      <w:pPr>
        <w:pStyle w:val="Kommentartext"/>
      </w:pPr>
      <w:r>
        <w:rPr>
          <w:rStyle w:val="Kommentarzeichen"/>
        </w:rPr>
        <w:annotationRef/>
      </w:r>
      <w:r>
        <w:t xml:space="preserve">Hier wären folgende Quellen passend: </w:t>
      </w:r>
    </w:p>
    <w:p w14:paraId="5CB2F699" w14:textId="77777777" w:rsidR="00457A51" w:rsidRDefault="00457A51" w:rsidP="00457A51">
      <w:pPr>
        <w:pStyle w:val="Kommentartext"/>
      </w:pPr>
    </w:p>
    <w:p w14:paraId="58AB45DD" w14:textId="77777777" w:rsidR="00457A51" w:rsidRPr="00A46E36" w:rsidRDefault="00457A51" w:rsidP="00457A51">
      <w:pPr>
        <w:widowControl w:val="0"/>
        <w:autoSpaceDE w:val="0"/>
        <w:autoSpaceDN w:val="0"/>
        <w:adjustRightInd w:val="0"/>
        <w:spacing w:after="0"/>
        <w:ind w:left="640" w:hanging="640"/>
        <w:rPr>
          <w:noProof/>
          <w:lang w:val="en-US"/>
        </w:rPr>
      </w:pPr>
      <w:r w:rsidRPr="00457A51">
        <w:rPr>
          <w:noProof/>
          <w:lang w:val="en-US"/>
        </w:rPr>
        <w:t xml:space="preserve">Roberts, S., Dzuricky, M. &amp; Chilkoti, A. Elastin-like Polypeptides as Models of Intrinsically Disordered Proteins. </w:t>
      </w:r>
      <w:r w:rsidRPr="00A46E36">
        <w:rPr>
          <w:i/>
          <w:iCs/>
          <w:noProof/>
          <w:lang w:val="en-US"/>
        </w:rPr>
        <w:t>FEBS Lett.</w:t>
      </w:r>
      <w:r w:rsidRPr="00A46E36">
        <w:rPr>
          <w:noProof/>
          <w:lang w:val="en-US"/>
        </w:rPr>
        <w:t xml:space="preserve"> </w:t>
      </w:r>
      <w:r w:rsidRPr="00A46E36">
        <w:rPr>
          <w:b/>
          <w:bCs/>
          <w:noProof/>
          <w:lang w:val="en-US"/>
        </w:rPr>
        <w:t>589</w:t>
      </w:r>
      <w:r w:rsidRPr="00A46E36">
        <w:rPr>
          <w:noProof/>
          <w:lang w:val="en-US"/>
        </w:rPr>
        <w:t>, 2477–2486 (2015).</w:t>
      </w:r>
    </w:p>
    <w:p w14:paraId="3DA419E9" w14:textId="77777777" w:rsidR="00457A51" w:rsidRPr="00A46E36" w:rsidRDefault="00457A51" w:rsidP="00457A51">
      <w:pPr>
        <w:pStyle w:val="Kommentartext"/>
        <w:rPr>
          <w:lang w:val="en-US"/>
        </w:rPr>
      </w:pPr>
    </w:p>
    <w:p w14:paraId="5B82C554" w14:textId="77777777" w:rsidR="00457A51" w:rsidRPr="00842046" w:rsidRDefault="00457A51" w:rsidP="00457A51">
      <w:pPr>
        <w:pStyle w:val="Kommentartext"/>
      </w:pPr>
      <w:r w:rsidRPr="000F5E0A">
        <w:rPr>
          <w:noProof/>
          <w:sz w:val="22"/>
          <w:lang w:val="en-US"/>
        </w:rPr>
        <w:t xml:space="preserve">Gosline, J. </w:t>
      </w:r>
      <w:r w:rsidRPr="000F5E0A">
        <w:rPr>
          <w:i/>
          <w:iCs/>
          <w:noProof/>
          <w:sz w:val="22"/>
          <w:lang w:val="en-US"/>
        </w:rPr>
        <w:t>et al.</w:t>
      </w:r>
      <w:r w:rsidRPr="000F5E0A">
        <w:rPr>
          <w:noProof/>
          <w:sz w:val="22"/>
          <w:lang w:val="en-US"/>
        </w:rPr>
        <w:t xml:space="preserve"> Elastic proteins: biological roles and mechanical properties. </w:t>
      </w:r>
      <w:r w:rsidRPr="00842046">
        <w:rPr>
          <w:i/>
          <w:iCs/>
          <w:noProof/>
          <w:sz w:val="22"/>
        </w:rPr>
        <w:t>Philos. Trans. R. Soc. B Biol. Sci.</w:t>
      </w:r>
      <w:r w:rsidRPr="00842046">
        <w:rPr>
          <w:noProof/>
          <w:sz w:val="22"/>
        </w:rPr>
        <w:t xml:space="preserve"> </w:t>
      </w:r>
      <w:r w:rsidRPr="00842046">
        <w:rPr>
          <w:b/>
          <w:bCs/>
          <w:noProof/>
          <w:sz w:val="22"/>
        </w:rPr>
        <w:t>357</w:t>
      </w:r>
      <w:r w:rsidRPr="00842046">
        <w:rPr>
          <w:noProof/>
          <w:sz w:val="22"/>
        </w:rPr>
        <w:t>, 121–132 (2002).</w:t>
      </w:r>
    </w:p>
  </w:comment>
  <w:comment w:id="165" w:author="anna.resch88@gmail.com" w:date="2022-01-04T11:39:00Z" w:initials="a">
    <w:p w14:paraId="42D8FE82" w14:textId="77777777" w:rsidR="00457A51" w:rsidRDefault="00457A51" w:rsidP="00457A51">
      <w:pPr>
        <w:pStyle w:val="Kommentartext"/>
      </w:pPr>
      <w:r>
        <w:rPr>
          <w:rStyle w:val="Kommentarzeichen"/>
        </w:rPr>
        <w:annotationRef/>
      </w:r>
      <w:r>
        <w:t xml:space="preserve">Weitere Quellen: </w:t>
      </w:r>
    </w:p>
    <w:p w14:paraId="19A896A6" w14:textId="77777777" w:rsidR="00457A51" w:rsidRPr="000F5E0A" w:rsidRDefault="00457A51" w:rsidP="00457A51">
      <w:pPr>
        <w:widowControl w:val="0"/>
        <w:autoSpaceDE w:val="0"/>
        <w:autoSpaceDN w:val="0"/>
        <w:adjustRightInd w:val="0"/>
        <w:spacing w:after="0"/>
        <w:ind w:left="640" w:hanging="640"/>
        <w:rPr>
          <w:noProof/>
          <w:lang w:val="en-US"/>
        </w:rPr>
      </w:pPr>
      <w:r>
        <w:rPr>
          <w:noProof/>
        </w:rPr>
        <w:t>Z</w:t>
      </w:r>
      <w:r w:rsidRPr="00A46E36">
        <w:rPr>
          <w:noProof/>
        </w:rPr>
        <w:t xml:space="preserve">hang, Y. N. </w:t>
      </w:r>
      <w:r w:rsidRPr="00A46E36">
        <w:rPr>
          <w:i/>
          <w:iCs/>
          <w:noProof/>
        </w:rPr>
        <w:t>et al.</w:t>
      </w:r>
      <w:r w:rsidRPr="00A46E36">
        <w:rPr>
          <w:noProof/>
        </w:rPr>
        <w:t xml:space="preserve"> </w:t>
      </w:r>
      <w:r w:rsidRPr="000F5E0A">
        <w:rPr>
          <w:noProof/>
          <w:lang w:val="en-US"/>
        </w:rPr>
        <w:t xml:space="preserve">A Highly Elastic and Rapidly Crosslinkable Elastin-Like Polypeptide-Based Hydrogel for Biomedical Applications. </w:t>
      </w:r>
      <w:r w:rsidRPr="000F5E0A">
        <w:rPr>
          <w:i/>
          <w:iCs/>
          <w:noProof/>
          <w:lang w:val="en-US"/>
        </w:rPr>
        <w:t>Adv. Funct. Mater.</w:t>
      </w:r>
      <w:r w:rsidRPr="000F5E0A">
        <w:rPr>
          <w:noProof/>
          <w:lang w:val="en-US"/>
        </w:rPr>
        <w:t xml:space="preserve"> </w:t>
      </w:r>
      <w:r w:rsidRPr="000F5E0A">
        <w:rPr>
          <w:b/>
          <w:bCs/>
          <w:noProof/>
          <w:lang w:val="en-US"/>
        </w:rPr>
        <w:t>25</w:t>
      </w:r>
      <w:r w:rsidRPr="000F5E0A">
        <w:rPr>
          <w:noProof/>
          <w:lang w:val="en-US"/>
        </w:rPr>
        <w:t>, 4814–4826 (2015).</w:t>
      </w:r>
    </w:p>
    <w:p w14:paraId="73A8147A" w14:textId="77777777" w:rsidR="00457A51" w:rsidRDefault="00457A51" w:rsidP="00457A51">
      <w:pPr>
        <w:widowControl w:val="0"/>
        <w:autoSpaceDE w:val="0"/>
        <w:autoSpaceDN w:val="0"/>
        <w:adjustRightInd w:val="0"/>
        <w:spacing w:after="0"/>
        <w:ind w:left="640" w:hanging="640"/>
        <w:rPr>
          <w:noProof/>
          <w:lang w:val="en-US"/>
        </w:rPr>
      </w:pPr>
    </w:p>
    <w:p w14:paraId="122672AD" w14:textId="77777777" w:rsidR="00457A51" w:rsidRPr="00A46E36" w:rsidRDefault="00457A51" w:rsidP="00457A51">
      <w:pPr>
        <w:widowControl w:val="0"/>
        <w:autoSpaceDE w:val="0"/>
        <w:autoSpaceDN w:val="0"/>
        <w:adjustRightInd w:val="0"/>
        <w:spacing w:after="0"/>
        <w:ind w:left="640" w:hanging="640"/>
        <w:rPr>
          <w:noProof/>
        </w:rPr>
      </w:pPr>
      <w:r w:rsidRPr="000F5E0A">
        <w:rPr>
          <w:noProof/>
          <w:lang w:val="en-US"/>
        </w:rPr>
        <w:t xml:space="preserve">Annabi, N. </w:t>
      </w:r>
      <w:r w:rsidRPr="000F5E0A">
        <w:rPr>
          <w:i/>
          <w:iCs/>
          <w:noProof/>
          <w:lang w:val="en-US"/>
        </w:rPr>
        <w:t>et al.</w:t>
      </w:r>
      <w:r w:rsidRPr="000F5E0A">
        <w:rPr>
          <w:noProof/>
          <w:lang w:val="en-US"/>
        </w:rPr>
        <w:t xml:space="preserve"> Engineering a highly elastic human protein-based sealant for surgical applications. </w:t>
      </w:r>
      <w:r w:rsidRPr="00457A51">
        <w:rPr>
          <w:i/>
          <w:iCs/>
          <w:noProof/>
          <w:lang w:val="en-US"/>
        </w:rPr>
        <w:t xml:space="preserve">Sci. Transl. </w:t>
      </w:r>
      <w:r w:rsidRPr="00A46E36">
        <w:rPr>
          <w:i/>
          <w:iCs/>
          <w:noProof/>
        </w:rPr>
        <w:t>Med.</w:t>
      </w:r>
      <w:r w:rsidRPr="00A46E36">
        <w:rPr>
          <w:noProof/>
        </w:rPr>
        <w:t xml:space="preserve"> </w:t>
      </w:r>
      <w:r w:rsidRPr="00A46E36">
        <w:rPr>
          <w:b/>
          <w:bCs/>
          <w:noProof/>
        </w:rPr>
        <w:t>9</w:t>
      </w:r>
      <w:r w:rsidRPr="00A46E36">
        <w:rPr>
          <w:noProof/>
        </w:rPr>
        <w:t>, (2017).</w:t>
      </w:r>
    </w:p>
    <w:p w14:paraId="680A0F1E" w14:textId="77777777" w:rsidR="00457A51" w:rsidRDefault="00457A51" w:rsidP="00457A51">
      <w:pPr>
        <w:pStyle w:val="Kommentartext"/>
      </w:pPr>
    </w:p>
  </w:comment>
  <w:comment w:id="167" w:author="Bizan N. Balzer" w:date="2021-09-24T21:36:00Z" w:initials="BNB">
    <w:p w14:paraId="630668B9" w14:textId="6782E98C" w:rsidR="00034DA6" w:rsidRDefault="00034DA6">
      <w:pPr>
        <w:pStyle w:val="Kommentartext"/>
      </w:pPr>
      <w:r>
        <w:rPr>
          <w:rStyle w:val="Kommentarzeichen"/>
        </w:rPr>
        <w:annotationRef/>
      </w:r>
      <w:r>
        <w:t>@Stefan: ich finde das Bild nach wie vor ü</w:t>
      </w:r>
      <w:r w:rsidR="00211CFD">
        <w:rPr>
          <w:noProof/>
        </w:rPr>
        <w:t xml:space="preserve">berladen und es ist schwierig dem zu folgen, da es auch nicht streng von links nach rechts geht und A, B und C sowie die römischen Zahlen vorkommen. </w:t>
      </w:r>
    </w:p>
  </w:comment>
  <w:comment w:id="168" w:author="anna.resch88@gmail.com" w:date="2022-01-04T16:45:00Z" w:initials="a">
    <w:p w14:paraId="193EC51F" w14:textId="3A84C335" w:rsidR="003844B7" w:rsidRDefault="00746DBD">
      <w:pPr>
        <w:pStyle w:val="Kommentartext"/>
      </w:pPr>
      <w:r>
        <w:rPr>
          <w:rStyle w:val="Kommentarzeichen"/>
        </w:rPr>
        <w:annotationRef/>
      </w:r>
      <w:r w:rsidR="003844B7">
        <w:t xml:space="preserve">Ich stimme zu. Ich würde vorschlagen, v.a. diejenigen Komponenten herauszunehmen, die schlussendlich gar nicht adressiert werden, also definitiv (II) [da nicht kloniert] und </w:t>
      </w:r>
      <w:r w:rsidR="0024294E">
        <w:t>eventuell</w:t>
      </w:r>
      <w:r w:rsidR="003844B7">
        <w:t xml:space="preserve"> auch alle anderen, die </w:t>
      </w:r>
      <w:r w:rsidR="0024294E">
        <w:t xml:space="preserve">nur kloniert, aber </w:t>
      </w:r>
      <w:r w:rsidR="003844B7">
        <w:t xml:space="preserve">nicht exprimiert wurden… </w:t>
      </w:r>
    </w:p>
    <w:p w14:paraId="35F88E04" w14:textId="21FA453C" w:rsidR="0025181D" w:rsidRDefault="003844B7">
      <w:pPr>
        <w:pStyle w:val="Kommentartext"/>
      </w:pPr>
      <w:r>
        <w:t xml:space="preserve">außerdem habe ich </w:t>
      </w:r>
      <w:r w:rsidR="00746DBD">
        <w:t>zusätzlich noch Kürzungsvorschläge eingefügt.</w:t>
      </w:r>
    </w:p>
  </w:comment>
  <w:comment w:id="326" w:author="anna.resch88@gmail.com" w:date="2022-01-16T11:48:00Z" w:initials="a">
    <w:p w14:paraId="720F53EB" w14:textId="45206BF1" w:rsidR="00416247" w:rsidRDefault="00416247">
      <w:pPr>
        <w:pStyle w:val="Kommentartext"/>
      </w:pPr>
      <w:r>
        <w:rPr>
          <w:rStyle w:val="Kommentarzeichen"/>
        </w:rPr>
        <w:annotationRef/>
      </w:r>
      <w:r>
        <w:t>Ich schlage vor, das zu löschen, da das an dieser Stelle m.E. etwas zu weit ins Detail geht</w:t>
      </w:r>
    </w:p>
  </w:comment>
  <w:comment w:id="346" w:author="Bizan N. Balzer" w:date="2021-10-07T18:08:00Z" w:initials="BNB">
    <w:p w14:paraId="3125CDF2" w14:textId="394E3B85" w:rsidR="00C51506" w:rsidRPr="00E871F0" w:rsidRDefault="00C51506">
      <w:pPr>
        <w:pStyle w:val="Kommentartext"/>
      </w:pPr>
      <w:r>
        <w:rPr>
          <w:rStyle w:val="Kommentarzeichen"/>
        </w:rPr>
        <w:annotationRef/>
      </w:r>
      <w:r w:rsidRPr="00E871F0">
        <w:t xml:space="preserve">Reviewer 2 -&gt; </w:t>
      </w:r>
      <w:r w:rsidRPr="00E871F0">
        <w:t>specify that.</w:t>
      </w:r>
    </w:p>
  </w:comment>
  <w:comment w:id="334" w:author="anna.resch88@gmail.com" w:date="2022-01-16T11:55:00Z" w:initials="a">
    <w:p w14:paraId="3C3E8921" w14:textId="54E6EE5D" w:rsidR="00E871F0" w:rsidRDefault="00E871F0">
      <w:pPr>
        <w:pStyle w:val="Kommentartext"/>
      </w:pPr>
      <w:r>
        <w:rPr>
          <w:rStyle w:val="Kommentarzeichen"/>
        </w:rPr>
        <w:annotationRef/>
      </w:r>
      <w:r>
        <w:t xml:space="preserve">Analog zu anderen Artikeln in Adv. Mater; ich habe nachfolgend entsprechend versucht, jeden Themenblock </w:t>
      </w:r>
      <w:r w:rsidR="00164A18">
        <w:t xml:space="preserve">so zu strukturieren, dass auf die Darstellung der Ergebnisse eine kurze Diskussion oder Einordnung folgt. </w:t>
      </w:r>
    </w:p>
  </w:comment>
  <w:comment w:id="451" w:author="Bizan N. Balzer" w:date="2021-10-02T11:57:00Z" w:initials="BNB">
    <w:p w14:paraId="7EE16013" w14:textId="77777777" w:rsidR="00C76D02" w:rsidRPr="00E871F0" w:rsidRDefault="00C76D02" w:rsidP="00C76D02">
      <w:pPr>
        <w:pStyle w:val="Kommentartext"/>
      </w:pPr>
      <w:r>
        <w:rPr>
          <w:rStyle w:val="Kommentarzeichen"/>
        </w:rPr>
        <w:annotationRef/>
      </w:r>
      <w:r w:rsidRPr="00E871F0">
        <w:t>Vorziehen in Supp Mat &amp; Meth als 1.8</w:t>
      </w:r>
    </w:p>
  </w:comment>
  <w:comment w:id="452" w:author="anna.resch88@gmail.com" w:date="2022-01-04T11:48:00Z" w:initials="a">
    <w:p w14:paraId="272FC432" w14:textId="77777777" w:rsidR="00C76D02" w:rsidRPr="00842046" w:rsidRDefault="00C76D02" w:rsidP="00C76D02">
      <w:pPr>
        <w:pStyle w:val="Kommentartext"/>
        <w:rPr>
          <w:lang w:val="en-US"/>
        </w:rPr>
      </w:pPr>
      <w:r>
        <w:rPr>
          <w:rStyle w:val="Kommentarzeichen"/>
        </w:rPr>
        <w:annotationRef/>
      </w:r>
      <w:r w:rsidRPr="00416247">
        <w:rPr>
          <w:highlight w:val="green"/>
          <w:lang w:val="en-US"/>
        </w:rPr>
        <w:t>done</w:t>
      </w:r>
    </w:p>
  </w:comment>
  <w:comment w:id="460" w:author="anna.resch88@gmail.com" w:date="2022-01-04T17:30:00Z" w:initials="a">
    <w:p w14:paraId="74EB9D73" w14:textId="77777777" w:rsidR="00631203" w:rsidRDefault="00631203">
      <w:pPr>
        <w:pStyle w:val="Kommentartext"/>
      </w:pPr>
      <w:r>
        <w:rPr>
          <w:rStyle w:val="Kommentarzeichen"/>
        </w:rPr>
        <w:annotationRef/>
      </w:r>
      <w:r>
        <w:t xml:space="preserve">Quellen: </w:t>
      </w:r>
    </w:p>
    <w:p w14:paraId="20C9CD25" w14:textId="77777777" w:rsidR="00631203" w:rsidRDefault="00631203">
      <w:pPr>
        <w:pStyle w:val="Kommentartext"/>
      </w:pPr>
    </w:p>
    <w:p w14:paraId="40B53B0A" w14:textId="77777777" w:rsidR="00631203" w:rsidRDefault="00631203">
      <w:pPr>
        <w:pStyle w:val="Kommentartext"/>
        <w:rPr>
          <w:noProof/>
          <w:sz w:val="22"/>
          <w:lang w:val="en-US"/>
        </w:rPr>
      </w:pPr>
      <w:r w:rsidRPr="00842046">
        <w:rPr>
          <w:noProof/>
          <w:sz w:val="22"/>
        </w:rPr>
        <w:t xml:space="preserve">Wang, Z. </w:t>
      </w:r>
      <w:r w:rsidRPr="00842046">
        <w:rPr>
          <w:i/>
          <w:iCs/>
          <w:noProof/>
          <w:sz w:val="22"/>
        </w:rPr>
        <w:t>et al.</w:t>
      </w:r>
      <w:r w:rsidRPr="00842046">
        <w:rPr>
          <w:noProof/>
          <w:sz w:val="22"/>
        </w:rPr>
        <w:t xml:space="preserve"> </w:t>
      </w:r>
      <w:r w:rsidRPr="00E74AFD">
        <w:rPr>
          <w:noProof/>
          <w:sz w:val="22"/>
          <w:lang w:val="en-US"/>
        </w:rPr>
        <w:t xml:space="preserve">The structural basis for the oligomerization of the N-terminal domain of SATB1. </w:t>
      </w:r>
      <w:r w:rsidRPr="00E74AFD">
        <w:rPr>
          <w:i/>
          <w:iCs/>
          <w:noProof/>
          <w:sz w:val="22"/>
          <w:lang w:val="en-US"/>
        </w:rPr>
        <w:t>Nucleic Acids Res.</w:t>
      </w:r>
      <w:r w:rsidRPr="00E74AFD">
        <w:rPr>
          <w:noProof/>
          <w:sz w:val="22"/>
          <w:lang w:val="en-US"/>
        </w:rPr>
        <w:t xml:space="preserve"> </w:t>
      </w:r>
      <w:r w:rsidRPr="00E74AFD">
        <w:rPr>
          <w:b/>
          <w:bCs/>
          <w:noProof/>
          <w:sz w:val="22"/>
          <w:lang w:val="en-US"/>
        </w:rPr>
        <w:t>40</w:t>
      </w:r>
      <w:r w:rsidRPr="00E74AFD">
        <w:rPr>
          <w:noProof/>
          <w:sz w:val="22"/>
          <w:lang w:val="en-US"/>
        </w:rPr>
        <w:t>, 4193–4202 (2012).</w:t>
      </w:r>
    </w:p>
    <w:p w14:paraId="5628F357" w14:textId="77777777" w:rsidR="00631203" w:rsidRDefault="00631203">
      <w:pPr>
        <w:pStyle w:val="Kommentartext"/>
        <w:rPr>
          <w:noProof/>
          <w:sz w:val="22"/>
          <w:lang w:val="en-US"/>
        </w:rPr>
      </w:pPr>
    </w:p>
    <w:p w14:paraId="6236CD68" w14:textId="6E372F92" w:rsidR="00631203" w:rsidRPr="00842046" w:rsidRDefault="00631203">
      <w:pPr>
        <w:pStyle w:val="Kommentartext"/>
        <w:rPr>
          <w:noProof/>
          <w:sz w:val="22"/>
        </w:rPr>
      </w:pPr>
      <w:r w:rsidRPr="00E74AFD">
        <w:rPr>
          <w:noProof/>
          <w:sz w:val="22"/>
          <w:lang w:val="en-US"/>
        </w:rPr>
        <w:t xml:space="preserve">Zhang, X. </w:t>
      </w:r>
      <w:r w:rsidRPr="00E74AFD">
        <w:rPr>
          <w:i/>
          <w:iCs/>
          <w:noProof/>
          <w:sz w:val="22"/>
          <w:lang w:val="en-US"/>
        </w:rPr>
        <w:t>et al.</w:t>
      </w:r>
      <w:r w:rsidRPr="00E74AFD">
        <w:rPr>
          <w:noProof/>
          <w:sz w:val="22"/>
          <w:lang w:val="en-US"/>
        </w:rPr>
        <w:t xml:space="preserve"> Rational design of a tetrameric protein to enhance interactions between self-assembled fibers gives molecular hydrogels. </w:t>
      </w:r>
      <w:r w:rsidRPr="00842046">
        <w:rPr>
          <w:i/>
          <w:iCs/>
          <w:noProof/>
          <w:sz w:val="22"/>
        </w:rPr>
        <w:t>Angew. Chemie - Int. Ed.</w:t>
      </w:r>
      <w:r w:rsidRPr="00842046">
        <w:rPr>
          <w:noProof/>
          <w:sz w:val="22"/>
        </w:rPr>
        <w:t xml:space="preserve"> </w:t>
      </w:r>
      <w:r w:rsidRPr="00842046">
        <w:rPr>
          <w:b/>
          <w:bCs/>
          <w:noProof/>
          <w:sz w:val="22"/>
        </w:rPr>
        <w:t>51</w:t>
      </w:r>
      <w:r w:rsidRPr="00842046">
        <w:rPr>
          <w:noProof/>
          <w:sz w:val="22"/>
        </w:rPr>
        <w:t>, 4388–4392 (2012).</w:t>
      </w:r>
    </w:p>
    <w:p w14:paraId="7851F67C" w14:textId="77777777" w:rsidR="00631203" w:rsidRPr="00842046" w:rsidRDefault="00631203">
      <w:pPr>
        <w:pStyle w:val="Kommentartext"/>
        <w:rPr>
          <w:noProof/>
          <w:sz w:val="22"/>
        </w:rPr>
      </w:pPr>
    </w:p>
    <w:p w14:paraId="623179F6" w14:textId="0A263F2A" w:rsidR="00631203" w:rsidRDefault="00631203">
      <w:pPr>
        <w:pStyle w:val="Kommentartext"/>
      </w:pPr>
    </w:p>
  </w:comment>
  <w:comment w:id="483" w:author="anna.resch88@gmail.com" w:date="2022-01-16T11:50:00Z" w:initials="a">
    <w:p w14:paraId="45FB1C3D" w14:textId="4152B82C" w:rsidR="00416247" w:rsidRDefault="00416247">
      <w:pPr>
        <w:pStyle w:val="Kommentartext"/>
      </w:pPr>
      <w:r>
        <w:rPr>
          <w:rStyle w:val="Kommentarzeichen"/>
        </w:rPr>
        <w:annotationRef/>
      </w:r>
      <w:r>
        <w:t>Nummerierung der Quellen muss angepasst werden</w:t>
      </w:r>
    </w:p>
  </w:comment>
  <w:comment w:id="517" w:author="anna.resch88@gmail.com" w:date="2022-01-16T11:51:00Z" w:initials="a">
    <w:p w14:paraId="1BBA07BF" w14:textId="1D7B3459" w:rsidR="00416247" w:rsidRPr="00416247" w:rsidRDefault="00416247">
      <w:pPr>
        <w:pStyle w:val="Kommentartext"/>
        <w:rPr>
          <w:lang w:val="en-US"/>
        </w:rPr>
      </w:pPr>
      <w:r>
        <w:rPr>
          <w:rStyle w:val="Kommentarzeichen"/>
        </w:rPr>
        <w:annotationRef/>
      </w:r>
      <w:r w:rsidRPr="00416247">
        <w:rPr>
          <w:lang w:val="en-US"/>
        </w:rPr>
        <w:t xml:space="preserve">As opposed to </w:t>
      </w:r>
      <w:r w:rsidRPr="00416247">
        <w:rPr>
          <w:lang w:val="en-US"/>
        </w:rPr>
        <w:t>acrylates?</w:t>
      </w:r>
    </w:p>
  </w:comment>
  <w:comment w:id="653" w:author="Bizan N. Balzer" w:date="2021-10-07T17:54:00Z" w:initials="BNB">
    <w:p w14:paraId="506A383F" w14:textId="7FC1B30D" w:rsidR="00DD74B4" w:rsidRPr="00416247" w:rsidRDefault="00DD74B4">
      <w:pPr>
        <w:pStyle w:val="Kommentartext"/>
        <w:rPr>
          <w:lang w:val="en-US"/>
        </w:rPr>
      </w:pPr>
      <w:r>
        <w:rPr>
          <w:rStyle w:val="Kommentarzeichen"/>
        </w:rPr>
        <w:annotationRef/>
      </w:r>
      <w:r w:rsidRPr="00416247">
        <w:rPr>
          <w:lang w:val="en-US"/>
        </w:rPr>
        <w:t>Specify better.</w:t>
      </w:r>
    </w:p>
  </w:comment>
  <w:comment w:id="661" w:author="Bizan N. Balzer" w:date="2021-10-07T17:54:00Z" w:initials="BNB">
    <w:p w14:paraId="208BC7CB" w14:textId="77777777" w:rsidR="00457A51" w:rsidRPr="00842046" w:rsidRDefault="00457A51" w:rsidP="00457A51">
      <w:pPr>
        <w:pStyle w:val="Kommentartext"/>
      </w:pPr>
      <w:r>
        <w:rPr>
          <w:rStyle w:val="Kommentarzeichen"/>
        </w:rPr>
        <w:annotationRef/>
      </w:r>
      <w:r w:rsidRPr="00842046">
        <w:t xml:space="preserve">Needs </w:t>
      </w:r>
      <w:r w:rsidRPr="00842046">
        <w:t>more specification.</w:t>
      </w:r>
    </w:p>
  </w:comment>
  <w:comment w:id="688" w:author="anna.resch88@gmail.com" w:date="2022-01-04T17:45:00Z" w:initials="a">
    <w:p w14:paraId="4BAD868E" w14:textId="77777777" w:rsidR="009B0BC1" w:rsidRDefault="009B0BC1" w:rsidP="009B0BC1">
      <w:pPr>
        <w:pStyle w:val="Kommentartext"/>
      </w:pPr>
      <w:r>
        <w:rPr>
          <w:rStyle w:val="Kommentarzeichen"/>
        </w:rPr>
        <w:annotationRef/>
      </w:r>
      <w:r>
        <w:t xml:space="preserve">Wurden diese Konstrukte exprimiert? In dieser Form klingt es so, als hätten wir gezeigt, dass diese Konstrukte fibrilläre Struktur haben und resilient sind. Soweit ich weiß, haben wir sie aber nicht dahingehend untersucht. </w:t>
      </w:r>
    </w:p>
  </w:comment>
  <w:comment w:id="671" w:author="anna.resch88@gmail.com" w:date="2022-01-16T17:50:00Z" w:initials="a">
    <w:p w14:paraId="69B338DE" w14:textId="670EBCDF" w:rsidR="00241B6B" w:rsidRDefault="00241B6B">
      <w:pPr>
        <w:pStyle w:val="Kommentartext"/>
      </w:pPr>
      <w:r>
        <w:rPr>
          <w:rStyle w:val="Kommentarzeichen"/>
        </w:rPr>
        <w:annotationRef/>
      </w:r>
      <w:r>
        <w:t>Ich würde vorschlagen, im Hauptteil nur diejenigen Konstrukte vorzustellen, die tatsächlich exprimiert und zu Gelen vernetzt wurden. Momentan nimmt dieser Absatz viel Platz ein, obwohl dies nur ein Ausblick ist</w:t>
      </w:r>
      <w:r w:rsidR="00694DC3">
        <w:t>. Man fragt sich, was abgesehen von einem Ausblick die Aussage sein soll…</w:t>
      </w:r>
    </w:p>
  </w:comment>
  <w:comment w:id="721" w:author="anna.resch88@gmail.com" w:date="2022-01-07T15:30:00Z" w:initials="a">
    <w:p w14:paraId="2000A84E" w14:textId="77EAD3E5" w:rsidR="00862294" w:rsidRDefault="00862294">
      <w:pPr>
        <w:pStyle w:val="Kommentartext"/>
      </w:pPr>
      <w:r>
        <w:rPr>
          <w:rStyle w:val="Kommentarzeichen"/>
        </w:rPr>
        <w:annotationRef/>
      </w:r>
      <w:r w:rsidRPr="00164A18">
        <w:t xml:space="preserve">Quellennummerierung </w:t>
      </w:r>
    </w:p>
  </w:comment>
  <w:comment w:id="727" w:author="anna.resch88@gmail.com" w:date="2022-01-04T11:38:00Z" w:initials="a">
    <w:p w14:paraId="36D2A930" w14:textId="05CA431B" w:rsidR="00A46E36" w:rsidRDefault="00A46E36" w:rsidP="00A46E36">
      <w:pPr>
        <w:pStyle w:val="Kommentartext"/>
      </w:pPr>
      <w:r>
        <w:rPr>
          <w:rStyle w:val="Kommentarzeichen"/>
        </w:rPr>
        <w:annotationRef/>
      </w:r>
      <w:r>
        <w:t xml:space="preserve">Hier wären folgende Quellen passend: </w:t>
      </w:r>
    </w:p>
    <w:p w14:paraId="4AB16CE8" w14:textId="77777777" w:rsidR="00A46E36" w:rsidRDefault="00A46E36" w:rsidP="00A46E36">
      <w:pPr>
        <w:pStyle w:val="Kommentartext"/>
      </w:pPr>
    </w:p>
    <w:p w14:paraId="13ABCB4A" w14:textId="77777777" w:rsidR="00A46E36" w:rsidRPr="00A46E36" w:rsidRDefault="00A46E36" w:rsidP="00A46E36">
      <w:pPr>
        <w:widowControl w:val="0"/>
        <w:autoSpaceDE w:val="0"/>
        <w:autoSpaceDN w:val="0"/>
        <w:adjustRightInd w:val="0"/>
        <w:spacing w:after="0"/>
        <w:ind w:left="640" w:hanging="640"/>
        <w:rPr>
          <w:noProof/>
          <w:lang w:val="en-US"/>
        </w:rPr>
      </w:pPr>
      <w:r w:rsidRPr="00A46E36">
        <w:rPr>
          <w:noProof/>
        </w:rPr>
        <w:t xml:space="preserve">Roberts, S., Dzuricky, M. &amp; Chilkoti, A. Elastin-like Polypeptides as Models of Intrinsically Disordered Proteins. </w:t>
      </w:r>
      <w:r w:rsidRPr="00A46E36">
        <w:rPr>
          <w:i/>
          <w:iCs/>
          <w:noProof/>
          <w:lang w:val="en-US"/>
        </w:rPr>
        <w:t>FEBS Lett.</w:t>
      </w:r>
      <w:r w:rsidRPr="00A46E36">
        <w:rPr>
          <w:noProof/>
          <w:lang w:val="en-US"/>
        </w:rPr>
        <w:t xml:space="preserve"> </w:t>
      </w:r>
      <w:r w:rsidRPr="00A46E36">
        <w:rPr>
          <w:b/>
          <w:bCs/>
          <w:noProof/>
          <w:lang w:val="en-US"/>
        </w:rPr>
        <w:t>589</w:t>
      </w:r>
      <w:r w:rsidRPr="00A46E36">
        <w:rPr>
          <w:noProof/>
          <w:lang w:val="en-US"/>
        </w:rPr>
        <w:t>, 2477–2486 (2015).</w:t>
      </w:r>
    </w:p>
    <w:p w14:paraId="40A2828A" w14:textId="77777777" w:rsidR="00A46E36" w:rsidRPr="00A46E36" w:rsidRDefault="00A46E36" w:rsidP="00A46E36">
      <w:pPr>
        <w:pStyle w:val="Kommentartext"/>
        <w:rPr>
          <w:lang w:val="en-US"/>
        </w:rPr>
      </w:pPr>
    </w:p>
    <w:p w14:paraId="0AA8F8E7" w14:textId="3576CBDD" w:rsidR="00A46E36" w:rsidRPr="00842046" w:rsidRDefault="00A46E36" w:rsidP="00A46E36">
      <w:pPr>
        <w:pStyle w:val="Kommentartext"/>
      </w:pPr>
      <w:r w:rsidRPr="000F5E0A">
        <w:rPr>
          <w:noProof/>
          <w:sz w:val="22"/>
          <w:lang w:val="en-US"/>
        </w:rPr>
        <w:t xml:space="preserve">Gosline, J. </w:t>
      </w:r>
      <w:r w:rsidRPr="000F5E0A">
        <w:rPr>
          <w:i/>
          <w:iCs/>
          <w:noProof/>
          <w:sz w:val="22"/>
          <w:lang w:val="en-US"/>
        </w:rPr>
        <w:t>et al.</w:t>
      </w:r>
      <w:r w:rsidRPr="000F5E0A">
        <w:rPr>
          <w:noProof/>
          <w:sz w:val="22"/>
          <w:lang w:val="en-US"/>
        </w:rPr>
        <w:t xml:space="preserve"> Elastic proteins: biological roles and mechanical properties. </w:t>
      </w:r>
      <w:r w:rsidRPr="00842046">
        <w:rPr>
          <w:i/>
          <w:iCs/>
          <w:noProof/>
          <w:sz w:val="22"/>
        </w:rPr>
        <w:t>Philos. Trans. R. Soc. B Biol. Sci.</w:t>
      </w:r>
      <w:r w:rsidRPr="00842046">
        <w:rPr>
          <w:noProof/>
          <w:sz w:val="22"/>
        </w:rPr>
        <w:t xml:space="preserve"> </w:t>
      </w:r>
      <w:r w:rsidRPr="00842046">
        <w:rPr>
          <w:b/>
          <w:bCs/>
          <w:noProof/>
          <w:sz w:val="22"/>
        </w:rPr>
        <w:t>357</w:t>
      </w:r>
      <w:r w:rsidRPr="00842046">
        <w:rPr>
          <w:noProof/>
          <w:sz w:val="22"/>
        </w:rPr>
        <w:t>, 121–132 (2002).</w:t>
      </w:r>
    </w:p>
  </w:comment>
  <w:comment w:id="736" w:author="anna.resch88@gmail.com" w:date="2022-01-04T11:39:00Z" w:initials="a">
    <w:p w14:paraId="2CFA6145" w14:textId="77777777" w:rsidR="00A46E36" w:rsidRDefault="00A46E36">
      <w:pPr>
        <w:pStyle w:val="Kommentartext"/>
      </w:pPr>
      <w:r>
        <w:rPr>
          <w:rStyle w:val="Kommentarzeichen"/>
        </w:rPr>
        <w:annotationRef/>
      </w:r>
      <w:r>
        <w:t xml:space="preserve">Weitere Quellen: </w:t>
      </w:r>
    </w:p>
    <w:p w14:paraId="792ABD5B" w14:textId="77777777" w:rsidR="00A46E36" w:rsidRPr="000F5E0A" w:rsidRDefault="00A46E36" w:rsidP="00A46E36">
      <w:pPr>
        <w:widowControl w:val="0"/>
        <w:autoSpaceDE w:val="0"/>
        <w:autoSpaceDN w:val="0"/>
        <w:adjustRightInd w:val="0"/>
        <w:spacing w:after="0"/>
        <w:ind w:left="640" w:hanging="640"/>
        <w:rPr>
          <w:noProof/>
          <w:lang w:val="en-US"/>
        </w:rPr>
      </w:pPr>
      <w:r>
        <w:rPr>
          <w:noProof/>
        </w:rPr>
        <w:t>Z</w:t>
      </w:r>
      <w:r w:rsidRPr="00A46E36">
        <w:rPr>
          <w:noProof/>
        </w:rPr>
        <w:t xml:space="preserve">hang, Y. N. </w:t>
      </w:r>
      <w:r w:rsidRPr="00A46E36">
        <w:rPr>
          <w:i/>
          <w:iCs/>
          <w:noProof/>
        </w:rPr>
        <w:t>et al.</w:t>
      </w:r>
      <w:r w:rsidRPr="00A46E36">
        <w:rPr>
          <w:noProof/>
        </w:rPr>
        <w:t xml:space="preserve"> </w:t>
      </w:r>
      <w:r w:rsidRPr="000F5E0A">
        <w:rPr>
          <w:noProof/>
          <w:lang w:val="en-US"/>
        </w:rPr>
        <w:t xml:space="preserve">A Highly Elastic and Rapidly Crosslinkable Elastin-Like Polypeptide-Based Hydrogel for Biomedical Applications. </w:t>
      </w:r>
      <w:r w:rsidRPr="000F5E0A">
        <w:rPr>
          <w:i/>
          <w:iCs/>
          <w:noProof/>
          <w:lang w:val="en-US"/>
        </w:rPr>
        <w:t>Adv. Funct. Mater.</w:t>
      </w:r>
      <w:r w:rsidRPr="000F5E0A">
        <w:rPr>
          <w:noProof/>
          <w:lang w:val="en-US"/>
        </w:rPr>
        <w:t xml:space="preserve"> </w:t>
      </w:r>
      <w:r w:rsidRPr="000F5E0A">
        <w:rPr>
          <w:b/>
          <w:bCs/>
          <w:noProof/>
          <w:lang w:val="en-US"/>
        </w:rPr>
        <w:t>25</w:t>
      </w:r>
      <w:r w:rsidRPr="000F5E0A">
        <w:rPr>
          <w:noProof/>
          <w:lang w:val="en-US"/>
        </w:rPr>
        <w:t>, 4814–4826 (2015).</w:t>
      </w:r>
    </w:p>
    <w:p w14:paraId="77AF394D" w14:textId="77777777" w:rsidR="00A46E36" w:rsidRDefault="00A46E36" w:rsidP="00A46E36">
      <w:pPr>
        <w:widowControl w:val="0"/>
        <w:autoSpaceDE w:val="0"/>
        <w:autoSpaceDN w:val="0"/>
        <w:adjustRightInd w:val="0"/>
        <w:spacing w:after="0"/>
        <w:ind w:left="640" w:hanging="640"/>
        <w:rPr>
          <w:noProof/>
          <w:lang w:val="en-US"/>
        </w:rPr>
      </w:pPr>
    </w:p>
    <w:p w14:paraId="183638E2" w14:textId="77777777" w:rsidR="00A46E36" w:rsidRPr="00A46E36" w:rsidRDefault="00A46E36" w:rsidP="00A46E36">
      <w:pPr>
        <w:widowControl w:val="0"/>
        <w:autoSpaceDE w:val="0"/>
        <w:autoSpaceDN w:val="0"/>
        <w:adjustRightInd w:val="0"/>
        <w:spacing w:after="0"/>
        <w:ind w:left="640" w:hanging="640"/>
        <w:rPr>
          <w:noProof/>
        </w:rPr>
      </w:pPr>
      <w:r w:rsidRPr="000F5E0A">
        <w:rPr>
          <w:noProof/>
          <w:lang w:val="en-US"/>
        </w:rPr>
        <w:t xml:space="preserve">Annabi, N. </w:t>
      </w:r>
      <w:r w:rsidRPr="000F5E0A">
        <w:rPr>
          <w:i/>
          <w:iCs/>
          <w:noProof/>
          <w:lang w:val="en-US"/>
        </w:rPr>
        <w:t>et al.</w:t>
      </w:r>
      <w:r w:rsidRPr="000F5E0A">
        <w:rPr>
          <w:noProof/>
          <w:lang w:val="en-US"/>
        </w:rPr>
        <w:t xml:space="preserve"> Engineering a highly elastic human protein-based sealant for surgical applications. </w:t>
      </w:r>
      <w:r w:rsidRPr="00A46E36">
        <w:rPr>
          <w:i/>
          <w:iCs/>
          <w:noProof/>
        </w:rPr>
        <w:t>Sci. Transl. Med.</w:t>
      </w:r>
      <w:r w:rsidRPr="00A46E36">
        <w:rPr>
          <w:noProof/>
        </w:rPr>
        <w:t xml:space="preserve"> </w:t>
      </w:r>
      <w:r w:rsidRPr="00A46E36">
        <w:rPr>
          <w:b/>
          <w:bCs/>
          <w:noProof/>
        </w:rPr>
        <w:t>9</w:t>
      </w:r>
      <w:r w:rsidRPr="00A46E36">
        <w:rPr>
          <w:noProof/>
        </w:rPr>
        <w:t>, (2017).</w:t>
      </w:r>
    </w:p>
    <w:p w14:paraId="3739C8EE" w14:textId="7D11BFDC" w:rsidR="00A46E36" w:rsidRDefault="00A46E36">
      <w:pPr>
        <w:pStyle w:val="Kommentartext"/>
      </w:pPr>
    </w:p>
  </w:comment>
  <w:comment w:id="774" w:author="Bizan N. Balzer" w:date="2021-10-07T17:54:00Z" w:initials="BNB">
    <w:p w14:paraId="4A298051" w14:textId="2FC30D61" w:rsidR="00DD74B4" w:rsidRPr="00842046" w:rsidRDefault="00DD74B4">
      <w:pPr>
        <w:pStyle w:val="Kommentartext"/>
      </w:pPr>
      <w:r>
        <w:rPr>
          <w:rStyle w:val="Kommentarzeichen"/>
        </w:rPr>
        <w:annotationRef/>
      </w:r>
      <w:r w:rsidRPr="00842046">
        <w:t xml:space="preserve">Needs </w:t>
      </w:r>
      <w:r w:rsidRPr="00842046">
        <w:t>more specification.</w:t>
      </w:r>
    </w:p>
  </w:comment>
  <w:comment w:id="800" w:author="anna.resch88@gmail.com" w:date="2022-01-03T10:06:00Z" w:initials="a">
    <w:p w14:paraId="29C26F9F" w14:textId="77777777" w:rsidR="0046414D" w:rsidRDefault="0046414D" w:rsidP="0046414D">
      <w:pPr>
        <w:pStyle w:val="Kommentartext"/>
      </w:pPr>
      <w:r>
        <w:rPr>
          <w:rStyle w:val="Kommentarzeichen"/>
        </w:rPr>
        <w:annotationRef/>
      </w:r>
      <w:r>
        <w:rPr>
          <w:noProof/>
        </w:rPr>
        <w:t>die entsprechenden Ergebnisse des MS sind nicht enthalten, im DLS kann man nicht von "confirmed" sprechen; Figure S-5 zeigt etwas ganz anderes</w:t>
      </w:r>
    </w:p>
  </w:comment>
  <w:comment w:id="801" w:author="anna.resch88@gmail.com" w:date="2022-01-04T16:06:00Z" w:initials="a">
    <w:p w14:paraId="2340F404" w14:textId="77777777" w:rsidR="0046414D" w:rsidRDefault="0046414D" w:rsidP="0046414D">
      <w:pPr>
        <w:pStyle w:val="Kommentartext"/>
      </w:pPr>
      <w:r>
        <w:rPr>
          <w:rStyle w:val="Kommentarzeichen"/>
        </w:rPr>
        <w:annotationRef/>
      </w:r>
      <w:r>
        <w:t xml:space="preserve">im nächsten Satz ebenfalls korrigiert: ULD-ELP-ULD Tetramere konnten in SDS-PAGE nicht gezeigt werden, da zu groß </w:t>
      </w:r>
    </w:p>
  </w:comment>
  <w:comment w:id="803" w:author="anna.resch88@gmail.com" w:date="2022-01-03T10:06:00Z" w:initials="a">
    <w:p w14:paraId="2A751DBB" w14:textId="77777777" w:rsidR="00464702" w:rsidRDefault="00464702" w:rsidP="00464702">
      <w:pPr>
        <w:pStyle w:val="Kommentartext"/>
      </w:pPr>
      <w:r>
        <w:rPr>
          <w:rStyle w:val="Kommentarzeichen"/>
        </w:rPr>
        <w:annotationRef/>
      </w:r>
      <w:r>
        <w:rPr>
          <w:noProof/>
        </w:rPr>
        <w:t>die entsprechenden Ergebnisse des MS sind nicht enthalten, im DLS kann man nicht von "confirmed" sprechen; Figure S-5 zeigt etwas ganz anderes</w:t>
      </w:r>
    </w:p>
  </w:comment>
  <w:comment w:id="804" w:author="anna.resch88@gmail.com" w:date="2022-01-04T16:06:00Z" w:initials="a">
    <w:p w14:paraId="6A024CD2" w14:textId="77777777" w:rsidR="00464702" w:rsidRDefault="00464702" w:rsidP="00464702">
      <w:pPr>
        <w:pStyle w:val="Kommentartext"/>
      </w:pPr>
      <w:r>
        <w:rPr>
          <w:rStyle w:val="Kommentarzeichen"/>
        </w:rPr>
        <w:annotationRef/>
      </w:r>
      <w:r>
        <w:t xml:space="preserve">im nächsten Satz ebenfalls korrigiert: ULD-ELP-ULD Tetramere konnten in SDS-PAGE nicht gezeigt werden, da zu groß </w:t>
      </w:r>
    </w:p>
  </w:comment>
  <w:comment w:id="853" w:author="Bizan N. Balzer" w:date="2021-10-07T21:41:00Z" w:initials="BNB">
    <w:p w14:paraId="6F3A046F" w14:textId="77777777" w:rsidR="006A093E" w:rsidRDefault="006A093E" w:rsidP="006A093E">
      <w:pPr>
        <w:pStyle w:val="Kommentartext"/>
      </w:pPr>
      <w:r>
        <w:rPr>
          <w:rStyle w:val="Kommentarzeichen"/>
        </w:rPr>
        <w:annotationRef/>
      </w:r>
      <w:r>
        <w:t>Ist das korrekt, check SI?</w:t>
      </w:r>
    </w:p>
  </w:comment>
  <w:comment w:id="854" w:author="anna.resch88@gmail.com" w:date="2022-01-16T12:07:00Z" w:initials="a">
    <w:p w14:paraId="23C7BB3D" w14:textId="38DDFCBB" w:rsidR="0046414D" w:rsidRDefault="0046414D">
      <w:pPr>
        <w:pStyle w:val="Kommentartext"/>
      </w:pPr>
      <w:r>
        <w:rPr>
          <w:rStyle w:val="Kommentarzeichen"/>
        </w:rPr>
        <w:annotationRef/>
      </w:r>
      <w:r w:rsidR="009E150D" w:rsidRPr="009E150D">
        <w:rPr>
          <w:highlight w:val="green"/>
        </w:rPr>
        <w:t xml:space="preserve">Hier war die vollständige Unterbindung der </w:t>
      </w:r>
      <w:r w:rsidR="009E150D" w:rsidRPr="009E150D">
        <w:rPr>
          <w:highlight w:val="green"/>
        </w:rPr>
        <w:t>Tetramerisierung gemeint, d.h. es liegen nur noch Monomere vor. Das ist in Figure S-3 nur unter 2 Bedingungen zu sehen: Erhitzen auf 90°C oder 4,5 M Urea + 30% Ethanol. Daher ist das aus meiner Sicht korrekt.</w:t>
      </w:r>
    </w:p>
  </w:comment>
  <w:comment w:id="857" w:author="Bizan N. Balzer" w:date="2021-10-02T11:51:00Z" w:initials="BNB">
    <w:p w14:paraId="1FC91392" w14:textId="77777777" w:rsidR="006A093E" w:rsidRPr="006D15A8" w:rsidRDefault="006A093E" w:rsidP="006A093E">
      <w:pPr>
        <w:pStyle w:val="Kommentartext"/>
      </w:pPr>
      <w:r>
        <w:rPr>
          <w:rStyle w:val="Kommentarzeichen"/>
        </w:rPr>
        <w:annotationRef/>
      </w:r>
      <w:r w:rsidRPr="006D15A8">
        <w:t>Etwas verloren hier.</w:t>
      </w:r>
    </w:p>
  </w:comment>
  <w:comment w:id="858" w:author="anna.resch88@gmail.com" w:date="2022-01-16T12:10:00Z" w:initials="a">
    <w:p w14:paraId="6AB88913" w14:textId="48993A3A" w:rsidR="009E150D" w:rsidRDefault="009E150D">
      <w:pPr>
        <w:pStyle w:val="Kommentartext"/>
      </w:pPr>
      <w:r>
        <w:rPr>
          <w:rStyle w:val="Kommentarzeichen"/>
        </w:rPr>
        <w:annotationRef/>
      </w:r>
      <w:r w:rsidRPr="009E150D">
        <w:rPr>
          <w:highlight w:val="green"/>
        </w:rPr>
        <w:t>Umgestellt</w:t>
      </w:r>
      <w:r>
        <w:t xml:space="preserve"> </w:t>
      </w:r>
    </w:p>
  </w:comment>
  <w:comment w:id="887" w:author="anna.resch88@gmail.com" w:date="2022-01-04T16:18:00Z" w:initials="a">
    <w:p w14:paraId="01823470" w14:textId="08C128DA" w:rsidR="00552083" w:rsidRDefault="00552083">
      <w:pPr>
        <w:pStyle w:val="Kommentartext"/>
      </w:pPr>
      <w:r>
        <w:rPr>
          <w:rStyle w:val="Kommentarzeichen"/>
        </w:rPr>
        <w:annotationRef/>
      </w:r>
      <w:r>
        <w:t xml:space="preserve">Uni Freiburg hat leider keine </w:t>
      </w:r>
      <w:r>
        <w:t xml:space="preserve">PyMol-Lizenz, daher </w:t>
      </w:r>
      <w:r w:rsidR="00BE7718">
        <w:t xml:space="preserve">leider </w:t>
      </w:r>
      <w:r>
        <w:t>nur mit schwarzem Hintergrund darstellbar…</w:t>
      </w:r>
    </w:p>
  </w:comment>
  <w:comment w:id="936" w:author="Bizan N. Balzer" w:date="2021-10-02T11:57:00Z" w:initials="BNB">
    <w:p w14:paraId="6269AF34" w14:textId="19B2AF85" w:rsidR="008017DF" w:rsidRPr="00A7448C" w:rsidRDefault="008017DF">
      <w:pPr>
        <w:pStyle w:val="Kommentartext"/>
      </w:pPr>
      <w:r>
        <w:rPr>
          <w:rStyle w:val="Kommentarzeichen"/>
        </w:rPr>
        <w:annotationRef/>
      </w:r>
      <w:r w:rsidRPr="00A7448C">
        <w:t>Vorziehen in Supp Mat &amp; Meth als 1.8</w:t>
      </w:r>
    </w:p>
  </w:comment>
  <w:comment w:id="937" w:author="anna.resch88@gmail.com" w:date="2022-01-04T11:48:00Z" w:initials="a">
    <w:p w14:paraId="7005A58A" w14:textId="064AFC5D" w:rsidR="008418BA" w:rsidRDefault="008418BA">
      <w:pPr>
        <w:pStyle w:val="Kommentartext"/>
      </w:pPr>
      <w:r>
        <w:rPr>
          <w:rStyle w:val="Kommentarzeichen"/>
        </w:rPr>
        <w:annotationRef/>
      </w:r>
      <w:r>
        <w:t>done</w:t>
      </w:r>
    </w:p>
  </w:comment>
  <w:comment w:id="924" w:author="Bizan N. Balzer" w:date="2021-10-02T11:29:00Z" w:initials="BNB">
    <w:p w14:paraId="5DE0EABC" w14:textId="14BCAE50" w:rsidR="0095448A" w:rsidRDefault="0095448A">
      <w:pPr>
        <w:pStyle w:val="Kommentartext"/>
      </w:pPr>
      <w:r>
        <w:rPr>
          <w:rStyle w:val="Kommentarzeichen"/>
        </w:rPr>
        <w:annotationRef/>
      </w:r>
      <w:r>
        <w:t>Hier kommt ein Sprung an das Ende der SI.</w:t>
      </w:r>
    </w:p>
  </w:comment>
  <w:comment w:id="966" w:author="anna.resch88@gmail.com" w:date="2022-01-04T17:45:00Z" w:initials="a">
    <w:p w14:paraId="19D9BEB8" w14:textId="0D8B67EC" w:rsidR="00460823" w:rsidRDefault="00460823">
      <w:pPr>
        <w:pStyle w:val="Kommentartext"/>
      </w:pPr>
      <w:r>
        <w:rPr>
          <w:rStyle w:val="Kommentarzeichen"/>
        </w:rPr>
        <w:annotationRef/>
      </w:r>
      <w:r>
        <w:t xml:space="preserve">Wurden diese Konstrukte exprimiert? </w:t>
      </w:r>
      <w:r w:rsidR="0025181D">
        <w:t xml:space="preserve">In dieser Form klingt es so, als hätten wir gezeigt, dass diese Konstrukte fibrilläre Struktur haben und resilient sind. Soweit ich weiß, haben wir sie aber nicht dahingehend untersucht. </w:t>
      </w:r>
    </w:p>
  </w:comment>
  <w:comment w:id="970" w:author="anna.resch88@gmail.com" w:date="2022-01-04T17:46:00Z" w:initials="a">
    <w:p w14:paraId="34C43EA4" w14:textId="0FFF96F0" w:rsidR="0025181D" w:rsidRDefault="0025181D">
      <w:pPr>
        <w:pStyle w:val="Kommentartext"/>
      </w:pPr>
      <w:r>
        <w:rPr>
          <w:rStyle w:val="Kommentarzeichen"/>
        </w:rPr>
        <w:annotationRef/>
      </w:r>
      <w:r>
        <w:t>In meinen Experimenten waren weder (V2Y)15 noch (VRY)16 adhäsiv. Wurde das untersucht/gezeigt oder ist es eine Hypothese?</w:t>
      </w:r>
    </w:p>
  </w:comment>
  <w:comment w:id="995" w:author="Bizan N. Balzer" w:date="2021-10-02T11:51:00Z" w:initials="BNB">
    <w:p w14:paraId="370B0151" w14:textId="4869DBF0" w:rsidR="00AF3C62" w:rsidRDefault="00AF3C62">
      <w:pPr>
        <w:pStyle w:val="Kommentartext"/>
      </w:pPr>
      <w:r>
        <w:rPr>
          <w:rStyle w:val="Kommentarzeichen"/>
        </w:rPr>
        <w:annotationRef/>
      </w:r>
      <w:r>
        <w:t>Muss eher ans Ende.</w:t>
      </w:r>
    </w:p>
  </w:comment>
  <w:comment w:id="996" w:author="anna.resch88@gmail.com" w:date="2022-01-04T16:19:00Z" w:initials="a">
    <w:p w14:paraId="12458915" w14:textId="2D21C987" w:rsidR="00552083" w:rsidRDefault="00552083">
      <w:pPr>
        <w:pStyle w:val="Kommentartext"/>
      </w:pPr>
      <w:r>
        <w:rPr>
          <w:rStyle w:val="Kommentarzeichen"/>
        </w:rPr>
        <w:annotationRef/>
      </w:r>
      <w:r w:rsidRPr="00552083">
        <w:rPr>
          <w:highlight w:val="magenta"/>
        </w:rPr>
        <w:t>verschieben</w:t>
      </w:r>
    </w:p>
  </w:comment>
  <w:comment w:id="1084" w:author="Bizan N. Balzer" w:date="2021-10-07T21:41:00Z" w:initials="BNB">
    <w:p w14:paraId="6246840C" w14:textId="304495A7" w:rsidR="00E66F1E" w:rsidRDefault="00E66F1E">
      <w:pPr>
        <w:pStyle w:val="Kommentartext"/>
      </w:pPr>
      <w:r>
        <w:rPr>
          <w:rStyle w:val="Kommentarzeichen"/>
        </w:rPr>
        <w:annotationRef/>
      </w:r>
      <w:r>
        <w:t>Ist das korrekt, check SI?</w:t>
      </w:r>
    </w:p>
  </w:comment>
  <w:comment w:id="1056" w:author="Bizan N. Balzer" w:date="2021-10-02T11:51:00Z" w:initials="BNB">
    <w:p w14:paraId="7D566F11" w14:textId="7DA827C7" w:rsidR="00AF3C62" w:rsidRPr="006D15A8" w:rsidRDefault="00AF3C62">
      <w:pPr>
        <w:pStyle w:val="Kommentartext"/>
      </w:pPr>
      <w:r>
        <w:rPr>
          <w:rStyle w:val="Kommentarzeichen"/>
        </w:rPr>
        <w:annotationRef/>
      </w:r>
      <w:r w:rsidRPr="006D15A8">
        <w:t>Etwas verloren hier.</w:t>
      </w:r>
    </w:p>
  </w:comment>
  <w:comment w:id="1116" w:author="Bizan N. Balzer" w:date="2021-10-02T11:53:00Z" w:initials="BNB">
    <w:p w14:paraId="089734FA" w14:textId="77777777" w:rsidR="00C70842" w:rsidRDefault="00C70842" w:rsidP="00C70842">
      <w:pPr>
        <w:pStyle w:val="Kommentartext"/>
      </w:pPr>
      <w:r>
        <w:rPr>
          <w:rStyle w:val="Kommentarzeichen"/>
        </w:rPr>
        <w:annotationRef/>
      </w:r>
      <w:r>
        <w:t xml:space="preserve">Das hängt auch etwas in der Luft… Übergang fehlt. </w:t>
      </w:r>
    </w:p>
  </w:comment>
  <w:comment w:id="1129" w:author="anna.resch88@gmail.com" w:date="2022-01-03T10:17:00Z" w:initials="a">
    <w:p w14:paraId="16877CC3" w14:textId="6016DA12" w:rsidR="00C70842" w:rsidRPr="00C70842" w:rsidRDefault="00C70842">
      <w:pPr>
        <w:pStyle w:val="Kommentartext"/>
      </w:pPr>
      <w:r>
        <w:rPr>
          <w:rStyle w:val="Kommentarzeichen"/>
        </w:rPr>
        <w:annotationRef/>
      </w:r>
      <w:r w:rsidRPr="00C70842">
        <w:t xml:space="preserve">a-c zeigen </w:t>
      </w:r>
      <w:r>
        <w:t>die selben Proben</w:t>
      </w:r>
    </w:p>
  </w:comment>
  <w:comment w:id="1153" w:author="anna.resch88@gmail.com" w:date="2022-01-03T16:05:00Z" w:initials="a">
    <w:p w14:paraId="1525663E" w14:textId="2AFABEE2" w:rsidR="009F174C" w:rsidRDefault="009F174C">
      <w:pPr>
        <w:pStyle w:val="Kommentartext"/>
      </w:pPr>
      <w:r>
        <w:rPr>
          <w:rStyle w:val="Kommentarzeichen"/>
        </w:rPr>
        <w:annotationRef/>
      </w:r>
      <w:r w:rsidR="006A093E">
        <w:t>@ Stefan: D</w:t>
      </w:r>
      <w:r>
        <w:t xml:space="preserve">ie RGD-enthaltenden Varianten sollten hier noch ergänzt werden: ULD-V20-RGD-ULD, kurz für ULD-V10-RGD-V10-ULD und ULD-V40-RGD-ULD, kurz für ULD-V20-RGD-V20-ULD. </w:t>
      </w:r>
    </w:p>
    <w:p w14:paraId="62FE14C9" w14:textId="77777777" w:rsidR="006A093E" w:rsidRDefault="006A093E">
      <w:pPr>
        <w:pStyle w:val="Kommentartext"/>
      </w:pPr>
    </w:p>
    <w:p w14:paraId="09282947" w14:textId="140BA2D7" w:rsidR="006A093E" w:rsidRDefault="006A093E">
      <w:pPr>
        <w:pStyle w:val="Kommentartext"/>
      </w:pPr>
      <w:r w:rsidRPr="009E150D">
        <w:rPr>
          <w:highlight w:val="yellow"/>
        </w:rPr>
        <w:t xml:space="preserve">Ich kann den Hintergrund der Strukturbilder nicht verändern, da mir die </w:t>
      </w:r>
      <w:r w:rsidRPr="009E150D">
        <w:rPr>
          <w:highlight w:val="yellow"/>
        </w:rPr>
        <w:t>PyMol-Lizenz fehlt (es erscheint dann ein Wasserzeichen). Haben wir im ZBSA oder in der Gruppe eine Lizenz?</w:t>
      </w:r>
      <w:r>
        <w:t xml:space="preserve"> </w:t>
      </w:r>
    </w:p>
  </w:comment>
  <w:comment w:id="1154" w:author="anna.resch88@gmail.com" w:date="2022-01-03T18:57:00Z" w:initials="a">
    <w:p w14:paraId="2B8E1F0B" w14:textId="515469BE" w:rsidR="002D304B" w:rsidRPr="00D610B0" w:rsidRDefault="002D304B">
      <w:pPr>
        <w:pStyle w:val="Kommentartext"/>
      </w:pPr>
      <w:r>
        <w:rPr>
          <w:rStyle w:val="Kommentarzeichen"/>
        </w:rPr>
        <w:annotationRef/>
      </w:r>
      <w:r w:rsidR="00D610B0" w:rsidRPr="00D610B0">
        <w:t>Da nun deutlich mehr Daten zur semiquantitativen Fluoreszenzbestimmung vorliegen (Figure S-8</w:t>
      </w:r>
      <w:r w:rsidR="00D610B0">
        <w:t>, alte Abbildung ausgetauscht</w:t>
      </w:r>
      <w:r w:rsidR="00D610B0" w:rsidRPr="00D610B0">
        <w:t>)</w:t>
      </w:r>
      <w:r w:rsidR="00D610B0">
        <w:t>, wäre das vielleicht eine gute Ergänzung zu dieser Abbildung auch im Hauptteil?</w:t>
      </w:r>
      <w:r w:rsidRPr="00D610B0">
        <w:t xml:space="preserve"> </w:t>
      </w:r>
    </w:p>
  </w:comment>
  <w:comment w:id="1204" w:author="Bizan N. Balzer" w:date="2021-10-07T17:56:00Z" w:initials="BNB">
    <w:p w14:paraId="2307EFE8" w14:textId="0E14719F" w:rsidR="00DD74B4" w:rsidRPr="006D15A8" w:rsidRDefault="00DD74B4">
      <w:pPr>
        <w:pStyle w:val="Kommentartext"/>
      </w:pPr>
      <w:r>
        <w:rPr>
          <w:rStyle w:val="Kommentarzeichen"/>
        </w:rPr>
        <w:annotationRef/>
      </w:r>
      <w:r w:rsidRPr="006D15A8">
        <w:t xml:space="preserve">Needs </w:t>
      </w:r>
      <w:r w:rsidRPr="006D15A8">
        <w:t>more specific description.</w:t>
      </w:r>
    </w:p>
  </w:comment>
  <w:comment w:id="1211" w:author="Bizan N. Balzer" w:date="2021-10-02T11:53:00Z" w:initials="BNB">
    <w:p w14:paraId="06510C07" w14:textId="7E6352BF" w:rsidR="00AF3C62" w:rsidRPr="006D15A8" w:rsidRDefault="00AF3C62">
      <w:pPr>
        <w:pStyle w:val="Kommentartext"/>
        <w:rPr>
          <w:lang w:val="en-US"/>
        </w:rPr>
      </w:pPr>
      <w:r>
        <w:rPr>
          <w:rStyle w:val="Kommentarzeichen"/>
        </w:rPr>
        <w:annotationRef/>
      </w:r>
      <w:r>
        <w:t xml:space="preserve">Das hängt auch etwas in der Luft… </w:t>
      </w:r>
      <w:r w:rsidRPr="006D15A8">
        <w:rPr>
          <w:lang w:val="en-US"/>
        </w:rPr>
        <w:t xml:space="preserve">Übergang fehlt. </w:t>
      </w:r>
    </w:p>
  </w:comment>
  <w:comment w:id="1282" w:author="anna.resch88@gmail.com" w:date="2022-01-04T18:04:00Z" w:initials="a">
    <w:p w14:paraId="43DD79EC" w14:textId="5FE5902D" w:rsidR="0021129C" w:rsidRPr="0021129C" w:rsidRDefault="0021129C">
      <w:pPr>
        <w:pStyle w:val="Kommentartext"/>
        <w:rPr>
          <w:lang w:val="en-US"/>
        </w:rPr>
      </w:pPr>
      <w:r>
        <w:rPr>
          <w:rStyle w:val="Kommentarzeichen"/>
        </w:rPr>
        <w:annotationRef/>
      </w:r>
      <w:r w:rsidRPr="0021129C">
        <w:rPr>
          <w:highlight w:val="magenta"/>
          <w:lang w:val="en-US"/>
        </w:rPr>
        <w:t>Ggf ergänzen</w:t>
      </w:r>
    </w:p>
  </w:comment>
  <w:comment w:id="1288" w:author="anna.resch88@gmail.com" w:date="2022-01-03T10:26:00Z" w:initials="a">
    <w:p w14:paraId="718967D9" w14:textId="47198BA6" w:rsidR="00876B67" w:rsidRDefault="00876B67">
      <w:pPr>
        <w:pStyle w:val="Kommentartext"/>
        <w:rPr>
          <w:lang w:val="en-US"/>
        </w:rPr>
      </w:pPr>
      <w:r>
        <w:rPr>
          <w:rStyle w:val="Kommentarzeichen"/>
        </w:rPr>
        <w:annotationRef/>
      </w:r>
      <w:r w:rsidRPr="00876B67">
        <w:rPr>
          <w:lang w:val="en-US"/>
        </w:rPr>
        <w:t xml:space="preserve">TBD, I don’t think we can make this statement. The loading part of the curve is mainly </w:t>
      </w:r>
      <w:r>
        <w:rPr>
          <w:lang w:val="en-US"/>
        </w:rPr>
        <w:t xml:space="preserve">affected by the loading </w:t>
      </w:r>
      <w:r w:rsidR="002676CE" w:rsidRPr="002676CE">
        <w:rPr>
          <w:b/>
          <w:bCs/>
          <w:u w:val="single"/>
          <w:lang w:val="en-US"/>
        </w:rPr>
        <w:t>rate</w:t>
      </w:r>
      <w:r>
        <w:rPr>
          <w:lang w:val="en-US"/>
        </w:rPr>
        <w:t xml:space="preserve"> which was constant (not the maximum load), and certainly not by the hold period. </w:t>
      </w:r>
    </w:p>
    <w:p w14:paraId="3A0F3F5D" w14:textId="77777777" w:rsidR="00DD2653" w:rsidRDefault="00DD2653">
      <w:pPr>
        <w:pStyle w:val="Kommentartext"/>
        <w:rPr>
          <w:lang w:val="en-US"/>
        </w:rPr>
      </w:pPr>
    </w:p>
    <w:p w14:paraId="5375F347" w14:textId="1AFE662B" w:rsidR="00876B67" w:rsidRPr="00876B67" w:rsidRDefault="00876B67">
      <w:pPr>
        <w:pStyle w:val="Kommentartext"/>
        <w:rPr>
          <w:lang w:val="en-US"/>
        </w:rPr>
      </w:pPr>
      <w:r w:rsidRPr="00DD2653">
        <w:rPr>
          <w:highlight w:val="yellow"/>
          <w:lang w:val="en-US"/>
        </w:rPr>
        <w:t>@ Günther: what do you think?</w:t>
      </w:r>
    </w:p>
  </w:comment>
  <w:comment w:id="1310" w:author="Alexander Resch" w:date="2022-01-17T20:00:00Z" w:initials="AR">
    <w:p w14:paraId="2914E79F" w14:textId="77777777" w:rsidR="003B5A54" w:rsidRDefault="003B5A54" w:rsidP="008045EC">
      <w:pPr>
        <w:pStyle w:val="Kommentartext"/>
      </w:pPr>
      <w:r>
        <w:rPr>
          <w:rStyle w:val="Kommentarzeichen"/>
        </w:rPr>
        <w:annotationRef/>
      </w:r>
      <w:r>
        <w:t>What does "courses" refer to? Similar shape of the curves?</w:t>
      </w:r>
    </w:p>
  </w:comment>
  <w:comment w:id="1383" w:author="anna.resch88@gmail.com" w:date="2022-01-03T10:31:00Z" w:initials="a">
    <w:p w14:paraId="4B2BE423" w14:textId="22067C21" w:rsidR="00F122E0" w:rsidRPr="00D610B0" w:rsidRDefault="00F122E0">
      <w:pPr>
        <w:pStyle w:val="Kommentartext"/>
      </w:pPr>
      <w:r>
        <w:rPr>
          <w:rStyle w:val="Kommentarzeichen"/>
        </w:rPr>
        <w:annotationRef/>
      </w:r>
      <w:r w:rsidR="00D610B0" w:rsidRPr="00D610B0">
        <w:t>Hier sollte ein konkreter Vergleich gezogen w</w:t>
      </w:r>
      <w:r w:rsidR="00D610B0">
        <w:t>e</w:t>
      </w:r>
      <w:r w:rsidR="00D610B0" w:rsidRPr="00D610B0">
        <w:t>rden mit Angabe der Referenz. Falls nicht möglich, sollte das m.E. besser gelöscht werden</w:t>
      </w:r>
    </w:p>
  </w:comment>
  <w:comment w:id="1429" w:author="anna.resch88@gmail.com" w:date="2022-01-03T15:12:00Z" w:initials="a">
    <w:p w14:paraId="18545A68" w14:textId="7F1E9C54" w:rsidR="00821E44" w:rsidRPr="0069580F" w:rsidRDefault="00821E44">
      <w:pPr>
        <w:pStyle w:val="Kommentartext"/>
      </w:pPr>
      <w:r>
        <w:rPr>
          <w:rStyle w:val="Kommentarzeichen"/>
        </w:rPr>
        <w:annotationRef/>
      </w:r>
      <w:r w:rsidR="00D610B0" w:rsidRPr="0069580F">
        <w:t>Abbildung ausgetauscht; V80 habe ich zugunsten von RGD-Varianten</w:t>
      </w:r>
      <w:r w:rsidR="0069580F" w:rsidRPr="0069580F">
        <w:t xml:space="preserve"> und den Varianten mit geringerer Belichtungsenergie</w:t>
      </w:r>
      <w:r w:rsidR="00D610B0" w:rsidRPr="0069580F">
        <w:t xml:space="preserve"> </w:t>
      </w:r>
      <w:r w:rsidR="0069580F" w:rsidRPr="0069580F">
        <w:t xml:space="preserve">herausgenommen </w:t>
      </w:r>
    </w:p>
  </w:comment>
  <w:comment w:id="1551" w:author="Bizan N. Balzer" w:date="2021-10-05T00:53:00Z" w:initials="BNB">
    <w:p w14:paraId="62B2A8E8" w14:textId="77777777" w:rsidR="00EA7785" w:rsidRPr="00DD2653" w:rsidRDefault="00EA7785" w:rsidP="00EA7785">
      <w:pPr>
        <w:pStyle w:val="Kommentartext"/>
        <w:rPr>
          <w:lang w:val="en-US"/>
        </w:rPr>
      </w:pPr>
      <w:r>
        <w:rPr>
          <w:rStyle w:val="Kommentarzeichen"/>
        </w:rPr>
        <w:annotationRef/>
      </w:r>
      <w:r w:rsidRPr="00DD2653">
        <w:rPr>
          <w:lang w:val="en-US"/>
        </w:rPr>
        <w:t xml:space="preserve">Das </w:t>
      </w:r>
      <w:r w:rsidRPr="00DD2653">
        <w:rPr>
          <w:lang w:val="en-US"/>
        </w:rPr>
        <w:t>schwächt die Aussage.</w:t>
      </w:r>
    </w:p>
  </w:comment>
  <w:comment w:id="1562" w:author="anna.resch88@gmail.com" w:date="2022-01-07T12:54:00Z" w:initials="a">
    <w:p w14:paraId="17079387" w14:textId="55E9F6F9" w:rsidR="00EA7785" w:rsidRPr="00DD2653" w:rsidRDefault="00EA7785">
      <w:pPr>
        <w:pStyle w:val="Kommentartext"/>
        <w:rPr>
          <w:lang w:val="en-US"/>
        </w:rPr>
      </w:pPr>
      <w:r>
        <w:rPr>
          <w:rStyle w:val="Kommentarzeichen"/>
        </w:rPr>
        <w:annotationRef/>
      </w:r>
      <w:r w:rsidR="00DD2653">
        <w:rPr>
          <w:lang w:val="en-US"/>
        </w:rPr>
        <w:t>Mentioned again</w:t>
      </w:r>
      <w:r w:rsidRPr="00DD2653">
        <w:rPr>
          <w:lang w:val="en-US"/>
        </w:rPr>
        <w:t xml:space="preserve"> later</w:t>
      </w:r>
    </w:p>
  </w:comment>
  <w:comment w:id="1619" w:author="Alexander Resch" w:date="2022-01-17T21:04:00Z" w:initials="AR">
    <w:p w14:paraId="578A1209" w14:textId="77777777" w:rsidR="00515CC1" w:rsidRDefault="00515CC1" w:rsidP="00037087">
      <w:pPr>
        <w:pStyle w:val="Kommentartext"/>
      </w:pPr>
      <w:r>
        <w:rPr>
          <w:rStyle w:val="Kommentarzeichen"/>
        </w:rPr>
        <w:annotationRef/>
      </w:r>
      <w:r>
        <w:t>Unter Berücksichtigung rausgeschmissener Proben aktualisieren</w:t>
      </w:r>
    </w:p>
  </w:comment>
  <w:comment w:id="1667" w:author="Alexander Resch" w:date="2022-01-17T21:07:00Z" w:initials="AR">
    <w:p w14:paraId="52C0E07F" w14:textId="77777777" w:rsidR="00515CC1" w:rsidRDefault="00515CC1" w:rsidP="005537F8">
      <w:pPr>
        <w:pStyle w:val="Kommentartext"/>
      </w:pPr>
      <w:r>
        <w:rPr>
          <w:rStyle w:val="Kommentarzeichen"/>
        </w:rPr>
        <w:annotationRef/>
      </w:r>
      <w:r>
        <w:t>Deine und meine Berechnungen sind, aufgrund der manuellen Bestimmung, leicht unterschiedlich. Welche sollen wir nehmen?</w:t>
      </w:r>
    </w:p>
  </w:comment>
  <w:comment w:id="1672" w:author="Alexander Resch" w:date="2022-01-17T21:07:00Z" w:initials="AR">
    <w:p w14:paraId="58E7BA3B" w14:textId="77777777" w:rsidR="0053741A" w:rsidRDefault="0053741A" w:rsidP="00033689">
      <w:pPr>
        <w:pStyle w:val="Kommentartext"/>
      </w:pPr>
      <w:r>
        <w:rPr>
          <w:rStyle w:val="Kommentarzeichen"/>
        </w:rPr>
        <w:annotationRef/>
      </w:r>
      <w:r>
        <w:t>S.o.</w:t>
      </w:r>
    </w:p>
  </w:comment>
  <w:comment w:id="1702" w:author="Alexander Resch" w:date="2022-01-17T21:24:00Z" w:initials="AR">
    <w:p w14:paraId="5A30EE13" w14:textId="77777777" w:rsidR="00A81E7E" w:rsidRDefault="00A81E7E" w:rsidP="00731261">
      <w:pPr>
        <w:pStyle w:val="Kommentartext"/>
      </w:pPr>
      <w:r>
        <w:rPr>
          <w:rStyle w:val="Kommentarzeichen"/>
        </w:rPr>
        <w:annotationRef/>
      </w:r>
      <w:r>
        <w:t>Hier müssen wir uns zu einer neuen Figure abstimmen.</w:t>
      </w:r>
    </w:p>
  </w:comment>
  <w:comment w:id="1729" w:author="Bizan N. Balzer" w:date="2021-10-07T23:07:00Z" w:initials="BNB">
    <w:p w14:paraId="2047F54C" w14:textId="222A345B" w:rsidR="00622446" w:rsidRPr="000501AE" w:rsidRDefault="00622446">
      <w:pPr>
        <w:pStyle w:val="Kommentartext"/>
        <w:rPr>
          <w:lang w:val="en-US"/>
        </w:rPr>
      </w:pPr>
      <w:r>
        <w:rPr>
          <w:rStyle w:val="Kommentarzeichen"/>
        </w:rPr>
        <w:annotationRef/>
      </w:r>
      <w:r w:rsidRPr="000501AE">
        <w:rPr>
          <w:lang w:val="en-US"/>
        </w:rPr>
        <w:t>More Mat &amp; Meth than description of Figure.</w:t>
      </w:r>
    </w:p>
  </w:comment>
  <w:comment w:id="1747" w:author="Bizan N. Balzer" w:date="2021-10-05T00:50:00Z" w:initials="BNB">
    <w:p w14:paraId="67DAE848" w14:textId="5C4281DB" w:rsidR="00A6095E" w:rsidRPr="000D3DD2" w:rsidRDefault="00A6095E">
      <w:pPr>
        <w:pStyle w:val="Kommentartext"/>
      </w:pPr>
      <w:r>
        <w:rPr>
          <w:rStyle w:val="Kommentarzeichen"/>
        </w:rPr>
        <w:annotationRef/>
      </w:r>
      <w:r w:rsidR="007C095B" w:rsidRPr="000D3DD2">
        <w:t xml:space="preserve">Viel </w:t>
      </w:r>
      <w:r w:rsidR="007C095B" w:rsidRPr="000D3DD2">
        <w:t>Discussion bereits in Caption.</w:t>
      </w:r>
    </w:p>
  </w:comment>
  <w:comment w:id="1781" w:author="Bizan N. Balzer" w:date="2021-10-05T00:53:00Z" w:initials="BNB">
    <w:p w14:paraId="34950850" w14:textId="77777777" w:rsidR="007C095B" w:rsidRDefault="007C095B" w:rsidP="007C095B">
      <w:pPr>
        <w:pStyle w:val="Kommentartext"/>
      </w:pPr>
      <w:r>
        <w:rPr>
          <w:rStyle w:val="Kommentarzeichen"/>
        </w:rPr>
        <w:annotationRef/>
      </w:r>
      <w:r>
        <w:t>Das schwächt die Aussage.</w:t>
      </w:r>
    </w:p>
  </w:comment>
  <w:comment w:id="1787" w:author="Bizan N. Balzer" w:date="2021-10-05T00:53:00Z" w:initials="BNB">
    <w:p w14:paraId="562ECB37" w14:textId="2F8CD032" w:rsidR="007C095B" w:rsidRPr="00842046" w:rsidRDefault="007C095B">
      <w:pPr>
        <w:pStyle w:val="Kommentartext"/>
      </w:pPr>
      <w:r>
        <w:rPr>
          <w:rStyle w:val="Kommentarzeichen"/>
        </w:rPr>
        <w:annotationRef/>
      </w:r>
      <w:r w:rsidRPr="00842046">
        <w:t>Das schwächt die Aussage.</w:t>
      </w:r>
    </w:p>
  </w:comment>
  <w:comment w:id="1955" w:author="anna.resch88@gmail.com" w:date="2022-01-07T13:00:00Z" w:initials="a">
    <w:p w14:paraId="6328A739" w14:textId="0BCBC48E" w:rsidR="00FE0ED4" w:rsidRDefault="00FE0ED4">
      <w:pPr>
        <w:pStyle w:val="Kommentartext"/>
      </w:pPr>
      <w:r>
        <w:rPr>
          <w:rStyle w:val="Kommentarzeichen"/>
        </w:rPr>
        <w:annotationRef/>
      </w:r>
      <w:r>
        <w:t>Worauf stützt sich die Aussage? Entsprechende Experimente wurden nicht durchgeführt</w:t>
      </w:r>
      <w:r w:rsidR="007D626A">
        <w:t>, oder?</w:t>
      </w:r>
    </w:p>
  </w:comment>
  <w:comment w:id="1978" w:author="anna.resch88@gmail.com" w:date="2022-01-16T12:48:00Z" w:initials="a">
    <w:p w14:paraId="774CEF27" w14:textId="2452B9A3" w:rsidR="007148CB" w:rsidRDefault="007148CB">
      <w:pPr>
        <w:pStyle w:val="Kommentartext"/>
      </w:pPr>
      <w:r>
        <w:rPr>
          <w:rStyle w:val="Kommentarzeichen"/>
        </w:rPr>
        <w:annotationRef/>
      </w:r>
      <w:r>
        <w:t>Abkürzungen ausschreiben?</w:t>
      </w:r>
    </w:p>
  </w:comment>
  <w:comment w:id="2034" w:author="anna.resch88@gmail.com" w:date="2022-01-05T11:24:00Z" w:initials="a">
    <w:p w14:paraId="31960FD8" w14:textId="767C8350" w:rsidR="00C2561A" w:rsidRDefault="00C2561A">
      <w:pPr>
        <w:pStyle w:val="Kommentartext"/>
      </w:pPr>
      <w:r>
        <w:rPr>
          <w:rStyle w:val="Kommentarzeichen"/>
        </w:rPr>
        <w:annotationRef/>
      </w:r>
      <w:r>
        <w:t>Aktuell ist das korrekte Bild das obere, das ist aber verdreht und muss korrigiert werden</w:t>
      </w:r>
    </w:p>
  </w:comment>
  <w:comment w:id="2076" w:author="anna.resch88@gmail.com" w:date="2022-01-05T11:23:00Z" w:initials="a">
    <w:p w14:paraId="0B0ED251" w14:textId="77777777" w:rsidR="00DD2653" w:rsidRDefault="00C2561A">
      <w:pPr>
        <w:pStyle w:val="Kommentartext"/>
      </w:pPr>
      <w:r>
        <w:rPr>
          <w:rStyle w:val="Kommentarzeichen"/>
        </w:rPr>
        <w:annotationRef/>
      </w:r>
      <w:r>
        <w:t xml:space="preserve">@ Stefan: Bei der Überarbeitung hast du die Anordnung der Bilder in c und d wohl versehentlich vertauscht. Das müssen wir korrigieren. </w:t>
      </w:r>
      <w:r w:rsidR="00AF2431">
        <w:t xml:space="preserve">Die </w:t>
      </w:r>
      <w:r w:rsidR="0091370C">
        <w:t>Anordnung</w:t>
      </w:r>
      <w:r w:rsidR="00AF2431">
        <w:t xml:space="preserve"> ist insgesamt auch </w:t>
      </w:r>
      <w:r w:rsidR="0091370C">
        <w:t xml:space="preserve">etwas </w:t>
      </w:r>
      <w:r w:rsidR="00AF2431">
        <w:t>verwirrend. Ich würde vorschlagen, alle Oberflächendefekte und alle Schnitte in jeweils einer Reihe anzuordnen</w:t>
      </w:r>
      <w:r w:rsidR="00DD2653">
        <w:t>.</w:t>
      </w:r>
    </w:p>
    <w:p w14:paraId="12BC2A45" w14:textId="6194ED77" w:rsidR="0091370C" w:rsidRDefault="00DD2653">
      <w:pPr>
        <w:pStyle w:val="Kommentartext"/>
      </w:pPr>
      <w:r>
        <w:t>Das</w:t>
      </w:r>
      <w:r w:rsidR="0091370C">
        <w:t xml:space="preserve"> Bild in d unten </w:t>
      </w:r>
      <w:r>
        <w:t xml:space="preserve">muss aber </w:t>
      </w:r>
      <w:r w:rsidR="0091370C">
        <w:t>vor dem Bild in d oben kommen</w:t>
      </w:r>
      <w:r>
        <w:t xml:space="preserve"> (unten: Defekt direkt nach Versiegelung, oben: Versiegelung wird abgezogen)</w:t>
      </w:r>
      <w:r w:rsidR="0091370C">
        <w:t>, bei c ist es andersrum (</w:t>
      </w:r>
      <w:r>
        <w:t>oberes Bild ist chronologisch vor dem unteren</w:t>
      </w:r>
      <w:r w:rsidR="0091370C">
        <w:t>).</w:t>
      </w:r>
    </w:p>
  </w:comment>
  <w:comment w:id="2109" w:author="Bizan N. Balzer" w:date="2021-10-07T22:16:00Z" w:initials="BNB">
    <w:p w14:paraId="2E4FD5BF" w14:textId="6E62EBC3" w:rsidR="00266C7B" w:rsidRPr="00B8674C" w:rsidRDefault="00266C7B">
      <w:pPr>
        <w:pStyle w:val="Kommentartext"/>
        <w:rPr>
          <w:lang w:val="en-US"/>
        </w:rPr>
      </w:pPr>
      <w:r>
        <w:rPr>
          <w:rStyle w:val="Kommentarzeichen"/>
        </w:rPr>
        <w:annotationRef/>
      </w:r>
      <w:r w:rsidRPr="00B8674C">
        <w:rPr>
          <w:lang w:val="en-US"/>
        </w:rPr>
        <w:t>See reviewer reports.</w:t>
      </w:r>
    </w:p>
  </w:comment>
  <w:comment w:id="2130" w:author="Bizan N. Balzer" w:date="2021-10-05T00:56:00Z" w:initials="BNB">
    <w:p w14:paraId="4F76ADAA" w14:textId="0DC924D2" w:rsidR="007C095B" w:rsidRPr="00E66F1E" w:rsidRDefault="007C095B">
      <w:pPr>
        <w:pStyle w:val="Kommentartext"/>
        <w:rPr>
          <w:lang w:val="en-US"/>
        </w:rPr>
      </w:pPr>
      <w:r>
        <w:rPr>
          <w:rStyle w:val="Kommentarzeichen"/>
        </w:rPr>
        <w:annotationRef/>
      </w:r>
      <w:r w:rsidRPr="00E66F1E">
        <w:rPr>
          <w:lang w:val="en-US"/>
        </w:rPr>
        <w:t xml:space="preserve">f) </w:t>
      </w:r>
      <w:r w:rsidRPr="00E66F1E">
        <w:rPr>
          <w:lang w:val="en-US"/>
        </w:rPr>
        <w:t>besser nach b)</w:t>
      </w:r>
    </w:p>
  </w:comment>
  <w:comment w:id="2148" w:author="Bizan N. Balzer" w:date="2021-10-05T00:57:00Z" w:initials="BNB">
    <w:p w14:paraId="6CA5D9FD" w14:textId="77777777" w:rsidR="007249E8" w:rsidRPr="00E66F1E" w:rsidRDefault="007249E8" w:rsidP="007249E8">
      <w:pPr>
        <w:pStyle w:val="Kommentartext"/>
        <w:rPr>
          <w:lang w:val="en-US"/>
        </w:rPr>
      </w:pPr>
      <w:r>
        <w:rPr>
          <w:rStyle w:val="Kommentarzeichen"/>
        </w:rPr>
        <w:annotationRef/>
      </w:r>
      <w:r w:rsidRPr="00E66F1E">
        <w:rPr>
          <w:lang w:val="en-US"/>
        </w:rPr>
        <w:t>Rather results than Caption</w:t>
      </w:r>
    </w:p>
  </w:comment>
  <w:comment w:id="2149" w:author="anna.resch88@gmail.com" w:date="2022-01-05T13:40:00Z" w:initials="a">
    <w:p w14:paraId="23D8A3A4" w14:textId="1ED7E4E2" w:rsidR="00E81E0A" w:rsidRPr="00E81E0A" w:rsidRDefault="00E81E0A">
      <w:pPr>
        <w:pStyle w:val="Kommentartext"/>
        <w:rPr>
          <w:lang w:val="en-US"/>
        </w:rPr>
      </w:pPr>
      <w:r>
        <w:rPr>
          <w:rStyle w:val="Kommentarzeichen"/>
        </w:rPr>
        <w:annotationRef/>
      </w:r>
      <w:r w:rsidRPr="00A90536">
        <w:rPr>
          <w:highlight w:val="green"/>
          <w:lang w:val="en-US"/>
        </w:rPr>
        <w:t>Moved to results</w:t>
      </w:r>
    </w:p>
  </w:comment>
  <w:comment w:id="2163" w:author="anna.resch88@gmail.com" w:date="2022-01-05T13:42:00Z" w:initials="a">
    <w:p w14:paraId="3E6037B0" w14:textId="792BC4A1" w:rsidR="00F025D2" w:rsidRPr="00A90536" w:rsidRDefault="00F025D2">
      <w:pPr>
        <w:pStyle w:val="Kommentartext"/>
      </w:pPr>
      <w:r>
        <w:rPr>
          <w:rStyle w:val="Kommentarzeichen"/>
        </w:rPr>
        <w:annotationRef/>
      </w:r>
      <w:r w:rsidR="00A90536" w:rsidRPr="00A90536">
        <w:t xml:space="preserve">Vielleicht wäre es für das Verständnis hilfreich, die einzelnen Bilder nach ihrer Defektart vertikal oder horizontal anzuordnen  </w:t>
      </w:r>
    </w:p>
  </w:comment>
  <w:comment w:id="2168" w:author="anna.resch88@gmail.com" w:date="2022-01-05T13:42:00Z" w:initials="a">
    <w:p w14:paraId="1BDCE2C2" w14:textId="50DF17AB" w:rsidR="00F025D2" w:rsidRPr="00CD1FDE" w:rsidRDefault="00F025D2">
      <w:pPr>
        <w:pStyle w:val="Kommentartext"/>
      </w:pPr>
      <w:r>
        <w:rPr>
          <w:rStyle w:val="Kommentarzeichen"/>
        </w:rPr>
        <w:annotationRef/>
      </w:r>
      <w:r w:rsidR="00A90536" w:rsidRPr="00CD1FDE">
        <w:t>Schwer verständlich</w:t>
      </w:r>
    </w:p>
  </w:comment>
  <w:comment w:id="2174" w:author="anna.resch88@gmail.com" w:date="2022-01-05T13:45:00Z" w:initials="a">
    <w:p w14:paraId="76636673" w14:textId="60C8075D" w:rsidR="00F025D2" w:rsidRPr="00CD1FDE" w:rsidRDefault="00F025D2">
      <w:pPr>
        <w:pStyle w:val="Kommentartext"/>
      </w:pPr>
      <w:r>
        <w:rPr>
          <w:rStyle w:val="Kommentarzeichen"/>
        </w:rPr>
        <w:annotationRef/>
      </w:r>
      <w:r w:rsidR="00CD1FDE">
        <w:t>Im Ergebnisteil</w:t>
      </w:r>
      <w:r w:rsidR="00CD1FDE" w:rsidRPr="00CD1FDE">
        <w:t xml:space="preserve"> bereits </w:t>
      </w:r>
      <w:r w:rsidR="00CD1FDE">
        <w:t>erwähnt</w:t>
      </w:r>
      <w:r w:rsidRPr="00CD1FDE">
        <w:t xml:space="preserve"> </w:t>
      </w:r>
    </w:p>
  </w:comment>
  <w:comment w:id="2178" w:author="Bizan N. Balzer" w:date="2021-10-05T00:57:00Z" w:initials="BNB">
    <w:p w14:paraId="78963905" w14:textId="46FEC1A5" w:rsidR="007C095B" w:rsidRPr="00F025D2" w:rsidRDefault="007C095B">
      <w:pPr>
        <w:pStyle w:val="Kommentartext"/>
      </w:pPr>
      <w:r>
        <w:rPr>
          <w:rStyle w:val="Kommentarzeichen"/>
        </w:rPr>
        <w:annotationRef/>
      </w:r>
      <w:r w:rsidRPr="00F025D2">
        <w:t xml:space="preserve">Rather </w:t>
      </w:r>
      <w:r w:rsidRPr="00F025D2">
        <w:t>results than Caption</w:t>
      </w:r>
    </w:p>
  </w:comment>
  <w:comment w:id="2179" w:author="anna.resch88@gmail.com" w:date="2022-01-16T17:21:00Z" w:initials="a">
    <w:p w14:paraId="57C5F6CF" w14:textId="3908C779" w:rsidR="00CD1FDE" w:rsidRDefault="00CD1FDE">
      <w:pPr>
        <w:pStyle w:val="Kommentartext"/>
      </w:pPr>
      <w:r>
        <w:rPr>
          <w:rStyle w:val="Kommentarzeichen"/>
        </w:rPr>
        <w:annotationRef/>
      </w:r>
      <w:r w:rsidRPr="00CD1FDE">
        <w:rPr>
          <w:highlight w:val="green"/>
        </w:rPr>
        <w:t>moved</w:t>
      </w:r>
    </w:p>
  </w:comment>
  <w:comment w:id="2234" w:author="anna.resch88@gmail.com" w:date="2022-01-16T17:25:00Z" w:initials="a">
    <w:p w14:paraId="19526161" w14:textId="56C81FE0" w:rsidR="00CD1FDE" w:rsidRDefault="00CD1FDE">
      <w:pPr>
        <w:pStyle w:val="Kommentartext"/>
      </w:pPr>
      <w:r>
        <w:rPr>
          <w:rStyle w:val="Kommentarzeichen"/>
        </w:rPr>
        <w:annotationRef/>
      </w:r>
      <w:r>
        <w:t xml:space="preserve">Im Prinzip schon durch „dissipative </w:t>
      </w:r>
      <w:r>
        <w:t>matrix“ angesprochen, oder?</w:t>
      </w:r>
    </w:p>
  </w:comment>
  <w:comment w:id="2262" w:author="anna.resch88@gmail.com" w:date="2022-01-16T17:27:00Z" w:initials="a">
    <w:p w14:paraId="1339DF19" w14:textId="5B50C3B7" w:rsidR="00181D7B" w:rsidRDefault="00181D7B">
      <w:pPr>
        <w:pStyle w:val="Kommentartext"/>
      </w:pPr>
      <w:r>
        <w:rPr>
          <w:rStyle w:val="Kommentarzeichen"/>
        </w:rPr>
        <w:annotationRef/>
      </w:r>
      <w:r>
        <w:t>Weshalb wurde gerade diese Zahl genannt?</w:t>
      </w:r>
    </w:p>
  </w:comment>
  <w:comment w:id="2230" w:author="Bizan N. Balzer" w:date="2021-10-07T22:48:00Z" w:initials="BNB">
    <w:p w14:paraId="3975E6F9" w14:textId="77777777" w:rsidR="00CD1FDE" w:rsidRDefault="00CD1FDE" w:rsidP="00CD1FDE">
      <w:pPr>
        <w:pStyle w:val="Kommentartext"/>
      </w:pPr>
      <w:r>
        <w:rPr>
          <w:rStyle w:val="Kommentarzeichen"/>
        </w:rPr>
        <w:annotationRef/>
      </w:r>
      <w:r>
        <w:rPr>
          <w:rStyle w:val="Kommentarzeichen"/>
        </w:rPr>
        <w:annotationRef/>
      </w:r>
      <w:r>
        <w:t xml:space="preserve">Das ist eher </w:t>
      </w:r>
      <w:r>
        <w:t>discussion.</w:t>
      </w:r>
    </w:p>
  </w:comment>
  <w:comment w:id="2231" w:author="anna.resch88@gmail.com" w:date="2022-01-16T17:24:00Z" w:initials="a">
    <w:p w14:paraId="55231680" w14:textId="2E003F8C" w:rsidR="00CD1FDE" w:rsidRDefault="00CD1FDE">
      <w:pPr>
        <w:pStyle w:val="Kommentartext"/>
      </w:pPr>
      <w:r>
        <w:rPr>
          <w:rStyle w:val="Kommentarzeichen"/>
        </w:rPr>
        <w:annotationRef/>
      </w:r>
      <w:r w:rsidRPr="00CD1FDE">
        <w:rPr>
          <w:highlight w:val="green"/>
        </w:rPr>
        <w:t>Nach vorne gezogen</w:t>
      </w:r>
    </w:p>
  </w:comment>
  <w:comment w:id="2291" w:author="anna.resch88@gmail.com" w:date="2022-01-16T17:25:00Z" w:initials="a">
    <w:p w14:paraId="5D56A19D" w14:textId="77777777" w:rsidR="00694DC3" w:rsidRDefault="00694DC3" w:rsidP="00694DC3">
      <w:pPr>
        <w:pStyle w:val="Kommentartext"/>
      </w:pPr>
      <w:r>
        <w:rPr>
          <w:rStyle w:val="Kommentarzeichen"/>
        </w:rPr>
        <w:annotationRef/>
      </w:r>
      <w:r>
        <w:t xml:space="preserve">Im Prinzip schon durch „dissipative </w:t>
      </w:r>
      <w:r>
        <w:t>matrix“ angesprochen, oder?</w:t>
      </w:r>
    </w:p>
  </w:comment>
  <w:comment w:id="2309" w:author="anna.resch88@gmail.com" w:date="2022-01-16T17:27:00Z" w:initials="a">
    <w:p w14:paraId="5F82EEA8" w14:textId="77777777" w:rsidR="00694DC3" w:rsidRDefault="00694DC3" w:rsidP="00694DC3">
      <w:pPr>
        <w:pStyle w:val="Kommentartext"/>
      </w:pPr>
      <w:r>
        <w:rPr>
          <w:rStyle w:val="Kommentarzeichen"/>
        </w:rPr>
        <w:annotationRef/>
      </w:r>
      <w:r>
        <w:t>Weshalb wurde gerade diese Zahl genannt?</w:t>
      </w:r>
    </w:p>
  </w:comment>
  <w:comment w:id="2288" w:author="Bizan N. Balzer" w:date="2021-10-07T22:48:00Z" w:initials="BNB">
    <w:p w14:paraId="3D0A8F14" w14:textId="77777777" w:rsidR="00694DC3" w:rsidRDefault="00694DC3" w:rsidP="00694DC3">
      <w:pPr>
        <w:pStyle w:val="Kommentartext"/>
      </w:pPr>
      <w:r>
        <w:rPr>
          <w:rStyle w:val="Kommentarzeichen"/>
        </w:rPr>
        <w:annotationRef/>
      </w:r>
      <w:r>
        <w:rPr>
          <w:rStyle w:val="Kommentarzeichen"/>
        </w:rPr>
        <w:annotationRef/>
      </w:r>
      <w:r>
        <w:t xml:space="preserve">Das ist eher </w:t>
      </w:r>
      <w:r>
        <w:t>discussion.</w:t>
      </w:r>
    </w:p>
  </w:comment>
  <w:comment w:id="2289" w:author="anna.resch88@gmail.com" w:date="2022-01-16T17:24:00Z" w:initials="a">
    <w:p w14:paraId="591FC942" w14:textId="77777777" w:rsidR="00694DC3" w:rsidRDefault="00694DC3" w:rsidP="00694DC3">
      <w:pPr>
        <w:pStyle w:val="Kommentartext"/>
      </w:pPr>
      <w:r>
        <w:rPr>
          <w:rStyle w:val="Kommentarzeichen"/>
        </w:rPr>
        <w:annotationRef/>
      </w:r>
      <w:r w:rsidRPr="00CD1FDE">
        <w:rPr>
          <w:highlight w:val="green"/>
        </w:rPr>
        <w:t>Nach vorne gezogen</w:t>
      </w:r>
    </w:p>
  </w:comment>
  <w:comment w:id="2325" w:author="Bizan N. Balzer" w:date="2021-10-07T22:48:00Z" w:initials="BNB">
    <w:p w14:paraId="613776FE" w14:textId="54E6C9D3" w:rsidR="00D60A6A" w:rsidRDefault="00D60A6A">
      <w:pPr>
        <w:pStyle w:val="Kommentartext"/>
      </w:pPr>
      <w:r>
        <w:rPr>
          <w:rStyle w:val="Kommentarzeichen"/>
        </w:rPr>
        <w:annotationRef/>
      </w:r>
      <w:r>
        <w:rPr>
          <w:rStyle w:val="Kommentarzeichen"/>
        </w:rPr>
        <w:annotationRef/>
      </w:r>
      <w:r>
        <w:t xml:space="preserve">Das ist eher </w:t>
      </w:r>
      <w:r>
        <w:t>discussion.</w:t>
      </w:r>
    </w:p>
  </w:comment>
  <w:comment w:id="2344" w:author="anna.resch88@gmail.com" w:date="2022-01-16T17:54:00Z" w:initials="a">
    <w:p w14:paraId="257C9336" w14:textId="1719BDA0" w:rsidR="00694DC3" w:rsidRDefault="00694DC3">
      <w:pPr>
        <w:pStyle w:val="Kommentartext"/>
      </w:pPr>
      <w:r>
        <w:rPr>
          <w:rStyle w:val="Kommentarzeichen"/>
        </w:rPr>
        <w:annotationRef/>
      </w:r>
      <w:r w:rsidRPr="00694DC3">
        <w:rPr>
          <w:highlight w:val="magenta"/>
        </w:rPr>
        <w:t>Hier ein zusammenfassender Satz zu den Eigenschaften?</w:t>
      </w:r>
    </w:p>
  </w:comment>
  <w:comment w:id="2353" w:author="anna.resch88@gmail.com" w:date="2022-01-16T17:39:00Z" w:initials="a">
    <w:p w14:paraId="5E97ED22" w14:textId="59411EC8" w:rsidR="00F80BFF" w:rsidRDefault="00F80BFF">
      <w:pPr>
        <w:pStyle w:val="Kommentartext"/>
      </w:pPr>
      <w:r>
        <w:rPr>
          <w:rStyle w:val="Kommentarzeichen"/>
        </w:rPr>
        <w:annotationRef/>
      </w:r>
      <w:r>
        <w:t>Quellen ergänzen (s. oben)</w:t>
      </w:r>
    </w:p>
  </w:comment>
  <w:comment w:id="2348" w:author="Bizan N. Balzer" w:date="2021-10-07T22:49:00Z" w:initials="BNB">
    <w:p w14:paraId="576EBA99" w14:textId="555FCA7A" w:rsidR="00D60A6A" w:rsidRDefault="00D60A6A">
      <w:pPr>
        <w:pStyle w:val="Kommentartext"/>
      </w:pPr>
      <w:r>
        <w:rPr>
          <w:rStyle w:val="Kommentarzeichen"/>
        </w:rPr>
        <w:annotationRef/>
      </w:r>
      <w:r>
        <w:t xml:space="preserve">Mehr </w:t>
      </w:r>
      <w:r>
        <w:t>results und SI ab S.39.</w:t>
      </w:r>
    </w:p>
  </w:comment>
  <w:comment w:id="2362" w:author="Bizan N. Balzer" w:date="2021-10-02T11:51:00Z" w:initials="BNB">
    <w:p w14:paraId="0D4CF8D5" w14:textId="77777777" w:rsidR="003257AF" w:rsidRDefault="003257AF" w:rsidP="003257AF">
      <w:pPr>
        <w:pStyle w:val="Kommentartext"/>
      </w:pPr>
      <w:r>
        <w:rPr>
          <w:rStyle w:val="Kommentarzeichen"/>
        </w:rPr>
        <w:annotationRef/>
      </w:r>
      <w:r>
        <w:t>Muss eher ans Ende.</w:t>
      </w:r>
    </w:p>
  </w:comment>
  <w:comment w:id="2384" w:author="Bizan N. Balzer" w:date="2021-10-07T23:01:00Z" w:initials="BNB">
    <w:p w14:paraId="7FE2E978" w14:textId="7B4D7EC2" w:rsidR="008F1024" w:rsidRDefault="008F1024">
      <w:pPr>
        <w:pStyle w:val="Kommentartext"/>
      </w:pPr>
      <w:r>
        <w:rPr>
          <w:rStyle w:val="Kommentarzeichen"/>
        </w:rPr>
        <w:annotationRef/>
      </w:r>
      <w:r>
        <w:t xml:space="preserve">Ich würde das </w:t>
      </w:r>
      <w:r>
        <w:t xml:space="preserve">heir wesentlich kürzer halten und ganz systematisch auf die SI verweisen, da es dort wirklich sehr </w:t>
      </w:r>
      <w:r>
        <w:t xml:space="preserve">gut geschrieben ist.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48F8AD" w15:done="0"/>
  <w15:commentEx w15:paraId="66DEE17B" w15:paraIdParent="1848F8AD" w15:done="0"/>
  <w15:commentEx w15:paraId="131A0A90" w15:done="0"/>
  <w15:commentEx w15:paraId="79688967" w15:done="0"/>
  <w15:commentEx w15:paraId="7ACEAE09" w15:done="0"/>
  <w15:commentEx w15:paraId="566F7B76" w15:done="0"/>
  <w15:commentEx w15:paraId="5D0C0053" w15:done="0"/>
  <w15:commentEx w15:paraId="59097003" w15:done="0"/>
  <w15:commentEx w15:paraId="5B82C554" w15:done="0"/>
  <w15:commentEx w15:paraId="680A0F1E" w15:done="0"/>
  <w15:commentEx w15:paraId="630668B9" w15:done="0"/>
  <w15:commentEx w15:paraId="35F88E04" w15:paraIdParent="630668B9" w15:done="0"/>
  <w15:commentEx w15:paraId="720F53EB" w15:done="0"/>
  <w15:commentEx w15:paraId="3125CDF2" w15:done="0"/>
  <w15:commentEx w15:paraId="3C3E8921" w15:done="0"/>
  <w15:commentEx w15:paraId="7EE16013" w15:done="0"/>
  <w15:commentEx w15:paraId="272FC432" w15:paraIdParent="7EE16013" w15:done="0"/>
  <w15:commentEx w15:paraId="623179F6" w15:done="0"/>
  <w15:commentEx w15:paraId="45FB1C3D" w15:done="0"/>
  <w15:commentEx w15:paraId="1BBA07BF" w15:done="0"/>
  <w15:commentEx w15:paraId="506A383F" w15:done="0"/>
  <w15:commentEx w15:paraId="208BC7CB" w15:done="0"/>
  <w15:commentEx w15:paraId="4BAD868E" w15:done="0"/>
  <w15:commentEx w15:paraId="69B338DE" w15:done="0"/>
  <w15:commentEx w15:paraId="2000A84E" w15:done="0"/>
  <w15:commentEx w15:paraId="0AA8F8E7" w15:done="0"/>
  <w15:commentEx w15:paraId="3739C8EE" w15:done="0"/>
  <w15:commentEx w15:paraId="4A298051" w15:done="0"/>
  <w15:commentEx w15:paraId="29C26F9F" w15:done="0"/>
  <w15:commentEx w15:paraId="2340F404" w15:paraIdParent="29C26F9F" w15:done="0"/>
  <w15:commentEx w15:paraId="2A751DBB" w15:done="0"/>
  <w15:commentEx w15:paraId="6A024CD2" w15:paraIdParent="2A751DBB" w15:done="0"/>
  <w15:commentEx w15:paraId="6F3A046F" w15:done="0"/>
  <w15:commentEx w15:paraId="23C7BB3D" w15:paraIdParent="6F3A046F" w15:done="0"/>
  <w15:commentEx w15:paraId="1FC91392" w15:done="0"/>
  <w15:commentEx w15:paraId="6AB88913" w15:paraIdParent="1FC91392" w15:done="0"/>
  <w15:commentEx w15:paraId="01823470" w15:done="0"/>
  <w15:commentEx w15:paraId="6269AF34" w15:done="0"/>
  <w15:commentEx w15:paraId="7005A58A" w15:paraIdParent="6269AF34" w15:done="0"/>
  <w15:commentEx w15:paraId="5DE0EABC" w15:done="0"/>
  <w15:commentEx w15:paraId="19D9BEB8" w15:done="0"/>
  <w15:commentEx w15:paraId="34C43EA4" w15:done="0"/>
  <w15:commentEx w15:paraId="370B0151" w15:done="0"/>
  <w15:commentEx w15:paraId="12458915" w15:paraIdParent="370B0151" w15:done="0"/>
  <w15:commentEx w15:paraId="6246840C" w15:done="0"/>
  <w15:commentEx w15:paraId="7D566F11" w15:done="0"/>
  <w15:commentEx w15:paraId="089734FA" w15:done="0"/>
  <w15:commentEx w15:paraId="16877CC3" w15:done="0"/>
  <w15:commentEx w15:paraId="09282947" w15:done="0"/>
  <w15:commentEx w15:paraId="2B8E1F0B" w15:done="0"/>
  <w15:commentEx w15:paraId="2307EFE8" w15:done="0"/>
  <w15:commentEx w15:paraId="06510C07" w15:done="0"/>
  <w15:commentEx w15:paraId="43DD79EC" w15:done="0"/>
  <w15:commentEx w15:paraId="5375F347" w15:done="0"/>
  <w15:commentEx w15:paraId="2914E79F" w15:done="0"/>
  <w15:commentEx w15:paraId="4B2BE423" w15:done="0"/>
  <w15:commentEx w15:paraId="18545A68" w15:done="0"/>
  <w15:commentEx w15:paraId="62B2A8E8" w15:done="0"/>
  <w15:commentEx w15:paraId="17079387" w15:done="0"/>
  <w15:commentEx w15:paraId="578A1209" w15:done="0"/>
  <w15:commentEx w15:paraId="52C0E07F" w15:done="0"/>
  <w15:commentEx w15:paraId="58E7BA3B" w15:done="0"/>
  <w15:commentEx w15:paraId="5A30EE13" w15:done="0"/>
  <w15:commentEx w15:paraId="2047F54C" w15:done="0"/>
  <w15:commentEx w15:paraId="67DAE848" w15:done="0"/>
  <w15:commentEx w15:paraId="34950850" w15:done="0"/>
  <w15:commentEx w15:paraId="562ECB37" w15:done="0"/>
  <w15:commentEx w15:paraId="6328A739" w15:done="0"/>
  <w15:commentEx w15:paraId="774CEF27" w15:done="0"/>
  <w15:commentEx w15:paraId="31960FD8" w15:done="0"/>
  <w15:commentEx w15:paraId="12BC2A45" w15:done="0"/>
  <w15:commentEx w15:paraId="2E4FD5BF" w15:done="0"/>
  <w15:commentEx w15:paraId="4F76ADAA" w15:done="0"/>
  <w15:commentEx w15:paraId="6CA5D9FD" w15:done="0"/>
  <w15:commentEx w15:paraId="23D8A3A4" w15:paraIdParent="6CA5D9FD" w15:done="0"/>
  <w15:commentEx w15:paraId="3E6037B0" w15:done="0"/>
  <w15:commentEx w15:paraId="1BDCE2C2" w15:done="0"/>
  <w15:commentEx w15:paraId="76636673" w15:done="0"/>
  <w15:commentEx w15:paraId="78963905" w15:done="0"/>
  <w15:commentEx w15:paraId="57C5F6CF" w15:paraIdParent="78963905" w15:done="0"/>
  <w15:commentEx w15:paraId="19526161" w15:done="0"/>
  <w15:commentEx w15:paraId="1339DF19" w15:done="0"/>
  <w15:commentEx w15:paraId="3975E6F9" w15:done="0"/>
  <w15:commentEx w15:paraId="55231680" w15:paraIdParent="3975E6F9" w15:done="0"/>
  <w15:commentEx w15:paraId="5D56A19D" w15:done="0"/>
  <w15:commentEx w15:paraId="5F82EEA8" w15:done="0"/>
  <w15:commentEx w15:paraId="3D0A8F14" w15:done="0"/>
  <w15:commentEx w15:paraId="591FC942" w15:paraIdParent="3D0A8F14" w15:done="0"/>
  <w15:commentEx w15:paraId="613776FE" w15:done="0"/>
  <w15:commentEx w15:paraId="257C9336" w15:done="0"/>
  <w15:commentEx w15:paraId="5E97ED22" w15:done="0"/>
  <w15:commentEx w15:paraId="576EBA99" w15:done="0"/>
  <w15:commentEx w15:paraId="0D4CF8D5" w15:done="0"/>
  <w15:commentEx w15:paraId="7FE2E9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D3ED9" w16cex:dateUtc="2022-01-03T08:22:00Z"/>
  <w16cex:commentExtensible w16cex:durableId="257D3EFF" w16cex:dateUtc="2022-01-03T08:23:00Z"/>
  <w16cex:commentExtensible w16cex:durableId="2509B5A1" w16cex:dateUtc="2021-10-07T16:06:00Z"/>
  <w16cex:commentExtensible w16cex:durableId="257EF734" w16cex:dateUtc="2022-01-04T15:41:00Z"/>
  <w16cex:commentExtensible w16cex:durableId="258E82EF" w16cex:dateUtc="2022-01-16T10:41:00Z"/>
  <w16cex:commentExtensible w16cex:durableId="25903F08" w16cex:dateUtc="2022-01-17T18:16:00Z"/>
  <w16cex:commentExtensible w16cex:durableId="2582DB9B" w16cex:dateUtc="2022-01-07T14:32:00Z"/>
  <w16cex:commentExtensible w16cex:durableId="258E8DB0" w16cex:dateUtc="2022-01-07T14:30:00Z"/>
  <w16cex:commentExtensible w16cex:durableId="258E8F6F" w16cex:dateUtc="2022-01-04T10:38:00Z"/>
  <w16cex:commentExtensible w16cex:durableId="258E8F6E" w16cex:dateUtc="2022-01-04T10:39:00Z"/>
  <w16cex:commentExtensible w16cex:durableId="24F8C357" w16cex:dateUtc="2021-09-24T19:36:00Z"/>
  <w16cex:commentExtensible w16cex:durableId="257EF83B" w16cex:dateUtc="2022-01-04T15:45:00Z"/>
  <w16cex:commentExtensible w16cex:durableId="258E8477" w16cex:dateUtc="2022-01-16T10:48:00Z"/>
  <w16cex:commentExtensible w16cex:durableId="2509B61F" w16cex:dateUtc="2021-10-07T16:08:00Z"/>
  <w16cex:commentExtensible w16cex:durableId="258E8648" w16cex:dateUtc="2022-01-16T10:55:00Z"/>
  <w16cex:commentExtensible w16cex:durableId="257F00F8" w16cex:dateUtc="2021-10-02T09:57:00Z"/>
  <w16cex:commentExtensible w16cex:durableId="257F00F7" w16cex:dateUtc="2022-01-04T10:48:00Z"/>
  <w16cex:commentExtensible w16cex:durableId="257F0299" w16cex:dateUtc="2022-01-04T16:30:00Z"/>
  <w16cex:commentExtensible w16cex:durableId="258E84FC" w16cex:dateUtc="2022-01-16T10:50:00Z"/>
  <w16cex:commentExtensible w16cex:durableId="258E855C" w16cex:dateUtc="2022-01-16T10:51:00Z"/>
  <w16cex:commentExtensible w16cex:durableId="2509B2C2" w16cex:dateUtc="2021-10-07T15:54:00Z"/>
  <w16cex:commentExtensible w16cex:durableId="258E8DDB" w16cex:dateUtc="2021-10-07T15:54:00Z"/>
  <w16cex:commentExtensible w16cex:durableId="257F070B" w16cex:dateUtc="2022-01-04T16:45:00Z"/>
  <w16cex:commentExtensible w16cex:durableId="258ED983" w16cex:dateUtc="2022-01-16T16:50:00Z"/>
  <w16cex:commentExtensible w16cex:durableId="2582DB25" w16cex:dateUtc="2022-01-07T14:30:00Z"/>
  <w16cex:commentExtensible w16cex:durableId="257EB048" w16cex:dateUtc="2022-01-04T10:38:00Z"/>
  <w16cex:commentExtensible w16cex:durableId="257EB05A" w16cex:dateUtc="2022-01-04T10:39:00Z"/>
  <w16cex:commentExtensible w16cex:durableId="2509B2EA" w16cex:dateUtc="2021-10-07T15:54:00Z"/>
  <w16cex:commentExtensible w16cex:durableId="257D4921" w16cex:dateUtc="2022-01-03T09:06:00Z"/>
  <w16cex:commentExtensible w16cex:durableId="257EEEF2" w16cex:dateUtc="2022-01-04T15:06:00Z"/>
  <w16cex:commentExtensible w16cex:durableId="25904425" w16cex:dateUtc="2022-01-03T09:06:00Z"/>
  <w16cex:commentExtensible w16cex:durableId="25904424" w16cex:dateUtc="2022-01-04T15:06:00Z"/>
  <w16cex:commentExtensible w16cex:durableId="257FF6A8" w16cex:dateUtc="2021-10-07T19:41:00Z"/>
  <w16cex:commentExtensible w16cex:durableId="258E8914" w16cex:dateUtc="2022-01-16T11:07:00Z"/>
  <w16cex:commentExtensible w16cex:durableId="257FF6A7" w16cex:dateUtc="2021-10-02T09:51:00Z"/>
  <w16cex:commentExtensible w16cex:durableId="258E89AB" w16cex:dateUtc="2022-01-16T11:10:00Z"/>
  <w16cex:commentExtensible w16cex:durableId="257EF1CE" w16cex:dateUtc="2022-01-04T15:18:00Z"/>
  <w16cex:commentExtensible w16cex:durableId="2502C7C0" w16cex:dateUtc="2021-10-02T09:57:00Z"/>
  <w16cex:commentExtensible w16cex:durableId="257EB281" w16cex:dateUtc="2022-01-04T10:48:00Z"/>
  <w16cex:commentExtensible w16cex:durableId="2502C11E" w16cex:dateUtc="2021-10-02T09:29:00Z"/>
  <w16cex:commentExtensible w16cex:durableId="257F0635" w16cex:dateUtc="2022-01-04T16:45:00Z"/>
  <w16cex:commentExtensible w16cex:durableId="257F068D" w16cex:dateUtc="2022-01-04T16:46:00Z"/>
  <w16cex:commentExtensible w16cex:durableId="2502C64E" w16cex:dateUtc="2021-10-02T09:51:00Z"/>
  <w16cex:commentExtensible w16cex:durableId="257EF217" w16cex:dateUtc="2022-01-04T15:19:00Z"/>
  <w16cex:commentExtensible w16cex:durableId="2509E7F7" w16cex:dateUtc="2021-10-07T19:41:00Z"/>
  <w16cex:commentExtensible w16cex:durableId="2502C635" w16cex:dateUtc="2021-10-02T09:51:00Z"/>
  <w16cex:commentExtensible w16cex:durableId="257D4BEC" w16cex:dateUtc="2021-10-02T09:53:00Z"/>
  <w16cex:commentExtensible w16cex:durableId="257D4BAC" w16cex:dateUtc="2022-01-03T09:17:00Z"/>
  <w16cex:commentExtensible w16cex:durableId="257D9D3B" w16cex:dateUtc="2022-01-03T15:05:00Z"/>
  <w16cex:commentExtensible w16cex:durableId="257DC5B3" w16cex:dateUtc="2022-01-03T17:57:00Z"/>
  <w16cex:commentExtensible w16cex:durableId="2509B341" w16cex:dateUtc="2021-10-07T15:56:00Z"/>
  <w16cex:commentExtensible w16cex:durableId="2502C6A2" w16cex:dateUtc="2021-10-02T09:53:00Z"/>
  <w16cex:commentExtensible w16cex:durableId="257F0AC4" w16cex:dateUtc="2022-01-04T17:04:00Z"/>
  <w16cex:commentExtensible w16cex:durableId="257D4DE8" w16cex:dateUtc="2022-01-03T09:26:00Z"/>
  <w16cex:commentExtensible w16cex:durableId="25904944" w16cex:dateUtc="2022-01-17T19:00:00Z"/>
  <w16cex:commentExtensible w16cex:durableId="257D4F1F" w16cex:dateUtc="2022-01-03T09:31:00Z"/>
  <w16cex:commentExtensible w16cex:durableId="257D90C1" w16cex:dateUtc="2022-01-03T14:12:00Z"/>
  <w16cex:commentExtensible w16cex:durableId="2582B64D" w16cex:dateUtc="2021-10-04T22:53:00Z"/>
  <w16cex:commentExtensible w16cex:durableId="2582B697" w16cex:dateUtc="2022-01-07T11:54:00Z"/>
  <w16cex:commentExtensible w16cex:durableId="25905879" w16cex:dateUtc="2022-01-17T20:04:00Z"/>
  <w16cex:commentExtensible w16cex:durableId="259058F5" w16cex:dateUtc="2022-01-17T20:07:00Z"/>
  <w16cex:commentExtensible w16cex:durableId="25905909" w16cex:dateUtc="2022-01-17T20:07:00Z"/>
  <w16cex:commentExtensible w16cex:durableId="25905D0B" w16cex:dateUtc="2022-01-17T20:24:00Z"/>
  <w16cex:commentExtensible w16cex:durableId="2509FC2C" w16cex:dateUtc="2021-10-07T21:07:00Z"/>
  <w16cex:commentExtensible w16cex:durableId="25061FC0" w16cex:dateUtc="2021-10-04T22:50:00Z"/>
  <w16cex:commentExtensible w16cex:durableId="250620B4" w16cex:dateUtc="2021-10-04T22:53:00Z"/>
  <w16cex:commentExtensible w16cex:durableId="25062078" w16cex:dateUtc="2021-10-04T22:53:00Z"/>
  <w16cex:commentExtensible w16cex:durableId="2582B7E0" w16cex:dateUtc="2022-01-07T12:00:00Z"/>
  <w16cex:commentExtensible w16cex:durableId="258E92AD" w16cex:dateUtc="2022-01-16T11:48:00Z"/>
  <w16cex:commentExtensible w16cex:durableId="257FFE87" w16cex:dateUtc="2022-01-05T10:24:00Z"/>
  <w16cex:commentExtensible w16cex:durableId="257FFE40" w16cex:dateUtc="2022-01-05T10:23:00Z"/>
  <w16cex:commentExtensible w16cex:durableId="2509F03F" w16cex:dateUtc="2021-10-07T20:16:00Z"/>
  <w16cex:commentExtensible w16cex:durableId="25062149" w16cex:dateUtc="2021-10-04T22:56:00Z"/>
  <w16cex:commentExtensible w16cex:durableId="257F0E74" w16cex:dateUtc="2021-10-04T22:57:00Z"/>
  <w16cex:commentExtensible w16cex:durableId="25801E35" w16cex:dateUtc="2022-01-05T12:40:00Z"/>
  <w16cex:commentExtensible w16cex:durableId="25801EDF" w16cex:dateUtc="2022-01-05T12:42:00Z"/>
  <w16cex:commentExtensible w16cex:durableId="25801ECD" w16cex:dateUtc="2022-01-05T12:42:00Z"/>
  <w16cex:commentExtensible w16cex:durableId="25801F80" w16cex:dateUtc="2022-01-05T12:45:00Z"/>
  <w16cex:commentExtensible w16cex:durableId="2506217E" w16cex:dateUtc="2021-10-04T22:57:00Z"/>
  <w16cex:commentExtensible w16cex:durableId="258ED285" w16cex:dateUtc="2022-01-16T16:21:00Z"/>
  <w16cex:commentExtensible w16cex:durableId="258ED37C" w16cex:dateUtc="2022-01-16T16:25:00Z"/>
  <w16cex:commentExtensible w16cex:durableId="258ED404" w16cex:dateUtc="2022-01-16T16:27:00Z"/>
  <w16cex:commentExtensible w16cex:durableId="258ED34F" w16cex:dateUtc="2021-10-07T20:48:00Z"/>
  <w16cex:commentExtensible w16cex:durableId="258ED352" w16cex:dateUtc="2022-01-16T16:24:00Z"/>
  <w16cex:commentExtensible w16cex:durableId="258EDA16" w16cex:dateUtc="2022-01-16T16:25:00Z"/>
  <w16cex:commentExtensible w16cex:durableId="258EDA15" w16cex:dateUtc="2022-01-16T16:27:00Z"/>
  <w16cex:commentExtensible w16cex:durableId="258EDA14" w16cex:dateUtc="2021-10-07T20:48:00Z"/>
  <w16cex:commentExtensible w16cex:durableId="258EDA13" w16cex:dateUtc="2022-01-16T16:24:00Z"/>
  <w16cex:commentExtensible w16cex:durableId="2509F7D5" w16cex:dateUtc="2021-10-07T20:48:00Z"/>
  <w16cex:commentExtensible w16cex:durableId="258EDA3A" w16cex:dateUtc="2022-01-16T16:54:00Z"/>
  <w16cex:commentExtensible w16cex:durableId="258ED6C2" w16cex:dateUtc="2022-01-16T16:39:00Z"/>
  <w16cex:commentExtensible w16cex:durableId="2509F80E" w16cex:dateUtc="2021-10-07T20:49:00Z"/>
  <w16cex:commentExtensible w16cex:durableId="257F0857" w16cex:dateUtc="2021-10-02T09:51:00Z"/>
  <w16cex:commentExtensible w16cex:durableId="2509FAD0" w16cex:dateUtc="2021-10-07T21: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48F8AD" w16cid:durableId="257D3ED9"/>
  <w16cid:commentId w16cid:paraId="66DEE17B" w16cid:durableId="257D3EFF"/>
  <w16cid:commentId w16cid:paraId="131A0A90" w16cid:durableId="2509B5A1"/>
  <w16cid:commentId w16cid:paraId="79688967" w16cid:durableId="257EF734"/>
  <w16cid:commentId w16cid:paraId="7ACEAE09" w16cid:durableId="258E82EF"/>
  <w16cid:commentId w16cid:paraId="566F7B76" w16cid:durableId="25903F08"/>
  <w16cid:commentId w16cid:paraId="5D0C0053" w16cid:durableId="2582DB9B"/>
  <w16cid:commentId w16cid:paraId="59097003" w16cid:durableId="258E8DB0"/>
  <w16cid:commentId w16cid:paraId="5B82C554" w16cid:durableId="258E8F6F"/>
  <w16cid:commentId w16cid:paraId="680A0F1E" w16cid:durableId="258E8F6E"/>
  <w16cid:commentId w16cid:paraId="630668B9" w16cid:durableId="24F8C357"/>
  <w16cid:commentId w16cid:paraId="35F88E04" w16cid:durableId="257EF83B"/>
  <w16cid:commentId w16cid:paraId="720F53EB" w16cid:durableId="258E8477"/>
  <w16cid:commentId w16cid:paraId="3125CDF2" w16cid:durableId="2509B61F"/>
  <w16cid:commentId w16cid:paraId="3C3E8921" w16cid:durableId="258E8648"/>
  <w16cid:commentId w16cid:paraId="7EE16013" w16cid:durableId="257F00F8"/>
  <w16cid:commentId w16cid:paraId="272FC432" w16cid:durableId="257F00F7"/>
  <w16cid:commentId w16cid:paraId="623179F6" w16cid:durableId="257F0299"/>
  <w16cid:commentId w16cid:paraId="45FB1C3D" w16cid:durableId="258E84FC"/>
  <w16cid:commentId w16cid:paraId="1BBA07BF" w16cid:durableId="258E855C"/>
  <w16cid:commentId w16cid:paraId="506A383F" w16cid:durableId="2509B2C2"/>
  <w16cid:commentId w16cid:paraId="208BC7CB" w16cid:durableId="258E8DDB"/>
  <w16cid:commentId w16cid:paraId="4BAD868E" w16cid:durableId="257F070B"/>
  <w16cid:commentId w16cid:paraId="69B338DE" w16cid:durableId="258ED983"/>
  <w16cid:commentId w16cid:paraId="2000A84E" w16cid:durableId="2582DB25"/>
  <w16cid:commentId w16cid:paraId="0AA8F8E7" w16cid:durableId="257EB048"/>
  <w16cid:commentId w16cid:paraId="3739C8EE" w16cid:durableId="257EB05A"/>
  <w16cid:commentId w16cid:paraId="4A298051" w16cid:durableId="2509B2EA"/>
  <w16cid:commentId w16cid:paraId="29C26F9F" w16cid:durableId="257D4921"/>
  <w16cid:commentId w16cid:paraId="2340F404" w16cid:durableId="257EEEF2"/>
  <w16cid:commentId w16cid:paraId="2A751DBB" w16cid:durableId="25904425"/>
  <w16cid:commentId w16cid:paraId="6A024CD2" w16cid:durableId="25904424"/>
  <w16cid:commentId w16cid:paraId="6F3A046F" w16cid:durableId="257FF6A8"/>
  <w16cid:commentId w16cid:paraId="23C7BB3D" w16cid:durableId="258E8914"/>
  <w16cid:commentId w16cid:paraId="1FC91392" w16cid:durableId="257FF6A7"/>
  <w16cid:commentId w16cid:paraId="6AB88913" w16cid:durableId="258E89AB"/>
  <w16cid:commentId w16cid:paraId="01823470" w16cid:durableId="257EF1CE"/>
  <w16cid:commentId w16cid:paraId="6269AF34" w16cid:durableId="2502C7C0"/>
  <w16cid:commentId w16cid:paraId="7005A58A" w16cid:durableId="257EB281"/>
  <w16cid:commentId w16cid:paraId="5DE0EABC" w16cid:durableId="2502C11E"/>
  <w16cid:commentId w16cid:paraId="19D9BEB8" w16cid:durableId="257F0635"/>
  <w16cid:commentId w16cid:paraId="34C43EA4" w16cid:durableId="257F068D"/>
  <w16cid:commentId w16cid:paraId="370B0151" w16cid:durableId="2502C64E"/>
  <w16cid:commentId w16cid:paraId="12458915" w16cid:durableId="257EF217"/>
  <w16cid:commentId w16cid:paraId="6246840C" w16cid:durableId="2509E7F7"/>
  <w16cid:commentId w16cid:paraId="7D566F11" w16cid:durableId="2502C635"/>
  <w16cid:commentId w16cid:paraId="089734FA" w16cid:durableId="257D4BEC"/>
  <w16cid:commentId w16cid:paraId="16877CC3" w16cid:durableId="257D4BAC"/>
  <w16cid:commentId w16cid:paraId="09282947" w16cid:durableId="257D9D3B"/>
  <w16cid:commentId w16cid:paraId="2B8E1F0B" w16cid:durableId="257DC5B3"/>
  <w16cid:commentId w16cid:paraId="2307EFE8" w16cid:durableId="2509B341"/>
  <w16cid:commentId w16cid:paraId="06510C07" w16cid:durableId="2502C6A2"/>
  <w16cid:commentId w16cid:paraId="43DD79EC" w16cid:durableId="257F0AC4"/>
  <w16cid:commentId w16cid:paraId="5375F347" w16cid:durableId="257D4DE8"/>
  <w16cid:commentId w16cid:paraId="2914E79F" w16cid:durableId="25904944"/>
  <w16cid:commentId w16cid:paraId="4B2BE423" w16cid:durableId="257D4F1F"/>
  <w16cid:commentId w16cid:paraId="18545A68" w16cid:durableId="257D90C1"/>
  <w16cid:commentId w16cid:paraId="62B2A8E8" w16cid:durableId="2582B64D"/>
  <w16cid:commentId w16cid:paraId="17079387" w16cid:durableId="2582B697"/>
  <w16cid:commentId w16cid:paraId="578A1209" w16cid:durableId="25905879"/>
  <w16cid:commentId w16cid:paraId="52C0E07F" w16cid:durableId="259058F5"/>
  <w16cid:commentId w16cid:paraId="58E7BA3B" w16cid:durableId="25905909"/>
  <w16cid:commentId w16cid:paraId="5A30EE13" w16cid:durableId="25905D0B"/>
  <w16cid:commentId w16cid:paraId="2047F54C" w16cid:durableId="2509FC2C"/>
  <w16cid:commentId w16cid:paraId="67DAE848" w16cid:durableId="25061FC0"/>
  <w16cid:commentId w16cid:paraId="34950850" w16cid:durableId="250620B4"/>
  <w16cid:commentId w16cid:paraId="562ECB37" w16cid:durableId="25062078"/>
  <w16cid:commentId w16cid:paraId="6328A739" w16cid:durableId="2582B7E0"/>
  <w16cid:commentId w16cid:paraId="774CEF27" w16cid:durableId="258E92AD"/>
  <w16cid:commentId w16cid:paraId="31960FD8" w16cid:durableId="257FFE87"/>
  <w16cid:commentId w16cid:paraId="12BC2A45" w16cid:durableId="257FFE40"/>
  <w16cid:commentId w16cid:paraId="2E4FD5BF" w16cid:durableId="2509F03F"/>
  <w16cid:commentId w16cid:paraId="4F76ADAA" w16cid:durableId="25062149"/>
  <w16cid:commentId w16cid:paraId="6CA5D9FD" w16cid:durableId="257F0E74"/>
  <w16cid:commentId w16cid:paraId="23D8A3A4" w16cid:durableId="25801E35"/>
  <w16cid:commentId w16cid:paraId="3E6037B0" w16cid:durableId="25801EDF"/>
  <w16cid:commentId w16cid:paraId="1BDCE2C2" w16cid:durableId="25801ECD"/>
  <w16cid:commentId w16cid:paraId="76636673" w16cid:durableId="25801F80"/>
  <w16cid:commentId w16cid:paraId="78963905" w16cid:durableId="2506217E"/>
  <w16cid:commentId w16cid:paraId="57C5F6CF" w16cid:durableId="258ED285"/>
  <w16cid:commentId w16cid:paraId="19526161" w16cid:durableId="258ED37C"/>
  <w16cid:commentId w16cid:paraId="1339DF19" w16cid:durableId="258ED404"/>
  <w16cid:commentId w16cid:paraId="3975E6F9" w16cid:durableId="258ED34F"/>
  <w16cid:commentId w16cid:paraId="55231680" w16cid:durableId="258ED352"/>
  <w16cid:commentId w16cid:paraId="5D56A19D" w16cid:durableId="258EDA16"/>
  <w16cid:commentId w16cid:paraId="5F82EEA8" w16cid:durableId="258EDA15"/>
  <w16cid:commentId w16cid:paraId="3D0A8F14" w16cid:durableId="258EDA14"/>
  <w16cid:commentId w16cid:paraId="591FC942" w16cid:durableId="258EDA13"/>
  <w16cid:commentId w16cid:paraId="613776FE" w16cid:durableId="2509F7D5"/>
  <w16cid:commentId w16cid:paraId="257C9336" w16cid:durableId="258EDA3A"/>
  <w16cid:commentId w16cid:paraId="5E97ED22" w16cid:durableId="258ED6C2"/>
  <w16cid:commentId w16cid:paraId="576EBA99" w16cid:durableId="2509F80E"/>
  <w16cid:commentId w16cid:paraId="0D4CF8D5" w16cid:durableId="257F0857"/>
  <w16cid:commentId w16cid:paraId="7FE2E978" w16cid:durableId="2509FA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22321D" w14:textId="77777777" w:rsidR="00F32070" w:rsidRDefault="00F32070" w:rsidP="00B531DD">
      <w:pPr>
        <w:spacing w:after="0" w:line="240" w:lineRule="auto"/>
      </w:pPr>
      <w:r>
        <w:separator/>
      </w:r>
    </w:p>
  </w:endnote>
  <w:endnote w:type="continuationSeparator" w:id="0">
    <w:p w14:paraId="7B734F9E" w14:textId="77777777" w:rsidR="00F32070" w:rsidRDefault="00F32070" w:rsidP="00B531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Palatino">
    <w:altName w:val="Segoe UI Historic"/>
    <w:charset w:val="4D"/>
    <w:family w:val="auto"/>
    <w:pitch w:val="variable"/>
    <w:sig w:usb0="A00002FF" w:usb1="7800205A" w:usb2="14600000" w:usb3="00000000" w:csb0="00000193"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no Pro">
    <w:altName w:val="Times New Roman"/>
    <w:panose1 w:val="00000000000000000000"/>
    <w:charset w:val="00"/>
    <w:family w:val="roman"/>
    <w:notTrueType/>
    <w:pitch w:val="variable"/>
    <w:sig w:usb0="00000001" w:usb1="00000001" w:usb2="00000000" w:usb3="00000000" w:csb0="0000019F" w:csb1="00000000"/>
  </w:font>
  <w:font w:name="Myriad Pro Light">
    <w:altName w:val="Myriad Pro Semibold"/>
    <w:panose1 w:val="00000000000000000000"/>
    <w:charset w:val="00"/>
    <w:family w:val="swiss"/>
    <w:notTrueType/>
    <w:pitch w:val="variable"/>
    <w:sig w:usb0="20000287" w:usb1="00000001" w:usb2="00000000" w:usb3="00000000" w:csb0="0000019F" w:csb1="00000000"/>
  </w:font>
  <w:font w:name="Open Sans">
    <w:altName w:val="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402070527"/>
      <w:docPartObj>
        <w:docPartGallery w:val="Page Numbers (Bottom of Page)"/>
        <w:docPartUnique/>
      </w:docPartObj>
    </w:sdtPr>
    <w:sdtEndPr>
      <w:rPr>
        <w:rStyle w:val="Seitenzahl"/>
      </w:rPr>
    </w:sdtEndPr>
    <w:sdtContent>
      <w:p w14:paraId="098EC0D9" w14:textId="57FDC599" w:rsidR="00736481" w:rsidRDefault="00736481" w:rsidP="00154129">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5DA0683E" w14:textId="77777777" w:rsidR="00736481" w:rsidRDefault="00736481" w:rsidP="003F6EC1">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85904978"/>
      <w:docPartObj>
        <w:docPartGallery w:val="Page Numbers (Bottom of Page)"/>
        <w:docPartUnique/>
      </w:docPartObj>
    </w:sdtPr>
    <w:sdtEndPr>
      <w:rPr>
        <w:rStyle w:val="Seitenzahl"/>
      </w:rPr>
    </w:sdtEndPr>
    <w:sdtContent>
      <w:p w14:paraId="3A9FC1BB" w14:textId="6F257E1D" w:rsidR="00736481" w:rsidRDefault="00736481" w:rsidP="00154129">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sidR="007819B5">
          <w:rPr>
            <w:rStyle w:val="Seitenzahl"/>
            <w:noProof/>
          </w:rPr>
          <w:t>22</w:t>
        </w:r>
        <w:r>
          <w:rPr>
            <w:rStyle w:val="Seitenzahl"/>
          </w:rPr>
          <w:fldChar w:fldCharType="end"/>
        </w:r>
      </w:p>
    </w:sdtContent>
  </w:sdt>
  <w:p w14:paraId="445F9023" w14:textId="77777777" w:rsidR="00736481" w:rsidRDefault="00736481" w:rsidP="00D90C49">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06868" w14:textId="77777777" w:rsidR="00F32070" w:rsidRDefault="00F32070" w:rsidP="00B531DD">
      <w:pPr>
        <w:spacing w:after="0" w:line="240" w:lineRule="auto"/>
      </w:pPr>
      <w:r>
        <w:separator/>
      </w:r>
    </w:p>
  </w:footnote>
  <w:footnote w:type="continuationSeparator" w:id="0">
    <w:p w14:paraId="16F2D84E" w14:textId="77777777" w:rsidR="00F32070" w:rsidRDefault="00F32070" w:rsidP="00B531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35450" w14:textId="044923A5" w:rsidR="00736481" w:rsidRDefault="00736481" w:rsidP="009A1C08">
    <w:pPr>
      <w:pStyle w:val="Kopfzeile"/>
      <w:ind w:left="6372"/>
    </w:pPr>
    <w:r w:rsidRPr="00302E7A">
      <w:rPr>
        <w:noProof/>
        <w:lang w:eastAsia="de-DE"/>
      </w:rPr>
      <w:drawing>
        <wp:inline distT="0" distB="0" distL="0" distR="0" wp14:anchorId="04E92326" wp14:editId="7EF610BD">
          <wp:extent cx="1488440" cy="414655"/>
          <wp:effectExtent l="0" t="0" r="0" b="0"/>
          <wp:docPr id="3" name="Picture 1" descr="Wiley-VC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ley-VCH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8440" cy="41465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65A41"/>
    <w:multiLevelType w:val="hybridMultilevel"/>
    <w:tmpl w:val="84BA37F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0D7393F"/>
    <w:multiLevelType w:val="hybridMultilevel"/>
    <w:tmpl w:val="C7E677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805611"/>
    <w:multiLevelType w:val="hybridMultilevel"/>
    <w:tmpl w:val="A798E6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D1E4483"/>
    <w:multiLevelType w:val="hybridMultilevel"/>
    <w:tmpl w:val="44E201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6584408"/>
    <w:multiLevelType w:val="hybridMultilevel"/>
    <w:tmpl w:val="3790136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2215528"/>
    <w:multiLevelType w:val="hybridMultilevel"/>
    <w:tmpl w:val="5164C4F6"/>
    <w:lvl w:ilvl="0" w:tplc="04070001">
      <w:start w:val="1"/>
      <w:numFmt w:val="bullet"/>
      <w:lvlText w:val=""/>
      <w:lvlJc w:val="left"/>
      <w:pPr>
        <w:ind w:left="765" w:hanging="360"/>
      </w:pPr>
      <w:rPr>
        <w:rFonts w:ascii="Symbol" w:hAnsi="Symbol" w:hint="default"/>
      </w:rPr>
    </w:lvl>
    <w:lvl w:ilvl="1" w:tplc="04070003">
      <w:start w:val="1"/>
      <w:numFmt w:val="bullet"/>
      <w:lvlText w:val="o"/>
      <w:lvlJc w:val="left"/>
      <w:pPr>
        <w:ind w:left="1485" w:hanging="360"/>
      </w:pPr>
      <w:rPr>
        <w:rFonts w:ascii="Courier New" w:hAnsi="Courier New" w:cs="Courier New" w:hint="default"/>
      </w:rPr>
    </w:lvl>
    <w:lvl w:ilvl="2" w:tplc="04070005">
      <w:start w:val="1"/>
      <w:numFmt w:val="bullet"/>
      <w:lvlText w:val=""/>
      <w:lvlJc w:val="left"/>
      <w:pPr>
        <w:ind w:left="2205" w:hanging="360"/>
      </w:pPr>
      <w:rPr>
        <w:rFonts w:ascii="Wingdings" w:hAnsi="Wingdings" w:hint="default"/>
      </w:rPr>
    </w:lvl>
    <w:lvl w:ilvl="3" w:tplc="04070001" w:tentative="1">
      <w:start w:val="1"/>
      <w:numFmt w:val="bullet"/>
      <w:lvlText w:val=""/>
      <w:lvlJc w:val="left"/>
      <w:pPr>
        <w:ind w:left="2925" w:hanging="360"/>
      </w:pPr>
      <w:rPr>
        <w:rFonts w:ascii="Symbol" w:hAnsi="Symbol" w:hint="default"/>
      </w:rPr>
    </w:lvl>
    <w:lvl w:ilvl="4" w:tplc="04070003" w:tentative="1">
      <w:start w:val="1"/>
      <w:numFmt w:val="bullet"/>
      <w:lvlText w:val="o"/>
      <w:lvlJc w:val="left"/>
      <w:pPr>
        <w:ind w:left="3645" w:hanging="360"/>
      </w:pPr>
      <w:rPr>
        <w:rFonts w:ascii="Courier New" w:hAnsi="Courier New" w:cs="Courier New" w:hint="default"/>
      </w:rPr>
    </w:lvl>
    <w:lvl w:ilvl="5" w:tplc="04070005" w:tentative="1">
      <w:start w:val="1"/>
      <w:numFmt w:val="bullet"/>
      <w:lvlText w:val=""/>
      <w:lvlJc w:val="left"/>
      <w:pPr>
        <w:ind w:left="4365" w:hanging="360"/>
      </w:pPr>
      <w:rPr>
        <w:rFonts w:ascii="Wingdings" w:hAnsi="Wingdings" w:hint="default"/>
      </w:rPr>
    </w:lvl>
    <w:lvl w:ilvl="6" w:tplc="04070001" w:tentative="1">
      <w:start w:val="1"/>
      <w:numFmt w:val="bullet"/>
      <w:lvlText w:val=""/>
      <w:lvlJc w:val="left"/>
      <w:pPr>
        <w:ind w:left="5085" w:hanging="360"/>
      </w:pPr>
      <w:rPr>
        <w:rFonts w:ascii="Symbol" w:hAnsi="Symbol" w:hint="default"/>
      </w:rPr>
    </w:lvl>
    <w:lvl w:ilvl="7" w:tplc="04070003" w:tentative="1">
      <w:start w:val="1"/>
      <w:numFmt w:val="bullet"/>
      <w:lvlText w:val="o"/>
      <w:lvlJc w:val="left"/>
      <w:pPr>
        <w:ind w:left="5805" w:hanging="360"/>
      </w:pPr>
      <w:rPr>
        <w:rFonts w:ascii="Courier New" w:hAnsi="Courier New" w:cs="Courier New" w:hint="default"/>
      </w:rPr>
    </w:lvl>
    <w:lvl w:ilvl="8" w:tplc="04070005" w:tentative="1">
      <w:start w:val="1"/>
      <w:numFmt w:val="bullet"/>
      <w:lvlText w:val=""/>
      <w:lvlJc w:val="left"/>
      <w:pPr>
        <w:ind w:left="6525" w:hanging="360"/>
      </w:pPr>
      <w:rPr>
        <w:rFonts w:ascii="Wingdings" w:hAnsi="Wingdings" w:hint="default"/>
      </w:rPr>
    </w:lvl>
  </w:abstractNum>
  <w:abstractNum w:abstractNumId="6" w15:restartNumberingAfterBreak="0">
    <w:nsid w:val="37672688"/>
    <w:multiLevelType w:val="hybridMultilevel"/>
    <w:tmpl w:val="311C47E2"/>
    <w:lvl w:ilvl="0" w:tplc="20B64DFC">
      <w:start w:val="14"/>
      <w:numFmt w:val="bullet"/>
      <w:lvlText w:val="-"/>
      <w:lvlJc w:val="left"/>
      <w:pPr>
        <w:ind w:left="720" w:hanging="360"/>
      </w:pPr>
      <w:rPr>
        <w:rFonts w:ascii="Calibri Light" w:eastAsiaTheme="minorHAnsi" w:hAnsi="Calibri Light" w:cstheme="majorHAns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E740919"/>
    <w:multiLevelType w:val="hybridMultilevel"/>
    <w:tmpl w:val="6F2660B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06C7E02"/>
    <w:multiLevelType w:val="hybridMultilevel"/>
    <w:tmpl w:val="B590F3CE"/>
    <w:lvl w:ilvl="0" w:tplc="04070001">
      <w:start w:val="1"/>
      <w:numFmt w:val="bullet"/>
      <w:lvlText w:val=""/>
      <w:lvlJc w:val="left"/>
      <w:pPr>
        <w:ind w:left="765" w:hanging="360"/>
      </w:pPr>
      <w:rPr>
        <w:rFonts w:ascii="Symbol" w:hAnsi="Symbol" w:hint="default"/>
      </w:rPr>
    </w:lvl>
    <w:lvl w:ilvl="1" w:tplc="04070003" w:tentative="1">
      <w:start w:val="1"/>
      <w:numFmt w:val="bullet"/>
      <w:lvlText w:val="o"/>
      <w:lvlJc w:val="left"/>
      <w:pPr>
        <w:ind w:left="1485" w:hanging="360"/>
      </w:pPr>
      <w:rPr>
        <w:rFonts w:ascii="Courier New" w:hAnsi="Courier New" w:cs="Courier New" w:hint="default"/>
      </w:rPr>
    </w:lvl>
    <w:lvl w:ilvl="2" w:tplc="04070005" w:tentative="1">
      <w:start w:val="1"/>
      <w:numFmt w:val="bullet"/>
      <w:lvlText w:val=""/>
      <w:lvlJc w:val="left"/>
      <w:pPr>
        <w:ind w:left="2205" w:hanging="360"/>
      </w:pPr>
      <w:rPr>
        <w:rFonts w:ascii="Wingdings" w:hAnsi="Wingdings" w:hint="default"/>
      </w:rPr>
    </w:lvl>
    <w:lvl w:ilvl="3" w:tplc="04070001" w:tentative="1">
      <w:start w:val="1"/>
      <w:numFmt w:val="bullet"/>
      <w:lvlText w:val=""/>
      <w:lvlJc w:val="left"/>
      <w:pPr>
        <w:ind w:left="2925" w:hanging="360"/>
      </w:pPr>
      <w:rPr>
        <w:rFonts w:ascii="Symbol" w:hAnsi="Symbol" w:hint="default"/>
      </w:rPr>
    </w:lvl>
    <w:lvl w:ilvl="4" w:tplc="04070003" w:tentative="1">
      <w:start w:val="1"/>
      <w:numFmt w:val="bullet"/>
      <w:lvlText w:val="o"/>
      <w:lvlJc w:val="left"/>
      <w:pPr>
        <w:ind w:left="3645" w:hanging="360"/>
      </w:pPr>
      <w:rPr>
        <w:rFonts w:ascii="Courier New" w:hAnsi="Courier New" w:cs="Courier New" w:hint="default"/>
      </w:rPr>
    </w:lvl>
    <w:lvl w:ilvl="5" w:tplc="04070005" w:tentative="1">
      <w:start w:val="1"/>
      <w:numFmt w:val="bullet"/>
      <w:lvlText w:val=""/>
      <w:lvlJc w:val="left"/>
      <w:pPr>
        <w:ind w:left="4365" w:hanging="360"/>
      </w:pPr>
      <w:rPr>
        <w:rFonts w:ascii="Wingdings" w:hAnsi="Wingdings" w:hint="default"/>
      </w:rPr>
    </w:lvl>
    <w:lvl w:ilvl="6" w:tplc="04070001" w:tentative="1">
      <w:start w:val="1"/>
      <w:numFmt w:val="bullet"/>
      <w:lvlText w:val=""/>
      <w:lvlJc w:val="left"/>
      <w:pPr>
        <w:ind w:left="5085" w:hanging="360"/>
      </w:pPr>
      <w:rPr>
        <w:rFonts w:ascii="Symbol" w:hAnsi="Symbol" w:hint="default"/>
      </w:rPr>
    </w:lvl>
    <w:lvl w:ilvl="7" w:tplc="04070003" w:tentative="1">
      <w:start w:val="1"/>
      <w:numFmt w:val="bullet"/>
      <w:lvlText w:val="o"/>
      <w:lvlJc w:val="left"/>
      <w:pPr>
        <w:ind w:left="5805" w:hanging="360"/>
      </w:pPr>
      <w:rPr>
        <w:rFonts w:ascii="Courier New" w:hAnsi="Courier New" w:cs="Courier New" w:hint="default"/>
      </w:rPr>
    </w:lvl>
    <w:lvl w:ilvl="8" w:tplc="04070005" w:tentative="1">
      <w:start w:val="1"/>
      <w:numFmt w:val="bullet"/>
      <w:lvlText w:val=""/>
      <w:lvlJc w:val="left"/>
      <w:pPr>
        <w:ind w:left="6525" w:hanging="360"/>
      </w:pPr>
      <w:rPr>
        <w:rFonts w:ascii="Wingdings" w:hAnsi="Wingdings" w:hint="default"/>
      </w:rPr>
    </w:lvl>
  </w:abstractNum>
  <w:abstractNum w:abstractNumId="9" w15:restartNumberingAfterBreak="0">
    <w:nsid w:val="512E2154"/>
    <w:multiLevelType w:val="hybridMultilevel"/>
    <w:tmpl w:val="A7D633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7A17807"/>
    <w:multiLevelType w:val="hybridMultilevel"/>
    <w:tmpl w:val="EC68E3C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5D1C4761"/>
    <w:multiLevelType w:val="hybridMultilevel"/>
    <w:tmpl w:val="2B862A4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E4C42A6"/>
    <w:multiLevelType w:val="multilevel"/>
    <w:tmpl w:val="1C80B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
  </w:num>
  <w:num w:numId="3">
    <w:abstractNumId w:val="10"/>
  </w:num>
  <w:num w:numId="4">
    <w:abstractNumId w:val="9"/>
  </w:num>
  <w:num w:numId="5">
    <w:abstractNumId w:val="0"/>
  </w:num>
  <w:num w:numId="6">
    <w:abstractNumId w:val="5"/>
  </w:num>
  <w:num w:numId="7">
    <w:abstractNumId w:val="4"/>
  </w:num>
  <w:num w:numId="8">
    <w:abstractNumId w:val="8"/>
  </w:num>
  <w:num w:numId="9">
    <w:abstractNumId w:val="7"/>
  </w:num>
  <w:num w:numId="10">
    <w:abstractNumId w:val="3"/>
  </w:num>
  <w:num w:numId="11">
    <w:abstractNumId w:val="6"/>
  </w:num>
  <w:num w:numId="12">
    <w:abstractNumId w:val="2"/>
  </w:num>
  <w:num w:numId="1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na.resch88@gmail.com">
    <w15:presenceInfo w15:providerId="Windows Live" w15:userId="6ca3deac7d9a8c05"/>
  </w15:person>
  <w15:person w15:author="Alexander Resch">
    <w15:presenceInfo w15:providerId="Windows Live" w15:userId="b1843a0dc5e3b9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ngewandte Chemi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spev52q5sttqetatnpexxo02zdpswpztzw&quot;&gt;Biomaterials-Scaffolds-Tissueengineering-Reviews&lt;record-ids&gt;&lt;item&gt;1&lt;/item&gt;&lt;item&gt;2&lt;/item&gt;&lt;item&gt;8&lt;/item&gt;&lt;item&gt;13&lt;/item&gt;&lt;item&gt;27&lt;/item&gt;&lt;item&gt;28&lt;/item&gt;&lt;item&gt;29&lt;/item&gt;&lt;item&gt;30&lt;/item&gt;&lt;item&gt;32&lt;/item&gt;&lt;item&gt;33&lt;/item&gt;&lt;item&gt;35&lt;/item&gt;&lt;item&gt;36&lt;/item&gt;&lt;item&gt;43&lt;/item&gt;&lt;item&gt;45&lt;/item&gt;&lt;item&gt;48&lt;/item&gt;&lt;item&gt;50&lt;/item&gt;&lt;item&gt;56&lt;/item&gt;&lt;item&gt;60&lt;/item&gt;&lt;item&gt;61&lt;/item&gt;&lt;item&gt;64&lt;/item&gt;&lt;item&gt;67&lt;/item&gt;&lt;item&gt;72&lt;/item&gt;&lt;item&gt;77&lt;/item&gt;&lt;item&gt;82&lt;/item&gt;&lt;item&gt;83&lt;/item&gt;&lt;item&gt;85&lt;/item&gt;&lt;item&gt;86&lt;/item&gt;&lt;item&gt;88&lt;/item&gt;&lt;item&gt;89&lt;/item&gt;&lt;item&gt;91&lt;/item&gt;&lt;item&gt;92&lt;/item&gt;&lt;item&gt;93&lt;/item&gt;&lt;item&gt;95&lt;/item&gt;&lt;item&gt;97&lt;/item&gt;&lt;item&gt;188&lt;/item&gt;&lt;item&gt;191&lt;/item&gt;&lt;item&gt;199&lt;/item&gt;&lt;item&gt;200&lt;/item&gt;&lt;item&gt;206&lt;/item&gt;&lt;item&gt;207&lt;/item&gt;&lt;item&gt;208&lt;/item&gt;&lt;item&gt;209&lt;/item&gt;&lt;item&gt;210&lt;/item&gt;&lt;item&gt;215&lt;/item&gt;&lt;item&gt;217&lt;/item&gt;&lt;item&gt;223&lt;/item&gt;&lt;item&gt;226&lt;/item&gt;&lt;item&gt;227&lt;/item&gt;&lt;item&gt;231&lt;/item&gt;&lt;/record-ids&gt;&lt;/item&gt;&lt;/Libraries&gt;"/>
  </w:docVars>
  <w:rsids>
    <w:rsidRoot w:val="00F120F4"/>
    <w:rsid w:val="000037B0"/>
    <w:rsid w:val="00004354"/>
    <w:rsid w:val="00005877"/>
    <w:rsid w:val="00007747"/>
    <w:rsid w:val="000078A5"/>
    <w:rsid w:val="00010263"/>
    <w:rsid w:val="00011754"/>
    <w:rsid w:val="0001251C"/>
    <w:rsid w:val="00012DFD"/>
    <w:rsid w:val="00014313"/>
    <w:rsid w:val="00015015"/>
    <w:rsid w:val="00015411"/>
    <w:rsid w:val="00015624"/>
    <w:rsid w:val="00015EAF"/>
    <w:rsid w:val="000162EA"/>
    <w:rsid w:val="000164BF"/>
    <w:rsid w:val="00016B95"/>
    <w:rsid w:val="00017B19"/>
    <w:rsid w:val="00017F08"/>
    <w:rsid w:val="0002019C"/>
    <w:rsid w:val="000201F8"/>
    <w:rsid w:val="00020E7F"/>
    <w:rsid w:val="00022648"/>
    <w:rsid w:val="00023450"/>
    <w:rsid w:val="00024AF7"/>
    <w:rsid w:val="0002576B"/>
    <w:rsid w:val="00026D1B"/>
    <w:rsid w:val="000313CA"/>
    <w:rsid w:val="00032E29"/>
    <w:rsid w:val="000330B7"/>
    <w:rsid w:val="000330BC"/>
    <w:rsid w:val="00034DA6"/>
    <w:rsid w:val="00037DF3"/>
    <w:rsid w:val="00040B54"/>
    <w:rsid w:val="00040E01"/>
    <w:rsid w:val="00041158"/>
    <w:rsid w:val="00044691"/>
    <w:rsid w:val="00044992"/>
    <w:rsid w:val="000451AB"/>
    <w:rsid w:val="000453D6"/>
    <w:rsid w:val="000460F5"/>
    <w:rsid w:val="000501AE"/>
    <w:rsid w:val="00051054"/>
    <w:rsid w:val="0005310D"/>
    <w:rsid w:val="00053BDF"/>
    <w:rsid w:val="00054DE4"/>
    <w:rsid w:val="00054DE7"/>
    <w:rsid w:val="00057B48"/>
    <w:rsid w:val="00060E68"/>
    <w:rsid w:val="000639D1"/>
    <w:rsid w:val="00065085"/>
    <w:rsid w:val="00065663"/>
    <w:rsid w:val="00067F3F"/>
    <w:rsid w:val="0007276D"/>
    <w:rsid w:val="00072CDB"/>
    <w:rsid w:val="00073BF8"/>
    <w:rsid w:val="00073C72"/>
    <w:rsid w:val="00073D1F"/>
    <w:rsid w:val="000755D2"/>
    <w:rsid w:val="0007593E"/>
    <w:rsid w:val="00075F68"/>
    <w:rsid w:val="000764A3"/>
    <w:rsid w:val="0008248F"/>
    <w:rsid w:val="00082939"/>
    <w:rsid w:val="0008326F"/>
    <w:rsid w:val="00085694"/>
    <w:rsid w:val="00086924"/>
    <w:rsid w:val="000904CA"/>
    <w:rsid w:val="00091252"/>
    <w:rsid w:val="00091330"/>
    <w:rsid w:val="000943F3"/>
    <w:rsid w:val="0009451A"/>
    <w:rsid w:val="00095C11"/>
    <w:rsid w:val="00095F75"/>
    <w:rsid w:val="00096234"/>
    <w:rsid w:val="000A0A3F"/>
    <w:rsid w:val="000A391D"/>
    <w:rsid w:val="000A71B7"/>
    <w:rsid w:val="000A798B"/>
    <w:rsid w:val="000B0BB2"/>
    <w:rsid w:val="000B0CCA"/>
    <w:rsid w:val="000B27C9"/>
    <w:rsid w:val="000B2EBF"/>
    <w:rsid w:val="000B5C65"/>
    <w:rsid w:val="000B5D58"/>
    <w:rsid w:val="000B5FF1"/>
    <w:rsid w:val="000C01D9"/>
    <w:rsid w:val="000C1A38"/>
    <w:rsid w:val="000C20F1"/>
    <w:rsid w:val="000C2236"/>
    <w:rsid w:val="000C2470"/>
    <w:rsid w:val="000C4E40"/>
    <w:rsid w:val="000C64E8"/>
    <w:rsid w:val="000C68FF"/>
    <w:rsid w:val="000C6D2D"/>
    <w:rsid w:val="000D0000"/>
    <w:rsid w:val="000D2574"/>
    <w:rsid w:val="000D2FBC"/>
    <w:rsid w:val="000D37E2"/>
    <w:rsid w:val="000D3DD2"/>
    <w:rsid w:val="000D49F5"/>
    <w:rsid w:val="000D626B"/>
    <w:rsid w:val="000D6540"/>
    <w:rsid w:val="000D729F"/>
    <w:rsid w:val="000E14F4"/>
    <w:rsid w:val="000E2AC1"/>
    <w:rsid w:val="000E2FDB"/>
    <w:rsid w:val="000E4CBF"/>
    <w:rsid w:val="000E51BB"/>
    <w:rsid w:val="000E7DB1"/>
    <w:rsid w:val="000F2129"/>
    <w:rsid w:val="000F3083"/>
    <w:rsid w:val="000F42B3"/>
    <w:rsid w:val="000F5040"/>
    <w:rsid w:val="000F5399"/>
    <w:rsid w:val="000F73E3"/>
    <w:rsid w:val="0010184B"/>
    <w:rsid w:val="00102BD4"/>
    <w:rsid w:val="001036AE"/>
    <w:rsid w:val="001054B7"/>
    <w:rsid w:val="001058D2"/>
    <w:rsid w:val="00106502"/>
    <w:rsid w:val="001100E1"/>
    <w:rsid w:val="001101B3"/>
    <w:rsid w:val="00111A18"/>
    <w:rsid w:val="00114206"/>
    <w:rsid w:val="00117563"/>
    <w:rsid w:val="00120E93"/>
    <w:rsid w:val="00122240"/>
    <w:rsid w:val="00122E08"/>
    <w:rsid w:val="00123526"/>
    <w:rsid w:val="00124679"/>
    <w:rsid w:val="001249EF"/>
    <w:rsid w:val="001250A0"/>
    <w:rsid w:val="00125AD0"/>
    <w:rsid w:val="001262BA"/>
    <w:rsid w:val="00126600"/>
    <w:rsid w:val="0012678C"/>
    <w:rsid w:val="00127CA1"/>
    <w:rsid w:val="00127F1A"/>
    <w:rsid w:val="001337C7"/>
    <w:rsid w:val="00134DAE"/>
    <w:rsid w:val="00134EA2"/>
    <w:rsid w:val="00137736"/>
    <w:rsid w:val="00140B6A"/>
    <w:rsid w:val="00141487"/>
    <w:rsid w:val="00141C08"/>
    <w:rsid w:val="00142371"/>
    <w:rsid w:val="0014382F"/>
    <w:rsid w:val="00147B5E"/>
    <w:rsid w:val="001508FB"/>
    <w:rsid w:val="001514BF"/>
    <w:rsid w:val="0015357B"/>
    <w:rsid w:val="00154129"/>
    <w:rsid w:val="001549C7"/>
    <w:rsid w:val="00156D1B"/>
    <w:rsid w:val="00157285"/>
    <w:rsid w:val="00163A92"/>
    <w:rsid w:val="00163FDE"/>
    <w:rsid w:val="00164A18"/>
    <w:rsid w:val="00164EBF"/>
    <w:rsid w:val="001651FD"/>
    <w:rsid w:val="00165593"/>
    <w:rsid w:val="0016613B"/>
    <w:rsid w:val="001665F3"/>
    <w:rsid w:val="00166E60"/>
    <w:rsid w:val="00170553"/>
    <w:rsid w:val="00180152"/>
    <w:rsid w:val="00180C97"/>
    <w:rsid w:val="00181D7B"/>
    <w:rsid w:val="001835F6"/>
    <w:rsid w:val="00187D6E"/>
    <w:rsid w:val="001924E3"/>
    <w:rsid w:val="00193071"/>
    <w:rsid w:val="00194B82"/>
    <w:rsid w:val="0019531E"/>
    <w:rsid w:val="00195950"/>
    <w:rsid w:val="00196DD0"/>
    <w:rsid w:val="001A09B0"/>
    <w:rsid w:val="001A1607"/>
    <w:rsid w:val="001A3A49"/>
    <w:rsid w:val="001A599B"/>
    <w:rsid w:val="001B12C5"/>
    <w:rsid w:val="001B218D"/>
    <w:rsid w:val="001B3F2D"/>
    <w:rsid w:val="001B52FA"/>
    <w:rsid w:val="001B55D4"/>
    <w:rsid w:val="001B6181"/>
    <w:rsid w:val="001B759C"/>
    <w:rsid w:val="001C004F"/>
    <w:rsid w:val="001C087B"/>
    <w:rsid w:val="001C0A6B"/>
    <w:rsid w:val="001C0A96"/>
    <w:rsid w:val="001C15F2"/>
    <w:rsid w:val="001C68BB"/>
    <w:rsid w:val="001C6C90"/>
    <w:rsid w:val="001C79BB"/>
    <w:rsid w:val="001D159D"/>
    <w:rsid w:val="001D22A5"/>
    <w:rsid w:val="001D6F6A"/>
    <w:rsid w:val="001E16A3"/>
    <w:rsid w:val="001E16E1"/>
    <w:rsid w:val="001E56BA"/>
    <w:rsid w:val="001E5830"/>
    <w:rsid w:val="001E64C7"/>
    <w:rsid w:val="001E6726"/>
    <w:rsid w:val="001E6846"/>
    <w:rsid w:val="001E71EA"/>
    <w:rsid w:val="001F0A2C"/>
    <w:rsid w:val="001F0CCE"/>
    <w:rsid w:val="001F104A"/>
    <w:rsid w:val="001F14BC"/>
    <w:rsid w:val="001F1B2D"/>
    <w:rsid w:val="001F1EFC"/>
    <w:rsid w:val="001F3634"/>
    <w:rsid w:val="001F39BD"/>
    <w:rsid w:val="001F3F68"/>
    <w:rsid w:val="002006C5"/>
    <w:rsid w:val="00200A98"/>
    <w:rsid w:val="00200D58"/>
    <w:rsid w:val="00201452"/>
    <w:rsid w:val="002036F8"/>
    <w:rsid w:val="00203FB7"/>
    <w:rsid w:val="0020493D"/>
    <w:rsid w:val="002071EF"/>
    <w:rsid w:val="0021129C"/>
    <w:rsid w:val="00211CFD"/>
    <w:rsid w:val="0021211A"/>
    <w:rsid w:val="00212951"/>
    <w:rsid w:val="00213175"/>
    <w:rsid w:val="00213BB0"/>
    <w:rsid w:val="00213BB8"/>
    <w:rsid w:val="0021521B"/>
    <w:rsid w:val="00215309"/>
    <w:rsid w:val="00215545"/>
    <w:rsid w:val="00215E5A"/>
    <w:rsid w:val="002160E9"/>
    <w:rsid w:val="00221DF2"/>
    <w:rsid w:val="00221E0A"/>
    <w:rsid w:val="00222B2F"/>
    <w:rsid w:val="00226929"/>
    <w:rsid w:val="002331DB"/>
    <w:rsid w:val="002349FB"/>
    <w:rsid w:val="00236616"/>
    <w:rsid w:val="00236906"/>
    <w:rsid w:val="00236B69"/>
    <w:rsid w:val="00240659"/>
    <w:rsid w:val="00240ABC"/>
    <w:rsid w:val="00241B6B"/>
    <w:rsid w:val="0024294E"/>
    <w:rsid w:val="00242E4D"/>
    <w:rsid w:val="002430F9"/>
    <w:rsid w:val="0024366D"/>
    <w:rsid w:val="00245802"/>
    <w:rsid w:val="00246A94"/>
    <w:rsid w:val="0024745F"/>
    <w:rsid w:val="002505C6"/>
    <w:rsid w:val="0025181D"/>
    <w:rsid w:val="00251844"/>
    <w:rsid w:val="00252202"/>
    <w:rsid w:val="00255F95"/>
    <w:rsid w:val="00256092"/>
    <w:rsid w:val="00257918"/>
    <w:rsid w:val="00257C27"/>
    <w:rsid w:val="00257EF4"/>
    <w:rsid w:val="0026083B"/>
    <w:rsid w:val="002610ED"/>
    <w:rsid w:val="0026229C"/>
    <w:rsid w:val="002651CF"/>
    <w:rsid w:val="0026527A"/>
    <w:rsid w:val="00265F67"/>
    <w:rsid w:val="00266402"/>
    <w:rsid w:val="002665AD"/>
    <w:rsid w:val="00266C7B"/>
    <w:rsid w:val="002676CE"/>
    <w:rsid w:val="002700AD"/>
    <w:rsid w:val="00271EDF"/>
    <w:rsid w:val="00273108"/>
    <w:rsid w:val="00273BFF"/>
    <w:rsid w:val="0027652E"/>
    <w:rsid w:val="00276D41"/>
    <w:rsid w:val="0028130C"/>
    <w:rsid w:val="00281BFF"/>
    <w:rsid w:val="00282086"/>
    <w:rsid w:val="002836AC"/>
    <w:rsid w:val="00285249"/>
    <w:rsid w:val="00285765"/>
    <w:rsid w:val="00286750"/>
    <w:rsid w:val="00292D66"/>
    <w:rsid w:val="00294014"/>
    <w:rsid w:val="00297657"/>
    <w:rsid w:val="00297C7A"/>
    <w:rsid w:val="002A09A0"/>
    <w:rsid w:val="002A19EB"/>
    <w:rsid w:val="002A1B5A"/>
    <w:rsid w:val="002A217E"/>
    <w:rsid w:val="002A40BB"/>
    <w:rsid w:val="002A42CB"/>
    <w:rsid w:val="002A6503"/>
    <w:rsid w:val="002A7865"/>
    <w:rsid w:val="002A7B0B"/>
    <w:rsid w:val="002B0923"/>
    <w:rsid w:val="002B1070"/>
    <w:rsid w:val="002B2CDA"/>
    <w:rsid w:val="002B2E6F"/>
    <w:rsid w:val="002B672C"/>
    <w:rsid w:val="002B6972"/>
    <w:rsid w:val="002B7570"/>
    <w:rsid w:val="002C4003"/>
    <w:rsid w:val="002C4450"/>
    <w:rsid w:val="002C55A4"/>
    <w:rsid w:val="002C5B1C"/>
    <w:rsid w:val="002C73F6"/>
    <w:rsid w:val="002C7BA9"/>
    <w:rsid w:val="002D11F2"/>
    <w:rsid w:val="002D19AB"/>
    <w:rsid w:val="002D304B"/>
    <w:rsid w:val="002D3173"/>
    <w:rsid w:val="002D45BF"/>
    <w:rsid w:val="002D4EB6"/>
    <w:rsid w:val="002D6D3C"/>
    <w:rsid w:val="002E105D"/>
    <w:rsid w:val="002E12F9"/>
    <w:rsid w:val="002E4A3E"/>
    <w:rsid w:val="002E7F57"/>
    <w:rsid w:val="002F1D74"/>
    <w:rsid w:val="002F31F1"/>
    <w:rsid w:val="002F374B"/>
    <w:rsid w:val="002F453F"/>
    <w:rsid w:val="002F53FA"/>
    <w:rsid w:val="00301F62"/>
    <w:rsid w:val="00305224"/>
    <w:rsid w:val="003055FF"/>
    <w:rsid w:val="00306E4C"/>
    <w:rsid w:val="00306F79"/>
    <w:rsid w:val="0030772E"/>
    <w:rsid w:val="00311631"/>
    <w:rsid w:val="00313EBB"/>
    <w:rsid w:val="003146E0"/>
    <w:rsid w:val="00315D6F"/>
    <w:rsid w:val="00316884"/>
    <w:rsid w:val="00323620"/>
    <w:rsid w:val="00324A7D"/>
    <w:rsid w:val="0032505C"/>
    <w:rsid w:val="003257AF"/>
    <w:rsid w:val="00325A1E"/>
    <w:rsid w:val="0032788F"/>
    <w:rsid w:val="003306C1"/>
    <w:rsid w:val="00330B70"/>
    <w:rsid w:val="00331654"/>
    <w:rsid w:val="003355A4"/>
    <w:rsid w:val="0033596F"/>
    <w:rsid w:val="00335F2C"/>
    <w:rsid w:val="00336462"/>
    <w:rsid w:val="00337981"/>
    <w:rsid w:val="003406E2"/>
    <w:rsid w:val="00345E67"/>
    <w:rsid w:val="00346FB8"/>
    <w:rsid w:val="0034781D"/>
    <w:rsid w:val="00347F83"/>
    <w:rsid w:val="00351D3C"/>
    <w:rsid w:val="003549DF"/>
    <w:rsid w:val="00354CF2"/>
    <w:rsid w:val="00355B45"/>
    <w:rsid w:val="00361A7F"/>
    <w:rsid w:val="0036287A"/>
    <w:rsid w:val="00364A5B"/>
    <w:rsid w:val="00371C2A"/>
    <w:rsid w:val="00374C68"/>
    <w:rsid w:val="00375B3F"/>
    <w:rsid w:val="00377830"/>
    <w:rsid w:val="00380897"/>
    <w:rsid w:val="00382765"/>
    <w:rsid w:val="0038383B"/>
    <w:rsid w:val="003841A4"/>
    <w:rsid w:val="003844B7"/>
    <w:rsid w:val="00386D25"/>
    <w:rsid w:val="00390791"/>
    <w:rsid w:val="00390F93"/>
    <w:rsid w:val="003918A6"/>
    <w:rsid w:val="003919A4"/>
    <w:rsid w:val="00391FE3"/>
    <w:rsid w:val="00392600"/>
    <w:rsid w:val="003935A4"/>
    <w:rsid w:val="00393E8C"/>
    <w:rsid w:val="00394484"/>
    <w:rsid w:val="003944D2"/>
    <w:rsid w:val="00396508"/>
    <w:rsid w:val="00397E22"/>
    <w:rsid w:val="003A024C"/>
    <w:rsid w:val="003A0AE1"/>
    <w:rsid w:val="003A25B5"/>
    <w:rsid w:val="003A2B8E"/>
    <w:rsid w:val="003A48C4"/>
    <w:rsid w:val="003A54FB"/>
    <w:rsid w:val="003A656C"/>
    <w:rsid w:val="003A6CF4"/>
    <w:rsid w:val="003A7792"/>
    <w:rsid w:val="003A7B11"/>
    <w:rsid w:val="003B02E1"/>
    <w:rsid w:val="003B0606"/>
    <w:rsid w:val="003B5A54"/>
    <w:rsid w:val="003B6175"/>
    <w:rsid w:val="003B7294"/>
    <w:rsid w:val="003C0806"/>
    <w:rsid w:val="003C1CD7"/>
    <w:rsid w:val="003C1F3C"/>
    <w:rsid w:val="003C2118"/>
    <w:rsid w:val="003C54E9"/>
    <w:rsid w:val="003C5A38"/>
    <w:rsid w:val="003C7E22"/>
    <w:rsid w:val="003C7FA4"/>
    <w:rsid w:val="003D0412"/>
    <w:rsid w:val="003D0450"/>
    <w:rsid w:val="003D0D6B"/>
    <w:rsid w:val="003D0FC2"/>
    <w:rsid w:val="003D560A"/>
    <w:rsid w:val="003E1352"/>
    <w:rsid w:val="003E37E9"/>
    <w:rsid w:val="003E44AD"/>
    <w:rsid w:val="003E4517"/>
    <w:rsid w:val="003E4D04"/>
    <w:rsid w:val="003E75CF"/>
    <w:rsid w:val="003F1095"/>
    <w:rsid w:val="003F6997"/>
    <w:rsid w:val="003F6ABD"/>
    <w:rsid w:val="003F6EC1"/>
    <w:rsid w:val="0040059A"/>
    <w:rsid w:val="00400744"/>
    <w:rsid w:val="00403BB3"/>
    <w:rsid w:val="004049D3"/>
    <w:rsid w:val="00404AC0"/>
    <w:rsid w:val="00405A93"/>
    <w:rsid w:val="004074B5"/>
    <w:rsid w:val="0041002A"/>
    <w:rsid w:val="00410D9F"/>
    <w:rsid w:val="00412794"/>
    <w:rsid w:val="00414CB0"/>
    <w:rsid w:val="00416247"/>
    <w:rsid w:val="004216E5"/>
    <w:rsid w:val="004217F2"/>
    <w:rsid w:val="0042323A"/>
    <w:rsid w:val="00427241"/>
    <w:rsid w:val="004272A9"/>
    <w:rsid w:val="0043093A"/>
    <w:rsid w:val="00431341"/>
    <w:rsid w:val="00432ABA"/>
    <w:rsid w:val="00436A5C"/>
    <w:rsid w:val="004370A9"/>
    <w:rsid w:val="00437375"/>
    <w:rsid w:val="004403B7"/>
    <w:rsid w:val="00440B2C"/>
    <w:rsid w:val="00443AE2"/>
    <w:rsid w:val="00452208"/>
    <w:rsid w:val="004526BF"/>
    <w:rsid w:val="00453C84"/>
    <w:rsid w:val="0045432E"/>
    <w:rsid w:val="00457A51"/>
    <w:rsid w:val="00460823"/>
    <w:rsid w:val="00460F9C"/>
    <w:rsid w:val="00461627"/>
    <w:rsid w:val="00462780"/>
    <w:rsid w:val="004629CD"/>
    <w:rsid w:val="00463509"/>
    <w:rsid w:val="00463D5B"/>
    <w:rsid w:val="0046414D"/>
    <w:rsid w:val="00464524"/>
    <w:rsid w:val="00464702"/>
    <w:rsid w:val="00464D81"/>
    <w:rsid w:val="00465E24"/>
    <w:rsid w:val="004668BD"/>
    <w:rsid w:val="00467C1E"/>
    <w:rsid w:val="00467C67"/>
    <w:rsid w:val="00470259"/>
    <w:rsid w:val="00470B65"/>
    <w:rsid w:val="00471427"/>
    <w:rsid w:val="00471E1F"/>
    <w:rsid w:val="00475D0A"/>
    <w:rsid w:val="00475EA5"/>
    <w:rsid w:val="00475F54"/>
    <w:rsid w:val="00477228"/>
    <w:rsid w:val="00481F15"/>
    <w:rsid w:val="004835C4"/>
    <w:rsid w:val="00485F96"/>
    <w:rsid w:val="00491AA4"/>
    <w:rsid w:val="00492A48"/>
    <w:rsid w:val="00495B8E"/>
    <w:rsid w:val="0049661D"/>
    <w:rsid w:val="00497428"/>
    <w:rsid w:val="00497540"/>
    <w:rsid w:val="00497EE9"/>
    <w:rsid w:val="004A1230"/>
    <w:rsid w:val="004A2EF5"/>
    <w:rsid w:val="004A5EE1"/>
    <w:rsid w:val="004A69F7"/>
    <w:rsid w:val="004B0289"/>
    <w:rsid w:val="004B08E3"/>
    <w:rsid w:val="004B263D"/>
    <w:rsid w:val="004B2928"/>
    <w:rsid w:val="004B38E8"/>
    <w:rsid w:val="004B658F"/>
    <w:rsid w:val="004B7386"/>
    <w:rsid w:val="004C34A5"/>
    <w:rsid w:val="004C4690"/>
    <w:rsid w:val="004D1334"/>
    <w:rsid w:val="004D1656"/>
    <w:rsid w:val="004D16F0"/>
    <w:rsid w:val="004D3D70"/>
    <w:rsid w:val="004D4B0A"/>
    <w:rsid w:val="004D7BDE"/>
    <w:rsid w:val="004E072A"/>
    <w:rsid w:val="004E13F5"/>
    <w:rsid w:val="004E29F6"/>
    <w:rsid w:val="004E315A"/>
    <w:rsid w:val="004E39EF"/>
    <w:rsid w:val="004F0B1A"/>
    <w:rsid w:val="004F2002"/>
    <w:rsid w:val="004F2E2F"/>
    <w:rsid w:val="004F38E4"/>
    <w:rsid w:val="004F59BB"/>
    <w:rsid w:val="004F5C20"/>
    <w:rsid w:val="004F6031"/>
    <w:rsid w:val="004F6E44"/>
    <w:rsid w:val="004F7A69"/>
    <w:rsid w:val="005007D5"/>
    <w:rsid w:val="00500DE8"/>
    <w:rsid w:val="00503F07"/>
    <w:rsid w:val="00504209"/>
    <w:rsid w:val="00504EE2"/>
    <w:rsid w:val="00505221"/>
    <w:rsid w:val="00506B5A"/>
    <w:rsid w:val="00511894"/>
    <w:rsid w:val="00515600"/>
    <w:rsid w:val="00515CC1"/>
    <w:rsid w:val="00516F95"/>
    <w:rsid w:val="00520BB1"/>
    <w:rsid w:val="00520F19"/>
    <w:rsid w:val="00524388"/>
    <w:rsid w:val="0052475A"/>
    <w:rsid w:val="00525CCD"/>
    <w:rsid w:val="00527852"/>
    <w:rsid w:val="005279D0"/>
    <w:rsid w:val="00527E07"/>
    <w:rsid w:val="005301AE"/>
    <w:rsid w:val="005316CF"/>
    <w:rsid w:val="005335A4"/>
    <w:rsid w:val="005339D3"/>
    <w:rsid w:val="00534219"/>
    <w:rsid w:val="00534A65"/>
    <w:rsid w:val="00534D40"/>
    <w:rsid w:val="0053741A"/>
    <w:rsid w:val="00537DB1"/>
    <w:rsid w:val="00540A70"/>
    <w:rsid w:val="00543067"/>
    <w:rsid w:val="005432B5"/>
    <w:rsid w:val="00543C97"/>
    <w:rsid w:val="0055135D"/>
    <w:rsid w:val="00552083"/>
    <w:rsid w:val="0055224D"/>
    <w:rsid w:val="0055346F"/>
    <w:rsid w:val="00553CE4"/>
    <w:rsid w:val="00555ABB"/>
    <w:rsid w:val="00555C26"/>
    <w:rsid w:val="00560662"/>
    <w:rsid w:val="0056073C"/>
    <w:rsid w:val="00561D6B"/>
    <w:rsid w:val="00562FE7"/>
    <w:rsid w:val="00563EE7"/>
    <w:rsid w:val="0056774D"/>
    <w:rsid w:val="0056775B"/>
    <w:rsid w:val="0057053F"/>
    <w:rsid w:val="00570715"/>
    <w:rsid w:val="00572370"/>
    <w:rsid w:val="00573592"/>
    <w:rsid w:val="0058088B"/>
    <w:rsid w:val="00580924"/>
    <w:rsid w:val="005828A1"/>
    <w:rsid w:val="00582A1F"/>
    <w:rsid w:val="00583D0E"/>
    <w:rsid w:val="005868E2"/>
    <w:rsid w:val="005923C5"/>
    <w:rsid w:val="00593079"/>
    <w:rsid w:val="00596C4F"/>
    <w:rsid w:val="00597201"/>
    <w:rsid w:val="005A0110"/>
    <w:rsid w:val="005A02E3"/>
    <w:rsid w:val="005A04D2"/>
    <w:rsid w:val="005A081B"/>
    <w:rsid w:val="005A200E"/>
    <w:rsid w:val="005A3CC3"/>
    <w:rsid w:val="005A7A3D"/>
    <w:rsid w:val="005A7F43"/>
    <w:rsid w:val="005B39C5"/>
    <w:rsid w:val="005B3D63"/>
    <w:rsid w:val="005B4380"/>
    <w:rsid w:val="005B6282"/>
    <w:rsid w:val="005C188A"/>
    <w:rsid w:val="005C1EE2"/>
    <w:rsid w:val="005C25C6"/>
    <w:rsid w:val="005C56AD"/>
    <w:rsid w:val="005C73A0"/>
    <w:rsid w:val="005D2025"/>
    <w:rsid w:val="005D43B0"/>
    <w:rsid w:val="005D61DE"/>
    <w:rsid w:val="005D6A29"/>
    <w:rsid w:val="005D6E4B"/>
    <w:rsid w:val="005E013A"/>
    <w:rsid w:val="005E0420"/>
    <w:rsid w:val="005E0F71"/>
    <w:rsid w:val="005E2A4D"/>
    <w:rsid w:val="005E79F0"/>
    <w:rsid w:val="005F1981"/>
    <w:rsid w:val="005F1EDB"/>
    <w:rsid w:val="005F25EC"/>
    <w:rsid w:val="005F3386"/>
    <w:rsid w:val="005F3832"/>
    <w:rsid w:val="005F7B76"/>
    <w:rsid w:val="00600401"/>
    <w:rsid w:val="006029A9"/>
    <w:rsid w:val="00606CCB"/>
    <w:rsid w:val="0061394A"/>
    <w:rsid w:val="006179D5"/>
    <w:rsid w:val="00617CA8"/>
    <w:rsid w:val="00622446"/>
    <w:rsid w:val="00624B7F"/>
    <w:rsid w:val="006272A1"/>
    <w:rsid w:val="00627825"/>
    <w:rsid w:val="00630960"/>
    <w:rsid w:val="00631185"/>
    <w:rsid w:val="00631203"/>
    <w:rsid w:val="006320CF"/>
    <w:rsid w:val="0063322A"/>
    <w:rsid w:val="0063343E"/>
    <w:rsid w:val="0063394A"/>
    <w:rsid w:val="00634335"/>
    <w:rsid w:val="00634405"/>
    <w:rsid w:val="006346E2"/>
    <w:rsid w:val="00634E04"/>
    <w:rsid w:val="0063744F"/>
    <w:rsid w:val="00641E79"/>
    <w:rsid w:val="00642219"/>
    <w:rsid w:val="00642FB5"/>
    <w:rsid w:val="00644D4A"/>
    <w:rsid w:val="00651C27"/>
    <w:rsid w:val="00655019"/>
    <w:rsid w:val="006554FE"/>
    <w:rsid w:val="00655CAE"/>
    <w:rsid w:val="0066007A"/>
    <w:rsid w:val="006609EA"/>
    <w:rsid w:val="00660AFE"/>
    <w:rsid w:val="00661507"/>
    <w:rsid w:val="0066456D"/>
    <w:rsid w:val="00664AC7"/>
    <w:rsid w:val="006652EB"/>
    <w:rsid w:val="00665915"/>
    <w:rsid w:val="006661E5"/>
    <w:rsid w:val="00666AA8"/>
    <w:rsid w:val="00666FB5"/>
    <w:rsid w:val="00672A2F"/>
    <w:rsid w:val="00672C7C"/>
    <w:rsid w:val="00673143"/>
    <w:rsid w:val="0067337E"/>
    <w:rsid w:val="006749D3"/>
    <w:rsid w:val="00675FA0"/>
    <w:rsid w:val="006772EF"/>
    <w:rsid w:val="00677F32"/>
    <w:rsid w:val="00680559"/>
    <w:rsid w:val="00680641"/>
    <w:rsid w:val="00684126"/>
    <w:rsid w:val="0068656A"/>
    <w:rsid w:val="00687120"/>
    <w:rsid w:val="00687836"/>
    <w:rsid w:val="00687ACE"/>
    <w:rsid w:val="0069093E"/>
    <w:rsid w:val="00690A6C"/>
    <w:rsid w:val="00690FA9"/>
    <w:rsid w:val="00692E95"/>
    <w:rsid w:val="006934C7"/>
    <w:rsid w:val="00694DC3"/>
    <w:rsid w:val="0069580F"/>
    <w:rsid w:val="00697024"/>
    <w:rsid w:val="00697096"/>
    <w:rsid w:val="006A093E"/>
    <w:rsid w:val="006A1774"/>
    <w:rsid w:val="006A2B56"/>
    <w:rsid w:val="006A51CD"/>
    <w:rsid w:val="006B0372"/>
    <w:rsid w:val="006B196F"/>
    <w:rsid w:val="006B19C1"/>
    <w:rsid w:val="006B1FD6"/>
    <w:rsid w:val="006B2514"/>
    <w:rsid w:val="006B28AA"/>
    <w:rsid w:val="006B336E"/>
    <w:rsid w:val="006B33CB"/>
    <w:rsid w:val="006B442A"/>
    <w:rsid w:val="006B5B3B"/>
    <w:rsid w:val="006B60DC"/>
    <w:rsid w:val="006B73BB"/>
    <w:rsid w:val="006C25A7"/>
    <w:rsid w:val="006C3317"/>
    <w:rsid w:val="006C3458"/>
    <w:rsid w:val="006C3DFB"/>
    <w:rsid w:val="006C6980"/>
    <w:rsid w:val="006C7295"/>
    <w:rsid w:val="006D15A8"/>
    <w:rsid w:val="006D2239"/>
    <w:rsid w:val="006D3B39"/>
    <w:rsid w:val="006D3EBC"/>
    <w:rsid w:val="006D5332"/>
    <w:rsid w:val="006D5B63"/>
    <w:rsid w:val="006D6C7C"/>
    <w:rsid w:val="006E18F7"/>
    <w:rsid w:val="006E26BA"/>
    <w:rsid w:val="006E33E9"/>
    <w:rsid w:val="006E6112"/>
    <w:rsid w:val="006E63EF"/>
    <w:rsid w:val="006E7C42"/>
    <w:rsid w:val="006F164A"/>
    <w:rsid w:val="006F1B19"/>
    <w:rsid w:val="006F2056"/>
    <w:rsid w:val="006F3CDC"/>
    <w:rsid w:val="006F5425"/>
    <w:rsid w:val="006F6DD3"/>
    <w:rsid w:val="006F756F"/>
    <w:rsid w:val="006F7A1C"/>
    <w:rsid w:val="00702565"/>
    <w:rsid w:val="0070299B"/>
    <w:rsid w:val="00703383"/>
    <w:rsid w:val="00703A3C"/>
    <w:rsid w:val="00704108"/>
    <w:rsid w:val="007049EC"/>
    <w:rsid w:val="00705A55"/>
    <w:rsid w:val="00707961"/>
    <w:rsid w:val="00707AE1"/>
    <w:rsid w:val="00710BE2"/>
    <w:rsid w:val="007148CB"/>
    <w:rsid w:val="007172E6"/>
    <w:rsid w:val="007176CE"/>
    <w:rsid w:val="0072131A"/>
    <w:rsid w:val="007221A6"/>
    <w:rsid w:val="007237EA"/>
    <w:rsid w:val="007249E8"/>
    <w:rsid w:val="00726DB7"/>
    <w:rsid w:val="00730726"/>
    <w:rsid w:val="007327FA"/>
    <w:rsid w:val="00734795"/>
    <w:rsid w:val="0073591E"/>
    <w:rsid w:val="007359C6"/>
    <w:rsid w:val="00736405"/>
    <w:rsid w:val="00736481"/>
    <w:rsid w:val="0073781D"/>
    <w:rsid w:val="00737F4A"/>
    <w:rsid w:val="007406D7"/>
    <w:rsid w:val="007413B5"/>
    <w:rsid w:val="00742213"/>
    <w:rsid w:val="007425C1"/>
    <w:rsid w:val="00742AD3"/>
    <w:rsid w:val="00744961"/>
    <w:rsid w:val="00746DBD"/>
    <w:rsid w:val="007500E9"/>
    <w:rsid w:val="007503EB"/>
    <w:rsid w:val="0075081D"/>
    <w:rsid w:val="007536B4"/>
    <w:rsid w:val="00753864"/>
    <w:rsid w:val="0075734D"/>
    <w:rsid w:val="00757DF4"/>
    <w:rsid w:val="007610E0"/>
    <w:rsid w:val="007623AA"/>
    <w:rsid w:val="007624F8"/>
    <w:rsid w:val="0076473F"/>
    <w:rsid w:val="00764E9E"/>
    <w:rsid w:val="00765DED"/>
    <w:rsid w:val="0076614F"/>
    <w:rsid w:val="00766D29"/>
    <w:rsid w:val="00767798"/>
    <w:rsid w:val="00767E22"/>
    <w:rsid w:val="00771039"/>
    <w:rsid w:val="0077186E"/>
    <w:rsid w:val="0077290F"/>
    <w:rsid w:val="00772FF7"/>
    <w:rsid w:val="0077348C"/>
    <w:rsid w:val="00773853"/>
    <w:rsid w:val="00775F1A"/>
    <w:rsid w:val="00780E0D"/>
    <w:rsid w:val="00781039"/>
    <w:rsid w:val="007819B5"/>
    <w:rsid w:val="00782959"/>
    <w:rsid w:val="00783482"/>
    <w:rsid w:val="00783799"/>
    <w:rsid w:val="0078728F"/>
    <w:rsid w:val="0079173E"/>
    <w:rsid w:val="00792B1E"/>
    <w:rsid w:val="00793837"/>
    <w:rsid w:val="00793D4C"/>
    <w:rsid w:val="00796392"/>
    <w:rsid w:val="0079671F"/>
    <w:rsid w:val="007A282A"/>
    <w:rsid w:val="007A31C3"/>
    <w:rsid w:val="007A3251"/>
    <w:rsid w:val="007A4C5A"/>
    <w:rsid w:val="007A5147"/>
    <w:rsid w:val="007A703B"/>
    <w:rsid w:val="007A76DA"/>
    <w:rsid w:val="007B0747"/>
    <w:rsid w:val="007B19E1"/>
    <w:rsid w:val="007B2C7F"/>
    <w:rsid w:val="007B2DCF"/>
    <w:rsid w:val="007B484B"/>
    <w:rsid w:val="007B57EE"/>
    <w:rsid w:val="007B659B"/>
    <w:rsid w:val="007B75B5"/>
    <w:rsid w:val="007C095B"/>
    <w:rsid w:val="007C137B"/>
    <w:rsid w:val="007C2270"/>
    <w:rsid w:val="007C2EE2"/>
    <w:rsid w:val="007C3E2D"/>
    <w:rsid w:val="007C4524"/>
    <w:rsid w:val="007C472B"/>
    <w:rsid w:val="007C6434"/>
    <w:rsid w:val="007C6D7F"/>
    <w:rsid w:val="007D018B"/>
    <w:rsid w:val="007D0B71"/>
    <w:rsid w:val="007D2065"/>
    <w:rsid w:val="007D26A5"/>
    <w:rsid w:val="007D3E4B"/>
    <w:rsid w:val="007D4D9A"/>
    <w:rsid w:val="007D5DA1"/>
    <w:rsid w:val="007D626A"/>
    <w:rsid w:val="007D6922"/>
    <w:rsid w:val="007D733A"/>
    <w:rsid w:val="007D7C2C"/>
    <w:rsid w:val="007E1D19"/>
    <w:rsid w:val="007E338B"/>
    <w:rsid w:val="007E49FE"/>
    <w:rsid w:val="007E54F7"/>
    <w:rsid w:val="007E6A9A"/>
    <w:rsid w:val="007E797D"/>
    <w:rsid w:val="007F055B"/>
    <w:rsid w:val="007F2A28"/>
    <w:rsid w:val="007F317B"/>
    <w:rsid w:val="007F4739"/>
    <w:rsid w:val="00800435"/>
    <w:rsid w:val="00800BE2"/>
    <w:rsid w:val="008011B7"/>
    <w:rsid w:val="008017DF"/>
    <w:rsid w:val="008018E4"/>
    <w:rsid w:val="00804DB6"/>
    <w:rsid w:val="008052B0"/>
    <w:rsid w:val="00806696"/>
    <w:rsid w:val="00807BDD"/>
    <w:rsid w:val="00810024"/>
    <w:rsid w:val="008126B0"/>
    <w:rsid w:val="008141E3"/>
    <w:rsid w:val="008147E6"/>
    <w:rsid w:val="00814EF1"/>
    <w:rsid w:val="00816635"/>
    <w:rsid w:val="00820F43"/>
    <w:rsid w:val="00821173"/>
    <w:rsid w:val="0082139B"/>
    <w:rsid w:val="00821E44"/>
    <w:rsid w:val="008234B1"/>
    <w:rsid w:val="00826290"/>
    <w:rsid w:val="00826F94"/>
    <w:rsid w:val="0082705D"/>
    <w:rsid w:val="0082787C"/>
    <w:rsid w:val="00831175"/>
    <w:rsid w:val="008319FC"/>
    <w:rsid w:val="008340D7"/>
    <w:rsid w:val="00836324"/>
    <w:rsid w:val="00840308"/>
    <w:rsid w:val="008418BA"/>
    <w:rsid w:val="00842046"/>
    <w:rsid w:val="0084334A"/>
    <w:rsid w:val="008442C4"/>
    <w:rsid w:val="008448DE"/>
    <w:rsid w:val="00845FCB"/>
    <w:rsid w:val="00852475"/>
    <w:rsid w:val="0085260B"/>
    <w:rsid w:val="0085311A"/>
    <w:rsid w:val="008532AA"/>
    <w:rsid w:val="008539A2"/>
    <w:rsid w:val="008547F7"/>
    <w:rsid w:val="0085486A"/>
    <w:rsid w:val="00854A3F"/>
    <w:rsid w:val="00860543"/>
    <w:rsid w:val="0086099F"/>
    <w:rsid w:val="00860DF9"/>
    <w:rsid w:val="00861451"/>
    <w:rsid w:val="00862294"/>
    <w:rsid w:val="0086273B"/>
    <w:rsid w:val="0086294B"/>
    <w:rsid w:val="008629A8"/>
    <w:rsid w:val="00864B24"/>
    <w:rsid w:val="0086529F"/>
    <w:rsid w:val="00866877"/>
    <w:rsid w:val="00866FA9"/>
    <w:rsid w:val="00867C9E"/>
    <w:rsid w:val="00872589"/>
    <w:rsid w:val="008737A4"/>
    <w:rsid w:val="008753CD"/>
    <w:rsid w:val="00876B67"/>
    <w:rsid w:val="008807C8"/>
    <w:rsid w:val="008811A4"/>
    <w:rsid w:val="008817D0"/>
    <w:rsid w:val="0088220A"/>
    <w:rsid w:val="008827F6"/>
    <w:rsid w:val="00882C4A"/>
    <w:rsid w:val="0088345F"/>
    <w:rsid w:val="00883F7C"/>
    <w:rsid w:val="00884AC4"/>
    <w:rsid w:val="00887B22"/>
    <w:rsid w:val="008923D6"/>
    <w:rsid w:val="00892400"/>
    <w:rsid w:val="00894D0B"/>
    <w:rsid w:val="008955D4"/>
    <w:rsid w:val="00897B2E"/>
    <w:rsid w:val="008A48B4"/>
    <w:rsid w:val="008A4A5A"/>
    <w:rsid w:val="008A4B61"/>
    <w:rsid w:val="008B3FE1"/>
    <w:rsid w:val="008B7065"/>
    <w:rsid w:val="008C1661"/>
    <w:rsid w:val="008C1D11"/>
    <w:rsid w:val="008C28F1"/>
    <w:rsid w:val="008C4C5A"/>
    <w:rsid w:val="008C52A7"/>
    <w:rsid w:val="008C7582"/>
    <w:rsid w:val="008D1CA7"/>
    <w:rsid w:val="008D3B9B"/>
    <w:rsid w:val="008D3EBE"/>
    <w:rsid w:val="008D441A"/>
    <w:rsid w:val="008D500B"/>
    <w:rsid w:val="008D5BD5"/>
    <w:rsid w:val="008D65D5"/>
    <w:rsid w:val="008E14F5"/>
    <w:rsid w:val="008E3607"/>
    <w:rsid w:val="008E56FF"/>
    <w:rsid w:val="008E592B"/>
    <w:rsid w:val="008E6D15"/>
    <w:rsid w:val="008F0715"/>
    <w:rsid w:val="008F1024"/>
    <w:rsid w:val="008F3560"/>
    <w:rsid w:val="008F4432"/>
    <w:rsid w:val="008F761D"/>
    <w:rsid w:val="0090040C"/>
    <w:rsid w:val="00900B7A"/>
    <w:rsid w:val="0090123B"/>
    <w:rsid w:val="00901808"/>
    <w:rsid w:val="009038CC"/>
    <w:rsid w:val="009045C8"/>
    <w:rsid w:val="00906386"/>
    <w:rsid w:val="00912B76"/>
    <w:rsid w:val="0091370C"/>
    <w:rsid w:val="0091532A"/>
    <w:rsid w:val="00916189"/>
    <w:rsid w:val="00920DFC"/>
    <w:rsid w:val="00921B18"/>
    <w:rsid w:val="00921B2E"/>
    <w:rsid w:val="00922CB0"/>
    <w:rsid w:val="0092551F"/>
    <w:rsid w:val="009262C5"/>
    <w:rsid w:val="00926AE8"/>
    <w:rsid w:val="00926FC3"/>
    <w:rsid w:val="009274BA"/>
    <w:rsid w:val="0092756B"/>
    <w:rsid w:val="00930B7A"/>
    <w:rsid w:val="00931C63"/>
    <w:rsid w:val="00932012"/>
    <w:rsid w:val="00932306"/>
    <w:rsid w:val="00934D0B"/>
    <w:rsid w:val="00934DEF"/>
    <w:rsid w:val="009366F6"/>
    <w:rsid w:val="009367A0"/>
    <w:rsid w:val="00940449"/>
    <w:rsid w:val="009413C0"/>
    <w:rsid w:val="00944D4A"/>
    <w:rsid w:val="00946D4F"/>
    <w:rsid w:val="009500EB"/>
    <w:rsid w:val="009508B1"/>
    <w:rsid w:val="00952116"/>
    <w:rsid w:val="00952720"/>
    <w:rsid w:val="00952BB9"/>
    <w:rsid w:val="0095448A"/>
    <w:rsid w:val="00954774"/>
    <w:rsid w:val="00955575"/>
    <w:rsid w:val="00955F45"/>
    <w:rsid w:val="00956290"/>
    <w:rsid w:val="00956D87"/>
    <w:rsid w:val="0096053C"/>
    <w:rsid w:val="00960F53"/>
    <w:rsid w:val="00962A74"/>
    <w:rsid w:val="0096322B"/>
    <w:rsid w:val="009635D3"/>
    <w:rsid w:val="00964211"/>
    <w:rsid w:val="009655F8"/>
    <w:rsid w:val="00965F69"/>
    <w:rsid w:val="0096726B"/>
    <w:rsid w:val="00967860"/>
    <w:rsid w:val="0097074A"/>
    <w:rsid w:val="00971C89"/>
    <w:rsid w:val="009723E5"/>
    <w:rsid w:val="00972CED"/>
    <w:rsid w:val="009734D1"/>
    <w:rsid w:val="00975210"/>
    <w:rsid w:val="00975AAC"/>
    <w:rsid w:val="009763E5"/>
    <w:rsid w:val="0098093E"/>
    <w:rsid w:val="00981FCF"/>
    <w:rsid w:val="0098251E"/>
    <w:rsid w:val="00983D72"/>
    <w:rsid w:val="0098503D"/>
    <w:rsid w:val="009862CB"/>
    <w:rsid w:val="00986BFE"/>
    <w:rsid w:val="00990118"/>
    <w:rsid w:val="00992B2C"/>
    <w:rsid w:val="00993877"/>
    <w:rsid w:val="009942BF"/>
    <w:rsid w:val="00996A4C"/>
    <w:rsid w:val="009A197F"/>
    <w:rsid w:val="009A1C08"/>
    <w:rsid w:val="009A3DB8"/>
    <w:rsid w:val="009A5E30"/>
    <w:rsid w:val="009B0BC1"/>
    <w:rsid w:val="009B1130"/>
    <w:rsid w:val="009B2D3D"/>
    <w:rsid w:val="009B3354"/>
    <w:rsid w:val="009B4672"/>
    <w:rsid w:val="009B54BF"/>
    <w:rsid w:val="009B6073"/>
    <w:rsid w:val="009B64A7"/>
    <w:rsid w:val="009C3BEB"/>
    <w:rsid w:val="009C60FF"/>
    <w:rsid w:val="009C76EF"/>
    <w:rsid w:val="009D0197"/>
    <w:rsid w:val="009D2266"/>
    <w:rsid w:val="009D2AC6"/>
    <w:rsid w:val="009D2E53"/>
    <w:rsid w:val="009D353D"/>
    <w:rsid w:val="009D3789"/>
    <w:rsid w:val="009D3E61"/>
    <w:rsid w:val="009E0534"/>
    <w:rsid w:val="009E150D"/>
    <w:rsid w:val="009E1B07"/>
    <w:rsid w:val="009E3920"/>
    <w:rsid w:val="009F0B52"/>
    <w:rsid w:val="009F0F3E"/>
    <w:rsid w:val="009F174C"/>
    <w:rsid w:val="009F355A"/>
    <w:rsid w:val="009F3EA1"/>
    <w:rsid w:val="009F443C"/>
    <w:rsid w:val="009F66CF"/>
    <w:rsid w:val="009F7533"/>
    <w:rsid w:val="009F7C57"/>
    <w:rsid w:val="00A01743"/>
    <w:rsid w:val="00A03A3D"/>
    <w:rsid w:val="00A04BE8"/>
    <w:rsid w:val="00A05216"/>
    <w:rsid w:val="00A06B8F"/>
    <w:rsid w:val="00A07A80"/>
    <w:rsid w:val="00A11153"/>
    <w:rsid w:val="00A119CD"/>
    <w:rsid w:val="00A21CB1"/>
    <w:rsid w:val="00A225B8"/>
    <w:rsid w:val="00A23073"/>
    <w:rsid w:val="00A23E92"/>
    <w:rsid w:val="00A23FAC"/>
    <w:rsid w:val="00A2728A"/>
    <w:rsid w:val="00A27BFB"/>
    <w:rsid w:val="00A30FA0"/>
    <w:rsid w:val="00A322E4"/>
    <w:rsid w:val="00A32563"/>
    <w:rsid w:val="00A343BA"/>
    <w:rsid w:val="00A3640A"/>
    <w:rsid w:val="00A41356"/>
    <w:rsid w:val="00A418BD"/>
    <w:rsid w:val="00A42474"/>
    <w:rsid w:val="00A43C60"/>
    <w:rsid w:val="00A458E3"/>
    <w:rsid w:val="00A46E36"/>
    <w:rsid w:val="00A46F46"/>
    <w:rsid w:val="00A5049D"/>
    <w:rsid w:val="00A53AFB"/>
    <w:rsid w:val="00A54DB9"/>
    <w:rsid w:val="00A55AD9"/>
    <w:rsid w:val="00A5700A"/>
    <w:rsid w:val="00A60356"/>
    <w:rsid w:val="00A603F6"/>
    <w:rsid w:val="00A6095E"/>
    <w:rsid w:val="00A62315"/>
    <w:rsid w:val="00A644B8"/>
    <w:rsid w:val="00A66552"/>
    <w:rsid w:val="00A6683A"/>
    <w:rsid w:val="00A66F09"/>
    <w:rsid w:val="00A7448C"/>
    <w:rsid w:val="00A75595"/>
    <w:rsid w:val="00A75C93"/>
    <w:rsid w:val="00A76E8F"/>
    <w:rsid w:val="00A770B1"/>
    <w:rsid w:val="00A77B90"/>
    <w:rsid w:val="00A804CE"/>
    <w:rsid w:val="00A81D3E"/>
    <w:rsid w:val="00A81E7E"/>
    <w:rsid w:val="00A83D33"/>
    <w:rsid w:val="00A84C2D"/>
    <w:rsid w:val="00A86A06"/>
    <w:rsid w:val="00A90536"/>
    <w:rsid w:val="00A90B51"/>
    <w:rsid w:val="00A9115D"/>
    <w:rsid w:val="00A915A5"/>
    <w:rsid w:val="00A91A92"/>
    <w:rsid w:val="00A95149"/>
    <w:rsid w:val="00A96BF2"/>
    <w:rsid w:val="00A96DEB"/>
    <w:rsid w:val="00AA0430"/>
    <w:rsid w:val="00AA16FE"/>
    <w:rsid w:val="00AA20AD"/>
    <w:rsid w:val="00AA39E0"/>
    <w:rsid w:val="00AA3BEB"/>
    <w:rsid w:val="00AA618D"/>
    <w:rsid w:val="00AA64CF"/>
    <w:rsid w:val="00AA6B77"/>
    <w:rsid w:val="00AA7949"/>
    <w:rsid w:val="00AA7D58"/>
    <w:rsid w:val="00AB06EC"/>
    <w:rsid w:val="00AB0BF9"/>
    <w:rsid w:val="00AB0C26"/>
    <w:rsid w:val="00AB2235"/>
    <w:rsid w:val="00AB552A"/>
    <w:rsid w:val="00AB6B6A"/>
    <w:rsid w:val="00AB6BB3"/>
    <w:rsid w:val="00AB6C60"/>
    <w:rsid w:val="00AC3587"/>
    <w:rsid w:val="00AC3A66"/>
    <w:rsid w:val="00AC4AD3"/>
    <w:rsid w:val="00AC76C6"/>
    <w:rsid w:val="00AD1ABB"/>
    <w:rsid w:val="00AD21FC"/>
    <w:rsid w:val="00AD3CAB"/>
    <w:rsid w:val="00AD4386"/>
    <w:rsid w:val="00AD5F75"/>
    <w:rsid w:val="00AD71D5"/>
    <w:rsid w:val="00AE44E5"/>
    <w:rsid w:val="00AE5211"/>
    <w:rsid w:val="00AE73F8"/>
    <w:rsid w:val="00AF09DA"/>
    <w:rsid w:val="00AF0AE9"/>
    <w:rsid w:val="00AF1369"/>
    <w:rsid w:val="00AF2431"/>
    <w:rsid w:val="00AF3514"/>
    <w:rsid w:val="00AF3965"/>
    <w:rsid w:val="00AF3C62"/>
    <w:rsid w:val="00AF5963"/>
    <w:rsid w:val="00AF66E5"/>
    <w:rsid w:val="00AF6EF6"/>
    <w:rsid w:val="00B00865"/>
    <w:rsid w:val="00B00C5E"/>
    <w:rsid w:val="00B013B4"/>
    <w:rsid w:val="00B034DC"/>
    <w:rsid w:val="00B05975"/>
    <w:rsid w:val="00B059A4"/>
    <w:rsid w:val="00B10668"/>
    <w:rsid w:val="00B11DC5"/>
    <w:rsid w:val="00B141C3"/>
    <w:rsid w:val="00B147BE"/>
    <w:rsid w:val="00B14CC4"/>
    <w:rsid w:val="00B23F25"/>
    <w:rsid w:val="00B24BAE"/>
    <w:rsid w:val="00B255CE"/>
    <w:rsid w:val="00B257AD"/>
    <w:rsid w:val="00B277D4"/>
    <w:rsid w:val="00B30C0E"/>
    <w:rsid w:val="00B31A9F"/>
    <w:rsid w:val="00B32B90"/>
    <w:rsid w:val="00B36259"/>
    <w:rsid w:val="00B36E68"/>
    <w:rsid w:val="00B404DE"/>
    <w:rsid w:val="00B42E2F"/>
    <w:rsid w:val="00B43DF8"/>
    <w:rsid w:val="00B44981"/>
    <w:rsid w:val="00B44D23"/>
    <w:rsid w:val="00B44D76"/>
    <w:rsid w:val="00B459C2"/>
    <w:rsid w:val="00B4655D"/>
    <w:rsid w:val="00B47A87"/>
    <w:rsid w:val="00B5145E"/>
    <w:rsid w:val="00B515C2"/>
    <w:rsid w:val="00B518E4"/>
    <w:rsid w:val="00B531DD"/>
    <w:rsid w:val="00B54ECE"/>
    <w:rsid w:val="00B55507"/>
    <w:rsid w:val="00B607F5"/>
    <w:rsid w:val="00B62436"/>
    <w:rsid w:val="00B63C14"/>
    <w:rsid w:val="00B63E73"/>
    <w:rsid w:val="00B64E8B"/>
    <w:rsid w:val="00B6670A"/>
    <w:rsid w:val="00B679E9"/>
    <w:rsid w:val="00B70107"/>
    <w:rsid w:val="00B7032B"/>
    <w:rsid w:val="00B70F3F"/>
    <w:rsid w:val="00B724BD"/>
    <w:rsid w:val="00B7278A"/>
    <w:rsid w:val="00B72D41"/>
    <w:rsid w:val="00B7315B"/>
    <w:rsid w:val="00B73F14"/>
    <w:rsid w:val="00B76382"/>
    <w:rsid w:val="00B80BFD"/>
    <w:rsid w:val="00B80D09"/>
    <w:rsid w:val="00B813BD"/>
    <w:rsid w:val="00B83503"/>
    <w:rsid w:val="00B8674C"/>
    <w:rsid w:val="00B868DE"/>
    <w:rsid w:val="00B87D12"/>
    <w:rsid w:val="00B90BF0"/>
    <w:rsid w:val="00B910B9"/>
    <w:rsid w:val="00B91ED7"/>
    <w:rsid w:val="00B95794"/>
    <w:rsid w:val="00B9590A"/>
    <w:rsid w:val="00B95BD6"/>
    <w:rsid w:val="00B960F9"/>
    <w:rsid w:val="00B9612C"/>
    <w:rsid w:val="00B9779F"/>
    <w:rsid w:val="00BA1EF9"/>
    <w:rsid w:val="00BA28E2"/>
    <w:rsid w:val="00BA61B6"/>
    <w:rsid w:val="00BA63CD"/>
    <w:rsid w:val="00BA65F1"/>
    <w:rsid w:val="00BA7A98"/>
    <w:rsid w:val="00BB145C"/>
    <w:rsid w:val="00BB1DD6"/>
    <w:rsid w:val="00BB2839"/>
    <w:rsid w:val="00BB3F72"/>
    <w:rsid w:val="00BB4E66"/>
    <w:rsid w:val="00BB625B"/>
    <w:rsid w:val="00BB7CF2"/>
    <w:rsid w:val="00BC4CB2"/>
    <w:rsid w:val="00BC5505"/>
    <w:rsid w:val="00BC6ABD"/>
    <w:rsid w:val="00BD11B8"/>
    <w:rsid w:val="00BD141B"/>
    <w:rsid w:val="00BD174D"/>
    <w:rsid w:val="00BD1942"/>
    <w:rsid w:val="00BD2890"/>
    <w:rsid w:val="00BD2E0B"/>
    <w:rsid w:val="00BD2EAB"/>
    <w:rsid w:val="00BD6C19"/>
    <w:rsid w:val="00BD7918"/>
    <w:rsid w:val="00BE2ADE"/>
    <w:rsid w:val="00BE2E5C"/>
    <w:rsid w:val="00BE356A"/>
    <w:rsid w:val="00BE40FC"/>
    <w:rsid w:val="00BE4D3A"/>
    <w:rsid w:val="00BE54F4"/>
    <w:rsid w:val="00BE7718"/>
    <w:rsid w:val="00BE7CFF"/>
    <w:rsid w:val="00BF026E"/>
    <w:rsid w:val="00BF36A5"/>
    <w:rsid w:val="00BF37A6"/>
    <w:rsid w:val="00BF43A0"/>
    <w:rsid w:val="00BF63DD"/>
    <w:rsid w:val="00BF67D8"/>
    <w:rsid w:val="00C00045"/>
    <w:rsid w:val="00C01D82"/>
    <w:rsid w:val="00C035AA"/>
    <w:rsid w:val="00C04A0F"/>
    <w:rsid w:val="00C05434"/>
    <w:rsid w:val="00C05648"/>
    <w:rsid w:val="00C0567F"/>
    <w:rsid w:val="00C12106"/>
    <w:rsid w:val="00C12211"/>
    <w:rsid w:val="00C13DB8"/>
    <w:rsid w:val="00C14C35"/>
    <w:rsid w:val="00C1529E"/>
    <w:rsid w:val="00C20346"/>
    <w:rsid w:val="00C24729"/>
    <w:rsid w:val="00C2516E"/>
    <w:rsid w:val="00C2561A"/>
    <w:rsid w:val="00C33725"/>
    <w:rsid w:val="00C340E1"/>
    <w:rsid w:val="00C34B9F"/>
    <w:rsid w:val="00C351C8"/>
    <w:rsid w:val="00C41715"/>
    <w:rsid w:val="00C427F2"/>
    <w:rsid w:val="00C4437B"/>
    <w:rsid w:val="00C44BA2"/>
    <w:rsid w:val="00C45E32"/>
    <w:rsid w:val="00C468B4"/>
    <w:rsid w:val="00C46A2A"/>
    <w:rsid w:val="00C46AF1"/>
    <w:rsid w:val="00C51506"/>
    <w:rsid w:val="00C52147"/>
    <w:rsid w:val="00C523C3"/>
    <w:rsid w:val="00C53322"/>
    <w:rsid w:val="00C54290"/>
    <w:rsid w:val="00C60515"/>
    <w:rsid w:val="00C62CFD"/>
    <w:rsid w:val="00C631EC"/>
    <w:rsid w:val="00C635F1"/>
    <w:rsid w:val="00C64359"/>
    <w:rsid w:val="00C6533E"/>
    <w:rsid w:val="00C66BCA"/>
    <w:rsid w:val="00C70842"/>
    <w:rsid w:val="00C714A0"/>
    <w:rsid w:val="00C71650"/>
    <w:rsid w:val="00C72CB5"/>
    <w:rsid w:val="00C73686"/>
    <w:rsid w:val="00C744BA"/>
    <w:rsid w:val="00C756A6"/>
    <w:rsid w:val="00C76D02"/>
    <w:rsid w:val="00C773FA"/>
    <w:rsid w:val="00C77F13"/>
    <w:rsid w:val="00C80D93"/>
    <w:rsid w:val="00C82348"/>
    <w:rsid w:val="00C86366"/>
    <w:rsid w:val="00C86D09"/>
    <w:rsid w:val="00C878C8"/>
    <w:rsid w:val="00C87CED"/>
    <w:rsid w:val="00C90D10"/>
    <w:rsid w:val="00C91D54"/>
    <w:rsid w:val="00C91F7C"/>
    <w:rsid w:val="00C92AC1"/>
    <w:rsid w:val="00C93725"/>
    <w:rsid w:val="00C94212"/>
    <w:rsid w:val="00C95C4D"/>
    <w:rsid w:val="00C95E65"/>
    <w:rsid w:val="00C973B9"/>
    <w:rsid w:val="00CA1AA3"/>
    <w:rsid w:val="00CA26AA"/>
    <w:rsid w:val="00CA332A"/>
    <w:rsid w:val="00CA341E"/>
    <w:rsid w:val="00CA4256"/>
    <w:rsid w:val="00CA63EA"/>
    <w:rsid w:val="00CB192E"/>
    <w:rsid w:val="00CB39F7"/>
    <w:rsid w:val="00CB6078"/>
    <w:rsid w:val="00CB6594"/>
    <w:rsid w:val="00CC1742"/>
    <w:rsid w:val="00CC1DBD"/>
    <w:rsid w:val="00CC2D7B"/>
    <w:rsid w:val="00CC5558"/>
    <w:rsid w:val="00CC6001"/>
    <w:rsid w:val="00CC6626"/>
    <w:rsid w:val="00CD1FDE"/>
    <w:rsid w:val="00CD39DE"/>
    <w:rsid w:val="00CD4B70"/>
    <w:rsid w:val="00CD5F6A"/>
    <w:rsid w:val="00CE112A"/>
    <w:rsid w:val="00CE312F"/>
    <w:rsid w:val="00CE575A"/>
    <w:rsid w:val="00CE732D"/>
    <w:rsid w:val="00CE744A"/>
    <w:rsid w:val="00CE77F9"/>
    <w:rsid w:val="00CE7AB4"/>
    <w:rsid w:val="00CF0032"/>
    <w:rsid w:val="00CF0063"/>
    <w:rsid w:val="00CF03E8"/>
    <w:rsid w:val="00CF0E5B"/>
    <w:rsid w:val="00CF32D4"/>
    <w:rsid w:val="00CF394A"/>
    <w:rsid w:val="00CF3AAB"/>
    <w:rsid w:val="00CF5AB3"/>
    <w:rsid w:val="00CF6BEA"/>
    <w:rsid w:val="00CF730E"/>
    <w:rsid w:val="00D01514"/>
    <w:rsid w:val="00D0217F"/>
    <w:rsid w:val="00D03E96"/>
    <w:rsid w:val="00D0400A"/>
    <w:rsid w:val="00D048F8"/>
    <w:rsid w:val="00D0497C"/>
    <w:rsid w:val="00D05210"/>
    <w:rsid w:val="00D06C3F"/>
    <w:rsid w:val="00D06EA7"/>
    <w:rsid w:val="00D1002D"/>
    <w:rsid w:val="00D16DB9"/>
    <w:rsid w:val="00D20C9F"/>
    <w:rsid w:val="00D21065"/>
    <w:rsid w:val="00D2111D"/>
    <w:rsid w:val="00D221D8"/>
    <w:rsid w:val="00D235B4"/>
    <w:rsid w:val="00D235C6"/>
    <w:rsid w:val="00D247FB"/>
    <w:rsid w:val="00D26B3B"/>
    <w:rsid w:val="00D2757B"/>
    <w:rsid w:val="00D27B20"/>
    <w:rsid w:val="00D30B5E"/>
    <w:rsid w:val="00D33266"/>
    <w:rsid w:val="00D33855"/>
    <w:rsid w:val="00D361E6"/>
    <w:rsid w:val="00D372BC"/>
    <w:rsid w:val="00D41217"/>
    <w:rsid w:val="00D431AC"/>
    <w:rsid w:val="00D4364F"/>
    <w:rsid w:val="00D45F71"/>
    <w:rsid w:val="00D47135"/>
    <w:rsid w:val="00D50BA6"/>
    <w:rsid w:val="00D516A9"/>
    <w:rsid w:val="00D518B2"/>
    <w:rsid w:val="00D52870"/>
    <w:rsid w:val="00D552FC"/>
    <w:rsid w:val="00D5557A"/>
    <w:rsid w:val="00D57DB0"/>
    <w:rsid w:val="00D60A6A"/>
    <w:rsid w:val="00D610B0"/>
    <w:rsid w:val="00D61320"/>
    <w:rsid w:val="00D64A07"/>
    <w:rsid w:val="00D64EDB"/>
    <w:rsid w:val="00D66DF8"/>
    <w:rsid w:val="00D66E19"/>
    <w:rsid w:val="00D67235"/>
    <w:rsid w:val="00D67A6C"/>
    <w:rsid w:val="00D71214"/>
    <w:rsid w:val="00D7334D"/>
    <w:rsid w:val="00D769EE"/>
    <w:rsid w:val="00D770F1"/>
    <w:rsid w:val="00D8064E"/>
    <w:rsid w:val="00D81829"/>
    <w:rsid w:val="00D81FCA"/>
    <w:rsid w:val="00D859D1"/>
    <w:rsid w:val="00D8670C"/>
    <w:rsid w:val="00D874EA"/>
    <w:rsid w:val="00D877F0"/>
    <w:rsid w:val="00D90C49"/>
    <w:rsid w:val="00D94F15"/>
    <w:rsid w:val="00D96A36"/>
    <w:rsid w:val="00D96A3F"/>
    <w:rsid w:val="00D96C14"/>
    <w:rsid w:val="00DA0BA6"/>
    <w:rsid w:val="00DA1D1A"/>
    <w:rsid w:val="00DA1E0A"/>
    <w:rsid w:val="00DA38B2"/>
    <w:rsid w:val="00DA5ECD"/>
    <w:rsid w:val="00DA68CD"/>
    <w:rsid w:val="00DA77AD"/>
    <w:rsid w:val="00DB059F"/>
    <w:rsid w:val="00DB1721"/>
    <w:rsid w:val="00DB1B78"/>
    <w:rsid w:val="00DB1EAF"/>
    <w:rsid w:val="00DB68B2"/>
    <w:rsid w:val="00DB6DF4"/>
    <w:rsid w:val="00DB707C"/>
    <w:rsid w:val="00DC3939"/>
    <w:rsid w:val="00DC7EAF"/>
    <w:rsid w:val="00DD0709"/>
    <w:rsid w:val="00DD0AE0"/>
    <w:rsid w:val="00DD2653"/>
    <w:rsid w:val="00DD27A2"/>
    <w:rsid w:val="00DD41F8"/>
    <w:rsid w:val="00DD6049"/>
    <w:rsid w:val="00DD74B4"/>
    <w:rsid w:val="00DD76AC"/>
    <w:rsid w:val="00DD7D83"/>
    <w:rsid w:val="00DE0B00"/>
    <w:rsid w:val="00DE0F1C"/>
    <w:rsid w:val="00DE1508"/>
    <w:rsid w:val="00DE41C8"/>
    <w:rsid w:val="00DE722B"/>
    <w:rsid w:val="00DF036C"/>
    <w:rsid w:val="00DF1C02"/>
    <w:rsid w:val="00DF2420"/>
    <w:rsid w:val="00DF37C2"/>
    <w:rsid w:val="00DF47A1"/>
    <w:rsid w:val="00DF560F"/>
    <w:rsid w:val="00DF7AFD"/>
    <w:rsid w:val="00E001F3"/>
    <w:rsid w:val="00E00ED1"/>
    <w:rsid w:val="00E01964"/>
    <w:rsid w:val="00E01A3D"/>
    <w:rsid w:val="00E07717"/>
    <w:rsid w:val="00E12165"/>
    <w:rsid w:val="00E13588"/>
    <w:rsid w:val="00E13FC5"/>
    <w:rsid w:val="00E14445"/>
    <w:rsid w:val="00E2041A"/>
    <w:rsid w:val="00E2057D"/>
    <w:rsid w:val="00E229B7"/>
    <w:rsid w:val="00E22FAB"/>
    <w:rsid w:val="00E23130"/>
    <w:rsid w:val="00E25217"/>
    <w:rsid w:val="00E25E54"/>
    <w:rsid w:val="00E267AD"/>
    <w:rsid w:val="00E314D1"/>
    <w:rsid w:val="00E32B9B"/>
    <w:rsid w:val="00E3388D"/>
    <w:rsid w:val="00E353A4"/>
    <w:rsid w:val="00E35626"/>
    <w:rsid w:val="00E40DCD"/>
    <w:rsid w:val="00E42021"/>
    <w:rsid w:val="00E43096"/>
    <w:rsid w:val="00E43273"/>
    <w:rsid w:val="00E43283"/>
    <w:rsid w:val="00E43DBB"/>
    <w:rsid w:val="00E45632"/>
    <w:rsid w:val="00E4737A"/>
    <w:rsid w:val="00E51F4D"/>
    <w:rsid w:val="00E52191"/>
    <w:rsid w:val="00E5253A"/>
    <w:rsid w:val="00E53E03"/>
    <w:rsid w:val="00E54EEF"/>
    <w:rsid w:val="00E565C0"/>
    <w:rsid w:val="00E568E1"/>
    <w:rsid w:val="00E571F2"/>
    <w:rsid w:val="00E573F0"/>
    <w:rsid w:val="00E6089B"/>
    <w:rsid w:val="00E61C2B"/>
    <w:rsid w:val="00E62CF9"/>
    <w:rsid w:val="00E66A0B"/>
    <w:rsid w:val="00E66F1E"/>
    <w:rsid w:val="00E67C64"/>
    <w:rsid w:val="00E710A1"/>
    <w:rsid w:val="00E71237"/>
    <w:rsid w:val="00E714C3"/>
    <w:rsid w:val="00E72BA8"/>
    <w:rsid w:val="00E75624"/>
    <w:rsid w:val="00E80CA6"/>
    <w:rsid w:val="00E80DEE"/>
    <w:rsid w:val="00E812FF"/>
    <w:rsid w:val="00E81D87"/>
    <w:rsid w:val="00E81E0A"/>
    <w:rsid w:val="00E81F8E"/>
    <w:rsid w:val="00E82044"/>
    <w:rsid w:val="00E83453"/>
    <w:rsid w:val="00E85A37"/>
    <w:rsid w:val="00E871F0"/>
    <w:rsid w:val="00E94597"/>
    <w:rsid w:val="00E9607C"/>
    <w:rsid w:val="00E96203"/>
    <w:rsid w:val="00E96D6A"/>
    <w:rsid w:val="00E97295"/>
    <w:rsid w:val="00E97CF5"/>
    <w:rsid w:val="00EA31A5"/>
    <w:rsid w:val="00EA3BB0"/>
    <w:rsid w:val="00EA41D3"/>
    <w:rsid w:val="00EA7785"/>
    <w:rsid w:val="00EA7ACD"/>
    <w:rsid w:val="00EB0A7B"/>
    <w:rsid w:val="00EB10F8"/>
    <w:rsid w:val="00EB16D6"/>
    <w:rsid w:val="00EB23D4"/>
    <w:rsid w:val="00EB24E2"/>
    <w:rsid w:val="00EB295F"/>
    <w:rsid w:val="00EB2B12"/>
    <w:rsid w:val="00EB49E1"/>
    <w:rsid w:val="00EB62EA"/>
    <w:rsid w:val="00EB77ED"/>
    <w:rsid w:val="00EC01A2"/>
    <w:rsid w:val="00EC1E7C"/>
    <w:rsid w:val="00EC2299"/>
    <w:rsid w:val="00EC229D"/>
    <w:rsid w:val="00EC3EF4"/>
    <w:rsid w:val="00EC5DC7"/>
    <w:rsid w:val="00EC647A"/>
    <w:rsid w:val="00EC6774"/>
    <w:rsid w:val="00EC6DF1"/>
    <w:rsid w:val="00ED07B9"/>
    <w:rsid w:val="00ED0A5B"/>
    <w:rsid w:val="00ED1598"/>
    <w:rsid w:val="00ED187A"/>
    <w:rsid w:val="00ED35F1"/>
    <w:rsid w:val="00ED4946"/>
    <w:rsid w:val="00EE0E28"/>
    <w:rsid w:val="00EE0F2E"/>
    <w:rsid w:val="00EE1E6C"/>
    <w:rsid w:val="00EE57C0"/>
    <w:rsid w:val="00EE5E91"/>
    <w:rsid w:val="00EE62AB"/>
    <w:rsid w:val="00EE62F0"/>
    <w:rsid w:val="00EE6E33"/>
    <w:rsid w:val="00EE78FE"/>
    <w:rsid w:val="00EF1A28"/>
    <w:rsid w:val="00EF1B38"/>
    <w:rsid w:val="00EF2D42"/>
    <w:rsid w:val="00EF3E27"/>
    <w:rsid w:val="00EF43A2"/>
    <w:rsid w:val="00EF45CE"/>
    <w:rsid w:val="00EF48D5"/>
    <w:rsid w:val="00EF4C75"/>
    <w:rsid w:val="00F01502"/>
    <w:rsid w:val="00F023AA"/>
    <w:rsid w:val="00F025D2"/>
    <w:rsid w:val="00F02C4F"/>
    <w:rsid w:val="00F03821"/>
    <w:rsid w:val="00F058F8"/>
    <w:rsid w:val="00F06C7B"/>
    <w:rsid w:val="00F10718"/>
    <w:rsid w:val="00F10A79"/>
    <w:rsid w:val="00F120F4"/>
    <w:rsid w:val="00F122E0"/>
    <w:rsid w:val="00F16481"/>
    <w:rsid w:val="00F20A1B"/>
    <w:rsid w:val="00F20B22"/>
    <w:rsid w:val="00F22321"/>
    <w:rsid w:val="00F22C43"/>
    <w:rsid w:val="00F24D34"/>
    <w:rsid w:val="00F32070"/>
    <w:rsid w:val="00F33D12"/>
    <w:rsid w:val="00F350F6"/>
    <w:rsid w:val="00F3535D"/>
    <w:rsid w:val="00F35AB3"/>
    <w:rsid w:val="00F35DC7"/>
    <w:rsid w:val="00F366F6"/>
    <w:rsid w:val="00F409D4"/>
    <w:rsid w:val="00F42FBD"/>
    <w:rsid w:val="00F44485"/>
    <w:rsid w:val="00F452F5"/>
    <w:rsid w:val="00F47A3D"/>
    <w:rsid w:val="00F47D63"/>
    <w:rsid w:val="00F47DB6"/>
    <w:rsid w:val="00F47F0D"/>
    <w:rsid w:val="00F51DBD"/>
    <w:rsid w:val="00F53888"/>
    <w:rsid w:val="00F569C1"/>
    <w:rsid w:val="00F57670"/>
    <w:rsid w:val="00F60FBC"/>
    <w:rsid w:val="00F64110"/>
    <w:rsid w:val="00F7148B"/>
    <w:rsid w:val="00F72510"/>
    <w:rsid w:val="00F72781"/>
    <w:rsid w:val="00F7320C"/>
    <w:rsid w:val="00F739FE"/>
    <w:rsid w:val="00F7500F"/>
    <w:rsid w:val="00F805C8"/>
    <w:rsid w:val="00F80BFF"/>
    <w:rsid w:val="00F82861"/>
    <w:rsid w:val="00F82C9C"/>
    <w:rsid w:val="00F844DB"/>
    <w:rsid w:val="00F84E53"/>
    <w:rsid w:val="00F86B60"/>
    <w:rsid w:val="00F87A27"/>
    <w:rsid w:val="00F87E13"/>
    <w:rsid w:val="00F90729"/>
    <w:rsid w:val="00F93004"/>
    <w:rsid w:val="00F95F14"/>
    <w:rsid w:val="00F966B7"/>
    <w:rsid w:val="00FA1488"/>
    <w:rsid w:val="00FA17E6"/>
    <w:rsid w:val="00FA1ABF"/>
    <w:rsid w:val="00FA5E1D"/>
    <w:rsid w:val="00FA743F"/>
    <w:rsid w:val="00FB2F67"/>
    <w:rsid w:val="00FB44AC"/>
    <w:rsid w:val="00FC2240"/>
    <w:rsid w:val="00FC4A78"/>
    <w:rsid w:val="00FC4D82"/>
    <w:rsid w:val="00FC5159"/>
    <w:rsid w:val="00FC60E3"/>
    <w:rsid w:val="00FD0326"/>
    <w:rsid w:val="00FD2412"/>
    <w:rsid w:val="00FD5216"/>
    <w:rsid w:val="00FD6ED6"/>
    <w:rsid w:val="00FE0757"/>
    <w:rsid w:val="00FE0D6C"/>
    <w:rsid w:val="00FE0ED4"/>
    <w:rsid w:val="00FE4826"/>
    <w:rsid w:val="00FE6951"/>
    <w:rsid w:val="00FE6CF6"/>
    <w:rsid w:val="00FE7A22"/>
    <w:rsid w:val="00FF048D"/>
    <w:rsid w:val="00FF0A8F"/>
    <w:rsid w:val="00FF1ADA"/>
    <w:rsid w:val="00FF3083"/>
    <w:rsid w:val="00FF365C"/>
    <w:rsid w:val="00FF411F"/>
    <w:rsid w:val="00FF4F7B"/>
    <w:rsid w:val="00FF7E6B"/>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3F4FE66"/>
  <w15:docId w15:val="{F2D6611C-346B-F04D-9C3C-1B80BB10C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921B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6934C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921B1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921B1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F120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120F4"/>
    <w:rPr>
      <w:rFonts w:asciiTheme="majorHAnsi" w:eastAsiaTheme="majorEastAsia" w:hAnsiTheme="majorHAnsi" w:cstheme="majorBidi"/>
      <w:spacing w:val="-10"/>
      <w:kern w:val="28"/>
      <w:sz w:val="56"/>
      <w:szCs w:val="56"/>
    </w:rPr>
  </w:style>
  <w:style w:type="paragraph" w:styleId="Listenabsatz">
    <w:name w:val="List Paragraph"/>
    <w:basedOn w:val="Standard"/>
    <w:uiPriority w:val="34"/>
    <w:qFormat/>
    <w:rsid w:val="00F120F4"/>
    <w:pPr>
      <w:ind w:left="720"/>
      <w:contextualSpacing/>
    </w:pPr>
  </w:style>
  <w:style w:type="character" w:customStyle="1" w:styleId="berschrift2Zchn">
    <w:name w:val="Überschrift 2 Zchn"/>
    <w:basedOn w:val="Absatz-Standardschriftart"/>
    <w:link w:val="berschrift2"/>
    <w:uiPriority w:val="9"/>
    <w:rsid w:val="006934C7"/>
    <w:rPr>
      <w:rFonts w:asciiTheme="majorHAnsi" w:eastAsiaTheme="majorEastAsia" w:hAnsiTheme="majorHAnsi" w:cstheme="majorBidi"/>
      <w:color w:val="2E74B5" w:themeColor="accent1" w:themeShade="BF"/>
      <w:sz w:val="26"/>
      <w:szCs w:val="26"/>
    </w:rPr>
  </w:style>
  <w:style w:type="character" w:styleId="Kommentarzeichen">
    <w:name w:val="annotation reference"/>
    <w:basedOn w:val="Absatz-Standardschriftart"/>
    <w:uiPriority w:val="99"/>
    <w:semiHidden/>
    <w:unhideWhenUsed/>
    <w:rsid w:val="007172E6"/>
    <w:rPr>
      <w:sz w:val="16"/>
      <w:szCs w:val="16"/>
    </w:rPr>
  </w:style>
  <w:style w:type="paragraph" w:styleId="Kommentartext">
    <w:name w:val="annotation text"/>
    <w:basedOn w:val="Standard"/>
    <w:link w:val="KommentartextZchn"/>
    <w:uiPriority w:val="99"/>
    <w:unhideWhenUsed/>
    <w:rsid w:val="007172E6"/>
    <w:pPr>
      <w:spacing w:line="240" w:lineRule="auto"/>
    </w:pPr>
    <w:rPr>
      <w:sz w:val="20"/>
      <w:szCs w:val="20"/>
    </w:rPr>
  </w:style>
  <w:style w:type="character" w:customStyle="1" w:styleId="KommentartextZchn">
    <w:name w:val="Kommentartext Zchn"/>
    <w:basedOn w:val="Absatz-Standardschriftart"/>
    <w:link w:val="Kommentartext"/>
    <w:uiPriority w:val="99"/>
    <w:rsid w:val="007172E6"/>
    <w:rPr>
      <w:sz w:val="20"/>
      <w:szCs w:val="20"/>
    </w:rPr>
  </w:style>
  <w:style w:type="paragraph" w:styleId="Kommentarthema">
    <w:name w:val="annotation subject"/>
    <w:basedOn w:val="Kommentartext"/>
    <w:next w:val="Kommentartext"/>
    <w:link w:val="KommentarthemaZchn"/>
    <w:uiPriority w:val="99"/>
    <w:semiHidden/>
    <w:unhideWhenUsed/>
    <w:rsid w:val="007172E6"/>
    <w:rPr>
      <w:b/>
      <w:bCs/>
    </w:rPr>
  </w:style>
  <w:style w:type="character" w:customStyle="1" w:styleId="KommentarthemaZchn">
    <w:name w:val="Kommentarthema Zchn"/>
    <w:basedOn w:val="KommentartextZchn"/>
    <w:link w:val="Kommentarthema"/>
    <w:uiPriority w:val="99"/>
    <w:semiHidden/>
    <w:rsid w:val="007172E6"/>
    <w:rPr>
      <w:b/>
      <w:bCs/>
      <w:sz w:val="20"/>
      <w:szCs w:val="20"/>
    </w:rPr>
  </w:style>
  <w:style w:type="paragraph" w:styleId="Sprechblasentext">
    <w:name w:val="Balloon Text"/>
    <w:basedOn w:val="Standard"/>
    <w:link w:val="SprechblasentextZchn"/>
    <w:uiPriority w:val="99"/>
    <w:semiHidden/>
    <w:unhideWhenUsed/>
    <w:rsid w:val="007172E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7172E6"/>
    <w:rPr>
      <w:rFonts w:ascii="Segoe UI" w:hAnsi="Segoe UI" w:cs="Segoe UI"/>
      <w:sz w:val="18"/>
      <w:szCs w:val="18"/>
    </w:rPr>
  </w:style>
  <w:style w:type="character" w:customStyle="1" w:styleId="berschrift3Zchn">
    <w:name w:val="Überschrift 3 Zchn"/>
    <w:basedOn w:val="Absatz-Standardschriftart"/>
    <w:link w:val="berschrift3"/>
    <w:uiPriority w:val="9"/>
    <w:rsid w:val="00921B18"/>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921B18"/>
    <w:rPr>
      <w:rFonts w:asciiTheme="majorHAnsi" w:eastAsiaTheme="majorEastAsia" w:hAnsiTheme="majorHAnsi" w:cstheme="majorBidi"/>
      <w:i/>
      <w:iCs/>
      <w:color w:val="2E74B5" w:themeColor="accent1" w:themeShade="BF"/>
    </w:rPr>
  </w:style>
  <w:style w:type="character" w:customStyle="1" w:styleId="berschrift1Zchn">
    <w:name w:val="Überschrift 1 Zchn"/>
    <w:basedOn w:val="Absatz-Standardschriftart"/>
    <w:link w:val="berschrift1"/>
    <w:uiPriority w:val="9"/>
    <w:rsid w:val="00921B18"/>
    <w:rPr>
      <w:rFonts w:asciiTheme="majorHAnsi" w:eastAsiaTheme="majorEastAsia" w:hAnsiTheme="majorHAnsi" w:cstheme="majorBidi"/>
      <w:color w:val="2E74B5" w:themeColor="accent1" w:themeShade="BF"/>
      <w:sz w:val="32"/>
      <w:szCs w:val="32"/>
    </w:rPr>
  </w:style>
  <w:style w:type="paragraph" w:styleId="StandardWeb">
    <w:name w:val="Normal (Web)"/>
    <w:basedOn w:val="Standard"/>
    <w:uiPriority w:val="99"/>
    <w:unhideWhenUsed/>
    <w:rsid w:val="00BE4D3A"/>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Funotentext">
    <w:name w:val="footnote text"/>
    <w:basedOn w:val="Standard"/>
    <w:link w:val="FunotentextZchn"/>
    <w:uiPriority w:val="99"/>
    <w:semiHidden/>
    <w:unhideWhenUsed/>
    <w:rsid w:val="00B531DD"/>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531DD"/>
    <w:rPr>
      <w:sz w:val="20"/>
      <w:szCs w:val="20"/>
    </w:rPr>
  </w:style>
  <w:style w:type="character" w:styleId="Funotenzeichen">
    <w:name w:val="footnote reference"/>
    <w:basedOn w:val="Absatz-Standardschriftart"/>
    <w:uiPriority w:val="99"/>
    <w:semiHidden/>
    <w:unhideWhenUsed/>
    <w:rsid w:val="00B531DD"/>
    <w:rPr>
      <w:vertAlign w:val="superscript"/>
    </w:rPr>
  </w:style>
  <w:style w:type="character" w:styleId="Platzhaltertext">
    <w:name w:val="Placeholder Text"/>
    <w:basedOn w:val="Absatz-Standardschriftart"/>
    <w:uiPriority w:val="99"/>
    <w:semiHidden/>
    <w:rsid w:val="00D431AC"/>
    <w:rPr>
      <w:color w:val="808080"/>
    </w:rPr>
  </w:style>
  <w:style w:type="paragraph" w:styleId="berarbeitung">
    <w:name w:val="Revision"/>
    <w:hidden/>
    <w:uiPriority w:val="99"/>
    <w:semiHidden/>
    <w:rsid w:val="00753864"/>
    <w:pPr>
      <w:spacing w:after="0" w:line="240" w:lineRule="auto"/>
    </w:pPr>
  </w:style>
  <w:style w:type="paragraph" w:styleId="Kopfzeile">
    <w:name w:val="header"/>
    <w:basedOn w:val="Standard"/>
    <w:link w:val="KopfzeileZchn"/>
    <w:uiPriority w:val="99"/>
    <w:unhideWhenUsed/>
    <w:rsid w:val="00D16DB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16DB9"/>
  </w:style>
  <w:style w:type="paragraph" w:styleId="Fuzeile">
    <w:name w:val="footer"/>
    <w:basedOn w:val="Standard"/>
    <w:link w:val="FuzeileZchn"/>
    <w:uiPriority w:val="99"/>
    <w:unhideWhenUsed/>
    <w:rsid w:val="00D16DB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16DB9"/>
  </w:style>
  <w:style w:type="character" w:styleId="Seitenzahl">
    <w:name w:val="page number"/>
    <w:basedOn w:val="Absatz-Standardschriftart"/>
    <w:uiPriority w:val="99"/>
    <w:semiHidden/>
    <w:unhideWhenUsed/>
    <w:rsid w:val="00D16DB9"/>
  </w:style>
  <w:style w:type="paragraph" w:customStyle="1" w:styleId="Default">
    <w:name w:val="Default"/>
    <w:rsid w:val="00503F07"/>
    <w:pPr>
      <w:widowControl w:val="0"/>
      <w:autoSpaceDE w:val="0"/>
      <w:autoSpaceDN w:val="0"/>
      <w:adjustRightInd w:val="0"/>
      <w:spacing w:after="0" w:line="240" w:lineRule="auto"/>
    </w:pPr>
    <w:rPr>
      <w:rFonts w:ascii="Palatino" w:hAnsi="Palatino" w:cs="Palatino"/>
      <w:color w:val="000000"/>
      <w:sz w:val="24"/>
      <w:szCs w:val="24"/>
    </w:rPr>
  </w:style>
  <w:style w:type="table" w:styleId="Tabellenraster">
    <w:name w:val="Table Grid"/>
    <w:basedOn w:val="NormaleTabelle"/>
    <w:uiPriority w:val="59"/>
    <w:rsid w:val="004D3D70"/>
    <w:pPr>
      <w:spacing w:after="0" w:line="240" w:lineRule="auto"/>
    </w:pPr>
    <w:rPr>
      <w:rFonts w:eastAsiaTheme="minorEastAsia"/>
      <w:sz w:val="24"/>
      <w:szCs w:val="24"/>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BC5505"/>
    <w:rPr>
      <w:color w:val="0563C1" w:themeColor="hyperlink"/>
      <w:u w:val="single"/>
    </w:rPr>
  </w:style>
  <w:style w:type="paragraph" w:customStyle="1" w:styleId="norm">
    <w:name w:val="norm"/>
    <w:basedOn w:val="Standard"/>
    <w:rsid w:val="00515600"/>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journalname">
    <w:name w:val="journalname"/>
    <w:basedOn w:val="Absatz-Standardschriftart"/>
    <w:rsid w:val="00515600"/>
  </w:style>
  <w:style w:type="character" w:customStyle="1" w:styleId="apple-converted-space">
    <w:name w:val="apple-converted-space"/>
    <w:basedOn w:val="Absatz-Standardschriftart"/>
    <w:rsid w:val="00515600"/>
  </w:style>
  <w:style w:type="paragraph" w:customStyle="1" w:styleId="EndNoteBibliographyTitle">
    <w:name w:val="EndNote Bibliography Title"/>
    <w:basedOn w:val="Standard"/>
    <w:rsid w:val="00597201"/>
    <w:pPr>
      <w:spacing w:after="0"/>
      <w:jc w:val="center"/>
    </w:pPr>
    <w:rPr>
      <w:rFonts w:ascii="Calibri" w:hAnsi="Calibri"/>
      <w:lang w:val="en-US"/>
    </w:rPr>
  </w:style>
  <w:style w:type="paragraph" w:customStyle="1" w:styleId="EndNoteBibliography">
    <w:name w:val="EndNote Bibliography"/>
    <w:basedOn w:val="Standard"/>
    <w:rsid w:val="00597201"/>
    <w:pPr>
      <w:spacing w:line="240" w:lineRule="auto"/>
      <w:jc w:val="both"/>
    </w:pPr>
    <w:rPr>
      <w:rFonts w:ascii="Calibri" w:hAnsi="Calibri"/>
      <w:lang w:val="en-US"/>
    </w:rPr>
  </w:style>
  <w:style w:type="paragraph" w:customStyle="1" w:styleId="dates">
    <w:name w:val="dates"/>
    <w:basedOn w:val="Standard"/>
    <w:rsid w:val="00736405"/>
    <w:pPr>
      <w:spacing w:after="0" w:line="240" w:lineRule="auto"/>
      <w:jc w:val="right"/>
    </w:pPr>
    <w:rPr>
      <w:rFonts w:ascii="Times New Roman" w:eastAsia="MS Mincho" w:hAnsi="Times New Roman" w:cs="Times New Roman"/>
      <w:sz w:val="24"/>
      <w:szCs w:val="24"/>
      <w:lang w:val="en-US" w:eastAsia="ja-JP"/>
    </w:rPr>
  </w:style>
  <w:style w:type="paragraph" w:customStyle="1" w:styleId="1">
    <w:name w:val="Ü1"/>
    <w:basedOn w:val="Textkrper"/>
    <w:link w:val="1ZchnZchn"/>
    <w:qFormat/>
    <w:rsid w:val="00736405"/>
    <w:pPr>
      <w:spacing w:after="0" w:line="240" w:lineRule="auto"/>
    </w:pPr>
    <w:rPr>
      <w:rFonts w:ascii="Times New Roman" w:eastAsia="Cambria" w:hAnsi="Times New Roman" w:cs="Times New Roman"/>
      <w:b/>
      <w:sz w:val="20"/>
      <w:szCs w:val="20"/>
      <w:lang w:val="en-GB"/>
    </w:rPr>
  </w:style>
  <w:style w:type="character" w:customStyle="1" w:styleId="1ZchnZchn">
    <w:name w:val="Ü1 Zchn Zchn"/>
    <w:link w:val="1"/>
    <w:rsid w:val="00736405"/>
    <w:rPr>
      <w:rFonts w:ascii="Times New Roman" w:eastAsia="Cambria" w:hAnsi="Times New Roman" w:cs="Times New Roman"/>
      <w:b/>
      <w:sz w:val="20"/>
      <w:szCs w:val="20"/>
      <w:lang w:val="en-GB"/>
    </w:rPr>
  </w:style>
  <w:style w:type="paragraph" w:styleId="Textkrper">
    <w:name w:val="Body Text"/>
    <w:basedOn w:val="Standard"/>
    <w:link w:val="TextkrperZchn"/>
    <w:uiPriority w:val="99"/>
    <w:semiHidden/>
    <w:unhideWhenUsed/>
    <w:rsid w:val="00736405"/>
    <w:pPr>
      <w:spacing w:after="120"/>
    </w:pPr>
  </w:style>
  <w:style w:type="character" w:customStyle="1" w:styleId="TextkrperZchn">
    <w:name w:val="Textkörper Zchn"/>
    <w:basedOn w:val="Absatz-Standardschriftart"/>
    <w:link w:val="Textkrper"/>
    <w:uiPriority w:val="99"/>
    <w:semiHidden/>
    <w:rsid w:val="00736405"/>
  </w:style>
  <w:style w:type="paragraph" w:customStyle="1" w:styleId="StyleFACorrespondingAuthorFootnote7pt">
    <w:name w:val="Style FA_Corresponding_Author_Footnote + 7 pt"/>
    <w:basedOn w:val="Standard"/>
    <w:next w:val="Standard"/>
    <w:link w:val="StyleFACorrespondingAuthorFootnote7ptChar"/>
    <w:autoRedefine/>
    <w:rsid w:val="00736405"/>
    <w:pPr>
      <w:spacing w:after="0" w:line="240" w:lineRule="auto"/>
    </w:pPr>
    <w:rPr>
      <w:rFonts w:ascii="Arno Pro" w:eastAsia="Times New Roman" w:hAnsi="Arno Pro" w:cs="Times New Roman"/>
      <w:kern w:val="20"/>
      <w:sz w:val="18"/>
      <w:szCs w:val="20"/>
      <w:lang w:val="en-US"/>
    </w:rPr>
  </w:style>
  <w:style w:type="character" w:customStyle="1" w:styleId="StyleFACorrespondingAuthorFootnote7ptChar">
    <w:name w:val="Style FA_Corresponding_Author_Footnote + 7 pt Char"/>
    <w:link w:val="StyleFACorrespondingAuthorFootnote7pt"/>
    <w:rsid w:val="00736405"/>
    <w:rPr>
      <w:rFonts w:ascii="Arno Pro" w:eastAsia="Times New Roman" w:hAnsi="Arno Pro" w:cs="Times New Roman"/>
      <w:kern w:val="20"/>
      <w:sz w:val="18"/>
      <w:szCs w:val="20"/>
      <w:lang w:val="en-US"/>
    </w:rPr>
  </w:style>
  <w:style w:type="paragraph" w:customStyle="1" w:styleId="FAAuthorInfoSubtitle">
    <w:name w:val="FA_Author_Info_Subtitle"/>
    <w:basedOn w:val="Standard"/>
    <w:link w:val="FAAuthorInfoSubtitleChar"/>
    <w:autoRedefine/>
    <w:rsid w:val="00736405"/>
    <w:pPr>
      <w:spacing w:before="120" w:after="60" w:line="240" w:lineRule="auto"/>
    </w:pPr>
    <w:rPr>
      <w:rFonts w:ascii="Myriad Pro Light" w:eastAsia="Times New Roman" w:hAnsi="Myriad Pro Light" w:cs="Times New Roman"/>
      <w:b/>
      <w:kern w:val="21"/>
      <w:sz w:val="19"/>
      <w:szCs w:val="14"/>
      <w:lang w:val="en-US"/>
    </w:rPr>
  </w:style>
  <w:style w:type="character" w:customStyle="1" w:styleId="FAAuthorInfoSubtitleChar">
    <w:name w:val="FA_Author_Info_Subtitle Char"/>
    <w:link w:val="FAAuthorInfoSubtitle"/>
    <w:rsid w:val="00736405"/>
    <w:rPr>
      <w:rFonts w:ascii="Myriad Pro Light" w:eastAsia="Times New Roman" w:hAnsi="Myriad Pro Light" w:cs="Times New Roman"/>
      <w:b/>
      <w:kern w:val="21"/>
      <w:sz w:val="19"/>
      <w:szCs w:val="1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77818">
      <w:bodyDiv w:val="1"/>
      <w:marLeft w:val="0"/>
      <w:marRight w:val="0"/>
      <w:marTop w:val="0"/>
      <w:marBottom w:val="0"/>
      <w:divBdr>
        <w:top w:val="none" w:sz="0" w:space="0" w:color="auto"/>
        <w:left w:val="none" w:sz="0" w:space="0" w:color="auto"/>
        <w:bottom w:val="none" w:sz="0" w:space="0" w:color="auto"/>
        <w:right w:val="none" w:sz="0" w:space="0" w:color="auto"/>
      </w:divBdr>
    </w:div>
    <w:div w:id="62144101">
      <w:bodyDiv w:val="1"/>
      <w:marLeft w:val="0"/>
      <w:marRight w:val="0"/>
      <w:marTop w:val="0"/>
      <w:marBottom w:val="0"/>
      <w:divBdr>
        <w:top w:val="none" w:sz="0" w:space="0" w:color="auto"/>
        <w:left w:val="none" w:sz="0" w:space="0" w:color="auto"/>
        <w:bottom w:val="none" w:sz="0" w:space="0" w:color="auto"/>
        <w:right w:val="none" w:sz="0" w:space="0" w:color="auto"/>
      </w:divBdr>
    </w:div>
    <w:div w:id="252592933">
      <w:bodyDiv w:val="1"/>
      <w:marLeft w:val="0"/>
      <w:marRight w:val="0"/>
      <w:marTop w:val="0"/>
      <w:marBottom w:val="0"/>
      <w:divBdr>
        <w:top w:val="none" w:sz="0" w:space="0" w:color="auto"/>
        <w:left w:val="none" w:sz="0" w:space="0" w:color="auto"/>
        <w:bottom w:val="none" w:sz="0" w:space="0" w:color="auto"/>
        <w:right w:val="none" w:sz="0" w:space="0" w:color="auto"/>
      </w:divBdr>
    </w:div>
    <w:div w:id="341203631">
      <w:bodyDiv w:val="1"/>
      <w:marLeft w:val="0"/>
      <w:marRight w:val="0"/>
      <w:marTop w:val="0"/>
      <w:marBottom w:val="0"/>
      <w:divBdr>
        <w:top w:val="none" w:sz="0" w:space="0" w:color="auto"/>
        <w:left w:val="none" w:sz="0" w:space="0" w:color="auto"/>
        <w:bottom w:val="none" w:sz="0" w:space="0" w:color="auto"/>
        <w:right w:val="none" w:sz="0" w:space="0" w:color="auto"/>
      </w:divBdr>
    </w:div>
    <w:div w:id="600724085">
      <w:bodyDiv w:val="1"/>
      <w:marLeft w:val="0"/>
      <w:marRight w:val="0"/>
      <w:marTop w:val="0"/>
      <w:marBottom w:val="0"/>
      <w:divBdr>
        <w:top w:val="none" w:sz="0" w:space="0" w:color="auto"/>
        <w:left w:val="none" w:sz="0" w:space="0" w:color="auto"/>
        <w:bottom w:val="none" w:sz="0" w:space="0" w:color="auto"/>
        <w:right w:val="none" w:sz="0" w:space="0" w:color="auto"/>
      </w:divBdr>
    </w:div>
    <w:div w:id="786312690">
      <w:bodyDiv w:val="1"/>
      <w:marLeft w:val="0"/>
      <w:marRight w:val="0"/>
      <w:marTop w:val="0"/>
      <w:marBottom w:val="0"/>
      <w:divBdr>
        <w:top w:val="none" w:sz="0" w:space="0" w:color="auto"/>
        <w:left w:val="none" w:sz="0" w:space="0" w:color="auto"/>
        <w:bottom w:val="none" w:sz="0" w:space="0" w:color="auto"/>
        <w:right w:val="none" w:sz="0" w:space="0" w:color="auto"/>
      </w:divBdr>
    </w:div>
    <w:div w:id="863398878">
      <w:bodyDiv w:val="1"/>
      <w:marLeft w:val="0"/>
      <w:marRight w:val="0"/>
      <w:marTop w:val="0"/>
      <w:marBottom w:val="0"/>
      <w:divBdr>
        <w:top w:val="none" w:sz="0" w:space="0" w:color="auto"/>
        <w:left w:val="none" w:sz="0" w:space="0" w:color="auto"/>
        <w:bottom w:val="none" w:sz="0" w:space="0" w:color="auto"/>
        <w:right w:val="none" w:sz="0" w:space="0" w:color="auto"/>
      </w:divBdr>
    </w:div>
    <w:div w:id="873806603">
      <w:bodyDiv w:val="1"/>
      <w:marLeft w:val="0"/>
      <w:marRight w:val="0"/>
      <w:marTop w:val="0"/>
      <w:marBottom w:val="0"/>
      <w:divBdr>
        <w:top w:val="none" w:sz="0" w:space="0" w:color="auto"/>
        <w:left w:val="none" w:sz="0" w:space="0" w:color="auto"/>
        <w:bottom w:val="none" w:sz="0" w:space="0" w:color="auto"/>
        <w:right w:val="none" w:sz="0" w:space="0" w:color="auto"/>
      </w:divBdr>
    </w:div>
    <w:div w:id="1014376509">
      <w:bodyDiv w:val="1"/>
      <w:marLeft w:val="0"/>
      <w:marRight w:val="0"/>
      <w:marTop w:val="0"/>
      <w:marBottom w:val="0"/>
      <w:divBdr>
        <w:top w:val="none" w:sz="0" w:space="0" w:color="auto"/>
        <w:left w:val="none" w:sz="0" w:space="0" w:color="auto"/>
        <w:bottom w:val="none" w:sz="0" w:space="0" w:color="auto"/>
        <w:right w:val="none" w:sz="0" w:space="0" w:color="auto"/>
      </w:divBdr>
    </w:div>
    <w:div w:id="1165244012">
      <w:bodyDiv w:val="1"/>
      <w:marLeft w:val="0"/>
      <w:marRight w:val="0"/>
      <w:marTop w:val="0"/>
      <w:marBottom w:val="0"/>
      <w:divBdr>
        <w:top w:val="none" w:sz="0" w:space="0" w:color="auto"/>
        <w:left w:val="none" w:sz="0" w:space="0" w:color="auto"/>
        <w:bottom w:val="none" w:sz="0" w:space="0" w:color="auto"/>
        <w:right w:val="none" w:sz="0" w:space="0" w:color="auto"/>
      </w:divBdr>
    </w:div>
    <w:div w:id="1230846115">
      <w:bodyDiv w:val="1"/>
      <w:marLeft w:val="0"/>
      <w:marRight w:val="0"/>
      <w:marTop w:val="0"/>
      <w:marBottom w:val="0"/>
      <w:divBdr>
        <w:top w:val="none" w:sz="0" w:space="0" w:color="auto"/>
        <w:left w:val="none" w:sz="0" w:space="0" w:color="auto"/>
        <w:bottom w:val="none" w:sz="0" w:space="0" w:color="auto"/>
        <w:right w:val="none" w:sz="0" w:space="0" w:color="auto"/>
      </w:divBdr>
    </w:div>
    <w:div w:id="1331831900">
      <w:bodyDiv w:val="1"/>
      <w:marLeft w:val="0"/>
      <w:marRight w:val="0"/>
      <w:marTop w:val="0"/>
      <w:marBottom w:val="0"/>
      <w:divBdr>
        <w:top w:val="none" w:sz="0" w:space="0" w:color="auto"/>
        <w:left w:val="none" w:sz="0" w:space="0" w:color="auto"/>
        <w:bottom w:val="none" w:sz="0" w:space="0" w:color="auto"/>
        <w:right w:val="none" w:sz="0" w:space="0" w:color="auto"/>
      </w:divBdr>
    </w:div>
    <w:div w:id="1607033259">
      <w:bodyDiv w:val="1"/>
      <w:marLeft w:val="0"/>
      <w:marRight w:val="0"/>
      <w:marTop w:val="0"/>
      <w:marBottom w:val="0"/>
      <w:divBdr>
        <w:top w:val="none" w:sz="0" w:space="0" w:color="auto"/>
        <w:left w:val="none" w:sz="0" w:space="0" w:color="auto"/>
        <w:bottom w:val="none" w:sz="0" w:space="0" w:color="auto"/>
        <w:right w:val="none" w:sz="0" w:space="0" w:color="auto"/>
      </w:divBdr>
    </w:div>
    <w:div w:id="1655068479">
      <w:bodyDiv w:val="1"/>
      <w:marLeft w:val="0"/>
      <w:marRight w:val="0"/>
      <w:marTop w:val="0"/>
      <w:marBottom w:val="0"/>
      <w:divBdr>
        <w:top w:val="none" w:sz="0" w:space="0" w:color="auto"/>
        <w:left w:val="none" w:sz="0" w:space="0" w:color="auto"/>
        <w:bottom w:val="none" w:sz="0" w:space="0" w:color="auto"/>
        <w:right w:val="none" w:sz="0" w:space="0" w:color="auto"/>
      </w:divBdr>
    </w:div>
    <w:div w:id="1663393109">
      <w:bodyDiv w:val="1"/>
      <w:marLeft w:val="0"/>
      <w:marRight w:val="0"/>
      <w:marTop w:val="0"/>
      <w:marBottom w:val="0"/>
      <w:divBdr>
        <w:top w:val="none" w:sz="0" w:space="0" w:color="auto"/>
        <w:left w:val="none" w:sz="0" w:space="0" w:color="auto"/>
        <w:bottom w:val="none" w:sz="0" w:space="0" w:color="auto"/>
        <w:right w:val="none" w:sz="0" w:space="0" w:color="auto"/>
      </w:divBdr>
    </w:div>
    <w:div w:id="1673020769">
      <w:bodyDiv w:val="1"/>
      <w:marLeft w:val="0"/>
      <w:marRight w:val="0"/>
      <w:marTop w:val="0"/>
      <w:marBottom w:val="0"/>
      <w:divBdr>
        <w:top w:val="none" w:sz="0" w:space="0" w:color="auto"/>
        <w:left w:val="none" w:sz="0" w:space="0" w:color="auto"/>
        <w:bottom w:val="none" w:sz="0" w:space="0" w:color="auto"/>
        <w:right w:val="none" w:sz="0" w:space="0" w:color="auto"/>
      </w:divBdr>
    </w:div>
    <w:div w:id="1911966430">
      <w:bodyDiv w:val="1"/>
      <w:marLeft w:val="0"/>
      <w:marRight w:val="0"/>
      <w:marTop w:val="0"/>
      <w:marBottom w:val="0"/>
      <w:divBdr>
        <w:top w:val="none" w:sz="0" w:space="0" w:color="auto"/>
        <w:left w:val="none" w:sz="0" w:space="0" w:color="auto"/>
        <w:bottom w:val="none" w:sz="0" w:space="0" w:color="auto"/>
        <w:right w:val="none" w:sz="0" w:space="0" w:color="auto"/>
      </w:divBdr>
    </w:div>
    <w:div w:id="1915626350">
      <w:bodyDiv w:val="1"/>
      <w:marLeft w:val="0"/>
      <w:marRight w:val="0"/>
      <w:marTop w:val="0"/>
      <w:marBottom w:val="0"/>
      <w:divBdr>
        <w:top w:val="none" w:sz="0" w:space="0" w:color="auto"/>
        <w:left w:val="none" w:sz="0" w:space="0" w:color="auto"/>
        <w:bottom w:val="none" w:sz="0" w:space="0" w:color="auto"/>
        <w:right w:val="none" w:sz="0" w:space="0" w:color="auto"/>
      </w:divBdr>
    </w:div>
    <w:div w:id="1918713007">
      <w:bodyDiv w:val="1"/>
      <w:marLeft w:val="0"/>
      <w:marRight w:val="0"/>
      <w:marTop w:val="0"/>
      <w:marBottom w:val="0"/>
      <w:divBdr>
        <w:top w:val="none" w:sz="0" w:space="0" w:color="auto"/>
        <w:left w:val="none" w:sz="0" w:space="0" w:color="auto"/>
        <w:bottom w:val="none" w:sz="0" w:space="0" w:color="auto"/>
        <w:right w:val="none" w:sz="0" w:space="0" w:color="auto"/>
      </w:divBdr>
    </w:div>
    <w:div w:id="1969698836">
      <w:bodyDiv w:val="1"/>
      <w:marLeft w:val="0"/>
      <w:marRight w:val="0"/>
      <w:marTop w:val="0"/>
      <w:marBottom w:val="0"/>
      <w:divBdr>
        <w:top w:val="none" w:sz="0" w:space="0" w:color="auto"/>
        <w:left w:val="none" w:sz="0" w:space="0" w:color="auto"/>
        <w:bottom w:val="none" w:sz="0" w:space="0" w:color="auto"/>
        <w:right w:val="none" w:sz="0" w:space="0" w:color="auto"/>
      </w:divBdr>
      <w:divsChild>
        <w:div w:id="364059516">
          <w:marLeft w:val="0"/>
          <w:marRight w:val="0"/>
          <w:marTop w:val="166"/>
          <w:marBottom w:val="166"/>
          <w:divBdr>
            <w:top w:val="none" w:sz="0" w:space="0" w:color="auto"/>
            <w:left w:val="none" w:sz="0" w:space="0" w:color="auto"/>
            <w:bottom w:val="none" w:sz="0" w:space="0" w:color="auto"/>
            <w:right w:val="none" w:sz="0" w:space="0" w:color="auto"/>
          </w:divBdr>
        </w:div>
      </w:divsChild>
    </w:div>
    <w:div w:id="2046444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FE7FF2-165D-194A-8C1B-48BDDD1F2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19840</Words>
  <Characters>124996</Characters>
  <Application>Microsoft Office Word</Application>
  <DocSecurity>0</DocSecurity>
  <Lines>1041</Lines>
  <Paragraphs>289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Universitaet Freiburg</Company>
  <LinksUpToDate>false</LinksUpToDate>
  <CharactersWithSpaces>144547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Resch</dc:creator>
  <cp:lastModifiedBy>Alexander Resch</cp:lastModifiedBy>
  <cp:revision>32</cp:revision>
  <cp:lastPrinted>2021-06-27T16:32:00Z</cp:lastPrinted>
  <dcterms:created xsi:type="dcterms:W3CDTF">2022-01-03T08:11:00Z</dcterms:created>
  <dcterms:modified xsi:type="dcterms:W3CDTF">2022-01-17T20:24:00Z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6003ff24-f281-3692-9754-d2fe185a4bc1</vt:lpwstr>
  </property>
  <property fmtid="{D5CDD505-2E9C-101B-9397-08002B2CF9AE}" pid="24" name="Mendeley Citation Style_1">
    <vt:lpwstr>http://www.zotero.org/styles/nature</vt:lpwstr>
  </property>
</Properties>
</file>