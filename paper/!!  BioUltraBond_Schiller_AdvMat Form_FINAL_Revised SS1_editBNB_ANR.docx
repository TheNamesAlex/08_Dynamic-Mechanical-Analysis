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F8EB5" w14:textId="5FFA39F1" w:rsidR="00A53AFB" w:rsidRPr="008C1D11" w:rsidRDefault="00464D81" w:rsidP="00A53AFB">
      <w:pPr>
        <w:pStyle w:val="berschrift3"/>
        <w:spacing w:line="360" w:lineRule="auto"/>
        <w:jc w:val="both"/>
        <w:rPr>
          <w:lang w:val="en-US"/>
        </w:rPr>
      </w:pPr>
      <w:del w:id="0" w:author="anna.resch88@gmail.com" w:date="2022-01-16T11:35:00Z">
        <w:r w:rsidDel="008F761D">
          <w:rPr>
            <w:color w:val="808080" w:themeColor="background1" w:themeShade="80"/>
            <w:sz w:val="22"/>
            <w:szCs w:val="22"/>
            <w:lang w:val="en-US"/>
          </w:rPr>
          <w:delText>Words: 2793</w:delText>
        </w:r>
        <w:r w:rsidR="00CF3AAB" w:rsidDel="008F761D">
          <w:rPr>
            <w:color w:val="808080" w:themeColor="background1" w:themeShade="80"/>
            <w:sz w:val="22"/>
            <w:szCs w:val="22"/>
            <w:lang w:val="en-US"/>
          </w:rPr>
          <w:delText xml:space="preserve">, </w:delText>
        </w:r>
      </w:del>
      <w:r w:rsidR="00CF3AAB">
        <w:rPr>
          <w:color w:val="808080" w:themeColor="background1" w:themeShade="80"/>
          <w:sz w:val="22"/>
          <w:szCs w:val="22"/>
          <w:lang w:val="en-US"/>
        </w:rPr>
        <w:t>Abstract: 147</w:t>
      </w:r>
    </w:p>
    <w:p w14:paraId="1992A7AC" w14:textId="57468915" w:rsidR="009413C0" w:rsidRPr="00D01514" w:rsidRDefault="009413C0" w:rsidP="00D01514">
      <w:pPr>
        <w:pStyle w:val="berschrift1"/>
        <w:spacing w:line="360" w:lineRule="auto"/>
        <w:jc w:val="center"/>
        <w:rPr>
          <w:rFonts w:ascii="Times New Roman" w:hAnsi="Times New Roman" w:cs="Times New Roman"/>
          <w:b/>
          <w:color w:val="auto"/>
          <w:lang w:val="en-US"/>
        </w:rPr>
      </w:pPr>
      <w:del w:id="1" w:author="Bizan N. Balzer" w:date="2021-09-24T21:09:00Z">
        <w:r w:rsidRPr="00D01514" w:rsidDel="0090123B">
          <w:rPr>
            <w:rFonts w:ascii="Times New Roman" w:hAnsi="Times New Roman" w:cs="Times New Roman"/>
            <w:b/>
            <w:color w:val="auto"/>
            <w:lang w:val="en-US"/>
          </w:rPr>
          <w:delText xml:space="preserve">BioUltraBond – </w:delText>
        </w:r>
      </w:del>
      <w:r w:rsidRPr="00D01514">
        <w:rPr>
          <w:rFonts w:ascii="Times New Roman" w:hAnsi="Times New Roman" w:cs="Times New Roman"/>
          <w:b/>
          <w:color w:val="auto"/>
          <w:lang w:val="en-US"/>
        </w:rPr>
        <w:t>Bioinspired Design of Highly Wet-Adhesive and Elastic Photocrosslinkable Recombinant Human Protein</w:t>
      </w:r>
      <w:ins w:id="2" w:author="Bizan N. Balzer" w:date="2021-10-07T23:11:00Z">
        <w:r w:rsidR="00622446">
          <w:rPr>
            <w:rFonts w:ascii="Times New Roman" w:hAnsi="Times New Roman" w:cs="Times New Roman"/>
            <w:b/>
            <w:color w:val="auto"/>
            <w:lang w:val="en-US"/>
          </w:rPr>
          <w:t xml:space="preserve"> </w:t>
        </w:r>
      </w:ins>
      <w:del w:id="3" w:author="Bizan N. Balzer" w:date="2021-10-07T23:11:00Z">
        <w:r w:rsidRPr="00D01514" w:rsidDel="00622446">
          <w:rPr>
            <w:rFonts w:ascii="Times New Roman" w:hAnsi="Times New Roman" w:cs="Times New Roman"/>
            <w:b/>
            <w:color w:val="auto"/>
            <w:lang w:val="en-US"/>
          </w:rPr>
          <w:delText xml:space="preserve">networks </w:delText>
        </w:r>
      </w:del>
      <w:ins w:id="4" w:author="Bizan N. Balzer" w:date="2021-10-07T23:11:00Z">
        <w:r w:rsidR="00622446">
          <w:rPr>
            <w:rFonts w:ascii="Times New Roman" w:hAnsi="Times New Roman" w:cs="Times New Roman"/>
            <w:b/>
            <w:color w:val="auto"/>
            <w:lang w:val="en-US"/>
          </w:rPr>
          <w:t>N</w:t>
        </w:r>
        <w:r w:rsidR="00622446" w:rsidRPr="00D01514">
          <w:rPr>
            <w:rFonts w:ascii="Times New Roman" w:hAnsi="Times New Roman" w:cs="Times New Roman"/>
            <w:b/>
            <w:color w:val="auto"/>
            <w:lang w:val="en-US"/>
          </w:rPr>
          <w:t xml:space="preserve">etworks </w:t>
        </w:r>
      </w:ins>
      <w:r w:rsidRPr="00D01514">
        <w:rPr>
          <w:rFonts w:ascii="Times New Roman" w:hAnsi="Times New Roman" w:cs="Times New Roman"/>
          <w:b/>
          <w:color w:val="auto"/>
          <w:lang w:val="en-US"/>
        </w:rPr>
        <w:t>for Surgical Applications</w:t>
      </w:r>
    </w:p>
    <w:p w14:paraId="2A371F31" w14:textId="77777777" w:rsidR="009413C0" w:rsidRPr="00A668F4" w:rsidRDefault="009413C0" w:rsidP="009413C0">
      <w:pPr>
        <w:jc w:val="both"/>
        <w:rPr>
          <w:rFonts w:ascii="Times New Roman" w:hAnsi="Times New Roman" w:cs="Times New Roman"/>
          <w:lang w:val="en-US"/>
        </w:rPr>
      </w:pPr>
    </w:p>
    <w:p w14:paraId="1FB46D00" w14:textId="7DFAE005" w:rsidR="009413C0" w:rsidRPr="00A668F4" w:rsidRDefault="009413C0" w:rsidP="009413C0">
      <w:pPr>
        <w:spacing w:line="360" w:lineRule="auto"/>
        <w:jc w:val="both"/>
        <w:rPr>
          <w:rFonts w:ascii="Times New Roman" w:hAnsi="Times New Roman" w:cs="Times New Roman"/>
          <w:i/>
          <w:lang w:val="en-US"/>
        </w:rPr>
      </w:pPr>
      <w:r w:rsidRPr="00A668F4">
        <w:rPr>
          <w:rFonts w:ascii="Times New Roman" w:hAnsi="Times New Roman" w:cs="Times New Roman"/>
          <w:i/>
          <w:lang w:val="en-US"/>
        </w:rPr>
        <w:t>Anna Resch</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Matthias C. Huber</w:t>
      </w:r>
      <w:r w:rsidRPr="00A668F4">
        <w:rPr>
          <w:rFonts w:ascii="Times New Roman" w:hAnsi="Times New Roman" w:cs="Times New Roman"/>
          <w:i/>
          <w:vertAlign w:val="superscript"/>
          <w:lang w:val="en-US"/>
        </w:rPr>
        <w:t>1,2,3</w:t>
      </w:r>
      <w:ins w:id="5" w:author="Alexander Resch" w:date="2022-01-19T19:00:00Z">
        <w:r w:rsidR="007C29AA">
          <w:rPr>
            <w:rFonts w:ascii="Times New Roman" w:hAnsi="Times New Roman" w:cs="Times New Roman"/>
            <w:i/>
            <w:vertAlign w:val="superscript"/>
            <w:lang w:val="en-US"/>
          </w:rPr>
          <w:t>,</w:t>
        </w:r>
      </w:ins>
      <w:del w:id="6" w:author="Alexander Resch" w:date="2022-01-19T19:00:00Z">
        <w:r w:rsidRPr="00A668F4" w:rsidDel="007C29AA">
          <w:rPr>
            <w:rFonts w:ascii="Times New Roman" w:hAnsi="Times New Roman" w:cs="Times New Roman"/>
            <w:i/>
            <w:lang w:val="en-US"/>
          </w:rPr>
          <w:delText>,</w:delText>
        </w:r>
      </w:del>
      <w:r w:rsidRPr="00A668F4">
        <w:rPr>
          <w:rFonts w:ascii="Times New Roman" w:hAnsi="Times New Roman" w:cs="Times New Roman"/>
          <w:i/>
          <w:lang w:val="en-US"/>
        </w:rPr>
        <w:t>*</w:t>
      </w:r>
      <w:ins w:id="7" w:author="Alexander Resch" w:date="2022-01-19T19:00:00Z">
        <w:r w:rsidR="007C29AA">
          <w:rPr>
            <w:rFonts w:ascii="Times New Roman" w:hAnsi="Times New Roman" w:cs="Times New Roman"/>
            <w:i/>
            <w:lang w:val="en-US"/>
          </w:rPr>
          <w:t>,</w:t>
        </w:r>
      </w:ins>
      <w:r w:rsidRPr="00A668F4">
        <w:rPr>
          <w:rFonts w:ascii="Times New Roman" w:hAnsi="Times New Roman" w:cs="Times New Roman"/>
          <w:i/>
          <w:lang w:val="en-US"/>
        </w:rPr>
        <w:t xml:space="preserve"> Alexander Resch</w:t>
      </w:r>
      <w:r w:rsidRPr="00A668F4">
        <w:rPr>
          <w:rFonts w:ascii="Times New Roman" w:hAnsi="Times New Roman" w:cs="Times New Roman"/>
          <w:i/>
          <w:vertAlign w:val="superscript"/>
          <w:lang w:val="en-US"/>
        </w:rPr>
        <w:t>4</w:t>
      </w:r>
      <w:ins w:id="8" w:author="Alexander Resch" w:date="2022-01-19T19:00:00Z">
        <w:r w:rsidR="007C29AA">
          <w:rPr>
            <w:rFonts w:ascii="Times New Roman" w:hAnsi="Times New Roman" w:cs="Times New Roman"/>
            <w:i/>
            <w:vertAlign w:val="superscript"/>
            <w:lang w:val="en-US"/>
          </w:rPr>
          <w:t>,</w:t>
        </w:r>
      </w:ins>
      <w:del w:id="9" w:author="Alexander Resch" w:date="2022-01-19T19:00:00Z">
        <w:r w:rsidRPr="00A668F4" w:rsidDel="007C29AA">
          <w:rPr>
            <w:rFonts w:ascii="Times New Roman" w:hAnsi="Times New Roman" w:cs="Times New Roman"/>
            <w:i/>
            <w:lang w:val="en-US"/>
          </w:rPr>
          <w:delText>,</w:delText>
        </w:r>
      </w:del>
      <w:r w:rsidRPr="00A668F4">
        <w:rPr>
          <w:rFonts w:ascii="Times New Roman" w:hAnsi="Times New Roman" w:cs="Times New Roman"/>
          <w:i/>
          <w:lang w:val="en-US"/>
        </w:rPr>
        <w:t>*</w:t>
      </w:r>
      <w:ins w:id="10" w:author="Alexander Resch" w:date="2022-01-19T19:00:00Z">
        <w:r w:rsidR="007C29AA">
          <w:rPr>
            <w:rFonts w:ascii="Times New Roman" w:hAnsi="Times New Roman" w:cs="Times New Roman"/>
            <w:i/>
            <w:lang w:val="en-US"/>
          </w:rPr>
          <w:t>,</w:t>
        </w:r>
      </w:ins>
      <w:r w:rsidRPr="00A668F4">
        <w:rPr>
          <w:rFonts w:ascii="Times New Roman" w:hAnsi="Times New Roman" w:cs="Times New Roman"/>
          <w:i/>
          <w:lang w:val="en-US"/>
        </w:rPr>
        <w:t xml:space="preserve"> Andreas Schreiber</w:t>
      </w:r>
      <w:r w:rsidRPr="00A668F4">
        <w:rPr>
          <w:rFonts w:ascii="Times New Roman" w:hAnsi="Times New Roman" w:cs="Times New Roman"/>
          <w:i/>
          <w:vertAlign w:val="superscript"/>
          <w:lang w:val="en-US"/>
        </w:rPr>
        <w:t>1,2</w:t>
      </w:r>
      <w:r w:rsidRPr="00A668F4">
        <w:rPr>
          <w:rFonts w:ascii="Times New Roman" w:hAnsi="Times New Roman" w:cs="Times New Roman"/>
          <w:i/>
          <w:lang w:val="en-US"/>
        </w:rPr>
        <w:t>, Thabo Lapp</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Uwe Jonas,</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xml:space="preserve"> Adrianna Kolberg</w:t>
      </w:r>
      <w:r w:rsidRPr="00A668F4">
        <w:rPr>
          <w:rFonts w:ascii="Times New Roman" w:hAnsi="Times New Roman" w:cs="Times New Roman"/>
          <w:i/>
          <w:vertAlign w:val="superscript"/>
          <w:lang w:val="en-US"/>
        </w:rPr>
        <w:t>5</w:t>
      </w:r>
      <w:r w:rsidRPr="00A668F4">
        <w:rPr>
          <w:rFonts w:ascii="Times New Roman" w:hAnsi="Times New Roman" w:cs="Times New Roman"/>
          <w:i/>
          <w:lang w:val="en-US"/>
        </w:rPr>
        <w:t>, Sandra Haas</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Mathaeus Tschaikowsky</w:t>
      </w:r>
      <w:r w:rsidRPr="00A668F4">
        <w:rPr>
          <w:rFonts w:ascii="Times New Roman" w:hAnsi="Times New Roman" w:cs="Times New Roman"/>
          <w:i/>
          <w:vertAlign w:val="superscript"/>
          <w:lang w:val="en-US"/>
        </w:rPr>
        <w:t>5,8</w:t>
      </w:r>
      <w:r w:rsidRPr="00A668F4">
        <w:rPr>
          <w:rFonts w:ascii="Times New Roman" w:hAnsi="Times New Roman" w:cs="Times New Roman"/>
          <w:i/>
          <w:lang w:val="en-US"/>
        </w:rPr>
        <w:t>, Jürgen Hubbuch</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Daniel Böhringer</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Thomas Reinhard</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Bernd Rolauffs</w:t>
      </w:r>
      <w:r w:rsidRPr="00A668F4">
        <w:rPr>
          <w:rFonts w:ascii="Times New Roman" w:hAnsi="Times New Roman" w:cs="Times New Roman"/>
          <w:i/>
          <w:vertAlign w:val="superscript"/>
          <w:lang w:val="en-US"/>
        </w:rPr>
        <w:t>8</w:t>
      </w:r>
      <w:r w:rsidRPr="00A668F4">
        <w:rPr>
          <w:rFonts w:ascii="Times New Roman" w:hAnsi="Times New Roman" w:cs="Times New Roman"/>
          <w:i/>
          <w:lang w:val="en-US"/>
        </w:rPr>
        <w:t>, Bizan N. Balzer</w:t>
      </w:r>
      <w:r w:rsidRPr="00A668F4">
        <w:rPr>
          <w:rFonts w:ascii="Times New Roman" w:hAnsi="Times New Roman" w:cs="Times New Roman"/>
          <w:i/>
          <w:vertAlign w:val="superscript"/>
          <w:lang w:val="en-US"/>
        </w:rPr>
        <w:t>3,5</w:t>
      </w:r>
      <w:r w:rsidRPr="00A668F4">
        <w:rPr>
          <w:rFonts w:ascii="Times New Roman" w:hAnsi="Times New Roman" w:cs="Times New Roman"/>
          <w:i/>
          <w:lang w:val="en-US"/>
        </w:rPr>
        <w:t>, Günther Schlunck</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xml:space="preserve"> &amp; Stefan</w:t>
      </w:r>
      <w:r w:rsidR="005923C5">
        <w:rPr>
          <w:rFonts w:ascii="Times New Roman" w:hAnsi="Times New Roman" w:cs="Times New Roman"/>
          <w:i/>
          <w:lang w:val="en-US"/>
        </w:rPr>
        <w:t xml:space="preserve"> M.</w:t>
      </w:r>
      <w:r w:rsidRPr="00A668F4">
        <w:rPr>
          <w:rFonts w:ascii="Times New Roman" w:hAnsi="Times New Roman" w:cs="Times New Roman"/>
          <w:i/>
          <w:lang w:val="en-US"/>
        </w:rPr>
        <w:t xml:space="preserve"> Schiller</w:t>
      </w:r>
      <w:r w:rsidRPr="00A668F4">
        <w:rPr>
          <w:rFonts w:ascii="Times New Roman" w:hAnsi="Times New Roman" w:cs="Times New Roman"/>
          <w:i/>
          <w:vertAlign w:val="superscript"/>
          <w:lang w:val="en-US"/>
        </w:rPr>
        <w:t>1,3,8,9,10</w:t>
      </w:r>
      <w:r w:rsidRPr="00A668F4">
        <w:rPr>
          <w:rFonts w:ascii="Times New Roman" w:hAnsi="Times New Roman" w:cs="Times New Roman"/>
          <w:i/>
          <w:lang w:val="en-US"/>
        </w:rPr>
        <w:t xml:space="preserve"> (*equally contributing authors)</w:t>
      </w:r>
    </w:p>
    <w:p w14:paraId="67C65670" w14:textId="77777777" w:rsidR="009413C0" w:rsidRPr="00A668F4" w:rsidRDefault="009413C0" w:rsidP="009413C0">
      <w:pPr>
        <w:jc w:val="both"/>
        <w:rPr>
          <w:rFonts w:ascii="Times New Roman" w:hAnsi="Times New Roman" w:cs="Times New Roman"/>
          <w:lang w:val="en-US"/>
        </w:rPr>
      </w:pPr>
    </w:p>
    <w:p w14:paraId="3EEF04CB"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1</w:t>
      </w:r>
      <w:r w:rsidRPr="00A668F4">
        <w:rPr>
          <w:rFonts w:ascii="Times New Roman" w:hAnsi="Times New Roman" w:cs="Times New Roman"/>
          <w:sz w:val="16"/>
          <w:szCs w:val="16"/>
          <w:lang w:val="en-US"/>
        </w:rPr>
        <w:t>Center for Biological Systems Analysis, University of Freiburg, Habsburgerstrasse 49, 79104 Freiburg, Germany</w:t>
      </w:r>
    </w:p>
    <w:p w14:paraId="7297AE1E"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2</w:t>
      </w:r>
      <w:r w:rsidRPr="00A668F4">
        <w:rPr>
          <w:rFonts w:ascii="Times New Roman" w:hAnsi="Times New Roman" w:cs="Times New Roman"/>
          <w:sz w:val="16"/>
          <w:szCs w:val="16"/>
          <w:lang w:val="en-US"/>
        </w:rPr>
        <w:t xml:space="preserve">Faculty of Biology, University of Freiburg, Schänzlestrasse 1, 79104 Freiburg, Germany </w:t>
      </w:r>
    </w:p>
    <w:p w14:paraId="3FFFB4F4"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3</w:t>
      </w:r>
      <w:r w:rsidRPr="00A668F4">
        <w:rPr>
          <w:rFonts w:ascii="Times New Roman" w:hAnsi="Times New Roman" w:cs="Times New Roman"/>
          <w:sz w:val="16"/>
          <w:szCs w:val="16"/>
          <w:lang w:val="en-US"/>
        </w:rPr>
        <w:t>Cluster of Excellence livMatS @ FIT, Freiburg Center for Interactive Materials and Bioinspired Technologies, University of Freiburg, Georges-Köhler-Allee 105, 79110 Freiburg, Germany</w:t>
      </w:r>
      <w:r w:rsidRPr="00A668F4" w:rsidDel="00D20C9F">
        <w:rPr>
          <w:rFonts w:ascii="Times New Roman" w:hAnsi="Times New Roman" w:cs="Times New Roman"/>
          <w:sz w:val="16"/>
          <w:szCs w:val="16"/>
          <w:lang w:val="en-US"/>
        </w:rPr>
        <w:t xml:space="preserve"> </w:t>
      </w:r>
    </w:p>
    <w:p w14:paraId="4FCDB873" w14:textId="245069A8" w:rsidR="009413C0" w:rsidRPr="00A668F4" w:rsidRDefault="009413C0">
      <w:pPr>
        <w:spacing w:line="360" w:lineRule="auto"/>
        <w:jc w:val="both"/>
        <w:rPr>
          <w:rFonts w:ascii="Times New Roman" w:hAnsi="Times New Roman" w:cs="Times New Roman"/>
          <w:sz w:val="16"/>
          <w:szCs w:val="16"/>
          <w:lang w:val="en-US"/>
        </w:rPr>
        <w:pPrChange w:id="11" w:author="Alexander Resch" w:date="2022-01-19T18:59:00Z">
          <w:pPr>
            <w:spacing w:line="240" w:lineRule="auto"/>
            <w:jc w:val="both"/>
          </w:pPr>
        </w:pPrChange>
      </w:pPr>
      <w:r w:rsidRPr="00A668F4">
        <w:rPr>
          <w:rFonts w:ascii="Times New Roman" w:hAnsi="Times New Roman" w:cs="Times New Roman"/>
          <w:sz w:val="16"/>
          <w:szCs w:val="16"/>
          <w:vertAlign w:val="superscript"/>
          <w:lang w:val="en-US"/>
        </w:rPr>
        <w:t>4</w:t>
      </w:r>
      <w:del w:id="12" w:author="Alexander Resch" w:date="2022-01-19T18:59:00Z">
        <w:r w:rsidRPr="00A668F4" w:rsidDel="00AF629C">
          <w:rPr>
            <w:rFonts w:ascii="Times New Roman" w:hAnsi="Times New Roman" w:cs="Times New Roman"/>
            <w:sz w:val="16"/>
            <w:szCs w:val="16"/>
            <w:lang w:val="en-US"/>
          </w:rPr>
          <w:delText>C</w:delText>
        </w:r>
      </w:del>
      <w:ins w:id="13" w:author="Alexander Resch" w:date="2022-01-19T18:59:00Z">
        <w:r w:rsidR="00AF629C">
          <w:rPr>
            <w:rFonts w:ascii="Times New Roman" w:hAnsi="Times New Roman" w:cs="Times New Roman"/>
            <w:sz w:val="16"/>
            <w:szCs w:val="16"/>
            <w:lang w:val="en-US"/>
          </w:rPr>
          <w:t xml:space="preserve">FernUniversität Hagen, </w:t>
        </w:r>
        <w:r w:rsidR="00AF629C" w:rsidRPr="00570F3D">
          <w:rPr>
            <w:rFonts w:ascii="Times New Roman" w:hAnsi="Times New Roman" w:cs="Times New Roman"/>
            <w:sz w:val="16"/>
            <w:szCs w:val="16"/>
            <w:lang w:val="en-US"/>
          </w:rPr>
          <w:t>Universitätsstraße 11, 58097 Hagen</w:t>
        </w:r>
        <w:r w:rsidR="00AF629C">
          <w:rPr>
            <w:rFonts w:ascii="Times New Roman" w:hAnsi="Times New Roman" w:cs="Times New Roman"/>
            <w:sz w:val="16"/>
            <w:szCs w:val="16"/>
            <w:lang w:val="en-US"/>
          </w:rPr>
          <w:t>, Germany</w:t>
        </w:r>
      </w:ins>
      <w:del w:id="14" w:author="Alexander Resch" w:date="2022-01-19T18:59:00Z">
        <w:r w:rsidRPr="00A668F4" w:rsidDel="00AF629C">
          <w:rPr>
            <w:rFonts w:ascii="Times New Roman" w:hAnsi="Times New Roman" w:cs="Times New Roman"/>
            <w:sz w:val="16"/>
            <w:szCs w:val="16"/>
            <w:lang w:val="en-US"/>
          </w:rPr>
          <w:delText>hair for Information Systems Research, University of Freiburg, Platz der Alten Synagoge, 79098 Freiburg, Germany</w:delText>
        </w:r>
      </w:del>
    </w:p>
    <w:p w14:paraId="2229FC61" w14:textId="7149106D"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5</w:t>
      </w:r>
      <w:r w:rsidR="00B23F25">
        <w:rPr>
          <w:rFonts w:ascii="Times New Roman" w:hAnsi="Times New Roman" w:cs="Times New Roman"/>
          <w:sz w:val="16"/>
          <w:szCs w:val="16"/>
          <w:lang w:val="en-US"/>
        </w:rPr>
        <w:t>In</w:t>
      </w:r>
      <w:r w:rsidRPr="00A668F4">
        <w:rPr>
          <w:rFonts w:ascii="Times New Roman" w:hAnsi="Times New Roman" w:cs="Times New Roman"/>
          <w:sz w:val="16"/>
          <w:szCs w:val="16"/>
          <w:lang w:val="en-US"/>
        </w:rPr>
        <w:t>stitute of Physical Chemistry, Albertstrasse 21, University of Freiburg, 79104 Freiburg</w:t>
      </w:r>
    </w:p>
    <w:p w14:paraId="3FC3DE98"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6</w:t>
      </w:r>
      <w:r w:rsidRPr="00A668F4">
        <w:rPr>
          <w:rFonts w:ascii="Times New Roman" w:hAnsi="Times New Roman" w:cs="Times New Roman"/>
          <w:sz w:val="16"/>
          <w:szCs w:val="16"/>
          <w:lang w:val="en-US"/>
        </w:rPr>
        <w:t>Karlsruhe Institute of Technology, Institute of Functional Interfaces &amp; Institute of Engineering in Life Sciences, Section IV: Molecular Separation Engineering, Karlsruhe Institute of Technology, Fritz-Haber-Weg 2, 76131 Karlsruhe, Germany</w:t>
      </w:r>
    </w:p>
    <w:p w14:paraId="583F4063"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7</w:t>
      </w:r>
      <w:r w:rsidRPr="00A668F4">
        <w:rPr>
          <w:rFonts w:ascii="Times New Roman" w:hAnsi="Times New Roman" w:cs="Times New Roman"/>
          <w:sz w:val="16"/>
          <w:szCs w:val="16"/>
          <w:lang w:val="en-US"/>
        </w:rPr>
        <w:t>Eye Center, Medical Center, Faculty of Medicine, University of Freiburg, 79110 Freiburg, Germany</w:t>
      </w:r>
    </w:p>
    <w:p w14:paraId="0D9607A2"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8</w:t>
      </w:r>
      <w:r w:rsidRPr="00A668F4">
        <w:rPr>
          <w:rFonts w:ascii="Times New Roman" w:hAnsi="Times New Roman" w:cs="Times New Roman"/>
          <w:sz w:val="16"/>
          <w:szCs w:val="16"/>
          <w:lang w:val="en-US"/>
        </w:rPr>
        <w:t>G.E.R.N. Research Center for Tissue Replacement, Regeneration &amp; Neogenesis, Department of Orthopedics and Trauma Surgery, Medical Center - University of Freiburg, Faculty of Medicine, University of Freiburg, Germany</w:t>
      </w:r>
    </w:p>
    <w:p w14:paraId="4FAF9A62" w14:textId="77777777" w:rsidR="009413C0" w:rsidRPr="00A668F4" w:rsidRDefault="009413C0" w:rsidP="009A1C08">
      <w:pPr>
        <w:spacing w:line="24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9</w:t>
      </w:r>
      <w:r w:rsidRPr="00A668F4">
        <w:rPr>
          <w:rFonts w:ascii="Times New Roman" w:hAnsi="Times New Roman" w:cs="Times New Roman"/>
          <w:sz w:val="16"/>
          <w:szCs w:val="16"/>
          <w:lang w:val="en-US"/>
        </w:rPr>
        <w:t>BIOSS Centre for Biological Signalling Studies, University of Freiburg, Schänzlestrasse 18, 79104 Freiburg, Germany</w:t>
      </w:r>
    </w:p>
    <w:p w14:paraId="5813DA95" w14:textId="4818BA7C" w:rsidR="00EE5E91" w:rsidRDefault="009413C0" w:rsidP="009A1C08">
      <w:pPr>
        <w:spacing w:line="240" w:lineRule="auto"/>
        <w:jc w:val="both"/>
        <w:rPr>
          <w:rFonts w:asciiTheme="majorHAnsi" w:hAnsiTheme="majorHAnsi" w:cstheme="majorHAnsi"/>
          <w:lang w:val="en-US"/>
        </w:rPr>
      </w:pPr>
      <w:r w:rsidRPr="00A668F4">
        <w:rPr>
          <w:rFonts w:ascii="Times New Roman" w:hAnsi="Times New Roman" w:cs="Times New Roman"/>
          <w:sz w:val="16"/>
          <w:szCs w:val="16"/>
          <w:vertAlign w:val="superscript"/>
          <w:lang w:val="en-US"/>
        </w:rPr>
        <w:t>10</w:t>
      </w:r>
      <w:r w:rsidRPr="00A668F4">
        <w:rPr>
          <w:rFonts w:ascii="Times New Roman" w:hAnsi="Times New Roman" w:cs="Times New Roman"/>
          <w:sz w:val="16"/>
          <w:szCs w:val="16"/>
          <w:lang w:val="en-US"/>
        </w:rPr>
        <w:t>IMTEK Department of Microsystems Engineering, University of Freiburg, Georges-Köhler-Allee 103, 79110 Freiburg, Germany</w:t>
      </w:r>
    </w:p>
    <w:p w14:paraId="3D0E089E" w14:textId="77777777" w:rsidR="00DE722B" w:rsidRPr="00EE5E91" w:rsidRDefault="00DE722B" w:rsidP="00816635">
      <w:pPr>
        <w:spacing w:line="360" w:lineRule="auto"/>
        <w:jc w:val="both"/>
        <w:rPr>
          <w:lang w:val="en-US"/>
        </w:rPr>
      </w:pPr>
    </w:p>
    <w:p w14:paraId="6934F80E" w14:textId="6FD44C7E" w:rsidR="00E61C2B" w:rsidRPr="009A1C08" w:rsidRDefault="00C93725" w:rsidP="00816635">
      <w:pPr>
        <w:pStyle w:val="berschrift1"/>
        <w:jc w:val="both"/>
        <w:rPr>
          <w:rFonts w:ascii="Times New Roman" w:hAnsi="Times New Roman" w:cs="Times New Roman"/>
          <w:lang w:val="en-US"/>
        </w:rPr>
      </w:pPr>
      <w:commentRangeStart w:id="15"/>
      <w:commentRangeStart w:id="16"/>
      <w:r w:rsidRPr="009A1C08">
        <w:rPr>
          <w:rFonts w:ascii="Times New Roman" w:hAnsi="Times New Roman" w:cs="Times New Roman"/>
          <w:lang w:val="en-US"/>
        </w:rPr>
        <w:t>Abstract</w:t>
      </w:r>
      <w:commentRangeEnd w:id="15"/>
      <w:r w:rsidR="000D3DD2">
        <w:rPr>
          <w:rStyle w:val="Kommentarzeichen"/>
          <w:rFonts w:asciiTheme="minorHAnsi" w:eastAsiaTheme="minorHAnsi" w:hAnsiTheme="minorHAnsi" w:cstheme="minorBidi"/>
          <w:color w:val="auto"/>
        </w:rPr>
        <w:commentReference w:id="15"/>
      </w:r>
      <w:commentRangeEnd w:id="16"/>
      <w:r w:rsidR="000D3DD2">
        <w:rPr>
          <w:rStyle w:val="Kommentarzeichen"/>
          <w:rFonts w:asciiTheme="minorHAnsi" w:eastAsiaTheme="minorHAnsi" w:hAnsiTheme="minorHAnsi" w:cstheme="minorBidi"/>
          <w:color w:val="auto"/>
        </w:rPr>
        <w:commentReference w:id="16"/>
      </w:r>
    </w:p>
    <w:p w14:paraId="7E862331" w14:textId="116F2BF2" w:rsidR="00B36E68" w:rsidRPr="009A1C08" w:rsidRDefault="007C3E2D" w:rsidP="00816635">
      <w:pPr>
        <w:spacing w:line="36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 xml:space="preserve">Nature utilizes </w:t>
      </w:r>
      <w:r w:rsidR="00BB2839" w:rsidRPr="009A1C08">
        <w:rPr>
          <w:rFonts w:ascii="Times New Roman" w:hAnsi="Times New Roman" w:cs="Times New Roman"/>
          <w:color w:val="000000" w:themeColor="text1"/>
          <w:sz w:val="24"/>
          <w:szCs w:val="24"/>
          <w:lang w:val="en-US"/>
        </w:rPr>
        <w:t xml:space="preserve">protein-based </w:t>
      </w:r>
      <w:r w:rsidRPr="009A1C08">
        <w:rPr>
          <w:rFonts w:ascii="Times New Roman" w:hAnsi="Times New Roman" w:cs="Times New Roman"/>
          <w:color w:val="000000" w:themeColor="text1"/>
          <w:sz w:val="24"/>
          <w:szCs w:val="24"/>
          <w:lang w:val="en-US"/>
        </w:rPr>
        <w:t>high</w:t>
      </w:r>
      <w:ins w:id="17" w:author="Alexander Resch" w:date="2022-01-17T18:57:00Z">
        <w:r w:rsidR="00EC3EF4">
          <w:rPr>
            <w:rFonts w:ascii="Times New Roman" w:hAnsi="Times New Roman" w:cs="Times New Roman"/>
            <w:color w:val="000000" w:themeColor="text1"/>
            <w:sz w:val="24"/>
            <w:szCs w:val="24"/>
            <w:lang w:val="en-US"/>
          </w:rPr>
          <w:t xml:space="preserve"> </w:t>
        </w:r>
      </w:ins>
      <w:del w:id="18" w:author="Alexander Resch" w:date="2022-01-17T18:56:00Z">
        <w:r w:rsidRPr="009A1C08" w:rsidDel="00EC3EF4">
          <w:rPr>
            <w:rFonts w:ascii="Times New Roman" w:hAnsi="Times New Roman" w:cs="Times New Roman"/>
            <w:color w:val="000000" w:themeColor="text1"/>
            <w:sz w:val="24"/>
            <w:szCs w:val="24"/>
            <w:lang w:val="en-US"/>
          </w:rPr>
          <w:delText xml:space="preserve"> </w:delText>
        </w:r>
      </w:del>
      <w:r w:rsidRPr="009A1C08">
        <w:rPr>
          <w:rFonts w:ascii="Times New Roman" w:hAnsi="Times New Roman" w:cs="Times New Roman"/>
          <w:color w:val="000000" w:themeColor="text1"/>
          <w:sz w:val="24"/>
          <w:szCs w:val="24"/>
          <w:lang w:val="en-US"/>
        </w:rPr>
        <w:t xml:space="preserve">performance materials with remarkable </w:t>
      </w:r>
      <w:r w:rsidR="007413B5" w:rsidRPr="009A1C08">
        <w:rPr>
          <w:rFonts w:ascii="Times New Roman" w:hAnsi="Times New Roman" w:cs="Times New Roman"/>
          <w:color w:val="000000" w:themeColor="text1"/>
          <w:sz w:val="24"/>
          <w:szCs w:val="24"/>
          <w:lang w:val="en-US"/>
        </w:rPr>
        <w:t xml:space="preserve">mechanical and biological </w:t>
      </w:r>
      <w:r w:rsidRPr="009A1C08">
        <w:rPr>
          <w:rFonts w:ascii="Times New Roman" w:hAnsi="Times New Roman" w:cs="Times New Roman"/>
          <w:color w:val="000000" w:themeColor="text1"/>
          <w:sz w:val="24"/>
          <w:szCs w:val="24"/>
          <w:lang w:val="en-US"/>
        </w:rPr>
        <w:t>properties such as silk, resilin</w:t>
      </w:r>
      <w:ins w:id="19"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and elastin</w:t>
      </w:r>
      <w:ins w:id="20"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outperforming most synthetic materials. Here</w:t>
      </w:r>
      <w:ins w:id="21" w:author="Alexander Resch" w:date="2022-01-17T18:56: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we present </w:t>
      </w:r>
      <w:r w:rsidR="008C1661" w:rsidRPr="009A1C08">
        <w:rPr>
          <w:rFonts w:ascii="Times New Roman" w:hAnsi="Times New Roman" w:cs="Times New Roman"/>
          <w:color w:val="000000" w:themeColor="text1"/>
          <w:sz w:val="24"/>
          <w:szCs w:val="24"/>
          <w:lang w:val="en-US"/>
        </w:rPr>
        <w:t>the</w:t>
      </w:r>
      <w:r w:rsidRPr="009A1C08">
        <w:rPr>
          <w:rFonts w:ascii="Times New Roman" w:hAnsi="Times New Roman" w:cs="Times New Roman"/>
          <w:color w:val="000000" w:themeColor="text1"/>
          <w:sz w:val="24"/>
          <w:szCs w:val="24"/>
          <w:lang w:val="en-US"/>
        </w:rPr>
        <w:t xml:space="preserve"> specially designed high</w:t>
      </w:r>
      <w:ins w:id="22" w:author="Alexander Resch" w:date="2022-01-17T19:00:00Z">
        <w:r w:rsidR="006320CF">
          <w:rPr>
            <w:rFonts w:ascii="Times New Roman" w:hAnsi="Times New Roman" w:cs="Times New Roman"/>
            <w:color w:val="000000" w:themeColor="text1"/>
            <w:sz w:val="24"/>
            <w:szCs w:val="24"/>
            <w:lang w:val="en-US"/>
          </w:rPr>
          <w:t>-</w:t>
        </w:r>
      </w:ins>
      <w:del w:id="23" w:author="Alexander Resch" w:date="2022-01-17T19:00:00Z">
        <w:r w:rsidRPr="009A1C08" w:rsidDel="006320CF">
          <w:rPr>
            <w:rFonts w:ascii="Times New Roman" w:hAnsi="Times New Roman" w:cs="Times New Roman"/>
            <w:color w:val="000000" w:themeColor="text1"/>
            <w:sz w:val="24"/>
            <w:szCs w:val="24"/>
            <w:lang w:val="en-US"/>
          </w:rPr>
          <w:delText xml:space="preserve"> </w:delText>
        </w:r>
      </w:del>
      <w:r w:rsidRPr="009A1C08">
        <w:rPr>
          <w:rFonts w:ascii="Times New Roman" w:hAnsi="Times New Roman" w:cs="Times New Roman"/>
          <w:color w:val="000000" w:themeColor="text1"/>
          <w:sz w:val="24"/>
          <w:szCs w:val="24"/>
          <w:lang w:val="en-US"/>
        </w:rPr>
        <w:t xml:space="preserve">performance </w:t>
      </w:r>
      <w:r w:rsidR="008C1661" w:rsidRPr="009A1C08">
        <w:rPr>
          <w:rFonts w:ascii="Times New Roman" w:hAnsi="Times New Roman" w:cs="Times New Roman"/>
          <w:i/>
          <w:color w:val="000000" w:themeColor="text1"/>
          <w:sz w:val="24"/>
          <w:szCs w:val="24"/>
          <w:lang w:val="en-US"/>
        </w:rPr>
        <w:t>BioUltraBond</w:t>
      </w:r>
      <w:r w:rsidR="008C1661"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protein-network utilizing a combination of physical and chemical network formation</w:t>
      </w:r>
      <w:r w:rsidR="00D21065" w:rsidRPr="009A1C08">
        <w:rPr>
          <w:rFonts w:ascii="Times New Roman" w:hAnsi="Times New Roman" w:cs="Times New Roman"/>
          <w:color w:val="000000" w:themeColor="text1"/>
          <w:sz w:val="24"/>
          <w:szCs w:val="24"/>
          <w:lang w:val="en-US"/>
        </w:rPr>
        <w:t>. We employ</w:t>
      </w:r>
      <w:r w:rsidRPr="009A1C08">
        <w:rPr>
          <w:rFonts w:ascii="Times New Roman" w:hAnsi="Times New Roman" w:cs="Times New Roman"/>
          <w:color w:val="000000" w:themeColor="text1"/>
          <w:sz w:val="24"/>
          <w:szCs w:val="24"/>
          <w:lang w:val="en-US"/>
        </w:rPr>
        <w:t xml:space="preserve"> a fusion protein based on a human tetramer</w:t>
      </w:r>
      <w:r w:rsidR="00BF37A6" w:rsidRPr="009A1C08">
        <w:rPr>
          <w:rFonts w:ascii="Times New Roman" w:hAnsi="Times New Roman" w:cs="Times New Roman"/>
          <w:color w:val="000000" w:themeColor="text1"/>
          <w:sz w:val="24"/>
          <w:szCs w:val="24"/>
          <w:lang w:val="en-US"/>
        </w:rPr>
        <w:t>-</w:t>
      </w:r>
      <w:r w:rsidRPr="009A1C08">
        <w:rPr>
          <w:rFonts w:ascii="Times New Roman" w:hAnsi="Times New Roman" w:cs="Times New Roman"/>
          <w:color w:val="000000" w:themeColor="text1"/>
          <w:sz w:val="24"/>
          <w:szCs w:val="24"/>
          <w:lang w:val="en-US"/>
        </w:rPr>
        <w:t>forming ubiquitin-like domain (ULD)</w:t>
      </w:r>
      <w:ins w:id="24" w:author="Alexander Resch" w:date="2022-01-17T18:58:00Z">
        <w:r w:rsidR="00EC3EF4">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bisfunctionally linked to a highly elastic </w:t>
      </w:r>
      <w:r w:rsidR="00C2516E" w:rsidRPr="009A1C08">
        <w:rPr>
          <w:rFonts w:ascii="Times New Roman" w:hAnsi="Times New Roman" w:cs="Times New Roman"/>
          <w:color w:val="000000" w:themeColor="text1"/>
          <w:sz w:val="24"/>
          <w:szCs w:val="24"/>
          <w:lang w:val="en-US"/>
        </w:rPr>
        <w:t>intrinsically</w:t>
      </w:r>
      <w:r w:rsidR="005C1EE2" w:rsidRPr="009A1C08">
        <w:rPr>
          <w:rFonts w:ascii="Times New Roman" w:hAnsi="Times New Roman" w:cs="Times New Roman"/>
          <w:color w:val="000000" w:themeColor="text1"/>
          <w:sz w:val="24"/>
          <w:szCs w:val="24"/>
          <w:lang w:val="en-US"/>
        </w:rPr>
        <w:t xml:space="preserve"> </w:t>
      </w:r>
      <w:r w:rsidR="00C2516E" w:rsidRPr="009A1C08">
        <w:rPr>
          <w:rFonts w:ascii="Times New Roman" w:hAnsi="Times New Roman" w:cs="Times New Roman"/>
          <w:color w:val="000000" w:themeColor="text1"/>
          <w:sz w:val="24"/>
          <w:szCs w:val="24"/>
          <w:lang w:val="en-US"/>
        </w:rPr>
        <w:t xml:space="preserve">disordered </w:t>
      </w:r>
      <w:r w:rsidRPr="009A1C08">
        <w:rPr>
          <w:rFonts w:ascii="Times New Roman" w:hAnsi="Times New Roman" w:cs="Times New Roman"/>
          <w:color w:val="000000" w:themeColor="text1"/>
          <w:sz w:val="24"/>
          <w:szCs w:val="24"/>
          <w:lang w:val="en-US"/>
        </w:rPr>
        <w:t>human elastin-like protein (ELP), while the ELP-linker is exchangeable with other linker proteins. Photochemical network formation employing various photocatalysts allows for tight control of material properties of this highly adhesive protein network</w:t>
      </w:r>
      <w:r w:rsidRPr="000C4E40">
        <w:rPr>
          <w:rFonts w:ascii="Times New Roman" w:hAnsi="Times New Roman" w:cs="Times New Roman"/>
          <w:color w:val="000000" w:themeColor="text1"/>
          <w:sz w:val="24"/>
          <w:szCs w:val="24"/>
          <w:highlight w:val="yellow"/>
          <w:lang w:val="en-US"/>
          <w:rPrChange w:id="25" w:author="Bizan N. Balzer" w:date="2021-09-29T23:44:00Z">
            <w:rPr>
              <w:rFonts w:ascii="Times New Roman" w:hAnsi="Times New Roman" w:cs="Times New Roman"/>
              <w:color w:val="000000" w:themeColor="text1"/>
              <w:sz w:val="24"/>
              <w:szCs w:val="24"/>
              <w:lang w:val="en-US"/>
            </w:rPr>
          </w:rPrChange>
        </w:rPr>
        <w:t>. The strong adhesiveness and biocompatibility of this novel type of bio-based adhesive/surgical sealant urges challenging medi</w:t>
      </w:r>
      <w:r w:rsidR="00386D25" w:rsidRPr="000C4E40">
        <w:rPr>
          <w:rFonts w:ascii="Times New Roman" w:hAnsi="Times New Roman" w:cs="Times New Roman"/>
          <w:color w:val="000000" w:themeColor="text1"/>
          <w:sz w:val="24"/>
          <w:szCs w:val="24"/>
          <w:highlight w:val="yellow"/>
          <w:lang w:val="en-US"/>
          <w:rPrChange w:id="26" w:author="Bizan N. Balzer" w:date="2021-09-29T23:44:00Z">
            <w:rPr>
              <w:rFonts w:ascii="Times New Roman" w:hAnsi="Times New Roman" w:cs="Times New Roman"/>
              <w:color w:val="000000" w:themeColor="text1"/>
              <w:sz w:val="24"/>
              <w:szCs w:val="24"/>
              <w:lang w:val="en-US"/>
            </w:rPr>
          </w:rPrChange>
        </w:rPr>
        <w:t>c</w:t>
      </w:r>
      <w:r w:rsidRPr="000C4E40">
        <w:rPr>
          <w:rFonts w:ascii="Times New Roman" w:hAnsi="Times New Roman" w:cs="Times New Roman"/>
          <w:color w:val="000000" w:themeColor="text1"/>
          <w:sz w:val="24"/>
          <w:szCs w:val="24"/>
          <w:highlight w:val="yellow"/>
          <w:lang w:val="en-US"/>
          <w:rPrChange w:id="27" w:author="Bizan N. Balzer" w:date="2021-09-29T23:44:00Z">
            <w:rPr>
              <w:rFonts w:ascii="Times New Roman" w:hAnsi="Times New Roman" w:cs="Times New Roman"/>
              <w:color w:val="000000" w:themeColor="text1"/>
              <w:sz w:val="24"/>
              <w:szCs w:val="24"/>
              <w:lang w:val="en-US"/>
            </w:rPr>
          </w:rPrChange>
        </w:rPr>
        <w:t>al applications substitut</w:t>
      </w:r>
      <w:r w:rsidR="00AC3587" w:rsidRPr="000C4E40">
        <w:rPr>
          <w:rFonts w:ascii="Times New Roman" w:hAnsi="Times New Roman" w:cs="Times New Roman"/>
          <w:color w:val="000000" w:themeColor="text1"/>
          <w:sz w:val="24"/>
          <w:szCs w:val="24"/>
          <w:highlight w:val="yellow"/>
          <w:lang w:val="en-US"/>
          <w:rPrChange w:id="28" w:author="Bizan N. Balzer" w:date="2021-09-29T23:44:00Z">
            <w:rPr>
              <w:rFonts w:ascii="Times New Roman" w:hAnsi="Times New Roman" w:cs="Times New Roman"/>
              <w:color w:val="000000" w:themeColor="text1"/>
              <w:sz w:val="24"/>
              <w:szCs w:val="24"/>
              <w:lang w:val="en-US"/>
            </w:rPr>
          </w:rPrChange>
        </w:rPr>
        <w:t xml:space="preserve">ing, </w:t>
      </w:r>
      <w:r w:rsidR="00AC3587" w:rsidRPr="000C4E40">
        <w:rPr>
          <w:rFonts w:ascii="Times New Roman" w:hAnsi="Times New Roman" w:cs="Times New Roman"/>
          <w:color w:val="000000" w:themeColor="text1"/>
          <w:sz w:val="24"/>
          <w:szCs w:val="24"/>
          <w:highlight w:val="yellow"/>
          <w:lang w:val="en-US"/>
          <w:rPrChange w:id="29" w:author="Bizan N. Balzer" w:date="2021-09-29T23:44:00Z">
            <w:rPr>
              <w:rFonts w:ascii="Times New Roman" w:hAnsi="Times New Roman" w:cs="Times New Roman"/>
              <w:color w:val="000000" w:themeColor="text1"/>
              <w:sz w:val="24"/>
              <w:szCs w:val="24"/>
              <w:lang w:val="en-US"/>
            </w:rPr>
          </w:rPrChange>
        </w:rPr>
        <w:lastRenderedPageBreak/>
        <w:t>filling, connecting and sealing tissues/</w:t>
      </w:r>
      <w:r w:rsidRPr="000C4E40">
        <w:rPr>
          <w:rFonts w:ascii="Times New Roman" w:hAnsi="Times New Roman" w:cs="Times New Roman"/>
          <w:color w:val="000000" w:themeColor="text1"/>
          <w:sz w:val="24"/>
          <w:szCs w:val="24"/>
          <w:highlight w:val="yellow"/>
          <w:lang w:val="en-US"/>
          <w:rPrChange w:id="30" w:author="Bizan N. Balzer" w:date="2021-09-29T23:44:00Z">
            <w:rPr>
              <w:rFonts w:ascii="Times New Roman" w:hAnsi="Times New Roman" w:cs="Times New Roman"/>
              <w:color w:val="000000" w:themeColor="text1"/>
              <w:sz w:val="24"/>
              <w:szCs w:val="24"/>
              <w:lang w:val="en-US"/>
            </w:rPr>
          </w:rPrChange>
        </w:rPr>
        <w:t xml:space="preserve">defects under wet conditions with great durability </w:t>
      </w:r>
      <w:r w:rsidR="005D6A29" w:rsidRPr="000C4E40">
        <w:rPr>
          <w:rFonts w:ascii="Times New Roman" w:hAnsi="Times New Roman" w:cs="Times New Roman"/>
          <w:color w:val="000000" w:themeColor="text1"/>
          <w:sz w:val="24"/>
          <w:szCs w:val="24"/>
          <w:highlight w:val="yellow"/>
          <w:lang w:val="en-US"/>
          <w:rPrChange w:id="31" w:author="Bizan N. Balzer" w:date="2021-09-29T23:44:00Z">
            <w:rPr>
              <w:rFonts w:ascii="Times New Roman" w:hAnsi="Times New Roman" w:cs="Times New Roman"/>
              <w:color w:val="000000" w:themeColor="text1"/>
              <w:sz w:val="24"/>
              <w:szCs w:val="24"/>
              <w:lang w:val="en-US"/>
            </w:rPr>
          </w:rPrChange>
        </w:rPr>
        <w:t xml:space="preserve">and </w:t>
      </w:r>
      <w:r w:rsidRPr="000C4E40">
        <w:rPr>
          <w:rFonts w:ascii="Times New Roman" w:hAnsi="Times New Roman" w:cs="Times New Roman"/>
          <w:color w:val="000000" w:themeColor="text1"/>
          <w:sz w:val="24"/>
          <w:szCs w:val="24"/>
          <w:highlight w:val="yellow"/>
          <w:lang w:val="en-US"/>
          <w:rPrChange w:id="32" w:author="Bizan N. Balzer" w:date="2021-09-29T23:44:00Z">
            <w:rPr>
              <w:rFonts w:ascii="Times New Roman" w:hAnsi="Times New Roman" w:cs="Times New Roman"/>
              <w:color w:val="000000" w:themeColor="text1"/>
              <w:sz w:val="24"/>
              <w:szCs w:val="24"/>
              <w:lang w:val="en-US"/>
            </w:rPr>
          </w:rPrChange>
        </w:rPr>
        <w:t>tight sealing.</w:t>
      </w:r>
      <w:r w:rsidRPr="009A1C08">
        <w:rPr>
          <w:rFonts w:ascii="Times New Roman" w:hAnsi="Times New Roman" w:cs="Times New Roman"/>
          <w:color w:val="000000" w:themeColor="text1"/>
          <w:sz w:val="24"/>
          <w:szCs w:val="24"/>
          <w:lang w:val="en-US"/>
        </w:rPr>
        <w:t xml:space="preserve"> </w:t>
      </w:r>
      <w:r w:rsidR="005D6A29" w:rsidRPr="009A1C08">
        <w:rPr>
          <w:rFonts w:ascii="Times New Roman" w:hAnsi="Times New Roman" w:cs="Times New Roman"/>
          <w:color w:val="000000" w:themeColor="text1"/>
          <w:sz w:val="24"/>
          <w:szCs w:val="24"/>
          <w:lang w:val="en-US"/>
        </w:rPr>
        <w:t>Additionally</w:t>
      </w:r>
      <w:r w:rsidRPr="009A1C08">
        <w:rPr>
          <w:rFonts w:ascii="Times New Roman" w:hAnsi="Times New Roman" w:cs="Times New Roman"/>
          <w:color w:val="000000" w:themeColor="text1"/>
          <w:sz w:val="24"/>
          <w:szCs w:val="24"/>
          <w:lang w:val="en-US"/>
        </w:rPr>
        <w:t xml:space="preserve">, we demonstrate its use and biocompatibility treating various cornea defects including </w:t>
      </w:r>
      <w:r w:rsidR="00386D25" w:rsidRPr="009A1C08">
        <w:rPr>
          <w:rFonts w:ascii="Times New Roman" w:hAnsi="Times New Roman" w:cs="Times New Roman"/>
          <w:sz w:val="24"/>
          <w:szCs w:val="24"/>
          <w:lang w:val="en-US"/>
        </w:rPr>
        <w:t>perforating</w:t>
      </w:r>
      <w:r w:rsidRPr="009A1C08">
        <w:rPr>
          <w:rFonts w:ascii="Times New Roman" w:hAnsi="Times New Roman" w:cs="Times New Roman"/>
          <w:color w:val="000000" w:themeColor="text1"/>
          <w:sz w:val="24"/>
          <w:szCs w:val="24"/>
          <w:lang w:val="en-US"/>
        </w:rPr>
        <w:t xml:space="preserve"> incisions</w:t>
      </w:r>
      <w:r w:rsidR="002D45BF" w:rsidRPr="009A1C08">
        <w:rPr>
          <w:rFonts w:ascii="Times New Roman" w:hAnsi="Times New Roman" w:cs="Times New Roman"/>
          <w:color w:val="000000" w:themeColor="text1"/>
          <w:sz w:val="24"/>
          <w:szCs w:val="24"/>
          <w:lang w:val="en-US"/>
        </w:rPr>
        <w:t>,</w:t>
      </w:r>
      <w:r w:rsidRPr="009A1C08">
        <w:rPr>
          <w:rFonts w:ascii="Times New Roman" w:hAnsi="Times New Roman" w:cs="Times New Roman"/>
          <w:color w:val="000000" w:themeColor="text1"/>
          <w:sz w:val="24"/>
          <w:szCs w:val="24"/>
          <w:lang w:val="en-US"/>
        </w:rPr>
        <w:t xml:space="preserve"> </w:t>
      </w:r>
      <w:r w:rsidR="008C1661" w:rsidRPr="009A1C08">
        <w:rPr>
          <w:rFonts w:ascii="Times New Roman" w:hAnsi="Times New Roman" w:cs="Times New Roman"/>
          <w:color w:val="000000" w:themeColor="text1"/>
          <w:sz w:val="24"/>
          <w:szCs w:val="24"/>
          <w:lang w:val="en-US"/>
        </w:rPr>
        <w:t xml:space="preserve">successfully </w:t>
      </w:r>
      <w:r w:rsidRPr="009A1C08">
        <w:rPr>
          <w:rFonts w:ascii="Times New Roman" w:hAnsi="Times New Roman" w:cs="Times New Roman"/>
          <w:color w:val="000000" w:themeColor="text1"/>
          <w:sz w:val="24"/>
          <w:szCs w:val="24"/>
          <w:lang w:val="en-US"/>
        </w:rPr>
        <w:t>sealed within seconds showing efficient re-epithelialization.</w:t>
      </w:r>
    </w:p>
    <w:p w14:paraId="5631F772" w14:textId="0F870116" w:rsidR="00705A55" w:rsidRPr="009A1C08" w:rsidRDefault="00705A55" w:rsidP="00705A55">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Keywords</w:t>
      </w:r>
    </w:p>
    <w:p w14:paraId="49415DF7" w14:textId="0D47E7BE" w:rsidR="00705A55" w:rsidRPr="0090123B" w:rsidRDefault="00705A55" w:rsidP="00705A55">
      <w:pPr>
        <w:rPr>
          <w:rFonts w:ascii="Times New Roman" w:hAnsi="Times New Roman" w:cs="Times New Roman"/>
          <w:sz w:val="24"/>
          <w:szCs w:val="24"/>
          <w:lang w:val="en-US"/>
          <w:rPrChange w:id="33" w:author="Bizan N. Balzer" w:date="2021-09-24T21:09:00Z">
            <w:rPr>
              <w:rFonts w:ascii="Times New Roman" w:hAnsi="Times New Roman" w:cs="Times New Roman"/>
              <w:sz w:val="24"/>
              <w:szCs w:val="24"/>
            </w:rPr>
          </w:rPrChange>
        </w:rPr>
      </w:pPr>
      <w:r w:rsidRPr="0090123B">
        <w:rPr>
          <w:rFonts w:ascii="Times New Roman" w:hAnsi="Times New Roman" w:cs="Times New Roman"/>
          <w:sz w:val="24"/>
          <w:szCs w:val="24"/>
          <w:lang w:val="en-US"/>
          <w:rPrChange w:id="34" w:author="Bizan N. Balzer" w:date="2021-09-24T21:09:00Z">
            <w:rPr>
              <w:rFonts w:ascii="Times New Roman" w:hAnsi="Times New Roman" w:cs="Times New Roman"/>
              <w:sz w:val="24"/>
              <w:szCs w:val="24"/>
            </w:rPr>
          </w:rPrChange>
        </w:rPr>
        <w:t xml:space="preserve">Biomaterial, Protein, Bioadhesive, Bioglue, Surgical Sealant, </w:t>
      </w:r>
      <w:del w:id="35" w:author="Bizan N. Balzer" w:date="2021-09-29T23:44:00Z">
        <w:r w:rsidRPr="0090123B" w:rsidDel="000C4E40">
          <w:rPr>
            <w:rFonts w:ascii="Times New Roman" w:hAnsi="Times New Roman" w:cs="Times New Roman"/>
            <w:sz w:val="24"/>
            <w:szCs w:val="24"/>
            <w:lang w:val="en-US"/>
            <w:rPrChange w:id="36" w:author="Bizan N. Balzer" w:date="2021-09-24T21:09:00Z">
              <w:rPr>
                <w:rFonts w:ascii="Times New Roman" w:hAnsi="Times New Roman" w:cs="Times New Roman"/>
                <w:sz w:val="24"/>
                <w:szCs w:val="24"/>
              </w:rPr>
            </w:rPrChange>
          </w:rPr>
          <w:delText xml:space="preserve">regenerative </w:delText>
        </w:r>
      </w:del>
      <w:ins w:id="37" w:author="Bizan N. Balzer" w:date="2021-09-29T23:44:00Z">
        <w:r w:rsidR="000C4E40">
          <w:rPr>
            <w:rFonts w:ascii="Times New Roman" w:hAnsi="Times New Roman" w:cs="Times New Roman"/>
            <w:sz w:val="24"/>
            <w:szCs w:val="24"/>
            <w:lang w:val="en-US"/>
          </w:rPr>
          <w:t>R</w:t>
        </w:r>
        <w:r w:rsidR="000C4E40" w:rsidRPr="0090123B">
          <w:rPr>
            <w:rFonts w:ascii="Times New Roman" w:hAnsi="Times New Roman" w:cs="Times New Roman"/>
            <w:sz w:val="24"/>
            <w:szCs w:val="24"/>
            <w:lang w:val="en-US"/>
            <w:rPrChange w:id="38" w:author="Bizan N. Balzer" w:date="2021-09-24T21:09:00Z">
              <w:rPr>
                <w:rFonts w:ascii="Times New Roman" w:hAnsi="Times New Roman" w:cs="Times New Roman"/>
                <w:sz w:val="24"/>
                <w:szCs w:val="24"/>
              </w:rPr>
            </w:rPrChange>
          </w:rPr>
          <w:t xml:space="preserve">egenerative </w:t>
        </w:r>
      </w:ins>
      <w:del w:id="39" w:author="Bizan N. Balzer" w:date="2021-09-29T23:44:00Z">
        <w:r w:rsidRPr="0090123B" w:rsidDel="000C4E40">
          <w:rPr>
            <w:rFonts w:ascii="Times New Roman" w:hAnsi="Times New Roman" w:cs="Times New Roman"/>
            <w:sz w:val="24"/>
            <w:szCs w:val="24"/>
            <w:lang w:val="en-US"/>
            <w:rPrChange w:id="40" w:author="Bizan N. Balzer" w:date="2021-09-24T21:09:00Z">
              <w:rPr>
                <w:rFonts w:ascii="Times New Roman" w:hAnsi="Times New Roman" w:cs="Times New Roman"/>
                <w:sz w:val="24"/>
                <w:szCs w:val="24"/>
              </w:rPr>
            </w:rPrChange>
          </w:rPr>
          <w:delText>medicine</w:delText>
        </w:r>
      </w:del>
      <w:ins w:id="41" w:author="Bizan N. Balzer" w:date="2021-09-29T23:44:00Z">
        <w:r w:rsidR="000C4E40">
          <w:rPr>
            <w:rFonts w:ascii="Times New Roman" w:hAnsi="Times New Roman" w:cs="Times New Roman"/>
            <w:sz w:val="24"/>
            <w:szCs w:val="24"/>
            <w:lang w:val="en-US"/>
          </w:rPr>
          <w:t>M</w:t>
        </w:r>
        <w:r w:rsidR="000C4E40" w:rsidRPr="0090123B">
          <w:rPr>
            <w:rFonts w:ascii="Times New Roman" w:hAnsi="Times New Roman" w:cs="Times New Roman"/>
            <w:sz w:val="24"/>
            <w:szCs w:val="24"/>
            <w:lang w:val="en-US"/>
            <w:rPrChange w:id="42" w:author="Bizan N. Balzer" w:date="2021-09-24T21:09:00Z">
              <w:rPr>
                <w:rFonts w:ascii="Times New Roman" w:hAnsi="Times New Roman" w:cs="Times New Roman"/>
                <w:sz w:val="24"/>
                <w:szCs w:val="24"/>
              </w:rPr>
            </w:rPrChange>
          </w:rPr>
          <w:t>edicine</w:t>
        </w:r>
      </w:ins>
    </w:p>
    <w:p w14:paraId="35804FEB" w14:textId="77777777" w:rsidR="007C3E2D" w:rsidRPr="009A1C08" w:rsidRDefault="007C3E2D" w:rsidP="00816635">
      <w:pPr>
        <w:spacing w:line="360" w:lineRule="auto"/>
        <w:jc w:val="both"/>
        <w:rPr>
          <w:rFonts w:ascii="Times New Roman" w:hAnsi="Times New Roman" w:cs="Times New Roman"/>
          <w:color w:val="2E74B5" w:themeColor="accent1" w:themeShade="BF"/>
          <w:lang w:val="en-US"/>
        </w:rPr>
      </w:pPr>
    </w:p>
    <w:p w14:paraId="0DEF9E69" w14:textId="28BFA4D1" w:rsidR="006029A9" w:rsidRPr="009A1C08" w:rsidRDefault="00F120F4" w:rsidP="005D6A29">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Introduction</w:t>
      </w:r>
    </w:p>
    <w:p w14:paraId="2F65EC54" w14:textId="05F1821E" w:rsidR="006029A9" w:rsidRPr="009A1C08" w:rsidRDefault="00F3535D" w:rsidP="009A1C08">
      <w:pPr>
        <w:spacing w:line="48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H</w:t>
      </w:r>
      <w:r w:rsidR="006029A9" w:rsidRPr="009A1C08">
        <w:rPr>
          <w:rFonts w:ascii="Times New Roman" w:hAnsi="Times New Roman" w:cs="Times New Roman"/>
          <w:color w:val="000000" w:themeColor="text1"/>
          <w:sz w:val="24"/>
          <w:szCs w:val="24"/>
          <w:lang w:val="en-US"/>
        </w:rPr>
        <w:t xml:space="preserve">igh-performance </w:t>
      </w:r>
      <w:r w:rsidR="00B80BFD" w:rsidRPr="009A1C08">
        <w:rPr>
          <w:rFonts w:ascii="Times New Roman" w:hAnsi="Times New Roman" w:cs="Times New Roman"/>
          <w:color w:val="000000" w:themeColor="text1"/>
          <w:sz w:val="24"/>
          <w:szCs w:val="24"/>
          <w:lang w:val="en-US"/>
        </w:rPr>
        <w:t xml:space="preserve">protein </w:t>
      </w:r>
      <w:r w:rsidR="006029A9" w:rsidRPr="009A1C08">
        <w:rPr>
          <w:rFonts w:ascii="Times New Roman" w:hAnsi="Times New Roman" w:cs="Times New Roman"/>
          <w:color w:val="000000" w:themeColor="text1"/>
          <w:sz w:val="24"/>
          <w:szCs w:val="24"/>
          <w:lang w:val="en-US"/>
        </w:rPr>
        <w:t>materials</w:t>
      </w:r>
      <w:r w:rsidRPr="009A1C08">
        <w:rPr>
          <w:rFonts w:ascii="Times New Roman" w:hAnsi="Times New Roman" w:cs="Times New Roman"/>
          <w:color w:val="000000" w:themeColor="text1"/>
          <w:sz w:val="24"/>
          <w:szCs w:val="24"/>
          <w:lang w:val="en-US"/>
        </w:rPr>
        <w:t xml:space="preserve"> </w:t>
      </w:r>
      <w:r w:rsidR="005C1EE2" w:rsidRPr="009A1C08">
        <w:rPr>
          <w:rFonts w:ascii="Times New Roman" w:hAnsi="Times New Roman" w:cs="Times New Roman"/>
          <w:color w:val="000000" w:themeColor="text1"/>
          <w:sz w:val="24"/>
          <w:szCs w:val="24"/>
          <w:lang w:val="en-US"/>
        </w:rPr>
        <w:t xml:space="preserve">provide impressive functions throughout nature. They </w:t>
      </w:r>
      <w:del w:id="43" w:author="anna.resch88@gmail.com" w:date="2022-01-04T16:28:00Z">
        <w:r w:rsidRPr="009A1C08" w:rsidDel="000330B7">
          <w:rPr>
            <w:rFonts w:ascii="Times New Roman" w:hAnsi="Times New Roman" w:cs="Times New Roman"/>
            <w:color w:val="000000" w:themeColor="text1"/>
            <w:sz w:val="24"/>
            <w:szCs w:val="24"/>
            <w:lang w:val="en-US"/>
          </w:rPr>
          <w:delText>range</w:delText>
        </w:r>
        <w:r w:rsidR="006029A9" w:rsidRPr="009A1C08" w:rsidDel="000330B7">
          <w:rPr>
            <w:rFonts w:ascii="Times New Roman" w:hAnsi="Times New Roman" w:cs="Times New Roman"/>
            <w:color w:val="000000" w:themeColor="text1"/>
            <w:sz w:val="24"/>
            <w:szCs w:val="24"/>
            <w:lang w:val="en-US"/>
          </w:rPr>
          <w:delText xml:space="preserve"> from</w:delText>
        </w:r>
      </w:del>
      <w:ins w:id="44" w:author="anna.resch88@gmail.com" w:date="2022-01-04T16:28:00Z">
        <w:r w:rsidR="000330B7">
          <w:rPr>
            <w:rFonts w:ascii="Times New Roman" w:hAnsi="Times New Roman" w:cs="Times New Roman"/>
            <w:color w:val="000000" w:themeColor="text1"/>
            <w:sz w:val="24"/>
            <w:szCs w:val="24"/>
            <w:lang w:val="en-US"/>
          </w:rPr>
          <w:t>include</w:t>
        </w:r>
      </w:ins>
      <w:r w:rsidR="006029A9" w:rsidRPr="009A1C08">
        <w:rPr>
          <w:rFonts w:ascii="Times New Roman" w:hAnsi="Times New Roman" w:cs="Times New Roman"/>
          <w:color w:val="000000" w:themeColor="text1"/>
          <w:sz w:val="24"/>
          <w:szCs w:val="24"/>
          <w:lang w:val="en-US"/>
        </w:rPr>
        <w:t xml:space="preserve"> ultra-tough spider silk</w:t>
      </w:r>
      <w:ins w:id="45" w:author="Alexander Resch" w:date="2022-01-17T19:01:00Z">
        <w:r w:rsidR="006320CF">
          <w:rPr>
            <w:rFonts w:ascii="Times New Roman" w:hAnsi="Times New Roman" w:cs="Times New Roman"/>
            <w:color w:val="000000" w:themeColor="text1"/>
            <w:sz w:val="24"/>
            <w:szCs w:val="24"/>
            <w:lang w:val="en-US"/>
          </w:rPr>
          <w:t>,</w:t>
        </w:r>
      </w:ins>
      <w:r w:rsidR="006029A9" w:rsidRPr="009A1C08">
        <w:rPr>
          <w:rFonts w:ascii="Times New Roman" w:hAnsi="Times New Roman" w:cs="Times New Roman"/>
          <w:color w:val="000000" w:themeColor="text1"/>
          <w:sz w:val="24"/>
          <w:szCs w:val="24"/>
          <w:lang w:val="en-US"/>
        </w:rPr>
        <w:t xml:space="preserve"> combining mechanical strength with adhesive properties</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&lt;EndNote&gt;&lt;Cite&gt;&lt;Author&gt;Vollrath&lt;/Author&gt;&lt;Year&gt;1990&lt;/Year&gt;&lt;RecNum&gt;93&lt;/RecNum&gt;&lt;DisplayText&gt;&lt;style face="superscript"&gt;[1]&lt;/style&gt;&lt;/DisplayText&gt;&lt;record&gt;&lt;rec-number&gt;93&lt;/rec-number&gt;&lt;foreign-keys&gt;&lt;key app="EN" db-id="zvspev52q5sttqetatnpexxo02zdpswpztzw" timestamp="1604799100"&gt;93&lt;/key&gt;&lt;/foreign-keys&gt;&lt;ref-type name="Journal Article"&gt;17&lt;/ref-type&gt;&lt;contributors&gt;&lt;authors&gt;&lt;author&gt;Vollrath, Fritz&lt;/author&gt;&lt;author&gt;Fairbrother, Wayne J. &lt;/author&gt;&lt;author&gt;Williams, Robert J. P. &lt;/author&gt;&lt;author&gt;Tillinghast, Edward K. &lt;/author&gt;&lt;author&gt;Bernstein, David T. &lt;/author&gt;&lt;author&gt;Gallagher, Kathleen S. &lt;/author&gt;&lt;author&gt;Townley, Mark A. &lt;/author&gt;&lt;/authors&gt;&lt;/contributors&gt;&lt;titles&gt;&lt;title&gt;Compounds in the droplets of the orb spiders viscid spiral&lt;/title&gt;&lt;secondary-title&gt;Nature&lt;/secondary-title&gt;&lt;/titles&gt;&lt;periodical&gt;&lt;full-title&gt;Nature&lt;/full-title&gt;&lt;/periodical&gt;&lt;pages&gt;526–528&lt;/pages&gt;&lt;volume&gt;345&lt;/volume&gt;&lt;keywords&gt;&lt;keyword&gt;silk,  spider, spider web, bioglue, adhesive,&lt;/keyword&gt;&lt;/keywords&gt;&lt;dates&gt;&lt;year&gt;1990&lt;/year&gt;&lt;/dates&gt;&lt;urls&gt;&lt;/urls&gt;&lt;electronic-resource-num&gt;https://doi.org/10.1038/345526a0&lt;/electronic-resource-num&gt;&lt;/record&gt;&lt;/Cite&gt;&lt;Cite&gt;&lt;Author&gt;Sahni&lt;/Author&gt;&lt;Year&gt;2010&lt;/Year&gt;&lt;RecNum&gt;92&lt;/RecNum&gt;&lt;record&gt;&lt;rec-number&gt;92&lt;/rec-number&gt;&lt;foreign-keys&gt;&lt;key app="EN" db-id="zvspev52q5sttqetatnpexxo02zdpswpztzw" timestamp="1604798564"&gt;92&lt;/key&gt;&lt;/foreign-keys&gt;&lt;ref-type name="Journal Article"&gt;17&lt;/ref-type&gt;&lt;contributors&gt;&lt;authors&gt;&lt;author&gt;Sahni, V.&lt;/author&gt;&lt;author&gt;Blackledge, T. &lt;/author&gt;&lt;author&gt;Dhinojwala, A.&lt;/author&gt;&lt;/authors&gt;&lt;/contributors&gt;&lt;titles&gt;&lt;title&gt;Viscoelastic solids explain spider web stickiness&lt;/title&gt;&lt;secondary-title&gt;Nat Commun &lt;/secondary-title&gt;&lt;/titles&gt;&lt;periodical&gt;&lt;full-title&gt;Nat Commun&lt;/full-title&gt;&lt;/periodical&gt;&lt;volume&gt;1&lt;/volume&gt;&lt;number&gt;19&lt;/number&gt;&lt;keywords&gt;&lt;keyword&gt;silk, spider, adhesive, bioadhesive, glycoprotein,  viscoelastic solid&lt;/keyword&gt;&lt;/keywords&gt;&lt;dates&gt;&lt;year&gt;2010&lt;/year&gt;&lt;/dates&gt;&lt;urls&gt;&lt;/urls&gt;&lt;electronic-resource-num&gt;https://doi.org/10.1038/ncomms1019&lt;/electronic-resource-num&gt;&lt;/record&gt;&lt;/Cite&gt;&lt;/EndNote&gt;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[1]</w:t>
      </w:r>
      <w:r w:rsidR="00697024">
        <w:rPr>
          <w:rFonts w:ascii="Times New Roman" w:hAnsi="Times New Roman" w:cs="Times New Roman"/>
          <w:color w:val="000000" w:themeColor="text1"/>
          <w:sz w:val="24"/>
          <w:szCs w:val="24"/>
          <w:lang w:val="en-US"/>
        </w:rPr>
        <w:fldChar w:fldCharType="end"/>
      </w:r>
      <w:r w:rsidR="006029A9" w:rsidRPr="009A1C08">
        <w:rPr>
          <w:rFonts w:ascii="Times New Roman" w:hAnsi="Times New Roman" w:cs="Times New Roman"/>
          <w:color w:val="000000" w:themeColor="text1"/>
          <w:sz w:val="24"/>
          <w:szCs w:val="24"/>
          <w:lang w:val="en-US"/>
        </w:rPr>
        <w:t xml:space="preserve">, </w:t>
      </w:r>
      <w:del w:id="46" w:author="anna.resch88@gmail.com" w:date="2022-01-05T10:10:00Z">
        <w:r w:rsidR="006029A9" w:rsidRPr="009A1C08" w:rsidDel="00842046">
          <w:rPr>
            <w:rFonts w:ascii="Times New Roman" w:hAnsi="Times New Roman" w:cs="Times New Roman"/>
            <w:color w:val="000000" w:themeColor="text1"/>
            <w:sz w:val="24"/>
            <w:szCs w:val="24"/>
            <w:lang w:val="en-US"/>
          </w:rPr>
          <w:delText xml:space="preserve">highly adhesive </w:delText>
        </w:r>
      </w:del>
      <w:del w:id="47"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proteins utilized by the </w:delText>
        </w:r>
      </w:del>
      <w:r w:rsidR="006029A9" w:rsidRPr="009A1C08">
        <w:rPr>
          <w:rFonts w:ascii="Times New Roman" w:hAnsi="Times New Roman" w:cs="Times New Roman"/>
          <w:color w:val="000000" w:themeColor="text1"/>
          <w:sz w:val="24"/>
          <w:szCs w:val="24"/>
          <w:lang w:val="en-US"/>
        </w:rPr>
        <w:t xml:space="preserve">mussel foot </w:t>
      </w:r>
      <w:ins w:id="48" w:author="anna.resch88@gmail.com" w:date="2022-01-04T16:29:00Z">
        <w:r w:rsidR="000330B7">
          <w:rPr>
            <w:rFonts w:ascii="Times New Roman" w:hAnsi="Times New Roman" w:cs="Times New Roman"/>
            <w:color w:val="000000" w:themeColor="text1"/>
            <w:sz w:val="24"/>
            <w:szCs w:val="24"/>
            <w:lang w:val="en-US"/>
          </w:rPr>
          <w:t>proteins creating stable</w:t>
        </w:r>
      </w:ins>
      <w:del w:id="49" w:author="anna.resch88@gmail.com" w:date="2022-01-04T16:29:00Z">
        <w:r w:rsidR="006029A9" w:rsidRPr="009A1C08" w:rsidDel="000330B7">
          <w:rPr>
            <w:rFonts w:ascii="Times New Roman" w:hAnsi="Times New Roman" w:cs="Times New Roman"/>
            <w:color w:val="000000" w:themeColor="text1"/>
            <w:sz w:val="24"/>
            <w:szCs w:val="24"/>
            <w:lang w:val="en-US"/>
          </w:rPr>
          <w:delText>to afford a</w:delText>
        </w:r>
      </w:del>
      <w:del w:id="50" w:author="anna.resch88@gmail.com" w:date="2022-01-04T16:27:00Z">
        <w:r w:rsidR="006029A9" w:rsidRPr="009A1C08" w:rsidDel="00D50BA6">
          <w:rPr>
            <w:rFonts w:ascii="Times New Roman" w:hAnsi="Times New Roman" w:cs="Times New Roman"/>
            <w:color w:val="000000" w:themeColor="text1"/>
            <w:sz w:val="24"/>
            <w:szCs w:val="24"/>
            <w:lang w:val="en-US"/>
          </w:rPr>
          <w:delText>n</w:delText>
        </w:r>
      </w:del>
      <w:del w:id="51"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 </w:delText>
        </w:r>
      </w:del>
      <w:del w:id="52" w:author="anna.resch88@gmail.com" w:date="2022-01-04T16:27:00Z">
        <w:r w:rsidR="006029A9" w:rsidRPr="009A1C08" w:rsidDel="00D50BA6">
          <w:rPr>
            <w:rFonts w:ascii="Times New Roman" w:hAnsi="Times New Roman" w:cs="Times New Roman"/>
            <w:color w:val="000000" w:themeColor="text1"/>
            <w:sz w:val="24"/>
            <w:szCs w:val="24"/>
            <w:lang w:val="en-US"/>
          </w:rPr>
          <w:delText>ultra</w:delText>
        </w:r>
      </w:del>
      <w:del w:id="53" w:author="anna.resch88@gmail.com" w:date="2022-01-04T16:29:00Z">
        <w:r w:rsidR="006029A9" w:rsidRPr="009A1C08" w:rsidDel="000330B7">
          <w:rPr>
            <w:rFonts w:ascii="Times New Roman" w:hAnsi="Times New Roman" w:cs="Times New Roman"/>
            <w:color w:val="000000" w:themeColor="text1"/>
            <w:sz w:val="24"/>
            <w:szCs w:val="24"/>
            <w:lang w:val="en-US"/>
          </w:rPr>
          <w:delText>stable</w:delText>
        </w:r>
      </w:del>
      <w:r w:rsidR="006029A9" w:rsidRPr="009A1C08">
        <w:rPr>
          <w:rFonts w:ascii="Times New Roman" w:hAnsi="Times New Roman" w:cs="Times New Roman"/>
          <w:color w:val="000000" w:themeColor="text1"/>
          <w:sz w:val="24"/>
          <w:szCs w:val="24"/>
          <w:lang w:val="en-US"/>
        </w:rPr>
        <w:t xml:space="preserve"> </w:t>
      </w:r>
      <w:del w:id="54" w:author="anna.resch88@gmail.com" w:date="2022-01-05T10:11:00Z">
        <w:r w:rsidR="006029A9" w:rsidRPr="009A1C08" w:rsidDel="00842046">
          <w:rPr>
            <w:rFonts w:ascii="Times New Roman" w:hAnsi="Times New Roman" w:cs="Times New Roman"/>
            <w:color w:val="000000" w:themeColor="text1"/>
            <w:sz w:val="24"/>
            <w:szCs w:val="24"/>
            <w:lang w:val="en-US"/>
          </w:rPr>
          <w:delText xml:space="preserve">interaction </w:delText>
        </w:r>
      </w:del>
      <w:ins w:id="55" w:author="anna.resch88@gmail.com" w:date="2022-01-05T10:11:00Z">
        <w:r w:rsidR="00842046">
          <w:rPr>
            <w:rFonts w:ascii="Times New Roman" w:hAnsi="Times New Roman" w:cs="Times New Roman"/>
            <w:color w:val="000000" w:themeColor="text1"/>
            <w:sz w:val="24"/>
            <w:szCs w:val="24"/>
            <w:lang w:val="en-US"/>
          </w:rPr>
          <w:t>adherence</w:t>
        </w:r>
      </w:ins>
      <w:ins w:id="56" w:author="anna.resch88@gmail.com" w:date="2022-01-05T10:10:00Z">
        <w:r w:rsidR="00842046" w:rsidRPr="009A1C08">
          <w:rPr>
            <w:rFonts w:ascii="Times New Roman" w:hAnsi="Times New Roman" w:cs="Times New Roman"/>
            <w:color w:val="000000" w:themeColor="text1"/>
            <w:sz w:val="24"/>
            <w:szCs w:val="24"/>
            <w:lang w:val="en-US"/>
          </w:rPr>
          <w:t xml:space="preserve"> </w:t>
        </w:r>
      </w:ins>
      <w:r w:rsidR="006029A9" w:rsidRPr="009A1C08">
        <w:rPr>
          <w:rFonts w:ascii="Times New Roman" w:hAnsi="Times New Roman" w:cs="Times New Roman"/>
          <w:color w:val="000000" w:themeColor="text1"/>
          <w:sz w:val="24"/>
          <w:szCs w:val="24"/>
          <w:lang w:val="en-US"/>
        </w:rPr>
        <w:t>to various surfaces under wet conditions</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&lt;EndNote&gt;&lt;Cite&gt;&lt;Author&gt;Yu&lt;/Author&gt;&lt;Year&gt;2013&lt;/Year&gt;&lt;RecNum&gt;97&lt;/RecNum&gt;&lt;DisplayText&gt;&lt;style face="superscript"&gt;[2]&lt;/style&gt;&lt;/DisplayText&gt;&lt;record&gt;&lt;rec-number&gt;97&lt;/rec-number&gt;&lt;foreign-keys&gt;&lt;key app="EN" db-id="zvspev52q5sttqetatnpexxo02zdpswpztzw" timestamp="1604873745"&gt;97&lt;/key&gt;&lt;/foreign-keys&gt;&lt;ref-type name="Journal Article"&gt;17&lt;/ref-type&gt;&lt;contributors&gt;&lt;authors&gt;&lt;author&gt;Yu, Jing&lt;/author&gt;&lt;author&gt;Kan, Yajing &lt;/author&gt;&lt;author&gt;Rapp, Michael &lt;/author&gt;&lt;author&gt;Danner, Eric &lt;/author&gt;&lt;author&gt;Wei, Wei &lt;/author&gt;&lt;author&gt;Das, Saurabh&lt;/author&gt;&lt;author&gt;Miller,Dusty R. &lt;/author&gt;&lt;author&gt;Chen, Yunfei&lt;/author&gt;&lt;author&gt;Waite, J. Herbert &lt;/author&gt;&lt;author&gt;Israelachvili, Jacob N.&lt;/author&gt;&lt;/authors&gt;&lt;/contributors&gt;&lt;titles&gt;&lt;title&gt;Adaptive hydrophobic and hydrophilic interactions of mussel foot proteins with organic thin films&lt;/title&gt;&lt;secondary-title&gt;Proc Natl Acad Sci U S A.&lt;/secondary-title&gt;&lt;/titles&gt;&lt;periodical&gt;&lt;full-title&gt;Proc Natl Acad Sci U S A.&lt;/full-title&gt;&lt;/periodical&gt;&lt;pages&gt;15680–15685&lt;/pages&gt;&lt;volume&gt;110&lt;/volume&gt;&lt;number&gt;39&lt;/number&gt;&lt;dates&gt;&lt;year&gt;2013&lt;/year&gt;&lt;/dates&gt;&lt;urls&gt;&lt;/urls&gt;&lt;electronic-resource-num&gt;doi: 10.1073/pnas.1315015110&lt;/electronic-resource-num&gt;&lt;/record&gt;&lt;/Cite&gt;&lt;/EndNote&gt;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[2]</w:t>
      </w:r>
      <w:r w:rsidR="00697024">
        <w:rPr>
          <w:rFonts w:ascii="Times New Roman" w:hAnsi="Times New Roman" w:cs="Times New Roman"/>
          <w:color w:val="000000" w:themeColor="text1"/>
          <w:sz w:val="24"/>
          <w:szCs w:val="24"/>
          <w:lang w:val="en-US"/>
        </w:rPr>
        <w:fldChar w:fldCharType="end"/>
      </w:r>
      <w:r w:rsidR="006029A9" w:rsidRPr="009A1C08">
        <w:rPr>
          <w:rFonts w:ascii="Times New Roman" w:hAnsi="Times New Roman" w:cs="Times New Roman"/>
          <w:color w:val="000000" w:themeColor="text1"/>
          <w:sz w:val="24"/>
          <w:szCs w:val="24"/>
          <w:lang w:val="en-US"/>
        </w:rPr>
        <w:t xml:space="preserve">, </w:t>
      </w:r>
      <w:del w:id="57" w:author="Bizan N. Balzer" w:date="2021-10-07T18:04:00Z">
        <w:r w:rsidR="006029A9" w:rsidRPr="009A1C08" w:rsidDel="00C51506">
          <w:rPr>
            <w:rFonts w:ascii="Times New Roman" w:hAnsi="Times New Roman" w:cs="Times New Roman"/>
            <w:color w:val="000000" w:themeColor="text1"/>
            <w:sz w:val="24"/>
            <w:szCs w:val="24"/>
            <w:lang w:val="en-US"/>
          </w:rPr>
          <w:delText xml:space="preserve">over </w:delText>
        </w:r>
      </w:del>
      <w:r w:rsidR="006029A9" w:rsidRPr="009A1C08">
        <w:rPr>
          <w:rFonts w:ascii="Times New Roman" w:hAnsi="Times New Roman" w:cs="Times New Roman"/>
          <w:color w:val="000000" w:themeColor="text1"/>
          <w:sz w:val="24"/>
          <w:szCs w:val="24"/>
          <w:lang w:val="en-US"/>
        </w:rPr>
        <w:t>elastin and collagen in tissues with long</w:t>
      </w:r>
      <w:ins w:id="58" w:author="anna.resch88@gmail.com" w:date="2022-01-04T16:28:00Z">
        <w:r w:rsidR="000330B7">
          <w:rPr>
            <w:rFonts w:ascii="Times New Roman" w:hAnsi="Times New Roman" w:cs="Times New Roman"/>
            <w:color w:val="000000" w:themeColor="text1"/>
            <w:sz w:val="24"/>
            <w:szCs w:val="24"/>
            <w:lang w:val="en-US"/>
          </w:rPr>
          <w:t>-</w:t>
        </w:r>
      </w:ins>
      <w:del w:id="59" w:author="anna.resch88@gmail.com" w:date="2022-01-04T16:28:00Z">
        <w:r w:rsidR="006029A9" w:rsidRPr="009A1C08" w:rsidDel="000330B7">
          <w:rPr>
            <w:rFonts w:ascii="Times New Roman" w:hAnsi="Times New Roman" w:cs="Times New Roman"/>
            <w:color w:val="000000" w:themeColor="text1"/>
            <w:sz w:val="24"/>
            <w:szCs w:val="24"/>
            <w:lang w:val="en-US"/>
          </w:rPr>
          <w:delText xml:space="preserve"> </w:delText>
        </w:r>
      </w:del>
      <w:r w:rsidR="006029A9" w:rsidRPr="009A1C08">
        <w:rPr>
          <w:rFonts w:ascii="Times New Roman" w:hAnsi="Times New Roman" w:cs="Times New Roman"/>
          <w:color w:val="000000" w:themeColor="text1"/>
          <w:sz w:val="24"/>
          <w:szCs w:val="24"/>
          <w:lang w:val="en-US"/>
        </w:rPr>
        <w:t xml:space="preserve">lasting elastic properties </w:t>
      </w:r>
      <w:r w:rsidR="005D6A29" w:rsidRPr="009A1C08">
        <w:rPr>
          <w:rFonts w:ascii="Times New Roman" w:hAnsi="Times New Roman" w:cs="Times New Roman"/>
          <w:color w:val="000000" w:themeColor="text1"/>
          <w:sz w:val="24"/>
          <w:szCs w:val="24"/>
          <w:lang w:val="en-US"/>
        </w:rPr>
        <w:t xml:space="preserve">and </w:t>
      </w:r>
      <w:r w:rsidR="006029A9" w:rsidRPr="009A1C08">
        <w:rPr>
          <w:rFonts w:ascii="Times New Roman" w:hAnsi="Times New Roman" w:cs="Times New Roman"/>
          <w:color w:val="000000" w:themeColor="text1"/>
          <w:sz w:val="24"/>
          <w:szCs w:val="24"/>
          <w:lang w:val="en-US"/>
        </w:rPr>
        <w:t>strength</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&lt;EndNote&gt;&lt;Cite&gt;&lt;Author&gt;Gosline&lt;/Author&gt;&lt;Year&gt;2002&lt;/Year&gt;&lt;RecNum&gt;95&lt;/RecNum&gt;&lt;DisplayText&gt;&lt;style face="superscript"&gt;[3]&lt;/style&gt;&lt;/DisplayText&gt;&lt;record&gt;&lt;rec-number&gt;95&lt;/rec-number&gt;&lt;foreign-keys&gt;&lt;key app="EN" db-id="zvspev52q5sttqetatnpexxo02zdpswpztzw" timestamp="1604870836"&gt;95&lt;/key&gt;&lt;/foreign-keys&gt;&lt;ref-type name="Journal Article"&gt;17&lt;/ref-type&gt;&lt;contributors&gt;&lt;authors&gt;&lt;author&gt;Gosline, John&lt;/author&gt;&lt;author&gt;Lillie, Margo&lt;/author&gt;&lt;author&gt;Carrington, Emily&lt;/author&gt;&lt;author&gt;Guerette, Paul&lt;/author&gt;&lt;author&gt;Ortlepp, Christine&lt;/author&gt;&lt;author&gt;Savage, Ken&lt;/author&gt;&lt;/authors&gt;&lt;/contributors&gt;&lt;titles&gt;&lt;title&gt;Elastic proteins: biological roles and mechanical properties&lt;/title&gt;&lt;secondary-title&gt;Philos Trans R Soc Lond B Biol Sci.&lt;/secondary-title&gt;&lt;/titles&gt;&lt;periodical&gt;&lt;full-title&gt;Philos Trans R Soc Lond B Biol Sci.&lt;/full-title&gt;&lt;/periodical&gt;&lt;pages&gt;121–132.&lt;/pages&gt;&lt;volume&gt;357&lt;/volume&gt;&lt;number&gt;1418&lt;/number&gt;&lt;keywords&gt;&lt;keyword&gt;elastic protein, elastin, collagen, resilin , mussel byssus protein, silk&lt;/keyword&gt;&lt;/keywords&gt;&lt;dates&gt;&lt;year&gt;2002&lt;/year&gt;&lt;/dates&gt;&lt;urls&gt;&lt;/urls&gt;&lt;electronic-resource-num&gt;doi: 10.1098/rstb.2001.1022&lt;/electronic-resource-num&gt;&lt;/record&gt;&lt;/Cite&gt;&lt;/EndNote&gt;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[3]</w:t>
      </w:r>
      <w:r w:rsidR="00697024">
        <w:rPr>
          <w:rFonts w:ascii="Times New Roman" w:hAnsi="Times New Roman" w:cs="Times New Roman"/>
          <w:color w:val="000000" w:themeColor="text1"/>
          <w:sz w:val="24"/>
          <w:szCs w:val="24"/>
          <w:lang w:val="en-US"/>
        </w:rPr>
        <w:fldChar w:fldCharType="end"/>
      </w:r>
      <w:ins w:id="60" w:author="anna.resch88@gmail.com" w:date="2022-01-04T16:29:00Z">
        <w:r w:rsidR="000330B7">
          <w:rPr>
            <w:rFonts w:ascii="Times New Roman" w:hAnsi="Times New Roman" w:cs="Times New Roman"/>
            <w:color w:val="000000" w:themeColor="text1"/>
            <w:sz w:val="24"/>
            <w:szCs w:val="24"/>
            <w:lang w:val="en-US"/>
          </w:rPr>
          <w:t>, and</w:t>
        </w:r>
      </w:ins>
      <w:del w:id="61" w:author="anna.resch88@gmail.com" w:date="2022-01-04T16:29:00Z">
        <w:r w:rsidR="006029A9" w:rsidRPr="009A1C08" w:rsidDel="000330B7">
          <w:rPr>
            <w:rFonts w:ascii="Times New Roman" w:hAnsi="Times New Roman" w:cs="Times New Roman"/>
            <w:color w:val="000000" w:themeColor="text1"/>
            <w:sz w:val="24"/>
            <w:szCs w:val="24"/>
            <w:lang w:val="en-US"/>
          </w:rPr>
          <w:delText xml:space="preserve"> to</w:delText>
        </w:r>
      </w:del>
      <w:r w:rsidR="006029A9" w:rsidRPr="009A1C08">
        <w:rPr>
          <w:rFonts w:ascii="Times New Roman" w:hAnsi="Times New Roman" w:cs="Times New Roman"/>
          <w:color w:val="000000" w:themeColor="text1"/>
          <w:sz w:val="24"/>
          <w:szCs w:val="24"/>
          <w:lang w:val="en-US"/>
        </w:rPr>
        <w:t xml:space="preserve"> the </w:t>
      </w:r>
      <w:del w:id="62" w:author="anna.resch88@gmail.com" w:date="2022-01-04T16:29:00Z">
        <w:r w:rsidR="006029A9" w:rsidRPr="009A1C08" w:rsidDel="000330B7">
          <w:rPr>
            <w:rFonts w:ascii="Times New Roman" w:hAnsi="Times New Roman" w:cs="Times New Roman"/>
            <w:color w:val="000000" w:themeColor="text1"/>
            <w:sz w:val="24"/>
            <w:szCs w:val="24"/>
            <w:lang w:val="en-US"/>
          </w:rPr>
          <w:delText>ultra-</w:delText>
        </w:r>
      </w:del>
      <w:ins w:id="63" w:author="anna.resch88@gmail.com" w:date="2022-01-04T16:29:00Z">
        <w:r w:rsidR="000330B7">
          <w:rPr>
            <w:rFonts w:ascii="Times New Roman" w:hAnsi="Times New Roman" w:cs="Times New Roman"/>
            <w:color w:val="000000" w:themeColor="text1"/>
            <w:sz w:val="24"/>
            <w:szCs w:val="24"/>
            <w:lang w:val="en-US"/>
          </w:rPr>
          <w:t xml:space="preserve">highly </w:t>
        </w:r>
      </w:ins>
      <w:r w:rsidR="006029A9" w:rsidRPr="009A1C08">
        <w:rPr>
          <w:rFonts w:ascii="Times New Roman" w:hAnsi="Times New Roman" w:cs="Times New Roman"/>
          <w:color w:val="000000" w:themeColor="text1"/>
          <w:sz w:val="24"/>
          <w:szCs w:val="24"/>
          <w:lang w:val="en-US"/>
        </w:rPr>
        <w:t>resilient grasshopper joint hybrid-protein resilin</w:t>
      </w:r>
      <w:ins w:id="64" w:author="Bizan N. Balzer" w:date="2021-10-07T18:05:00Z">
        <w:r w:rsidR="00C51506">
          <w:rPr>
            <w:rFonts w:ascii="Times New Roman" w:hAnsi="Times New Roman" w:cs="Times New Roman"/>
            <w:color w:val="000000" w:themeColor="text1"/>
            <w:sz w:val="24"/>
            <w:szCs w:val="24"/>
            <w:lang w:val="en-US"/>
          </w:rPr>
          <w:t>.</w:t>
        </w:r>
        <w:del w:id="65" w:author="anna.resch88@gmail.com" w:date="2022-01-04T16:30:00Z">
          <w:r w:rsidR="00C51506" w:rsidDel="000330B7">
            <w:rPr>
              <w:rFonts w:ascii="Times New Roman" w:hAnsi="Times New Roman" w:cs="Times New Roman"/>
              <w:color w:val="000000" w:themeColor="text1"/>
              <w:sz w:val="24"/>
              <w:szCs w:val="24"/>
              <w:lang w:val="en-US"/>
            </w:rPr>
            <w:delText xml:space="preserve"> </w:delText>
          </w:r>
        </w:del>
      </w:ins>
      <w:r w:rsidR="00F95F14" w:rsidRPr="009A1C08">
        <w:rPr>
          <w:rFonts w:ascii="Times New Roman" w:hAnsi="Times New Roman" w:cs="Times New Roman"/>
          <w:color w:val="000000" w:themeColor="text1"/>
          <w:sz w:val="24"/>
          <w:szCs w:val="24"/>
          <w:lang w:val="en-US"/>
        </w:rPr>
        <w:t xml:space="preserve"> </w:t>
      </w:r>
      <w:ins w:id="66" w:author="Bizan N. Balzer" w:date="2021-10-07T18:05:00Z">
        <w:r w:rsidR="00C51506">
          <w:rPr>
            <w:rFonts w:ascii="Times New Roman" w:hAnsi="Times New Roman" w:cs="Times New Roman"/>
            <w:color w:val="000000" w:themeColor="text1"/>
            <w:sz w:val="24"/>
            <w:szCs w:val="24"/>
            <w:lang w:val="en-US"/>
          </w:rPr>
          <w:t xml:space="preserve">The latter </w:t>
        </w:r>
      </w:ins>
      <w:r w:rsidR="00F95F14" w:rsidRPr="009A1C08">
        <w:rPr>
          <w:rFonts w:ascii="Times New Roman" w:hAnsi="Times New Roman" w:cs="Times New Roman"/>
          <w:color w:val="000000" w:themeColor="text1"/>
          <w:sz w:val="24"/>
          <w:szCs w:val="24"/>
          <w:lang w:val="en-US"/>
        </w:rPr>
        <w:t>exhibit</w:t>
      </w:r>
      <w:ins w:id="67" w:author="Bizan N. Balzer" w:date="2021-10-07T18:05:00Z">
        <w:r w:rsidR="00C51506">
          <w:rPr>
            <w:rFonts w:ascii="Times New Roman" w:hAnsi="Times New Roman" w:cs="Times New Roman"/>
            <w:color w:val="000000" w:themeColor="text1"/>
            <w:sz w:val="24"/>
            <w:szCs w:val="24"/>
            <w:lang w:val="en-US"/>
          </w:rPr>
          <w:t>s</w:t>
        </w:r>
      </w:ins>
      <w:del w:id="68" w:author="Bizan N. Balzer" w:date="2021-10-07T18:05:00Z">
        <w:r w:rsidR="00F95F14" w:rsidRPr="009A1C08" w:rsidDel="00C51506">
          <w:rPr>
            <w:rFonts w:ascii="Times New Roman" w:hAnsi="Times New Roman" w:cs="Times New Roman"/>
            <w:color w:val="000000" w:themeColor="text1"/>
            <w:sz w:val="24"/>
            <w:szCs w:val="24"/>
            <w:lang w:val="en-US"/>
          </w:rPr>
          <w:delText>ing</w:delText>
        </w:r>
      </w:del>
      <w:r w:rsidR="00F95F14" w:rsidRPr="009A1C08">
        <w:rPr>
          <w:rFonts w:ascii="Times New Roman" w:hAnsi="Times New Roman" w:cs="Times New Roman"/>
          <w:color w:val="000000" w:themeColor="text1"/>
          <w:sz w:val="24"/>
          <w:szCs w:val="24"/>
          <w:lang w:val="en-US"/>
        </w:rPr>
        <w:t xml:space="preserve"> almost perfect elasticity with the highest resilience (&gt;98%) of any known material</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&lt;EndNote&gt;&lt;Cite&gt;&lt;Author&gt;Elvin&lt;/Author&gt;&lt;Year&gt;2005&lt;/Year&gt;&lt;RecNum&gt;48&lt;/RecNum&gt;&lt;DisplayText&gt;&lt;style face="superscript"&gt;[4]&lt;/style&gt;&lt;/DisplayText&gt;&lt;record&gt;&lt;rec-number&gt;48&lt;/rec-number&gt;&lt;foreign-keys&gt;&lt;key app="EN" db-id="zvspev52q5sttqetatnpexxo02zdpswpztzw" timestamp="1602401589"&gt;48&lt;/key&gt;&lt;/foreign-keys&gt;&lt;ref-type name="Journal Article"&gt;17&lt;/ref-type&gt;&lt;contributors&gt;&lt;authors&gt;&lt;author&gt;Elvin, Christopher M.&lt;/author&gt;&lt;author&gt;Carr, Andrew G.&lt;/author&gt;&lt;author&gt;Huson, Mickey G.&lt;/author&gt;&lt;author&gt;Maxwell, Jane M.&lt;/author&gt;&lt;author&gt;Pearson, Roger D.&lt;/author&gt;&lt;author&gt;Vuocolo, Tony&lt;/author&gt;&lt;author&gt;Liyou, Nancy E.&lt;/author&gt;&lt;author&gt;Wong, Darren C. C. C.&lt;/author&gt;&lt;author&gt;Merritt, David J.&lt;/author&gt;&lt;author&gt;Dixon, Nicholas E.&lt;/author&gt;&lt;/authors&gt;&lt;/contributors&gt;&lt;titles&gt;&lt;title&gt;Synthesis and properties of crosslinked recombinant pro-resilin&lt;/title&gt;&lt;secondary-title&gt;Nature&lt;/secondary-title&gt;&lt;/titles&gt;&lt;periodical&gt;&lt;full-title&gt;Nature&lt;/full-title&gt;&lt;/periodical&gt;&lt;pages&gt;999-1002&lt;/pages&gt;&lt;volume&gt;437&lt;/volume&gt;&lt;number&gt;7061&lt;/number&gt;&lt;dates&gt;&lt;year&gt;2005&lt;/year&gt;&lt;/dates&gt;&lt;isbn&gt;0028-0836&lt;/isbn&gt;&lt;urls&gt;&lt;related-urls&gt;&lt;url&gt;http://www.nature.com/doifinder/10.1038/nature04085&lt;/url&gt;&lt;/related-urls&gt;&lt;pdf-urls&gt;&lt;url&gt;file:///C:/Users/annar/Documents/Backup ZBSA Aug 2019/03_Literaturverzeichnis V.2/01_Hydrogele/02_Non-ELP/Resilin/rec-1/Elvin Nature 2005.pdf&lt;/url&gt;&lt;/pdf-urls&gt;&lt;/urls&gt;&lt;electronic-resource-num&gt;10.1038/nature04085&lt;/electronic-resource-num&gt;&lt;/record&gt;&lt;/Cite&gt;&lt;/EndNote&gt;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[4]</w:t>
      </w:r>
      <w:r w:rsidR="00697024">
        <w:rPr>
          <w:rFonts w:ascii="Times New Roman" w:hAnsi="Times New Roman" w:cs="Times New Roman"/>
          <w:color w:val="000000" w:themeColor="text1"/>
          <w:sz w:val="24"/>
          <w:szCs w:val="24"/>
          <w:lang w:val="en-US"/>
        </w:rPr>
        <w:fldChar w:fldCharType="end"/>
      </w:r>
      <w:ins w:id="69" w:author="anna.resch88@gmail.com" w:date="2022-01-04T16:30:00Z">
        <w:r w:rsidR="000330B7">
          <w:rPr>
            <w:rFonts w:ascii="Times New Roman" w:hAnsi="Times New Roman" w:cs="Times New Roman"/>
            <w:color w:val="000000" w:themeColor="text1"/>
            <w:sz w:val="24"/>
            <w:szCs w:val="24"/>
            <w:lang w:val="en-US"/>
          </w:rPr>
          <w:t>,</w:t>
        </w:r>
      </w:ins>
      <w:r w:rsidR="00F95F14" w:rsidRPr="009A1C08">
        <w:rPr>
          <w:rFonts w:ascii="Times New Roman" w:hAnsi="Times New Roman" w:cs="Times New Roman"/>
          <w:color w:val="000000" w:themeColor="text1"/>
          <w:sz w:val="24"/>
          <w:szCs w:val="24"/>
          <w:lang w:val="en-US"/>
        </w:rPr>
        <w:t xml:space="preserve"> outperforming man-made materials</w:t>
      </w:r>
      <w:r w:rsidR="002E4A3E" w:rsidRPr="009A1C08">
        <w:rPr>
          <w:rFonts w:ascii="Times New Roman" w:hAnsi="Times New Roman" w:cs="Times New Roman"/>
          <w:color w:val="000000" w:themeColor="text1"/>
          <w:sz w:val="24"/>
          <w:szCs w:val="24"/>
          <w:lang w:val="en-US"/>
        </w:rPr>
        <w:t>.</w:t>
      </w:r>
      <w:r w:rsidR="006029A9" w:rsidRPr="009A1C08">
        <w:rPr>
          <w:rFonts w:ascii="Times New Roman" w:hAnsi="Times New Roman" w:cs="Times New Roman"/>
          <w:color w:val="000000" w:themeColor="text1"/>
          <w:sz w:val="24"/>
          <w:szCs w:val="24"/>
          <w:lang w:val="en-US"/>
        </w:rPr>
        <w:t xml:space="preserve"> </w:t>
      </w:r>
      <w:del w:id="70" w:author="anna.resch88@gmail.com" w:date="2022-01-04T16:32:00Z">
        <w:r w:rsidR="00FE0757" w:rsidRPr="009A1C08" w:rsidDel="00983D72">
          <w:rPr>
            <w:rFonts w:ascii="Times New Roman" w:hAnsi="Times New Roman" w:cs="Times New Roman"/>
            <w:color w:val="000000" w:themeColor="text1"/>
            <w:sz w:val="24"/>
            <w:szCs w:val="24"/>
            <w:lang w:val="en-US"/>
          </w:rPr>
          <w:delText>These materials</w:delText>
        </w:r>
        <w:r w:rsidR="006029A9" w:rsidRPr="009A1C08" w:rsidDel="00983D72">
          <w:rPr>
            <w:rFonts w:ascii="Times New Roman" w:hAnsi="Times New Roman" w:cs="Times New Roman"/>
            <w:color w:val="000000" w:themeColor="text1"/>
            <w:sz w:val="24"/>
            <w:szCs w:val="24"/>
            <w:lang w:val="en-US"/>
          </w:rPr>
          <w:delText xml:space="preserve"> attract great attention due to the</w:delText>
        </w:r>
        <w:r w:rsidR="00FE0757" w:rsidRPr="009A1C08" w:rsidDel="00983D72">
          <w:rPr>
            <w:rFonts w:ascii="Times New Roman" w:hAnsi="Times New Roman" w:cs="Times New Roman"/>
            <w:color w:val="000000" w:themeColor="text1"/>
            <w:sz w:val="24"/>
            <w:szCs w:val="24"/>
            <w:lang w:val="en-US"/>
          </w:rPr>
          <w:delText>ir</w:delText>
        </w:r>
        <w:r w:rsidR="006029A9" w:rsidRPr="009A1C08" w:rsidDel="00983D72">
          <w:rPr>
            <w:rFonts w:ascii="Times New Roman" w:hAnsi="Times New Roman" w:cs="Times New Roman"/>
            <w:color w:val="000000" w:themeColor="text1"/>
            <w:sz w:val="24"/>
            <w:szCs w:val="24"/>
            <w:lang w:val="en-US"/>
          </w:rPr>
          <w:delText xml:space="preserve"> potential use in </w:delText>
        </w:r>
        <w:commentRangeStart w:id="71"/>
        <w:r w:rsidR="006029A9" w:rsidRPr="009A1C08" w:rsidDel="00983D72">
          <w:rPr>
            <w:rFonts w:ascii="Times New Roman" w:hAnsi="Times New Roman" w:cs="Times New Roman"/>
            <w:color w:val="000000" w:themeColor="text1"/>
            <w:sz w:val="24"/>
            <w:szCs w:val="24"/>
            <w:lang w:val="en-US"/>
          </w:rPr>
          <w:delText xml:space="preserve">high-tech applications </w:delText>
        </w:r>
        <w:commentRangeEnd w:id="71"/>
        <w:r w:rsidR="00C51506" w:rsidDel="00983D72">
          <w:rPr>
            <w:rStyle w:val="Kommentarzeichen"/>
          </w:rPr>
          <w:commentReference w:id="71"/>
        </w:r>
        <w:r w:rsidR="006029A9" w:rsidRPr="009A1C08" w:rsidDel="00983D72">
          <w:rPr>
            <w:rFonts w:ascii="Times New Roman" w:hAnsi="Times New Roman" w:cs="Times New Roman"/>
            <w:color w:val="000000" w:themeColor="text1"/>
            <w:sz w:val="24"/>
            <w:szCs w:val="24"/>
            <w:lang w:val="en-US"/>
          </w:rPr>
          <w:delText xml:space="preserve">and medicine, as well as due to their sustainable access. </w:delText>
        </w:r>
      </w:del>
      <w:ins w:id="72" w:author="anna.resch88@gmail.com" w:date="2022-01-04T16:33:00Z">
        <w:r w:rsidR="00983D72">
          <w:rPr>
            <w:rFonts w:ascii="Times New Roman" w:hAnsi="Times New Roman" w:cs="Times New Roman"/>
            <w:color w:val="000000" w:themeColor="text1"/>
            <w:sz w:val="24"/>
            <w:szCs w:val="24"/>
            <w:lang w:val="en-US"/>
          </w:rPr>
          <w:t>Utilizing these natural materials and combining their properties is highly desired for the development of</w:t>
        </w:r>
      </w:ins>
      <w:del w:id="73" w:author="anna.resch88@gmail.com" w:date="2022-01-04T16:33:00Z">
        <w:r w:rsidR="006029A9" w:rsidRPr="009A1C08" w:rsidDel="00983D72">
          <w:rPr>
            <w:rFonts w:ascii="Times New Roman" w:hAnsi="Times New Roman" w:cs="Times New Roman"/>
            <w:color w:val="000000" w:themeColor="text1"/>
            <w:sz w:val="24"/>
            <w:szCs w:val="24"/>
            <w:lang w:val="en-US"/>
          </w:rPr>
          <w:delText xml:space="preserve">A combination of </w:delText>
        </w:r>
        <w:r w:rsidR="002E4A3E" w:rsidRPr="009A1C08" w:rsidDel="00983D72">
          <w:rPr>
            <w:rFonts w:ascii="Times New Roman" w:hAnsi="Times New Roman" w:cs="Times New Roman"/>
            <w:color w:val="000000" w:themeColor="text1"/>
            <w:sz w:val="24"/>
            <w:szCs w:val="24"/>
            <w:lang w:val="en-US"/>
          </w:rPr>
          <w:delText>the above</w:delText>
        </w:r>
        <w:r w:rsidR="006029A9" w:rsidRPr="009A1C08" w:rsidDel="00983D72">
          <w:rPr>
            <w:rFonts w:ascii="Times New Roman" w:hAnsi="Times New Roman" w:cs="Times New Roman"/>
            <w:color w:val="000000" w:themeColor="text1"/>
            <w:sz w:val="24"/>
            <w:szCs w:val="24"/>
            <w:lang w:val="en-US"/>
          </w:rPr>
          <w:delText xml:space="preserve"> properties is </w:delText>
        </w:r>
        <w:r w:rsidR="002E4A3E" w:rsidRPr="009A1C08" w:rsidDel="00983D72">
          <w:rPr>
            <w:rFonts w:ascii="Times New Roman" w:hAnsi="Times New Roman" w:cs="Times New Roman"/>
            <w:color w:val="000000" w:themeColor="text1"/>
            <w:sz w:val="24"/>
            <w:szCs w:val="24"/>
            <w:lang w:val="en-US"/>
          </w:rPr>
          <w:delText xml:space="preserve">a </w:delText>
        </w:r>
      </w:del>
      <w:del w:id="74" w:author="anna.resch88@gmail.com" w:date="2022-01-04T16:31:00Z">
        <w:r w:rsidR="006029A9" w:rsidRPr="009A1C08" w:rsidDel="000330B7">
          <w:rPr>
            <w:rFonts w:ascii="Times New Roman" w:hAnsi="Times New Roman" w:cs="Times New Roman"/>
            <w:color w:val="000000" w:themeColor="text1"/>
            <w:sz w:val="24"/>
            <w:szCs w:val="24"/>
            <w:lang w:val="en-US"/>
          </w:rPr>
          <w:delText xml:space="preserve">highly </w:delText>
        </w:r>
      </w:del>
      <w:del w:id="75" w:author="anna.resch88@gmail.com" w:date="2022-01-04T16:33:00Z">
        <w:r w:rsidR="006029A9" w:rsidRPr="009A1C08" w:rsidDel="00983D72">
          <w:rPr>
            <w:rFonts w:ascii="Times New Roman" w:hAnsi="Times New Roman" w:cs="Times New Roman"/>
            <w:color w:val="000000" w:themeColor="text1"/>
            <w:sz w:val="24"/>
            <w:szCs w:val="24"/>
            <w:lang w:val="en-US"/>
          </w:rPr>
          <w:delText xml:space="preserve">desired </w:delText>
        </w:r>
        <w:r w:rsidR="002E4A3E" w:rsidRPr="009A1C08" w:rsidDel="00983D72">
          <w:rPr>
            <w:rFonts w:ascii="Times New Roman" w:hAnsi="Times New Roman" w:cs="Times New Roman"/>
            <w:color w:val="000000" w:themeColor="text1"/>
            <w:sz w:val="24"/>
            <w:szCs w:val="24"/>
            <w:lang w:val="en-US"/>
          </w:rPr>
          <w:delText xml:space="preserve">key </w:delText>
        </w:r>
        <w:r w:rsidR="006029A9" w:rsidRPr="009A1C08" w:rsidDel="00983D72">
          <w:rPr>
            <w:rFonts w:ascii="Times New Roman" w:hAnsi="Times New Roman" w:cs="Times New Roman"/>
            <w:color w:val="000000" w:themeColor="text1"/>
            <w:sz w:val="24"/>
            <w:szCs w:val="24"/>
            <w:lang w:val="en-US"/>
          </w:rPr>
          <w:delText>for</w:delText>
        </w:r>
      </w:del>
      <w:r w:rsidR="006029A9" w:rsidRPr="009A1C08">
        <w:rPr>
          <w:rFonts w:ascii="Times New Roman" w:hAnsi="Times New Roman" w:cs="Times New Roman"/>
          <w:color w:val="000000" w:themeColor="text1"/>
          <w:sz w:val="24"/>
          <w:szCs w:val="24"/>
          <w:lang w:val="en-US"/>
        </w:rPr>
        <w:t xml:space="preserve"> modern </w:t>
      </w:r>
      <w:ins w:id="76" w:author="anna.resch88@gmail.com" w:date="2022-01-04T16:33:00Z">
        <w:r w:rsidR="00983D72">
          <w:rPr>
            <w:rFonts w:ascii="Times New Roman" w:hAnsi="Times New Roman" w:cs="Times New Roman"/>
            <w:color w:val="000000" w:themeColor="text1"/>
            <w:sz w:val="24"/>
            <w:szCs w:val="24"/>
            <w:lang w:val="en-US"/>
          </w:rPr>
          <w:t xml:space="preserve">biomaterials, especially </w:t>
        </w:r>
      </w:ins>
      <w:r w:rsidR="006029A9" w:rsidRPr="009A1C08">
        <w:rPr>
          <w:rFonts w:ascii="Times New Roman" w:hAnsi="Times New Roman" w:cs="Times New Roman"/>
          <w:color w:val="000000" w:themeColor="text1"/>
          <w:sz w:val="24"/>
          <w:szCs w:val="24"/>
          <w:lang w:val="en-US"/>
        </w:rPr>
        <w:t xml:space="preserve">bioadhesives </w:t>
      </w:r>
      <w:r w:rsidR="00934D0B" w:rsidRPr="009A1C08">
        <w:rPr>
          <w:rFonts w:ascii="Times New Roman" w:hAnsi="Times New Roman" w:cs="Times New Roman"/>
          <w:color w:val="000000" w:themeColor="text1"/>
          <w:sz w:val="24"/>
          <w:szCs w:val="24"/>
          <w:lang w:val="en-US"/>
        </w:rPr>
        <w:t xml:space="preserve">in </w:t>
      </w:r>
      <w:r w:rsidR="006029A9" w:rsidRPr="009A1C08">
        <w:rPr>
          <w:rFonts w:ascii="Times New Roman" w:hAnsi="Times New Roman" w:cs="Times New Roman"/>
          <w:color w:val="000000" w:themeColor="text1"/>
          <w:sz w:val="24"/>
          <w:szCs w:val="24"/>
          <w:lang w:val="en-US"/>
        </w:rPr>
        <w:t>surgical applications</w:t>
      </w:r>
      <w:ins w:id="77" w:author="anna.resch88@gmail.com" w:date="2022-01-04T16:34:00Z">
        <w:r w:rsidR="00983D72">
          <w:rPr>
            <w:rFonts w:ascii="Times New Roman" w:hAnsi="Times New Roman" w:cs="Times New Roman"/>
            <w:color w:val="000000" w:themeColor="text1"/>
            <w:sz w:val="24"/>
            <w:szCs w:val="24"/>
            <w:lang w:val="en-US"/>
          </w:rPr>
          <w:t>, which is</w:t>
        </w:r>
      </w:ins>
      <w:del w:id="78" w:author="anna.resch88@gmail.com" w:date="2022-01-04T16:34:00Z">
        <w:r w:rsidR="00934D0B" w:rsidRPr="009A1C08" w:rsidDel="00983D72">
          <w:rPr>
            <w:rFonts w:ascii="Times New Roman" w:hAnsi="Times New Roman" w:cs="Times New Roman"/>
            <w:color w:val="000000" w:themeColor="text1"/>
            <w:sz w:val="24"/>
            <w:szCs w:val="24"/>
            <w:lang w:val="en-US"/>
          </w:rPr>
          <w:delText xml:space="preserve"> and</w:delText>
        </w:r>
      </w:del>
      <w:r w:rsidR="00934D0B" w:rsidRPr="009A1C08">
        <w:rPr>
          <w:rFonts w:ascii="Times New Roman" w:hAnsi="Times New Roman" w:cs="Times New Roman"/>
          <w:color w:val="000000" w:themeColor="text1"/>
          <w:sz w:val="24"/>
          <w:szCs w:val="24"/>
          <w:lang w:val="en-US"/>
        </w:rPr>
        <w:t xml:space="preserve"> the focus of the work presented here</w:t>
      </w:r>
      <w:r w:rsidR="006029A9" w:rsidRPr="009A1C08">
        <w:rPr>
          <w:rFonts w:ascii="Times New Roman" w:hAnsi="Times New Roman" w:cs="Times New Roman"/>
          <w:color w:val="000000" w:themeColor="text1"/>
          <w:sz w:val="24"/>
          <w:szCs w:val="24"/>
          <w:lang w:val="en-US"/>
        </w:rPr>
        <w:t xml:space="preserve">. </w:t>
      </w:r>
    </w:p>
    <w:p w14:paraId="60A64150" w14:textId="59B9AA79" w:rsidR="00E267AD" w:rsidRPr="009A1C08" w:rsidDel="00842046" w:rsidRDefault="00E267AD" w:rsidP="009A1C08">
      <w:pPr>
        <w:spacing w:line="480" w:lineRule="auto"/>
        <w:jc w:val="both"/>
        <w:rPr>
          <w:del w:id="79" w:author="anna.resch88@gmail.com" w:date="2022-01-05T10:11:00Z"/>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Medical applications of innovative, elastic</w:t>
      </w:r>
      <w:ins w:id="80" w:author="anna.resch88@gmail.com" w:date="2022-01-04T16:34:00Z">
        <w:r w:rsidR="00983D72">
          <w:rPr>
            <w:rFonts w:ascii="Times New Roman" w:hAnsi="Times New Roman" w:cs="Times New Roman"/>
            <w:color w:val="000000" w:themeColor="text1"/>
            <w:sz w:val="24"/>
            <w:szCs w:val="24"/>
            <w:lang w:val="en-US"/>
          </w:rPr>
          <w:t>, and</w:t>
        </w:r>
      </w:ins>
      <w:r w:rsidRPr="009A1C08">
        <w:rPr>
          <w:rFonts w:ascii="Times New Roman" w:hAnsi="Times New Roman" w:cs="Times New Roman"/>
          <w:color w:val="000000" w:themeColor="text1"/>
          <w:sz w:val="24"/>
          <w:szCs w:val="24"/>
          <w:lang w:val="en-US"/>
        </w:rPr>
        <w:t xml:space="preserve"> </w:t>
      </w:r>
      <w:del w:id="81" w:author="anna.resch88@gmail.com" w:date="2022-01-04T16:34:00Z">
        <w:r w:rsidRPr="009A1C08" w:rsidDel="00983D72">
          <w:rPr>
            <w:rFonts w:ascii="Times New Roman" w:hAnsi="Times New Roman" w:cs="Times New Roman"/>
            <w:color w:val="000000" w:themeColor="text1"/>
            <w:sz w:val="24"/>
            <w:szCs w:val="24"/>
            <w:lang w:val="en-US"/>
          </w:rPr>
          <w:delText>bio</w:delText>
        </w:r>
      </w:del>
      <w:r w:rsidRPr="009A1C08">
        <w:rPr>
          <w:rFonts w:ascii="Times New Roman" w:hAnsi="Times New Roman" w:cs="Times New Roman"/>
          <w:color w:val="000000" w:themeColor="text1"/>
          <w:sz w:val="24"/>
          <w:szCs w:val="24"/>
          <w:lang w:val="en-US"/>
        </w:rPr>
        <w:t>adhesive biomaterials ha</w:t>
      </w:r>
      <w:r w:rsidR="00BF37A6" w:rsidRPr="009A1C08">
        <w:rPr>
          <w:rFonts w:ascii="Times New Roman" w:hAnsi="Times New Roman" w:cs="Times New Roman"/>
          <w:color w:val="000000" w:themeColor="text1"/>
          <w:sz w:val="24"/>
          <w:szCs w:val="24"/>
          <w:lang w:val="en-US"/>
        </w:rPr>
        <w:t>ve</w:t>
      </w:r>
      <w:r w:rsidRPr="009A1C08">
        <w:rPr>
          <w:rFonts w:ascii="Times New Roman" w:hAnsi="Times New Roman" w:cs="Times New Roman"/>
          <w:color w:val="000000" w:themeColor="text1"/>
          <w:sz w:val="24"/>
          <w:szCs w:val="24"/>
          <w:lang w:val="en-US"/>
        </w:rPr>
        <w:t xml:space="preserve"> become a major focus in healthcare management</w:t>
      </w:r>
      <w:del w:id="82" w:author="anna.resch88@gmail.com" w:date="2022-01-04T16:35:00Z">
        <w:r w:rsidRPr="009A1C08" w:rsidDel="00983D72">
          <w:rPr>
            <w:rFonts w:ascii="Times New Roman" w:hAnsi="Times New Roman" w:cs="Times New Roman"/>
            <w:color w:val="000000" w:themeColor="text1"/>
            <w:sz w:val="24"/>
            <w:szCs w:val="24"/>
            <w:lang w:val="en-US"/>
          </w:rPr>
          <w:delText>.</w:delText>
        </w:r>
      </w:del>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&lt;EndNote&gt;&lt;Cite&gt;&lt;Author&gt;Saha&lt;/Author&gt;&lt;Year&gt;2020&lt;/Year&gt;&lt;RecNum&gt;207&lt;/RecNum&gt;&lt;DisplayText&gt;&lt;style face="superscript"&gt;[5]&lt;/style&gt;&lt;/DisplayText&gt;&lt;record&gt;&lt;rec-number&gt;207&lt;/rec-number&gt;&lt;foreign-keys&gt;&lt;key app="EN" db-id="zvspev52q5sttqetatnpexxo02zdpswpztzw" timestamp="1610111452"&gt;207&lt;/key&gt;&lt;/foreign-keys&gt;&lt;ref-type name="Journal Article"&gt;17&lt;/ref-type&gt;&lt;contributors&gt;&lt;authors&gt;&lt;author&gt;Saha, Nibedita&lt;/author&gt;&lt;author&gt;Saha, Nabanita&lt;/author&gt;&lt;author&gt;Sáha, Tomas&lt;/author&gt;&lt;author&gt;Öner, Ebru Toksoy&lt;/author&gt;&lt;author&gt;Brodnjak, Urška Vrabič&lt;/author&gt;&lt;author&gt;Redl, Heinz&lt;/author&gt;&lt;author&gt;von Byern, Janek&lt;/author&gt;&lt;author&gt;Sáha, Petr&lt;/author&gt;&lt;/authors&gt;&lt;/contributors&gt;&lt;titles&gt;&lt;title&gt;Polymer Based Bioadhesive Biomaterials for Medical Application—A Perspective of Redefining Healthcare System Management&lt;/title&gt;&lt;secondary-title&gt;Polymers&lt;/secondary-title&gt;&lt;/titles&gt;&lt;periodical&gt;&lt;full-title&gt;Polymers&lt;/full-title&gt;&lt;/periodical&gt;&lt;pages&gt;3015&lt;/pages&gt;&lt;volume&gt;12&lt;/volume&gt;&lt;keywords&gt;&lt;keyword&gt;bioadhesion&lt;/keyword&gt;&lt;keyword&gt;biomaterials&lt;/keyword&gt;&lt;keyword&gt;biomedical application&lt;/keyword&gt;&lt;keyword&gt;healthcare system management&lt;/keyword&gt;&lt;keyword&gt;innovation&lt;/keyword&gt;&lt;keyword&gt;polymer based bioadhesive, bonding strength fibrin-gelatin-mussel protein (see &amp;quot;Notes&amp;quot;&lt;/keyword&gt;&lt;/keywords&gt;&lt;dates&gt;&lt;year&gt; 2020&lt;/year&gt;&lt;/dates&gt;&lt;urls&gt;&lt;/urls&gt;&lt;electronic-resource-num&gt; doi:10.3390/polym12123015&lt;/electronic-resource-num&gt;&lt;/record&gt;&lt;/Cite&gt;&lt;/EndNote&gt;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[5]</w:t>
      </w:r>
      <w:r w:rsidR="00697024">
        <w:rPr>
          <w:rFonts w:ascii="Times New Roman" w:hAnsi="Times New Roman" w:cs="Times New Roman"/>
          <w:color w:val="000000" w:themeColor="text1"/>
          <w:sz w:val="24"/>
          <w:szCs w:val="24"/>
          <w:lang w:val="en-US"/>
        </w:rPr>
        <w:fldChar w:fldCharType="end"/>
      </w:r>
      <w:ins w:id="83" w:author="anna.resch88@gmail.com" w:date="2022-01-04T16:35: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Especially </w:t>
      </w:r>
      <w:del w:id="84" w:author="anna.resch88@gmail.com" w:date="2022-01-04T16:35:00Z">
        <w:r w:rsidRPr="009A1C08" w:rsidDel="00983D72">
          <w:rPr>
            <w:rFonts w:ascii="Times New Roman" w:hAnsi="Times New Roman" w:cs="Times New Roman"/>
            <w:color w:val="000000" w:themeColor="text1"/>
            <w:sz w:val="24"/>
            <w:szCs w:val="24"/>
            <w:lang w:val="en-US"/>
          </w:rPr>
          <w:delText xml:space="preserve">the clinical use of highly </w:delText>
        </w:r>
      </w:del>
      <w:r w:rsidRPr="009A1C08">
        <w:rPr>
          <w:rFonts w:ascii="Times New Roman" w:hAnsi="Times New Roman" w:cs="Times New Roman"/>
          <w:color w:val="000000" w:themeColor="text1"/>
          <w:sz w:val="24"/>
          <w:szCs w:val="24"/>
          <w:lang w:val="en-US"/>
        </w:rPr>
        <w:t xml:space="preserve">wet-adhesive and </w:t>
      </w:r>
      <w:del w:id="85" w:author="anna.resch88@gmail.com" w:date="2022-01-04T16:35:00Z">
        <w:r w:rsidRPr="009A1C08" w:rsidDel="00983D72">
          <w:rPr>
            <w:rFonts w:ascii="Times New Roman" w:hAnsi="Times New Roman" w:cs="Times New Roman"/>
            <w:color w:val="000000" w:themeColor="text1"/>
            <w:sz w:val="24"/>
            <w:szCs w:val="24"/>
            <w:lang w:val="en-US"/>
          </w:rPr>
          <w:delText>super</w:delText>
        </w:r>
      </w:del>
      <w:r w:rsidRPr="009A1C08">
        <w:rPr>
          <w:rFonts w:ascii="Times New Roman" w:hAnsi="Times New Roman" w:cs="Times New Roman"/>
          <w:color w:val="000000" w:themeColor="text1"/>
          <w:sz w:val="24"/>
          <w:szCs w:val="24"/>
          <w:lang w:val="en-US"/>
        </w:rPr>
        <w:t xml:space="preserve">elastic protein-based materials </w:t>
      </w:r>
      <w:ins w:id="86" w:author="anna.resch88@gmail.com" w:date="2022-01-04T16:36:00Z">
        <w:r w:rsidR="00983D72">
          <w:rPr>
            <w:rFonts w:ascii="Times New Roman" w:hAnsi="Times New Roman" w:cs="Times New Roman"/>
            <w:color w:val="000000" w:themeColor="text1"/>
            <w:sz w:val="24"/>
            <w:szCs w:val="24"/>
            <w:lang w:val="en-US"/>
          </w:rPr>
          <w:t>are</w:t>
        </w:r>
      </w:ins>
      <w:del w:id="87" w:author="anna.resch88@gmail.com" w:date="2022-01-04T16:36:00Z">
        <w:r w:rsidR="00934D0B" w:rsidRPr="009A1C08" w:rsidDel="00983D72">
          <w:rPr>
            <w:rFonts w:ascii="Times New Roman" w:hAnsi="Times New Roman" w:cs="Times New Roman"/>
            <w:color w:val="000000" w:themeColor="text1"/>
            <w:sz w:val="24"/>
            <w:szCs w:val="24"/>
            <w:lang w:val="en-US"/>
          </w:rPr>
          <w:delText>is</w:delText>
        </w:r>
      </w:del>
      <w:r w:rsidR="00CB6594" w:rsidRPr="009A1C08">
        <w:rPr>
          <w:rFonts w:ascii="Times New Roman" w:hAnsi="Times New Roman" w:cs="Times New Roman"/>
          <w:color w:val="000000" w:themeColor="text1"/>
          <w:sz w:val="24"/>
          <w:szCs w:val="24"/>
          <w:lang w:val="en-US"/>
        </w:rPr>
        <w:t xml:space="preserve"> desir</w:t>
      </w:r>
      <w:r w:rsidRPr="009A1C08">
        <w:rPr>
          <w:rFonts w:ascii="Times New Roman" w:hAnsi="Times New Roman" w:cs="Times New Roman"/>
          <w:color w:val="000000" w:themeColor="text1"/>
          <w:sz w:val="24"/>
          <w:szCs w:val="24"/>
          <w:lang w:val="en-US"/>
        </w:rPr>
        <w:t>able for tissue</w:t>
      </w:r>
      <w:r w:rsidR="00B059A4"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replacement, interfac</w:t>
      </w:r>
      <w:r w:rsidR="00412794" w:rsidRPr="009A1C08">
        <w:rPr>
          <w:rFonts w:ascii="Times New Roman" w:hAnsi="Times New Roman" w:cs="Times New Roman"/>
          <w:color w:val="000000" w:themeColor="text1"/>
          <w:sz w:val="24"/>
          <w:szCs w:val="24"/>
          <w:lang w:val="en-US"/>
        </w:rPr>
        <w:t>ing</w:t>
      </w:r>
      <w:r w:rsidRPr="009A1C08">
        <w:rPr>
          <w:rFonts w:ascii="Times New Roman" w:hAnsi="Times New Roman" w:cs="Times New Roman"/>
          <w:color w:val="000000" w:themeColor="text1"/>
          <w:sz w:val="24"/>
          <w:szCs w:val="24"/>
          <w:lang w:val="en-US"/>
        </w:rPr>
        <w:t xml:space="preserve"> implants/prosthetics, suture-free tissue connection</w:t>
      </w:r>
      <w:ins w:id="88" w:author="anna.resch88@gmail.com" w:date="2022-01-04T16:36: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and wound closure</w:t>
      </w:r>
      <w:del w:id="89" w:author="anna.resch88@gmail.com" w:date="2022-01-04T16:35:00Z">
        <w:r w:rsidRPr="009A1C08" w:rsidDel="00983D72">
          <w:rPr>
            <w:rFonts w:ascii="Times New Roman" w:hAnsi="Times New Roman" w:cs="Times New Roman"/>
            <w:color w:val="000000" w:themeColor="text1"/>
            <w:sz w:val="24"/>
            <w:szCs w:val="24"/>
            <w:lang w:val="en-US"/>
          </w:rPr>
          <w:delText>.</w:delText>
        </w:r>
      </w:del>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&lt;EndNote&gt;&lt;Cite&gt;&lt;Author&gt;Jain&lt;/Author&gt;&lt;Year&gt;2019&lt;/Year&gt;&lt;RecNum&gt;200&lt;/RecNum&gt;&lt;DisplayText&gt;&lt;style face="superscript"&gt;[6]&lt;/style&gt;&lt;/DisplayText&gt;&lt;record&gt;&lt;rec-number&gt;200&lt;/rec-number&gt;&lt;foreign-keys&gt;&lt;key app="EN" db-id="zvspev52q5sttqetatnpexxo02zdpswpztzw" timestamp="1610056535"&gt;200&lt;/key&gt;&lt;/foreign-keys&gt;&lt;ref-type name="Journal Article"&gt;17&lt;/ref-type&gt;&lt;contributors&gt;&lt;authors&gt;&lt;author&gt;Jain, Ritu&lt;/author&gt;&lt;author&gt;Wairkar, Sarika&lt;/author&gt;&lt;/authors&gt;&lt;/contributors&gt;&lt;titles&gt;&lt;title&gt;Recent developments and clinical applications of surgical glues: An overview&lt;/title&gt;&lt;secondary-title&gt;International Journal of Biological Macromolecules&lt;/secondary-title&gt;&lt;/titles&gt;&lt;periodical&gt;&lt;full-title&gt;International Journal of Biological Macromolecules&lt;/full-title&gt;&lt;/periodical&gt;&lt;pages&gt;95–106&lt;/pages&gt;&lt;volume&gt;137&lt;/volume&gt;&lt;dates&gt;&lt;year&gt;2019&lt;/year&gt;&lt;/dates&gt;&lt;urls&gt;&lt;related-urls&gt;&lt;url&gt;https://www.sciencedirect.com/science/article/abs/pii/S0141813019334695?via%3Dihub&lt;/url&gt;&lt;/related-urls&gt;&lt;/urls&gt;&lt;electronic-resource-num&gt;https://doi.org/10.1016/j.ijbiomac.2019.06.208&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[6]</w:t>
      </w:r>
      <w:r w:rsidR="00697024">
        <w:rPr>
          <w:rFonts w:ascii="Times New Roman" w:hAnsi="Times New Roman" w:cs="Times New Roman"/>
          <w:color w:val="000000" w:themeColor="text1"/>
          <w:sz w:val="24"/>
          <w:szCs w:val="24"/>
          <w:lang w:val="en-US"/>
        </w:rPr>
        <w:fldChar w:fldCharType="end"/>
      </w:r>
      <w:ins w:id="90" w:author="anna.resch88@gmail.com" w:date="2022-01-04T16:35:00Z">
        <w:r w:rsidR="00983D72">
          <w:rPr>
            <w:rFonts w:ascii="Times New Roman" w:hAnsi="Times New Roman" w:cs="Times New Roman"/>
            <w:color w:val="000000" w:themeColor="text1"/>
            <w:sz w:val="24"/>
            <w:szCs w:val="24"/>
            <w:lang w:val="en-US"/>
          </w:rPr>
          <w:t>.</w:t>
        </w:r>
      </w:ins>
      <w:r w:rsidRPr="009A1C08">
        <w:rPr>
          <w:rFonts w:ascii="Times New Roman" w:hAnsi="Times New Roman" w:cs="Times New Roman"/>
          <w:color w:val="000000" w:themeColor="text1"/>
          <w:sz w:val="24"/>
          <w:szCs w:val="24"/>
          <w:lang w:val="en-US"/>
        </w:rPr>
        <w:t xml:space="preserve"> An increasing impact for the g</w:t>
      </w:r>
      <w:r w:rsidR="002E4A3E" w:rsidRPr="009A1C08">
        <w:rPr>
          <w:rFonts w:ascii="Times New Roman" w:hAnsi="Times New Roman" w:cs="Times New Roman"/>
          <w:color w:val="000000" w:themeColor="text1"/>
          <w:sz w:val="24"/>
          <w:szCs w:val="24"/>
          <w:lang w:val="en-US"/>
        </w:rPr>
        <w:t>lobal wound closure product</w:t>
      </w:r>
      <w:r w:rsidRPr="009A1C08">
        <w:rPr>
          <w:rFonts w:ascii="Times New Roman" w:hAnsi="Times New Roman" w:cs="Times New Roman"/>
          <w:color w:val="000000" w:themeColor="text1"/>
          <w:sz w:val="24"/>
          <w:szCs w:val="24"/>
          <w:lang w:val="en-US"/>
        </w:rPr>
        <w:t xml:space="preserve"> market can be derived from an expected market worth US $ 15 billion by 2024</w:t>
      </w:r>
      <w:r w:rsidR="002E4A3E" w:rsidRPr="009A1C08">
        <w:rPr>
          <w:rFonts w:ascii="Times New Roman" w:hAnsi="Times New Roman" w:cs="Times New Roman"/>
          <w:color w:val="000000" w:themeColor="text1"/>
          <w:sz w:val="24"/>
          <w:szCs w:val="24"/>
          <w:lang w:val="en-US"/>
        </w:rPr>
        <w:t>.</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[7]</w:t>
      </w:r>
      <w:r w:rsidR="00697024">
        <w:rPr>
          <w:rFonts w:ascii="Times New Roman" w:hAnsi="Times New Roman" w:cs="Times New Roman"/>
          <w:color w:val="000000" w:themeColor="text1"/>
          <w:sz w:val="24"/>
          <w:szCs w:val="24"/>
          <w:lang w:val="en-US"/>
        </w:rPr>
        <w:fldChar w:fldCharType="end"/>
      </w:r>
    </w:p>
    <w:p w14:paraId="1977F8C3" w14:textId="6B5CC33F" w:rsidR="006E33E9" w:rsidRPr="009A1C08" w:rsidRDefault="006E33E9" w:rsidP="009A1C08">
      <w:pPr>
        <w:spacing w:line="480" w:lineRule="auto"/>
        <w:jc w:val="both"/>
        <w:rPr>
          <w:rFonts w:ascii="Times New Roman" w:hAnsi="Times New Roman" w:cs="Times New Roman"/>
          <w:i/>
          <w:color w:val="000000" w:themeColor="text1"/>
          <w:sz w:val="24"/>
          <w:szCs w:val="24"/>
          <w:lang w:val="en-US"/>
        </w:rPr>
      </w:pPr>
    </w:p>
    <w:p w14:paraId="708EA5DC" w14:textId="27B573AB" w:rsidR="004B658F" w:rsidRPr="009A1C08" w:rsidRDefault="004B658F"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Despite g</w:t>
      </w:r>
      <w:r w:rsidRPr="009A1C08">
        <w:rPr>
          <w:rFonts w:ascii="Times New Roman" w:hAnsi="Times New Roman" w:cs="Times New Roman"/>
          <w:sz w:val="24"/>
          <w:szCs w:val="24"/>
          <w:lang w:val="en-US"/>
        </w:rPr>
        <w:t xml:space="preserve">reat advances in the field of biomaterial engineering, currently available </w:t>
      </w:r>
      <w:del w:id="91" w:author="anna.resch88@gmail.com" w:date="2022-01-04T16:36:00Z">
        <w:r w:rsidR="00831175" w:rsidRPr="009A1C08" w:rsidDel="00983D72">
          <w:rPr>
            <w:rFonts w:ascii="Times New Roman" w:hAnsi="Times New Roman" w:cs="Times New Roman"/>
            <w:sz w:val="24"/>
            <w:szCs w:val="24"/>
            <w:lang w:val="en-US"/>
          </w:rPr>
          <w:delText>bio</w:delText>
        </w:r>
      </w:del>
      <w:r w:rsidR="00831175" w:rsidRPr="009A1C08">
        <w:rPr>
          <w:rFonts w:ascii="Times New Roman" w:hAnsi="Times New Roman" w:cs="Times New Roman"/>
          <w:sz w:val="24"/>
          <w:szCs w:val="24"/>
          <w:lang w:val="en-US"/>
        </w:rPr>
        <w:t>adhesives</w:t>
      </w:r>
      <w:r w:rsidRPr="009A1C08">
        <w:rPr>
          <w:rFonts w:ascii="Times New Roman" w:hAnsi="Times New Roman" w:cs="Times New Roman"/>
          <w:sz w:val="24"/>
          <w:szCs w:val="24"/>
          <w:lang w:val="en-US"/>
        </w:rPr>
        <w:t xml:space="preserve"> based on biological or synthetic materials present significant drawbacks.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&lt;EndNote&gt;&lt;Cite&gt;&lt;Author&gt;Ge&lt;/Author&gt;&lt;Year&gt;2020&lt;/Year&gt;&lt;RecNum&gt;72&lt;/RecNum&gt;&lt;DisplayText&gt;&lt;style face="superscript"&gt;[8]&lt;/style&gt;&lt;/DisplayText&gt;&lt;record&gt;&lt;rec-number&gt;72&lt;/rec-number&gt;&lt;foreign-keys&gt;&lt;key app="EN" db-id="zvspev52q5sttqetatnpexxo02zdpswpztzw" timestamp="1602401589"&gt;72&lt;/key&gt;&lt;/foreign-keys&gt;&lt;ref-type name="Journal Article"&gt;17&lt;/ref-type&gt;&lt;contributors&gt;&lt;authors&gt;&lt;author&gt;Ge, Liangpeng&lt;/author&gt;&lt;author&gt;Chen, Shixuan&lt;/author&gt;&lt;/authors&gt;&lt;/contributors&gt;&lt;titles&gt;&lt;title&gt;Recent Advances in Tissue Adhesives for Clinical Medicine&lt;/title&gt;&lt;secondary-title&gt;Polymers&lt;/secondary-title&gt;&lt;/titles&gt;&lt;periodical&gt;&lt;full-title&gt;Polymers&lt;/full-title&gt;&lt;/periodical&gt;&lt;pages&gt;939-939&lt;/pages&gt;&lt;volume&gt;12&lt;/volume&gt;&lt;number&gt;4&lt;/number&gt;&lt;dates&gt;&lt;year&gt;2020&lt;/year&gt;&lt;/dates&gt;&lt;urls&gt;&lt;pdf-urls&gt;&lt;url&gt;file:///C:/Users/annar/Documents/Backup ZBSA Aug 2019/03_Literaturverzeichnis V.2/01_Hydrogele/adhesive/Ge, Polymers 2020.pdf&lt;/url&gt;&lt;/pdf-urls&gt;&lt;/urls&gt;&lt;electronic-resource-num&gt;10.3390/polym12040939&lt;/electronic-resource-num&gt;&lt;/record&gt;&lt;/Cite&gt;&lt;/EndNote&gt;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[8]</w:t>
      </w:r>
      <w:r w:rsidR="00697024">
        <w:rPr>
          <w:rFonts w:ascii="Times New Roman" w:hAnsi="Times New Roman" w:cs="Times New Roman"/>
          <w:sz w:val="24"/>
          <w:szCs w:val="24"/>
          <w:lang w:val="en-US"/>
        </w:rPr>
        <w:fldChar w:fldCharType="end"/>
      </w:r>
      <w:r w:rsidR="000C223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Fibrin glues show low adhesion to wet surfaces</w:t>
      </w:r>
      <w:del w:id="92" w:author="anna.resch88@gmail.com" w:date="2022-01-04T16:36:00Z">
        <w:r w:rsidRPr="009A1C08" w:rsidDel="00983D72">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w:t>
      </w:r>
      <w:r w:rsidR="00697024">
        <w:rPr>
          <w:rFonts w:ascii="Times New Roman" w:hAnsi="Times New Roman" w:cs="Times New Roman"/>
          <w:sz w:val="24"/>
          <w:szCs w:val="24"/>
          <w:lang w:val="en-US"/>
        </w:rPr>
        <w:fldChar w:fldCharType="end"/>
      </w:r>
      <w:ins w:id="93" w:author="anna.resch88@gmail.com" w:date="2022-01-04T16:36: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often exhibit poor mechanical properties</w:t>
      </w:r>
      <w:ins w:id="94" w:author="anna.resch88@gmail.com" w:date="2022-01-04T16:36: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and can require effortful preparation</w: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PEVuZE5vdGU+PENpdGU+PEF1dGhvcj5EdWFydGU8L0F1dGhvcj48WWVhcj4yMDEyPC9ZZWFyPjxS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==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A</w:t>
      </w:r>
      <w:ins w:id="95" w:author="Bizan N. Balzer" w:date="2021-10-07T17:51:00Z">
        <w:r w:rsidR="00DD74B4">
          <w:rPr>
            <w:rFonts w:ascii="Times New Roman" w:hAnsi="Times New Roman" w:cs="Times New Roman"/>
            <w:sz w:val="24"/>
            <w:szCs w:val="24"/>
            <w:lang w:val="en-US"/>
          </w:rPr>
          <w:t>l</w:t>
        </w:r>
      </w:ins>
      <w:r w:rsidRPr="009A1C08">
        <w:rPr>
          <w:rFonts w:ascii="Times New Roman" w:hAnsi="Times New Roman" w:cs="Times New Roman"/>
          <w:sz w:val="24"/>
          <w:szCs w:val="24"/>
          <w:lang w:val="en-US"/>
        </w:rPr>
        <w:t>bumin bioadhesives, e.g.</w:t>
      </w:r>
      <w:ins w:id="96" w:author="Bizan N. Balzer" w:date="2021-09-24T21:17:00Z">
        <w:r w:rsidR="0090123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BioGlue applied to lung and liver tissue</w:t>
      </w:r>
      <w:ins w:id="97" w:author="anna.resch88@gmail.com" w:date="2022-01-04T16:37: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lastRenderedPageBreak/>
        <w:t xml:space="preserve">evoke serious adverse effects </w:t>
      </w:r>
      <w:r w:rsidR="00B059A4" w:rsidRPr="009A1C08">
        <w:rPr>
          <w:rFonts w:ascii="Times New Roman" w:hAnsi="Times New Roman" w:cs="Times New Roman"/>
          <w:sz w:val="24"/>
          <w:szCs w:val="24"/>
          <w:lang w:val="en-US"/>
        </w:rPr>
        <w:t>including</w:t>
      </w:r>
      <w:r w:rsidRPr="009A1C08">
        <w:rPr>
          <w:rFonts w:ascii="Times New Roman" w:hAnsi="Times New Roman" w:cs="Times New Roman"/>
          <w:sz w:val="24"/>
          <w:szCs w:val="24"/>
          <w:lang w:val="en-US"/>
        </w:rPr>
        <w:t xml:space="preserve"> high-grade inflammation, edema, and toxic necrosis</w:t>
      </w:r>
      <w:del w:id="98" w:author="anna.resch88@gmail.com" w:date="2022-01-04T16:37:00Z">
        <w:r w:rsidRPr="009A1C08" w:rsidDel="00983D72">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&lt;EndNote&gt;&lt;Cite&gt;&lt;Author&gt;Fürst&lt;/Author&gt;&lt;Year&gt;2004&lt;/Year&gt;&lt;RecNum&gt;86&lt;/RecNum&gt;&lt;DisplayText&gt;&lt;style face="superscript"&gt;[10]&lt;/style&gt;&lt;/DisplayText&gt;&lt;record&gt;&lt;rec-number&gt;86&lt;/rec-number&gt;&lt;foreign-keys&gt;&lt;key app="EN" db-id="zvspev52q5sttqetatnpexxo02zdpswpztzw" timestamp="1602404285"&gt;86&lt;/key&gt;&lt;/foreign-keys&gt;&lt;ref-type name="Journal Article"&gt;17&lt;/ref-type&gt;&lt;contributors&gt;&lt;authors&gt;&lt;author&gt;Fürst, Walter;  Banerjee, Asmita&lt;/author&gt;&lt;/authors&gt;&lt;/contributors&gt;&lt;titles&gt;&lt;title&gt;Release of Glutaraldehyde From an Albumin-Glutaraldehyde Tissue Adhesive CausesSignificant In Vitro and In Vivo Toxicity&lt;/title&gt;&lt;secondary-title&gt;The Annals of Thoracic Surgery&lt;/secondary-title&gt;&lt;/titles&gt;&lt;periodical&gt;&lt;full-title&gt;The Annals of Thoracic Surgery&lt;/full-title&gt;&lt;/periodical&gt;&lt;pages&gt;1522-28&lt;/pages&gt;&lt;volume&gt;79&lt;/volume&gt;&lt;number&gt;5&lt;/number&gt;&lt;section&gt;1522&lt;/section&gt;&lt;keywords&gt;&lt;keyword&gt;Bioglue, Albumin glutaraldehyde, surgical sealant, adhesive, glue&lt;/keyword&gt;&lt;/keywords&gt;&lt;dates&gt;&lt;year&gt;2004&lt;/year&gt;&lt;/dates&gt;&lt;urls&gt;&lt;/urls&gt;&lt;electronic-resource-num&gt;https://doi.org/10.1016/j.athoracsur.2004.11.054&lt;/electronic-resource-num&gt;&lt;/record&gt;&lt;/Cite&gt;&lt;/EndNote&gt;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[10]</w:t>
      </w:r>
      <w:r w:rsidR="00697024">
        <w:rPr>
          <w:rFonts w:ascii="Times New Roman" w:hAnsi="Times New Roman" w:cs="Times New Roman"/>
          <w:sz w:val="24"/>
          <w:szCs w:val="24"/>
          <w:lang w:val="en-US"/>
        </w:rPr>
        <w:fldChar w:fldCharType="end"/>
      </w:r>
      <w:ins w:id="99" w:author="anna.resch88@gmail.com" w:date="2022-01-04T16:37:00Z">
        <w:r w:rsidR="00983D7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potential systemic allergic reaction</w:t>
      </w:r>
      <w:ins w:id="100" w:author="anna.resch88@gmail.com" w:date="2022-01-05T10:12:00Z">
        <w:r w:rsidR="00842046">
          <w:rPr>
            <w:rFonts w:ascii="Times New Roman" w:hAnsi="Times New Roman" w:cs="Times New Roman"/>
            <w:sz w:val="24"/>
            <w:szCs w:val="24"/>
            <w:lang w:val="en-US"/>
          </w:rPr>
          <w:t>s</w:t>
        </w:r>
      </w:ins>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&lt;EndNote&gt;&lt;Cite&gt;&lt;Author&gt;Erasmi&lt;/Author&gt;&lt;Year&gt;2002&lt;/Year&gt;&lt;RecNum&gt;88&lt;/RecNum&gt;&lt;DisplayText&gt;&lt;style face="superscript"&gt;[11]&lt;/style&gt;&lt;/DisplayText&gt;&lt;record&gt;&lt;rec-number&gt;88&lt;/rec-number&gt;&lt;foreign-keys&gt;&lt;key app="EN" db-id="zvspev52q5sttqetatnpexxo02zdpswpztzw" timestamp="1602410615"&gt;88&lt;/key&gt;&lt;/foreign-keys&gt;&lt;ref-type name="Journal Article"&gt;17&lt;/ref-type&gt;&lt;contributors&gt;&lt;authors&gt;&lt;author&gt;Erasmi, A.W.;  Sievers, H.H.; Wolschläger, C. &lt;/author&gt;&lt;/authors&gt;&lt;/contributors&gt;&lt;titles&gt;&lt;title&gt;Inflammatory response after BioGlue application&lt;/title&gt;&lt;secondary-title&gt;Ann Thorac Surg.&lt;/secondary-title&gt;&lt;/titles&gt;&lt;periodical&gt;&lt;full-title&gt;Ann Thorac Surg.&lt;/full-title&gt;&lt;/periodical&gt;&lt;pages&gt;1025-6&lt;/pages&gt;&lt;volume&gt;73&lt;/volume&gt;&lt;number&gt;3&lt;/number&gt;&lt;dates&gt;&lt;year&gt;2002&lt;/year&gt;&lt;/dates&gt;&lt;urls&gt;&lt;/urls&gt;&lt;electronic-resource-num&gt;doi: 10.1016/s0003-4975(01)03524-x&lt;/electronic-resource-num&gt;&lt;/record&gt;&lt;/Cite&gt;&lt;/EndNote&gt;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[11]</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del w:id="101" w:author="anna.resch88@gmail.com" w:date="2022-01-04T16:37:00Z">
        <w:r w:rsidRPr="009A1C08" w:rsidDel="00C351C8">
          <w:rPr>
            <w:rFonts w:ascii="Times New Roman" w:hAnsi="Times New Roman" w:cs="Times New Roman"/>
            <w:sz w:val="24"/>
            <w:szCs w:val="24"/>
            <w:lang w:val="en-US"/>
          </w:rPr>
          <w:delText xml:space="preserve">and </w:delText>
        </w:r>
      </w:del>
      <w:ins w:id="102" w:author="anna.resch88@gmail.com" w:date="2022-01-04T16:37:00Z">
        <w:r w:rsidR="00C351C8">
          <w:rPr>
            <w:rFonts w:ascii="Times New Roman" w:hAnsi="Times New Roman" w:cs="Times New Roman"/>
            <w:sz w:val="24"/>
            <w:szCs w:val="24"/>
            <w:lang w:val="en-US"/>
          </w:rPr>
          <w:t>as well as</w:t>
        </w:r>
        <w:r w:rsidR="00C351C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delayed healing and release of toxic by-products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r w:rsidR="00934D0B" w:rsidRPr="009A1C08">
        <w:rPr>
          <w:rFonts w:ascii="Times New Roman" w:hAnsi="Times New Roman" w:cs="Times New Roman"/>
          <w:sz w:val="24"/>
          <w:szCs w:val="24"/>
          <w:lang w:val="en-US"/>
        </w:rPr>
        <w:t>Recent work on n</w:t>
      </w:r>
      <w:r w:rsidRPr="009A1C08">
        <w:rPr>
          <w:rFonts w:ascii="Times New Roman" w:hAnsi="Times New Roman" w:cs="Times New Roman"/>
          <w:sz w:val="24"/>
          <w:szCs w:val="24"/>
          <w:lang w:val="en-US"/>
        </w:rPr>
        <w:t xml:space="preserve">atural </w:t>
      </w:r>
      <w:r w:rsidR="009B3354" w:rsidRPr="009A1C08">
        <w:rPr>
          <w:rFonts w:ascii="Times New Roman" w:hAnsi="Times New Roman" w:cs="Times New Roman"/>
          <w:sz w:val="24"/>
          <w:szCs w:val="24"/>
          <w:lang w:val="en-US"/>
        </w:rPr>
        <w:t xml:space="preserve">polysaccharides </w:t>
      </w:r>
      <w:r w:rsidR="00934D0B" w:rsidRPr="009A1C08">
        <w:rPr>
          <w:rFonts w:ascii="Times New Roman" w:hAnsi="Times New Roman" w:cs="Times New Roman"/>
          <w:sz w:val="24"/>
          <w:szCs w:val="24"/>
          <w:lang w:val="en-US"/>
        </w:rPr>
        <w:t xml:space="preserve">and </w:t>
      </w:r>
      <w:r w:rsidR="009B3354" w:rsidRPr="009A1C08">
        <w:rPr>
          <w:rFonts w:ascii="Times New Roman" w:hAnsi="Times New Roman" w:cs="Times New Roman"/>
          <w:sz w:val="24"/>
          <w:szCs w:val="24"/>
          <w:lang w:val="en-US"/>
        </w:rPr>
        <w:t xml:space="preserve">proteins </w:t>
      </w:r>
      <w:r w:rsidRPr="009A1C08">
        <w:rPr>
          <w:rFonts w:ascii="Times New Roman" w:hAnsi="Times New Roman" w:cs="Times New Roman"/>
          <w:sz w:val="24"/>
          <w:szCs w:val="24"/>
          <w:lang w:val="en-US"/>
        </w:rPr>
        <w:t>such as chondroitin sulphate</w:t>
      </w:r>
      <w:del w:id="103" w:author="Bizan N. Balzer" w:date="2021-09-24T21:17:00Z">
        <w:r w:rsidRPr="009A1C08" w:rsidDel="0090123B">
          <w:rPr>
            <w:rFonts w:ascii="Times New Roman" w:hAnsi="Times New Roman" w:cs="Times New Roman"/>
            <w:sz w:val="24"/>
            <w:szCs w:val="24"/>
            <w:lang w:val="en-US"/>
          </w:rPr>
          <w:delText xml:space="preserve"> (CS)</w:delText>
        </w:r>
      </w:del>
      <w:r w:rsidRPr="009A1C08">
        <w:rPr>
          <w:rFonts w:ascii="Times New Roman" w:hAnsi="Times New Roman" w:cs="Times New Roman"/>
          <w:sz w:val="24"/>
          <w:szCs w:val="24"/>
          <w:lang w:val="en-US"/>
        </w:rPr>
        <w:t xml:space="preserve">, </w:t>
      </w:r>
      <w:r w:rsidR="00831175" w:rsidRPr="009A1C08">
        <w:rPr>
          <w:rFonts w:ascii="Times New Roman" w:hAnsi="Times New Roman" w:cs="Times New Roman"/>
          <w:sz w:val="24"/>
          <w:szCs w:val="24"/>
          <w:lang w:val="en-US"/>
        </w:rPr>
        <w:t xml:space="preserve">hyaluronic </w:t>
      </w:r>
      <w:r w:rsidRPr="009A1C08">
        <w:rPr>
          <w:rFonts w:ascii="Times New Roman" w:hAnsi="Times New Roman" w:cs="Times New Roman"/>
          <w:sz w:val="24"/>
          <w:szCs w:val="24"/>
          <w:lang w:val="en-US"/>
        </w:rPr>
        <w:t xml:space="preserve">acid, gelatin, or </w:t>
      </w:r>
      <w:del w:id="104" w:author="anna.resch88@gmail.com" w:date="2022-01-04T16:39:00Z">
        <w:r w:rsidRPr="009A1C08" w:rsidDel="00C351C8">
          <w:rPr>
            <w:rFonts w:ascii="Times New Roman" w:hAnsi="Times New Roman" w:cs="Times New Roman"/>
            <w:sz w:val="24"/>
            <w:szCs w:val="24"/>
            <w:lang w:val="en-US"/>
          </w:rPr>
          <w:delText xml:space="preserve">tropoelastin </w:delText>
        </w:r>
      </w:del>
      <w:r w:rsidRPr="009A1C08">
        <w:rPr>
          <w:rFonts w:ascii="Times New Roman" w:hAnsi="Times New Roman" w:cs="Times New Roman"/>
          <w:sz w:val="24"/>
          <w:szCs w:val="24"/>
          <w:lang w:val="en-US"/>
        </w:rPr>
        <w:t xml:space="preserve">chemically functionalized </w:t>
      </w:r>
      <w:ins w:id="105" w:author="anna.resch88@gmail.com" w:date="2022-01-04T16:39:00Z">
        <w:r w:rsidR="00C351C8" w:rsidRPr="009A1C08">
          <w:rPr>
            <w:rFonts w:ascii="Times New Roman" w:hAnsi="Times New Roman" w:cs="Times New Roman"/>
            <w:sz w:val="24"/>
            <w:szCs w:val="24"/>
            <w:lang w:val="en-US"/>
          </w:rPr>
          <w:t xml:space="preserve">tropoelastin </w:t>
        </w:r>
      </w:ins>
      <w:del w:id="106" w:author="anna.resch88@gmail.com" w:date="2022-01-04T16:39:00Z">
        <w:r w:rsidRPr="009A1C08" w:rsidDel="00C351C8">
          <w:rPr>
            <w:rFonts w:ascii="Times New Roman" w:hAnsi="Times New Roman" w:cs="Times New Roman"/>
            <w:sz w:val="24"/>
            <w:szCs w:val="24"/>
            <w:lang w:val="en-US"/>
          </w:rPr>
          <w:delText xml:space="preserve">with methacrylate and/or aldehyde groups </w:delText>
        </w:r>
      </w:del>
      <w:r w:rsidRPr="009A1C08">
        <w:rPr>
          <w:rFonts w:ascii="Times New Roman" w:hAnsi="Times New Roman" w:cs="Times New Roman"/>
          <w:sz w:val="24"/>
          <w:szCs w:val="24"/>
          <w:lang w:val="en-US"/>
        </w:rPr>
        <w:t>ha</w:t>
      </w:r>
      <w:r w:rsidR="00934D0B" w:rsidRPr="009A1C08">
        <w:rPr>
          <w:rFonts w:ascii="Times New Roman" w:hAnsi="Times New Roman" w:cs="Times New Roman"/>
          <w:sz w:val="24"/>
          <w:szCs w:val="24"/>
          <w:lang w:val="en-US"/>
        </w:rPr>
        <w:t xml:space="preserve">s </w:t>
      </w:r>
      <w:r w:rsidRPr="009A1C08">
        <w:rPr>
          <w:rFonts w:ascii="Times New Roman" w:hAnsi="Times New Roman" w:cs="Times New Roman"/>
          <w:sz w:val="24"/>
          <w:szCs w:val="24"/>
          <w:lang w:val="en-US"/>
        </w:rPr>
        <w:t>interesting potential</w:t>
      </w:r>
      <w:ins w:id="107" w:author="anna.resch88@gmail.com" w:date="2022-01-04T16:37: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del w:id="108" w:author="anna.resch88@gmail.com" w:date="2022-01-04T16:39:00Z">
        <w:r w:rsidRPr="009A1C08" w:rsidDel="00C351C8">
          <w:rPr>
            <w:rFonts w:ascii="Times New Roman" w:hAnsi="Times New Roman" w:cs="Times New Roman"/>
            <w:sz w:val="24"/>
            <w:szCs w:val="24"/>
            <w:lang w:val="en-US"/>
          </w:rPr>
          <w:delText xml:space="preserve">but </w:delText>
        </w:r>
      </w:del>
      <w:ins w:id="109" w:author="anna.resch88@gmail.com" w:date="2022-01-04T16:39:00Z">
        <w:r w:rsidR="00C351C8">
          <w:rPr>
            <w:rFonts w:ascii="Times New Roman" w:hAnsi="Times New Roman" w:cs="Times New Roman"/>
            <w:sz w:val="24"/>
            <w:szCs w:val="24"/>
            <w:lang w:val="en-US"/>
          </w:rPr>
          <w:t>yet</w:t>
        </w:r>
        <w:r w:rsidR="00C351C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still </w:t>
      </w:r>
      <w:ins w:id="110" w:author="anna.resch88@gmail.com" w:date="2022-01-04T16:39:00Z">
        <w:r w:rsidR="00C351C8">
          <w:rPr>
            <w:rFonts w:ascii="Times New Roman" w:hAnsi="Times New Roman" w:cs="Times New Roman"/>
            <w:sz w:val="24"/>
            <w:szCs w:val="24"/>
            <w:lang w:val="en-US"/>
          </w:rPr>
          <w:t xml:space="preserve">presents </w:t>
        </w:r>
      </w:ins>
      <w:r w:rsidRPr="009A1C08">
        <w:rPr>
          <w:rFonts w:ascii="Times New Roman" w:hAnsi="Times New Roman" w:cs="Times New Roman"/>
          <w:sz w:val="24"/>
          <w:szCs w:val="24"/>
          <w:lang w:val="en-US"/>
        </w:rPr>
        <w:t>severe shortcomings</w:t>
      </w:r>
      <w:del w:id="111" w:author="anna.resch88@gmail.com" w:date="2022-01-04T16:37: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RPr="00C351C8">
        <w:rPr>
          <w:rFonts w:ascii="Times New Roman" w:hAnsi="Times New Roman" w:cs="Times New Roman"/>
          <w:sz w:val="24"/>
          <w:szCs w:val="24"/>
          <w:lang w:val="en-US"/>
        </w:rPr>
        <w:instrText xml:space="preserve"> ADDIN EN.CITE </w:instrText>
      </w:r>
      <w:r w:rsidR="00697024" w:rsidRPr="00C351C8">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RPr="00C351C8">
        <w:rPr>
          <w:rFonts w:ascii="Times New Roman" w:hAnsi="Times New Roman" w:cs="Times New Roman"/>
          <w:sz w:val="24"/>
          <w:szCs w:val="24"/>
          <w:lang w:val="en-US"/>
        </w:rPr>
        <w:instrText xml:space="preserve"> ADDIN EN.CITE.DATA </w:instrText>
      </w:r>
      <w:r w:rsidR="00697024" w:rsidRPr="00C351C8">
        <w:rPr>
          <w:rFonts w:ascii="Times New Roman" w:hAnsi="Times New Roman" w:cs="Times New Roman"/>
          <w:sz w:val="24"/>
          <w:szCs w:val="24"/>
          <w:lang w:val="en-US"/>
        </w:rPr>
      </w:r>
      <w:r w:rsidR="00697024" w:rsidRPr="00C351C8">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[12]</w:t>
      </w:r>
      <w:r w:rsidR="00697024">
        <w:rPr>
          <w:rFonts w:ascii="Times New Roman" w:hAnsi="Times New Roman" w:cs="Times New Roman"/>
          <w:sz w:val="24"/>
          <w:szCs w:val="24"/>
          <w:lang w:val="en-US"/>
        </w:rPr>
        <w:fldChar w:fldCharType="end"/>
      </w:r>
      <w:ins w:id="112" w:author="anna.resch88@gmail.com" w:date="2022-01-04T16:39:00Z">
        <w:r w:rsidR="00C351C8">
          <w:rPr>
            <w:rFonts w:ascii="Times New Roman" w:hAnsi="Times New Roman" w:cs="Times New Roman"/>
            <w:sz w:val="24"/>
            <w:szCs w:val="24"/>
            <w:lang w:val="en-US"/>
          </w:rPr>
          <w:t>, such as the</w:t>
        </w:r>
      </w:ins>
      <w:r w:rsidRPr="009A1C08">
        <w:rPr>
          <w:rFonts w:ascii="Times New Roman" w:hAnsi="Times New Roman" w:cs="Times New Roman"/>
          <w:sz w:val="24"/>
          <w:szCs w:val="24"/>
          <w:lang w:val="en-US"/>
        </w:rPr>
        <w:t xml:space="preserve"> dependence on UV-crosslinking, partially lacking mechanical stability, risk of transmitting pathogens, adverse immunological reactions or </w:t>
      </w:r>
      <w:r w:rsidRPr="009A1C08">
        <w:rPr>
          <w:rFonts w:ascii="Times New Roman" w:eastAsia="Times New Roman" w:hAnsi="Times New Roman" w:cs="Times New Roman"/>
          <w:sz w:val="24"/>
          <w:szCs w:val="24"/>
          <w:lang w:val="en-US"/>
        </w:rPr>
        <w:t>calcification of surrounding tissues</w:t>
      </w:r>
      <w:del w:id="113" w:author="anna.resch88@gmail.com" w:date="2022-01-04T16:40:00Z">
        <w:r w:rsidRPr="009A1C08" w:rsidDel="00C351C8">
          <w:rPr>
            <w:rFonts w:ascii="Times New Roman" w:eastAsia="Times New Roman" w:hAnsi="Times New Roman" w:cs="Times New Roman"/>
            <w:sz w:val="24"/>
            <w:szCs w:val="24"/>
            <w:lang w:val="en-US"/>
          </w:rPr>
          <w:delText>.</w:delText>
        </w:r>
      </w:del>
      <w:r w:rsidR="00697024">
        <w:rPr>
          <w:rFonts w:ascii="Times New Roman" w:eastAsia="Times New Roman" w:hAnsi="Times New Roman" w:cs="Times New Roman"/>
          <w:sz w:val="24"/>
          <w:szCs w:val="24"/>
          <w:lang w:val="en-US"/>
        </w:rPr>
        <w:fldChar w:fldCharType="begin"/>
      </w:r>
      <w:r w:rsidR="00697024">
        <w:rPr>
          <w:rFonts w:ascii="Times New Roman" w:eastAsia="Times New Roman" w:hAnsi="Times New Roman" w:cs="Times New Roman"/>
          <w:sz w:val="24"/>
          <w:szCs w:val="24"/>
          <w:lang w:val="en-US"/>
        </w:rPr>
        <w:instrText xml:space="preserve"> ADDIN EN.CITE &lt;EndNote&gt;&lt;Cite&gt;&lt;Author&gt;Frick&lt;/Author&gt;&lt;Year&gt;2006&lt;/Year&gt;&lt;RecNum&gt;89&lt;/RecNum&gt;&lt;DisplayText&gt;&lt;style face="superscript"&gt;[13]&lt;/style&gt;&lt;/DisplayText&gt;&lt;record&gt;&lt;rec-number&gt;89&lt;/rec-number&gt;&lt;foreign-keys&gt;&lt;key app="EN" db-id="zvspev52q5sttqetatnpexxo02zdpswpztzw" timestamp="1602412945"&gt;89&lt;/key&gt;&lt;/foreign-keys&gt;&lt;ref-type name="Journal Article"&gt;17&lt;/ref-type&gt;&lt;contributors&gt;&lt;authors&gt;&lt;author&gt;Frick, Chris&lt;/author&gt;&lt;author&gt;Dietz, Andrew &lt;/author&gt;&lt;author&gt;Merritt, Katharine&lt;/author&gt;&lt;author&gt;Umbreit, Thomas H. &lt;/author&gt;&lt;author&gt;Tomazic-Jezic, Vesna J. &lt;/author&gt;&lt;/authors&gt;&lt;/contributors&gt;&lt;titles&gt;&lt;title&gt;Effects of Prosthetic Materials on the Host Immune Response: Evaluation of Polymethyl-methacrylate (PMMA), Polyethylene (PE), and Polystyrene (PS) Particles&lt;/title&gt;&lt;secondary-title&gt;Journal of Long-Term Effects of Medical Implants&lt;/secondary-title&gt;&lt;/titles&gt;&lt;periodical&gt;&lt;full-title&gt;Journal of Long-Term Effects of Medical Implants&lt;/full-title&gt;&lt;/periodical&gt;&lt;pages&gt;423-33&lt;/pages&gt;&lt;volume&gt;16&lt;/volume&gt;&lt;number&gt;6&lt;/number&gt;&lt;dates&gt;&lt;year&gt;2006&lt;/year&gt;&lt;/dates&gt;&lt;urls&gt;&lt;/urls&gt;&lt;electronic-resource-num&gt;DOI: 10.1615/JLongTermEffMedImplants.v16.i6.20&lt;/electronic-resource-num&gt;&lt;/record&gt;&lt;/Cite&gt;&lt;/EndNote&gt;</w:instrText>
      </w:r>
      <w:r w:rsidR="00697024">
        <w:rPr>
          <w:rFonts w:ascii="Times New Roman" w:eastAsia="Times New Roman" w:hAnsi="Times New Roman" w:cs="Times New Roman"/>
          <w:sz w:val="24"/>
          <w:szCs w:val="24"/>
          <w:lang w:val="en-US"/>
        </w:rPr>
        <w:fldChar w:fldCharType="separate"/>
      </w:r>
      <w:r w:rsidR="00697024" w:rsidRPr="00697024">
        <w:rPr>
          <w:rFonts w:ascii="Times New Roman" w:eastAsia="Times New Roman" w:hAnsi="Times New Roman" w:cs="Times New Roman"/>
          <w:noProof/>
          <w:sz w:val="24"/>
          <w:szCs w:val="24"/>
          <w:vertAlign w:val="superscript"/>
          <w:lang w:val="en-US"/>
        </w:rPr>
        <w:t>[13]</w:t>
      </w:r>
      <w:r w:rsidR="00697024">
        <w:rPr>
          <w:rFonts w:ascii="Times New Roman" w:eastAsia="Times New Roman" w:hAnsi="Times New Roman" w:cs="Times New Roman"/>
          <w:sz w:val="24"/>
          <w:szCs w:val="24"/>
          <w:lang w:val="en-US"/>
        </w:rPr>
        <w:fldChar w:fldCharType="end"/>
      </w:r>
      <w:ins w:id="114" w:author="anna.resch88@gmail.com" w:date="2022-01-04T16:40:00Z">
        <w:r w:rsidR="00C351C8">
          <w:rPr>
            <w:rFonts w:ascii="Times New Roman" w:eastAsia="Times New Roman" w:hAnsi="Times New Roman" w:cs="Times New Roman"/>
            <w:sz w:val="24"/>
            <w:szCs w:val="24"/>
            <w:lang w:val="en-US"/>
          </w:rPr>
          <w:t>.</w:t>
        </w:r>
      </w:ins>
      <w:r w:rsidRPr="009A1C08">
        <w:rPr>
          <w:rFonts w:ascii="Times New Roman" w:hAnsi="Times New Roman" w:cs="Times New Roman"/>
          <w:sz w:val="24"/>
          <w:szCs w:val="24"/>
          <w:lang w:val="en-US"/>
        </w:rPr>
        <w:t xml:space="preserve"> Synthetic polymers avoid the risk of transmissible pathogens</w:t>
      </w:r>
      <w:ins w:id="115" w:author="anna.resch88@gmail.com" w:date="2022-01-04T16:40: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but comprise other shortcomings: Cyanoacrylate glues result in glassy patches with low elasticity</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&lt;EndNote&gt;&lt;Cite&gt;&lt;Author&gt;Taboada&lt;/Author&gt;&lt;Year&gt;2020&lt;/Year&gt;&lt;RecNum&gt;199&lt;/RecNum&gt;&lt;DisplayText&gt;&lt;style face="superscript"&gt;[7]&lt;/style&gt;&lt;/DisplayText&gt;&lt;record&gt;&lt;rec-number&gt;199&lt;/rec-number&gt;&lt;foreign-keys&gt;&lt;key app="EN" db-id="zvspev52q5sttqetatnpexxo02zdpswpztzw" timestamp="1610055277"&gt;199&lt;/key&gt;&lt;/foreign-keys&gt;&lt;ref-type name="Journal Article"&gt;17&lt;/ref-type&gt;&lt;contributors&gt;&lt;authors&gt;&lt;author&gt;Taboada, Gonzalo Munoz&lt;/author&gt;&lt;author&gt;Yang, Kisuk&lt;/author&gt;&lt;author&gt;Pereira, Maria J. N.&lt;/author&gt;&lt;author&gt;Liu, Sophie S.&lt;/author&gt;&lt;author&gt;Hu, Yangshuo&lt;/author&gt;&lt;author&gt;Karp, Jeffrey M.&lt;/author&gt;&lt;author&gt;Artzi,  Natalie&lt;/author&gt;&lt;author&gt;Lee, Yuhan&lt;/author&gt;&lt;/authors&gt;&lt;/contributors&gt;&lt;titles&gt;&lt;title&gt;Overcoming the translational barriers of tissue adhesives&lt;/title&gt;&lt;secondary-title&gt;Nature Review Materials&lt;/secondary-title&gt;&lt;/titles&gt;&lt;periodical&gt;&lt;full-title&gt;Nature Review Materials&lt;/full-title&gt;&lt;/periodical&gt;&lt;pages&gt;310-329&lt;/pages&gt;&lt;volume&gt;5&lt;/volume&gt;&lt;dates&gt;&lt;year&gt;2020&lt;/year&gt;&lt;/dates&gt;&lt;urls&gt;&lt;/urls&gt;&lt;electronic-resource-num&gt;https://doi.org/10.1038/s41578-019-0171-7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and are associated with significant toxicity</w:t>
      </w:r>
      <w:del w:id="116" w:author="anna.resch88@gmail.com" w:date="2022-01-04T16:40: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&lt;EndNote&gt;&lt;Cite&gt;&lt;Author&gt;Duarte&lt;/Author&gt;&lt;Year&gt;2012&lt;/Year&gt;&lt;RecNum&gt;30&lt;/RecNum&gt;&lt;DisplayText&gt;&lt;style face="superscript"&gt;[9a]&lt;/style&gt;&lt;/DisplayText&gt;&lt;record&gt;&lt;rec-number&gt;30&lt;/rec-number&gt;&lt;foreign-keys&gt;&lt;key app="EN" db-id="zvspev52q5sttqetatnpexxo02zdpswpztzw" timestamp="1602401589"&gt;30&lt;/key&gt;&lt;/foreign-keys&gt;&lt;ref-type name="Journal Article"&gt;17&lt;/ref-type&gt;&lt;contributors&gt;&lt;authors&gt;&lt;author&gt;Duarte, A. P.&lt;/author&gt;&lt;author&gt;Coelho, J. F.&lt;/author&gt;&lt;author&gt;Bordado, J. C.&lt;/author&gt;&lt;author&gt;Cidade, M. T.&lt;/author&gt;&lt;author&gt;Gil, M. H.&lt;/author&gt;&lt;/authors&gt;&lt;/contributors&gt;&lt;titles&gt;&lt;title&gt;Surgical adhesives: Systematic review of the main types and development forecast&lt;/title&gt;&lt;secondary-title&gt;Progress in Polymer Science&lt;/secondary-title&gt;&lt;/titles&gt;&lt;periodical&gt;&lt;full-title&gt;Progress in Polymer Science&lt;/full-title&gt;&lt;/periodical&gt;&lt;pages&gt;1031-1050&lt;/pages&gt;&lt;volume&gt;37&lt;/volume&gt;&lt;number&gt;8&lt;/number&gt;&lt;keywords&gt;&lt;keyword&gt;Biomimetic adhesives&lt;/keyword&gt;&lt;keyword&gt;Commercial products&lt;/keyword&gt;&lt;keyword&gt;Surgical adhesives&lt;/keyword&gt;&lt;keyword&gt;Types and applications&lt;/keyword&gt;&lt;/keywords&gt;&lt;dates&gt;&lt;year&gt;2012&lt;/year&gt;&lt;/dates&gt;&lt;publisher&gt;Elsevier Ltd&lt;/publisher&gt;&lt;urls&gt;&lt;related-urls&gt;&lt;url&gt;http://dx.doi.org/10.1016/j.progpolymsci.2011.12.003&lt;/url&gt;&lt;/related-urls&gt;&lt;pdf-urls&gt;&lt;url&gt;file:///C:/Users/annar/Documents/Backup ZBSA Aug 2019/03_Literaturverzeichnis V.2/07_Reviews/adhesive/Duarte, Prog Polym Sci 2012.pdf&lt;/url&gt;&lt;/pdf-urls&gt;&lt;/urls&gt;&lt;electronic-resource-num&gt;10.1016/j.progpolymsci.2011.12.003&lt;/electronic-resource-num&gt;&lt;/record&gt;&lt;/Cite&gt;&lt;/EndNote&gt;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[9a]</w:t>
      </w:r>
      <w:r w:rsidR="00697024">
        <w:rPr>
          <w:rFonts w:ascii="Times New Roman" w:hAnsi="Times New Roman" w:cs="Times New Roman"/>
          <w:sz w:val="24"/>
          <w:szCs w:val="24"/>
          <w:lang w:val="en-US"/>
        </w:rPr>
        <w:fldChar w:fldCharType="end"/>
      </w:r>
      <w:ins w:id="117" w:author="anna.resch88@gmail.com" w:date="2022-01-04T16:40:00Z">
        <w:r w:rsidR="00C351C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whereas polyethylene glycol (PEG)–based adhesives like COSEAL (Baxter) and DURASEAL (Confluent Surgical) are brittle</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[14]</w:t>
      </w:r>
      <w:r w:rsidR="00697024">
        <w:rPr>
          <w:rFonts w:ascii="Times New Roman" w:hAnsi="Times New Roman" w:cs="Times New Roman"/>
          <w:sz w:val="24"/>
          <w:szCs w:val="24"/>
          <w:lang w:val="en-US"/>
        </w:rPr>
        <w:fldChar w:fldCharType="end"/>
      </w:r>
      <w:r w:rsidR="002B2CDA"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and calcification of methacrylate and aldehyde containing materials can cause adverse immune reactions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&lt;EndNote&gt;&lt;Cite&gt;&lt;Author&gt;Frick&lt;/Author&gt;&lt;Year&gt;2006&lt;/Year&gt;&lt;RecNum&gt;89&lt;/RecNum&gt;&lt;DisplayText&gt;&lt;style face="superscript"&gt;[13]&lt;/style&gt;&lt;/DisplayText&gt;&lt;record&gt;&lt;rec-number&gt;89&lt;/rec-number&gt;&lt;foreign-keys&gt;&lt;key app="EN" db-id="zvspev52q5sttqetatnpexxo02zdpswpztzw" timestamp="1602412945"&gt;89&lt;/key&gt;&lt;/foreign-keys&gt;&lt;ref-type name="Journal Article"&gt;17&lt;/ref-type&gt;&lt;contributors&gt;&lt;authors&gt;&lt;author&gt;Frick, Chris&lt;/author&gt;&lt;author&gt;Dietz, Andrew &lt;/author&gt;&lt;author&gt;Merritt, Katharine&lt;/author&gt;&lt;author&gt;Umbreit, Thomas H. &lt;/author&gt;&lt;author&gt;Tomazic-Jezic, Vesna J. &lt;/author&gt;&lt;/authors&gt;&lt;/contributors&gt;&lt;titles&gt;&lt;title&gt;Effects of Prosthetic Materials on the Host Immune Response: Evaluation of Polymethyl-methacrylate (PMMA), Polyethylene (PE), and Polystyrene (PS) Particles&lt;/title&gt;&lt;secondary-title&gt;Journal of Long-Term Effects of Medical Implants&lt;/secondary-title&gt;&lt;/titles&gt;&lt;periodical&gt;&lt;full-title&gt;Journal of Long-Term Effects of Medical Implants&lt;/full-title&gt;&lt;/periodical&gt;&lt;pages&gt;423-33&lt;/pages&gt;&lt;volume&gt;16&lt;/volume&gt;&lt;number&gt;6&lt;/number&gt;&lt;dates&gt;&lt;year&gt;2006&lt;/year&gt;&lt;/dates&gt;&lt;urls&gt;&lt;/urls&gt;&lt;electronic-resource-num&gt;DOI: 10.1615/JLongTermEffMedImplants.v16.i6.20&lt;/electronic-resource-num&gt;&lt;/record&gt;&lt;/Cite&gt;&lt;/EndNote&gt;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[13]</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commentRangeStart w:id="118"/>
      <w:r w:rsidRPr="009A1C08">
        <w:rPr>
          <w:rFonts w:ascii="Times New Roman" w:hAnsi="Times New Roman" w:cs="Times New Roman"/>
          <w:sz w:val="24"/>
          <w:szCs w:val="24"/>
          <w:lang w:val="en-US"/>
        </w:rPr>
        <w:t>Even PEG and polyacrylamide (PAM) are observed to cause immunogenicity or inflammation</w:t>
      </w:r>
      <w:del w:id="119" w:author="anna.resch88@gmail.com" w:date="2022-01-04T16:41:00Z">
        <w:r w:rsidRPr="009A1C08" w:rsidDel="00C351C8">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PEVuZE5vdGU+PENpdGU+PEF1dGhvcj5TY2hlbGxla2VuczwvQXV0aG9yPjxZZWFyPjIwMTM8L1ll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</w:fldData>
        </w:fldChar>
      </w:r>
      <w:r w:rsidR="00697024" w:rsidRPr="00C351C8">
        <w:rPr>
          <w:rFonts w:ascii="Times New Roman" w:hAnsi="Times New Roman" w:cs="Times New Roman"/>
          <w:sz w:val="24"/>
          <w:szCs w:val="24"/>
          <w:lang w:val="en-US"/>
        </w:rPr>
        <w:instrText xml:space="preserve"> ADDIN EN.CITE </w:instrText>
      </w:r>
      <w:r w:rsidR="00697024" w:rsidRPr="00C351C8">
        <w:rPr>
          <w:rFonts w:ascii="Times New Roman" w:hAnsi="Times New Roman" w:cs="Times New Roman"/>
          <w:sz w:val="24"/>
          <w:szCs w:val="24"/>
          <w:lang w:val="en-US"/>
        </w:rPr>
        <w:fldChar w:fldCharType="begin">
          <w:fldData xml:space="preserve">PEVuZE5vdGU+PENpdGU+PEF1dGhvcj5TY2hlbGxla2VuczwvQXV0aG9yPjxZZWFyPjIwMTM8L1ll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</w:fldData>
        </w:fldChar>
      </w:r>
      <w:r w:rsidR="00697024" w:rsidRPr="00C351C8">
        <w:rPr>
          <w:rFonts w:ascii="Times New Roman" w:hAnsi="Times New Roman" w:cs="Times New Roman"/>
          <w:sz w:val="24"/>
          <w:szCs w:val="24"/>
          <w:lang w:val="en-US"/>
        </w:rPr>
        <w:instrText xml:space="preserve"> ADDIN EN.CITE.DATA </w:instrText>
      </w:r>
      <w:r w:rsidR="00697024" w:rsidRPr="00C351C8">
        <w:rPr>
          <w:rFonts w:ascii="Times New Roman" w:hAnsi="Times New Roman" w:cs="Times New Roman"/>
          <w:sz w:val="24"/>
          <w:szCs w:val="24"/>
          <w:lang w:val="en-US"/>
        </w:rPr>
      </w:r>
      <w:r w:rsidR="00697024" w:rsidRPr="00C351C8">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[15]</w:t>
      </w:r>
      <w:r w:rsidR="00697024">
        <w:rPr>
          <w:rFonts w:ascii="Times New Roman" w:hAnsi="Times New Roman" w:cs="Times New Roman"/>
          <w:sz w:val="24"/>
          <w:szCs w:val="24"/>
          <w:lang w:val="en-US"/>
        </w:rPr>
        <w:fldChar w:fldCharType="end"/>
      </w:r>
      <w:ins w:id="120" w:author="anna.resch88@gmail.com" w:date="2022-01-04T16:41:00Z">
        <w:r w:rsidR="00C351C8">
          <w:rPr>
            <w:rFonts w:ascii="Times New Roman" w:hAnsi="Times New Roman" w:cs="Times New Roman"/>
            <w:sz w:val="24"/>
            <w:szCs w:val="24"/>
            <w:lang w:val="en-US"/>
          </w:rPr>
          <w:t>.</w:t>
        </w:r>
      </w:ins>
      <w:r w:rsidRPr="009A1C08">
        <w:rPr>
          <w:rFonts w:ascii="Times New Roman" w:eastAsia="Times New Roman" w:hAnsi="Times New Roman" w:cs="Times New Roman"/>
          <w:sz w:val="24"/>
          <w:szCs w:val="24"/>
          <w:lang w:val="en-US"/>
        </w:rPr>
        <w:t xml:space="preserve"> </w:t>
      </w:r>
      <w:commentRangeEnd w:id="118"/>
      <w:r w:rsidR="00C351C8">
        <w:rPr>
          <w:rStyle w:val="Kommentarzeichen"/>
        </w:rPr>
        <w:commentReference w:id="118"/>
      </w:r>
      <w:moveFromRangeStart w:id="121" w:author="anna.resch88@gmail.com" w:date="2022-01-16T11:40:00Z" w:name="move93225640"/>
      <w:moveFrom w:id="122" w:author="anna.resch88@gmail.com" w:date="2022-01-16T11:40:00Z">
        <w:r w:rsidRPr="009A1C08" w:rsidDel="008C52A7">
          <w:rPr>
            <w:rFonts w:ascii="Times New Roman" w:hAnsi="Times New Roman" w:cs="Times New Roman"/>
            <w:sz w:val="24"/>
            <w:szCs w:val="24"/>
            <w:lang w:val="en-US"/>
          </w:rPr>
          <w:t xml:space="preserve">For certain applications, an optimal sealant should also be </w:t>
        </w:r>
        <w:r w:rsidRPr="0090123B" w:rsidDel="008C52A7">
          <w:rPr>
            <w:rFonts w:ascii="Times New Roman" w:hAnsi="Times New Roman" w:cs="Times New Roman"/>
            <w:sz w:val="24"/>
            <w:szCs w:val="24"/>
            <w:highlight w:val="yellow"/>
            <w:lang w:val="en-US"/>
            <w:rPrChange w:id="123" w:author="Bizan N. Balzer" w:date="2021-09-24T21:18:00Z">
              <w:rPr>
                <w:rFonts w:ascii="Times New Roman" w:hAnsi="Times New Roman" w:cs="Times New Roman"/>
                <w:sz w:val="24"/>
                <w:szCs w:val="24"/>
                <w:lang w:val="en-US"/>
              </w:rPr>
            </w:rPrChange>
          </w:rPr>
          <w:t>transparent</w:t>
        </w:r>
        <w:r w:rsidRPr="009A1C08" w:rsidDel="008C52A7">
          <w:rPr>
            <w:rFonts w:ascii="Times New Roman" w:hAnsi="Times New Roman" w:cs="Times New Roman"/>
            <w:sz w:val="24"/>
            <w:szCs w:val="24"/>
            <w:lang w:val="en-US"/>
          </w:rPr>
          <w:t xml:space="preserve"> and </w:t>
        </w:r>
        <w:r w:rsidRPr="0090123B" w:rsidDel="008C52A7">
          <w:rPr>
            <w:rFonts w:ascii="Times New Roman" w:hAnsi="Times New Roman" w:cs="Times New Roman"/>
            <w:sz w:val="24"/>
            <w:szCs w:val="24"/>
            <w:highlight w:val="yellow"/>
            <w:lang w:val="en-US"/>
            <w:rPrChange w:id="124" w:author="Bizan N. Balzer" w:date="2021-09-24T21:18:00Z">
              <w:rPr>
                <w:rFonts w:ascii="Times New Roman" w:hAnsi="Times New Roman" w:cs="Times New Roman"/>
                <w:sz w:val="24"/>
                <w:szCs w:val="24"/>
                <w:lang w:val="en-US"/>
              </w:rPr>
            </w:rPrChange>
          </w:rPr>
          <w:t>rapidly crosslinkable in wet environments</w:t>
        </w:r>
        <w:r w:rsidRPr="009A1C08" w:rsidDel="008C52A7">
          <w:rPr>
            <w:rFonts w:ascii="Times New Roman" w:hAnsi="Times New Roman" w:cs="Times New Roman"/>
            <w:sz w:val="24"/>
            <w:szCs w:val="24"/>
            <w:lang w:val="en-US"/>
          </w:rPr>
          <w:t>.</w:t>
        </w:r>
      </w:moveFrom>
      <w:moveFromRangeEnd w:id="121"/>
      <w:r w:rsidRPr="009A1C08">
        <w:rPr>
          <w:rFonts w:ascii="Times New Roman" w:hAnsi="Times New Roman" w:cs="Times New Roman"/>
          <w:sz w:val="24"/>
          <w:szCs w:val="24"/>
          <w:lang w:val="en-US"/>
        </w:rPr>
        <w:t xml:space="preserve"> </w:t>
      </w:r>
    </w:p>
    <w:p w14:paraId="63EEEA1A" w14:textId="1449A803" w:rsidR="0038383B" w:rsidRDefault="006E33E9" w:rsidP="009A1C08">
      <w:pPr>
        <w:spacing w:line="480" w:lineRule="auto"/>
        <w:jc w:val="both"/>
        <w:rPr>
          <w:ins w:id="125" w:author="anna.resch88@gmail.com" w:date="2022-01-05T10:19:00Z"/>
          <w:rFonts w:ascii="Times New Roman" w:hAnsi="Times New Roman" w:cs="Times New Roman"/>
          <w:sz w:val="24"/>
          <w:szCs w:val="24"/>
          <w:lang w:val="en-US"/>
        </w:rPr>
      </w:pPr>
      <w:r w:rsidRPr="009A1C08">
        <w:rPr>
          <w:rFonts w:ascii="Times New Roman" w:hAnsi="Times New Roman" w:cs="Times New Roman"/>
          <w:sz w:val="24"/>
          <w:szCs w:val="24"/>
          <w:lang w:val="en-US"/>
        </w:rPr>
        <w:t>The unmet clinical need for bioadhesive</w:t>
      </w:r>
      <w:r w:rsidR="00AB06EC" w:rsidRPr="009A1C08">
        <w:rPr>
          <w:rFonts w:ascii="Times New Roman" w:hAnsi="Times New Roman" w:cs="Times New Roman"/>
          <w:sz w:val="24"/>
          <w:szCs w:val="24"/>
          <w:lang w:val="en-US"/>
        </w:rPr>
        <w:t>s</w:t>
      </w:r>
      <w:ins w:id="126" w:author="Alexander Resch" w:date="2022-01-17T19:14:00Z">
        <w:r w:rsidR="00561D6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combining strong tissue-adhesion under wet conditions, bonding strength, </w:t>
      </w:r>
      <w:r w:rsidRPr="009A1C08">
        <w:rPr>
          <w:rFonts w:ascii="Times New Roman" w:eastAsia="Times New Roman" w:hAnsi="Times New Roman" w:cs="Times New Roman"/>
          <w:sz w:val="24"/>
          <w:szCs w:val="24"/>
          <w:lang w:val="en-US"/>
        </w:rPr>
        <w:t>mechanical stability,</w:t>
      </w:r>
      <w:r w:rsidRPr="009A1C08">
        <w:rPr>
          <w:rFonts w:ascii="Times New Roman" w:hAnsi="Times New Roman" w:cs="Times New Roman"/>
          <w:sz w:val="24"/>
          <w:szCs w:val="24"/>
          <w:lang w:val="en-US"/>
        </w:rPr>
        <w:t xml:space="preserve"> cell compatibility, non-immunogenicity, elasticity</w:t>
      </w:r>
      <w:ins w:id="127" w:author="Alexander Resch" w:date="2022-01-17T19:14:00Z">
        <w:r w:rsidR="00561D6B">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and mechanical compliance with the target tissue evokes the necessity </w:t>
      </w:r>
      <w:del w:id="128" w:author="Alexander Resch" w:date="2022-01-17T19:14:00Z">
        <w:r w:rsidRPr="009A1C08" w:rsidDel="00561D6B">
          <w:rPr>
            <w:rFonts w:ascii="Times New Roman" w:hAnsi="Times New Roman" w:cs="Times New Roman"/>
            <w:sz w:val="24"/>
            <w:szCs w:val="24"/>
            <w:lang w:val="en-US"/>
          </w:rPr>
          <w:delText>to design and access</w:delText>
        </w:r>
      </w:del>
      <w:ins w:id="129" w:author="Alexander Resch" w:date="2022-01-17T19:14:00Z">
        <w:r w:rsidR="00561D6B">
          <w:rPr>
            <w:rFonts w:ascii="Times New Roman" w:hAnsi="Times New Roman" w:cs="Times New Roman"/>
            <w:sz w:val="24"/>
            <w:szCs w:val="24"/>
            <w:lang w:val="en-US"/>
          </w:rPr>
          <w:t>for</w:t>
        </w:r>
      </w:ins>
      <w:r w:rsidRPr="009A1C08">
        <w:rPr>
          <w:rFonts w:ascii="Times New Roman" w:hAnsi="Times New Roman" w:cs="Times New Roman"/>
          <w:sz w:val="24"/>
          <w:szCs w:val="24"/>
          <w:lang w:val="en-US"/>
        </w:rPr>
        <w:t xml:space="preserve"> </w:t>
      </w:r>
      <w:del w:id="130" w:author="anna.resch88@gmail.com" w:date="2022-01-04T16:42:00Z">
        <w:r w:rsidRPr="009A1C08" w:rsidDel="00C351C8">
          <w:rPr>
            <w:rFonts w:ascii="Times New Roman" w:hAnsi="Times New Roman" w:cs="Times New Roman"/>
            <w:sz w:val="24"/>
            <w:szCs w:val="24"/>
            <w:lang w:val="en-US"/>
          </w:rPr>
          <w:delText>a bioadhesive system</w:delText>
        </w:r>
      </w:del>
      <w:ins w:id="131" w:author="anna.resch88@gmail.com" w:date="2022-01-05T10:15:00Z">
        <w:r w:rsidR="003844B7">
          <w:rPr>
            <w:rFonts w:ascii="Times New Roman" w:hAnsi="Times New Roman" w:cs="Times New Roman"/>
            <w:sz w:val="24"/>
            <w:szCs w:val="24"/>
            <w:lang w:val="en-US"/>
          </w:rPr>
          <w:t>novel</w:t>
        </w:r>
      </w:ins>
      <w:ins w:id="132" w:author="anna.resch88@gmail.com" w:date="2022-01-04T16:42:00Z">
        <w:r w:rsidR="00C351C8">
          <w:rPr>
            <w:rFonts w:ascii="Times New Roman" w:hAnsi="Times New Roman" w:cs="Times New Roman"/>
            <w:sz w:val="24"/>
            <w:szCs w:val="24"/>
            <w:lang w:val="en-US"/>
          </w:rPr>
          <w:t xml:space="preserve"> </w:t>
        </w:r>
        <w:r w:rsidR="00746DBD">
          <w:rPr>
            <w:rFonts w:ascii="Times New Roman" w:hAnsi="Times New Roman" w:cs="Times New Roman"/>
            <w:sz w:val="24"/>
            <w:szCs w:val="24"/>
            <w:lang w:val="en-US"/>
          </w:rPr>
          <w:t>platforms to provide</w:t>
        </w:r>
      </w:ins>
      <w:ins w:id="133" w:author="anna.resch88@gmail.com" w:date="2022-01-04T16:43:00Z">
        <w:r w:rsidR="00746DBD">
          <w:rPr>
            <w:rFonts w:ascii="Times New Roman" w:hAnsi="Times New Roman" w:cs="Times New Roman"/>
            <w:sz w:val="24"/>
            <w:szCs w:val="24"/>
            <w:lang w:val="en-US"/>
          </w:rPr>
          <w:t xml:space="preserve"> </w:t>
        </w:r>
      </w:ins>
      <w:ins w:id="134" w:author="anna.resch88@gmail.com" w:date="2022-01-04T16:44:00Z">
        <w:r w:rsidR="00746DBD">
          <w:rPr>
            <w:rFonts w:ascii="Times New Roman" w:hAnsi="Times New Roman" w:cs="Times New Roman"/>
            <w:sz w:val="24"/>
            <w:szCs w:val="24"/>
            <w:lang w:val="en-US"/>
          </w:rPr>
          <w:t>new biomaterials</w:t>
        </w:r>
      </w:ins>
      <w:del w:id="135" w:author="anna.resch88@gmail.com" w:date="2022-01-04T16:42:00Z">
        <w:r w:rsidRPr="009A1C08" w:rsidDel="00746DBD">
          <w:rPr>
            <w:rFonts w:ascii="Times New Roman" w:hAnsi="Times New Roman" w:cs="Times New Roman"/>
            <w:sz w:val="24"/>
            <w:szCs w:val="24"/>
            <w:lang w:val="en-US"/>
          </w:rPr>
          <w:delText xml:space="preserve"> comprising</w:delText>
        </w:r>
      </w:del>
      <w:del w:id="136" w:author="anna.resch88@gmail.com" w:date="2022-01-04T16:44:00Z">
        <w:r w:rsidRPr="009A1C08" w:rsidDel="00746DBD">
          <w:rPr>
            <w:rFonts w:ascii="Times New Roman" w:hAnsi="Times New Roman" w:cs="Times New Roman"/>
            <w:sz w:val="24"/>
            <w:szCs w:val="24"/>
            <w:lang w:val="en-US"/>
          </w:rPr>
          <w:delText xml:space="preserve"> these properties</w:delText>
        </w:r>
      </w:del>
      <w:del w:id="137" w:author="anna.resch88@gmail.com" w:date="2022-01-16T11:40:00Z">
        <w:r w:rsidRPr="009A1C08" w:rsidDel="008C52A7">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fldData xml:space="preserve">PEVuZE5vdGU+PENpdGU+PEF1dGhvcj5KYWluPC9BdXRob3I+PFllYXI+MjAxOTwvWWVhcj48UmVj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PEVuZE5vdGU+PENpdGU+PEF1dGhvcj5KYWluPC9BdXRob3I+PFllYXI+MjAxOTwvWWVhcj48UmVj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[6, 16]</w:t>
      </w:r>
      <w:r w:rsidR="00697024">
        <w:rPr>
          <w:rFonts w:ascii="Times New Roman" w:hAnsi="Times New Roman" w:cs="Times New Roman"/>
          <w:sz w:val="24"/>
          <w:szCs w:val="24"/>
          <w:lang w:val="en-US"/>
        </w:rPr>
        <w:fldChar w:fldCharType="end"/>
      </w:r>
      <w:ins w:id="138" w:author="anna.resch88@gmail.com" w:date="2022-01-16T11:40:00Z">
        <w:r w:rsidR="008C52A7">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moveToRangeStart w:id="139" w:author="anna.resch88@gmail.com" w:date="2022-01-16T11:40:00Z" w:name="move93225640"/>
      <w:moveTo w:id="140" w:author="anna.resch88@gmail.com" w:date="2022-01-16T11:40:00Z">
        <w:r w:rsidR="008C52A7" w:rsidRPr="009A1C08">
          <w:rPr>
            <w:rFonts w:ascii="Times New Roman" w:hAnsi="Times New Roman" w:cs="Times New Roman"/>
            <w:sz w:val="24"/>
            <w:szCs w:val="24"/>
            <w:lang w:val="en-US"/>
          </w:rPr>
          <w:t xml:space="preserve">For </w:t>
        </w:r>
        <w:del w:id="141" w:author="anna.resch88@gmail.com" w:date="2022-01-16T11:40:00Z">
          <w:r w:rsidR="008C52A7" w:rsidRPr="009A1C08" w:rsidDel="008C52A7">
            <w:rPr>
              <w:rFonts w:ascii="Times New Roman" w:hAnsi="Times New Roman" w:cs="Times New Roman"/>
              <w:sz w:val="24"/>
              <w:szCs w:val="24"/>
              <w:lang w:val="en-US"/>
            </w:rPr>
            <w:delText>certain</w:delText>
          </w:r>
        </w:del>
      </w:moveTo>
      <w:ins w:id="142" w:author="anna.resch88@gmail.com" w:date="2022-01-16T11:40:00Z">
        <w:r w:rsidR="008C52A7">
          <w:rPr>
            <w:rFonts w:ascii="Times New Roman" w:hAnsi="Times New Roman" w:cs="Times New Roman"/>
            <w:sz w:val="24"/>
            <w:szCs w:val="24"/>
            <w:lang w:val="en-US"/>
          </w:rPr>
          <w:t>ophthalmologic</w:t>
        </w:r>
      </w:ins>
      <w:moveTo w:id="143" w:author="anna.resch88@gmail.com" w:date="2022-01-16T11:40:00Z">
        <w:r w:rsidR="008C52A7" w:rsidRPr="009A1C08">
          <w:rPr>
            <w:rFonts w:ascii="Times New Roman" w:hAnsi="Times New Roman" w:cs="Times New Roman"/>
            <w:sz w:val="24"/>
            <w:szCs w:val="24"/>
            <w:lang w:val="en-US"/>
          </w:rPr>
          <w:t xml:space="preserve"> applications, an optimal sealant should</w:t>
        </w:r>
      </w:moveTo>
      <w:ins w:id="144" w:author="Alexander Resch" w:date="2022-01-17T19:15:00Z">
        <w:r w:rsidR="00561D6B">
          <w:rPr>
            <w:rFonts w:ascii="Times New Roman" w:hAnsi="Times New Roman" w:cs="Times New Roman"/>
            <w:sz w:val="24"/>
            <w:szCs w:val="24"/>
            <w:lang w:val="en-US"/>
          </w:rPr>
          <w:t>, additionally</w:t>
        </w:r>
      </w:ins>
      <w:moveTo w:id="145" w:author="anna.resch88@gmail.com" w:date="2022-01-16T11:40:00Z">
        <w:del w:id="146" w:author="Alexander Resch" w:date="2022-01-17T19:15:00Z">
          <w:r w:rsidR="008C52A7" w:rsidRPr="009A1C08" w:rsidDel="00561D6B">
            <w:rPr>
              <w:rFonts w:ascii="Times New Roman" w:hAnsi="Times New Roman" w:cs="Times New Roman"/>
              <w:sz w:val="24"/>
              <w:szCs w:val="24"/>
              <w:lang w:val="en-US"/>
            </w:rPr>
            <w:delText xml:space="preserve"> also</w:delText>
          </w:r>
        </w:del>
      </w:moveTo>
      <w:ins w:id="147" w:author="Alexander Resch" w:date="2022-01-17T19:15:00Z">
        <w:r w:rsidR="00561D6B">
          <w:rPr>
            <w:rFonts w:ascii="Times New Roman" w:hAnsi="Times New Roman" w:cs="Times New Roman"/>
            <w:sz w:val="24"/>
            <w:szCs w:val="24"/>
            <w:lang w:val="en-US"/>
          </w:rPr>
          <w:t>,</w:t>
        </w:r>
      </w:ins>
      <w:moveTo w:id="148" w:author="anna.resch88@gmail.com" w:date="2022-01-16T11:40:00Z">
        <w:r w:rsidR="008C52A7" w:rsidRPr="009A1C08">
          <w:rPr>
            <w:rFonts w:ascii="Times New Roman" w:hAnsi="Times New Roman" w:cs="Times New Roman"/>
            <w:sz w:val="24"/>
            <w:szCs w:val="24"/>
            <w:lang w:val="en-US"/>
          </w:rPr>
          <w:t xml:space="preserve"> be </w:t>
        </w:r>
        <w:r w:rsidR="008C52A7" w:rsidRPr="003C3E0F">
          <w:rPr>
            <w:rFonts w:ascii="Times New Roman" w:hAnsi="Times New Roman" w:cs="Times New Roman"/>
            <w:sz w:val="24"/>
            <w:szCs w:val="24"/>
            <w:highlight w:val="yellow"/>
            <w:lang w:val="en-US"/>
          </w:rPr>
          <w:t>transparent</w:t>
        </w:r>
        <w:r w:rsidR="008C52A7" w:rsidRPr="009A1C08">
          <w:rPr>
            <w:rFonts w:ascii="Times New Roman" w:hAnsi="Times New Roman" w:cs="Times New Roman"/>
            <w:sz w:val="24"/>
            <w:szCs w:val="24"/>
            <w:lang w:val="en-US"/>
          </w:rPr>
          <w:t xml:space="preserve"> and </w:t>
        </w:r>
        <w:r w:rsidR="008C52A7" w:rsidRPr="003C3E0F">
          <w:rPr>
            <w:rFonts w:ascii="Times New Roman" w:hAnsi="Times New Roman" w:cs="Times New Roman"/>
            <w:sz w:val="24"/>
            <w:szCs w:val="24"/>
            <w:highlight w:val="yellow"/>
            <w:lang w:val="en-US"/>
          </w:rPr>
          <w:t>rapidly crosslinkable in wet environments</w:t>
        </w:r>
        <w:r w:rsidR="008C52A7" w:rsidRPr="009A1C08">
          <w:rPr>
            <w:rFonts w:ascii="Times New Roman" w:hAnsi="Times New Roman" w:cs="Times New Roman"/>
            <w:sz w:val="24"/>
            <w:szCs w:val="24"/>
            <w:lang w:val="en-US"/>
          </w:rPr>
          <w:t xml:space="preserve">. </w:t>
        </w:r>
      </w:moveTo>
      <w:moveToRangeEnd w:id="139"/>
      <w:r w:rsidR="00930B7A" w:rsidRPr="009A1C08">
        <w:rPr>
          <w:rFonts w:ascii="Times New Roman" w:hAnsi="Times New Roman" w:cs="Times New Roman"/>
          <w:sz w:val="24"/>
          <w:szCs w:val="24"/>
          <w:lang w:val="en-US"/>
        </w:rPr>
        <w:t xml:space="preserve">To our knowledge, none of the currently available adhesives overcome all of the challenges mentioned above. </w:t>
      </w:r>
    </w:p>
    <w:p w14:paraId="4D28EA06" w14:textId="7152C056" w:rsidR="00457A51" w:rsidRDefault="00E97295" w:rsidP="00457A51">
      <w:pPr>
        <w:spacing w:line="480" w:lineRule="auto"/>
        <w:jc w:val="both"/>
        <w:rPr>
          <w:ins w:id="149" w:author="anna.resch88@gmail.com" w:date="2022-01-16T12:34:00Z"/>
          <w:rFonts w:ascii="Times New Roman" w:hAnsi="Times New Roman" w:cs="Times New Roman"/>
          <w:sz w:val="24"/>
          <w:szCs w:val="24"/>
          <w:lang w:val="en-US"/>
        </w:rPr>
      </w:pPr>
      <w:ins w:id="150" w:author="anna.resch88@gmail.com" w:date="2022-01-05T10:19:00Z">
        <w:r w:rsidRPr="009A1C08">
          <w:rPr>
            <w:rFonts w:ascii="Times New Roman" w:hAnsi="Times New Roman" w:cs="Times New Roman"/>
            <w:iCs/>
            <w:color w:val="000000" w:themeColor="text1"/>
            <w:sz w:val="24"/>
            <w:szCs w:val="24"/>
            <w:lang w:val="en-US"/>
          </w:rPr>
          <w:t>Inspired by nature's protein-based high</w:t>
        </w:r>
        <w:r>
          <w:rPr>
            <w:rFonts w:ascii="Times New Roman" w:hAnsi="Times New Roman" w:cs="Times New Roman"/>
            <w:iCs/>
            <w:color w:val="000000" w:themeColor="text1"/>
            <w:sz w:val="24"/>
            <w:szCs w:val="24"/>
            <w:lang w:val="en-US"/>
          </w:rPr>
          <w:t>-</w:t>
        </w:r>
        <w:r w:rsidRPr="009A1C08">
          <w:rPr>
            <w:rFonts w:ascii="Times New Roman" w:hAnsi="Times New Roman" w:cs="Times New Roman"/>
            <w:iCs/>
            <w:color w:val="000000" w:themeColor="text1"/>
            <w:sz w:val="24"/>
            <w:szCs w:val="24"/>
            <w:lang w:val="en-US"/>
          </w:rPr>
          <w:t>performance materials, we employ</w:t>
        </w:r>
        <w:r>
          <w:rPr>
            <w:rFonts w:ascii="Times New Roman" w:hAnsi="Times New Roman" w:cs="Times New Roman"/>
            <w:iCs/>
            <w:color w:val="000000" w:themeColor="text1"/>
            <w:sz w:val="24"/>
            <w:szCs w:val="24"/>
            <w:lang w:val="en-US"/>
          </w:rPr>
          <w:t>ed</w:t>
        </w:r>
        <w:r w:rsidRPr="009A1C08">
          <w:rPr>
            <w:rFonts w:ascii="Times New Roman" w:hAnsi="Times New Roman" w:cs="Times New Roman"/>
            <w:iCs/>
            <w:color w:val="000000" w:themeColor="text1"/>
            <w:sz w:val="24"/>
            <w:szCs w:val="24"/>
            <w:lang w:val="en-US"/>
          </w:rPr>
          <w:t xml:space="preserve"> bio-inspired design principles </w:t>
        </w:r>
        <w:r>
          <w:rPr>
            <w:rFonts w:ascii="Times New Roman" w:hAnsi="Times New Roman" w:cs="Times New Roman"/>
            <w:iCs/>
            <w:color w:val="000000" w:themeColor="text1"/>
            <w:sz w:val="24"/>
            <w:szCs w:val="24"/>
            <w:lang w:val="en-US"/>
          </w:rPr>
          <w:t>to create</w:t>
        </w:r>
        <w:r w:rsidRPr="009A1C08">
          <w:rPr>
            <w:rFonts w:ascii="Times New Roman" w:hAnsi="Times New Roman" w:cs="Times New Roman"/>
            <w:iCs/>
            <w:color w:val="000000" w:themeColor="text1"/>
            <w:sz w:val="24"/>
            <w:szCs w:val="24"/>
            <w:lang w:val="en-US"/>
          </w:rPr>
          <w:t xml:space="preserve"> a protein-based bioadhesive </w:t>
        </w:r>
        <w:r>
          <w:rPr>
            <w:rFonts w:ascii="Times New Roman" w:hAnsi="Times New Roman" w:cs="Times New Roman"/>
            <w:iCs/>
            <w:color w:val="000000" w:themeColor="text1"/>
            <w:sz w:val="24"/>
            <w:szCs w:val="24"/>
            <w:lang w:val="en-US"/>
          </w:rPr>
          <w:t xml:space="preserve">hydrogel </w:t>
        </w:r>
        <w:r w:rsidRPr="009A1C08">
          <w:rPr>
            <w:rFonts w:ascii="Times New Roman" w:hAnsi="Times New Roman" w:cs="Times New Roman"/>
            <w:iCs/>
            <w:color w:val="000000" w:themeColor="text1"/>
            <w:sz w:val="24"/>
            <w:szCs w:val="24"/>
            <w:lang w:val="en-US"/>
          </w:rPr>
          <w:t xml:space="preserve">with </w:t>
        </w:r>
        <w:commentRangeStart w:id="151"/>
        <w:r w:rsidRPr="009A1C08">
          <w:rPr>
            <w:rFonts w:ascii="Times New Roman" w:hAnsi="Times New Roman" w:cs="Times New Roman"/>
            <w:color w:val="000000" w:themeColor="text1"/>
            <w:sz w:val="24"/>
            <w:szCs w:val="24"/>
            <w:lang w:val="en-US"/>
          </w:rPr>
          <w:t xml:space="preserve">high </w:t>
        </w:r>
        <w:r w:rsidRPr="00286350">
          <w:rPr>
            <w:rFonts w:ascii="Times New Roman" w:hAnsi="Times New Roman" w:cs="Times New Roman"/>
            <w:color w:val="000000" w:themeColor="text1"/>
            <w:sz w:val="24"/>
            <w:szCs w:val="24"/>
            <w:highlight w:val="yellow"/>
            <w:lang w:val="en-US"/>
          </w:rPr>
          <w:t>resilience</w:t>
        </w:r>
      </w:ins>
      <w:commentRangeEnd w:id="151"/>
      <w:ins w:id="152" w:author="anna.resch88@gmail.com" w:date="2022-01-16T11:41:00Z">
        <w:r w:rsidR="008C52A7">
          <w:rPr>
            <w:rStyle w:val="Kommentarzeichen"/>
          </w:rPr>
          <w:commentReference w:id="151"/>
        </w:r>
      </w:ins>
      <w:ins w:id="153" w:author="anna.resch88@gmail.com" w:date="2022-01-05T10:19:00Z">
        <w:r>
          <w:rPr>
            <w:rFonts w:ascii="Times New Roman" w:hAnsi="Times New Roman" w:cs="Times New Roman"/>
            <w:color w:val="000000" w:themeColor="text1"/>
            <w:sz w:val="24"/>
            <w:szCs w:val="24"/>
            <w:highlight w:val="yellow"/>
            <w:lang w:val="en-US"/>
          </w:rPr>
          <w:t>, mechanical stability</w:t>
        </w:r>
        <w:r w:rsidRPr="00286350">
          <w:rPr>
            <w:rFonts w:ascii="Times New Roman" w:hAnsi="Times New Roman" w:cs="Times New Roman"/>
            <w:color w:val="000000" w:themeColor="text1"/>
            <w:sz w:val="24"/>
            <w:szCs w:val="24"/>
            <w:highlight w:val="yellow"/>
            <w:lang w:val="en-US"/>
          </w:rPr>
          <w:t xml:space="preserve"> and </w:t>
        </w:r>
        <w:commentRangeStart w:id="154"/>
        <w:r w:rsidRPr="00286350">
          <w:rPr>
            <w:rFonts w:ascii="Times New Roman" w:hAnsi="Times New Roman" w:cs="Times New Roman"/>
            <w:iCs/>
            <w:color w:val="000000" w:themeColor="text1"/>
            <w:sz w:val="24"/>
            <w:szCs w:val="24"/>
            <w:highlight w:val="yellow"/>
            <w:lang w:val="en-US"/>
          </w:rPr>
          <w:t xml:space="preserve">matched </w:t>
        </w:r>
      </w:ins>
      <w:commentRangeEnd w:id="154"/>
      <w:r w:rsidR="00561D6B">
        <w:rPr>
          <w:rStyle w:val="Kommentarzeichen"/>
        </w:rPr>
        <w:commentReference w:id="154"/>
      </w:r>
      <w:ins w:id="155" w:author="anna.resch88@gmail.com" w:date="2022-01-05T10:19:00Z">
        <w:r w:rsidRPr="00286350">
          <w:rPr>
            <w:rFonts w:ascii="Times New Roman" w:hAnsi="Times New Roman" w:cs="Times New Roman"/>
            <w:iCs/>
            <w:color w:val="000000" w:themeColor="text1"/>
            <w:sz w:val="24"/>
            <w:szCs w:val="24"/>
            <w:highlight w:val="yellow"/>
            <w:lang w:val="en-US"/>
          </w:rPr>
          <w:t>tissue elasticity</w:t>
        </w:r>
        <w:r w:rsidRPr="009A1C08">
          <w:rPr>
            <w:rFonts w:ascii="Times New Roman" w:hAnsi="Times New Roman" w:cs="Times New Roman"/>
            <w:iCs/>
            <w:color w:val="000000" w:themeColor="text1"/>
            <w:sz w:val="24"/>
            <w:szCs w:val="24"/>
            <w:lang w:val="en-US"/>
          </w:rPr>
          <w:t xml:space="preserve">, </w:t>
        </w:r>
        <w:r w:rsidRPr="009A1C08">
          <w:rPr>
            <w:rFonts w:ascii="Times New Roman" w:hAnsi="Times New Roman" w:cs="Times New Roman"/>
            <w:color w:val="000000" w:themeColor="text1"/>
            <w:sz w:val="24"/>
            <w:szCs w:val="24"/>
            <w:lang w:val="en-US"/>
          </w:rPr>
          <w:t>based on recombinantly produced human protein sequence motives</w:t>
        </w:r>
      </w:ins>
      <w:r w:rsidR="00862294">
        <w:rPr>
          <w:rFonts w:ascii="Times New Roman" w:hAnsi="Times New Roman" w:cs="Times New Roman"/>
          <w:color w:val="000000" w:themeColor="text1"/>
          <w:sz w:val="24"/>
          <w:szCs w:val="24"/>
          <w:lang w:val="en-US"/>
        </w:rPr>
        <w:t>, mainly derived from elastin</w:t>
      </w:r>
      <w:ins w:id="156" w:author="anna.resch88@gmail.com" w:date="2022-01-05T10:19:00Z">
        <w:r>
          <w:rPr>
            <w:rFonts w:ascii="Times New Roman" w:hAnsi="Times New Roman" w:cs="Times New Roman"/>
            <w:color w:val="000000" w:themeColor="text1"/>
            <w:sz w:val="24"/>
            <w:szCs w:val="24"/>
            <w:lang w:val="en-US"/>
          </w:rPr>
          <w:t xml:space="preserve"> (</w:t>
        </w:r>
        <w:r w:rsidRPr="009F0B52">
          <w:rPr>
            <w:rFonts w:ascii="Times New Roman" w:hAnsi="Times New Roman" w:cs="Times New Roman"/>
            <w:b/>
            <w:bCs/>
            <w:color w:val="000000" w:themeColor="text1"/>
            <w:sz w:val="24"/>
            <w:szCs w:val="24"/>
            <w:highlight w:val="cyan"/>
            <w:lang w:val="en-US"/>
            <w:rPrChange w:id="157" w:author="anna.resch88@gmail.com" w:date="2022-01-16T17:55:00Z">
              <w:rPr>
                <w:rFonts w:ascii="Times New Roman" w:hAnsi="Times New Roman" w:cs="Times New Roman"/>
                <w:b/>
                <w:bCs/>
                <w:color w:val="000000" w:themeColor="text1"/>
                <w:sz w:val="24"/>
                <w:szCs w:val="24"/>
                <w:lang w:val="en-US"/>
              </w:rPr>
            </w:rPrChange>
          </w:rPr>
          <w:t>Figure 1</w:t>
        </w:r>
        <w:r>
          <w:rPr>
            <w:rFonts w:ascii="Times New Roman" w:hAnsi="Times New Roman" w:cs="Times New Roman"/>
            <w:color w:val="000000" w:themeColor="text1"/>
            <w:sz w:val="24"/>
            <w:szCs w:val="24"/>
            <w:lang w:val="en-US"/>
          </w:rPr>
          <w:t>)</w:t>
        </w:r>
        <w:r w:rsidRPr="009A1C0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ins>
      <w:r w:rsidR="00862294" w:rsidRPr="009A1C08">
        <w:rPr>
          <w:rFonts w:ascii="Times New Roman" w:hAnsi="Times New Roman" w:cs="Times New Roman"/>
          <w:color w:val="000000" w:themeColor="text1"/>
          <w:sz w:val="24"/>
          <w:szCs w:val="24"/>
          <w:lang w:val="en-US"/>
        </w:rPr>
        <w:t xml:space="preserve">Pure ELPs have been </w:t>
      </w:r>
      <w:r w:rsidR="00862294" w:rsidRPr="009A1C08">
        <w:rPr>
          <w:rFonts w:ascii="Times New Roman" w:hAnsi="Times New Roman" w:cs="Times New Roman"/>
          <w:sz w:val="24"/>
          <w:szCs w:val="24"/>
          <w:lang w:val="en-US"/>
        </w:rPr>
        <w:t>widely used</w:t>
      </w:r>
      <w:r w:rsidR="00862294" w:rsidRPr="009A1C08">
        <w:rPr>
          <w:rFonts w:ascii="Times New Roman" w:hAnsi="Times New Roman" w:cs="Times New Roman"/>
          <w:color w:val="000000" w:themeColor="text1"/>
          <w:sz w:val="24"/>
          <w:szCs w:val="24"/>
          <w:lang w:val="en-US"/>
        </w:rPr>
        <w:t xml:space="preserve"> for the fabrication of biocompatible </w:t>
      </w:r>
      <w:del w:id="158" w:author="anna.resch88@gmail.com" w:date="2022-01-16T11:43:00Z">
        <w:r w:rsidR="00862294" w:rsidRPr="009A1C08" w:rsidDel="0024294E">
          <w:rPr>
            <w:rFonts w:ascii="Times New Roman" w:hAnsi="Times New Roman" w:cs="Times New Roman"/>
            <w:color w:val="000000" w:themeColor="text1"/>
            <w:sz w:val="24"/>
            <w:szCs w:val="24"/>
            <w:lang w:val="en-US"/>
          </w:rPr>
          <w:delText xml:space="preserve">physical </w:delText>
        </w:r>
      </w:del>
      <w:r w:rsidR="00862294" w:rsidRPr="009A1C08">
        <w:rPr>
          <w:rFonts w:ascii="Times New Roman" w:hAnsi="Times New Roman" w:cs="Times New Roman"/>
          <w:color w:val="000000" w:themeColor="text1"/>
          <w:sz w:val="24"/>
          <w:szCs w:val="24"/>
          <w:lang w:val="en-US"/>
        </w:rPr>
        <w:t xml:space="preserve">hydrogels with distinct responsive </w:t>
      </w:r>
      <w:r w:rsidR="00862294" w:rsidRPr="009A1C08">
        <w:rPr>
          <w:rFonts w:ascii="Times New Roman" w:hAnsi="Times New Roman" w:cs="Times New Roman"/>
          <w:color w:val="000000" w:themeColor="text1"/>
          <w:sz w:val="24"/>
          <w:szCs w:val="24"/>
          <w:lang w:val="en-US"/>
        </w:rPr>
        <w:lastRenderedPageBreak/>
        <w:t>characteristics</w:t>
      </w:r>
      <w:commentRangeStart w:id="159"/>
      <w:r w:rsidR="00862294">
        <w:rPr>
          <w:rFonts w:ascii="Times New Roman" w:hAnsi="Times New Roman" w:cs="Times New Roman"/>
          <w:color w:val="000000" w:themeColor="text1"/>
          <w:sz w:val="24"/>
          <w:szCs w:val="24"/>
          <w:lang w:val="en-US"/>
        </w:rPr>
        <w:fldChar w:fldCharType="begin">
          <w:fldData xml:space="preserve">PEVuZE5vdGU+PENpdGU+PEF1dGhvcj5VcnJ5PC9BdXRob3I+PFllYXI+MjAwMjwvWWVhcj48UmVj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</w:fldData>
        </w:fldChar>
      </w:r>
      <w:r w:rsidR="00862294" w:rsidRPr="00862294">
        <w:rPr>
          <w:rFonts w:ascii="Times New Roman" w:hAnsi="Times New Roman" w:cs="Times New Roman"/>
          <w:color w:val="000000" w:themeColor="text1"/>
          <w:sz w:val="24"/>
          <w:szCs w:val="24"/>
          <w:lang w:val="en-US"/>
        </w:rPr>
        <w:instrText xml:space="preserve"> ADDIN EN.CITE </w:instrText>
      </w:r>
      <w:r w:rsidR="00862294" w:rsidRPr="00862294">
        <w:rPr>
          <w:rFonts w:ascii="Times New Roman" w:hAnsi="Times New Roman" w:cs="Times New Roman"/>
          <w:color w:val="000000" w:themeColor="text1"/>
          <w:sz w:val="24"/>
          <w:szCs w:val="24"/>
          <w:lang w:val="en-US"/>
        </w:rPr>
        <w:fldChar w:fldCharType="begin">
          <w:fldData xml:space="preserve">PEVuZE5vdGU+PENpdGU+PEF1dGhvcj5VcnJ5PC9BdXRob3I+PFllYXI+MjAwMjwvWWVhcj48UmVj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</w:fldData>
        </w:fldChar>
      </w:r>
      <w:r w:rsidR="00862294" w:rsidRPr="00862294">
        <w:rPr>
          <w:rFonts w:ascii="Times New Roman" w:hAnsi="Times New Roman" w:cs="Times New Roman"/>
          <w:color w:val="000000" w:themeColor="text1"/>
          <w:sz w:val="24"/>
          <w:szCs w:val="24"/>
          <w:lang w:val="en-US"/>
        </w:rPr>
        <w:instrText xml:space="preserve"> ADDIN EN.CITE.DATA </w:instrText>
      </w:r>
      <w:r w:rsidR="00862294" w:rsidRPr="00862294">
        <w:rPr>
          <w:rFonts w:ascii="Times New Roman" w:hAnsi="Times New Roman" w:cs="Times New Roman"/>
          <w:color w:val="000000" w:themeColor="text1"/>
          <w:sz w:val="24"/>
          <w:szCs w:val="24"/>
          <w:lang w:val="en-US"/>
        </w:rPr>
      </w:r>
      <w:r w:rsidR="00862294" w:rsidRPr="00862294">
        <w:rPr>
          <w:rFonts w:ascii="Times New Roman" w:hAnsi="Times New Roman" w:cs="Times New Roman"/>
          <w:color w:val="000000" w:themeColor="text1"/>
          <w:sz w:val="24"/>
          <w:szCs w:val="24"/>
          <w:lang w:val="en-US"/>
        </w:rPr>
        <w:fldChar w:fldCharType="end"/>
      </w:r>
      <w:r w:rsidR="00862294">
        <w:rPr>
          <w:rFonts w:ascii="Times New Roman" w:hAnsi="Times New Roman" w:cs="Times New Roman"/>
          <w:color w:val="000000" w:themeColor="text1"/>
          <w:sz w:val="24"/>
          <w:szCs w:val="24"/>
          <w:lang w:val="en-US"/>
        </w:rPr>
      </w:r>
      <w:r w:rsidR="00862294">
        <w:rPr>
          <w:rFonts w:ascii="Times New Roman" w:hAnsi="Times New Roman" w:cs="Times New Roman"/>
          <w:color w:val="000000" w:themeColor="text1"/>
          <w:sz w:val="24"/>
          <w:szCs w:val="24"/>
          <w:lang w:val="en-US"/>
        </w:rPr>
        <w:fldChar w:fldCharType="separate"/>
      </w:r>
      <w:r w:rsidR="00862294" w:rsidRPr="00862294">
        <w:rPr>
          <w:rFonts w:ascii="Times New Roman" w:hAnsi="Times New Roman" w:cs="Times New Roman"/>
          <w:noProof/>
          <w:color w:val="000000" w:themeColor="text1"/>
          <w:sz w:val="24"/>
          <w:szCs w:val="24"/>
          <w:highlight w:val="magenta"/>
          <w:vertAlign w:val="superscript"/>
          <w:lang w:val="en-US"/>
        </w:rPr>
        <w:t>[27a, 36</w:t>
      </w:r>
      <w:r w:rsidR="00862294" w:rsidRPr="00697024">
        <w:rPr>
          <w:rFonts w:ascii="Times New Roman" w:hAnsi="Times New Roman" w:cs="Times New Roman"/>
          <w:noProof/>
          <w:color w:val="000000" w:themeColor="text1"/>
          <w:sz w:val="24"/>
          <w:szCs w:val="24"/>
          <w:vertAlign w:val="superscript"/>
          <w:lang w:val="en-US"/>
        </w:rPr>
        <w:t>]</w:t>
      </w:r>
      <w:r w:rsidR="00862294">
        <w:rPr>
          <w:rFonts w:ascii="Times New Roman" w:hAnsi="Times New Roman" w:cs="Times New Roman"/>
          <w:color w:val="000000" w:themeColor="text1"/>
          <w:sz w:val="24"/>
          <w:szCs w:val="24"/>
          <w:lang w:val="en-US"/>
        </w:rPr>
        <w:fldChar w:fldCharType="end"/>
      </w:r>
      <w:commentRangeEnd w:id="159"/>
      <w:r w:rsidR="00862294">
        <w:rPr>
          <w:rStyle w:val="Kommentarzeichen"/>
        </w:rPr>
        <w:commentReference w:id="159"/>
      </w:r>
      <w:r w:rsidR="00862294" w:rsidRPr="009A1C08">
        <w:rPr>
          <w:rFonts w:ascii="Times New Roman" w:hAnsi="Times New Roman" w:cs="Times New Roman"/>
          <w:color w:val="000000" w:themeColor="text1"/>
          <w:sz w:val="24"/>
          <w:szCs w:val="24"/>
          <w:lang w:val="en-US"/>
        </w:rPr>
        <w:t>.</w:t>
      </w:r>
      <w:ins w:id="160" w:author="anna.resch88@gmail.com" w:date="2022-01-16T12:34:00Z">
        <w:r w:rsidR="00457A51">
          <w:rPr>
            <w:rFonts w:ascii="Times New Roman" w:hAnsi="Times New Roman" w:cs="Times New Roman"/>
            <w:color w:val="000000" w:themeColor="text1"/>
            <w:sz w:val="24"/>
            <w:szCs w:val="24"/>
            <w:lang w:val="en-US"/>
          </w:rPr>
          <w:t xml:space="preserve"> </w:t>
        </w:r>
      </w:ins>
      <w:ins w:id="161" w:author="anna.resch88@gmail.com" w:date="2022-01-16T12:35:00Z">
        <w:r w:rsidR="00457A51">
          <w:rPr>
            <w:rFonts w:ascii="Times New Roman" w:hAnsi="Times New Roman" w:cs="Times New Roman"/>
            <w:color w:val="000000" w:themeColor="text1"/>
            <w:sz w:val="24"/>
            <w:szCs w:val="24"/>
            <w:lang w:val="en-US"/>
          </w:rPr>
          <w:t>They represent</w:t>
        </w:r>
      </w:ins>
      <w:ins w:id="162" w:author="anna.resch88@gmail.com" w:date="2022-01-16T12:34:00Z">
        <w:r w:rsidR="00457A51" w:rsidRPr="009A1C08">
          <w:rPr>
            <w:rFonts w:ascii="Times New Roman" w:hAnsi="Times New Roman" w:cs="Times New Roman"/>
            <w:color w:val="000000" w:themeColor="text1"/>
            <w:sz w:val="24"/>
            <w:szCs w:val="24"/>
            <w:lang w:val="en-US"/>
          </w:rPr>
          <w:t xml:space="preserve"> versatile building blocks</w:t>
        </w:r>
      </w:ins>
      <w:ins w:id="163" w:author="Alexander Resch" w:date="2022-01-17T19:19:00Z">
        <w:r w:rsidR="00561D6B">
          <w:rPr>
            <w:rFonts w:ascii="Times New Roman" w:hAnsi="Times New Roman" w:cs="Times New Roman"/>
            <w:color w:val="000000" w:themeColor="text1"/>
            <w:sz w:val="24"/>
            <w:szCs w:val="24"/>
            <w:lang w:val="en-US"/>
          </w:rPr>
          <w:t>,</w:t>
        </w:r>
      </w:ins>
      <w:ins w:id="164" w:author="anna.resch88@gmail.com" w:date="2022-01-16T12:34:00Z">
        <w:r w:rsidR="00457A51" w:rsidRPr="009A1C08">
          <w:rPr>
            <w:rFonts w:ascii="Times New Roman" w:hAnsi="Times New Roman" w:cs="Times New Roman"/>
            <w:color w:val="000000" w:themeColor="text1"/>
            <w:sz w:val="24"/>
            <w:szCs w:val="24"/>
            <w:lang w:val="en-US"/>
          </w:rPr>
          <w:t xml:space="preserve"> consisting of the repetitive pentamer sequence Val-Pro-Gly-X-Gly (VPGXG) derived from the human extracellular matrix protein tropoelastin</w:t>
        </w:r>
        <w:commentRangeStart w:id="165"/>
        <w:r w:rsidR="00457A51">
          <w:rPr>
            <w:rFonts w:ascii="Times New Roman" w:hAnsi="Times New Roman" w:cs="Times New Roman"/>
            <w:color w:val="000000" w:themeColor="text1"/>
            <w:sz w:val="24"/>
            <w:szCs w:val="24"/>
            <w:lang w:val="en-US"/>
          </w:rPr>
          <w:fldChar w:fldCharType="begin"/>
        </w:r>
        <w:r w:rsidR="00457A51">
          <w:rPr>
            <w:rFonts w:ascii="Times New Roman" w:hAnsi="Times New Roman" w:cs="Times New Roman"/>
            <w:color w:val="000000" w:themeColor="text1"/>
            <w:sz w:val="24"/>
            <w:szCs w:val="24"/>
            <w:lang w:val="en-US"/>
          </w:rPr>
          <w:instrText xml:space="preserve"> ADDIN EN.CITE &lt;EndNote&gt;&lt;Cite&gt;&lt;Author&gt;Urry&lt;/Author&gt;&lt;Year&gt;2002&lt;/Year&gt;&lt;RecNum&gt;85&lt;/RecNum&gt;&lt;DisplayText&gt;&lt;style face="superscript"&gt;[36]&lt;/style&gt;&lt;/DisplayText&gt;&lt;record&gt;&lt;rec-number&gt;85&lt;/rec-number&gt;&lt;foreign-keys&gt;&lt;key app="EN" db-id="zvspev52q5sttqetatnpexxo02zdpswpztzw" timestamp="1602401589"&gt;85&lt;/key&gt;&lt;/foreign-keys&gt;&lt;ref-type name="Journal Article"&gt;17&lt;/ref-type&gt;&lt;contributors&gt;&lt;authors&gt;&lt;author&gt;Urry, D. W.&lt;/author&gt;&lt;author&gt;Hugel, T.&lt;/author&gt;&lt;author&gt;Seitz, M.&lt;/author&gt;&lt;author&gt;Gaub, H. E.&lt;/author&gt;&lt;author&gt;Sheiba, L.&lt;/author&gt;&lt;author&gt;Dea, J.&lt;/author&gt;&lt;author&gt;Xu, J.&lt;/author&gt;&lt;author&gt;Parker, T.&lt;/author&gt;&lt;/authors&gt;&lt;/contributors&gt;&lt;titles&gt;&lt;title&gt;Elastin: a representative ideal protein elastomer&lt;/title&gt;&lt;secondary-title&gt;Philosophical Transactions of the Royal Society B: Biological Sciences&lt;/secondary-title&gt;&lt;/titles&gt;&lt;periodical&gt;&lt;full-title&gt;Philosophical Transactions of the Royal Society B: Biological Sciences&lt;/full-title&gt;&lt;/periodical&gt;&lt;pages&gt;169-184&lt;/pages&gt;&lt;volume&gt;357&lt;/volume&gt;&lt;number&gt;1418&lt;/number&gt;&lt;keywords&gt;&lt;keyword&gt;acoustic absorption&lt;/keyword&gt;&lt;keyword&gt;atomic force microscopy&lt;/keyword&gt;&lt;keyword&gt;dielectric relaxation&lt;/keyword&gt;&lt;keyword&gt;entropic elasticity&lt;/keyword&gt;&lt;keyword&gt;thermoelasticity&lt;/keyword&gt;&lt;keyword&gt;β -spiral&lt;/keyword&gt;&lt;/keywords&gt;&lt;dates&gt;&lt;year&gt;2002&lt;/year&gt;&lt;/dates&gt;&lt;isbn&gt;0962-8436 (Print)\n0962-8436 (Linking)&lt;/isbn&gt;&lt;urls&gt;&lt;related-urls&gt;&lt;url&gt;http://rstb.royalsocietypublishing.org/cgi/doi/10.1098/rstb.2001.1023&lt;/url&gt;&lt;/related-urls&gt;&lt;pdf-urls&gt;&lt;url&gt;file:///C:/Users/annar/AppData/Local/Mendeley Ltd./Mendeley Desktop/Downloaded/Urry et al. - 2002 - Elastin a representative ideal protein elastomer.pdf&lt;/url&gt;&lt;/pdf-urls&gt;&lt;/urls&gt;&lt;electronic-resource-num&gt;10.1098/rstb.2001.1023&lt;/electronic-resource-num&gt;&lt;/record&gt;&lt;/Cite&gt;&lt;/EndNote&gt;</w:instrText>
        </w:r>
        <w:r w:rsidR="00457A51">
          <w:rPr>
            <w:rFonts w:ascii="Times New Roman" w:hAnsi="Times New Roman" w:cs="Times New Roman"/>
            <w:color w:val="000000" w:themeColor="text1"/>
            <w:sz w:val="24"/>
            <w:szCs w:val="24"/>
            <w:lang w:val="en-US"/>
          </w:rPr>
          <w:fldChar w:fldCharType="separate"/>
        </w:r>
        <w:r w:rsidR="00457A51" w:rsidRPr="00697024">
          <w:rPr>
            <w:rFonts w:ascii="Times New Roman" w:hAnsi="Times New Roman" w:cs="Times New Roman"/>
            <w:noProof/>
            <w:color w:val="000000" w:themeColor="text1"/>
            <w:sz w:val="24"/>
            <w:szCs w:val="24"/>
            <w:vertAlign w:val="superscript"/>
            <w:lang w:val="en-US"/>
          </w:rPr>
          <w:t>[36]</w:t>
        </w:r>
        <w:r w:rsidR="00457A51">
          <w:rPr>
            <w:rFonts w:ascii="Times New Roman" w:hAnsi="Times New Roman" w:cs="Times New Roman"/>
            <w:color w:val="000000" w:themeColor="text1"/>
            <w:sz w:val="24"/>
            <w:szCs w:val="24"/>
            <w:lang w:val="en-US"/>
          </w:rPr>
          <w:fldChar w:fldCharType="end"/>
        </w:r>
        <w:commentRangeEnd w:id="165"/>
        <w:r w:rsidR="00457A51">
          <w:rPr>
            <w:rFonts w:ascii="Times New Roman" w:hAnsi="Times New Roman" w:cs="Times New Roman"/>
            <w:color w:val="000000" w:themeColor="text1"/>
            <w:sz w:val="24"/>
            <w:szCs w:val="24"/>
            <w:lang w:val="en-US"/>
          </w:rPr>
          <w:t>.</w:t>
        </w:r>
        <w:r w:rsidR="00457A51">
          <w:rPr>
            <w:rStyle w:val="Kommentarzeichen"/>
          </w:rPr>
          <w:commentReference w:id="165"/>
        </w:r>
        <w:r w:rsidR="00457A51" w:rsidRPr="009A1C08">
          <w:rPr>
            <w:rFonts w:ascii="Times New Roman" w:hAnsi="Times New Roman" w:cs="Times New Roman"/>
            <w:color w:val="000000" w:themeColor="text1"/>
            <w:sz w:val="24"/>
            <w:szCs w:val="24"/>
            <w:lang w:val="en-US"/>
          </w:rPr>
          <w:t xml:space="preserve"> </w:t>
        </w:r>
        <w:r w:rsidR="00457A51">
          <w:rPr>
            <w:rFonts w:ascii="Times New Roman" w:hAnsi="Times New Roman" w:cs="Times New Roman"/>
            <w:color w:val="000000" w:themeColor="text1"/>
            <w:sz w:val="24"/>
            <w:szCs w:val="24"/>
            <w:lang w:val="en-US"/>
          </w:rPr>
          <w:t>ELP</w:t>
        </w:r>
        <w:r w:rsidR="00457A51" w:rsidRPr="009A1C08">
          <w:rPr>
            <w:rFonts w:ascii="Times New Roman" w:hAnsi="Times New Roman" w:cs="Times New Roman"/>
            <w:sz w:val="24"/>
            <w:szCs w:val="24"/>
            <w:lang w:val="en-US"/>
          </w:rPr>
          <w:t xml:space="preserve"> are highly </w:t>
        </w:r>
        <w:commentRangeStart w:id="166"/>
        <w:r w:rsidR="00457A51" w:rsidRPr="009A1C08">
          <w:rPr>
            <w:rFonts w:ascii="Times New Roman" w:hAnsi="Times New Roman" w:cs="Times New Roman"/>
            <w:sz w:val="24"/>
            <w:szCs w:val="24"/>
            <w:lang w:val="en-US"/>
          </w:rPr>
          <w:t>elastic</w:t>
        </w:r>
        <w:commentRangeEnd w:id="166"/>
        <w:r w:rsidR="00457A51">
          <w:rPr>
            <w:rStyle w:val="Kommentarzeichen"/>
          </w:rPr>
          <w:commentReference w:id="166"/>
        </w:r>
        <w:r w:rsidR="00457A51" w:rsidRPr="009A1C08">
          <w:rPr>
            <w:rFonts w:ascii="Times New Roman" w:hAnsi="Times New Roman" w:cs="Times New Roman"/>
            <w:sz w:val="24"/>
            <w:szCs w:val="24"/>
            <w:lang w:val="en-US"/>
          </w:rPr>
          <w:t>, energy dissipating</w:t>
        </w:r>
        <w:r w:rsidR="00457A51">
          <w:rPr>
            <w:rFonts w:ascii="Times New Roman" w:hAnsi="Times New Roman" w:cs="Times New Roman"/>
            <w:sz w:val="24"/>
            <w:szCs w:val="24"/>
            <w:lang w:val="en-US"/>
          </w:rPr>
          <w:t xml:space="preserve"> proteins</w:t>
        </w:r>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that</w:t>
        </w:r>
        <w:r w:rsidR="00457A51" w:rsidRPr="009A1C08">
          <w:rPr>
            <w:rFonts w:ascii="Times New Roman" w:hAnsi="Times New Roman" w:cs="Times New Roman"/>
            <w:sz w:val="24"/>
            <w:szCs w:val="24"/>
            <w:lang w:val="en-US"/>
          </w:rPr>
          <w:t xml:space="preserve"> provide high protein yield, solubility, ease of linker extension, </w:t>
        </w:r>
        <w:r w:rsidR="00457A51">
          <w:rPr>
            <w:rFonts w:ascii="Times New Roman" w:hAnsi="Times New Roman" w:cs="Times New Roman"/>
            <w:sz w:val="24"/>
            <w:szCs w:val="24"/>
            <w:lang w:val="en-US"/>
          </w:rPr>
          <w:t>versatility</w:t>
        </w:r>
      </w:ins>
      <w:ins w:id="167" w:author="Alexander Resch" w:date="2022-01-17T19:19:00Z">
        <w:r w:rsidR="009635D3">
          <w:rPr>
            <w:rFonts w:ascii="Times New Roman" w:hAnsi="Times New Roman" w:cs="Times New Roman"/>
            <w:sz w:val="24"/>
            <w:szCs w:val="24"/>
            <w:lang w:val="en-US"/>
          </w:rPr>
          <w:t>,</w:t>
        </w:r>
      </w:ins>
      <w:ins w:id="168" w:author="anna.resch88@gmail.com" w:date="2022-01-16T12:34:00Z">
        <w:r w:rsidR="00457A51" w:rsidRPr="009A1C08">
          <w:rPr>
            <w:rFonts w:ascii="Times New Roman" w:hAnsi="Times New Roman" w:cs="Times New Roman"/>
            <w:sz w:val="24"/>
            <w:szCs w:val="24"/>
            <w:lang w:val="en-US"/>
          </w:rPr>
          <w:t xml:space="preserve"> and</w:t>
        </w:r>
      </w:ins>
      <w:ins w:id="169" w:author="Alexander Resch" w:date="2022-01-17T19:20:00Z">
        <w:r w:rsidR="009635D3">
          <w:rPr>
            <w:rFonts w:ascii="Times New Roman" w:hAnsi="Times New Roman" w:cs="Times New Roman"/>
            <w:sz w:val="24"/>
            <w:szCs w:val="24"/>
            <w:lang w:val="en-US"/>
          </w:rPr>
          <w:t>,</w:t>
        </w:r>
        <w:r w:rsidR="009635D3" w:rsidRPr="009635D3">
          <w:rPr>
            <w:rFonts w:ascii="Times New Roman" w:hAnsi="Times New Roman" w:cs="Times New Roman"/>
            <w:sz w:val="24"/>
            <w:szCs w:val="24"/>
            <w:lang w:val="en-US"/>
          </w:rPr>
          <w:t xml:space="preserve"> </w:t>
        </w:r>
        <w:r w:rsidR="009635D3" w:rsidRPr="009A1C08">
          <w:rPr>
            <w:rFonts w:ascii="Times New Roman" w:hAnsi="Times New Roman" w:cs="Times New Roman"/>
            <w:sz w:val="24"/>
            <w:szCs w:val="24"/>
            <w:lang w:val="en-US"/>
          </w:rPr>
          <w:t xml:space="preserve">due to </w:t>
        </w:r>
        <w:r w:rsidR="009635D3">
          <w:rPr>
            <w:rFonts w:ascii="Times New Roman" w:hAnsi="Times New Roman" w:cs="Times New Roman"/>
            <w:sz w:val="24"/>
            <w:szCs w:val="24"/>
            <w:lang w:val="en-US"/>
          </w:rPr>
          <w:t>their</w:t>
        </w:r>
        <w:r w:rsidR="009635D3" w:rsidRPr="009A1C08">
          <w:rPr>
            <w:rFonts w:ascii="Times New Roman" w:hAnsi="Times New Roman" w:cs="Times New Roman"/>
            <w:sz w:val="24"/>
            <w:szCs w:val="24"/>
            <w:lang w:val="en-US"/>
          </w:rPr>
          <w:t xml:space="preserve"> human sequence identity</w:t>
        </w:r>
        <w:r w:rsidR="009635D3">
          <w:rPr>
            <w:rFonts w:ascii="Times New Roman" w:hAnsi="Times New Roman" w:cs="Times New Roman"/>
            <w:sz w:val="24"/>
            <w:szCs w:val="24"/>
            <w:lang w:val="en-US"/>
          </w:rPr>
          <w:t>,</w:t>
        </w:r>
      </w:ins>
      <w:ins w:id="170" w:author="anna.resch88@gmail.com" w:date="2022-01-16T12:34:00Z">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generally</w:t>
        </w:r>
        <w:r w:rsidR="00457A51" w:rsidRPr="009A1C08">
          <w:rPr>
            <w:rFonts w:ascii="Times New Roman" w:hAnsi="Times New Roman" w:cs="Times New Roman"/>
            <w:sz w:val="24"/>
            <w:szCs w:val="24"/>
            <w:lang w:val="en-US"/>
          </w:rPr>
          <w:t xml:space="preserve"> high </w:t>
        </w:r>
        <w:commentRangeStart w:id="171"/>
        <w:r w:rsidR="00457A51" w:rsidRPr="009A1C08">
          <w:rPr>
            <w:rFonts w:ascii="Times New Roman" w:hAnsi="Times New Roman" w:cs="Times New Roman"/>
            <w:sz w:val="24"/>
            <w:szCs w:val="24"/>
            <w:lang w:val="en-US"/>
          </w:rPr>
          <w:t>biocompatibility</w:t>
        </w:r>
        <w:commentRangeEnd w:id="171"/>
        <w:r w:rsidR="00457A51">
          <w:rPr>
            <w:rStyle w:val="Kommentarzeichen"/>
          </w:rPr>
          <w:commentReference w:id="171"/>
        </w:r>
        <w:r w:rsidR="00457A51">
          <w:rPr>
            <w:rFonts w:ascii="Times New Roman" w:hAnsi="Times New Roman" w:cs="Times New Roman"/>
            <w:sz w:val="24"/>
            <w:szCs w:val="24"/>
            <w:lang w:val="en-US"/>
          </w:rPr>
          <w:fldChar w:fldCharType="begin"/>
        </w:r>
        <w:r w:rsidR="00457A51">
          <w:rPr>
            <w:rFonts w:ascii="Times New Roman" w:hAnsi="Times New Roman" w:cs="Times New Roman"/>
            <w:sz w:val="24"/>
            <w:szCs w:val="24"/>
            <w:lang w:val="en-US"/>
          </w:rPr>
          <w:instrText xml:space="preserve"> ADDIN EN.CITE &lt;EndNote&gt;&lt;Cite&gt;&lt;Author&gt;Lampe&lt;/Author&gt;&lt;Year&gt;2013&lt;/Year&gt;&lt;RecNum&gt;77&lt;/RecNum&gt;&lt;DisplayText&gt;&lt;style face="superscript"&gt;[17]&lt;/style&gt;&lt;/DisplayText&gt;&lt;record&gt;&lt;rec-number&gt;77&lt;/rec-number&gt;&lt;foreign-keys&gt;&lt;key app="EN" db-id="zvspev52q5sttqetatnpexxo02zdpswpztzw" timestamp="1602401589"&gt;77&lt;/key&gt;&lt;/foreign-keys&gt;&lt;ref-type name="Journal Article"&gt;17&lt;/ref-type&gt;&lt;contributors&gt;&lt;authors&gt;&lt;author&gt;Lampe, Kyle J.&lt;/author&gt;&lt;author&gt;Antaris, Alexander L.&lt;/author&gt;&lt;author&gt;Heilshorn, Sarah C.&lt;/author&gt;&lt;/authors&gt;&lt;/contributors&gt;&lt;titles&gt;&lt;title&gt;Design of 3D engineered protein hydrogels for tailored control of neurite growth&lt;/title&gt;&lt;secondary-title&gt;Acta Biomaterialia&lt;/secondary-title&gt;&lt;/titles&gt;&lt;periodical&gt;&lt;full-title&gt;Acta Biomaterialia&lt;/full-title&gt;&lt;/periodical&gt;&lt;pages&gt;5590-5599&lt;/pages&gt;&lt;volume&gt;9&lt;/volume&gt;&lt;number&gt;3&lt;/number&gt;&lt;keywords&gt;&lt;keyword&gt;engineered protein&lt;/keyword&gt;&lt;keyword&gt;hydrogel&lt;/keyword&gt;&lt;keyword&gt;neuron neurite stiffness&lt;/keyword&gt;&lt;keyword&gt;three-dimensional&lt;/keyword&gt;&lt;/keywords&gt;&lt;dates&gt;&lt;year&gt;2013&lt;/year&gt;&lt;/dates&gt;&lt;isbn&gt;8585348585&lt;/isbn&gt;&lt;urls&gt;&lt;pdf-urls&gt;&lt;url&gt;file:///C:/Users/annar/Documents/Backup ZBSA Aug 2019/03_Literaturverzeichnis V.2/01_Hydrogele/01_ELP-basiert/01_mit bioaktiven Sequenzen/01_RGD/Lampe Acta Biomater 2013.pdf&lt;/url&gt;&lt;/pdf-urls&gt;&lt;/urls&gt;&lt;electronic-resource-num&gt;10.1080/10810730902873927.Testing&lt;/electronic-resource-num&gt;&lt;/record&gt;&lt;/Cite&gt;&lt;/EndNote&gt;</w:instrText>
        </w:r>
        <w:r w:rsidR="00457A51">
          <w:rPr>
            <w:rFonts w:ascii="Times New Roman" w:hAnsi="Times New Roman" w:cs="Times New Roman"/>
            <w:sz w:val="24"/>
            <w:szCs w:val="24"/>
            <w:lang w:val="en-US"/>
          </w:rPr>
          <w:fldChar w:fldCharType="separate"/>
        </w:r>
        <w:r w:rsidR="00457A51" w:rsidRPr="00697024">
          <w:rPr>
            <w:rFonts w:ascii="Times New Roman" w:hAnsi="Times New Roman" w:cs="Times New Roman"/>
            <w:noProof/>
            <w:sz w:val="24"/>
            <w:szCs w:val="24"/>
            <w:vertAlign w:val="superscript"/>
            <w:lang w:val="en-US"/>
          </w:rPr>
          <w:t>[17]</w:t>
        </w:r>
        <w:r w:rsidR="00457A51">
          <w:rPr>
            <w:rFonts w:ascii="Times New Roman" w:hAnsi="Times New Roman" w:cs="Times New Roman"/>
            <w:sz w:val="24"/>
            <w:szCs w:val="24"/>
            <w:lang w:val="en-US"/>
          </w:rPr>
          <w:fldChar w:fldCharType="end"/>
        </w:r>
        <w:del w:id="172" w:author="Alexander Resch" w:date="2022-01-17T19:20:00Z">
          <w:r w:rsidR="00457A51" w:rsidRPr="009A1C08" w:rsidDel="009635D3">
            <w:rPr>
              <w:rFonts w:ascii="Times New Roman" w:hAnsi="Times New Roman" w:cs="Times New Roman"/>
              <w:sz w:val="24"/>
              <w:szCs w:val="24"/>
              <w:lang w:val="en-US"/>
            </w:rPr>
            <w:delText xml:space="preserve"> due to </w:delText>
          </w:r>
          <w:r w:rsidR="00457A51" w:rsidDel="009635D3">
            <w:rPr>
              <w:rFonts w:ascii="Times New Roman" w:hAnsi="Times New Roman" w:cs="Times New Roman"/>
              <w:sz w:val="24"/>
              <w:szCs w:val="24"/>
              <w:lang w:val="en-US"/>
            </w:rPr>
            <w:delText>their</w:delText>
          </w:r>
          <w:r w:rsidR="00457A51" w:rsidRPr="009A1C08" w:rsidDel="009635D3">
            <w:rPr>
              <w:rFonts w:ascii="Times New Roman" w:hAnsi="Times New Roman" w:cs="Times New Roman"/>
              <w:sz w:val="24"/>
              <w:szCs w:val="24"/>
              <w:lang w:val="en-US"/>
            </w:rPr>
            <w:delText xml:space="preserve"> human sequence identity</w:delText>
          </w:r>
        </w:del>
        <w:r w:rsidR="00457A51" w:rsidRPr="009A1C08">
          <w:rPr>
            <w:rFonts w:ascii="Times New Roman" w:hAnsi="Times New Roman" w:cs="Times New Roman"/>
            <w:sz w:val="24"/>
            <w:szCs w:val="24"/>
            <w:lang w:val="en-US"/>
          </w:rPr>
          <w:t xml:space="preserve">. </w:t>
        </w:r>
      </w:ins>
    </w:p>
    <w:p w14:paraId="2AE967D6" w14:textId="77777777" w:rsidR="00E97295" w:rsidRPr="009A1C08" w:rsidRDefault="00E97295" w:rsidP="009A1C08">
      <w:pPr>
        <w:spacing w:line="480" w:lineRule="auto"/>
        <w:jc w:val="both"/>
        <w:rPr>
          <w:rFonts w:ascii="Times New Roman" w:hAnsi="Times New Roman" w:cs="Times New Roman"/>
          <w:sz w:val="24"/>
          <w:szCs w:val="24"/>
          <w:lang w:val="en-US"/>
        </w:rPr>
      </w:pPr>
    </w:p>
    <w:p w14:paraId="74E484C3" w14:textId="5AF1AEF7" w:rsidR="00E45632" w:rsidRPr="009A1C08" w:rsidRDefault="00EC2299" w:rsidP="000B0CCA">
      <w:pPr>
        <w:rPr>
          <w:rFonts w:ascii="Times New Roman" w:hAnsi="Times New Roman" w:cs="Times New Roman"/>
          <w:color w:val="2E74B5" w:themeColor="accent1" w:themeShade="BF"/>
          <w:lang w:val="en-US"/>
        </w:rPr>
      </w:pPr>
      <w:commentRangeStart w:id="173"/>
      <w:commentRangeStart w:id="174"/>
      <w:ins w:id="175" w:author="Stefan Schiller" w:date="2021-09-20T14:56:00Z">
        <w:r>
          <w:rPr>
            <w:rFonts w:ascii="Times New Roman" w:hAnsi="Times New Roman" w:cs="Times New Roman"/>
            <w:noProof/>
            <w:color w:val="2E74B5" w:themeColor="accent1" w:themeShade="BF"/>
            <w:lang w:eastAsia="de-DE"/>
          </w:rPr>
          <w:drawing>
            <wp:inline distT="0" distB="0" distL="0" distR="0" wp14:anchorId="04D22315" wp14:editId="5D042C46">
              <wp:extent cx="5760720" cy="1591310"/>
              <wp:effectExtent l="0" t="0" r="5080" b="889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Molecular Material Overview-final4bbbbb5_final_Auge_o_Legend__LED! KopieAuge_ONLY.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1591310"/>
                      </a:xfrm>
                      <a:prstGeom prst="rect">
                        <a:avLst/>
                      </a:prstGeom>
                    </pic:spPr>
                  </pic:pic>
                </a:graphicData>
              </a:graphic>
            </wp:inline>
          </w:drawing>
        </w:r>
      </w:ins>
      <w:commentRangeEnd w:id="173"/>
      <w:r w:rsidR="00034DA6">
        <w:rPr>
          <w:rStyle w:val="Kommentarzeichen"/>
        </w:rPr>
        <w:commentReference w:id="173"/>
      </w:r>
      <w:commentRangeEnd w:id="174"/>
      <w:r w:rsidR="00746DBD">
        <w:rPr>
          <w:rStyle w:val="Kommentarzeichen"/>
        </w:rPr>
        <w:commentReference w:id="174"/>
      </w:r>
      <w:del w:id="176" w:author="Stefan Schiller" w:date="2021-09-20T14:56:00Z">
        <w:r w:rsidR="00596C4F" w:rsidDel="00EC2299">
          <w:rPr>
            <w:rFonts w:ascii="Times New Roman" w:hAnsi="Times New Roman" w:cs="Times New Roman"/>
            <w:noProof/>
            <w:color w:val="2E74B5" w:themeColor="accent1" w:themeShade="BF"/>
            <w:lang w:eastAsia="de-DE"/>
          </w:rPr>
          <w:drawing>
            <wp:inline distT="0" distB="0" distL="0" distR="0" wp14:anchorId="6E712F1B" wp14:editId="14BBB22B">
              <wp:extent cx="5760720" cy="1590040"/>
              <wp:effectExtent l="0" t="0" r="5080" b="1016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es-Molecular Material Overview-final4bbbbb5_final_Auge_o_Legend__LE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590040"/>
                      </a:xfrm>
                      <a:prstGeom prst="rect">
                        <a:avLst/>
                      </a:prstGeom>
                    </pic:spPr>
                  </pic:pic>
                </a:graphicData>
              </a:graphic>
            </wp:inline>
          </w:drawing>
        </w:r>
      </w:del>
    </w:p>
    <w:p w14:paraId="1EE46694" w14:textId="17B90DA5" w:rsidR="00C05648" w:rsidRPr="003844B7" w:rsidRDefault="00C05648" w:rsidP="00C05648">
      <w:pPr>
        <w:rPr>
          <w:ins w:id="177" w:author="Bizan N. Balzer" w:date="2021-09-24T21:44:00Z"/>
        </w:rPr>
      </w:pPr>
      <w:ins w:id="178" w:author="Bizan N. Balzer" w:date="2021-09-24T21:44:00Z">
        <w:r w:rsidRPr="003844B7">
          <w:rPr>
            <w:highlight w:val="lightGray"/>
            <w:rPrChange w:id="179" w:author="anna.resch88@gmail.com" w:date="2022-01-05T10:15:00Z">
              <w:rPr/>
            </w:rPrChange>
          </w:rPr>
          <w:t>Vorschlag für eine Gliederung von Fig 1:</w:t>
        </w:r>
      </w:ins>
      <w:ins w:id="180" w:author="Bizan N. Balzer" w:date="2021-09-24T21:48:00Z">
        <w:r w:rsidRPr="003844B7">
          <w:rPr>
            <w:highlight w:val="lightGray"/>
            <w:rPrChange w:id="181" w:author="anna.resch88@gmail.com" w:date="2022-01-05T10:15:00Z">
              <w:rPr/>
            </w:rPrChange>
          </w:rPr>
          <w:t xml:space="preserve"> und dann noch etwas kürzen bzw. weniger Doppelungen zu Haupttext.</w:t>
        </w:r>
      </w:ins>
    </w:p>
    <w:p w14:paraId="0289D29D" w14:textId="1AD06584" w:rsidR="00C05648" w:rsidRDefault="00C05648" w:rsidP="00C05648">
      <w:pPr>
        <w:spacing w:line="360" w:lineRule="auto"/>
        <w:jc w:val="both"/>
        <w:rPr>
          <w:ins w:id="182" w:author="Bizan N. Balzer" w:date="2021-09-24T21:44:00Z"/>
          <w:rFonts w:ascii="Times New Roman" w:hAnsi="Times New Roman" w:cs="Times New Roman"/>
          <w:iCs/>
          <w:color w:val="000000" w:themeColor="text1"/>
          <w:lang w:val="en-US"/>
        </w:rPr>
      </w:pPr>
      <w:ins w:id="183" w:author="Bizan N. Balzer" w:date="2021-09-24T21:44:00Z">
        <w:r w:rsidRPr="009A1C08">
          <w:rPr>
            <w:rFonts w:ascii="Times New Roman" w:hAnsi="Times New Roman" w:cs="Times New Roman"/>
            <w:b/>
            <w:iCs/>
            <w:sz w:val="24"/>
            <w:szCs w:val="24"/>
            <w:lang w:val="en-US"/>
          </w:rPr>
          <w:t xml:space="preserve">Figure 1: </w:t>
        </w:r>
        <w:r>
          <w:rPr>
            <w:rFonts w:ascii="Times New Roman" w:hAnsi="Times New Roman" w:cs="Times New Roman"/>
            <w:iCs/>
            <w:color w:val="000000" w:themeColor="text1"/>
            <w:sz w:val="24"/>
            <w:szCs w:val="24"/>
            <w:lang w:val="en-US"/>
          </w:rPr>
          <w:t>B</w:t>
        </w:r>
        <w:r w:rsidRPr="009A1C08">
          <w:rPr>
            <w:rFonts w:ascii="Times New Roman" w:hAnsi="Times New Roman" w:cs="Times New Roman"/>
            <w:iCs/>
            <w:color w:val="000000" w:themeColor="text1"/>
            <w:sz w:val="24"/>
            <w:szCs w:val="24"/>
            <w:lang w:val="en-US"/>
          </w:rPr>
          <w:t xml:space="preserve">io-inspired design principles </w:t>
        </w:r>
        <w:del w:id="184" w:author="anna.resch88@gmail.com" w:date="2022-01-04T16:46:00Z">
          <w:r w:rsidRPr="009A1C08" w:rsidDel="00746DBD">
            <w:rPr>
              <w:rFonts w:ascii="Times New Roman" w:hAnsi="Times New Roman" w:cs="Times New Roman"/>
              <w:iCs/>
              <w:color w:val="000000" w:themeColor="text1"/>
              <w:sz w:val="24"/>
              <w:szCs w:val="24"/>
              <w:lang w:val="en-US"/>
            </w:rPr>
            <w:delText>creating a</w:delText>
          </w:r>
        </w:del>
      </w:ins>
      <w:ins w:id="185" w:author="anna.resch88@gmail.com" w:date="2022-01-04T16:46:00Z">
        <w:r w:rsidR="00746DBD">
          <w:rPr>
            <w:rFonts w:ascii="Times New Roman" w:hAnsi="Times New Roman" w:cs="Times New Roman"/>
            <w:iCs/>
            <w:color w:val="000000" w:themeColor="text1"/>
            <w:sz w:val="24"/>
            <w:szCs w:val="24"/>
            <w:lang w:val="en-US"/>
          </w:rPr>
          <w:t>for</w:t>
        </w:r>
      </w:ins>
      <w:ins w:id="186" w:author="Bizan N. Balzer" w:date="2021-09-24T21:44:00Z">
        <w:r w:rsidRPr="009A1C08">
          <w:rPr>
            <w:rFonts w:ascii="Times New Roman" w:hAnsi="Times New Roman" w:cs="Times New Roman"/>
            <w:iCs/>
            <w:color w:val="000000" w:themeColor="text1"/>
            <w:sz w:val="24"/>
            <w:szCs w:val="24"/>
            <w:lang w:val="en-US"/>
          </w:rPr>
          <w:t xml:space="preserve"> </w:t>
        </w:r>
      </w:ins>
      <w:ins w:id="187" w:author="anna.resch88@gmail.com" w:date="2022-01-04T16:46:00Z">
        <w:r w:rsidR="00746DBD">
          <w:rPr>
            <w:rFonts w:ascii="Times New Roman" w:hAnsi="Times New Roman" w:cs="Times New Roman"/>
            <w:iCs/>
            <w:color w:val="000000" w:themeColor="text1"/>
            <w:sz w:val="24"/>
            <w:szCs w:val="24"/>
            <w:lang w:val="en-US"/>
          </w:rPr>
          <w:t xml:space="preserve">a </w:t>
        </w:r>
      </w:ins>
      <w:ins w:id="188" w:author="Bizan N. Balzer" w:date="2021-09-24T21:44:00Z">
        <w:r w:rsidRPr="009A1C08">
          <w:rPr>
            <w:rFonts w:ascii="Times New Roman" w:hAnsi="Times New Roman" w:cs="Times New Roman"/>
            <w:iCs/>
            <w:color w:val="000000" w:themeColor="text1"/>
            <w:sz w:val="24"/>
            <w:szCs w:val="24"/>
            <w:lang w:val="en-US"/>
          </w:rPr>
          <w:t>protein-based bioadhesive</w:t>
        </w:r>
        <w:r>
          <w:rPr>
            <w:rFonts w:ascii="Times New Roman" w:hAnsi="Times New Roman" w:cs="Times New Roman"/>
            <w:iCs/>
            <w:color w:val="000000" w:themeColor="text1"/>
            <w:sz w:val="24"/>
            <w:szCs w:val="24"/>
            <w:lang w:val="en-US"/>
          </w:rPr>
          <w:t>.</w:t>
        </w:r>
        <w:r w:rsidRPr="009A1C08">
          <w:rPr>
            <w:rFonts w:ascii="Times New Roman" w:hAnsi="Times New Roman" w:cs="Times New Roman"/>
            <w:iCs/>
            <w:color w:val="000000" w:themeColor="text1"/>
            <w:sz w:val="24"/>
            <w:szCs w:val="24"/>
            <w:lang w:val="en-US"/>
          </w:rPr>
          <w:t xml:space="preserve"> </w:t>
        </w:r>
      </w:ins>
    </w:p>
    <w:p w14:paraId="7C618A5A" w14:textId="12324281" w:rsidR="00C05648" w:rsidRPr="00E97295" w:rsidDel="003844B7" w:rsidRDefault="00C05648" w:rsidP="00C05648">
      <w:pPr>
        <w:spacing w:line="360" w:lineRule="auto"/>
        <w:jc w:val="both"/>
        <w:rPr>
          <w:ins w:id="189" w:author="Bizan N. Balzer" w:date="2021-09-24T21:44:00Z"/>
          <w:del w:id="190" w:author="anna.resch88@gmail.com" w:date="2022-01-05T10:16:00Z"/>
          <w:rFonts w:ascii="Times New Roman" w:hAnsi="Times New Roman" w:cs="Times New Roman"/>
          <w:iCs/>
          <w:sz w:val="24"/>
          <w:szCs w:val="24"/>
          <w:lang w:val="en-US"/>
          <w:rPrChange w:id="191" w:author="anna.resch88@gmail.com" w:date="2022-01-05T10:21:00Z">
            <w:rPr>
              <w:ins w:id="192" w:author="Bizan N. Balzer" w:date="2021-09-24T21:44:00Z"/>
              <w:del w:id="193" w:author="anna.resch88@gmail.com" w:date="2022-01-05T10:16:00Z"/>
              <w:rFonts w:ascii="Times New Roman" w:hAnsi="Times New Roman" w:cs="Times New Roman"/>
              <w:iCs/>
              <w:lang w:val="en-US"/>
            </w:rPr>
          </w:rPrChange>
        </w:rPr>
      </w:pPr>
      <w:ins w:id="194" w:author="Bizan N. Balzer" w:date="2021-09-24T21:44:00Z">
        <w:del w:id="195" w:author="anna.resch88@gmail.com" w:date="2022-01-04T16:53:00Z">
          <w:r w:rsidRPr="00E97295" w:rsidDel="00A23073">
            <w:rPr>
              <w:rFonts w:ascii="Times New Roman" w:hAnsi="Times New Roman" w:cs="Times New Roman"/>
              <w:bCs/>
              <w:iCs/>
              <w:sz w:val="24"/>
              <w:szCs w:val="24"/>
              <w:lang w:val="en-US"/>
            </w:rPr>
            <w:delText>(</w:delText>
          </w:r>
        </w:del>
        <w:r w:rsidRPr="00E97295">
          <w:rPr>
            <w:rFonts w:ascii="Times New Roman" w:hAnsi="Times New Roman" w:cs="Times New Roman"/>
            <w:b/>
            <w:iCs/>
            <w:sz w:val="24"/>
            <w:szCs w:val="24"/>
            <w:lang w:val="en-US"/>
          </w:rPr>
          <w:t>A</w:t>
        </w:r>
        <w:r w:rsidRPr="00E97295">
          <w:rPr>
            <w:rFonts w:ascii="Times New Roman" w:hAnsi="Times New Roman" w:cs="Times New Roman"/>
            <w:bCs/>
            <w:iCs/>
            <w:sz w:val="24"/>
            <w:szCs w:val="24"/>
            <w:lang w:val="en-US"/>
          </w:rPr>
          <w:t>)</w:t>
        </w:r>
        <w:r w:rsidRPr="00E97295">
          <w:rPr>
            <w:rFonts w:ascii="Times New Roman" w:hAnsi="Times New Roman" w:cs="Times New Roman"/>
            <w:iCs/>
            <w:sz w:val="24"/>
            <w:szCs w:val="24"/>
            <w:lang w:val="en-US"/>
          </w:rPr>
          <w:t xml:space="preserve"> </w:t>
        </w:r>
      </w:ins>
      <w:ins w:id="196" w:author="anna.resch88@gmail.com" w:date="2022-01-04T16:50:00Z">
        <w:r w:rsidR="00DD0AE0" w:rsidRPr="00E97295">
          <w:rPr>
            <w:rFonts w:ascii="Times New Roman" w:hAnsi="Times New Roman" w:cs="Times New Roman"/>
            <w:iCs/>
            <w:sz w:val="24"/>
            <w:szCs w:val="24"/>
            <w:lang w:val="en-US"/>
          </w:rPr>
          <w:t xml:space="preserve">Inspired by </w:t>
        </w:r>
      </w:ins>
      <w:ins w:id="197" w:author="anna.resch88@gmail.com" w:date="2022-01-04T16:51:00Z">
        <w:r w:rsidR="00DD0AE0" w:rsidRPr="00E97295">
          <w:rPr>
            <w:rFonts w:ascii="Times New Roman" w:hAnsi="Times New Roman" w:cs="Times New Roman"/>
            <w:iCs/>
            <w:sz w:val="24"/>
            <w:szCs w:val="24"/>
            <w:lang w:val="en-US"/>
          </w:rPr>
          <w:t xml:space="preserve">natural high-performance </w:t>
        </w:r>
      </w:ins>
      <w:ins w:id="198" w:author="anna.resch88@gmail.com" w:date="2022-01-04T16:53:00Z">
        <w:r w:rsidR="00A23073" w:rsidRPr="00E97295">
          <w:rPr>
            <w:rFonts w:ascii="Times New Roman" w:hAnsi="Times New Roman" w:cs="Times New Roman"/>
            <w:iCs/>
            <w:sz w:val="24"/>
            <w:szCs w:val="24"/>
            <w:lang w:val="en-US"/>
          </w:rPr>
          <w:t>proteins</w:t>
        </w:r>
      </w:ins>
      <w:ins w:id="199" w:author="anna.resch88@gmail.com" w:date="2022-01-04T16:51:00Z">
        <w:r w:rsidR="00DD0AE0" w:rsidRPr="00E97295">
          <w:rPr>
            <w:rFonts w:ascii="Times New Roman" w:hAnsi="Times New Roman" w:cs="Times New Roman"/>
            <w:iCs/>
            <w:sz w:val="24"/>
            <w:szCs w:val="24"/>
            <w:lang w:val="en-US"/>
          </w:rPr>
          <w:t>, such as resilin (</w:t>
        </w:r>
        <w:r w:rsidR="00DD0AE0" w:rsidRPr="00E97295">
          <w:rPr>
            <w:rFonts w:ascii="Times New Roman" w:hAnsi="Times New Roman" w:cs="Times New Roman"/>
            <w:b/>
            <w:bCs/>
            <w:iCs/>
            <w:sz w:val="24"/>
            <w:szCs w:val="24"/>
            <w:lang w:val="en-US"/>
            <w:rPrChange w:id="200"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201" w:author="anna.resch88@gmail.com" w:date="2022-01-05T10:21:00Z">
              <w:rPr>
                <w:rFonts w:ascii="Times New Roman" w:hAnsi="Times New Roman" w:cs="Times New Roman"/>
                <w:iCs/>
                <w:sz w:val="24"/>
                <w:szCs w:val="24"/>
                <w:lang w:val="en-US"/>
              </w:rPr>
            </w:rPrChange>
          </w:rPr>
          <w:t>I</w:t>
        </w:r>
        <w:r w:rsidR="00DD0AE0" w:rsidRPr="00E97295">
          <w:rPr>
            <w:rFonts w:ascii="Times New Roman" w:hAnsi="Times New Roman" w:cs="Times New Roman"/>
            <w:iCs/>
            <w:sz w:val="24"/>
            <w:szCs w:val="24"/>
            <w:lang w:val="en-US"/>
          </w:rPr>
          <w:t>)), mussel byssus proteins (</w:t>
        </w:r>
        <w:r w:rsidR="00DD0AE0" w:rsidRPr="00E97295">
          <w:rPr>
            <w:rFonts w:ascii="Times New Roman" w:hAnsi="Times New Roman" w:cs="Times New Roman"/>
            <w:b/>
            <w:bCs/>
            <w:iCs/>
            <w:sz w:val="24"/>
            <w:szCs w:val="24"/>
            <w:lang w:val="en-US"/>
            <w:rPrChange w:id="202"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203" w:author="anna.resch88@gmail.com" w:date="2022-01-05T10:21:00Z">
              <w:rPr>
                <w:rFonts w:ascii="Times New Roman" w:hAnsi="Times New Roman" w:cs="Times New Roman"/>
                <w:iCs/>
                <w:sz w:val="24"/>
                <w:szCs w:val="24"/>
                <w:lang w:val="en-US"/>
              </w:rPr>
            </w:rPrChange>
          </w:rPr>
          <w:t>II</w:t>
        </w:r>
        <w:r w:rsidR="00DD0AE0" w:rsidRPr="00E97295">
          <w:rPr>
            <w:rFonts w:ascii="Times New Roman" w:hAnsi="Times New Roman" w:cs="Times New Roman"/>
            <w:iCs/>
            <w:sz w:val="24"/>
            <w:szCs w:val="24"/>
            <w:lang w:val="en-US"/>
          </w:rPr>
          <w:t>)), or spider silk and spidroin proteins (</w:t>
        </w:r>
      </w:ins>
      <w:ins w:id="204" w:author="anna.resch88@gmail.com" w:date="2022-01-04T16:52:00Z">
        <w:r w:rsidR="00DD0AE0" w:rsidRPr="00E97295">
          <w:rPr>
            <w:rFonts w:ascii="Times New Roman" w:hAnsi="Times New Roman" w:cs="Times New Roman"/>
            <w:b/>
            <w:bCs/>
            <w:iCs/>
            <w:sz w:val="24"/>
            <w:szCs w:val="24"/>
            <w:lang w:val="en-US"/>
            <w:rPrChange w:id="205" w:author="anna.resch88@gmail.com" w:date="2022-01-05T10:21:00Z">
              <w:rPr>
                <w:rFonts w:ascii="Times New Roman" w:hAnsi="Times New Roman" w:cs="Times New Roman"/>
                <w:iCs/>
                <w:sz w:val="24"/>
                <w:szCs w:val="24"/>
                <w:lang w:val="en-US"/>
              </w:rPr>
            </w:rPrChange>
          </w:rPr>
          <w:t>A</w:t>
        </w:r>
        <w:r w:rsidR="00DD0AE0" w:rsidRPr="00E97295">
          <w:rPr>
            <w:rFonts w:ascii="Times New Roman" w:hAnsi="Times New Roman" w:cs="Times New Roman"/>
            <w:iCs/>
            <w:sz w:val="24"/>
            <w:szCs w:val="24"/>
            <w:lang w:val="en-US"/>
          </w:rPr>
          <w:t>, (</w:t>
        </w:r>
        <w:r w:rsidR="00DD0AE0" w:rsidRPr="00E97295">
          <w:rPr>
            <w:rFonts w:ascii="Times New Roman" w:hAnsi="Times New Roman" w:cs="Times New Roman"/>
            <w:b/>
            <w:bCs/>
            <w:iCs/>
            <w:sz w:val="24"/>
            <w:szCs w:val="24"/>
            <w:lang w:val="en-US"/>
            <w:rPrChange w:id="206" w:author="anna.resch88@gmail.com" w:date="2022-01-05T10:21:00Z">
              <w:rPr>
                <w:rFonts w:ascii="Times New Roman" w:hAnsi="Times New Roman" w:cs="Times New Roman"/>
                <w:iCs/>
                <w:sz w:val="24"/>
                <w:szCs w:val="24"/>
                <w:lang w:val="en-US"/>
              </w:rPr>
            </w:rPrChange>
          </w:rPr>
          <w:t>III</w:t>
        </w:r>
        <w:r w:rsidR="00DD0AE0" w:rsidRPr="00E97295">
          <w:rPr>
            <w:rFonts w:ascii="Times New Roman" w:hAnsi="Times New Roman" w:cs="Times New Roman"/>
            <w:iCs/>
            <w:sz w:val="24"/>
            <w:szCs w:val="24"/>
            <w:lang w:val="en-US"/>
          </w:rPr>
          <w:t>)), we aimed to create a</w:t>
        </w:r>
        <w:r w:rsidR="00A23073" w:rsidRPr="00E97295">
          <w:rPr>
            <w:rFonts w:ascii="Times New Roman" w:hAnsi="Times New Roman" w:cs="Times New Roman"/>
            <w:iCs/>
            <w:sz w:val="24"/>
            <w:szCs w:val="24"/>
            <w:lang w:val="en-US"/>
          </w:rPr>
          <w:t xml:space="preserve"> </w:t>
        </w:r>
      </w:ins>
      <w:ins w:id="207" w:author="anna.resch88@gmail.com" w:date="2022-01-04T16:53:00Z">
        <w:r w:rsidR="00A23073" w:rsidRPr="00E97295">
          <w:rPr>
            <w:rFonts w:ascii="Times New Roman" w:hAnsi="Times New Roman" w:cs="Times New Roman"/>
            <w:iCs/>
            <w:sz w:val="24"/>
            <w:szCs w:val="24"/>
            <w:lang w:val="en-US"/>
          </w:rPr>
          <w:t xml:space="preserve">wet-adhesive </w:t>
        </w:r>
      </w:ins>
      <w:ins w:id="208" w:author="anna.resch88@gmail.com" w:date="2022-01-04T16:52:00Z">
        <w:r w:rsidR="00A23073" w:rsidRPr="00E97295">
          <w:rPr>
            <w:rFonts w:ascii="Times New Roman" w:hAnsi="Times New Roman" w:cs="Times New Roman"/>
            <w:iCs/>
            <w:sz w:val="24"/>
            <w:szCs w:val="24"/>
            <w:lang w:val="en-US"/>
          </w:rPr>
          <w:t>biomaterial with high mechanical strength</w:t>
        </w:r>
      </w:ins>
      <w:ins w:id="209" w:author="anna.resch88@gmail.com" w:date="2022-01-04T16:53:00Z">
        <w:r w:rsidR="00A23073" w:rsidRPr="00E97295">
          <w:rPr>
            <w:rFonts w:ascii="Times New Roman" w:hAnsi="Times New Roman" w:cs="Times New Roman"/>
            <w:iCs/>
            <w:sz w:val="24"/>
            <w:szCs w:val="24"/>
            <w:lang w:val="en-US"/>
          </w:rPr>
          <w:t xml:space="preserve"> and elasticity. </w:t>
        </w:r>
        <w:r w:rsidR="00A23073" w:rsidRPr="00E97295">
          <w:rPr>
            <w:rFonts w:ascii="Times New Roman" w:hAnsi="Times New Roman" w:cs="Times New Roman"/>
            <w:b/>
            <w:bCs/>
            <w:iCs/>
            <w:sz w:val="24"/>
            <w:szCs w:val="24"/>
            <w:lang w:val="en-US"/>
            <w:rPrChange w:id="210" w:author="anna.resch88@gmail.com" w:date="2022-01-05T10:21:00Z">
              <w:rPr>
                <w:rFonts w:ascii="Times New Roman" w:hAnsi="Times New Roman" w:cs="Times New Roman"/>
                <w:iCs/>
                <w:sz w:val="24"/>
                <w:szCs w:val="24"/>
                <w:lang w:val="en-US"/>
              </w:rPr>
            </w:rPrChange>
          </w:rPr>
          <w:t>B</w:t>
        </w:r>
        <w:r w:rsidR="00A23073" w:rsidRPr="00E97295">
          <w:rPr>
            <w:rFonts w:ascii="Times New Roman" w:hAnsi="Times New Roman" w:cs="Times New Roman"/>
            <w:iCs/>
            <w:sz w:val="24"/>
            <w:szCs w:val="24"/>
            <w:lang w:val="en-US"/>
          </w:rPr>
          <w:t xml:space="preserve">) </w:t>
        </w:r>
      </w:ins>
      <w:ins w:id="211" w:author="anna.resch88@gmail.com" w:date="2022-01-04T16:55:00Z">
        <w:r w:rsidR="00A23073" w:rsidRPr="00E97295">
          <w:rPr>
            <w:rFonts w:ascii="Times New Roman" w:hAnsi="Times New Roman" w:cs="Times New Roman"/>
            <w:iCs/>
            <w:sz w:val="24"/>
            <w:szCs w:val="24"/>
            <w:lang w:val="en-US"/>
          </w:rPr>
          <w:t>Utiziling human-derived proteins, including</w:t>
        </w:r>
      </w:ins>
      <w:ins w:id="212" w:author="anna.resch88@gmail.com" w:date="2022-01-04T16:54:00Z">
        <w:r w:rsidR="00A23073" w:rsidRPr="00E97295">
          <w:rPr>
            <w:rFonts w:ascii="Times New Roman" w:hAnsi="Times New Roman" w:cs="Times New Roman"/>
            <w:iCs/>
            <w:sz w:val="24"/>
            <w:szCs w:val="24"/>
            <w:lang w:val="en-US"/>
          </w:rPr>
          <w:t xml:space="preserve"> the</w:t>
        </w:r>
      </w:ins>
      <w:ins w:id="213" w:author="Bizan N. Balzer" w:date="2021-09-24T21:44:00Z">
        <w:del w:id="214" w:author="anna.resch88@gmail.com" w:date="2022-01-04T16:54:00Z">
          <w:r w:rsidRPr="00E97295" w:rsidDel="00A23073">
            <w:rPr>
              <w:rFonts w:ascii="Times New Roman" w:hAnsi="Times New Roman" w:cs="Times New Roman"/>
              <w:iCs/>
              <w:sz w:val="24"/>
              <w:szCs w:val="24"/>
              <w:lang w:val="en-US"/>
              <w:rPrChange w:id="215" w:author="anna.resch88@gmail.com" w:date="2022-01-05T10:21:00Z">
                <w:rPr>
                  <w:rFonts w:ascii="Times New Roman" w:hAnsi="Times New Roman" w:cs="Times New Roman"/>
                  <w:iCs/>
                  <w:lang w:val="en-US"/>
                </w:rPr>
              </w:rPrChange>
            </w:rPr>
            <w:delText>An</w:delText>
          </w:r>
        </w:del>
        <w:r w:rsidRPr="00E97295">
          <w:rPr>
            <w:rFonts w:ascii="Times New Roman" w:hAnsi="Times New Roman" w:cs="Times New Roman"/>
            <w:iCs/>
            <w:sz w:val="24"/>
            <w:szCs w:val="24"/>
            <w:lang w:val="en-US"/>
          </w:rPr>
          <w:t xml:space="preserve"> “ubiquitin-like domain” (ULD) from the human global gene organizer SATB1 </w:t>
        </w:r>
      </w:ins>
      <w:ins w:id="216" w:author="anna.resch88@gmail.com" w:date="2022-01-04T16:55:00Z">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17" w:author="anna.resch88@gmail.com" w:date="2022-01-05T10:21:00Z">
              <w:rPr>
                <w:rFonts w:ascii="Times New Roman" w:hAnsi="Times New Roman" w:cs="Times New Roman"/>
                <w:iCs/>
                <w:sz w:val="24"/>
                <w:szCs w:val="24"/>
                <w:lang w:val="en-US"/>
              </w:rPr>
            </w:rPrChange>
          </w:rPr>
          <w:t xml:space="preserve">B, </w:t>
        </w:r>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18" w:author="anna.resch88@gmail.com" w:date="2022-01-05T10:21:00Z">
              <w:rPr>
                <w:rFonts w:ascii="Times New Roman" w:hAnsi="Times New Roman" w:cs="Times New Roman"/>
                <w:iCs/>
                <w:sz w:val="24"/>
                <w:szCs w:val="24"/>
                <w:lang w:val="en-US"/>
              </w:rPr>
            </w:rPrChange>
          </w:rPr>
          <w:t>V</w:t>
        </w:r>
        <w:r w:rsidR="00A23073" w:rsidRPr="00E97295">
          <w:rPr>
            <w:rFonts w:ascii="Times New Roman" w:hAnsi="Times New Roman" w:cs="Times New Roman"/>
            <w:iCs/>
            <w:sz w:val="24"/>
            <w:szCs w:val="24"/>
            <w:lang w:val="en-US"/>
          </w:rPr>
          <w:t xml:space="preserve">)), elastin-like </w:t>
        </w:r>
      </w:ins>
      <w:ins w:id="219" w:author="anna.resch88@gmail.com" w:date="2022-01-04T16:56:00Z">
        <w:r w:rsidR="00A23073" w:rsidRPr="00E97295">
          <w:rPr>
            <w:rFonts w:ascii="Times New Roman" w:hAnsi="Times New Roman" w:cs="Times New Roman"/>
            <w:iCs/>
            <w:sz w:val="24"/>
            <w:szCs w:val="24"/>
            <w:lang w:val="en-US"/>
          </w:rPr>
          <w:t>proteins (ELP</w:t>
        </w:r>
      </w:ins>
      <w:ins w:id="220" w:author="anna.resch88@gmail.com" w:date="2022-01-05T10:20:00Z">
        <w:r w:rsidR="00E97295" w:rsidRPr="00E97295">
          <w:rPr>
            <w:rFonts w:ascii="Times New Roman" w:hAnsi="Times New Roman" w:cs="Times New Roman"/>
            <w:iCs/>
            <w:sz w:val="24"/>
            <w:szCs w:val="24"/>
            <w:lang w:val="en-US"/>
          </w:rPr>
          <w:t>) (</w:t>
        </w:r>
      </w:ins>
      <w:ins w:id="221" w:author="anna.resch88@gmail.com" w:date="2022-01-04T16:56:00Z">
        <w:r w:rsidR="00A23073" w:rsidRPr="00E97295">
          <w:rPr>
            <w:rFonts w:ascii="Times New Roman" w:hAnsi="Times New Roman" w:cs="Times New Roman"/>
            <w:b/>
            <w:bCs/>
            <w:iCs/>
            <w:sz w:val="24"/>
            <w:szCs w:val="24"/>
            <w:lang w:val="en-US"/>
            <w:rPrChange w:id="222" w:author="anna.resch88@gmail.com" w:date="2022-01-05T10:21:00Z">
              <w:rPr>
                <w:rFonts w:ascii="Times New Roman" w:hAnsi="Times New Roman" w:cs="Times New Roman"/>
                <w:iCs/>
                <w:sz w:val="24"/>
                <w:szCs w:val="24"/>
                <w:lang w:val="en-US"/>
              </w:rPr>
            </w:rPrChange>
          </w:rPr>
          <w:t xml:space="preserve">B, </w:t>
        </w:r>
        <w:r w:rsidR="00A23073" w:rsidRPr="00E97295">
          <w:rPr>
            <w:rFonts w:ascii="Times New Roman" w:hAnsi="Times New Roman" w:cs="Times New Roman"/>
            <w:iCs/>
            <w:sz w:val="24"/>
            <w:szCs w:val="24"/>
            <w:lang w:val="en-US"/>
          </w:rPr>
          <w:t>(</w:t>
        </w:r>
        <w:r w:rsidR="00A23073" w:rsidRPr="00E97295">
          <w:rPr>
            <w:rFonts w:ascii="Times New Roman" w:hAnsi="Times New Roman" w:cs="Times New Roman"/>
            <w:b/>
            <w:bCs/>
            <w:iCs/>
            <w:sz w:val="24"/>
            <w:szCs w:val="24"/>
            <w:lang w:val="en-US"/>
            <w:rPrChange w:id="223" w:author="anna.resch88@gmail.com" w:date="2022-01-05T10:21:00Z">
              <w:rPr>
                <w:rFonts w:ascii="Times New Roman" w:hAnsi="Times New Roman" w:cs="Times New Roman"/>
                <w:iCs/>
                <w:sz w:val="24"/>
                <w:szCs w:val="24"/>
                <w:lang w:val="en-US"/>
              </w:rPr>
            </w:rPrChange>
          </w:rPr>
          <w:t>IV</w:t>
        </w:r>
        <w:r w:rsidR="00A23073" w:rsidRPr="00E97295">
          <w:rPr>
            <w:rFonts w:ascii="Times New Roman" w:hAnsi="Times New Roman" w:cs="Times New Roman"/>
            <w:iCs/>
            <w:sz w:val="24"/>
            <w:szCs w:val="24"/>
            <w:lang w:val="en-US"/>
          </w:rPr>
          <w:t>)), and human serum albumin (</w:t>
        </w:r>
      </w:ins>
      <w:ins w:id="224" w:author="anna.resch88@gmail.com" w:date="2022-01-04T17:05:00Z">
        <w:r w:rsidR="00690A6C" w:rsidRPr="00E97295">
          <w:rPr>
            <w:rFonts w:ascii="Times New Roman" w:hAnsi="Times New Roman" w:cs="Times New Roman"/>
            <w:iCs/>
            <w:sz w:val="24"/>
            <w:szCs w:val="24"/>
            <w:lang w:val="en-US"/>
          </w:rPr>
          <w:t>H</w:t>
        </w:r>
      </w:ins>
      <w:ins w:id="225" w:author="anna.resch88@gmail.com" w:date="2022-01-05T10:20:00Z">
        <w:r w:rsidR="00E97295" w:rsidRPr="00E97295">
          <w:rPr>
            <w:rFonts w:ascii="Times New Roman" w:hAnsi="Times New Roman" w:cs="Times New Roman"/>
            <w:iCs/>
            <w:sz w:val="24"/>
            <w:szCs w:val="24"/>
            <w:lang w:val="en-US"/>
          </w:rPr>
          <w:t>SA) (</w:t>
        </w:r>
      </w:ins>
      <w:ins w:id="226" w:author="anna.resch88@gmail.com" w:date="2022-01-04T16:56:00Z">
        <w:r w:rsidR="00A23073" w:rsidRPr="00E97295">
          <w:rPr>
            <w:rFonts w:ascii="Times New Roman" w:hAnsi="Times New Roman" w:cs="Times New Roman"/>
            <w:b/>
            <w:bCs/>
            <w:iCs/>
            <w:sz w:val="24"/>
            <w:szCs w:val="24"/>
            <w:lang w:val="en-US"/>
            <w:rPrChange w:id="227" w:author="anna.resch88@gmail.com" w:date="2022-01-05T10:21:00Z">
              <w:rPr>
                <w:rFonts w:ascii="Times New Roman" w:hAnsi="Times New Roman" w:cs="Times New Roman"/>
                <w:iCs/>
                <w:sz w:val="24"/>
                <w:szCs w:val="24"/>
                <w:lang w:val="en-US"/>
              </w:rPr>
            </w:rPrChange>
          </w:rPr>
          <w:t>B, (VI)</w:t>
        </w:r>
        <w:r w:rsidR="00A23073" w:rsidRPr="00E97295">
          <w:rPr>
            <w:rFonts w:ascii="Times New Roman" w:hAnsi="Times New Roman" w:cs="Times New Roman"/>
            <w:iCs/>
            <w:sz w:val="24"/>
            <w:szCs w:val="24"/>
            <w:lang w:val="en-US"/>
          </w:rPr>
          <w:t>)</w:t>
        </w:r>
      </w:ins>
      <w:ins w:id="228" w:author="anna.resch88@gmail.com" w:date="2022-01-04T16:57:00Z">
        <w:r w:rsidR="00A23073" w:rsidRPr="00E97295">
          <w:rPr>
            <w:rFonts w:ascii="Times New Roman" w:hAnsi="Times New Roman" w:cs="Times New Roman"/>
            <w:iCs/>
            <w:sz w:val="24"/>
            <w:szCs w:val="24"/>
            <w:lang w:val="en-US"/>
          </w:rPr>
          <w:t xml:space="preserve">, we </w:t>
        </w:r>
      </w:ins>
      <w:ins w:id="229" w:author="Bizan N. Balzer" w:date="2021-09-24T21:44:00Z">
        <w:del w:id="230" w:author="anna.resch88@gmail.com" w:date="2022-01-04T16:46:00Z">
          <w:r w:rsidRPr="00E97295" w:rsidDel="00746DBD">
            <w:rPr>
              <w:rFonts w:ascii="Times New Roman" w:hAnsi="Times New Roman" w:cs="Times New Roman"/>
              <w:iCs/>
              <w:sz w:val="24"/>
              <w:szCs w:val="24"/>
              <w:lang w:val="en-US"/>
            </w:rPr>
            <w:delText xml:space="preserve">(Special AT-rich sequence-binding protein 1, PDB 3TUO) </w:delText>
          </w:r>
        </w:del>
        <w:del w:id="231" w:author="anna.resch88@gmail.com" w:date="2022-01-04T16:53:00Z">
          <w:r w:rsidRPr="00E97295" w:rsidDel="00A23073">
            <w:rPr>
              <w:rFonts w:ascii="Times New Roman" w:hAnsi="Times New Roman" w:cs="Times New Roman"/>
              <w:iCs/>
              <w:sz w:val="24"/>
              <w:szCs w:val="24"/>
              <w:lang w:val="en-US"/>
            </w:rPr>
            <w:delText>(</w:delText>
          </w:r>
          <w:r w:rsidRPr="00E97295" w:rsidDel="00A23073">
            <w:rPr>
              <w:rFonts w:ascii="Times New Roman" w:hAnsi="Times New Roman" w:cs="Times New Roman"/>
              <w:b/>
              <w:iCs/>
              <w:sz w:val="24"/>
              <w:szCs w:val="24"/>
              <w:lang w:val="en-US"/>
              <w:rPrChange w:id="232" w:author="anna.resch88@gmail.com" w:date="2022-01-05T10:21:00Z">
                <w:rPr>
                  <w:rFonts w:ascii="Times New Roman" w:hAnsi="Times New Roman" w:cs="Times New Roman"/>
                  <w:b/>
                  <w:iCs/>
                  <w:lang w:val="en-US"/>
                </w:rPr>
              </w:rPrChange>
            </w:rPr>
            <w:delText>A</w:delText>
          </w:r>
          <w:r w:rsidRPr="00E97295" w:rsidDel="00A23073">
            <w:rPr>
              <w:rFonts w:ascii="Times New Roman" w:hAnsi="Times New Roman" w:cs="Times New Roman"/>
              <w:b/>
              <w:iCs/>
              <w:sz w:val="24"/>
              <w:szCs w:val="24"/>
              <w:lang w:val="en-US"/>
            </w:rPr>
            <w:delText>, (</w:delText>
          </w:r>
          <w:r w:rsidRPr="00E97295" w:rsidDel="00A23073">
            <w:rPr>
              <w:rFonts w:ascii="Times New Roman" w:hAnsi="Times New Roman" w:cs="Times New Roman"/>
              <w:b/>
              <w:iCs/>
              <w:sz w:val="24"/>
              <w:szCs w:val="24"/>
              <w:lang w:val="en-US"/>
              <w:rPrChange w:id="233" w:author="anna.resch88@gmail.com" w:date="2022-01-05T10:21:00Z">
                <w:rPr>
                  <w:rFonts w:ascii="Times New Roman" w:hAnsi="Times New Roman" w:cs="Times New Roman"/>
                  <w:b/>
                  <w:iCs/>
                  <w:lang w:val="en-US"/>
                </w:rPr>
              </w:rPrChange>
            </w:rPr>
            <w:delText>I</w:delText>
          </w:r>
          <w:r w:rsidRPr="00E97295" w:rsidDel="00A23073">
            <w:rPr>
              <w:rFonts w:ascii="Times New Roman" w:hAnsi="Times New Roman" w:cs="Times New Roman"/>
              <w:b/>
              <w:iCs/>
              <w:sz w:val="24"/>
              <w:szCs w:val="24"/>
              <w:lang w:val="en-US"/>
            </w:rPr>
            <w:delText>)</w:delText>
          </w:r>
          <w:r w:rsidRPr="00E97295" w:rsidDel="00A23073">
            <w:rPr>
              <w:rFonts w:ascii="Times New Roman" w:hAnsi="Times New Roman" w:cs="Times New Roman"/>
              <w:iCs/>
              <w:sz w:val="24"/>
              <w:szCs w:val="24"/>
              <w:lang w:val="en-US"/>
            </w:rPr>
            <w:delText xml:space="preserve">) </w:delText>
          </w:r>
        </w:del>
        <w:del w:id="234" w:author="anna.resch88@gmail.com" w:date="2022-01-04T16:57:00Z">
          <w:r w:rsidRPr="00E97295" w:rsidDel="00A23073">
            <w:rPr>
              <w:rFonts w:ascii="Times New Roman" w:hAnsi="Times New Roman" w:cs="Times New Roman"/>
              <w:iCs/>
              <w:sz w:val="24"/>
              <w:szCs w:val="24"/>
              <w:lang w:val="en-US"/>
            </w:rPr>
            <w:delText>and</w:delText>
          </w:r>
        </w:del>
        <w:del w:id="235" w:author="Alexander Resch" w:date="2022-01-17T19:26:00Z">
          <w:r w:rsidRPr="00E97295" w:rsidDel="005868E2">
            <w:rPr>
              <w:rFonts w:ascii="Times New Roman" w:hAnsi="Times New Roman" w:cs="Times New Roman"/>
              <w:iCs/>
              <w:sz w:val="24"/>
              <w:szCs w:val="24"/>
              <w:lang w:val="en-US"/>
            </w:rPr>
            <w:delText xml:space="preserve"> </w:delText>
          </w:r>
        </w:del>
        <w:r w:rsidRPr="00E97295">
          <w:rPr>
            <w:rFonts w:ascii="Times New Roman" w:hAnsi="Times New Roman" w:cs="Times New Roman"/>
            <w:iCs/>
            <w:sz w:val="24"/>
            <w:szCs w:val="24"/>
            <w:lang w:val="en-US"/>
          </w:rPr>
          <w:t>designed fusion proteins connecting two ULD domains with a protein-linker motive</w:t>
        </w:r>
      </w:ins>
      <w:ins w:id="236" w:author="anna.resch88@gmail.com" w:date="2022-01-04T16:58:00Z">
        <w:r w:rsidR="00690A6C" w:rsidRPr="00E97295">
          <w:rPr>
            <w:rFonts w:ascii="Times New Roman" w:hAnsi="Times New Roman" w:cs="Times New Roman"/>
            <w:iCs/>
            <w:sz w:val="24"/>
            <w:szCs w:val="24"/>
            <w:lang w:val="en-US"/>
          </w:rPr>
          <w:t xml:space="preserve"> to </w:t>
        </w:r>
      </w:ins>
      <w:ins w:id="237" w:author="anna.resch88@gmail.com" w:date="2022-01-04T16:59:00Z">
        <w:r w:rsidR="00690A6C" w:rsidRPr="00E97295">
          <w:rPr>
            <w:rFonts w:ascii="Times New Roman" w:hAnsi="Times New Roman" w:cs="Times New Roman"/>
            <w:iCs/>
            <w:sz w:val="24"/>
            <w:szCs w:val="24"/>
            <w:lang w:val="en-US"/>
          </w:rPr>
          <w:t>fabricate</w:t>
        </w:r>
      </w:ins>
      <w:ins w:id="238" w:author="Bizan N. Balzer" w:date="2021-09-24T21:44:00Z">
        <w:del w:id="239" w:author="anna.resch88@gmail.com" w:date="2022-01-04T16:59:00Z">
          <w:r w:rsidRPr="00E97295" w:rsidDel="00690A6C">
            <w:rPr>
              <w:rFonts w:ascii="Times New Roman" w:hAnsi="Times New Roman" w:cs="Times New Roman"/>
              <w:iCs/>
              <w:sz w:val="24"/>
              <w:szCs w:val="24"/>
              <w:lang w:val="en-US"/>
            </w:rPr>
            <w:delText xml:space="preserve"> constituting</w:delText>
          </w:r>
        </w:del>
        <w:r w:rsidRPr="00E97295">
          <w:rPr>
            <w:rFonts w:ascii="Times New Roman" w:hAnsi="Times New Roman" w:cs="Times New Roman"/>
            <w:iCs/>
            <w:sz w:val="24"/>
            <w:szCs w:val="24"/>
            <w:lang w:val="en-US"/>
          </w:rPr>
          <w:t xml:space="preserve"> </w:t>
        </w:r>
        <w:r w:rsidRPr="00E97295">
          <w:rPr>
            <w:rFonts w:ascii="Times New Roman" w:hAnsi="Times New Roman" w:cs="Times New Roman"/>
            <w:b/>
            <w:iCs/>
            <w:sz w:val="24"/>
            <w:szCs w:val="24"/>
            <w:lang w:val="en-US"/>
          </w:rPr>
          <w:t>U</w:t>
        </w:r>
        <w:r w:rsidRPr="00E97295">
          <w:rPr>
            <w:rFonts w:ascii="Times New Roman" w:hAnsi="Times New Roman" w:cs="Times New Roman"/>
            <w:iCs/>
            <w:sz w:val="24"/>
            <w:szCs w:val="24"/>
            <w:lang w:val="en-US"/>
          </w:rPr>
          <w:t>LD-(</w:t>
        </w:r>
        <w:r w:rsidRPr="00E97295">
          <w:rPr>
            <w:rFonts w:ascii="Times New Roman" w:hAnsi="Times New Roman" w:cs="Times New Roman"/>
            <w:b/>
            <w:iCs/>
            <w:sz w:val="24"/>
            <w:szCs w:val="24"/>
            <w:lang w:val="en-US"/>
          </w:rPr>
          <w:t>L</w:t>
        </w:r>
        <w:r w:rsidRPr="00E97295">
          <w:rPr>
            <w:rFonts w:ascii="Times New Roman" w:hAnsi="Times New Roman" w:cs="Times New Roman"/>
            <w:iCs/>
            <w:sz w:val="24"/>
            <w:szCs w:val="24"/>
            <w:lang w:val="en-US"/>
          </w:rPr>
          <w:t>inker Protein)-</w:t>
        </w:r>
        <w:r w:rsidRPr="00E97295">
          <w:rPr>
            <w:rFonts w:ascii="Times New Roman" w:hAnsi="Times New Roman" w:cs="Times New Roman"/>
            <w:b/>
            <w:iCs/>
            <w:sz w:val="24"/>
            <w:szCs w:val="24"/>
            <w:lang w:val="en-US"/>
          </w:rPr>
          <w:t>U</w:t>
        </w:r>
        <w:r w:rsidRPr="00E97295">
          <w:rPr>
            <w:rFonts w:ascii="Times New Roman" w:hAnsi="Times New Roman" w:cs="Times New Roman"/>
            <w:iCs/>
            <w:sz w:val="24"/>
            <w:szCs w:val="24"/>
            <w:lang w:val="en-US"/>
          </w:rPr>
          <w:t>LD (</w:t>
        </w:r>
        <w:r w:rsidRPr="00E97295">
          <w:rPr>
            <w:rFonts w:ascii="Times New Roman" w:hAnsi="Times New Roman" w:cs="Times New Roman"/>
            <w:b/>
            <w:iCs/>
            <w:sz w:val="24"/>
            <w:szCs w:val="24"/>
            <w:lang w:val="en-US"/>
          </w:rPr>
          <w:t>ULU</w:t>
        </w:r>
        <w:r w:rsidRPr="00E97295">
          <w:rPr>
            <w:rFonts w:ascii="Times New Roman" w:hAnsi="Times New Roman" w:cs="Times New Roman"/>
            <w:iCs/>
            <w:sz w:val="24"/>
            <w:szCs w:val="24"/>
            <w:lang w:val="en-US"/>
          </w:rPr>
          <w:t>) constructs</w:t>
        </w:r>
      </w:ins>
      <w:ins w:id="240" w:author="anna.resch88@gmail.com" w:date="2022-01-04T16:59:00Z">
        <w:r w:rsidR="00690A6C" w:rsidRPr="00E97295">
          <w:rPr>
            <w:rFonts w:ascii="Times New Roman" w:hAnsi="Times New Roman" w:cs="Times New Roman"/>
            <w:iCs/>
            <w:sz w:val="24"/>
            <w:szCs w:val="24"/>
            <w:lang w:val="en-US"/>
          </w:rPr>
          <w:t>.</w:t>
        </w:r>
      </w:ins>
      <w:ins w:id="241" w:author="Bizan N. Balzer" w:date="2021-09-24T21:44:00Z">
        <w:r w:rsidRPr="00E97295">
          <w:rPr>
            <w:rFonts w:ascii="Times New Roman" w:hAnsi="Times New Roman" w:cs="Times New Roman"/>
            <w:iCs/>
            <w:sz w:val="24"/>
            <w:szCs w:val="24"/>
            <w:lang w:val="en-US"/>
          </w:rPr>
          <w:t xml:space="preserve"> </w:t>
        </w:r>
        <w:del w:id="242" w:author="anna.resch88@gmail.com" w:date="2022-01-04T17:00:00Z">
          <w:r w:rsidRPr="00E97295" w:rsidDel="00690A6C">
            <w:rPr>
              <w:rFonts w:ascii="Times New Roman" w:hAnsi="Times New Roman" w:cs="Times New Roman"/>
              <w:iCs/>
              <w:sz w:val="24"/>
              <w:szCs w:val="24"/>
              <w:lang w:val="en-US"/>
            </w:rPr>
            <w:delText>derived from various species with different length and properties spanning the range from human elastin-like proteins (ELP), (</w:delText>
          </w:r>
          <w:r w:rsidRPr="00E97295" w:rsidDel="00690A6C">
            <w:rPr>
              <w:rFonts w:ascii="Times New Roman" w:hAnsi="Times New Roman" w:cs="Times New Roman"/>
              <w:b/>
              <w:iCs/>
              <w:sz w:val="24"/>
              <w:szCs w:val="24"/>
              <w:lang w:val="en-US"/>
              <w:rPrChange w:id="243" w:author="anna.resch88@gmail.com" w:date="2022-01-05T10:21:00Z">
                <w:rPr>
                  <w:rFonts w:ascii="Times New Roman" w:hAnsi="Times New Roman" w:cs="Times New Roman"/>
                  <w:b/>
                  <w:iCs/>
                  <w:lang w:val="en-US"/>
                </w:rPr>
              </w:rPrChange>
            </w:rPr>
            <w:delText>A</w:delText>
          </w:r>
          <w:r w:rsidRPr="00E97295" w:rsidDel="00690A6C">
            <w:rPr>
              <w:rFonts w:ascii="Times New Roman" w:hAnsi="Times New Roman" w:cs="Times New Roman"/>
              <w:b/>
              <w:iCs/>
              <w:sz w:val="24"/>
              <w:szCs w:val="24"/>
              <w:lang w:val="en-US"/>
            </w:rPr>
            <w:delText>, (</w:delText>
          </w:r>
          <w:r w:rsidRPr="00E97295" w:rsidDel="00690A6C">
            <w:rPr>
              <w:rFonts w:ascii="Times New Roman" w:hAnsi="Times New Roman" w:cs="Times New Roman"/>
              <w:b/>
              <w:iCs/>
              <w:sz w:val="24"/>
              <w:szCs w:val="24"/>
              <w:lang w:val="en-US"/>
              <w:rPrChange w:id="244" w:author="anna.resch88@gmail.com" w:date="2022-01-05T10:21:00Z">
                <w:rPr>
                  <w:rFonts w:ascii="Times New Roman" w:hAnsi="Times New Roman" w:cs="Times New Roman"/>
                  <w:b/>
                  <w:iCs/>
                  <w:lang w:val="en-US"/>
                </w:rPr>
              </w:rPrChange>
            </w:rPr>
            <w:delText>II</w:delText>
          </w:r>
          <w:r w:rsidRPr="00E97295" w:rsidDel="00690A6C">
            <w:rPr>
              <w:rFonts w:ascii="Times New Roman" w:hAnsi="Times New Roman" w:cs="Times New Roman"/>
              <w:b/>
              <w:iCs/>
              <w:sz w:val="24"/>
              <w:szCs w:val="24"/>
              <w:lang w:val="en-US"/>
            </w:rPr>
            <w:delText>)</w:delText>
          </w:r>
          <w:r w:rsidRPr="00E97295" w:rsidDel="00690A6C">
            <w:rPr>
              <w:rFonts w:ascii="Times New Roman" w:hAnsi="Times New Roman" w:cs="Times New Roman"/>
              <w:iCs/>
              <w:sz w:val="24"/>
              <w:szCs w:val="24"/>
              <w:lang w:val="en-US"/>
            </w:rPr>
            <w:delText>) and human serum albumin (HSA, PDB 1AO6), (</w:delText>
          </w:r>
          <w:r w:rsidRPr="00E97295" w:rsidDel="00690A6C">
            <w:rPr>
              <w:rFonts w:ascii="Times New Roman" w:hAnsi="Times New Roman" w:cs="Times New Roman"/>
              <w:b/>
              <w:iCs/>
              <w:sz w:val="24"/>
              <w:szCs w:val="24"/>
              <w:lang w:val="en-US"/>
              <w:rPrChange w:id="245" w:author="anna.resch88@gmail.com" w:date="2022-01-05T10:21:00Z">
                <w:rPr>
                  <w:rFonts w:ascii="Times New Roman" w:hAnsi="Times New Roman" w:cs="Times New Roman"/>
                  <w:b/>
                  <w:iCs/>
                  <w:lang w:val="en-US"/>
                </w:rPr>
              </w:rPrChange>
            </w:rPr>
            <w:delText>A</w:delText>
          </w:r>
          <w:r w:rsidRPr="00E97295" w:rsidDel="00690A6C">
            <w:rPr>
              <w:rFonts w:ascii="Times New Roman" w:hAnsi="Times New Roman" w:cs="Times New Roman"/>
              <w:b/>
              <w:iCs/>
              <w:sz w:val="24"/>
              <w:szCs w:val="24"/>
              <w:lang w:val="en-US"/>
            </w:rPr>
            <w:delText>, (</w:delText>
          </w:r>
          <w:r w:rsidRPr="00E97295" w:rsidDel="00690A6C">
            <w:rPr>
              <w:rFonts w:ascii="Times New Roman" w:hAnsi="Times New Roman" w:cs="Times New Roman"/>
              <w:b/>
              <w:iCs/>
              <w:sz w:val="24"/>
              <w:szCs w:val="24"/>
              <w:lang w:val="en-US"/>
              <w:rPrChange w:id="246" w:author="anna.resch88@gmail.com" w:date="2022-01-05T10:21:00Z">
                <w:rPr>
                  <w:rFonts w:ascii="Times New Roman" w:hAnsi="Times New Roman" w:cs="Times New Roman"/>
                  <w:b/>
                  <w:iCs/>
                  <w:lang w:val="en-US"/>
                </w:rPr>
              </w:rPrChange>
            </w:rPr>
            <w:delText>III</w:delText>
          </w:r>
          <w:r w:rsidRPr="00E97295" w:rsidDel="00690A6C">
            <w:rPr>
              <w:rFonts w:ascii="Times New Roman" w:hAnsi="Times New Roman" w:cs="Times New Roman"/>
              <w:b/>
              <w:iCs/>
              <w:sz w:val="24"/>
              <w:szCs w:val="24"/>
              <w:lang w:val="en-US"/>
            </w:rPr>
            <w:delText>)</w:delText>
          </w:r>
          <w:r w:rsidRPr="00E97295" w:rsidDel="00690A6C">
            <w:rPr>
              <w:rFonts w:ascii="Times New Roman" w:hAnsi="Times New Roman" w:cs="Times New Roman"/>
              <w:iCs/>
              <w:sz w:val="24"/>
              <w:szCs w:val="24"/>
              <w:lang w:val="en-US"/>
            </w:rPr>
            <w:delText>)</w:delText>
          </w:r>
        </w:del>
      </w:ins>
      <w:ins w:id="247" w:author="anna.resch88@gmail.com" w:date="2022-01-04T17:05:00Z">
        <w:r w:rsidR="00690A6C" w:rsidRPr="00E97295">
          <w:rPr>
            <w:rFonts w:ascii="Times New Roman" w:hAnsi="Times New Roman" w:cs="Times New Roman"/>
            <w:iCs/>
            <w:sz w:val="24"/>
            <w:szCs w:val="24"/>
            <w:lang w:val="en-US"/>
          </w:rPr>
          <w:t>Besides</w:t>
        </w:r>
      </w:ins>
      <w:ins w:id="248" w:author="anna.resch88@gmail.com" w:date="2022-01-04T17:06:00Z">
        <w:r w:rsidR="00690A6C" w:rsidRPr="00E97295">
          <w:rPr>
            <w:rFonts w:ascii="Times New Roman" w:hAnsi="Times New Roman" w:cs="Times New Roman"/>
            <w:iCs/>
            <w:sz w:val="24"/>
            <w:szCs w:val="24"/>
            <w:lang w:val="en-US"/>
          </w:rPr>
          <w:t xml:space="preserve"> ELP- and HSA-based ULU constructs (</w:t>
        </w:r>
        <w:r w:rsidR="00690A6C" w:rsidRPr="00E97295">
          <w:rPr>
            <w:rFonts w:ascii="Times New Roman" w:hAnsi="Times New Roman" w:cs="Times New Roman"/>
            <w:b/>
            <w:bCs/>
            <w:iCs/>
            <w:sz w:val="24"/>
            <w:szCs w:val="24"/>
            <w:lang w:val="en-US"/>
            <w:rPrChange w:id="249" w:author="anna.resch88@gmail.com" w:date="2022-01-05T10:21:00Z">
              <w:rPr>
                <w:rFonts w:ascii="Times New Roman" w:hAnsi="Times New Roman" w:cs="Times New Roman"/>
                <w:iCs/>
                <w:sz w:val="24"/>
                <w:szCs w:val="24"/>
                <w:lang w:val="en-US"/>
              </w:rPr>
            </w:rPrChange>
          </w:rPr>
          <w:t>C</w:t>
        </w:r>
        <w:r w:rsidR="00690A6C" w:rsidRPr="00E97295">
          <w:rPr>
            <w:rFonts w:ascii="Times New Roman" w:hAnsi="Times New Roman" w:cs="Times New Roman"/>
            <w:iCs/>
            <w:sz w:val="24"/>
            <w:szCs w:val="24"/>
            <w:lang w:val="en-US"/>
          </w:rPr>
          <w:t>, (</w:t>
        </w:r>
        <w:r w:rsidR="00690A6C" w:rsidRPr="00E97295">
          <w:rPr>
            <w:rFonts w:ascii="Times New Roman" w:hAnsi="Times New Roman" w:cs="Times New Roman"/>
            <w:b/>
            <w:bCs/>
            <w:iCs/>
            <w:sz w:val="24"/>
            <w:szCs w:val="24"/>
            <w:lang w:val="en-US"/>
            <w:rPrChange w:id="250" w:author="anna.resch88@gmail.com" w:date="2022-01-05T10:21:00Z">
              <w:rPr>
                <w:rFonts w:ascii="Times New Roman" w:hAnsi="Times New Roman" w:cs="Times New Roman"/>
                <w:iCs/>
                <w:sz w:val="24"/>
                <w:szCs w:val="24"/>
                <w:lang w:val="en-US"/>
              </w:rPr>
            </w:rPrChange>
          </w:rPr>
          <w:t>IV</w:t>
        </w:r>
        <w:r w:rsidR="00690A6C" w:rsidRPr="00E97295">
          <w:rPr>
            <w:rFonts w:ascii="Times New Roman" w:hAnsi="Times New Roman" w:cs="Times New Roman"/>
            <w:iCs/>
            <w:sz w:val="24"/>
            <w:szCs w:val="24"/>
            <w:lang w:val="en-US"/>
          </w:rPr>
          <w:t>) and (</w:t>
        </w:r>
        <w:r w:rsidR="00690A6C" w:rsidRPr="00E97295">
          <w:rPr>
            <w:rFonts w:ascii="Times New Roman" w:hAnsi="Times New Roman" w:cs="Times New Roman"/>
            <w:b/>
            <w:bCs/>
            <w:iCs/>
            <w:sz w:val="24"/>
            <w:szCs w:val="24"/>
            <w:lang w:val="en-US"/>
            <w:rPrChange w:id="251" w:author="anna.resch88@gmail.com" w:date="2022-01-05T10:21:00Z">
              <w:rPr>
                <w:rFonts w:ascii="Times New Roman" w:hAnsi="Times New Roman" w:cs="Times New Roman"/>
                <w:iCs/>
                <w:sz w:val="24"/>
                <w:szCs w:val="24"/>
                <w:lang w:val="en-US"/>
              </w:rPr>
            </w:rPrChange>
          </w:rPr>
          <w:t>VI</w:t>
        </w:r>
        <w:r w:rsidR="00690A6C" w:rsidRPr="00E97295">
          <w:rPr>
            <w:rFonts w:ascii="Times New Roman" w:hAnsi="Times New Roman" w:cs="Times New Roman"/>
            <w:iCs/>
            <w:sz w:val="24"/>
            <w:szCs w:val="24"/>
            <w:lang w:val="en-US"/>
          </w:rPr>
          <w:t>)),</w:t>
        </w:r>
      </w:ins>
      <w:ins w:id="252" w:author="Bizan N. Balzer" w:date="2021-09-24T21:44:00Z">
        <w:del w:id="253" w:author="anna.resch88@gmail.com" w:date="2022-01-04T17:06:00Z">
          <w:r w:rsidRPr="00E97295" w:rsidDel="00690A6C">
            <w:rPr>
              <w:rFonts w:ascii="Times New Roman" w:hAnsi="Times New Roman" w:cs="Times New Roman"/>
              <w:iCs/>
              <w:sz w:val="24"/>
              <w:szCs w:val="24"/>
              <w:lang w:val="en-US"/>
            </w:rPr>
            <w:delText xml:space="preserve"> to</w:delText>
          </w:r>
        </w:del>
        <w:r w:rsidRPr="00E97295">
          <w:rPr>
            <w:rFonts w:ascii="Times New Roman" w:hAnsi="Times New Roman" w:cs="Times New Roman"/>
            <w:iCs/>
            <w:sz w:val="24"/>
            <w:szCs w:val="24"/>
            <w:lang w:val="en-US"/>
          </w:rPr>
          <w:t xml:space="preserve"> additional </w:t>
        </w:r>
        <w:del w:id="254" w:author="anna.resch88@gmail.com" w:date="2022-01-04T17:06:00Z">
          <w:r w:rsidRPr="00E97295" w:rsidDel="00690A6C">
            <w:rPr>
              <w:rFonts w:ascii="Times New Roman" w:hAnsi="Times New Roman" w:cs="Times New Roman"/>
              <w:iCs/>
              <w:sz w:val="24"/>
              <w:szCs w:val="24"/>
              <w:lang w:val="en-US"/>
            </w:rPr>
            <w:delText xml:space="preserve">protein-based </w:delText>
          </w:r>
        </w:del>
        <w:r w:rsidRPr="00E97295">
          <w:rPr>
            <w:rFonts w:ascii="Times New Roman" w:hAnsi="Times New Roman" w:cs="Times New Roman"/>
            <w:iCs/>
            <w:sz w:val="24"/>
            <w:szCs w:val="24"/>
            <w:lang w:val="en-US"/>
          </w:rPr>
          <w:t xml:space="preserve">linker motives </w:t>
        </w:r>
        <w:del w:id="255" w:author="anna.resch88@gmail.com" w:date="2022-01-04T17:06:00Z">
          <w:r w:rsidRPr="00E97295" w:rsidDel="00690A6C">
            <w:rPr>
              <w:rFonts w:ascii="Times New Roman" w:hAnsi="Times New Roman" w:cs="Times New Roman"/>
              <w:iCs/>
              <w:sz w:val="24"/>
              <w:szCs w:val="24"/>
              <w:lang w:val="en-US"/>
              <w:rPrChange w:id="256" w:author="anna.resch88@gmail.com" w:date="2022-01-05T10:21:00Z">
                <w:rPr>
                  <w:rFonts w:ascii="Times New Roman" w:hAnsi="Times New Roman" w:cs="Times New Roman"/>
                  <w:iCs/>
                  <w:lang w:val="en-US"/>
                </w:rPr>
              </w:rPrChange>
            </w:rPr>
            <w:delText>such as</w:delText>
          </w:r>
        </w:del>
      </w:ins>
      <w:ins w:id="257" w:author="anna.resch88@gmail.com" w:date="2022-01-04T17:06:00Z">
        <w:r w:rsidR="00690A6C" w:rsidRPr="00E97295">
          <w:rPr>
            <w:rFonts w:ascii="Times New Roman" w:hAnsi="Times New Roman" w:cs="Times New Roman"/>
            <w:iCs/>
            <w:sz w:val="24"/>
            <w:szCs w:val="24"/>
            <w:lang w:val="en-US"/>
            <w:rPrChange w:id="258" w:author="anna.resch88@gmail.com" w:date="2022-01-05T10:21:00Z">
              <w:rPr>
                <w:rFonts w:ascii="Times New Roman" w:hAnsi="Times New Roman" w:cs="Times New Roman"/>
                <w:iCs/>
                <w:lang w:val="en-US"/>
              </w:rPr>
            </w:rPrChange>
          </w:rPr>
          <w:t>include</w:t>
        </w:r>
      </w:ins>
      <w:ins w:id="259" w:author="Bizan N. Balzer" w:date="2021-09-24T21:44:00Z">
        <w:r w:rsidRPr="00E97295">
          <w:rPr>
            <w:rFonts w:ascii="Times New Roman" w:hAnsi="Times New Roman" w:cs="Times New Roman"/>
            <w:iCs/>
            <w:sz w:val="24"/>
            <w:szCs w:val="24"/>
            <w:lang w:val="en-US"/>
          </w:rPr>
          <w:t xml:space="preserve"> resilin (</w:t>
        </w:r>
      </w:ins>
      <w:ins w:id="260" w:author="anna.resch88@gmail.com" w:date="2022-01-04T17:06:00Z">
        <w:r w:rsidR="00690A6C" w:rsidRPr="00E97295">
          <w:rPr>
            <w:rFonts w:ascii="Times New Roman" w:hAnsi="Times New Roman" w:cs="Times New Roman"/>
            <w:b/>
            <w:bCs/>
            <w:iCs/>
            <w:sz w:val="24"/>
            <w:szCs w:val="24"/>
            <w:lang w:val="en-US"/>
            <w:rPrChange w:id="261" w:author="anna.resch88@gmail.com" w:date="2022-01-05T10:21:00Z">
              <w:rPr>
                <w:rFonts w:ascii="Times New Roman" w:hAnsi="Times New Roman" w:cs="Times New Roman"/>
                <w:iCs/>
                <w:lang w:val="en-US"/>
              </w:rPr>
            </w:rPrChange>
          </w:rPr>
          <w:t>C</w:t>
        </w:r>
      </w:ins>
      <w:ins w:id="262" w:author="Bizan N. Balzer" w:date="2021-09-24T21:44:00Z">
        <w:del w:id="263" w:author="anna.resch88@gmail.com" w:date="2022-01-04T17:06:00Z">
          <w:r w:rsidRPr="00E97295" w:rsidDel="00690A6C">
            <w:rPr>
              <w:rFonts w:ascii="Times New Roman" w:hAnsi="Times New Roman" w:cs="Times New Roman"/>
              <w:iCs/>
              <w:sz w:val="24"/>
              <w:szCs w:val="24"/>
              <w:lang w:val="en-US"/>
              <w:rPrChange w:id="264" w:author="anna.resch88@gmail.com" w:date="2022-01-05T10:21:00Z">
                <w:rPr>
                  <w:rFonts w:ascii="Times New Roman" w:hAnsi="Times New Roman" w:cs="Times New Roman"/>
                  <w:iCs/>
                  <w:lang w:val="en-US"/>
                </w:rPr>
              </w:rPrChange>
            </w:rPr>
            <w:delText>A</w:delText>
          </w:r>
        </w:del>
        <w:r w:rsidRPr="00E97295">
          <w:rPr>
            <w:rFonts w:ascii="Times New Roman" w:hAnsi="Times New Roman" w:cs="Times New Roman"/>
            <w:iCs/>
            <w:sz w:val="24"/>
            <w:szCs w:val="24"/>
            <w:lang w:val="en-US"/>
            <w:rPrChange w:id="265" w:author="anna.resch88@gmail.com" w:date="2022-01-05T10:21:00Z">
              <w:rPr>
                <w:rFonts w:ascii="Times New Roman" w:hAnsi="Times New Roman" w:cs="Times New Roman"/>
                <w:iCs/>
                <w:lang w:val="en-US"/>
              </w:rPr>
            </w:rPrChange>
          </w:rPr>
          <w:t xml:space="preserve">, </w:t>
        </w:r>
      </w:ins>
      <w:ins w:id="266" w:author="anna.resch88@gmail.com" w:date="2022-01-05T10:21:00Z">
        <w:r w:rsidR="00E97295">
          <w:rPr>
            <w:rFonts w:ascii="Times New Roman" w:hAnsi="Times New Roman" w:cs="Times New Roman"/>
            <w:iCs/>
            <w:sz w:val="24"/>
            <w:szCs w:val="24"/>
            <w:lang w:val="en-US"/>
          </w:rPr>
          <w:t>(</w:t>
        </w:r>
      </w:ins>
      <w:ins w:id="267" w:author="Bizan N. Balzer" w:date="2021-09-24T21:44:00Z">
        <w:r w:rsidRPr="00E97295">
          <w:rPr>
            <w:rFonts w:ascii="Times New Roman" w:hAnsi="Times New Roman" w:cs="Times New Roman"/>
            <w:b/>
            <w:iCs/>
            <w:sz w:val="24"/>
            <w:szCs w:val="24"/>
            <w:lang w:val="en-US"/>
          </w:rPr>
          <w:t>I</w:t>
        </w:r>
        <w:del w:id="268" w:author="anna.resch88@gmail.com" w:date="2022-01-04T17:07:00Z">
          <w:r w:rsidRPr="00E97295" w:rsidDel="00690A6C">
            <w:rPr>
              <w:rFonts w:ascii="Times New Roman" w:hAnsi="Times New Roman" w:cs="Times New Roman"/>
              <w:b/>
              <w:iCs/>
              <w:sz w:val="24"/>
              <w:szCs w:val="24"/>
              <w:lang w:val="en-US"/>
              <w:rPrChange w:id="269" w:author="anna.resch88@gmail.com" w:date="2022-01-05T10:21:00Z">
                <w:rPr>
                  <w:rFonts w:ascii="Times New Roman" w:hAnsi="Times New Roman" w:cs="Times New Roman"/>
                  <w:b/>
                  <w:iCs/>
                  <w:lang w:val="en-US"/>
                </w:rPr>
              </w:rPrChange>
            </w:rPr>
            <w:delText>V</w:delText>
          </w:r>
        </w:del>
        <w:r w:rsidRPr="00E97295">
          <w:rPr>
            <w:rFonts w:ascii="Times New Roman" w:hAnsi="Times New Roman" w:cs="Times New Roman"/>
            <w:iCs/>
            <w:sz w:val="24"/>
            <w:szCs w:val="24"/>
            <w:lang w:val="en-US"/>
          </w:rPr>
          <w:t>)</w:t>
        </w:r>
      </w:ins>
      <w:ins w:id="270" w:author="anna.resch88@gmail.com" w:date="2022-01-05T10:21:00Z">
        <w:r w:rsidR="00E97295">
          <w:rPr>
            <w:rFonts w:ascii="Times New Roman" w:hAnsi="Times New Roman" w:cs="Times New Roman"/>
            <w:iCs/>
            <w:sz w:val="24"/>
            <w:szCs w:val="24"/>
            <w:lang w:val="en-US"/>
          </w:rPr>
          <w:t>)</w:t>
        </w:r>
      </w:ins>
      <w:ins w:id="271" w:author="Bizan N. Balzer" w:date="2021-09-24T21:44:00Z">
        <w:r w:rsidRPr="00E97295">
          <w:rPr>
            <w:rFonts w:ascii="Times New Roman" w:hAnsi="Times New Roman" w:cs="Times New Roman"/>
            <w:iCs/>
            <w:sz w:val="24"/>
            <w:szCs w:val="24"/>
            <w:lang w:val="en-US"/>
            <w:rPrChange w:id="272" w:author="anna.resch88@gmail.com" w:date="2022-01-05T10:21:00Z">
              <w:rPr>
                <w:rFonts w:ascii="Times New Roman" w:hAnsi="Times New Roman" w:cs="Times New Roman"/>
                <w:iCs/>
                <w:lang w:val="en-US"/>
              </w:rPr>
            </w:rPrChange>
          </w:rPr>
          <w:t xml:space="preserve">, </w:t>
        </w:r>
        <w:r w:rsidRPr="00E97295">
          <w:rPr>
            <w:rFonts w:ascii="Times New Roman" w:hAnsi="Times New Roman" w:cs="Times New Roman"/>
            <w:iCs/>
            <w:sz w:val="24"/>
            <w:szCs w:val="24"/>
            <w:lang w:val="en-US"/>
          </w:rPr>
          <w:t>spidroin (</w:t>
        </w:r>
      </w:ins>
      <w:ins w:id="273" w:author="anna.resch88@gmail.com" w:date="2022-01-04T17:07:00Z">
        <w:r w:rsidR="00690A6C" w:rsidRPr="00E97295">
          <w:rPr>
            <w:rFonts w:ascii="Times New Roman" w:hAnsi="Times New Roman" w:cs="Times New Roman"/>
            <w:b/>
            <w:bCs/>
            <w:iCs/>
            <w:sz w:val="24"/>
            <w:szCs w:val="24"/>
            <w:lang w:val="en-US"/>
            <w:rPrChange w:id="274" w:author="anna.resch88@gmail.com" w:date="2022-01-05T10:21:00Z">
              <w:rPr>
                <w:rFonts w:ascii="Times New Roman" w:hAnsi="Times New Roman" w:cs="Times New Roman"/>
                <w:iCs/>
                <w:lang w:val="en-US"/>
              </w:rPr>
            </w:rPrChange>
          </w:rPr>
          <w:t>C</w:t>
        </w:r>
      </w:ins>
      <w:ins w:id="275" w:author="Bizan N. Balzer" w:date="2021-09-24T21:44:00Z">
        <w:del w:id="276" w:author="anna.resch88@gmail.com" w:date="2022-01-04T17:07:00Z">
          <w:r w:rsidRPr="00E97295" w:rsidDel="00690A6C">
            <w:rPr>
              <w:rFonts w:ascii="Times New Roman" w:hAnsi="Times New Roman" w:cs="Times New Roman"/>
              <w:iCs/>
              <w:sz w:val="24"/>
              <w:szCs w:val="24"/>
              <w:lang w:val="en-US"/>
              <w:rPrChange w:id="277" w:author="anna.resch88@gmail.com" w:date="2022-01-05T10:21:00Z">
                <w:rPr>
                  <w:rFonts w:ascii="Times New Roman" w:hAnsi="Times New Roman" w:cs="Times New Roman"/>
                  <w:iCs/>
                  <w:lang w:val="en-US"/>
                </w:rPr>
              </w:rPrChange>
            </w:rPr>
            <w:delText>A</w:delText>
          </w:r>
        </w:del>
        <w:r w:rsidRPr="00E97295">
          <w:rPr>
            <w:rFonts w:ascii="Times New Roman" w:hAnsi="Times New Roman" w:cs="Times New Roman"/>
            <w:iCs/>
            <w:sz w:val="24"/>
            <w:szCs w:val="24"/>
            <w:lang w:val="en-US"/>
            <w:rPrChange w:id="278" w:author="anna.resch88@gmail.com" w:date="2022-01-05T10:21:00Z">
              <w:rPr>
                <w:rFonts w:ascii="Times New Roman" w:hAnsi="Times New Roman" w:cs="Times New Roman"/>
                <w:iCs/>
                <w:lang w:val="en-US"/>
              </w:rPr>
            </w:rPrChange>
          </w:rPr>
          <w:t xml:space="preserve">, </w:t>
        </w:r>
      </w:ins>
      <w:ins w:id="279" w:author="anna.resch88@gmail.com" w:date="2022-01-05T10:21:00Z">
        <w:r w:rsidR="00E97295">
          <w:rPr>
            <w:rFonts w:ascii="Times New Roman" w:hAnsi="Times New Roman" w:cs="Times New Roman"/>
            <w:iCs/>
            <w:sz w:val="24"/>
            <w:szCs w:val="24"/>
            <w:lang w:val="en-US"/>
          </w:rPr>
          <w:t>(</w:t>
        </w:r>
      </w:ins>
      <w:ins w:id="280" w:author="anna.resch88@gmail.com" w:date="2022-01-04T17:07:00Z">
        <w:r w:rsidR="00690A6C" w:rsidRPr="00E97295">
          <w:rPr>
            <w:rFonts w:ascii="Times New Roman" w:hAnsi="Times New Roman" w:cs="Times New Roman"/>
            <w:b/>
            <w:iCs/>
            <w:sz w:val="24"/>
            <w:szCs w:val="24"/>
            <w:lang w:val="en-US"/>
            <w:rPrChange w:id="281" w:author="anna.resch88@gmail.com" w:date="2022-01-05T10:21:00Z">
              <w:rPr>
                <w:rFonts w:ascii="Times New Roman" w:hAnsi="Times New Roman" w:cs="Times New Roman"/>
                <w:b/>
                <w:iCs/>
                <w:lang w:val="en-US"/>
              </w:rPr>
            </w:rPrChange>
          </w:rPr>
          <w:t>III</w:t>
        </w:r>
      </w:ins>
      <w:ins w:id="282" w:author="Bizan N. Balzer" w:date="2021-09-24T21:44:00Z">
        <w:del w:id="283" w:author="anna.resch88@gmail.com" w:date="2022-01-04T17:07:00Z">
          <w:r w:rsidRPr="00E97295" w:rsidDel="00690A6C">
            <w:rPr>
              <w:rFonts w:ascii="Times New Roman" w:hAnsi="Times New Roman" w:cs="Times New Roman"/>
              <w:b/>
              <w:iCs/>
              <w:sz w:val="24"/>
              <w:szCs w:val="24"/>
              <w:lang w:val="en-US"/>
              <w:rPrChange w:id="284" w:author="anna.resch88@gmail.com" w:date="2022-01-05T10:21:00Z">
                <w:rPr>
                  <w:rFonts w:ascii="Times New Roman" w:hAnsi="Times New Roman" w:cs="Times New Roman"/>
                  <w:b/>
                  <w:iCs/>
                  <w:lang w:val="en-US"/>
                </w:rPr>
              </w:rPrChange>
            </w:rPr>
            <w:delText>V</w:delText>
          </w:r>
        </w:del>
        <w:r w:rsidRPr="00E97295">
          <w:rPr>
            <w:rFonts w:ascii="Times New Roman" w:hAnsi="Times New Roman" w:cs="Times New Roman"/>
            <w:iCs/>
            <w:sz w:val="24"/>
            <w:szCs w:val="24"/>
            <w:lang w:val="en-US"/>
          </w:rPr>
          <w:t>)</w:t>
        </w:r>
      </w:ins>
      <w:ins w:id="285" w:author="anna.resch88@gmail.com" w:date="2022-01-05T10:21:00Z">
        <w:r w:rsidR="00E97295">
          <w:rPr>
            <w:rFonts w:ascii="Times New Roman" w:hAnsi="Times New Roman" w:cs="Times New Roman"/>
            <w:iCs/>
            <w:sz w:val="24"/>
            <w:szCs w:val="24"/>
            <w:lang w:val="en-US"/>
          </w:rPr>
          <w:t>)</w:t>
        </w:r>
      </w:ins>
      <w:ins w:id="286" w:author="Bizan N. Balzer" w:date="2021-09-24T21:44:00Z">
        <w:r w:rsidRPr="00E97295">
          <w:rPr>
            <w:rFonts w:ascii="Times New Roman" w:hAnsi="Times New Roman" w:cs="Times New Roman"/>
            <w:iCs/>
            <w:sz w:val="24"/>
            <w:szCs w:val="24"/>
            <w:lang w:val="en-US"/>
          </w:rPr>
          <w:t xml:space="preserve"> </w:t>
        </w:r>
      </w:ins>
      <w:ins w:id="287" w:author="anna.resch88@gmail.com" w:date="2022-01-04T17:07:00Z">
        <w:r w:rsidR="00690A6C" w:rsidRPr="00E97295">
          <w:rPr>
            <w:rFonts w:ascii="Times New Roman" w:hAnsi="Times New Roman" w:cs="Times New Roman"/>
            <w:iCs/>
            <w:sz w:val="24"/>
            <w:szCs w:val="24"/>
            <w:lang w:val="en-US"/>
          </w:rPr>
          <w:t>and</w:t>
        </w:r>
      </w:ins>
      <w:ins w:id="288" w:author="Bizan N. Balzer" w:date="2021-09-24T21:44:00Z">
        <w:del w:id="289" w:author="anna.resch88@gmail.com" w:date="2022-01-04T17:07:00Z">
          <w:r w:rsidRPr="00E97295" w:rsidDel="00690A6C">
            <w:rPr>
              <w:rFonts w:ascii="Times New Roman" w:hAnsi="Times New Roman" w:cs="Times New Roman"/>
              <w:iCs/>
              <w:sz w:val="24"/>
              <w:szCs w:val="24"/>
              <w:lang w:val="en-US"/>
            </w:rPr>
            <w:delText>to</w:delText>
          </w:r>
        </w:del>
        <w:r w:rsidRPr="00E97295">
          <w:rPr>
            <w:rFonts w:ascii="Times New Roman" w:hAnsi="Times New Roman" w:cs="Times New Roman"/>
            <w:iCs/>
            <w:sz w:val="24"/>
            <w:szCs w:val="24"/>
            <w:lang w:val="en-US"/>
          </w:rPr>
          <w:t xml:space="preserve"> green fluorescent protein (</w:t>
        </w:r>
      </w:ins>
      <w:ins w:id="290" w:author="anna.resch88@gmail.com" w:date="2022-01-04T17:07:00Z">
        <w:r w:rsidR="00690A6C" w:rsidRPr="00E97295">
          <w:rPr>
            <w:rFonts w:ascii="Times New Roman" w:hAnsi="Times New Roman" w:cs="Times New Roman"/>
            <w:b/>
            <w:iCs/>
            <w:sz w:val="24"/>
            <w:szCs w:val="24"/>
            <w:lang w:val="en-US"/>
            <w:rPrChange w:id="291" w:author="anna.resch88@gmail.com" w:date="2022-01-05T10:21:00Z">
              <w:rPr>
                <w:rFonts w:ascii="Times New Roman" w:hAnsi="Times New Roman" w:cs="Times New Roman"/>
                <w:b/>
                <w:iCs/>
                <w:lang w:val="en-US"/>
              </w:rPr>
            </w:rPrChange>
          </w:rPr>
          <w:t>C</w:t>
        </w:r>
      </w:ins>
      <w:ins w:id="292" w:author="Bizan N. Balzer" w:date="2021-09-24T21:44:00Z">
        <w:del w:id="293" w:author="anna.resch88@gmail.com" w:date="2022-01-04T17:07:00Z">
          <w:r w:rsidRPr="00E97295" w:rsidDel="00690A6C">
            <w:rPr>
              <w:rFonts w:ascii="Times New Roman" w:hAnsi="Times New Roman" w:cs="Times New Roman"/>
              <w:b/>
              <w:iCs/>
              <w:sz w:val="24"/>
              <w:szCs w:val="24"/>
              <w:lang w:val="en-US"/>
              <w:rPrChange w:id="294" w:author="anna.resch88@gmail.com" w:date="2022-01-05T10:21:00Z">
                <w:rPr>
                  <w:rFonts w:ascii="Times New Roman" w:hAnsi="Times New Roman" w:cs="Times New Roman"/>
                  <w:b/>
                  <w:iCs/>
                  <w:lang w:val="en-US"/>
                </w:rPr>
              </w:rPrChange>
            </w:rPr>
            <w:delText>A</w:delText>
          </w:r>
        </w:del>
        <w:r w:rsidRPr="00E97295">
          <w:rPr>
            <w:rFonts w:ascii="Times New Roman" w:hAnsi="Times New Roman" w:cs="Times New Roman"/>
            <w:b/>
            <w:iCs/>
            <w:sz w:val="24"/>
            <w:szCs w:val="24"/>
            <w:lang w:val="en-US"/>
            <w:rPrChange w:id="295" w:author="anna.resch88@gmail.com" w:date="2022-01-05T10:21:00Z">
              <w:rPr>
                <w:rFonts w:ascii="Times New Roman" w:hAnsi="Times New Roman" w:cs="Times New Roman"/>
                <w:b/>
                <w:iCs/>
                <w:lang w:val="en-US"/>
              </w:rPr>
            </w:rPrChange>
          </w:rPr>
          <w:t xml:space="preserve">, </w:t>
        </w:r>
      </w:ins>
      <w:ins w:id="296" w:author="anna.resch88@gmail.com" w:date="2022-01-05T10:21:00Z">
        <w:r w:rsidR="00E97295">
          <w:rPr>
            <w:rFonts w:ascii="Times New Roman" w:hAnsi="Times New Roman" w:cs="Times New Roman"/>
            <w:b/>
            <w:iCs/>
            <w:sz w:val="24"/>
            <w:szCs w:val="24"/>
            <w:lang w:val="en-US"/>
          </w:rPr>
          <w:t>(</w:t>
        </w:r>
      </w:ins>
      <w:ins w:id="297" w:author="Bizan N. Balzer" w:date="2021-09-24T21:44:00Z">
        <w:r w:rsidRPr="00E97295">
          <w:rPr>
            <w:rFonts w:ascii="Times New Roman" w:hAnsi="Times New Roman" w:cs="Times New Roman"/>
            <w:b/>
            <w:iCs/>
            <w:sz w:val="24"/>
            <w:szCs w:val="24"/>
            <w:lang w:val="en-US"/>
            <w:rPrChange w:id="298" w:author="anna.resch88@gmail.com" w:date="2022-01-05T10:21:00Z">
              <w:rPr>
                <w:rFonts w:ascii="Times New Roman" w:hAnsi="Times New Roman" w:cs="Times New Roman"/>
                <w:b/>
                <w:iCs/>
                <w:lang w:val="en-US"/>
              </w:rPr>
            </w:rPrChange>
          </w:rPr>
          <w:t>V</w:t>
        </w:r>
      </w:ins>
      <w:ins w:id="299" w:author="anna.resch88@gmail.com" w:date="2022-01-04T17:07:00Z">
        <w:r w:rsidR="00690A6C" w:rsidRPr="00E97295">
          <w:rPr>
            <w:rFonts w:ascii="Times New Roman" w:hAnsi="Times New Roman" w:cs="Times New Roman"/>
            <w:b/>
            <w:iCs/>
            <w:sz w:val="24"/>
            <w:szCs w:val="24"/>
            <w:lang w:val="en-US"/>
            <w:rPrChange w:id="300" w:author="anna.resch88@gmail.com" w:date="2022-01-05T10:21:00Z">
              <w:rPr>
                <w:rFonts w:ascii="Times New Roman" w:hAnsi="Times New Roman" w:cs="Times New Roman"/>
                <w:b/>
                <w:iCs/>
                <w:lang w:val="en-US"/>
              </w:rPr>
            </w:rPrChange>
          </w:rPr>
          <w:t>I</w:t>
        </w:r>
      </w:ins>
      <w:ins w:id="301" w:author="Bizan N. Balzer" w:date="2021-09-24T21:44:00Z">
        <w:r w:rsidRPr="00E97295">
          <w:rPr>
            <w:rFonts w:ascii="Times New Roman" w:hAnsi="Times New Roman" w:cs="Times New Roman"/>
            <w:b/>
            <w:iCs/>
            <w:sz w:val="24"/>
            <w:szCs w:val="24"/>
            <w:lang w:val="en-US"/>
            <w:rPrChange w:id="302" w:author="anna.resch88@gmail.com" w:date="2022-01-05T10:21:00Z">
              <w:rPr>
                <w:rFonts w:ascii="Times New Roman" w:hAnsi="Times New Roman" w:cs="Times New Roman"/>
                <w:b/>
                <w:iCs/>
                <w:lang w:val="en-US"/>
              </w:rPr>
            </w:rPrChange>
          </w:rPr>
          <w:t>I</w:t>
        </w:r>
        <w:del w:id="303" w:author="anna.resch88@gmail.com" w:date="2022-01-04T17:07:00Z">
          <w:r w:rsidRPr="00E97295" w:rsidDel="00690A6C">
            <w:rPr>
              <w:rFonts w:ascii="Times New Roman" w:hAnsi="Times New Roman" w:cs="Times New Roman"/>
              <w:iCs/>
              <w:sz w:val="24"/>
              <w:szCs w:val="24"/>
              <w:lang w:val="en-US"/>
            </w:rPr>
            <w:delText>, PDB 1EMA</w:delText>
          </w:r>
        </w:del>
        <w:r w:rsidRPr="00E97295">
          <w:rPr>
            <w:rFonts w:ascii="Times New Roman" w:hAnsi="Times New Roman" w:cs="Times New Roman"/>
            <w:iCs/>
            <w:sz w:val="24"/>
            <w:szCs w:val="24"/>
            <w:lang w:val="en-US"/>
          </w:rPr>
          <w:t>)</w:t>
        </w:r>
      </w:ins>
      <w:ins w:id="304" w:author="anna.resch88@gmail.com" w:date="2022-01-05T10:21:00Z">
        <w:r w:rsidR="00E97295">
          <w:rPr>
            <w:rFonts w:ascii="Times New Roman" w:hAnsi="Times New Roman" w:cs="Times New Roman"/>
            <w:iCs/>
            <w:sz w:val="24"/>
            <w:szCs w:val="24"/>
            <w:lang w:val="en-US"/>
          </w:rPr>
          <w:t>)</w:t>
        </w:r>
      </w:ins>
      <w:ins w:id="305" w:author="Bizan N. Balzer" w:date="2021-09-24T21:44:00Z">
        <w:r w:rsidRPr="00E97295">
          <w:rPr>
            <w:rFonts w:ascii="Times New Roman" w:hAnsi="Times New Roman" w:cs="Times New Roman"/>
            <w:iCs/>
            <w:sz w:val="24"/>
            <w:szCs w:val="24"/>
            <w:lang w:val="en-US"/>
          </w:rPr>
          <w:t xml:space="preserve">. </w:t>
        </w:r>
      </w:ins>
    </w:p>
    <w:p w14:paraId="45059D2D" w14:textId="6DDC78AA" w:rsidR="00C05648" w:rsidRPr="00E97295" w:rsidDel="003844B7" w:rsidRDefault="00C05648" w:rsidP="00C05648">
      <w:pPr>
        <w:spacing w:line="360" w:lineRule="auto"/>
        <w:jc w:val="both"/>
        <w:rPr>
          <w:ins w:id="306" w:author="Bizan N. Balzer" w:date="2021-09-24T21:44:00Z"/>
          <w:del w:id="307" w:author="anna.resch88@gmail.com" w:date="2022-01-05T10:16:00Z"/>
          <w:rFonts w:ascii="Times New Roman" w:hAnsi="Times New Roman" w:cs="Times New Roman"/>
          <w:iCs/>
          <w:sz w:val="24"/>
          <w:szCs w:val="24"/>
          <w:lang w:val="en-US"/>
          <w:rPrChange w:id="308" w:author="anna.resch88@gmail.com" w:date="2022-01-05T10:21:00Z">
            <w:rPr>
              <w:ins w:id="309" w:author="Bizan N. Balzer" w:date="2021-09-24T21:44:00Z"/>
              <w:del w:id="310" w:author="anna.resch88@gmail.com" w:date="2022-01-05T10:16:00Z"/>
              <w:rFonts w:ascii="Times New Roman" w:hAnsi="Times New Roman" w:cs="Times New Roman"/>
              <w:iCs/>
              <w:lang w:val="en-US"/>
            </w:rPr>
          </w:rPrChange>
        </w:rPr>
      </w:pPr>
      <w:ins w:id="311" w:author="Bizan N. Balzer" w:date="2021-09-24T21:44:00Z">
        <w:del w:id="312" w:author="anna.resch88@gmail.com" w:date="2022-01-04T17:08:00Z">
          <w:r w:rsidRPr="00E97295" w:rsidDel="00A770B1">
            <w:rPr>
              <w:rFonts w:ascii="Times New Roman" w:hAnsi="Times New Roman" w:cs="Times New Roman"/>
              <w:iCs/>
              <w:sz w:val="24"/>
              <w:szCs w:val="24"/>
              <w:lang w:val="en-US"/>
              <w:rPrChange w:id="313" w:author="anna.resch88@gmail.com" w:date="2022-01-05T10:21:00Z">
                <w:rPr>
                  <w:rFonts w:ascii="Times New Roman" w:hAnsi="Times New Roman" w:cs="Times New Roman"/>
                  <w:iCs/>
                  <w:lang w:val="en-US"/>
                </w:rPr>
              </w:rPrChange>
            </w:rPr>
            <w:delText>(</w:delText>
          </w:r>
          <w:r w:rsidRPr="00E97295" w:rsidDel="00A770B1">
            <w:rPr>
              <w:rFonts w:ascii="Times New Roman" w:hAnsi="Times New Roman" w:cs="Times New Roman"/>
              <w:b/>
              <w:bCs/>
              <w:iCs/>
              <w:sz w:val="24"/>
              <w:szCs w:val="24"/>
              <w:lang w:val="en-US"/>
              <w:rPrChange w:id="314" w:author="anna.resch88@gmail.com" w:date="2022-01-05T10:21:00Z">
                <w:rPr>
                  <w:rFonts w:ascii="Times New Roman" w:hAnsi="Times New Roman" w:cs="Times New Roman"/>
                  <w:b/>
                  <w:bCs/>
                  <w:iCs/>
                  <w:lang w:val="en-US"/>
                </w:rPr>
              </w:rPrChange>
            </w:rPr>
            <w:delText>B</w:delText>
          </w:r>
          <w:r w:rsidRPr="00E97295" w:rsidDel="00A770B1">
            <w:rPr>
              <w:rFonts w:ascii="Times New Roman" w:hAnsi="Times New Roman" w:cs="Times New Roman"/>
              <w:iCs/>
              <w:sz w:val="24"/>
              <w:szCs w:val="24"/>
              <w:lang w:val="en-US"/>
              <w:rPrChange w:id="315" w:author="anna.resch88@gmail.com" w:date="2022-01-05T10:21:00Z">
                <w:rPr>
                  <w:rFonts w:ascii="Times New Roman" w:hAnsi="Times New Roman" w:cs="Times New Roman"/>
                  <w:iCs/>
                  <w:lang w:val="en-US"/>
                </w:rPr>
              </w:rPrChange>
            </w:rPr>
            <w:delText xml:space="preserve">) </w:delText>
          </w:r>
          <w:r w:rsidRPr="00E97295" w:rsidDel="00A770B1">
            <w:rPr>
              <w:rFonts w:ascii="Times New Roman" w:hAnsi="Times New Roman" w:cs="Times New Roman"/>
              <w:iCs/>
              <w:sz w:val="24"/>
              <w:szCs w:val="24"/>
              <w:lang w:val="en-US"/>
            </w:rPr>
            <w:delText xml:space="preserve">These variants have been designed as fusion proteins and cloned into expression vectors for recombinant protein synthesis. </w:delText>
          </w:r>
        </w:del>
      </w:ins>
    </w:p>
    <w:p w14:paraId="036BA948" w14:textId="7A0E9387" w:rsidR="00C05648" w:rsidRDefault="00C05648" w:rsidP="00C05648">
      <w:pPr>
        <w:spacing w:line="360" w:lineRule="auto"/>
        <w:jc w:val="both"/>
        <w:rPr>
          <w:ins w:id="316" w:author="Bizan N. Balzer" w:date="2021-09-24T21:44:00Z"/>
          <w:rFonts w:ascii="Times New Roman" w:hAnsi="Times New Roman" w:cs="Times New Roman"/>
          <w:iCs/>
          <w:lang w:val="en-US"/>
        </w:rPr>
      </w:pPr>
      <w:ins w:id="317" w:author="Bizan N. Balzer" w:date="2021-09-24T21:44:00Z">
        <w:del w:id="318" w:author="anna.resch88@gmail.com" w:date="2022-01-05T10:16:00Z">
          <w:r w:rsidRPr="00E97295" w:rsidDel="003844B7">
            <w:rPr>
              <w:rFonts w:ascii="Times New Roman" w:hAnsi="Times New Roman" w:cs="Times New Roman"/>
              <w:iCs/>
              <w:sz w:val="24"/>
              <w:szCs w:val="24"/>
              <w:lang w:val="en-US"/>
              <w:rPrChange w:id="319" w:author="anna.resch88@gmail.com" w:date="2022-01-05T10:21:00Z">
                <w:rPr>
                  <w:rFonts w:ascii="Times New Roman" w:hAnsi="Times New Roman" w:cs="Times New Roman"/>
                  <w:iCs/>
                  <w:lang w:val="en-US"/>
                </w:rPr>
              </w:rPrChange>
            </w:rPr>
            <w:delText>(</w:delText>
          </w:r>
        </w:del>
      </w:ins>
      <w:ins w:id="320" w:author="anna.resch88@gmail.com" w:date="2022-01-04T17:08:00Z">
        <w:r w:rsidR="00A770B1" w:rsidRPr="00E97295">
          <w:rPr>
            <w:rFonts w:ascii="Times New Roman" w:hAnsi="Times New Roman" w:cs="Times New Roman"/>
            <w:b/>
            <w:bCs/>
            <w:iCs/>
            <w:sz w:val="24"/>
            <w:szCs w:val="24"/>
            <w:lang w:val="en-US"/>
            <w:rPrChange w:id="321" w:author="anna.resch88@gmail.com" w:date="2022-01-05T10:21:00Z">
              <w:rPr>
                <w:rFonts w:ascii="Times New Roman" w:hAnsi="Times New Roman" w:cs="Times New Roman"/>
                <w:b/>
                <w:bCs/>
                <w:iCs/>
                <w:lang w:val="en-US"/>
              </w:rPr>
            </w:rPrChange>
          </w:rPr>
          <w:t>D</w:t>
        </w:r>
      </w:ins>
      <w:ins w:id="322" w:author="Bizan N. Balzer" w:date="2021-09-24T21:44:00Z">
        <w:del w:id="323" w:author="anna.resch88@gmail.com" w:date="2022-01-04T17:08:00Z">
          <w:r w:rsidRPr="00E97295" w:rsidDel="00A770B1">
            <w:rPr>
              <w:rFonts w:ascii="Times New Roman" w:hAnsi="Times New Roman" w:cs="Times New Roman"/>
              <w:b/>
              <w:bCs/>
              <w:iCs/>
              <w:sz w:val="24"/>
              <w:szCs w:val="24"/>
              <w:lang w:val="en-US"/>
              <w:rPrChange w:id="324" w:author="anna.resch88@gmail.com" w:date="2022-01-05T10:21:00Z">
                <w:rPr>
                  <w:rFonts w:ascii="Times New Roman" w:hAnsi="Times New Roman" w:cs="Times New Roman"/>
                  <w:b/>
                  <w:bCs/>
                  <w:iCs/>
                  <w:lang w:val="en-US"/>
                </w:rPr>
              </w:rPrChange>
            </w:rPr>
            <w:delText>C</w:delText>
          </w:r>
        </w:del>
        <w:r w:rsidRPr="00E97295">
          <w:rPr>
            <w:rFonts w:ascii="Times New Roman" w:hAnsi="Times New Roman" w:cs="Times New Roman"/>
            <w:iCs/>
            <w:sz w:val="24"/>
            <w:szCs w:val="24"/>
            <w:lang w:val="en-US"/>
            <w:rPrChange w:id="325" w:author="anna.resch88@gmail.com" w:date="2022-01-05T10:21:00Z">
              <w:rPr>
                <w:rFonts w:ascii="Times New Roman" w:hAnsi="Times New Roman" w:cs="Times New Roman"/>
                <w:iCs/>
                <w:lang w:val="en-US"/>
              </w:rPr>
            </w:rPrChange>
          </w:rPr>
          <w:t xml:space="preserve">) </w:t>
        </w:r>
        <w:r w:rsidRPr="00E97295">
          <w:rPr>
            <w:rFonts w:ascii="Times New Roman" w:hAnsi="Times New Roman" w:cs="Times New Roman"/>
            <w:iCs/>
            <w:sz w:val="24"/>
            <w:szCs w:val="24"/>
            <w:lang w:val="en-US"/>
          </w:rPr>
          <w:t>The purified ULU is applied to wounds or tissue defects</w:t>
        </w:r>
      </w:ins>
      <w:ins w:id="326" w:author="anna.resch88@gmail.com" w:date="2022-01-04T17:09:00Z">
        <w:r w:rsidR="00B9779F" w:rsidRPr="00E97295">
          <w:rPr>
            <w:rFonts w:ascii="Times New Roman" w:hAnsi="Times New Roman" w:cs="Times New Roman"/>
            <w:iCs/>
            <w:sz w:val="24"/>
            <w:szCs w:val="24"/>
            <w:lang w:val="en-US"/>
          </w:rPr>
          <w:t xml:space="preserve">, in particular </w:t>
        </w:r>
      </w:ins>
      <w:ins w:id="327" w:author="anna.resch88@gmail.com" w:date="2022-01-04T17:10:00Z">
        <w:r w:rsidR="00B9779F" w:rsidRPr="00E97295">
          <w:rPr>
            <w:rFonts w:ascii="Times New Roman" w:hAnsi="Times New Roman" w:cs="Times New Roman"/>
            <w:iCs/>
            <w:sz w:val="24"/>
            <w:szCs w:val="24"/>
            <w:lang w:val="en-US"/>
          </w:rPr>
          <w:t>ocular</w:t>
        </w:r>
      </w:ins>
      <w:ins w:id="328" w:author="anna.resch88@gmail.com" w:date="2022-01-04T17:09:00Z">
        <w:r w:rsidR="00B9779F" w:rsidRPr="00E97295">
          <w:rPr>
            <w:rFonts w:ascii="Times New Roman" w:hAnsi="Times New Roman" w:cs="Times New Roman"/>
            <w:iCs/>
            <w:sz w:val="24"/>
            <w:szCs w:val="24"/>
            <w:lang w:val="en-US"/>
          </w:rPr>
          <w:t xml:space="preserve"> d</w:t>
        </w:r>
      </w:ins>
      <w:ins w:id="329" w:author="anna.resch88@gmail.com" w:date="2022-01-04T17:10:00Z">
        <w:r w:rsidR="00B9779F" w:rsidRPr="00E97295">
          <w:rPr>
            <w:rFonts w:ascii="Times New Roman" w:hAnsi="Times New Roman" w:cs="Times New Roman"/>
            <w:iCs/>
            <w:sz w:val="24"/>
            <w:szCs w:val="24"/>
            <w:lang w:val="en-US"/>
          </w:rPr>
          <w:t>efects of the cornea,</w:t>
        </w:r>
      </w:ins>
      <w:ins w:id="330" w:author="Bizan N. Balzer" w:date="2021-09-24T21:44:00Z">
        <w:r w:rsidRPr="00E97295">
          <w:rPr>
            <w:rFonts w:ascii="Times New Roman" w:hAnsi="Times New Roman" w:cs="Times New Roman"/>
            <w:iCs/>
            <w:sz w:val="24"/>
            <w:szCs w:val="24"/>
            <w:lang w:val="en-US"/>
          </w:rPr>
          <w:t xml:space="preserve"> and subsequently photochemically crosslinked</w:t>
        </w:r>
        <w:del w:id="331" w:author="anna.resch88@gmail.com" w:date="2022-01-16T11:47:00Z">
          <w:r w:rsidRPr="00E97295" w:rsidDel="00416247">
            <w:rPr>
              <w:rFonts w:ascii="Times New Roman" w:hAnsi="Times New Roman" w:cs="Times New Roman"/>
              <w:iCs/>
              <w:sz w:val="24"/>
              <w:szCs w:val="24"/>
              <w:lang w:val="en-US"/>
            </w:rPr>
            <w:delText xml:space="preserve"> </w:delText>
          </w:r>
          <w:commentRangeStart w:id="332"/>
          <w:r w:rsidRPr="00E97295" w:rsidDel="00416247">
            <w:rPr>
              <w:rFonts w:ascii="Times New Roman" w:hAnsi="Times New Roman" w:cs="Times New Roman"/>
              <w:iCs/>
              <w:sz w:val="24"/>
              <w:szCs w:val="24"/>
              <w:lang w:val="en-US"/>
            </w:rPr>
            <w:delText xml:space="preserve">using blue light and </w:delText>
          </w:r>
        </w:del>
        <w:del w:id="333" w:author="anna.resch88@gmail.com" w:date="2022-01-04T17:09:00Z">
          <w:r w:rsidRPr="00E97295" w:rsidDel="00B9779F">
            <w:rPr>
              <w:rFonts w:ascii="Times New Roman" w:hAnsi="Times New Roman" w:cs="Times New Roman"/>
              <w:iCs/>
              <w:sz w:val="24"/>
              <w:szCs w:val="24"/>
              <w:lang w:val="en-US"/>
            </w:rPr>
            <w:delText xml:space="preserve">e.g. biobased </w:delText>
          </w:r>
        </w:del>
        <w:del w:id="334" w:author="anna.resch88@gmail.com" w:date="2022-01-16T11:47:00Z">
          <w:r w:rsidRPr="00E97295" w:rsidDel="00416247">
            <w:rPr>
              <w:rFonts w:ascii="Times New Roman" w:hAnsi="Times New Roman" w:cs="Times New Roman"/>
              <w:iCs/>
              <w:sz w:val="24"/>
              <w:szCs w:val="24"/>
              <w:lang w:val="en-US"/>
            </w:rPr>
            <w:delText>vitamin B</w:delText>
          </w:r>
          <w:r w:rsidRPr="00E97295" w:rsidDel="00416247">
            <w:rPr>
              <w:rFonts w:ascii="Times New Roman" w:hAnsi="Times New Roman" w:cs="Times New Roman"/>
              <w:iCs/>
              <w:sz w:val="24"/>
              <w:szCs w:val="24"/>
              <w:vertAlign w:val="subscript"/>
              <w:lang w:val="en-US"/>
            </w:rPr>
            <w:delText>2</w:delText>
          </w:r>
          <w:r w:rsidRPr="00E97295" w:rsidDel="00416247">
            <w:rPr>
              <w:rFonts w:ascii="Times New Roman" w:hAnsi="Times New Roman" w:cs="Times New Roman"/>
              <w:iCs/>
              <w:sz w:val="24"/>
              <w:szCs w:val="24"/>
              <w:lang w:val="en-US"/>
            </w:rPr>
            <w:delText xml:space="preserve">/riboflavin or </w:delText>
          </w:r>
          <w:r w:rsidRPr="00E97295" w:rsidDel="00416247">
            <w:rPr>
              <w:rFonts w:ascii="Times New Roman" w:hAnsi="Times New Roman" w:cs="Times New Roman"/>
              <w:sz w:val="24"/>
              <w:szCs w:val="24"/>
              <w:lang w:val="en-US"/>
            </w:rPr>
            <w:delText>tris(bipyridine)ruthenium(II)</w:delText>
          </w:r>
          <w:r w:rsidRPr="00E97295" w:rsidDel="00416247">
            <w:rPr>
              <w:rFonts w:ascii="Times New Roman" w:hAnsi="Times New Roman" w:cs="Times New Roman"/>
              <w:iCs/>
              <w:sz w:val="24"/>
              <w:szCs w:val="24"/>
              <w:lang w:val="en-US"/>
            </w:rPr>
            <w:delText xml:space="preserve"> as catalyst</w:delText>
          </w:r>
        </w:del>
        <w:r w:rsidRPr="00E97295">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del w:id="335" w:author="anna.resch88@gmail.com" w:date="2022-01-04T17:09:00Z">
          <w:r w:rsidDel="00B9779F">
            <w:rPr>
              <w:rFonts w:ascii="Times New Roman" w:hAnsi="Times New Roman" w:cs="Times New Roman"/>
              <w:iCs/>
              <w:sz w:val="24"/>
              <w:szCs w:val="24"/>
              <w:lang w:val="en-US"/>
            </w:rPr>
            <w:delText>C</w:delText>
          </w:r>
          <w:r w:rsidRPr="009A1C08" w:rsidDel="00B9779F">
            <w:rPr>
              <w:rFonts w:ascii="Times New Roman" w:hAnsi="Times New Roman" w:cs="Times New Roman"/>
              <w:iCs/>
              <w:sz w:val="24"/>
              <w:szCs w:val="24"/>
              <w:lang w:val="en-US"/>
            </w:rPr>
            <w:delText xml:space="preserve">hemoselective crosslinking between tyrosine moieties </w:delText>
          </w:r>
          <w:r w:rsidDel="00B9779F">
            <w:rPr>
              <w:rFonts w:ascii="Times New Roman" w:hAnsi="Times New Roman" w:cs="Times New Roman"/>
              <w:iCs/>
              <w:sz w:val="24"/>
              <w:szCs w:val="24"/>
              <w:lang w:val="en-US"/>
            </w:rPr>
            <w:delText>leads to the</w:delText>
          </w:r>
          <w:r w:rsidRPr="009A1C08" w:rsidDel="00B9779F">
            <w:rPr>
              <w:rFonts w:ascii="Times New Roman" w:hAnsi="Times New Roman" w:cs="Times New Roman"/>
              <w:iCs/>
              <w:sz w:val="24"/>
              <w:szCs w:val="24"/>
              <w:lang w:val="en-US"/>
            </w:rPr>
            <w:delText xml:space="preserve"> new bioadhesive system </w:delText>
          </w:r>
          <w:r w:rsidDel="00B9779F">
            <w:rPr>
              <w:rFonts w:ascii="Times New Roman" w:hAnsi="Times New Roman" w:cs="Times New Roman"/>
              <w:iCs/>
              <w:lang w:val="en-US"/>
            </w:rPr>
            <w:delText xml:space="preserve">termed </w:delText>
          </w:r>
          <w:r w:rsidRPr="009A1C08" w:rsidDel="00B9779F">
            <w:rPr>
              <w:rFonts w:ascii="Times New Roman" w:hAnsi="Times New Roman" w:cs="Times New Roman"/>
              <w:iCs/>
              <w:sz w:val="24"/>
              <w:szCs w:val="24"/>
              <w:lang w:val="en-US"/>
            </w:rPr>
            <w:delText>“BioUltraBond</w:delText>
          </w:r>
        </w:del>
      </w:ins>
      <w:commentRangeEnd w:id="332"/>
      <w:r w:rsidR="00416247">
        <w:rPr>
          <w:rStyle w:val="Kommentarzeichen"/>
        </w:rPr>
        <w:commentReference w:id="332"/>
      </w:r>
      <w:ins w:id="336" w:author="Bizan N. Balzer" w:date="2021-09-24T21:44:00Z">
        <w:del w:id="337" w:author="anna.resch88@gmail.com" w:date="2022-01-04T17:09:00Z">
          <w:r w:rsidRPr="009A1C08" w:rsidDel="00B9779F">
            <w:rPr>
              <w:rFonts w:ascii="Times New Roman" w:hAnsi="Times New Roman" w:cs="Times New Roman"/>
              <w:iCs/>
              <w:sz w:val="24"/>
              <w:szCs w:val="24"/>
              <w:lang w:val="en-US"/>
            </w:rPr>
            <w:delText>”</w:delText>
          </w:r>
          <w:r w:rsidDel="00B9779F">
            <w:rPr>
              <w:rFonts w:ascii="Times New Roman" w:hAnsi="Times New Roman" w:cs="Times New Roman"/>
              <w:iCs/>
              <w:lang w:val="en-US"/>
            </w:rPr>
            <w:delText xml:space="preserve">. </w:delText>
          </w:r>
        </w:del>
      </w:ins>
    </w:p>
    <w:p w14:paraId="5449F224" w14:textId="24CDA285" w:rsidR="00C05648" w:rsidDel="00B9779F" w:rsidRDefault="00C05648" w:rsidP="00C05648">
      <w:pPr>
        <w:spacing w:line="360" w:lineRule="auto"/>
        <w:jc w:val="both"/>
        <w:rPr>
          <w:ins w:id="338" w:author="Bizan N. Balzer" w:date="2021-09-24T21:44:00Z"/>
          <w:del w:id="339" w:author="anna.resch88@gmail.com" w:date="2022-01-04T17:10:00Z"/>
          <w:rFonts w:ascii="Times New Roman" w:hAnsi="Times New Roman" w:cs="Times New Roman"/>
          <w:iCs/>
          <w:sz w:val="24"/>
          <w:szCs w:val="24"/>
          <w:lang w:val="en-US"/>
        </w:rPr>
      </w:pPr>
      <w:commentRangeStart w:id="340"/>
      <w:ins w:id="341" w:author="Bizan N. Balzer" w:date="2021-09-24T21:44:00Z">
        <w:del w:id="342" w:author="anna.resch88@gmail.com" w:date="2022-01-04T17:10:00Z">
          <w:r w:rsidDel="00B9779F">
            <w:rPr>
              <w:rFonts w:ascii="Times New Roman" w:hAnsi="Times New Roman" w:cs="Times New Roman"/>
              <w:iCs/>
              <w:lang w:val="en-US"/>
            </w:rPr>
            <w:lastRenderedPageBreak/>
            <w:delText>(</w:delText>
          </w:r>
          <w:r w:rsidRPr="00391F03" w:rsidDel="00B9779F">
            <w:rPr>
              <w:rFonts w:ascii="Times New Roman" w:hAnsi="Times New Roman" w:cs="Times New Roman"/>
              <w:b/>
              <w:bCs/>
              <w:iCs/>
              <w:lang w:val="en-US"/>
            </w:rPr>
            <w:delText>D</w:delText>
          </w:r>
          <w:r w:rsidDel="00B9779F">
            <w:rPr>
              <w:rFonts w:ascii="Times New Roman" w:hAnsi="Times New Roman" w:cs="Times New Roman"/>
              <w:iCs/>
              <w:lang w:val="en-US"/>
            </w:rPr>
            <w:delText xml:space="preserve">) </w:delText>
          </w:r>
          <w:r w:rsidRPr="009A1C08" w:rsidDel="00B9779F">
            <w:rPr>
              <w:rFonts w:ascii="Times New Roman" w:hAnsi="Times New Roman" w:cs="Times New Roman"/>
              <w:iCs/>
              <w:sz w:val="24"/>
              <w:szCs w:val="24"/>
              <w:lang w:val="en-US"/>
            </w:rPr>
            <w:delText>“BioUltraBond”</w:delText>
          </w:r>
          <w:r w:rsidDel="00B9779F">
            <w:rPr>
              <w:rFonts w:ascii="Times New Roman" w:hAnsi="Times New Roman" w:cs="Times New Roman"/>
              <w:iCs/>
              <w:sz w:val="24"/>
              <w:szCs w:val="24"/>
              <w:lang w:val="en-US"/>
            </w:rPr>
            <w:delText xml:space="preserve"> can be used to treat </w:delText>
          </w:r>
          <w:r w:rsidRPr="009A1C08" w:rsidDel="00B9779F">
            <w:rPr>
              <w:rFonts w:ascii="Times New Roman" w:hAnsi="Times New Roman" w:cs="Times New Roman"/>
              <w:iCs/>
              <w:sz w:val="24"/>
              <w:szCs w:val="24"/>
              <w:lang w:val="en-US"/>
            </w:rPr>
            <w:delText>various wounds and tissue defects</w:delText>
          </w:r>
          <w:r w:rsidDel="00B9779F">
            <w:rPr>
              <w:rFonts w:ascii="Times New Roman" w:hAnsi="Times New Roman" w:cs="Times New Roman"/>
              <w:iCs/>
              <w:sz w:val="24"/>
              <w:szCs w:val="24"/>
              <w:lang w:val="en-US"/>
            </w:rPr>
            <w:delText xml:space="preserve">, in particular in </w:delText>
          </w:r>
          <w:r w:rsidRPr="009A1C08" w:rsidDel="00B9779F">
            <w:rPr>
              <w:rFonts w:ascii="Times New Roman" w:hAnsi="Times New Roman" w:cs="Times New Roman"/>
              <w:iCs/>
              <w:sz w:val="24"/>
              <w:szCs w:val="24"/>
              <w:lang w:val="en-US"/>
            </w:rPr>
            <w:delText>ophthalmolog</w:delText>
          </w:r>
          <w:r w:rsidDel="00B9779F">
            <w:rPr>
              <w:rFonts w:ascii="Times New Roman" w:hAnsi="Times New Roman" w:cs="Times New Roman"/>
              <w:iCs/>
              <w:sz w:val="24"/>
              <w:szCs w:val="24"/>
              <w:lang w:val="en-US"/>
            </w:rPr>
            <w:delText>y.</w:delText>
          </w:r>
          <w:r w:rsidRPr="009A1C08" w:rsidDel="00B9779F">
            <w:rPr>
              <w:rFonts w:ascii="Times New Roman" w:hAnsi="Times New Roman" w:cs="Times New Roman"/>
              <w:iCs/>
              <w:sz w:val="24"/>
              <w:szCs w:val="24"/>
              <w:lang w:val="en-US"/>
            </w:rPr>
            <w:delText xml:space="preserve"> </w:delText>
          </w:r>
        </w:del>
      </w:ins>
    </w:p>
    <w:p w14:paraId="33DB37C1" w14:textId="63E36443" w:rsidR="00C05648" w:rsidRPr="00391F03" w:rsidDel="00B9779F" w:rsidRDefault="00C05648" w:rsidP="00C05648">
      <w:pPr>
        <w:rPr>
          <w:ins w:id="343" w:author="Bizan N. Balzer" w:date="2021-09-24T21:44:00Z"/>
          <w:del w:id="344" w:author="anna.resch88@gmail.com" w:date="2022-01-04T17:12:00Z"/>
          <w:lang w:val="en-US"/>
        </w:rPr>
      </w:pPr>
    </w:p>
    <w:p w14:paraId="3E7F0D58" w14:textId="36B9DC2B" w:rsidR="00034DA6" w:rsidDel="00D2111D" w:rsidRDefault="00D2111D" w:rsidP="00A41356">
      <w:pPr>
        <w:spacing w:line="360" w:lineRule="auto"/>
        <w:jc w:val="both"/>
        <w:rPr>
          <w:del w:id="345" w:author="Bizan N. Balzer" w:date="2021-10-02T11:19:00Z"/>
          <w:rFonts w:ascii="Times New Roman" w:hAnsi="Times New Roman" w:cs="Times New Roman"/>
          <w:iCs/>
          <w:sz w:val="24"/>
          <w:szCs w:val="24"/>
          <w:lang w:val="en-US"/>
        </w:rPr>
      </w:pPr>
      <w:ins w:id="346" w:author="Bizan N. Balzer" w:date="2021-10-02T11:21:00Z">
        <w:del w:id="347" w:author="anna.resch88@gmail.com" w:date="2022-01-04T17:12:00Z">
          <w:r w:rsidDel="00B9779F">
            <w:rPr>
              <w:rFonts w:ascii="Times New Roman" w:hAnsi="Times New Roman" w:cs="Times New Roman"/>
              <w:iCs/>
              <w:sz w:val="24"/>
              <w:szCs w:val="24"/>
              <w:lang w:val="en-US"/>
            </w:rPr>
            <w:delText>R</w:delText>
          </w:r>
          <w:r w:rsidRPr="009A1C08" w:rsidDel="00B9779F">
            <w:rPr>
              <w:rFonts w:ascii="Times New Roman" w:hAnsi="Times New Roman" w:cs="Times New Roman"/>
              <w:iCs/>
              <w:sz w:val="24"/>
              <w:szCs w:val="24"/>
              <w:lang w:val="en-US"/>
            </w:rPr>
            <w:delText xml:space="preserve">anging from highly resilient resilin from grasshopper joints </w:delText>
          </w:r>
        </w:del>
      </w:ins>
      <w:ins w:id="348" w:author="Bizan N. Balzer" w:date="2021-10-07T18:07:00Z">
        <w:del w:id="349" w:author="anna.resch88@gmail.com" w:date="2022-01-04T17:12:00Z">
          <w:r w:rsidR="00C51506" w:rsidDel="00B9779F">
            <w:rPr>
              <w:rFonts w:ascii="Times New Roman" w:hAnsi="Times New Roman" w:cs="Times New Roman"/>
              <w:iCs/>
              <w:sz w:val="24"/>
              <w:szCs w:val="24"/>
              <w:lang w:val="en-US"/>
            </w:rPr>
            <w:delText>and</w:delText>
          </w:r>
        </w:del>
      </w:ins>
      <w:ins w:id="350" w:author="Bizan N. Balzer" w:date="2021-10-02T11:21:00Z">
        <w:del w:id="351" w:author="anna.resch88@gmail.com" w:date="2022-01-04T17:12:00Z">
          <w:r w:rsidRPr="009A1C08" w:rsidDel="00B9779F">
            <w:rPr>
              <w:rFonts w:ascii="Times New Roman" w:hAnsi="Times New Roman" w:cs="Times New Roman"/>
              <w:iCs/>
              <w:sz w:val="24"/>
              <w:szCs w:val="24"/>
              <w:lang w:val="en-US"/>
            </w:rPr>
            <w:delText xml:space="preserve"> ultra wet-adhesive mussel byssus proteins to ultra-tough spider silk and its constituting spidroin proteins the question arises if such mechanical </w:delText>
          </w:r>
          <w:commentRangeStart w:id="352"/>
          <w:r w:rsidRPr="009A1C08" w:rsidDel="00B9779F">
            <w:rPr>
              <w:rFonts w:ascii="Times New Roman" w:hAnsi="Times New Roman" w:cs="Times New Roman"/>
              <w:iCs/>
              <w:sz w:val="24"/>
              <w:szCs w:val="24"/>
              <w:lang w:val="en-US"/>
            </w:rPr>
            <w:delText>ultramaterials</w:delText>
          </w:r>
        </w:del>
      </w:ins>
      <w:commentRangeEnd w:id="352"/>
      <w:ins w:id="353" w:author="Bizan N. Balzer" w:date="2021-10-07T18:08:00Z">
        <w:del w:id="354" w:author="anna.resch88@gmail.com" w:date="2022-01-04T17:12:00Z">
          <w:r w:rsidR="00C51506" w:rsidDel="00B9779F">
            <w:rPr>
              <w:rStyle w:val="Kommentarzeichen"/>
            </w:rPr>
            <w:commentReference w:id="352"/>
          </w:r>
        </w:del>
      </w:ins>
      <w:ins w:id="355" w:author="Bizan N. Balzer" w:date="2021-10-02T11:21:00Z">
        <w:del w:id="356" w:author="anna.resch88@gmail.com" w:date="2022-01-04T17:12:00Z">
          <w:r w:rsidRPr="009A1C08" w:rsidDel="00B9779F">
            <w:rPr>
              <w:rFonts w:ascii="Times New Roman" w:hAnsi="Times New Roman" w:cs="Times New Roman"/>
              <w:iCs/>
              <w:sz w:val="24"/>
              <w:szCs w:val="24"/>
              <w:lang w:val="en-US"/>
            </w:rPr>
            <w:delText xml:space="preserve"> with high wet-adhesion can be constituted by other protein systems combining physical and controlled chemical network formation. If possible, can such a wet- adhesive protein system with high mechanical strength and elasticity be based on human sequence motives only? </w:delText>
          </w:r>
        </w:del>
      </w:ins>
      <w:del w:id="357" w:author="anna.resch88@gmail.com" w:date="2022-01-04T17:12:00Z">
        <w:r w:rsidR="008737A4" w:rsidRPr="009A1C08" w:rsidDel="00B9779F">
          <w:rPr>
            <w:rFonts w:ascii="Times New Roman" w:hAnsi="Times New Roman" w:cs="Times New Roman"/>
            <w:b/>
            <w:iCs/>
            <w:sz w:val="24"/>
            <w:szCs w:val="24"/>
            <w:lang w:val="en-US"/>
          </w:rPr>
          <w:delText xml:space="preserve">Figure </w:delText>
        </w:r>
      </w:del>
      <w:del w:id="358" w:author="Bizan N. Balzer" w:date="2021-09-24T21:44:00Z">
        <w:r w:rsidR="008737A4" w:rsidRPr="009A1C08" w:rsidDel="00C05648">
          <w:rPr>
            <w:rFonts w:ascii="Times New Roman" w:hAnsi="Times New Roman" w:cs="Times New Roman"/>
            <w:b/>
            <w:iCs/>
            <w:sz w:val="24"/>
            <w:szCs w:val="24"/>
            <w:lang w:val="en-US"/>
          </w:rPr>
          <w:delText>1:</w:delText>
        </w:r>
        <w:r w:rsidR="000B5D58" w:rsidRPr="009A1C08" w:rsidDel="00C05648">
          <w:rPr>
            <w:rFonts w:ascii="Times New Roman" w:hAnsi="Times New Roman" w:cs="Times New Roman"/>
            <w:b/>
            <w:iCs/>
            <w:sz w:val="24"/>
            <w:szCs w:val="24"/>
            <w:lang w:val="en-US"/>
          </w:rPr>
          <w:delText xml:space="preserve"> </w:delText>
        </w:r>
      </w:del>
      <w:del w:id="359" w:author="Bizan N. Balzer" w:date="2021-09-24T21:22:00Z">
        <w:r w:rsidR="007406D7" w:rsidRPr="009A1C08" w:rsidDel="007F2A28">
          <w:rPr>
            <w:rFonts w:ascii="Times New Roman" w:hAnsi="Times New Roman" w:cs="Times New Roman"/>
            <w:iCs/>
            <w:sz w:val="24"/>
            <w:szCs w:val="24"/>
            <w:lang w:val="en-US"/>
          </w:rPr>
          <w:delText>Inspired by nature</w:delText>
        </w:r>
        <w:r w:rsidR="000A71B7" w:rsidRPr="009A1C08" w:rsidDel="007F2A28">
          <w:rPr>
            <w:rFonts w:ascii="Times New Roman" w:hAnsi="Times New Roman" w:cs="Times New Roman"/>
            <w:iCs/>
            <w:sz w:val="24"/>
            <w:szCs w:val="24"/>
            <w:lang w:val="en-US"/>
          </w:rPr>
          <w:delText>s</w:delText>
        </w:r>
        <w:r w:rsidR="007406D7" w:rsidRPr="009A1C08" w:rsidDel="007F2A28">
          <w:rPr>
            <w:rFonts w:ascii="Times New Roman" w:hAnsi="Times New Roman" w:cs="Times New Roman"/>
            <w:iCs/>
            <w:sz w:val="24"/>
            <w:szCs w:val="24"/>
            <w:lang w:val="en-US"/>
          </w:rPr>
          <w:delText xml:space="preserve"> p</w:delText>
        </w:r>
      </w:del>
      <w:del w:id="360" w:author="Bizan N. Balzer" w:date="2021-09-24T21:44:00Z">
        <w:r w:rsidR="007406D7" w:rsidRPr="009A1C08" w:rsidDel="00C05648">
          <w:rPr>
            <w:rFonts w:ascii="Times New Roman" w:hAnsi="Times New Roman" w:cs="Times New Roman"/>
            <w:iCs/>
            <w:sz w:val="24"/>
            <w:szCs w:val="24"/>
            <w:lang w:val="en-US"/>
          </w:rPr>
          <w:delText xml:space="preserve">rotein-based high performance materials </w:delText>
        </w:r>
      </w:del>
      <w:del w:id="361" w:author="Bizan N. Balzer" w:date="2021-09-24T21:23:00Z">
        <w:r w:rsidR="007406D7" w:rsidRPr="007F2A28" w:rsidDel="007F2A28">
          <w:rPr>
            <w:rFonts w:ascii="Times New Roman" w:hAnsi="Times New Roman" w:cs="Times New Roman"/>
            <w:bCs/>
            <w:iCs/>
            <w:sz w:val="24"/>
            <w:szCs w:val="24"/>
            <w:lang w:val="en-US"/>
            <w:rPrChange w:id="362" w:author="Bizan N. Balzer" w:date="2021-09-24T21:23:00Z">
              <w:rPr>
                <w:rFonts w:ascii="Times New Roman" w:hAnsi="Times New Roman" w:cs="Times New Roman"/>
                <w:b/>
                <w:iCs/>
                <w:sz w:val="24"/>
                <w:szCs w:val="24"/>
                <w:lang w:val="en-US"/>
              </w:rPr>
            </w:rPrChange>
          </w:rPr>
          <w:delText>(A)</w:delText>
        </w:r>
        <w:r w:rsidR="007406D7" w:rsidRPr="00034DA6" w:rsidDel="007F2A28">
          <w:rPr>
            <w:rFonts w:ascii="Times New Roman" w:hAnsi="Times New Roman" w:cs="Times New Roman"/>
            <w:bCs/>
            <w:iCs/>
            <w:sz w:val="24"/>
            <w:szCs w:val="24"/>
            <w:lang w:val="en-US"/>
          </w:rPr>
          <w:delText xml:space="preserve"> ranging</w:delText>
        </w:r>
      </w:del>
      <w:del w:id="363" w:author="Bizan N. Balzer" w:date="2021-09-24T21:44:00Z">
        <w:r w:rsidR="007406D7" w:rsidRPr="009A1C08" w:rsidDel="00C05648">
          <w:rPr>
            <w:rFonts w:ascii="Times New Roman" w:hAnsi="Times New Roman" w:cs="Times New Roman"/>
            <w:iCs/>
            <w:sz w:val="24"/>
            <w:szCs w:val="24"/>
            <w:lang w:val="en-US"/>
          </w:rPr>
          <w:delText xml:space="preserve"> from highly resilient resilin from grasshopper joints</w:delText>
        </w:r>
        <w:r w:rsidR="00E81F8E" w:rsidRPr="009A1C08" w:rsidDel="00C05648">
          <w:rPr>
            <w:rFonts w:ascii="Times New Roman" w:hAnsi="Times New Roman" w:cs="Times New Roman"/>
            <w:iCs/>
            <w:sz w:val="24"/>
            <w:szCs w:val="24"/>
            <w:lang w:val="en-US"/>
          </w:rPr>
          <w:delText xml:space="preserve"> (</w:delText>
        </w:r>
        <w:r w:rsidR="00E81F8E" w:rsidRPr="009A1C08" w:rsidDel="00C05648">
          <w:rPr>
            <w:rFonts w:ascii="Times New Roman" w:hAnsi="Times New Roman" w:cs="Times New Roman"/>
            <w:b/>
            <w:iCs/>
            <w:sz w:val="24"/>
            <w:szCs w:val="24"/>
            <w:lang w:val="en-US"/>
          </w:rPr>
          <w:delText>I</w:delText>
        </w:r>
        <w:r w:rsidR="00E81F8E"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 xml:space="preserve"> over ultra wet-adhesive mussel byssus proteins</w:delText>
        </w:r>
        <w:r w:rsidR="000A71B7" w:rsidRPr="009A1C08" w:rsidDel="00C05648">
          <w:rPr>
            <w:rFonts w:ascii="Times New Roman" w:hAnsi="Times New Roman" w:cs="Times New Roman"/>
            <w:iCs/>
            <w:sz w:val="24"/>
            <w:szCs w:val="24"/>
            <w:lang w:val="en-US"/>
          </w:rPr>
          <w:delText xml:space="preserve"> (</w:delText>
        </w:r>
        <w:r w:rsidR="000A71B7" w:rsidRPr="009A1C08" w:rsidDel="00C05648">
          <w:rPr>
            <w:rFonts w:ascii="Times New Roman" w:hAnsi="Times New Roman" w:cs="Times New Roman"/>
            <w:b/>
            <w:iCs/>
            <w:sz w:val="24"/>
            <w:szCs w:val="24"/>
            <w:lang w:val="en-US"/>
          </w:rPr>
          <w:delText>II</w:delText>
        </w:r>
        <w:r w:rsidR="000A71B7"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 xml:space="preserve"> to ultra</w:delText>
        </w:r>
        <w:r w:rsidR="000A71B7" w:rsidRPr="009A1C08" w:rsidDel="00C05648">
          <w:rPr>
            <w:rFonts w:ascii="Times New Roman" w:hAnsi="Times New Roman" w:cs="Times New Roman"/>
            <w:iCs/>
            <w:sz w:val="24"/>
            <w:szCs w:val="24"/>
            <w:lang w:val="en-US"/>
          </w:rPr>
          <w:delText>-</w:delText>
        </w:r>
        <w:r w:rsidR="007406D7" w:rsidRPr="009A1C08" w:rsidDel="00C05648">
          <w:rPr>
            <w:rFonts w:ascii="Times New Roman" w:hAnsi="Times New Roman" w:cs="Times New Roman"/>
            <w:iCs/>
            <w:sz w:val="24"/>
            <w:szCs w:val="24"/>
            <w:lang w:val="en-US"/>
          </w:rPr>
          <w:delText>tough spider silk and its constituting spidroin proteins</w:delText>
        </w:r>
        <w:r w:rsidR="000A71B7" w:rsidRPr="009A1C08" w:rsidDel="00C05648">
          <w:rPr>
            <w:rFonts w:ascii="Times New Roman" w:hAnsi="Times New Roman" w:cs="Times New Roman"/>
            <w:iCs/>
            <w:sz w:val="24"/>
            <w:szCs w:val="24"/>
            <w:lang w:val="en-US"/>
          </w:rPr>
          <w:delText xml:space="preserve"> (</w:delText>
        </w:r>
        <w:r w:rsidR="000A71B7" w:rsidRPr="009A1C08" w:rsidDel="00C05648">
          <w:rPr>
            <w:rFonts w:ascii="Times New Roman" w:hAnsi="Times New Roman" w:cs="Times New Roman"/>
            <w:b/>
            <w:iCs/>
            <w:sz w:val="24"/>
            <w:szCs w:val="24"/>
            <w:lang w:val="en-US"/>
          </w:rPr>
          <w:delText>III</w:delText>
        </w:r>
        <w:r w:rsidR="000A71B7" w:rsidRPr="009A1C08" w:rsidDel="00C05648">
          <w:rPr>
            <w:rFonts w:ascii="Times New Roman" w:hAnsi="Times New Roman" w:cs="Times New Roman"/>
            <w:iCs/>
            <w:sz w:val="24"/>
            <w:szCs w:val="24"/>
            <w:lang w:val="en-US"/>
          </w:rPr>
          <w:delText>)</w:delText>
        </w:r>
      </w:del>
      <w:del w:id="364" w:author="Bizan N. Balzer" w:date="2021-09-24T21:24:00Z">
        <w:r w:rsidR="007406D7" w:rsidRPr="009A1C08" w:rsidDel="007F2A28">
          <w:rPr>
            <w:rFonts w:ascii="Times New Roman" w:hAnsi="Times New Roman" w:cs="Times New Roman"/>
            <w:iCs/>
            <w:sz w:val="24"/>
            <w:szCs w:val="24"/>
            <w:lang w:val="en-US"/>
          </w:rPr>
          <w:delText xml:space="preserve"> </w:delText>
        </w:r>
        <w:r w:rsidR="00E81F8E" w:rsidRPr="009A1C08" w:rsidDel="007F2A28">
          <w:rPr>
            <w:rFonts w:ascii="Times New Roman" w:hAnsi="Times New Roman" w:cs="Times New Roman"/>
            <w:iCs/>
            <w:sz w:val="24"/>
            <w:szCs w:val="24"/>
            <w:lang w:val="en-US"/>
          </w:rPr>
          <w:delText>the question arises if such mechanical ultramaterials with high wet-adhesion can be constituted by other protein system</w:delText>
        </w:r>
        <w:r w:rsidR="00D221D8" w:rsidRPr="009A1C08" w:rsidDel="007F2A28">
          <w:rPr>
            <w:rFonts w:ascii="Times New Roman" w:hAnsi="Times New Roman" w:cs="Times New Roman"/>
            <w:iCs/>
            <w:sz w:val="24"/>
            <w:szCs w:val="24"/>
            <w:lang w:val="en-US"/>
          </w:rPr>
          <w:delText>s</w:delText>
        </w:r>
        <w:r w:rsidR="00E81F8E" w:rsidRPr="009A1C08" w:rsidDel="007F2A28">
          <w:rPr>
            <w:rFonts w:ascii="Times New Roman" w:hAnsi="Times New Roman" w:cs="Times New Roman"/>
            <w:iCs/>
            <w:sz w:val="24"/>
            <w:szCs w:val="24"/>
            <w:lang w:val="en-US"/>
          </w:rPr>
          <w:delText xml:space="preserve"> combining physical </w:delText>
        </w:r>
        <w:r w:rsidR="00E13588" w:rsidRPr="009A1C08" w:rsidDel="007F2A28">
          <w:rPr>
            <w:rFonts w:ascii="Times New Roman" w:hAnsi="Times New Roman" w:cs="Times New Roman"/>
            <w:iCs/>
            <w:sz w:val="24"/>
            <w:szCs w:val="24"/>
            <w:lang w:val="en-US"/>
          </w:rPr>
          <w:delText xml:space="preserve">and </w:delText>
        </w:r>
        <w:r w:rsidR="00E81F8E" w:rsidRPr="009A1C08" w:rsidDel="007F2A28">
          <w:rPr>
            <w:rFonts w:ascii="Times New Roman" w:hAnsi="Times New Roman" w:cs="Times New Roman"/>
            <w:iCs/>
            <w:sz w:val="24"/>
            <w:szCs w:val="24"/>
            <w:lang w:val="en-US"/>
          </w:rPr>
          <w:delText>controlled chemical network formation</w:delText>
        </w:r>
        <w:r w:rsidR="00E13588" w:rsidRPr="009A1C08" w:rsidDel="007F2A28">
          <w:rPr>
            <w:rFonts w:ascii="Times New Roman" w:hAnsi="Times New Roman" w:cs="Times New Roman"/>
            <w:iCs/>
            <w:sz w:val="24"/>
            <w:szCs w:val="24"/>
            <w:lang w:val="en-US"/>
          </w:rPr>
          <w:delText>. I</w:delText>
        </w:r>
        <w:r w:rsidR="00E81F8E" w:rsidRPr="009A1C08" w:rsidDel="007F2A28">
          <w:rPr>
            <w:rFonts w:ascii="Times New Roman" w:hAnsi="Times New Roman" w:cs="Times New Roman"/>
            <w:iCs/>
            <w:sz w:val="24"/>
            <w:szCs w:val="24"/>
            <w:lang w:val="en-US"/>
          </w:rPr>
          <w:delText>f possible</w:delText>
        </w:r>
        <w:r w:rsidR="00E13588" w:rsidRPr="009A1C08" w:rsidDel="007F2A28">
          <w:rPr>
            <w:rFonts w:ascii="Times New Roman" w:hAnsi="Times New Roman" w:cs="Times New Roman"/>
            <w:iCs/>
            <w:sz w:val="24"/>
            <w:szCs w:val="24"/>
            <w:lang w:val="en-US"/>
          </w:rPr>
          <w:delText>, can</w:delText>
        </w:r>
        <w:r w:rsidR="00E81F8E" w:rsidRPr="009A1C08" w:rsidDel="007F2A28">
          <w:rPr>
            <w:rFonts w:ascii="Times New Roman" w:hAnsi="Times New Roman" w:cs="Times New Roman"/>
            <w:iCs/>
            <w:sz w:val="24"/>
            <w:szCs w:val="24"/>
            <w:lang w:val="en-US"/>
          </w:rPr>
          <w:delText xml:space="preserve"> such a wet- adhesive protein system with high mechanical strength and elasticity</w:delText>
        </w:r>
        <w:r w:rsidR="004F6031" w:rsidRPr="009A1C08" w:rsidDel="007F2A28">
          <w:rPr>
            <w:rFonts w:ascii="Times New Roman" w:hAnsi="Times New Roman" w:cs="Times New Roman"/>
            <w:iCs/>
            <w:sz w:val="24"/>
            <w:szCs w:val="24"/>
            <w:lang w:val="en-US"/>
          </w:rPr>
          <w:delText xml:space="preserve"> be based on</w:delText>
        </w:r>
        <w:r w:rsidR="00E81F8E" w:rsidRPr="009A1C08" w:rsidDel="007F2A28">
          <w:rPr>
            <w:rFonts w:ascii="Times New Roman" w:hAnsi="Times New Roman" w:cs="Times New Roman"/>
            <w:iCs/>
            <w:sz w:val="24"/>
            <w:szCs w:val="24"/>
            <w:lang w:val="en-US"/>
          </w:rPr>
          <w:delText xml:space="preserve"> </w:delText>
        </w:r>
        <w:r w:rsidR="004F6031" w:rsidRPr="009A1C08" w:rsidDel="007F2A28">
          <w:rPr>
            <w:rFonts w:ascii="Times New Roman" w:hAnsi="Times New Roman" w:cs="Times New Roman"/>
            <w:iCs/>
            <w:sz w:val="24"/>
            <w:szCs w:val="24"/>
            <w:lang w:val="en-US"/>
          </w:rPr>
          <w:delText>(</w:delText>
        </w:r>
        <w:r w:rsidR="004F6031" w:rsidRPr="009A1C08" w:rsidDel="007F2A28">
          <w:rPr>
            <w:rFonts w:ascii="Times New Roman" w:hAnsi="Times New Roman" w:cs="Times New Roman"/>
            <w:b/>
            <w:iCs/>
            <w:sz w:val="24"/>
            <w:szCs w:val="24"/>
            <w:lang w:val="en-US"/>
          </w:rPr>
          <w:delText>B</w:delText>
        </w:r>
        <w:r w:rsidR="004F6031" w:rsidRPr="009A1C08" w:rsidDel="007F2A28">
          <w:rPr>
            <w:rFonts w:ascii="Times New Roman" w:hAnsi="Times New Roman" w:cs="Times New Roman"/>
            <w:iCs/>
            <w:sz w:val="24"/>
            <w:szCs w:val="24"/>
            <w:lang w:val="en-US"/>
          </w:rPr>
          <w:delText>)</w:delText>
        </w:r>
        <w:r w:rsidR="004F6031" w:rsidRPr="009A1C08" w:rsidDel="007F2A28">
          <w:rPr>
            <w:rFonts w:ascii="Times New Roman" w:hAnsi="Times New Roman" w:cs="Times New Roman"/>
            <w:b/>
            <w:iCs/>
            <w:sz w:val="24"/>
            <w:szCs w:val="24"/>
            <w:lang w:val="en-US"/>
          </w:rPr>
          <w:delText xml:space="preserve"> </w:delText>
        </w:r>
        <w:r w:rsidR="00E81F8E" w:rsidRPr="009A1C08" w:rsidDel="007F2A28">
          <w:rPr>
            <w:rFonts w:ascii="Times New Roman" w:hAnsi="Times New Roman" w:cs="Times New Roman"/>
            <w:iCs/>
            <w:sz w:val="24"/>
            <w:szCs w:val="24"/>
            <w:lang w:val="en-US"/>
          </w:rPr>
          <w:delText>human sequence motives only</w:delText>
        </w:r>
        <w:r w:rsidR="00534A65" w:rsidRPr="009A1C08" w:rsidDel="007F2A28">
          <w:rPr>
            <w:rFonts w:ascii="Times New Roman" w:hAnsi="Times New Roman" w:cs="Times New Roman"/>
            <w:iCs/>
            <w:sz w:val="24"/>
            <w:szCs w:val="24"/>
            <w:lang w:val="en-US"/>
          </w:rPr>
          <w:delText>?</w:delText>
        </w:r>
        <w:r w:rsidR="00E81F8E" w:rsidRPr="009A1C08" w:rsidDel="007F2A28">
          <w:rPr>
            <w:rFonts w:ascii="Times New Roman" w:hAnsi="Times New Roman" w:cs="Times New Roman"/>
            <w:iCs/>
            <w:sz w:val="24"/>
            <w:szCs w:val="24"/>
            <w:lang w:val="en-US"/>
          </w:rPr>
          <w:delText xml:space="preserve"> </w:delText>
        </w:r>
        <w:r w:rsidR="004F6031" w:rsidRPr="009A1C08" w:rsidDel="007F2A28">
          <w:rPr>
            <w:rFonts w:ascii="Times New Roman" w:hAnsi="Times New Roman" w:cs="Times New Roman"/>
            <w:iCs/>
            <w:sz w:val="24"/>
            <w:szCs w:val="24"/>
            <w:lang w:val="en-US"/>
          </w:rPr>
          <w:delText>Realizing this</w:delText>
        </w:r>
        <w:r w:rsidR="00E81F8E" w:rsidRPr="009A1C08" w:rsidDel="007F2A28">
          <w:rPr>
            <w:rFonts w:ascii="Times New Roman" w:hAnsi="Times New Roman" w:cs="Times New Roman"/>
            <w:iCs/>
            <w:sz w:val="24"/>
            <w:szCs w:val="24"/>
            <w:lang w:val="en-US"/>
          </w:rPr>
          <w:delText xml:space="preserve"> approach </w:delText>
        </w:r>
        <w:r w:rsidR="004F6031" w:rsidRPr="009A1C08" w:rsidDel="007F2A28">
          <w:rPr>
            <w:rFonts w:ascii="Times New Roman" w:hAnsi="Times New Roman" w:cs="Times New Roman"/>
            <w:iCs/>
            <w:sz w:val="24"/>
            <w:szCs w:val="24"/>
            <w:lang w:val="en-US"/>
          </w:rPr>
          <w:delText>(</w:delText>
        </w:r>
      </w:del>
      <w:del w:id="365" w:author="Bizan N. Balzer" w:date="2021-09-24T21:44:00Z">
        <w:r w:rsidR="004F6031" w:rsidRPr="009A1C08" w:rsidDel="00C05648">
          <w:rPr>
            <w:rFonts w:ascii="Times New Roman" w:hAnsi="Times New Roman" w:cs="Times New Roman"/>
            <w:b/>
            <w:iCs/>
            <w:sz w:val="24"/>
            <w:szCs w:val="24"/>
            <w:lang w:val="en-US"/>
          </w:rPr>
          <w:delText xml:space="preserve">B </w:delText>
        </w:r>
        <w:r w:rsidR="00F93004" w:rsidRPr="009A1C08" w:rsidDel="00C05648">
          <w:rPr>
            <w:rFonts w:ascii="Times New Roman" w:hAnsi="Times New Roman" w:cs="Times New Roman"/>
            <w:iCs/>
            <w:sz w:val="24"/>
            <w:szCs w:val="24"/>
            <w:lang w:val="en-US"/>
          </w:rPr>
          <w:delText xml:space="preserve">and </w:delText>
        </w:r>
        <w:r w:rsidR="004F6031" w:rsidRPr="009A1C08" w:rsidDel="00C05648">
          <w:rPr>
            <w:rFonts w:ascii="Times New Roman" w:hAnsi="Times New Roman" w:cs="Times New Roman"/>
            <w:b/>
            <w:iCs/>
            <w:sz w:val="24"/>
            <w:szCs w:val="24"/>
            <w:lang w:val="en-US"/>
          </w:rPr>
          <w:delText>C</w:delText>
        </w:r>
        <w:r w:rsidR="004F6031" w:rsidRPr="009A1C08" w:rsidDel="00C05648">
          <w:rPr>
            <w:rFonts w:ascii="Times New Roman" w:hAnsi="Times New Roman" w:cs="Times New Roman"/>
            <w:iCs/>
            <w:sz w:val="24"/>
            <w:szCs w:val="24"/>
            <w:lang w:val="en-US"/>
          </w:rPr>
          <w:delText xml:space="preserve">) </w:delText>
        </w:r>
        <w:r w:rsidR="00E81F8E" w:rsidRPr="009A1C08" w:rsidDel="00C05648">
          <w:rPr>
            <w:rFonts w:ascii="Times New Roman" w:hAnsi="Times New Roman" w:cs="Times New Roman"/>
            <w:iCs/>
            <w:sz w:val="24"/>
            <w:szCs w:val="24"/>
            <w:lang w:val="en-US"/>
          </w:rPr>
          <w:delText xml:space="preserve">we identified </w:delText>
        </w:r>
        <w:r w:rsidR="000C20F1" w:rsidRPr="009A1C08" w:rsidDel="00C05648">
          <w:rPr>
            <w:rFonts w:ascii="Times New Roman" w:hAnsi="Times New Roman" w:cs="Times New Roman"/>
            <w:iCs/>
            <w:sz w:val="24"/>
            <w:szCs w:val="24"/>
            <w:lang w:val="en-US"/>
          </w:rPr>
          <w:delText>the</w:delText>
        </w:r>
        <w:r w:rsidR="00E81F8E" w:rsidRPr="009A1C08" w:rsidDel="00C05648">
          <w:rPr>
            <w:rFonts w:ascii="Times New Roman" w:hAnsi="Times New Roman" w:cs="Times New Roman"/>
            <w:iCs/>
            <w:sz w:val="24"/>
            <w:szCs w:val="24"/>
            <w:lang w:val="en-US"/>
          </w:rPr>
          <w:delText xml:space="preserve"> tetramerizing protein motive </w:delText>
        </w:r>
        <w:r w:rsidR="000C20F1" w:rsidRPr="009A1C08" w:rsidDel="00C05648">
          <w:rPr>
            <w:rFonts w:ascii="Times New Roman" w:hAnsi="Times New Roman" w:cs="Times New Roman"/>
            <w:iCs/>
            <w:sz w:val="24"/>
            <w:szCs w:val="24"/>
            <w:lang w:val="en-US"/>
          </w:rPr>
          <w:delText>“</w:delText>
        </w:r>
        <w:r w:rsidR="00E81F8E" w:rsidRPr="009A1C08" w:rsidDel="00C05648">
          <w:rPr>
            <w:rFonts w:ascii="Times New Roman" w:hAnsi="Times New Roman" w:cs="Times New Roman"/>
            <w:iCs/>
            <w:sz w:val="24"/>
            <w:szCs w:val="24"/>
            <w:lang w:val="en-US"/>
          </w:rPr>
          <w:delText>ubiquitin-like domain</w:delText>
        </w:r>
        <w:r w:rsidR="000C20F1" w:rsidRPr="009A1C08" w:rsidDel="00C05648">
          <w:rPr>
            <w:rFonts w:ascii="Times New Roman" w:hAnsi="Times New Roman" w:cs="Times New Roman"/>
            <w:iCs/>
            <w:sz w:val="24"/>
            <w:szCs w:val="24"/>
            <w:lang w:val="en-US"/>
          </w:rPr>
          <w:delText>”</w:delText>
        </w:r>
        <w:r w:rsidR="00E81F8E" w:rsidRPr="009A1C08" w:rsidDel="00C05648">
          <w:rPr>
            <w:rFonts w:ascii="Times New Roman" w:hAnsi="Times New Roman" w:cs="Times New Roman"/>
            <w:iCs/>
            <w:sz w:val="24"/>
            <w:szCs w:val="24"/>
            <w:lang w:val="en-US"/>
          </w:rPr>
          <w:delText xml:space="preserve"> (ULD) from the human global gene organizer SATB1 (Special AT-rich sequence-binding protein 1</w:delText>
        </w:r>
        <w:r w:rsidR="004F6031" w:rsidRPr="009A1C08" w:rsidDel="00C05648">
          <w:rPr>
            <w:rFonts w:ascii="Times New Roman" w:hAnsi="Times New Roman" w:cs="Times New Roman"/>
            <w:iCs/>
            <w:sz w:val="24"/>
            <w:szCs w:val="24"/>
            <w:lang w:val="en-US"/>
          </w:rPr>
          <w:delText>, PDB 3TUO</w:delText>
        </w:r>
        <w:r w:rsidR="00E81F8E" w:rsidRPr="009A1C08" w:rsidDel="00C05648">
          <w:rPr>
            <w:rFonts w:ascii="Times New Roman" w:hAnsi="Times New Roman" w:cs="Times New Roman"/>
            <w:iCs/>
            <w:sz w:val="24"/>
            <w:szCs w:val="24"/>
            <w:lang w:val="en-US"/>
          </w:rPr>
          <w:delText>) (</w:delText>
        </w:r>
        <w:r w:rsidR="004F6031" w:rsidRPr="009A1C08" w:rsidDel="00C05648">
          <w:rPr>
            <w:rFonts w:ascii="Times New Roman" w:hAnsi="Times New Roman" w:cs="Times New Roman"/>
            <w:b/>
            <w:iCs/>
            <w:sz w:val="24"/>
            <w:szCs w:val="24"/>
            <w:lang w:val="en-US"/>
          </w:rPr>
          <w:delText>B</w:delText>
        </w:r>
        <w:r w:rsidR="00DB68B2" w:rsidRPr="009A1C08" w:rsidDel="00C05648">
          <w:rPr>
            <w:rFonts w:ascii="Times New Roman" w:hAnsi="Times New Roman" w:cs="Times New Roman"/>
            <w:b/>
            <w:iCs/>
            <w:sz w:val="24"/>
            <w:szCs w:val="24"/>
            <w:lang w:val="en-US"/>
          </w:rPr>
          <w:delText>,</w:delText>
        </w:r>
        <w:r w:rsidR="004F6031" w:rsidRPr="009A1C08" w:rsidDel="00C05648">
          <w:rPr>
            <w:rFonts w:ascii="Times New Roman" w:hAnsi="Times New Roman" w:cs="Times New Roman"/>
            <w:b/>
            <w:iCs/>
            <w:sz w:val="24"/>
            <w:szCs w:val="24"/>
            <w:lang w:val="en-US"/>
          </w:rPr>
          <w:delText xml:space="preserve"> </w:delText>
        </w:r>
        <w:r w:rsidR="00DB68B2" w:rsidRPr="009A1C08" w:rsidDel="00C05648">
          <w:rPr>
            <w:rFonts w:ascii="Times New Roman" w:hAnsi="Times New Roman" w:cs="Times New Roman"/>
            <w:b/>
            <w:iCs/>
            <w:sz w:val="24"/>
            <w:szCs w:val="24"/>
            <w:lang w:val="en-US"/>
          </w:rPr>
          <w:delText>(</w:delText>
        </w:r>
        <w:r w:rsidR="00E81F8E" w:rsidRPr="009A1C08" w:rsidDel="00C05648">
          <w:rPr>
            <w:rFonts w:ascii="Times New Roman" w:hAnsi="Times New Roman" w:cs="Times New Roman"/>
            <w:b/>
            <w:iCs/>
            <w:sz w:val="24"/>
            <w:szCs w:val="24"/>
            <w:lang w:val="en-US"/>
          </w:rPr>
          <w:delText>V</w:delText>
        </w:r>
        <w:r w:rsidR="00DB68B2" w:rsidRPr="009A1C08" w:rsidDel="00C05648">
          <w:rPr>
            <w:rFonts w:ascii="Times New Roman" w:hAnsi="Times New Roman" w:cs="Times New Roman"/>
            <w:b/>
            <w:iCs/>
            <w:sz w:val="24"/>
            <w:szCs w:val="24"/>
            <w:lang w:val="en-US"/>
          </w:rPr>
          <w:delText>)</w:delText>
        </w:r>
        <w:r w:rsidR="00E81F8E" w:rsidRPr="009A1C08" w:rsidDel="00C05648">
          <w:rPr>
            <w:rFonts w:ascii="Times New Roman" w:hAnsi="Times New Roman" w:cs="Times New Roman"/>
            <w:iCs/>
            <w:sz w:val="24"/>
            <w:szCs w:val="24"/>
            <w:lang w:val="en-US"/>
          </w:rPr>
          <w:delText xml:space="preserve">) </w:delText>
        </w:r>
        <w:r w:rsidR="004F6031" w:rsidRPr="009A1C08" w:rsidDel="00C05648">
          <w:rPr>
            <w:rFonts w:ascii="Times New Roman" w:hAnsi="Times New Roman" w:cs="Times New Roman"/>
            <w:iCs/>
            <w:sz w:val="24"/>
            <w:szCs w:val="24"/>
            <w:lang w:val="en-US"/>
          </w:rPr>
          <w:delText xml:space="preserve">and designed fusion proteins connecting </w:delText>
        </w:r>
        <w:r w:rsidR="00E81F8E" w:rsidRPr="009A1C08" w:rsidDel="00C05648">
          <w:rPr>
            <w:rFonts w:ascii="Times New Roman" w:hAnsi="Times New Roman" w:cs="Times New Roman"/>
            <w:iCs/>
            <w:sz w:val="24"/>
            <w:szCs w:val="24"/>
            <w:lang w:val="en-US"/>
          </w:rPr>
          <w:delText xml:space="preserve">two ULD domains </w:delText>
        </w:r>
        <w:r w:rsidR="004F6031" w:rsidRPr="009A1C08" w:rsidDel="00C05648">
          <w:rPr>
            <w:rFonts w:ascii="Times New Roman" w:hAnsi="Times New Roman" w:cs="Times New Roman"/>
            <w:iCs/>
            <w:sz w:val="24"/>
            <w:szCs w:val="24"/>
            <w:lang w:val="en-US"/>
          </w:rPr>
          <w:delText>with</w:delText>
        </w:r>
        <w:r w:rsidR="00E81F8E" w:rsidRPr="009A1C08" w:rsidDel="00C05648">
          <w:rPr>
            <w:rFonts w:ascii="Times New Roman" w:hAnsi="Times New Roman" w:cs="Times New Roman"/>
            <w:iCs/>
            <w:sz w:val="24"/>
            <w:szCs w:val="24"/>
            <w:lang w:val="en-US"/>
          </w:rPr>
          <w:delText xml:space="preserve"> a protein-linker motive</w:delText>
        </w:r>
        <w:r w:rsidR="004F6031" w:rsidRPr="009A1C08" w:rsidDel="00C05648">
          <w:rPr>
            <w:rFonts w:ascii="Times New Roman" w:hAnsi="Times New Roman" w:cs="Times New Roman"/>
            <w:iCs/>
            <w:sz w:val="24"/>
            <w:szCs w:val="24"/>
            <w:lang w:val="en-US"/>
          </w:rPr>
          <w:delText xml:space="preserve"> </w:delText>
        </w:r>
      </w:del>
      <w:del w:id="366" w:author="Bizan N. Balzer" w:date="2021-09-24T21:31:00Z">
        <w:r w:rsidR="00DB68B2" w:rsidRPr="009A1C08" w:rsidDel="00034DA6">
          <w:rPr>
            <w:rFonts w:ascii="Times New Roman" w:hAnsi="Times New Roman" w:cs="Times New Roman"/>
            <w:iCs/>
            <w:sz w:val="24"/>
            <w:szCs w:val="24"/>
            <w:lang w:val="en-US"/>
          </w:rPr>
          <w:delText>(C, right side)</w:delText>
        </w:r>
        <w:r w:rsidR="00804DB6" w:rsidRPr="009A1C08" w:rsidDel="00034DA6">
          <w:rPr>
            <w:rFonts w:ascii="Times New Roman" w:hAnsi="Times New Roman" w:cs="Times New Roman"/>
            <w:iCs/>
            <w:sz w:val="24"/>
            <w:szCs w:val="24"/>
            <w:lang w:val="en-US"/>
          </w:rPr>
          <w:delText xml:space="preserve"> </w:delText>
        </w:r>
      </w:del>
      <w:del w:id="367" w:author="Bizan N. Balzer" w:date="2021-09-24T21:44:00Z">
        <w:r w:rsidR="00804DB6" w:rsidRPr="009A1C08" w:rsidDel="00C05648">
          <w:rPr>
            <w:rFonts w:ascii="Times New Roman" w:hAnsi="Times New Roman" w:cs="Times New Roman"/>
            <w:iCs/>
            <w:sz w:val="24"/>
            <w:szCs w:val="24"/>
            <w:lang w:val="en-US"/>
          </w:rPr>
          <w:delText xml:space="preserve">constituting </w:delText>
        </w:r>
        <w:r w:rsidR="00804DB6" w:rsidRPr="009A1C08" w:rsidDel="00C05648">
          <w:rPr>
            <w:rFonts w:ascii="Times New Roman" w:hAnsi="Times New Roman" w:cs="Times New Roman"/>
            <w:b/>
            <w:iCs/>
            <w:sz w:val="24"/>
            <w:szCs w:val="24"/>
            <w:lang w:val="en-US"/>
          </w:rPr>
          <w:delText>U</w:delText>
        </w:r>
        <w:r w:rsidR="00804DB6" w:rsidRPr="009A1C08" w:rsidDel="00C05648">
          <w:rPr>
            <w:rFonts w:ascii="Times New Roman" w:hAnsi="Times New Roman" w:cs="Times New Roman"/>
            <w:iCs/>
            <w:sz w:val="24"/>
            <w:szCs w:val="24"/>
            <w:lang w:val="en-US"/>
          </w:rPr>
          <w:delText>LD-(</w:delText>
        </w:r>
        <w:r w:rsidR="00804DB6" w:rsidRPr="009A1C08" w:rsidDel="00C05648">
          <w:rPr>
            <w:rFonts w:ascii="Times New Roman" w:hAnsi="Times New Roman" w:cs="Times New Roman"/>
            <w:b/>
            <w:iCs/>
            <w:sz w:val="24"/>
            <w:szCs w:val="24"/>
            <w:lang w:val="en-US"/>
          </w:rPr>
          <w:delText>L</w:delText>
        </w:r>
        <w:r w:rsidR="00804DB6" w:rsidRPr="009A1C08" w:rsidDel="00C05648">
          <w:rPr>
            <w:rFonts w:ascii="Times New Roman" w:hAnsi="Times New Roman" w:cs="Times New Roman"/>
            <w:iCs/>
            <w:sz w:val="24"/>
            <w:szCs w:val="24"/>
            <w:lang w:val="en-US"/>
          </w:rPr>
          <w:delText>inker Protein)-</w:delText>
        </w:r>
        <w:r w:rsidR="00804DB6" w:rsidRPr="009A1C08" w:rsidDel="00C05648">
          <w:rPr>
            <w:rFonts w:ascii="Times New Roman" w:hAnsi="Times New Roman" w:cs="Times New Roman"/>
            <w:b/>
            <w:iCs/>
            <w:sz w:val="24"/>
            <w:szCs w:val="24"/>
            <w:lang w:val="en-US"/>
          </w:rPr>
          <w:delText>U</w:delText>
        </w:r>
        <w:r w:rsidR="00804DB6" w:rsidRPr="009A1C08" w:rsidDel="00C05648">
          <w:rPr>
            <w:rFonts w:ascii="Times New Roman" w:hAnsi="Times New Roman" w:cs="Times New Roman"/>
            <w:iCs/>
            <w:sz w:val="24"/>
            <w:szCs w:val="24"/>
            <w:lang w:val="en-US"/>
          </w:rPr>
          <w:delText>LD</w:delText>
        </w:r>
        <w:r w:rsidR="00DB68B2"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w:delText>
        </w:r>
        <w:r w:rsidR="00804DB6" w:rsidRPr="009A1C08" w:rsidDel="00C05648">
          <w:rPr>
            <w:rFonts w:ascii="Times New Roman" w:hAnsi="Times New Roman" w:cs="Times New Roman"/>
            <w:b/>
            <w:iCs/>
            <w:sz w:val="24"/>
            <w:szCs w:val="24"/>
            <w:lang w:val="en-US"/>
          </w:rPr>
          <w:delText>ULU</w:delText>
        </w:r>
        <w:r w:rsidR="00804DB6" w:rsidRPr="009A1C08" w:rsidDel="00C05648">
          <w:rPr>
            <w:rFonts w:ascii="Times New Roman" w:hAnsi="Times New Roman" w:cs="Times New Roman"/>
            <w:iCs/>
            <w:sz w:val="24"/>
            <w:szCs w:val="24"/>
            <w:lang w:val="en-US"/>
          </w:rPr>
          <w:delText xml:space="preserve">) constructs </w:delText>
        </w:r>
        <w:r w:rsidR="004F6031" w:rsidRPr="009A1C08" w:rsidDel="00C05648">
          <w:rPr>
            <w:rFonts w:ascii="Times New Roman" w:hAnsi="Times New Roman" w:cs="Times New Roman"/>
            <w:iCs/>
            <w:sz w:val="24"/>
            <w:szCs w:val="24"/>
            <w:lang w:val="en-US"/>
          </w:rPr>
          <w:delText xml:space="preserve">derived </w:delText>
        </w:r>
        <w:r w:rsidR="00804DB6" w:rsidRPr="009A1C08" w:rsidDel="00C05648">
          <w:rPr>
            <w:rFonts w:ascii="Times New Roman" w:hAnsi="Times New Roman" w:cs="Times New Roman"/>
            <w:iCs/>
            <w:sz w:val="24"/>
            <w:szCs w:val="24"/>
            <w:lang w:val="en-US"/>
          </w:rPr>
          <w:delText xml:space="preserve">from </w:delText>
        </w:r>
        <w:r w:rsidR="004F6031" w:rsidRPr="009A1C08" w:rsidDel="00C05648">
          <w:rPr>
            <w:rFonts w:ascii="Times New Roman" w:hAnsi="Times New Roman" w:cs="Times New Roman"/>
            <w:iCs/>
            <w:sz w:val="24"/>
            <w:szCs w:val="24"/>
            <w:lang w:val="en-US"/>
          </w:rPr>
          <w:delText xml:space="preserve">various species with </w:delText>
        </w:r>
        <w:r w:rsidR="0077348C" w:rsidRPr="009A1C08" w:rsidDel="00C05648">
          <w:rPr>
            <w:rFonts w:ascii="Times New Roman" w:hAnsi="Times New Roman" w:cs="Times New Roman"/>
            <w:iCs/>
            <w:sz w:val="24"/>
            <w:szCs w:val="24"/>
            <w:lang w:val="en-US"/>
          </w:rPr>
          <w:delText>differen</w:delText>
        </w:r>
        <w:r w:rsidR="004F6031" w:rsidRPr="009A1C08" w:rsidDel="00C05648">
          <w:rPr>
            <w:rFonts w:ascii="Times New Roman" w:hAnsi="Times New Roman" w:cs="Times New Roman"/>
            <w:iCs/>
            <w:sz w:val="24"/>
            <w:szCs w:val="24"/>
            <w:lang w:val="en-US"/>
          </w:rPr>
          <w:delText>t</w:delText>
        </w:r>
        <w:r w:rsidR="00804DB6" w:rsidRPr="009A1C08" w:rsidDel="00C05648">
          <w:rPr>
            <w:rFonts w:ascii="Times New Roman" w:hAnsi="Times New Roman" w:cs="Times New Roman"/>
            <w:iCs/>
            <w:sz w:val="24"/>
            <w:szCs w:val="24"/>
            <w:lang w:val="en-US"/>
          </w:rPr>
          <w:delText xml:space="preserve"> length </w:delText>
        </w:r>
        <w:r w:rsidR="000C20F1" w:rsidRPr="009A1C08" w:rsidDel="00C05648">
          <w:rPr>
            <w:rFonts w:ascii="Times New Roman" w:hAnsi="Times New Roman" w:cs="Times New Roman"/>
            <w:iCs/>
            <w:sz w:val="24"/>
            <w:szCs w:val="24"/>
            <w:lang w:val="en-US"/>
          </w:rPr>
          <w:delText xml:space="preserve">and </w:delText>
        </w:r>
        <w:r w:rsidR="004F6031" w:rsidRPr="009A1C08" w:rsidDel="00C05648">
          <w:rPr>
            <w:rFonts w:ascii="Times New Roman" w:hAnsi="Times New Roman" w:cs="Times New Roman"/>
            <w:iCs/>
            <w:sz w:val="24"/>
            <w:szCs w:val="24"/>
            <w:lang w:val="en-US"/>
          </w:rPr>
          <w:delText>properties</w:delText>
        </w:r>
        <w:r w:rsidR="00534A65" w:rsidRPr="009A1C08" w:rsidDel="00C05648">
          <w:rPr>
            <w:rFonts w:ascii="Times New Roman" w:hAnsi="Times New Roman" w:cs="Times New Roman"/>
            <w:iCs/>
            <w:sz w:val="24"/>
            <w:szCs w:val="24"/>
            <w:lang w:val="en-US"/>
          </w:rPr>
          <w:delText xml:space="preserve"> spanning the range from human elastin-like proteins (ELP)</w:delText>
        </w:r>
        <w:r w:rsidR="00804DB6" w:rsidRPr="009A1C08" w:rsidDel="00C05648">
          <w:rPr>
            <w:rFonts w:ascii="Times New Roman" w:hAnsi="Times New Roman" w:cs="Times New Roman"/>
            <w:iCs/>
            <w:sz w:val="24"/>
            <w:szCs w:val="24"/>
            <w:lang w:val="en-US"/>
          </w:rPr>
          <w:delText>,</w:delText>
        </w:r>
        <w:r w:rsidR="00DB68B2" w:rsidRPr="009A1C08" w:rsidDel="00C05648">
          <w:rPr>
            <w:rFonts w:ascii="Times New Roman" w:hAnsi="Times New Roman" w:cs="Times New Roman"/>
            <w:iCs/>
            <w:sz w:val="24"/>
            <w:szCs w:val="24"/>
            <w:lang w:val="en-US"/>
          </w:rPr>
          <w:delText xml:space="preserve"> (</w:delText>
        </w:r>
        <w:r w:rsidR="00DB68B2" w:rsidRPr="009A1C08" w:rsidDel="00C05648">
          <w:rPr>
            <w:rFonts w:ascii="Times New Roman" w:hAnsi="Times New Roman" w:cs="Times New Roman"/>
            <w:b/>
            <w:iCs/>
            <w:sz w:val="24"/>
            <w:szCs w:val="24"/>
            <w:lang w:val="en-US"/>
          </w:rPr>
          <w:delText>B, (IV)</w:delText>
        </w:r>
        <w:r w:rsidR="00DB68B2" w:rsidRPr="009A1C08" w:rsidDel="00C05648">
          <w:rPr>
            <w:rFonts w:ascii="Times New Roman" w:hAnsi="Times New Roman" w:cs="Times New Roman"/>
            <w:iCs/>
            <w:sz w:val="24"/>
            <w:szCs w:val="24"/>
            <w:lang w:val="en-US"/>
          </w:rPr>
          <w:delText>)</w:delText>
        </w:r>
        <w:r w:rsidR="00534A65" w:rsidRPr="009A1C08" w:rsidDel="00C05648">
          <w:rPr>
            <w:rFonts w:ascii="Times New Roman" w:hAnsi="Times New Roman" w:cs="Times New Roman"/>
            <w:iCs/>
            <w:sz w:val="24"/>
            <w:szCs w:val="24"/>
            <w:lang w:val="en-US"/>
          </w:rPr>
          <w:delText xml:space="preserve"> and human serum albumin (HSA</w:delText>
        </w:r>
        <w:r w:rsidR="00962A74" w:rsidRPr="009A1C08" w:rsidDel="00C05648">
          <w:rPr>
            <w:rFonts w:ascii="Times New Roman" w:hAnsi="Times New Roman" w:cs="Times New Roman"/>
            <w:iCs/>
            <w:sz w:val="24"/>
            <w:szCs w:val="24"/>
            <w:lang w:val="en-US"/>
          </w:rPr>
          <w:delText>, PDB 1AO6</w:delText>
        </w:r>
        <w:r w:rsidR="00534A65" w:rsidRPr="009A1C08" w:rsidDel="00C05648">
          <w:rPr>
            <w:rFonts w:ascii="Times New Roman" w:hAnsi="Times New Roman" w:cs="Times New Roman"/>
            <w:iCs/>
            <w:sz w:val="24"/>
            <w:szCs w:val="24"/>
            <w:lang w:val="en-US"/>
          </w:rPr>
          <w:delText>)</w:delText>
        </w:r>
        <w:r w:rsidR="00804DB6" w:rsidRPr="009A1C08" w:rsidDel="00C05648">
          <w:rPr>
            <w:rFonts w:ascii="Times New Roman" w:hAnsi="Times New Roman" w:cs="Times New Roman"/>
            <w:iCs/>
            <w:sz w:val="24"/>
            <w:szCs w:val="24"/>
            <w:lang w:val="en-US"/>
          </w:rPr>
          <w:delText>,</w:delText>
        </w:r>
        <w:r w:rsidR="00DB68B2" w:rsidRPr="009A1C08" w:rsidDel="00C05648">
          <w:rPr>
            <w:rFonts w:ascii="Times New Roman" w:hAnsi="Times New Roman" w:cs="Times New Roman"/>
            <w:iCs/>
            <w:sz w:val="24"/>
            <w:szCs w:val="24"/>
            <w:lang w:val="en-US"/>
          </w:rPr>
          <w:delText xml:space="preserve"> (</w:delText>
        </w:r>
        <w:r w:rsidR="00DB68B2" w:rsidRPr="009A1C08" w:rsidDel="00C05648">
          <w:rPr>
            <w:rFonts w:ascii="Times New Roman" w:hAnsi="Times New Roman" w:cs="Times New Roman"/>
            <w:b/>
            <w:iCs/>
            <w:sz w:val="24"/>
            <w:szCs w:val="24"/>
            <w:lang w:val="en-US"/>
          </w:rPr>
          <w:delText>B, (VI)</w:delText>
        </w:r>
        <w:r w:rsidR="00DB68B2" w:rsidRPr="009A1C08" w:rsidDel="00C05648">
          <w:rPr>
            <w:rFonts w:ascii="Times New Roman" w:hAnsi="Times New Roman" w:cs="Times New Roman"/>
            <w:iCs/>
            <w:sz w:val="24"/>
            <w:szCs w:val="24"/>
            <w:lang w:val="en-US"/>
          </w:rPr>
          <w:delText>)</w:delText>
        </w:r>
        <w:r w:rsidR="00534A65"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to</w:delText>
        </w:r>
        <w:r w:rsidR="00301F62" w:rsidRPr="009A1C08" w:rsidDel="00C05648">
          <w:rPr>
            <w:rFonts w:ascii="Times New Roman" w:hAnsi="Times New Roman" w:cs="Times New Roman"/>
            <w:iCs/>
            <w:sz w:val="24"/>
            <w:szCs w:val="24"/>
            <w:lang w:val="en-US"/>
          </w:rPr>
          <w:delText xml:space="preserve"> additional protein-based linker motives (</w:delText>
        </w:r>
        <w:r w:rsidR="00301F62" w:rsidRPr="009A1C08" w:rsidDel="00C05648">
          <w:rPr>
            <w:rFonts w:ascii="Times New Roman" w:hAnsi="Times New Roman" w:cs="Times New Roman"/>
            <w:b/>
            <w:iCs/>
            <w:sz w:val="24"/>
            <w:szCs w:val="24"/>
            <w:lang w:val="en-US"/>
          </w:rPr>
          <w:delText>C</w:delText>
        </w:r>
        <w:r w:rsidR="00301F62" w:rsidRPr="009A1C08" w:rsidDel="00C05648">
          <w:rPr>
            <w:rFonts w:ascii="Times New Roman" w:hAnsi="Times New Roman" w:cs="Times New Roman"/>
            <w:iCs/>
            <w:sz w:val="24"/>
            <w:szCs w:val="24"/>
            <w:lang w:val="en-US"/>
          </w:rPr>
          <w:delText>, lower part of the figure)</w:delText>
        </w:r>
        <w:r w:rsidR="00E13588" w:rsidRPr="009A1C08" w:rsidDel="00C05648">
          <w:rPr>
            <w:rFonts w:ascii="Times New Roman" w:hAnsi="Times New Roman" w:cs="Times New Roman"/>
            <w:iCs/>
            <w:sz w:val="24"/>
            <w:szCs w:val="24"/>
            <w:lang w:val="en-US"/>
          </w:rPr>
          <w:delText>:</w:delText>
        </w:r>
        <w:r w:rsidR="00301F62" w:rsidRPr="009A1C08" w:rsidDel="00C05648">
          <w:rPr>
            <w:rFonts w:ascii="Times New Roman" w:hAnsi="Times New Roman" w:cs="Times New Roman"/>
            <w:iCs/>
            <w:sz w:val="24"/>
            <w:szCs w:val="24"/>
            <w:lang w:val="en-US"/>
          </w:rPr>
          <w:delText xml:space="preserve"> </w:delText>
        </w:r>
      </w:del>
      <w:del w:id="368" w:author="Bizan N. Balzer" w:date="2021-09-24T21:34:00Z">
        <w:r w:rsidR="00301F62" w:rsidRPr="009A1C08" w:rsidDel="00034DA6">
          <w:rPr>
            <w:rFonts w:ascii="Times New Roman" w:hAnsi="Times New Roman" w:cs="Times New Roman"/>
            <w:iCs/>
            <w:sz w:val="24"/>
            <w:szCs w:val="24"/>
            <w:lang w:val="en-US"/>
          </w:rPr>
          <w:delText>spidroin (</w:delText>
        </w:r>
        <w:r w:rsidR="00962A74" w:rsidRPr="009A1C08" w:rsidDel="00034DA6">
          <w:rPr>
            <w:rFonts w:ascii="Times New Roman" w:hAnsi="Times New Roman" w:cs="Times New Roman"/>
            <w:b/>
            <w:iCs/>
            <w:sz w:val="24"/>
            <w:szCs w:val="24"/>
            <w:lang w:val="en-US"/>
          </w:rPr>
          <w:delText>III</w:delText>
        </w:r>
        <w:r w:rsidR="00962A74" w:rsidRPr="009A1C08" w:rsidDel="00034DA6">
          <w:rPr>
            <w:rFonts w:ascii="Times New Roman" w:hAnsi="Times New Roman" w:cs="Times New Roman"/>
            <w:iCs/>
            <w:sz w:val="24"/>
            <w:szCs w:val="24"/>
            <w:lang w:val="en-US"/>
          </w:rPr>
          <w:delText>) and</w:delText>
        </w:r>
        <w:r w:rsidR="00301F62" w:rsidRPr="009A1C08" w:rsidDel="00034DA6">
          <w:rPr>
            <w:rFonts w:ascii="Times New Roman" w:hAnsi="Times New Roman" w:cs="Times New Roman"/>
            <w:iCs/>
            <w:sz w:val="24"/>
            <w:szCs w:val="24"/>
            <w:lang w:val="en-US"/>
          </w:rPr>
          <w:delText xml:space="preserve"> </w:delText>
        </w:r>
      </w:del>
      <w:del w:id="369" w:author="Bizan N. Balzer" w:date="2021-09-24T21:44:00Z">
        <w:r w:rsidR="00301F62" w:rsidRPr="009A1C08" w:rsidDel="00C05648">
          <w:rPr>
            <w:rFonts w:ascii="Times New Roman" w:hAnsi="Times New Roman" w:cs="Times New Roman"/>
            <w:iCs/>
            <w:sz w:val="24"/>
            <w:szCs w:val="24"/>
            <w:lang w:val="en-US"/>
          </w:rPr>
          <w:delText>resilin</w:delText>
        </w:r>
        <w:r w:rsidR="00962A74" w:rsidRPr="009A1C08" w:rsidDel="00C05648">
          <w:rPr>
            <w:rFonts w:ascii="Times New Roman" w:hAnsi="Times New Roman" w:cs="Times New Roman"/>
            <w:iCs/>
            <w:sz w:val="24"/>
            <w:szCs w:val="24"/>
            <w:lang w:val="en-US"/>
          </w:rPr>
          <w:delText xml:space="preserve"> (</w:delText>
        </w:r>
      </w:del>
      <w:del w:id="370" w:author="Bizan N. Balzer" w:date="2021-09-24T21:34:00Z">
        <w:r w:rsidR="00962A74" w:rsidRPr="009A1C08" w:rsidDel="00034DA6">
          <w:rPr>
            <w:rFonts w:ascii="Times New Roman" w:hAnsi="Times New Roman" w:cs="Times New Roman"/>
            <w:b/>
            <w:iCs/>
            <w:sz w:val="24"/>
            <w:szCs w:val="24"/>
            <w:lang w:val="en-US"/>
          </w:rPr>
          <w:delText>I</w:delText>
        </w:r>
      </w:del>
      <w:del w:id="371" w:author="Bizan N. Balzer" w:date="2021-09-24T21:44:00Z">
        <w:r w:rsidR="00962A74" w:rsidRPr="009A1C08" w:rsidDel="00C05648">
          <w:rPr>
            <w:rFonts w:ascii="Times New Roman" w:hAnsi="Times New Roman" w:cs="Times New Roman"/>
            <w:b/>
            <w:iCs/>
            <w:sz w:val="24"/>
            <w:szCs w:val="24"/>
            <w:lang w:val="en-US"/>
          </w:rPr>
          <w:delText>I</w:delText>
        </w:r>
        <w:r w:rsidR="00962A74" w:rsidRPr="009A1C08" w:rsidDel="00C05648">
          <w:rPr>
            <w:rFonts w:ascii="Times New Roman" w:hAnsi="Times New Roman" w:cs="Times New Roman"/>
            <w:iCs/>
            <w:sz w:val="24"/>
            <w:szCs w:val="24"/>
            <w:lang w:val="en-US"/>
          </w:rPr>
          <w:delText>) to green fluorescent protein (</w:delText>
        </w:r>
        <w:r w:rsidR="00962A74" w:rsidRPr="009A1C08" w:rsidDel="00C05648">
          <w:rPr>
            <w:rFonts w:ascii="Times New Roman" w:hAnsi="Times New Roman" w:cs="Times New Roman"/>
            <w:b/>
            <w:iCs/>
            <w:sz w:val="24"/>
            <w:szCs w:val="24"/>
            <w:lang w:val="en-US"/>
          </w:rPr>
          <w:delText>VII</w:delText>
        </w:r>
        <w:r w:rsidR="00962A74" w:rsidRPr="009A1C08" w:rsidDel="00C05648">
          <w:rPr>
            <w:rFonts w:ascii="Times New Roman" w:hAnsi="Times New Roman" w:cs="Times New Roman"/>
            <w:iCs/>
            <w:sz w:val="24"/>
            <w:szCs w:val="24"/>
            <w:lang w:val="en-US"/>
          </w:rPr>
          <w:delText>, PDB 1EMA)</w:delText>
        </w:r>
        <w:r w:rsidR="00015EAF" w:rsidRPr="009A1C08" w:rsidDel="00C05648">
          <w:rPr>
            <w:rFonts w:ascii="Times New Roman" w:hAnsi="Times New Roman" w:cs="Times New Roman"/>
            <w:iCs/>
            <w:sz w:val="24"/>
            <w:szCs w:val="24"/>
            <w:lang w:val="en-US"/>
          </w:rPr>
          <w:delText xml:space="preserve">. These variants </w:delText>
        </w:r>
        <w:r w:rsidR="00301F62" w:rsidRPr="009A1C08" w:rsidDel="00C05648">
          <w:rPr>
            <w:rFonts w:ascii="Times New Roman" w:hAnsi="Times New Roman" w:cs="Times New Roman"/>
            <w:iCs/>
            <w:sz w:val="24"/>
            <w:szCs w:val="24"/>
            <w:lang w:val="en-US"/>
          </w:rPr>
          <w:delText>have been designed as fusion proteins and cloned into expression vectors for recombinant protein synthesis</w:delText>
        </w:r>
        <w:r w:rsidR="00015EAF" w:rsidRPr="009A1C08" w:rsidDel="00C05648">
          <w:rPr>
            <w:rFonts w:ascii="Times New Roman" w:hAnsi="Times New Roman" w:cs="Times New Roman"/>
            <w:iCs/>
            <w:sz w:val="24"/>
            <w:szCs w:val="24"/>
            <w:lang w:val="en-US"/>
          </w:rPr>
          <w:delText xml:space="preserve"> (</w:delText>
        </w:r>
        <w:r w:rsidR="00015EAF" w:rsidRPr="009A1C08" w:rsidDel="00C05648">
          <w:rPr>
            <w:rFonts w:ascii="Times New Roman" w:hAnsi="Times New Roman" w:cs="Times New Roman"/>
            <w:b/>
            <w:iCs/>
            <w:sz w:val="24"/>
            <w:szCs w:val="24"/>
            <w:lang w:val="en-US"/>
          </w:rPr>
          <w:delText>C</w:delText>
        </w:r>
        <w:r w:rsidR="00015EAF" w:rsidRPr="009A1C08" w:rsidDel="00C05648">
          <w:rPr>
            <w:rFonts w:ascii="Times New Roman" w:hAnsi="Times New Roman" w:cs="Times New Roman"/>
            <w:iCs/>
            <w:sz w:val="24"/>
            <w:szCs w:val="24"/>
            <w:lang w:val="en-US"/>
          </w:rPr>
          <w:delText xml:space="preserve">, </w:delText>
        </w:r>
        <w:r w:rsidR="00804DB6" w:rsidRPr="009A1C08" w:rsidDel="00C05648">
          <w:rPr>
            <w:rFonts w:ascii="Times New Roman" w:hAnsi="Times New Roman" w:cs="Times New Roman"/>
            <w:iCs/>
            <w:sz w:val="24"/>
            <w:szCs w:val="24"/>
            <w:lang w:val="en-US"/>
          </w:rPr>
          <w:delText>upper left</w:delText>
        </w:r>
        <w:r w:rsidR="00015EAF" w:rsidRPr="009A1C08" w:rsidDel="00C05648">
          <w:rPr>
            <w:rFonts w:ascii="Times New Roman" w:hAnsi="Times New Roman" w:cs="Times New Roman"/>
            <w:iCs/>
            <w:sz w:val="24"/>
            <w:szCs w:val="24"/>
            <w:lang w:val="en-US"/>
          </w:rPr>
          <w:delText>)</w:delText>
        </w:r>
        <w:r w:rsidR="00301F62" w:rsidRPr="009A1C08" w:rsidDel="00C05648">
          <w:rPr>
            <w:rFonts w:ascii="Times New Roman" w:hAnsi="Times New Roman" w:cs="Times New Roman"/>
            <w:iCs/>
            <w:sz w:val="24"/>
            <w:szCs w:val="24"/>
            <w:lang w:val="en-US"/>
          </w:rPr>
          <w:delText>.</w:delText>
        </w:r>
        <w:r w:rsidR="004F6031" w:rsidRPr="009A1C08" w:rsidDel="00C05648">
          <w:rPr>
            <w:rFonts w:ascii="Times New Roman" w:hAnsi="Times New Roman" w:cs="Times New Roman"/>
            <w:iCs/>
            <w:sz w:val="24"/>
            <w:szCs w:val="24"/>
            <w:lang w:val="en-US"/>
          </w:rPr>
          <w:delText xml:space="preserve"> </w:delText>
        </w:r>
        <w:r w:rsidR="00C92AC1" w:rsidRPr="009A1C08" w:rsidDel="00C05648">
          <w:rPr>
            <w:rFonts w:ascii="Times New Roman" w:hAnsi="Times New Roman" w:cs="Times New Roman"/>
            <w:iCs/>
            <w:sz w:val="24"/>
            <w:szCs w:val="24"/>
            <w:lang w:val="en-US"/>
          </w:rPr>
          <w:delText xml:space="preserve">The purified ULU is applied to wounds or tissue defects and subsequently photochemically crosslinked using </w:delText>
        </w:r>
        <w:r w:rsidR="00596C4F" w:rsidDel="00C05648">
          <w:rPr>
            <w:rFonts w:ascii="Times New Roman" w:hAnsi="Times New Roman" w:cs="Times New Roman"/>
            <w:iCs/>
            <w:sz w:val="24"/>
            <w:szCs w:val="24"/>
            <w:lang w:val="en-US"/>
          </w:rPr>
          <w:delText xml:space="preserve">blue light and </w:delText>
        </w:r>
        <w:r w:rsidR="00C92AC1" w:rsidRPr="009A1C08" w:rsidDel="00C05648">
          <w:rPr>
            <w:rFonts w:ascii="Times New Roman" w:hAnsi="Times New Roman" w:cs="Times New Roman"/>
            <w:iCs/>
            <w:sz w:val="24"/>
            <w:szCs w:val="24"/>
            <w:lang w:val="en-US"/>
          </w:rPr>
          <w:delText xml:space="preserve">e.g. </w:delText>
        </w:r>
        <w:r w:rsidR="007C3E2D" w:rsidRPr="009A1C08" w:rsidDel="00C05648">
          <w:rPr>
            <w:rFonts w:ascii="Times New Roman" w:hAnsi="Times New Roman" w:cs="Times New Roman"/>
            <w:iCs/>
            <w:sz w:val="24"/>
            <w:szCs w:val="24"/>
            <w:lang w:val="en-US"/>
          </w:rPr>
          <w:delText xml:space="preserve">biobased </w:delText>
        </w:r>
        <w:r w:rsidR="00C92AC1" w:rsidRPr="009A1C08" w:rsidDel="00C05648">
          <w:rPr>
            <w:rFonts w:ascii="Times New Roman" w:hAnsi="Times New Roman" w:cs="Times New Roman"/>
            <w:iCs/>
            <w:sz w:val="24"/>
            <w:szCs w:val="24"/>
            <w:lang w:val="en-US"/>
          </w:rPr>
          <w:delText>vitamin B</w:delText>
        </w:r>
        <w:r w:rsidR="00C92AC1" w:rsidRPr="009A1C08" w:rsidDel="00C05648">
          <w:rPr>
            <w:rFonts w:ascii="Times New Roman" w:hAnsi="Times New Roman" w:cs="Times New Roman"/>
            <w:iCs/>
            <w:sz w:val="24"/>
            <w:szCs w:val="24"/>
            <w:vertAlign w:val="subscript"/>
            <w:lang w:val="en-US"/>
          </w:rPr>
          <w:delText>2</w:delText>
        </w:r>
        <w:r w:rsidR="00C92AC1" w:rsidRPr="009A1C08" w:rsidDel="00C05648">
          <w:rPr>
            <w:rFonts w:ascii="Times New Roman" w:hAnsi="Times New Roman" w:cs="Times New Roman"/>
            <w:iCs/>
            <w:sz w:val="24"/>
            <w:szCs w:val="24"/>
            <w:lang w:val="en-US"/>
          </w:rPr>
          <w:delText>/riboflavin</w:delText>
        </w:r>
        <w:r w:rsidR="00221DF2" w:rsidRPr="009A1C08" w:rsidDel="00C05648">
          <w:rPr>
            <w:rFonts w:ascii="Times New Roman" w:hAnsi="Times New Roman" w:cs="Times New Roman"/>
            <w:iCs/>
            <w:sz w:val="24"/>
            <w:szCs w:val="24"/>
            <w:lang w:val="en-US"/>
          </w:rPr>
          <w:delText xml:space="preserve"> </w:delText>
        </w:r>
        <w:r w:rsidR="007C3E2D" w:rsidRPr="009A1C08" w:rsidDel="00C05648">
          <w:rPr>
            <w:rFonts w:ascii="Times New Roman" w:hAnsi="Times New Roman" w:cs="Times New Roman"/>
            <w:iCs/>
            <w:sz w:val="24"/>
            <w:szCs w:val="24"/>
            <w:lang w:val="en-US"/>
          </w:rPr>
          <w:delText xml:space="preserve">or </w:delText>
        </w:r>
        <w:r w:rsidR="007C3E2D" w:rsidRPr="009A1C08" w:rsidDel="00C05648">
          <w:rPr>
            <w:rFonts w:ascii="Times New Roman" w:hAnsi="Times New Roman" w:cs="Times New Roman"/>
            <w:sz w:val="24"/>
            <w:szCs w:val="24"/>
            <w:lang w:val="en-US"/>
          </w:rPr>
          <w:delText>tris(bipyridine)ruthenium(II)</w:delText>
        </w:r>
        <w:r w:rsidR="007C3E2D" w:rsidRPr="009A1C08" w:rsidDel="00C05648">
          <w:rPr>
            <w:rFonts w:ascii="Times New Roman" w:hAnsi="Times New Roman" w:cs="Times New Roman"/>
            <w:iCs/>
            <w:sz w:val="24"/>
            <w:szCs w:val="24"/>
            <w:lang w:val="en-US"/>
          </w:rPr>
          <w:delText xml:space="preserve"> </w:delText>
        </w:r>
        <w:r w:rsidR="00221DF2" w:rsidRPr="009A1C08" w:rsidDel="00C05648">
          <w:rPr>
            <w:rFonts w:ascii="Times New Roman" w:hAnsi="Times New Roman" w:cs="Times New Roman"/>
            <w:iCs/>
            <w:sz w:val="24"/>
            <w:szCs w:val="24"/>
            <w:lang w:val="en-US"/>
          </w:rPr>
          <w:delText>as catalyst</w:delText>
        </w:r>
        <w:r w:rsidR="00C92AC1" w:rsidRPr="009A1C08" w:rsidDel="00C05648">
          <w:rPr>
            <w:rFonts w:ascii="Times New Roman" w:hAnsi="Times New Roman" w:cs="Times New Roman"/>
            <w:iCs/>
            <w:sz w:val="24"/>
            <w:szCs w:val="24"/>
            <w:lang w:val="en-US"/>
          </w:rPr>
          <w:delText>.</w:delText>
        </w:r>
        <w:r w:rsidR="00221DF2" w:rsidRPr="009A1C08" w:rsidDel="00C05648">
          <w:rPr>
            <w:rFonts w:ascii="Times New Roman" w:hAnsi="Times New Roman" w:cs="Times New Roman"/>
            <w:iCs/>
            <w:sz w:val="24"/>
            <w:szCs w:val="24"/>
            <w:lang w:val="en-US"/>
          </w:rPr>
          <w:delText xml:space="preserve"> </w:delText>
        </w:r>
      </w:del>
      <w:del w:id="372" w:author="Bizan N. Balzer" w:date="2021-09-24T21:35:00Z">
        <w:r w:rsidR="00221DF2" w:rsidRPr="009A1C08" w:rsidDel="00034DA6">
          <w:rPr>
            <w:rFonts w:ascii="Times New Roman" w:hAnsi="Times New Roman" w:cs="Times New Roman"/>
            <w:iCs/>
            <w:sz w:val="24"/>
            <w:szCs w:val="24"/>
            <w:lang w:val="en-US"/>
          </w:rPr>
          <w:delText xml:space="preserve">Due to the highly adhesive and elastic properties of the crosslinked ULU and the very efficient </w:delText>
        </w:r>
      </w:del>
      <w:del w:id="373" w:author="Bizan N. Balzer" w:date="2021-09-24T21:29:00Z">
        <w:r w:rsidR="00221DF2" w:rsidRPr="009A1C08" w:rsidDel="007F2A28">
          <w:rPr>
            <w:rFonts w:ascii="Times New Roman" w:hAnsi="Times New Roman" w:cs="Times New Roman"/>
            <w:iCs/>
            <w:sz w:val="24"/>
            <w:szCs w:val="24"/>
            <w:lang w:val="en-US"/>
          </w:rPr>
          <w:delText xml:space="preserve">chemoselective </w:delText>
        </w:r>
      </w:del>
      <w:del w:id="374" w:author="Bizan N. Balzer" w:date="2021-09-24T21:44:00Z">
        <w:r w:rsidR="00221DF2" w:rsidRPr="009A1C08" w:rsidDel="00C05648">
          <w:rPr>
            <w:rFonts w:ascii="Times New Roman" w:hAnsi="Times New Roman" w:cs="Times New Roman"/>
            <w:iCs/>
            <w:sz w:val="24"/>
            <w:szCs w:val="24"/>
            <w:lang w:val="en-US"/>
          </w:rPr>
          <w:delText>crosslinking between tyrosine moieties</w:delText>
        </w:r>
      </w:del>
      <w:del w:id="375" w:author="Bizan N. Balzer" w:date="2021-09-24T21:29:00Z">
        <w:r w:rsidR="00221DF2" w:rsidRPr="009A1C08" w:rsidDel="007F2A28">
          <w:rPr>
            <w:rFonts w:ascii="Times New Roman" w:hAnsi="Times New Roman" w:cs="Times New Roman"/>
            <w:iCs/>
            <w:sz w:val="24"/>
            <w:szCs w:val="24"/>
            <w:lang w:val="en-US"/>
          </w:rPr>
          <w:delText>,</w:delText>
        </w:r>
      </w:del>
      <w:del w:id="376" w:author="Bizan N. Balzer" w:date="2021-09-24T21:44:00Z">
        <w:r w:rsidR="002D19AB" w:rsidRPr="009A1C08" w:rsidDel="00C05648">
          <w:rPr>
            <w:rFonts w:ascii="Times New Roman" w:hAnsi="Times New Roman" w:cs="Times New Roman"/>
            <w:iCs/>
            <w:sz w:val="24"/>
            <w:szCs w:val="24"/>
            <w:lang w:val="en-US"/>
          </w:rPr>
          <w:delText xml:space="preserve"> </w:delText>
        </w:r>
      </w:del>
      <w:del w:id="377" w:author="Bizan N. Balzer" w:date="2021-09-24T21:28:00Z">
        <w:r w:rsidR="002D19AB" w:rsidRPr="009A1C08" w:rsidDel="007F2A28">
          <w:rPr>
            <w:rFonts w:ascii="Times New Roman" w:hAnsi="Times New Roman" w:cs="Times New Roman"/>
            <w:iCs/>
            <w:sz w:val="24"/>
            <w:szCs w:val="24"/>
            <w:lang w:val="en-US"/>
          </w:rPr>
          <w:delText>its use as surgical adhesive/sealant is predestinated</w:delText>
        </w:r>
        <w:r w:rsidR="00163FDE" w:rsidRPr="009A1C08" w:rsidDel="007F2A28">
          <w:rPr>
            <w:rFonts w:ascii="Times New Roman" w:hAnsi="Times New Roman" w:cs="Times New Roman"/>
            <w:iCs/>
            <w:sz w:val="24"/>
            <w:szCs w:val="24"/>
            <w:lang w:val="en-US"/>
          </w:rPr>
          <w:delText xml:space="preserve"> and w</w:delText>
        </w:r>
        <w:r w:rsidR="008052B0" w:rsidRPr="009A1C08" w:rsidDel="007F2A28">
          <w:rPr>
            <w:rFonts w:ascii="Times New Roman" w:hAnsi="Times New Roman" w:cs="Times New Roman"/>
            <w:iCs/>
            <w:sz w:val="24"/>
            <w:szCs w:val="24"/>
            <w:lang w:val="en-US"/>
          </w:rPr>
          <w:delText>e</w:delText>
        </w:r>
        <w:r w:rsidR="00163FDE" w:rsidRPr="009A1C08" w:rsidDel="007F2A28">
          <w:rPr>
            <w:rFonts w:ascii="Times New Roman" w:hAnsi="Times New Roman" w:cs="Times New Roman"/>
            <w:iCs/>
            <w:sz w:val="24"/>
            <w:szCs w:val="24"/>
            <w:lang w:val="en-US"/>
          </w:rPr>
          <w:delText xml:space="preserve"> termed this</w:delText>
        </w:r>
      </w:del>
      <w:del w:id="378" w:author="Bizan N. Balzer" w:date="2021-09-24T21:44:00Z">
        <w:r w:rsidR="00163FDE" w:rsidRPr="009A1C08" w:rsidDel="00C05648">
          <w:rPr>
            <w:rFonts w:ascii="Times New Roman" w:hAnsi="Times New Roman" w:cs="Times New Roman"/>
            <w:iCs/>
            <w:sz w:val="24"/>
            <w:szCs w:val="24"/>
            <w:lang w:val="en-US"/>
          </w:rPr>
          <w:delText xml:space="preserve"> new bioadhesive system “BioUltraBond”</w:delText>
        </w:r>
      </w:del>
      <w:del w:id="379" w:author="Bizan N. Balzer" w:date="2021-09-24T21:29:00Z">
        <w:r w:rsidR="002D19AB" w:rsidRPr="009A1C08" w:rsidDel="007F2A28">
          <w:rPr>
            <w:rFonts w:ascii="Times New Roman" w:hAnsi="Times New Roman" w:cs="Times New Roman"/>
            <w:iCs/>
            <w:sz w:val="24"/>
            <w:szCs w:val="24"/>
            <w:lang w:val="en-US"/>
          </w:rPr>
          <w:delText>.</w:delText>
        </w:r>
      </w:del>
      <w:del w:id="380" w:author="Bizan N. Balzer" w:date="2021-09-24T21:44:00Z">
        <w:r w:rsidR="00C92AC1" w:rsidRPr="009A1C08" w:rsidDel="00C05648">
          <w:rPr>
            <w:rFonts w:ascii="Times New Roman" w:hAnsi="Times New Roman" w:cs="Times New Roman"/>
            <w:iCs/>
            <w:sz w:val="24"/>
            <w:szCs w:val="24"/>
            <w:lang w:val="en-US"/>
          </w:rPr>
          <w:delText xml:space="preserve"> </w:delText>
        </w:r>
      </w:del>
      <w:del w:id="381" w:author="Bizan N. Balzer" w:date="2021-09-24T21:29:00Z">
        <w:r w:rsidR="00C92AC1" w:rsidRPr="009A1C08" w:rsidDel="007F2A28">
          <w:rPr>
            <w:rFonts w:ascii="Times New Roman" w:hAnsi="Times New Roman" w:cs="Times New Roman"/>
            <w:iCs/>
            <w:sz w:val="24"/>
            <w:szCs w:val="24"/>
            <w:lang w:val="en-US"/>
          </w:rPr>
          <w:delText>Currently</w:delText>
        </w:r>
        <w:r w:rsidR="00221DF2" w:rsidRPr="009A1C08" w:rsidDel="007F2A28">
          <w:rPr>
            <w:rFonts w:ascii="Times New Roman" w:hAnsi="Times New Roman" w:cs="Times New Roman"/>
            <w:iCs/>
            <w:sz w:val="24"/>
            <w:szCs w:val="24"/>
            <w:lang w:val="en-US"/>
          </w:rPr>
          <w:delText>,</w:delText>
        </w:r>
        <w:r w:rsidR="00C92AC1" w:rsidRPr="009A1C08" w:rsidDel="007F2A28">
          <w:rPr>
            <w:rFonts w:ascii="Times New Roman" w:hAnsi="Times New Roman" w:cs="Times New Roman"/>
            <w:iCs/>
            <w:sz w:val="24"/>
            <w:szCs w:val="24"/>
            <w:lang w:val="en-US"/>
          </w:rPr>
          <w:delText xml:space="preserve"> </w:delText>
        </w:r>
      </w:del>
      <w:del w:id="382" w:author="Bizan N. Balzer" w:date="2021-09-24T21:44:00Z">
        <w:r w:rsidR="00C92AC1" w:rsidRPr="009A1C08" w:rsidDel="00C05648">
          <w:rPr>
            <w:rFonts w:ascii="Times New Roman" w:hAnsi="Times New Roman" w:cs="Times New Roman"/>
            <w:iCs/>
            <w:sz w:val="24"/>
            <w:szCs w:val="24"/>
            <w:lang w:val="en-US"/>
          </w:rPr>
          <w:delText>various wounds and tissue d</w:delText>
        </w:r>
        <w:r w:rsidR="00221DF2" w:rsidRPr="009A1C08" w:rsidDel="00C05648">
          <w:rPr>
            <w:rFonts w:ascii="Times New Roman" w:hAnsi="Times New Roman" w:cs="Times New Roman"/>
            <w:iCs/>
            <w:sz w:val="24"/>
            <w:szCs w:val="24"/>
            <w:lang w:val="en-US"/>
          </w:rPr>
          <w:delText>e</w:delText>
        </w:r>
        <w:r w:rsidR="00C92AC1" w:rsidRPr="009A1C08" w:rsidDel="00C05648">
          <w:rPr>
            <w:rFonts w:ascii="Times New Roman" w:hAnsi="Times New Roman" w:cs="Times New Roman"/>
            <w:iCs/>
            <w:sz w:val="24"/>
            <w:szCs w:val="24"/>
            <w:lang w:val="en-US"/>
          </w:rPr>
          <w:delText>fects</w:delText>
        </w:r>
      </w:del>
      <w:del w:id="383" w:author="Bizan N. Balzer" w:date="2021-09-24T21:29:00Z">
        <w:r w:rsidR="00C92AC1" w:rsidRPr="009A1C08" w:rsidDel="007F2A28">
          <w:rPr>
            <w:rFonts w:ascii="Times New Roman" w:hAnsi="Times New Roman" w:cs="Times New Roman"/>
            <w:iCs/>
            <w:sz w:val="24"/>
            <w:szCs w:val="24"/>
            <w:lang w:val="en-US"/>
          </w:rPr>
          <w:delText xml:space="preserve"> have been treated </w:delText>
        </w:r>
        <w:r w:rsidR="002D19AB" w:rsidRPr="009A1C08" w:rsidDel="007F2A28">
          <w:rPr>
            <w:rFonts w:ascii="Times New Roman" w:hAnsi="Times New Roman" w:cs="Times New Roman"/>
            <w:iCs/>
            <w:sz w:val="24"/>
            <w:szCs w:val="24"/>
            <w:lang w:val="en-US"/>
          </w:rPr>
          <w:delText>(</w:delText>
        </w:r>
        <w:r w:rsidR="00807BDD" w:rsidRPr="009A1C08" w:rsidDel="007F2A28">
          <w:rPr>
            <w:rFonts w:ascii="Times New Roman" w:hAnsi="Times New Roman" w:cs="Times New Roman"/>
            <w:b/>
            <w:iCs/>
            <w:sz w:val="24"/>
            <w:szCs w:val="24"/>
            <w:lang w:val="en-US"/>
          </w:rPr>
          <w:delText>D</w:delText>
        </w:r>
        <w:r w:rsidR="00807BDD" w:rsidRPr="009A1C08" w:rsidDel="007F2A28">
          <w:rPr>
            <w:rFonts w:ascii="Times New Roman" w:hAnsi="Times New Roman" w:cs="Times New Roman"/>
            <w:iCs/>
            <w:sz w:val="24"/>
            <w:szCs w:val="24"/>
            <w:lang w:val="en-US"/>
          </w:rPr>
          <w:delText>, righ</w:delText>
        </w:r>
        <w:r w:rsidR="00D221D8" w:rsidRPr="009A1C08" w:rsidDel="007F2A28">
          <w:rPr>
            <w:rFonts w:ascii="Times New Roman" w:hAnsi="Times New Roman" w:cs="Times New Roman"/>
            <w:iCs/>
            <w:sz w:val="24"/>
            <w:szCs w:val="24"/>
            <w:lang w:val="en-US"/>
          </w:rPr>
          <w:delText>t</w:delText>
        </w:r>
        <w:r w:rsidR="00807BDD" w:rsidRPr="009A1C08" w:rsidDel="007F2A28">
          <w:rPr>
            <w:rFonts w:ascii="Times New Roman" w:hAnsi="Times New Roman" w:cs="Times New Roman"/>
            <w:iCs/>
            <w:sz w:val="24"/>
            <w:szCs w:val="24"/>
            <w:lang w:val="en-US"/>
          </w:rPr>
          <w:delText>)</w:delText>
        </w:r>
      </w:del>
      <w:ins w:id="384" w:author="Stefan Schiller" w:date="2021-09-20T14:57:00Z">
        <w:del w:id="385" w:author="Bizan N. Balzer" w:date="2021-09-24T21:29:00Z">
          <w:r w:rsidR="00EC2299" w:rsidDel="007F2A28">
            <w:rPr>
              <w:rFonts w:ascii="Times New Roman" w:hAnsi="Times New Roman" w:cs="Times New Roman"/>
              <w:iCs/>
              <w:sz w:val="24"/>
              <w:szCs w:val="24"/>
              <w:lang w:val="en-US"/>
            </w:rPr>
            <w:delText xml:space="preserve"> with a focus</w:delText>
          </w:r>
        </w:del>
      </w:ins>
      <w:del w:id="386" w:author="Bizan N. Balzer" w:date="2021-09-24T21:29:00Z">
        <w:r w:rsidR="00221DF2" w:rsidRPr="009A1C08" w:rsidDel="007F2A28">
          <w:rPr>
            <w:rFonts w:ascii="Times New Roman" w:hAnsi="Times New Roman" w:cs="Times New Roman"/>
            <w:iCs/>
            <w:sz w:val="24"/>
            <w:szCs w:val="24"/>
            <w:lang w:val="en-US"/>
          </w:rPr>
          <w:delText xml:space="preserve">: </w:delText>
        </w:r>
      </w:del>
      <w:ins w:id="387" w:author="Stefan Schiller" w:date="2021-09-20T14:57:00Z">
        <w:del w:id="388" w:author="Bizan N. Balzer" w:date="2021-09-24T21:29:00Z">
          <w:r w:rsidR="00EC2299" w:rsidDel="007F2A28">
            <w:rPr>
              <w:rFonts w:ascii="Times New Roman" w:hAnsi="Times New Roman" w:cs="Times New Roman"/>
              <w:iCs/>
              <w:sz w:val="24"/>
              <w:szCs w:val="24"/>
              <w:lang w:val="en-US"/>
            </w:rPr>
            <w:delText>on</w:delText>
          </w:r>
        </w:del>
      </w:ins>
      <w:del w:id="389" w:author="Bizan N. Balzer" w:date="2021-09-24T21:29:00Z">
        <w:r w:rsidR="00221DF2" w:rsidRPr="009A1C08" w:rsidDel="007F2A28">
          <w:rPr>
            <w:rFonts w:ascii="Times New Roman" w:hAnsi="Times New Roman" w:cs="Times New Roman"/>
            <w:iCs/>
            <w:sz w:val="24"/>
            <w:szCs w:val="24"/>
            <w:lang w:val="en-US"/>
          </w:rPr>
          <w:delText>(</w:delText>
        </w:r>
        <w:r w:rsidR="00DD76AC" w:rsidRPr="009A1C08" w:rsidDel="007F2A28">
          <w:rPr>
            <w:rFonts w:ascii="Times New Roman" w:hAnsi="Times New Roman" w:cs="Times New Roman"/>
            <w:b/>
            <w:iCs/>
            <w:sz w:val="24"/>
            <w:szCs w:val="24"/>
            <w:lang w:val="en-US"/>
          </w:rPr>
          <w:delText>1</w:delText>
        </w:r>
        <w:r w:rsidR="00DD76AC" w:rsidRPr="009A1C08" w:rsidDel="007F2A28">
          <w:rPr>
            <w:rFonts w:ascii="Times New Roman" w:hAnsi="Times New Roman" w:cs="Times New Roman"/>
            <w:iCs/>
            <w:sz w:val="24"/>
            <w:szCs w:val="24"/>
            <w:lang w:val="en-US"/>
          </w:rPr>
          <w:delText xml:space="preserve">) </w:delText>
        </w:r>
      </w:del>
      <w:del w:id="390" w:author="Bizan N. Balzer" w:date="2021-09-24T21:44:00Z">
        <w:r w:rsidR="00DD76AC" w:rsidRPr="009A1C08" w:rsidDel="00C05648">
          <w:rPr>
            <w:rFonts w:ascii="Times New Roman" w:hAnsi="Times New Roman" w:cs="Times New Roman"/>
            <w:iCs/>
            <w:sz w:val="24"/>
            <w:szCs w:val="24"/>
            <w:lang w:val="en-US"/>
          </w:rPr>
          <w:delText>ophthalmolog</w:delText>
        </w:r>
      </w:del>
      <w:del w:id="391" w:author="Bizan N. Balzer" w:date="2021-09-24T21:30:00Z">
        <w:r w:rsidR="00DD76AC" w:rsidRPr="009A1C08" w:rsidDel="00034DA6">
          <w:rPr>
            <w:rFonts w:ascii="Times New Roman" w:hAnsi="Times New Roman" w:cs="Times New Roman"/>
            <w:iCs/>
            <w:sz w:val="24"/>
            <w:szCs w:val="24"/>
            <w:lang w:val="en-US"/>
          </w:rPr>
          <w:delText>ical application</w:delText>
        </w:r>
      </w:del>
      <w:ins w:id="392" w:author="Stefan Schiller" w:date="2021-09-20T14:57:00Z">
        <w:del w:id="393" w:author="Bizan N. Balzer" w:date="2021-09-24T21:30:00Z">
          <w:r w:rsidR="00EC2299" w:rsidDel="00034DA6">
            <w:rPr>
              <w:rFonts w:ascii="Times New Roman" w:hAnsi="Times New Roman" w:cs="Times New Roman"/>
              <w:iCs/>
              <w:sz w:val="24"/>
              <w:szCs w:val="24"/>
              <w:lang w:val="en-US"/>
            </w:rPr>
            <w:delText>s</w:delText>
          </w:r>
        </w:del>
      </w:ins>
      <w:del w:id="394" w:author="Bizan N. Balzer" w:date="2021-09-24T21:30:00Z">
        <w:r w:rsidR="00DD76AC" w:rsidRPr="009A1C08" w:rsidDel="00034DA6">
          <w:rPr>
            <w:rFonts w:ascii="Times New Roman" w:hAnsi="Times New Roman" w:cs="Times New Roman"/>
            <w:iCs/>
            <w:sz w:val="24"/>
            <w:szCs w:val="24"/>
            <w:lang w:val="en-US"/>
          </w:rPr>
          <w:delText xml:space="preserve">: </w:delText>
        </w:r>
        <w:r w:rsidR="007610E0" w:rsidRPr="009A1C08" w:rsidDel="00034DA6">
          <w:rPr>
            <w:rFonts w:ascii="Times New Roman" w:hAnsi="Times New Roman" w:cs="Times New Roman"/>
            <w:iCs/>
            <w:sz w:val="24"/>
            <w:szCs w:val="24"/>
            <w:lang w:val="en-US"/>
          </w:rPr>
          <w:delText>eye/cornea</w:delText>
        </w:r>
        <w:r w:rsidR="00DD76AC" w:rsidRPr="009A1C08" w:rsidDel="00034DA6">
          <w:rPr>
            <w:rFonts w:ascii="Times New Roman" w:hAnsi="Times New Roman" w:cs="Times New Roman"/>
            <w:iCs/>
            <w:sz w:val="24"/>
            <w:szCs w:val="24"/>
            <w:lang w:val="en-US"/>
          </w:rPr>
          <w:delText xml:space="preserve"> </w:delText>
        </w:r>
      </w:del>
      <w:ins w:id="395" w:author="Stefan Schiller" w:date="2021-09-20T14:57:00Z">
        <w:del w:id="396" w:author="Bizan N. Balzer" w:date="2021-09-24T21:30:00Z">
          <w:r w:rsidR="00EC2299" w:rsidDel="00034DA6">
            <w:rPr>
              <w:rFonts w:ascii="Times New Roman" w:hAnsi="Times New Roman" w:cs="Times New Roman"/>
              <w:iCs/>
              <w:sz w:val="24"/>
              <w:szCs w:val="24"/>
              <w:lang w:val="en-US"/>
            </w:rPr>
            <w:delText xml:space="preserve">in </w:delText>
          </w:r>
        </w:del>
      </w:ins>
      <w:del w:id="397" w:author="Bizan N. Balzer" w:date="2021-09-24T21:30:00Z">
        <w:r w:rsidR="00DD76AC" w:rsidRPr="009A1C08" w:rsidDel="00034DA6">
          <w:rPr>
            <w:rFonts w:ascii="Times New Roman" w:hAnsi="Times New Roman" w:cs="Times New Roman"/>
            <w:iCs/>
            <w:sz w:val="24"/>
            <w:szCs w:val="24"/>
            <w:lang w:val="en-US"/>
          </w:rPr>
          <w:delText>(the study</w:delText>
        </w:r>
        <w:r w:rsidR="00807BDD" w:rsidRPr="009A1C08" w:rsidDel="00034DA6">
          <w:rPr>
            <w:rFonts w:ascii="Times New Roman" w:hAnsi="Times New Roman" w:cs="Times New Roman"/>
            <w:iCs/>
            <w:sz w:val="24"/>
            <w:szCs w:val="24"/>
            <w:lang w:val="en-US"/>
          </w:rPr>
          <w:delText xml:space="preserve"> presented here</w:delText>
        </w:r>
      </w:del>
      <w:ins w:id="398" w:author="Stefan Schiller" w:date="2021-09-20T14:57:00Z">
        <w:del w:id="399" w:author="Bizan N. Balzer" w:date="2021-09-24T21:44:00Z">
          <w:r w:rsidR="00EC2299" w:rsidDel="00C05648">
            <w:rPr>
              <w:rFonts w:ascii="Times New Roman" w:hAnsi="Times New Roman" w:cs="Times New Roman"/>
              <w:iCs/>
              <w:sz w:val="24"/>
              <w:szCs w:val="24"/>
              <w:lang w:val="en-US"/>
            </w:rPr>
            <w:delText>.</w:delText>
          </w:r>
        </w:del>
      </w:ins>
      <w:del w:id="400" w:author="Bizan N. Balzer" w:date="2021-09-24T21:44:00Z">
        <w:r w:rsidR="00807BDD" w:rsidRPr="009A1C08" w:rsidDel="00C05648">
          <w:rPr>
            <w:rFonts w:ascii="Times New Roman" w:hAnsi="Times New Roman" w:cs="Times New Roman"/>
            <w:iCs/>
            <w:sz w:val="24"/>
            <w:szCs w:val="24"/>
            <w:lang w:val="en-US"/>
          </w:rPr>
          <w:delText>)</w:delText>
        </w:r>
        <w:r w:rsidR="007610E0" w:rsidRPr="009A1C08" w:rsidDel="00C05648">
          <w:rPr>
            <w:rFonts w:ascii="Times New Roman" w:hAnsi="Times New Roman" w:cs="Times New Roman"/>
            <w:iCs/>
            <w:sz w:val="24"/>
            <w:szCs w:val="24"/>
            <w:lang w:val="en-US"/>
          </w:rPr>
          <w:delText xml:space="preserve">, </w:delText>
        </w:r>
        <w:r w:rsidR="00703A3C" w:rsidRPr="009A1C08" w:rsidDel="00C05648">
          <w:rPr>
            <w:rFonts w:ascii="Times New Roman" w:hAnsi="Times New Roman" w:cs="Times New Roman"/>
            <w:iCs/>
            <w:sz w:val="24"/>
            <w:szCs w:val="24"/>
            <w:lang w:val="en-US"/>
          </w:rPr>
          <w:delText xml:space="preserve">current studies: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2</w:delText>
        </w:r>
        <w:r w:rsidR="00807BDD" w:rsidRPr="009A1C08" w:rsidDel="00C05648">
          <w:rPr>
            <w:rFonts w:ascii="Times New Roman" w:hAnsi="Times New Roman" w:cs="Times New Roman"/>
            <w:iCs/>
            <w:sz w:val="24"/>
            <w:szCs w:val="24"/>
            <w:lang w:val="en-US"/>
          </w:rPr>
          <w:delText xml:space="preserve">) </w:delText>
        </w:r>
        <w:r w:rsidR="007610E0" w:rsidRPr="009A1C08" w:rsidDel="00C05648">
          <w:rPr>
            <w:rFonts w:ascii="Times New Roman" w:hAnsi="Times New Roman" w:cs="Times New Roman"/>
            <w:iCs/>
            <w:sz w:val="24"/>
            <w:szCs w:val="24"/>
            <w:lang w:val="en-US"/>
          </w:rPr>
          <w:delText xml:space="preserve">vascular system/blood vessels,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3</w:delText>
        </w:r>
        <w:r w:rsidR="00807BDD" w:rsidRPr="009A1C08" w:rsidDel="00C05648">
          <w:rPr>
            <w:rFonts w:ascii="Times New Roman" w:hAnsi="Times New Roman" w:cs="Times New Roman"/>
            <w:iCs/>
            <w:sz w:val="24"/>
            <w:szCs w:val="24"/>
            <w:lang w:val="en-US"/>
          </w:rPr>
          <w:delText xml:space="preserve">) </w:delText>
        </w:r>
        <w:r w:rsidR="00DD76AC" w:rsidRPr="009A1C08" w:rsidDel="00C05648">
          <w:rPr>
            <w:rFonts w:ascii="Times New Roman" w:hAnsi="Times New Roman" w:cs="Times New Roman"/>
            <w:iCs/>
            <w:sz w:val="24"/>
            <w:szCs w:val="24"/>
            <w:lang w:val="en-US"/>
          </w:rPr>
          <w:delText>heart</w:delText>
        </w:r>
        <w:r w:rsidR="007610E0" w:rsidRPr="009A1C08" w:rsidDel="00C05648">
          <w:rPr>
            <w:rFonts w:ascii="Times New Roman" w:hAnsi="Times New Roman" w:cs="Times New Roman"/>
            <w:iCs/>
            <w:sz w:val="24"/>
            <w:szCs w:val="24"/>
            <w:lang w:val="en-US"/>
          </w:rPr>
          <w:delText xml:space="preserve">, </w:delText>
        </w:r>
        <w:r w:rsidR="00807BDD" w:rsidRPr="009A1C08" w:rsidDel="00C05648">
          <w:rPr>
            <w:rFonts w:ascii="Times New Roman" w:hAnsi="Times New Roman" w:cs="Times New Roman"/>
            <w:iCs/>
            <w:sz w:val="24"/>
            <w:szCs w:val="24"/>
            <w:lang w:val="en-US"/>
          </w:rPr>
          <w:delText>(</w:delText>
        </w:r>
        <w:r w:rsidR="00807BDD" w:rsidRPr="009A1C08" w:rsidDel="00C05648">
          <w:rPr>
            <w:rFonts w:ascii="Times New Roman" w:hAnsi="Times New Roman" w:cs="Times New Roman"/>
            <w:b/>
            <w:iCs/>
            <w:sz w:val="24"/>
            <w:szCs w:val="24"/>
            <w:lang w:val="en-US"/>
          </w:rPr>
          <w:delText>4</w:delText>
        </w:r>
        <w:r w:rsidR="00807BDD" w:rsidRPr="009A1C08" w:rsidDel="00C05648">
          <w:rPr>
            <w:rFonts w:ascii="Times New Roman" w:hAnsi="Times New Roman" w:cs="Times New Roman"/>
            <w:iCs/>
            <w:sz w:val="24"/>
            <w:szCs w:val="24"/>
            <w:lang w:val="en-US"/>
          </w:rPr>
          <w:delText>) stomach/mucosa, (</w:delText>
        </w:r>
        <w:r w:rsidR="00807BDD" w:rsidRPr="009A1C08" w:rsidDel="00C05648">
          <w:rPr>
            <w:rFonts w:ascii="Times New Roman" w:hAnsi="Times New Roman" w:cs="Times New Roman"/>
            <w:b/>
            <w:iCs/>
            <w:sz w:val="24"/>
            <w:szCs w:val="24"/>
            <w:lang w:val="en-US"/>
          </w:rPr>
          <w:delText>5</w:delText>
        </w:r>
        <w:r w:rsidR="00807BDD" w:rsidRPr="009A1C08" w:rsidDel="00C05648">
          <w:rPr>
            <w:rFonts w:ascii="Times New Roman" w:hAnsi="Times New Roman" w:cs="Times New Roman"/>
            <w:iCs/>
            <w:sz w:val="24"/>
            <w:szCs w:val="24"/>
            <w:lang w:val="en-US"/>
          </w:rPr>
          <w:delText>) kidney and (</w:delText>
        </w:r>
        <w:r w:rsidR="00807BDD" w:rsidRPr="009A1C08" w:rsidDel="00C05648">
          <w:rPr>
            <w:rFonts w:ascii="Times New Roman" w:hAnsi="Times New Roman" w:cs="Times New Roman"/>
            <w:b/>
            <w:iCs/>
            <w:sz w:val="24"/>
            <w:szCs w:val="24"/>
            <w:lang w:val="en-US"/>
          </w:rPr>
          <w:delText>6</w:delText>
        </w:r>
        <w:r w:rsidR="00807BDD" w:rsidRPr="009A1C08" w:rsidDel="00C05648">
          <w:rPr>
            <w:rFonts w:ascii="Times New Roman" w:hAnsi="Times New Roman" w:cs="Times New Roman"/>
            <w:iCs/>
            <w:sz w:val="24"/>
            <w:szCs w:val="24"/>
            <w:lang w:val="en-US"/>
          </w:rPr>
          <w:delText>)</w:delText>
        </w:r>
        <w:r w:rsidR="007610E0" w:rsidRPr="009A1C08" w:rsidDel="00C05648">
          <w:rPr>
            <w:rFonts w:ascii="Times New Roman" w:hAnsi="Times New Roman" w:cs="Times New Roman"/>
            <w:iCs/>
            <w:sz w:val="24"/>
            <w:szCs w:val="24"/>
            <w:lang w:val="en-US"/>
          </w:rPr>
          <w:delText xml:space="preserve"> cartilage</w:delText>
        </w:r>
        <w:r w:rsidR="00807BDD" w:rsidRPr="009A1C08" w:rsidDel="00C05648">
          <w:rPr>
            <w:rFonts w:ascii="Times New Roman" w:hAnsi="Times New Roman" w:cs="Times New Roman"/>
            <w:iCs/>
            <w:sz w:val="24"/>
            <w:szCs w:val="24"/>
            <w:lang w:val="en-US"/>
          </w:rPr>
          <w:delText>.</w:delText>
        </w:r>
        <w:r w:rsidR="00E13588" w:rsidRPr="009A1C08" w:rsidDel="00C05648">
          <w:rPr>
            <w:rFonts w:ascii="Times New Roman" w:hAnsi="Times New Roman" w:cs="Times New Roman"/>
            <w:iCs/>
            <w:sz w:val="24"/>
            <w:szCs w:val="24"/>
            <w:lang w:val="en-US"/>
          </w:rPr>
          <w:delText xml:space="preserve"> </w:delText>
        </w:r>
      </w:del>
    </w:p>
    <w:p w14:paraId="20278A1D" w14:textId="2FD2AB21" w:rsidR="00A41356" w:rsidRPr="009A1C08" w:rsidDel="00034DA6" w:rsidRDefault="00A41356">
      <w:pPr>
        <w:spacing w:line="360" w:lineRule="auto"/>
        <w:jc w:val="both"/>
        <w:rPr>
          <w:del w:id="401" w:author="Bizan N. Balzer" w:date="2021-09-24T21:35:00Z"/>
          <w:rFonts w:ascii="Times New Roman" w:hAnsi="Times New Roman" w:cs="Times New Roman"/>
          <w:iCs/>
          <w:sz w:val="24"/>
          <w:szCs w:val="24"/>
          <w:lang w:val="en-US"/>
        </w:rPr>
      </w:pPr>
    </w:p>
    <w:p w14:paraId="57DBB490" w14:textId="63714B96" w:rsidR="008D65D5" w:rsidRPr="009A1C08" w:rsidDel="00E97295" w:rsidRDefault="004B2928" w:rsidP="009A1C08">
      <w:pPr>
        <w:spacing w:line="480" w:lineRule="auto"/>
        <w:jc w:val="both"/>
        <w:rPr>
          <w:del w:id="402" w:author="anna.resch88@gmail.com" w:date="2022-01-05T10:19:00Z"/>
          <w:rFonts w:ascii="Times New Roman" w:hAnsi="Times New Roman" w:cs="Times New Roman"/>
          <w:lang w:val="en-US"/>
        </w:rPr>
      </w:pPr>
      <w:del w:id="403" w:author="anna.resch88@gmail.com" w:date="2022-01-05T10:19:00Z">
        <w:r w:rsidRPr="009A1C08" w:rsidDel="00E97295">
          <w:rPr>
            <w:rFonts w:ascii="Times New Roman" w:hAnsi="Times New Roman" w:cs="Times New Roman"/>
            <w:iCs/>
            <w:color w:val="000000" w:themeColor="text1"/>
            <w:sz w:val="24"/>
            <w:szCs w:val="24"/>
            <w:lang w:val="en-US"/>
          </w:rPr>
          <w:delText>Inspired by nature</w:delText>
        </w:r>
        <w:r w:rsidR="008052B0" w:rsidRPr="009A1C08" w:rsidDel="00E97295">
          <w:rPr>
            <w:rFonts w:ascii="Times New Roman" w:hAnsi="Times New Roman" w:cs="Times New Roman"/>
            <w:iCs/>
            <w:color w:val="000000" w:themeColor="text1"/>
            <w:sz w:val="24"/>
            <w:szCs w:val="24"/>
            <w:lang w:val="en-US"/>
          </w:rPr>
          <w:delText>'</w:delText>
        </w:r>
        <w:r w:rsidRPr="009A1C08" w:rsidDel="00E97295">
          <w:rPr>
            <w:rFonts w:ascii="Times New Roman" w:hAnsi="Times New Roman" w:cs="Times New Roman"/>
            <w:iCs/>
            <w:color w:val="000000" w:themeColor="text1"/>
            <w:sz w:val="24"/>
            <w:szCs w:val="24"/>
            <w:lang w:val="en-US"/>
          </w:rPr>
          <w:delText>s protein-based high</w:delText>
        </w:r>
      </w:del>
      <w:del w:id="404" w:author="anna.resch88@gmail.com" w:date="2022-01-04T17:14:00Z">
        <w:r w:rsidRPr="009A1C08" w:rsidDel="00F82C9C">
          <w:rPr>
            <w:rFonts w:ascii="Times New Roman" w:hAnsi="Times New Roman" w:cs="Times New Roman"/>
            <w:iCs/>
            <w:color w:val="000000" w:themeColor="text1"/>
            <w:sz w:val="24"/>
            <w:szCs w:val="24"/>
            <w:lang w:val="en-US"/>
          </w:rPr>
          <w:delText xml:space="preserve"> </w:delText>
        </w:r>
      </w:del>
      <w:del w:id="405" w:author="anna.resch88@gmail.com" w:date="2022-01-05T10:19:00Z">
        <w:r w:rsidRPr="009A1C08" w:rsidDel="00E97295">
          <w:rPr>
            <w:rFonts w:ascii="Times New Roman" w:hAnsi="Times New Roman" w:cs="Times New Roman"/>
            <w:iCs/>
            <w:color w:val="000000" w:themeColor="text1"/>
            <w:sz w:val="24"/>
            <w:szCs w:val="24"/>
            <w:lang w:val="en-US"/>
          </w:rPr>
          <w:delText>performance materials</w:delText>
        </w:r>
        <w:r w:rsidR="00520F19" w:rsidRPr="009A1C08" w:rsidDel="00E97295">
          <w:rPr>
            <w:rFonts w:ascii="Times New Roman" w:hAnsi="Times New Roman" w:cs="Times New Roman"/>
            <w:iCs/>
            <w:color w:val="000000" w:themeColor="text1"/>
            <w:sz w:val="24"/>
            <w:szCs w:val="24"/>
            <w:lang w:val="en-US"/>
          </w:rPr>
          <w:delText>,</w:delText>
        </w:r>
        <w:r w:rsidRPr="009A1C08" w:rsidDel="00E97295">
          <w:rPr>
            <w:rFonts w:ascii="Times New Roman" w:hAnsi="Times New Roman" w:cs="Times New Roman"/>
            <w:iCs/>
            <w:color w:val="000000" w:themeColor="text1"/>
            <w:sz w:val="24"/>
            <w:szCs w:val="24"/>
            <w:lang w:val="en-US"/>
          </w:rPr>
          <w:delText xml:space="preserve"> we employ bio-inspired design principles </w:delText>
        </w:r>
      </w:del>
      <w:del w:id="406" w:author="anna.resch88@gmail.com" w:date="2022-01-04T17:15:00Z">
        <w:r w:rsidR="006F164A" w:rsidRPr="009A1C08" w:rsidDel="00F82C9C">
          <w:rPr>
            <w:rFonts w:ascii="Times New Roman" w:hAnsi="Times New Roman" w:cs="Times New Roman"/>
            <w:iCs/>
            <w:color w:val="000000" w:themeColor="text1"/>
            <w:sz w:val="24"/>
            <w:szCs w:val="24"/>
            <w:lang w:val="en-US"/>
          </w:rPr>
          <w:delText xml:space="preserve">creating </w:delText>
        </w:r>
      </w:del>
      <w:del w:id="407" w:author="anna.resch88@gmail.com" w:date="2022-01-05T10:19:00Z">
        <w:r w:rsidR="006F164A" w:rsidRPr="009A1C08" w:rsidDel="00E97295">
          <w:rPr>
            <w:rFonts w:ascii="Times New Roman" w:hAnsi="Times New Roman" w:cs="Times New Roman"/>
            <w:iCs/>
            <w:color w:val="000000" w:themeColor="text1"/>
            <w:sz w:val="24"/>
            <w:szCs w:val="24"/>
            <w:lang w:val="en-US"/>
          </w:rPr>
          <w:delText xml:space="preserve">a </w:delText>
        </w:r>
        <w:r w:rsidR="00934D0B" w:rsidRPr="009A1C08" w:rsidDel="00E97295">
          <w:rPr>
            <w:rFonts w:ascii="Times New Roman" w:hAnsi="Times New Roman" w:cs="Times New Roman"/>
            <w:iCs/>
            <w:color w:val="000000" w:themeColor="text1"/>
            <w:sz w:val="24"/>
            <w:szCs w:val="24"/>
            <w:lang w:val="en-US"/>
          </w:rPr>
          <w:delText>protein-based</w:delText>
        </w:r>
        <w:r w:rsidR="006F164A" w:rsidRPr="009A1C08" w:rsidDel="00E97295">
          <w:rPr>
            <w:rFonts w:ascii="Times New Roman" w:hAnsi="Times New Roman" w:cs="Times New Roman"/>
            <w:iCs/>
            <w:color w:val="000000" w:themeColor="text1"/>
            <w:sz w:val="24"/>
            <w:szCs w:val="24"/>
            <w:lang w:val="en-US"/>
          </w:rPr>
          <w:delText xml:space="preserve"> bioadhesive with </w:delText>
        </w:r>
      </w:del>
      <w:del w:id="408" w:author="anna.resch88@gmail.com" w:date="2022-01-04T17:15:00Z">
        <w:r w:rsidR="006F164A" w:rsidRPr="007F2A28" w:rsidDel="00F82C9C">
          <w:rPr>
            <w:rFonts w:ascii="Times New Roman" w:hAnsi="Times New Roman" w:cs="Times New Roman"/>
            <w:iCs/>
            <w:color w:val="000000" w:themeColor="text1"/>
            <w:sz w:val="24"/>
            <w:szCs w:val="24"/>
            <w:highlight w:val="yellow"/>
            <w:lang w:val="en-US"/>
            <w:rPrChange w:id="409" w:author="Bizan N. Balzer" w:date="2021-09-24T21:20:00Z">
              <w:rPr>
                <w:rFonts w:ascii="Times New Roman" w:hAnsi="Times New Roman" w:cs="Times New Roman"/>
                <w:iCs/>
                <w:color w:val="000000" w:themeColor="text1"/>
                <w:sz w:val="24"/>
                <w:szCs w:val="24"/>
                <w:lang w:val="en-US"/>
              </w:rPr>
            </w:rPrChange>
          </w:rPr>
          <w:delText>superior wet-adhesiveness</w:delText>
        </w:r>
        <w:r w:rsidR="006F164A" w:rsidRPr="009A1C08" w:rsidDel="00F82C9C">
          <w:rPr>
            <w:rFonts w:ascii="Times New Roman" w:hAnsi="Times New Roman" w:cs="Times New Roman"/>
            <w:iCs/>
            <w:color w:val="000000" w:themeColor="text1"/>
            <w:sz w:val="24"/>
            <w:szCs w:val="24"/>
            <w:lang w:val="en-US"/>
          </w:rPr>
          <w:delText xml:space="preserve"> as well as </w:delText>
        </w:r>
      </w:del>
      <w:del w:id="410" w:author="anna.resch88@gmail.com" w:date="2022-01-05T10:19:00Z">
        <w:r w:rsidR="006F164A" w:rsidRPr="009A1C08" w:rsidDel="00E97295">
          <w:rPr>
            <w:rFonts w:ascii="Times New Roman" w:hAnsi="Times New Roman" w:cs="Times New Roman"/>
            <w:color w:val="000000" w:themeColor="text1"/>
            <w:sz w:val="24"/>
            <w:szCs w:val="24"/>
            <w:lang w:val="en-US"/>
          </w:rPr>
          <w:delText xml:space="preserve">high </w:delText>
        </w:r>
        <w:r w:rsidR="006F164A" w:rsidRPr="007F2A28" w:rsidDel="00E97295">
          <w:rPr>
            <w:rFonts w:ascii="Times New Roman" w:hAnsi="Times New Roman" w:cs="Times New Roman"/>
            <w:color w:val="000000" w:themeColor="text1"/>
            <w:sz w:val="24"/>
            <w:szCs w:val="24"/>
            <w:highlight w:val="yellow"/>
            <w:lang w:val="en-US"/>
            <w:rPrChange w:id="411" w:author="Bizan N. Balzer" w:date="2021-09-24T21:20:00Z">
              <w:rPr>
                <w:rFonts w:ascii="Times New Roman" w:hAnsi="Times New Roman" w:cs="Times New Roman"/>
                <w:color w:val="000000" w:themeColor="text1"/>
                <w:sz w:val="24"/>
                <w:szCs w:val="24"/>
                <w:lang w:val="en-US"/>
              </w:rPr>
            </w:rPrChange>
          </w:rPr>
          <w:delText xml:space="preserve">resilience and </w:delText>
        </w:r>
        <w:r w:rsidR="003A25B5" w:rsidRPr="007F2A28" w:rsidDel="00E97295">
          <w:rPr>
            <w:rFonts w:ascii="Times New Roman" w:hAnsi="Times New Roman" w:cs="Times New Roman"/>
            <w:iCs/>
            <w:color w:val="000000" w:themeColor="text1"/>
            <w:sz w:val="24"/>
            <w:szCs w:val="24"/>
            <w:highlight w:val="yellow"/>
            <w:lang w:val="en-US"/>
            <w:rPrChange w:id="412" w:author="Bizan N. Balzer" w:date="2021-09-24T21:20:00Z">
              <w:rPr>
                <w:rFonts w:ascii="Times New Roman" w:hAnsi="Times New Roman" w:cs="Times New Roman"/>
                <w:iCs/>
                <w:color w:val="000000" w:themeColor="text1"/>
                <w:sz w:val="24"/>
                <w:szCs w:val="24"/>
                <w:lang w:val="en-US"/>
              </w:rPr>
            </w:rPrChange>
          </w:rPr>
          <w:delText>matched tissue elasticity</w:delText>
        </w:r>
        <w:r w:rsidR="003A25B5" w:rsidRPr="009A1C08" w:rsidDel="00E97295">
          <w:rPr>
            <w:rFonts w:ascii="Times New Roman" w:hAnsi="Times New Roman" w:cs="Times New Roman"/>
            <w:iCs/>
            <w:color w:val="000000" w:themeColor="text1"/>
            <w:sz w:val="24"/>
            <w:szCs w:val="24"/>
            <w:lang w:val="en-US"/>
          </w:rPr>
          <w:delText xml:space="preserve">, </w:delText>
        </w:r>
        <w:r w:rsidR="006F164A" w:rsidRPr="009A1C08" w:rsidDel="00E97295">
          <w:rPr>
            <w:rFonts w:ascii="Times New Roman" w:hAnsi="Times New Roman" w:cs="Times New Roman"/>
            <w:color w:val="000000" w:themeColor="text1"/>
            <w:sz w:val="24"/>
            <w:szCs w:val="24"/>
            <w:lang w:val="en-US"/>
          </w:rPr>
          <w:delText xml:space="preserve">based on recombinantly produced </w:delText>
        </w:r>
      </w:del>
      <w:del w:id="413" w:author="anna.resch88@gmail.com" w:date="2022-01-04T17:15:00Z">
        <w:r w:rsidR="006F164A" w:rsidRPr="009A1C08" w:rsidDel="00F82C9C">
          <w:rPr>
            <w:rFonts w:ascii="Times New Roman" w:hAnsi="Times New Roman" w:cs="Times New Roman"/>
            <w:color w:val="000000" w:themeColor="text1"/>
            <w:sz w:val="24"/>
            <w:szCs w:val="24"/>
            <w:lang w:val="en-US"/>
          </w:rPr>
          <w:delText>and hence pathogen</w:delText>
        </w:r>
        <w:r w:rsidR="008052B0" w:rsidRPr="009A1C08" w:rsidDel="00F82C9C">
          <w:rPr>
            <w:rFonts w:ascii="Times New Roman" w:hAnsi="Times New Roman" w:cs="Times New Roman"/>
            <w:color w:val="000000" w:themeColor="text1"/>
            <w:sz w:val="24"/>
            <w:szCs w:val="24"/>
            <w:lang w:val="en-US"/>
          </w:rPr>
          <w:delText>-</w:delText>
        </w:r>
        <w:r w:rsidR="006F164A" w:rsidRPr="009A1C08" w:rsidDel="00F82C9C">
          <w:rPr>
            <w:rFonts w:ascii="Times New Roman" w:hAnsi="Times New Roman" w:cs="Times New Roman"/>
            <w:color w:val="000000" w:themeColor="text1"/>
            <w:sz w:val="24"/>
            <w:szCs w:val="24"/>
            <w:lang w:val="en-US"/>
          </w:rPr>
          <w:delText xml:space="preserve">free </w:delText>
        </w:r>
      </w:del>
      <w:del w:id="414" w:author="anna.resch88@gmail.com" w:date="2022-01-05T10:19:00Z">
        <w:r w:rsidR="006F164A" w:rsidRPr="009A1C08" w:rsidDel="00E97295">
          <w:rPr>
            <w:rFonts w:ascii="Times New Roman" w:hAnsi="Times New Roman" w:cs="Times New Roman"/>
            <w:color w:val="000000" w:themeColor="text1"/>
            <w:sz w:val="24"/>
            <w:szCs w:val="24"/>
            <w:lang w:val="en-US"/>
          </w:rPr>
          <w:delText>human protein sequence motives</w:delText>
        </w:r>
      </w:del>
      <w:del w:id="415" w:author="anna.resch88@gmail.com" w:date="2022-01-04T17:15:00Z">
        <w:r w:rsidR="006F164A" w:rsidRPr="009A1C08" w:rsidDel="00F82C9C">
          <w:rPr>
            <w:rFonts w:ascii="Times New Roman" w:hAnsi="Times New Roman" w:cs="Times New Roman"/>
            <w:color w:val="000000" w:themeColor="text1"/>
            <w:sz w:val="24"/>
            <w:szCs w:val="24"/>
            <w:lang w:val="en-US"/>
          </w:rPr>
          <w:delText xml:space="preserve"> to </w:delText>
        </w:r>
        <w:r w:rsidR="00E13588" w:rsidRPr="009A1C08" w:rsidDel="00F82C9C">
          <w:rPr>
            <w:rFonts w:ascii="Times New Roman" w:hAnsi="Times New Roman" w:cs="Times New Roman"/>
            <w:color w:val="000000" w:themeColor="text1"/>
            <w:sz w:val="24"/>
            <w:szCs w:val="24"/>
            <w:lang w:val="en-US"/>
          </w:rPr>
          <w:delText xml:space="preserve">provide </w:delText>
        </w:r>
        <w:r w:rsidR="006F164A" w:rsidRPr="007F2A28" w:rsidDel="00F82C9C">
          <w:rPr>
            <w:rFonts w:ascii="Times New Roman" w:hAnsi="Times New Roman" w:cs="Times New Roman"/>
            <w:color w:val="000000" w:themeColor="text1"/>
            <w:sz w:val="24"/>
            <w:szCs w:val="24"/>
            <w:highlight w:val="yellow"/>
            <w:lang w:val="en-US"/>
            <w:rPrChange w:id="416" w:author="Bizan N. Balzer" w:date="2021-09-24T21:20:00Z">
              <w:rPr>
                <w:rFonts w:ascii="Times New Roman" w:hAnsi="Times New Roman" w:cs="Times New Roman"/>
                <w:color w:val="000000" w:themeColor="text1"/>
                <w:sz w:val="24"/>
                <w:szCs w:val="24"/>
                <w:lang w:val="en-US"/>
              </w:rPr>
            </w:rPrChange>
          </w:rPr>
          <w:delText>maximum biocompatibility</w:delText>
        </w:r>
      </w:del>
      <w:del w:id="417" w:author="anna.resch88@gmail.com" w:date="2022-01-05T10:19:00Z">
        <w:r w:rsidR="00404AC0" w:rsidRPr="009A1C08" w:rsidDel="00E97295">
          <w:rPr>
            <w:rFonts w:ascii="Times New Roman" w:hAnsi="Times New Roman" w:cs="Times New Roman"/>
            <w:sz w:val="24"/>
            <w:szCs w:val="24"/>
            <w:lang w:val="en-US"/>
          </w:rPr>
          <w:delText xml:space="preserve"> (</w:delText>
        </w:r>
        <w:r w:rsidR="00F93004" w:rsidRPr="009A1C08" w:rsidDel="00E97295">
          <w:rPr>
            <w:rFonts w:ascii="Times New Roman" w:hAnsi="Times New Roman" w:cs="Times New Roman"/>
            <w:b/>
            <w:sz w:val="24"/>
            <w:szCs w:val="24"/>
            <w:lang w:val="en-US"/>
          </w:rPr>
          <w:delText>Figure</w:delText>
        </w:r>
        <w:r w:rsidR="00404AC0" w:rsidRPr="009A1C08" w:rsidDel="00E97295">
          <w:rPr>
            <w:rFonts w:ascii="Times New Roman" w:hAnsi="Times New Roman" w:cs="Times New Roman"/>
            <w:b/>
            <w:sz w:val="24"/>
            <w:szCs w:val="24"/>
            <w:lang w:val="en-US"/>
          </w:rPr>
          <w:delText xml:space="preserve"> 1</w:delText>
        </w:r>
        <w:r w:rsidR="00404AC0" w:rsidRPr="009A1C08" w:rsidDel="00E97295">
          <w:rPr>
            <w:rFonts w:ascii="Times New Roman" w:hAnsi="Times New Roman" w:cs="Times New Roman"/>
            <w:sz w:val="24"/>
            <w:szCs w:val="24"/>
            <w:lang w:val="en-US"/>
          </w:rPr>
          <w:delText>)</w:delText>
        </w:r>
        <w:r w:rsidR="00282086" w:rsidRPr="009A1C08" w:rsidDel="00E97295">
          <w:rPr>
            <w:rFonts w:ascii="Times New Roman" w:hAnsi="Times New Roman" w:cs="Times New Roman"/>
            <w:sz w:val="24"/>
            <w:szCs w:val="24"/>
            <w:lang w:val="en-US"/>
          </w:rPr>
          <w:delText>.</w:delText>
        </w:r>
      </w:del>
      <w:ins w:id="418" w:author="Bizan N. Balzer" w:date="2021-09-24T21:21:00Z">
        <w:del w:id="419" w:author="anna.resch88@gmail.com" w:date="2022-01-05T10:19:00Z">
          <w:r w:rsidR="007F2A28" w:rsidDel="00E97295">
            <w:rPr>
              <w:rFonts w:ascii="Times New Roman" w:hAnsi="Times New Roman" w:cs="Times New Roman"/>
              <w:sz w:val="24"/>
              <w:szCs w:val="24"/>
              <w:lang w:val="en-US"/>
            </w:rPr>
            <w:delText xml:space="preserve"> </w:delText>
          </w:r>
        </w:del>
      </w:ins>
    </w:p>
    <w:p w14:paraId="331DD3FB" w14:textId="64E2533A" w:rsidR="00C87CED" w:rsidRPr="009A1C08" w:rsidRDefault="00BE2E5C" w:rsidP="00816635">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Results</w:t>
      </w:r>
      <w:ins w:id="420" w:author="anna.resch88@gmail.com" w:date="2022-01-03T09:33:00Z">
        <w:r w:rsidR="0066007A">
          <w:rPr>
            <w:rFonts w:ascii="Times New Roman" w:hAnsi="Times New Roman" w:cs="Times New Roman"/>
            <w:lang w:val="en-US"/>
          </w:rPr>
          <w:t xml:space="preserve"> and Discussion</w:t>
        </w:r>
      </w:ins>
      <w:commentRangeEnd w:id="340"/>
      <w:ins w:id="421" w:author="anna.resch88@gmail.com" w:date="2022-01-16T11:55:00Z">
        <w:r w:rsidR="00E871F0">
          <w:rPr>
            <w:rStyle w:val="Kommentarzeichen"/>
            <w:rFonts w:asciiTheme="minorHAnsi" w:eastAsiaTheme="minorHAnsi" w:hAnsiTheme="minorHAnsi" w:cstheme="minorBidi"/>
            <w:color w:val="auto"/>
          </w:rPr>
          <w:commentReference w:id="340"/>
        </w:r>
      </w:ins>
    </w:p>
    <w:p w14:paraId="5C6FD6B9" w14:textId="608B50D0" w:rsidR="00AA6B77" w:rsidRPr="0046414D" w:rsidRDefault="00AA6B77" w:rsidP="00AA6B77">
      <w:pPr>
        <w:pStyle w:val="berschrift2"/>
        <w:spacing w:line="360" w:lineRule="auto"/>
        <w:jc w:val="both"/>
        <w:rPr>
          <w:moveFrom w:id="422" w:author="anna.resch88@gmail.com" w:date="2022-01-04T11:26:00Z"/>
          <w:rFonts w:ascii="Times New Roman" w:hAnsi="Times New Roman" w:cs="Times New Roman"/>
          <w:lang w:val="en-US"/>
        </w:rPr>
      </w:pPr>
      <w:moveFromRangeStart w:id="423" w:author="anna.resch88@gmail.com" w:date="2022-01-04T11:26:00Z" w:name="move92191288"/>
      <w:moveFrom w:id="424" w:author="anna.resch88@gmail.com" w:date="2022-01-04T11:26:00Z">
        <w:r w:rsidRPr="0046414D" w:rsidDel="00516F95">
          <w:rPr>
            <w:rFonts w:ascii="Times New Roman" w:hAnsi="Times New Roman" w:cs="Times New Roman"/>
            <w:lang w:val="en-US"/>
          </w:rPr>
          <w:t>Fabrication of BioUltraBond building blocks and hydrogels</w:t>
        </w:r>
      </w:moveFrom>
    </w:p>
    <w:moveFromRangeEnd w:id="423"/>
    <w:p w14:paraId="5BA829B5" w14:textId="407E8EAA" w:rsidR="003F1095" w:rsidRPr="0046414D" w:rsidDel="00516F95" w:rsidRDefault="003F1095">
      <w:pPr>
        <w:pStyle w:val="berschrift2"/>
        <w:spacing w:after="240"/>
        <w:rPr>
          <w:ins w:id="425" w:author="anna.resch88@gmail.com" w:date="2022-01-04T17:32:00Z"/>
          <w:rFonts w:ascii="Times New Roman" w:hAnsi="Times New Roman" w:cs="Times New Roman"/>
          <w:lang w:val="en-US"/>
        </w:rPr>
        <w:pPrChange w:id="426" w:author="anna.resch88@gmail.com" w:date="2022-01-05T10:22:00Z">
          <w:pPr>
            <w:pStyle w:val="berschrift2"/>
            <w:spacing w:line="360" w:lineRule="auto"/>
            <w:jc w:val="both"/>
          </w:pPr>
        </w:pPrChange>
      </w:pPr>
      <w:ins w:id="427" w:author="anna.resch88@gmail.com" w:date="2022-01-04T17:33:00Z">
        <w:r w:rsidRPr="0046414D">
          <w:rPr>
            <w:rFonts w:ascii="Times New Roman" w:hAnsi="Times New Roman" w:cs="Times New Roman"/>
            <w:lang w:val="en-US"/>
            <w:rPrChange w:id="428" w:author="anna.resch88@gmail.com" w:date="2022-01-16T12:02:00Z">
              <w:rPr>
                <w:lang w:val="en-US"/>
              </w:rPr>
            </w:rPrChange>
          </w:rPr>
          <w:t>Rational design of the hydrogel system network</w:t>
        </w:r>
      </w:ins>
    </w:p>
    <w:p w14:paraId="10DA071B" w14:textId="35194888" w:rsidR="00680559" w:rsidRDefault="00900B7A" w:rsidP="009A1C08">
      <w:pPr>
        <w:spacing w:line="480" w:lineRule="auto"/>
        <w:jc w:val="both"/>
        <w:rPr>
          <w:ins w:id="429" w:author="anna.resch88@gmail.com" w:date="2022-01-05T10:43:00Z"/>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 xml:space="preserve">The </w:t>
      </w:r>
      <w:r w:rsidRPr="009A1C08">
        <w:rPr>
          <w:rFonts w:ascii="Times New Roman" w:hAnsi="Times New Roman" w:cs="Times New Roman"/>
          <w:sz w:val="24"/>
          <w:szCs w:val="24"/>
          <w:lang w:val="en-US"/>
        </w:rPr>
        <w:t>bioadhesive</w:t>
      </w:r>
      <w:r w:rsidR="00DA1E0A" w:rsidRPr="009A1C08">
        <w:rPr>
          <w:rFonts w:ascii="Times New Roman" w:hAnsi="Times New Roman" w:cs="Times New Roman"/>
          <w:sz w:val="24"/>
          <w:szCs w:val="24"/>
          <w:lang w:val="en-US"/>
        </w:rPr>
        <w:t xml:space="preserve"> </w:t>
      </w:r>
      <w:del w:id="430" w:author="anna.resch88@gmail.com" w:date="2022-01-04T11:08:00Z">
        <w:r w:rsidR="00DA1E0A" w:rsidRPr="009A1C08" w:rsidDel="006D15A8">
          <w:rPr>
            <w:rFonts w:ascii="Times New Roman" w:hAnsi="Times New Roman" w:cs="Times New Roman"/>
            <w:sz w:val="24"/>
            <w:szCs w:val="24"/>
            <w:lang w:val="en-US"/>
          </w:rPr>
          <w:delText>BioUltraBond</w:delText>
        </w:r>
        <w:r w:rsidRPr="009A1C08" w:rsidDel="006D15A8">
          <w:rPr>
            <w:rFonts w:ascii="Times New Roman" w:hAnsi="Times New Roman" w:cs="Times New Roman"/>
            <w:sz w:val="24"/>
            <w:szCs w:val="24"/>
            <w:lang w:val="en-US"/>
          </w:rPr>
          <w:delText xml:space="preserve"> </w:delText>
        </w:r>
      </w:del>
      <w:ins w:id="431" w:author="anna.resch88@gmail.com" w:date="2022-01-04T11:08:00Z">
        <w:r w:rsidR="006D15A8">
          <w:rPr>
            <w:rFonts w:ascii="Times New Roman" w:hAnsi="Times New Roman" w:cs="Times New Roman"/>
            <w:sz w:val="24"/>
            <w:szCs w:val="24"/>
            <w:lang w:val="en-US"/>
          </w:rPr>
          <w:t>hydrogel</w:t>
        </w:r>
        <w:r w:rsidR="006D15A8"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system </w:t>
      </w:r>
      <w:ins w:id="432" w:author="anna.resch88@gmail.com" w:date="2022-01-04T17:18:00Z">
        <w:r w:rsidR="00F82C9C" w:rsidRPr="009A1C08">
          <w:rPr>
            <w:rFonts w:ascii="Times New Roman" w:hAnsi="Times New Roman" w:cs="Times New Roman"/>
            <w:sz w:val="24"/>
            <w:szCs w:val="24"/>
            <w:lang w:val="en-US"/>
          </w:rPr>
          <w:t xml:space="preserve">introduced here </w:t>
        </w:r>
      </w:ins>
      <w:ins w:id="433" w:author="Bizan N. Balzer" w:date="2021-10-02T11:20:00Z">
        <w:r w:rsidR="00D2111D" w:rsidRPr="009A1C08">
          <w:rPr>
            <w:rFonts w:ascii="Times New Roman" w:hAnsi="Times New Roman" w:cs="Times New Roman"/>
            <w:sz w:val="24"/>
            <w:szCs w:val="24"/>
            <w:lang w:val="en-US"/>
          </w:rPr>
          <w:t>(</w:t>
        </w:r>
        <w:r w:rsidR="00D2111D" w:rsidRPr="005F3832">
          <w:rPr>
            <w:rFonts w:ascii="Times New Roman" w:hAnsi="Times New Roman" w:cs="Times New Roman"/>
            <w:b/>
            <w:sz w:val="24"/>
            <w:szCs w:val="24"/>
            <w:highlight w:val="cyan"/>
            <w:lang w:val="en-US"/>
            <w:rPrChange w:id="434" w:author="Bizan N. Balzer" w:date="2021-10-07T22:04:00Z">
              <w:rPr>
                <w:rFonts w:ascii="Times New Roman" w:hAnsi="Times New Roman" w:cs="Times New Roman"/>
                <w:b/>
                <w:sz w:val="24"/>
                <w:szCs w:val="24"/>
                <w:lang w:val="en-US"/>
              </w:rPr>
            </w:rPrChange>
          </w:rPr>
          <w:t>Figure 1</w:t>
        </w:r>
        <w:r w:rsidR="00D2111D" w:rsidRPr="009A1C08">
          <w:rPr>
            <w:rFonts w:ascii="Times New Roman" w:hAnsi="Times New Roman" w:cs="Times New Roman"/>
            <w:sz w:val="24"/>
            <w:szCs w:val="24"/>
            <w:lang w:val="en-US"/>
          </w:rPr>
          <w:t>)</w:t>
        </w:r>
        <w:r w:rsidR="00D2111D">
          <w:rPr>
            <w:rFonts w:ascii="Times New Roman" w:hAnsi="Times New Roman" w:cs="Times New Roman"/>
            <w:sz w:val="24"/>
            <w:szCs w:val="24"/>
            <w:lang w:val="en-US"/>
          </w:rPr>
          <w:t xml:space="preserve"> </w:t>
        </w:r>
      </w:ins>
      <w:del w:id="435" w:author="anna.resch88@gmail.com" w:date="2022-01-04T17:18:00Z">
        <w:r w:rsidRPr="009A1C08" w:rsidDel="00F82C9C">
          <w:rPr>
            <w:rFonts w:ascii="Times New Roman" w:hAnsi="Times New Roman" w:cs="Times New Roman"/>
            <w:sz w:val="24"/>
            <w:szCs w:val="24"/>
            <w:lang w:val="en-US"/>
          </w:rPr>
          <w:delText xml:space="preserve">introduced here </w:delText>
        </w:r>
      </w:del>
      <w:r w:rsidRPr="009A1C08">
        <w:rPr>
          <w:rFonts w:ascii="Times New Roman" w:hAnsi="Times New Roman" w:cs="Times New Roman"/>
          <w:sz w:val="24"/>
          <w:szCs w:val="24"/>
          <w:lang w:val="en-US"/>
        </w:rPr>
        <w:t xml:space="preserve">uses a single </w:t>
      </w:r>
      <w:r w:rsidR="00F47DB6" w:rsidRPr="009A1C08">
        <w:rPr>
          <w:rFonts w:ascii="Times New Roman" w:hAnsi="Times New Roman" w:cs="Times New Roman"/>
          <w:sz w:val="24"/>
          <w:szCs w:val="24"/>
          <w:lang w:val="en-US"/>
        </w:rPr>
        <w:t xml:space="preserve">fusion </w:t>
      </w:r>
      <w:r w:rsidRPr="009A1C08">
        <w:rPr>
          <w:rFonts w:ascii="Times New Roman" w:hAnsi="Times New Roman" w:cs="Times New Roman"/>
          <w:sz w:val="24"/>
          <w:szCs w:val="24"/>
          <w:lang w:val="en-US"/>
        </w:rPr>
        <w:t>protein</w:t>
      </w:r>
      <w:ins w:id="436" w:author="Alexander Resch" w:date="2022-01-17T19:27:00Z">
        <w:r w:rsidR="005868E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composed of three building blocks: an elastic and energy dissipating protein segment (linker)</w:t>
      </w:r>
      <w:ins w:id="437" w:author="Alexander Resch" w:date="2022-01-17T19:28:00Z">
        <w:r w:rsidR="005868E2">
          <w:rPr>
            <w:rFonts w:ascii="Times New Roman" w:hAnsi="Times New Roman" w:cs="Times New Roman"/>
            <w:sz w:val="24"/>
            <w:szCs w:val="24"/>
            <w:lang w:val="en-US"/>
          </w:rPr>
          <w:t>, and two</w:t>
        </w:r>
      </w:ins>
      <w:r w:rsidRPr="009A1C08">
        <w:rPr>
          <w:rFonts w:ascii="Times New Roman" w:hAnsi="Times New Roman" w:cs="Times New Roman"/>
          <w:sz w:val="24"/>
          <w:szCs w:val="24"/>
          <w:lang w:val="en-US"/>
        </w:rPr>
        <w:t xml:space="preserve"> connect</w:t>
      </w:r>
      <w:ins w:id="438" w:author="Alexander Resch" w:date="2022-01-17T19:28:00Z">
        <w:r w:rsidR="005868E2">
          <w:rPr>
            <w:rFonts w:ascii="Times New Roman" w:hAnsi="Times New Roman" w:cs="Times New Roman"/>
            <w:sz w:val="24"/>
            <w:szCs w:val="24"/>
            <w:lang w:val="en-US"/>
          </w:rPr>
          <w:t>ed</w:t>
        </w:r>
      </w:ins>
      <w:del w:id="439" w:author="Alexander Resch" w:date="2022-01-17T19:28:00Z">
        <w:r w:rsidRPr="009A1C08" w:rsidDel="005868E2">
          <w:rPr>
            <w:rFonts w:ascii="Times New Roman" w:hAnsi="Times New Roman" w:cs="Times New Roman"/>
            <w:sz w:val="24"/>
            <w:szCs w:val="24"/>
            <w:lang w:val="en-US"/>
          </w:rPr>
          <w:delText>ing</w:delText>
        </w:r>
      </w:del>
      <w:ins w:id="440" w:author="Alexander Resch" w:date="2022-01-17T19:28:00Z">
        <w:r w:rsidR="005868E2">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del w:id="441" w:author="Alexander Resch" w:date="2022-01-17T19:28:00Z">
        <w:r w:rsidRPr="009A1C08" w:rsidDel="005868E2">
          <w:rPr>
            <w:rFonts w:ascii="Times New Roman" w:hAnsi="Times New Roman" w:cs="Times New Roman"/>
            <w:sz w:val="24"/>
            <w:szCs w:val="24"/>
            <w:lang w:val="en-US"/>
          </w:rPr>
          <w:delText xml:space="preserve">two </w:delText>
        </w:r>
      </w:del>
      <w:r w:rsidRPr="009A1C08">
        <w:rPr>
          <w:rFonts w:ascii="Times New Roman" w:hAnsi="Times New Roman" w:cs="Times New Roman"/>
          <w:sz w:val="24"/>
          <w:szCs w:val="24"/>
          <w:lang w:val="en-US"/>
        </w:rPr>
        <w:t xml:space="preserve">self-organizing </w:t>
      </w:r>
      <w:del w:id="442" w:author="anna.resch88@gmail.com" w:date="2022-01-04T17:52:00Z">
        <w:r w:rsidRPr="009A1C08" w:rsidDel="00BE7718">
          <w:rPr>
            <w:rFonts w:ascii="Times New Roman" w:hAnsi="Times New Roman" w:cs="Times New Roman"/>
            <w:sz w:val="24"/>
            <w:szCs w:val="24"/>
            <w:lang w:val="en-US"/>
          </w:rPr>
          <w:delText>protein domai</w:delText>
        </w:r>
      </w:del>
      <w:del w:id="443" w:author="anna.resch88@gmail.com" w:date="2022-01-04T17:51:00Z">
        <w:r w:rsidRPr="009A1C08" w:rsidDel="00BE7718">
          <w:rPr>
            <w:rFonts w:ascii="Times New Roman" w:hAnsi="Times New Roman" w:cs="Times New Roman"/>
            <w:sz w:val="24"/>
            <w:szCs w:val="24"/>
            <w:lang w:val="en-US"/>
          </w:rPr>
          <w:delText>ns</w:delText>
        </w:r>
        <w:r w:rsidR="00F47DB6" w:rsidRPr="009A1C08" w:rsidDel="00BE7718">
          <w:rPr>
            <w:rFonts w:ascii="Times New Roman" w:hAnsi="Times New Roman" w:cs="Times New Roman"/>
            <w:sz w:val="24"/>
            <w:szCs w:val="24"/>
            <w:lang w:val="en-US"/>
          </w:rPr>
          <w:delText xml:space="preserve"> (</w:delText>
        </w:r>
      </w:del>
      <w:ins w:id="444" w:author="Bizan N. Balzer" w:date="2021-10-02T11:22:00Z">
        <w:r w:rsidR="00D2111D" w:rsidRPr="009A1C08">
          <w:rPr>
            <w:rFonts w:ascii="Times New Roman" w:hAnsi="Times New Roman" w:cs="Times New Roman"/>
            <w:iCs/>
            <w:sz w:val="24"/>
            <w:szCs w:val="24"/>
            <w:lang w:val="en-US"/>
          </w:rPr>
          <w:t>“ubiquitin-like domain</w:t>
        </w:r>
      </w:ins>
      <w:ins w:id="445" w:author="anna.resch88@gmail.com" w:date="2022-01-04T17:52:00Z">
        <w:r w:rsidR="00BE7718">
          <w:rPr>
            <w:rFonts w:ascii="Times New Roman" w:hAnsi="Times New Roman" w:cs="Times New Roman"/>
            <w:iCs/>
            <w:sz w:val="24"/>
            <w:szCs w:val="24"/>
            <w:lang w:val="en-US"/>
          </w:rPr>
          <w:t>s</w:t>
        </w:r>
      </w:ins>
      <w:ins w:id="446" w:author="Bizan N. Balzer" w:date="2021-10-02T11:22:00Z">
        <w:r w:rsidR="00D2111D" w:rsidRPr="009A1C08">
          <w:rPr>
            <w:rFonts w:ascii="Times New Roman" w:hAnsi="Times New Roman" w:cs="Times New Roman"/>
            <w:iCs/>
            <w:sz w:val="24"/>
            <w:szCs w:val="24"/>
            <w:lang w:val="en-US"/>
          </w:rPr>
          <w:t>”</w:t>
        </w:r>
        <w:del w:id="447" w:author="anna.resch88@gmail.com" w:date="2022-01-04T17:52:00Z">
          <w:r w:rsidR="00D2111D" w:rsidDel="00BE7718">
            <w:rPr>
              <w:rFonts w:ascii="Times New Roman" w:hAnsi="Times New Roman" w:cs="Times New Roman"/>
              <w:iCs/>
              <w:sz w:val="24"/>
              <w:szCs w:val="24"/>
              <w:lang w:val="en-US"/>
            </w:rPr>
            <w:delText>,</w:delText>
          </w:r>
        </w:del>
        <w:r w:rsidR="00D2111D">
          <w:rPr>
            <w:rFonts w:ascii="Times New Roman" w:hAnsi="Times New Roman" w:cs="Times New Roman"/>
            <w:iCs/>
            <w:sz w:val="24"/>
            <w:szCs w:val="24"/>
            <w:lang w:val="en-US"/>
          </w:rPr>
          <w:t xml:space="preserve"> </w:t>
        </w:r>
      </w:ins>
      <w:ins w:id="448" w:author="anna.resch88@gmail.com" w:date="2022-01-04T17:52:00Z">
        <w:r w:rsidR="00BE7718">
          <w:rPr>
            <w:rFonts w:ascii="Times New Roman" w:hAnsi="Times New Roman" w:cs="Times New Roman"/>
            <w:iCs/>
            <w:sz w:val="24"/>
            <w:szCs w:val="24"/>
            <w:lang w:val="en-US"/>
          </w:rPr>
          <w:t>(</w:t>
        </w:r>
      </w:ins>
      <w:r w:rsidR="00F47DB6" w:rsidRPr="009A1C08">
        <w:rPr>
          <w:rFonts w:ascii="Times New Roman" w:hAnsi="Times New Roman" w:cs="Times New Roman"/>
          <w:sz w:val="24"/>
          <w:szCs w:val="24"/>
          <w:lang w:val="en-US"/>
        </w:rPr>
        <w:t>ULD)</w:t>
      </w:r>
      <w:r w:rsidRPr="009A1C08">
        <w:rPr>
          <w:rFonts w:ascii="Times New Roman" w:hAnsi="Times New Roman" w:cs="Times New Roman"/>
          <w:sz w:val="24"/>
          <w:szCs w:val="24"/>
          <w:lang w:val="en-US"/>
        </w:rPr>
        <w:t xml:space="preserve">. </w:t>
      </w:r>
      <w:ins w:id="449" w:author="anna.resch88@gmail.com" w:date="2022-01-04T17:34:00Z">
        <w:r w:rsidR="00D5557A">
          <w:rPr>
            <w:rFonts w:ascii="Times New Roman" w:hAnsi="Times New Roman" w:cs="Times New Roman"/>
            <w:sz w:val="24"/>
            <w:szCs w:val="24"/>
            <w:lang w:val="en-US"/>
          </w:rPr>
          <w:t>ULD consists</w:t>
        </w:r>
        <w:r w:rsidR="00D5557A" w:rsidRPr="009A1C08">
          <w:rPr>
            <w:rFonts w:ascii="Times New Roman" w:hAnsi="Times New Roman" w:cs="Times New Roman"/>
            <w:sz w:val="24"/>
            <w:szCs w:val="24"/>
            <w:lang w:val="en-US"/>
          </w:rPr>
          <w:t xml:space="preserve"> of 102 amino acids (aa)</w:t>
        </w:r>
      </w:ins>
      <w:ins w:id="450" w:author="Alexander Resch" w:date="2022-01-17T19:28:00Z">
        <w:r w:rsidR="005868E2">
          <w:rPr>
            <w:rFonts w:ascii="Times New Roman" w:hAnsi="Times New Roman" w:cs="Times New Roman"/>
            <w:sz w:val="24"/>
            <w:szCs w:val="24"/>
            <w:lang w:val="en-US"/>
          </w:rPr>
          <w:t>,</w:t>
        </w:r>
      </w:ins>
      <w:ins w:id="451" w:author="anna.resch88@gmail.com" w:date="2022-01-04T17:34:00Z">
        <w:r w:rsidR="00D5557A" w:rsidRPr="009A1C08">
          <w:rPr>
            <w:rFonts w:ascii="Times New Roman" w:hAnsi="Times New Roman" w:cs="Times New Roman"/>
            <w:sz w:val="24"/>
            <w:szCs w:val="24"/>
            <w:lang w:val="en-US"/>
          </w:rPr>
          <w:t xml:space="preserve"> </w:t>
        </w:r>
        <w:r w:rsidR="00D5557A" w:rsidRPr="009A1C08">
          <w:rPr>
            <w:rFonts w:ascii="Times New Roman" w:hAnsi="Times New Roman" w:cs="Times New Roman"/>
            <w:color w:val="000000" w:themeColor="text1"/>
            <w:sz w:val="24"/>
            <w:szCs w:val="24"/>
            <w:lang w:val="en-US"/>
          </w:rPr>
          <w:t>comprised of 11 positively charged aa and 25 hydrophobic aa</w:t>
        </w:r>
        <w:r w:rsidR="00D5557A">
          <w:rPr>
            <w:rFonts w:ascii="Times New Roman" w:hAnsi="Times New Roman" w:cs="Times New Roman"/>
            <w:color w:val="000000" w:themeColor="text1"/>
            <w:sz w:val="24"/>
            <w:szCs w:val="24"/>
            <w:lang w:val="en-US"/>
          </w:rPr>
          <w:t>,</w:t>
        </w:r>
        <w:r w:rsidR="00D5557A" w:rsidRPr="009A1C08">
          <w:rPr>
            <w:rFonts w:ascii="Times New Roman" w:hAnsi="Times New Roman" w:cs="Times New Roman"/>
            <w:color w:val="000000" w:themeColor="text1"/>
            <w:sz w:val="24"/>
            <w:szCs w:val="24"/>
            <w:lang w:val="en-US"/>
          </w:rPr>
          <w:t xml:space="preserve"> </w:t>
        </w:r>
        <w:r w:rsidR="00D5557A" w:rsidRPr="009A1C08">
          <w:rPr>
            <w:rFonts w:ascii="Times New Roman" w:hAnsi="Times New Roman" w:cs="Times New Roman"/>
            <w:sz w:val="24"/>
            <w:szCs w:val="24"/>
            <w:lang w:val="en-US"/>
          </w:rPr>
          <w:t>including 9 aromatic aa</w:t>
        </w:r>
        <w:r w:rsidR="00D5557A">
          <w:rPr>
            <w:rFonts w:ascii="Times New Roman" w:hAnsi="Times New Roman" w:cs="Times New Roman"/>
            <w:sz w:val="24"/>
            <w:szCs w:val="24"/>
            <w:lang w:val="en-US"/>
          </w:rPr>
          <w:t>. The latter are</w:t>
        </w:r>
        <w:r w:rsidR="00D5557A" w:rsidRPr="009A1C08">
          <w:rPr>
            <w:rFonts w:ascii="Times New Roman" w:hAnsi="Times New Roman" w:cs="Times New Roman"/>
            <w:sz w:val="24"/>
            <w:szCs w:val="24"/>
            <w:lang w:val="en-US"/>
          </w:rPr>
          <w:t xml:space="preserve"> important for tissue adhesion and removal of interfacial water as described by Li et al.</w:t>
        </w:r>
        <w:r w:rsidR="00D5557A">
          <w:rPr>
            <w:rFonts w:ascii="Times New Roman" w:hAnsi="Times New Roman" w:cs="Times New Roman"/>
            <w:iCs/>
            <w:sz w:val="24"/>
            <w:szCs w:val="24"/>
            <w:lang w:val="en-US"/>
          </w:rPr>
          <w:fldChar w:fldCharType="begin"/>
        </w:r>
        <w:r w:rsidR="00D5557A">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D5557A">
          <w:rPr>
            <w:rFonts w:ascii="Times New Roman" w:hAnsi="Times New Roman" w:cs="Times New Roman"/>
            <w:iCs/>
            <w:sz w:val="24"/>
            <w:szCs w:val="24"/>
            <w:lang w:val="en-US"/>
          </w:rPr>
          <w:fldChar w:fldCharType="separate"/>
        </w:r>
        <w:r w:rsidR="00D5557A" w:rsidRPr="00697024">
          <w:rPr>
            <w:rFonts w:ascii="Times New Roman" w:hAnsi="Times New Roman" w:cs="Times New Roman"/>
            <w:iCs/>
            <w:noProof/>
            <w:sz w:val="24"/>
            <w:szCs w:val="24"/>
            <w:vertAlign w:val="superscript"/>
            <w:lang w:val="en-US"/>
          </w:rPr>
          <w:t>[14]</w:t>
        </w:r>
        <w:r w:rsidR="00D5557A">
          <w:rPr>
            <w:rFonts w:ascii="Times New Roman" w:hAnsi="Times New Roman" w:cs="Times New Roman"/>
            <w:iCs/>
            <w:sz w:val="24"/>
            <w:szCs w:val="24"/>
            <w:lang w:val="en-US"/>
          </w:rPr>
          <w:fldChar w:fldCharType="end"/>
        </w:r>
        <w:r w:rsidR="00D5557A" w:rsidRPr="009A1C08">
          <w:rPr>
            <w:rFonts w:ascii="Times New Roman" w:hAnsi="Times New Roman" w:cs="Times New Roman"/>
            <w:sz w:val="24"/>
            <w:szCs w:val="24"/>
            <w:lang w:val="en-US"/>
          </w:rPr>
          <w:t xml:space="preserve">. </w:t>
        </w:r>
      </w:ins>
      <w:ins w:id="452" w:author="anna.resch88@gmail.com" w:date="2022-01-04T17:23:00Z">
        <w:r w:rsidR="00C76D02" w:rsidRPr="009A1C08">
          <w:rPr>
            <w:rFonts w:ascii="Times New Roman" w:hAnsi="Times New Roman" w:cs="Times New Roman"/>
            <w:color w:val="000000" w:themeColor="text1"/>
            <w:sz w:val="24"/>
            <w:szCs w:val="24"/>
            <w:lang w:val="en-US"/>
          </w:rPr>
          <w:t>A BLAST homology search for the human ULD sequence (PDB 3TUO) reveals a very high conservation across species</w:t>
        </w:r>
        <w:r w:rsidR="00C76D02">
          <w:rPr>
            <w:rFonts w:ascii="Times New Roman" w:hAnsi="Times New Roman" w:cs="Times New Roman"/>
            <w:color w:val="000000" w:themeColor="text1"/>
            <w:sz w:val="24"/>
            <w:szCs w:val="24"/>
            <w:lang w:val="en-US"/>
          </w:rPr>
          <w:t xml:space="preserve"> </w:t>
        </w:r>
        <w:r w:rsidR="00C76D02" w:rsidRPr="009A1C08">
          <w:rPr>
            <w:rFonts w:ascii="Times New Roman" w:hAnsi="Times New Roman" w:cs="Times New Roman"/>
            <w:sz w:val="24"/>
            <w:szCs w:val="24"/>
            <w:lang w:val="en-US"/>
          </w:rPr>
          <w:t>(</w:t>
        </w:r>
        <w:r w:rsidR="00C76D02" w:rsidRPr="006B138D">
          <w:rPr>
            <w:rFonts w:ascii="Times New Roman" w:hAnsi="Times New Roman" w:cs="Times New Roman"/>
            <w:sz w:val="24"/>
            <w:szCs w:val="24"/>
            <w:highlight w:val="cyan"/>
            <w:lang w:val="en-US"/>
          </w:rPr>
          <w:t xml:space="preserve">see </w:t>
        </w:r>
        <w:r w:rsidR="00C76D02" w:rsidRPr="00E97295">
          <w:rPr>
            <w:rFonts w:ascii="Times New Roman" w:hAnsi="Times New Roman" w:cs="Times New Roman"/>
            <w:b/>
            <w:bCs/>
            <w:sz w:val="24"/>
            <w:szCs w:val="24"/>
            <w:highlight w:val="cyan"/>
            <w:lang w:val="en-US"/>
            <w:rPrChange w:id="453" w:author="anna.resch88@gmail.com" w:date="2022-01-05T10:23:00Z">
              <w:rPr>
                <w:rFonts w:ascii="Times New Roman" w:hAnsi="Times New Roman" w:cs="Times New Roman"/>
                <w:sz w:val="24"/>
                <w:szCs w:val="24"/>
                <w:highlight w:val="cyan"/>
                <w:lang w:val="en-US"/>
              </w:rPr>
            </w:rPrChange>
          </w:rPr>
          <w:t xml:space="preserve">SI </w:t>
        </w:r>
      </w:ins>
      <w:ins w:id="454" w:author="anna.resch88@gmail.com" w:date="2022-01-16T11:49:00Z">
        <w:r w:rsidR="00416247">
          <w:rPr>
            <w:rFonts w:ascii="Times New Roman" w:hAnsi="Times New Roman" w:cs="Times New Roman"/>
            <w:b/>
            <w:bCs/>
            <w:sz w:val="24"/>
            <w:szCs w:val="24"/>
            <w:highlight w:val="cyan"/>
            <w:lang w:val="en-US"/>
          </w:rPr>
          <w:t>section</w:t>
        </w:r>
      </w:ins>
      <w:ins w:id="455" w:author="anna.resch88@gmail.com" w:date="2022-01-04T17:23:00Z">
        <w:r w:rsidR="00C76D02" w:rsidRPr="00E97295">
          <w:rPr>
            <w:rFonts w:ascii="Times New Roman" w:hAnsi="Times New Roman" w:cs="Times New Roman"/>
            <w:b/>
            <w:bCs/>
            <w:sz w:val="24"/>
            <w:szCs w:val="24"/>
            <w:highlight w:val="cyan"/>
            <w:lang w:val="en-US"/>
            <w:rPrChange w:id="456" w:author="anna.resch88@gmail.com" w:date="2022-01-05T10:23:00Z">
              <w:rPr>
                <w:rFonts w:ascii="Times New Roman" w:hAnsi="Times New Roman" w:cs="Times New Roman"/>
                <w:sz w:val="24"/>
                <w:szCs w:val="24"/>
                <w:highlight w:val="cyan"/>
                <w:lang w:val="en-US"/>
              </w:rPr>
            </w:rPrChange>
          </w:rPr>
          <w:t xml:space="preserve"> 2</w:t>
        </w:r>
        <w:commentRangeStart w:id="457"/>
        <w:commentRangeStart w:id="458"/>
        <w:commentRangeEnd w:id="457"/>
        <w:r w:rsidR="00C76D02" w:rsidRPr="00E97295">
          <w:rPr>
            <w:rStyle w:val="Kommentarzeichen"/>
            <w:b/>
            <w:bCs/>
            <w:highlight w:val="cyan"/>
            <w:rPrChange w:id="459" w:author="anna.resch88@gmail.com" w:date="2022-01-05T10:23:00Z">
              <w:rPr>
                <w:rStyle w:val="Kommentarzeichen"/>
                <w:highlight w:val="cyan"/>
              </w:rPr>
            </w:rPrChange>
          </w:rPr>
          <w:commentReference w:id="457"/>
        </w:r>
        <w:commentRangeEnd w:id="458"/>
        <w:r w:rsidR="00C76D02" w:rsidRPr="00E97295">
          <w:rPr>
            <w:rStyle w:val="Kommentarzeichen"/>
            <w:b/>
            <w:bCs/>
            <w:rPrChange w:id="460" w:author="anna.resch88@gmail.com" w:date="2022-01-05T10:23:00Z">
              <w:rPr>
                <w:rStyle w:val="Kommentarzeichen"/>
              </w:rPr>
            </w:rPrChange>
          </w:rPr>
          <w:commentReference w:id="458"/>
        </w:r>
        <w:r w:rsidR="00C76D02" w:rsidRPr="009A1C08">
          <w:rPr>
            <w:rFonts w:ascii="Times New Roman" w:hAnsi="Times New Roman" w:cs="Times New Roman"/>
            <w:sz w:val="24"/>
            <w:szCs w:val="24"/>
            <w:lang w:val="en-US"/>
          </w:rPr>
          <w:t>).</w:t>
        </w:r>
      </w:ins>
      <w:ins w:id="461" w:author="anna.resch88@gmail.com" w:date="2022-01-04T17:26:00Z">
        <w:r w:rsidR="00306E4C">
          <w:rPr>
            <w:rFonts w:ascii="Times New Roman" w:hAnsi="Times New Roman" w:cs="Times New Roman"/>
            <w:sz w:val="24"/>
            <w:szCs w:val="24"/>
            <w:lang w:val="en-US"/>
          </w:rPr>
          <w:t xml:space="preserve"> </w:t>
        </w:r>
      </w:ins>
    </w:p>
    <w:p w14:paraId="2F45AA15" w14:textId="76749188" w:rsidR="00E871F0" w:rsidRDefault="00306E4C" w:rsidP="009A1C08">
      <w:pPr>
        <w:spacing w:line="480" w:lineRule="auto"/>
        <w:jc w:val="both"/>
        <w:rPr>
          <w:ins w:id="462" w:author="anna.resch88@gmail.com" w:date="2022-01-16T11:54:00Z"/>
          <w:rFonts w:ascii="Times New Roman" w:hAnsi="Times New Roman" w:cs="Times New Roman"/>
          <w:iCs/>
          <w:color w:val="000000" w:themeColor="text1"/>
          <w:sz w:val="24"/>
          <w:szCs w:val="24"/>
          <w:lang w:val="en-US"/>
        </w:rPr>
      </w:pPr>
      <w:ins w:id="463" w:author="anna.resch88@gmail.com" w:date="2022-01-04T17:26:00Z">
        <w:r>
          <w:rPr>
            <w:rFonts w:ascii="Times New Roman" w:hAnsi="Times New Roman" w:cs="Times New Roman"/>
            <w:sz w:val="24"/>
            <w:szCs w:val="24"/>
            <w:lang w:val="en-US"/>
          </w:rPr>
          <w:t>It has been demonstrated previously</w:t>
        </w:r>
      </w:ins>
      <w:ins w:id="464" w:author="anna.resch88@gmail.com" w:date="2022-01-04T17:27:00Z">
        <w:r>
          <w:rPr>
            <w:rFonts w:ascii="Times New Roman" w:hAnsi="Times New Roman" w:cs="Times New Roman"/>
            <w:sz w:val="24"/>
            <w:szCs w:val="24"/>
            <w:lang w:val="en-US"/>
          </w:rPr>
          <w:t xml:space="preserve"> that ULD peptides </w:t>
        </w:r>
      </w:ins>
      <w:ins w:id="465" w:author="anna.resch88@gmail.com" w:date="2022-01-04T17:28:00Z">
        <w:r>
          <w:rPr>
            <w:rFonts w:ascii="Times New Roman" w:hAnsi="Times New Roman" w:cs="Times New Roman"/>
            <w:sz w:val="24"/>
            <w:szCs w:val="24"/>
            <w:lang w:val="en-US"/>
          </w:rPr>
          <w:t xml:space="preserve">effectively form stable homo-tetramers under physiological </w:t>
        </w:r>
        <w:commentRangeStart w:id="466"/>
        <w:r>
          <w:rPr>
            <w:rFonts w:ascii="Times New Roman" w:hAnsi="Times New Roman" w:cs="Times New Roman"/>
            <w:sz w:val="24"/>
            <w:szCs w:val="24"/>
            <w:lang w:val="en-US"/>
          </w:rPr>
          <w:t>conditions</w:t>
        </w:r>
      </w:ins>
      <w:commentRangeEnd w:id="466"/>
      <w:ins w:id="467" w:author="anna.resch88@gmail.com" w:date="2022-01-04T17:30:00Z">
        <w:r w:rsidR="00631203">
          <w:rPr>
            <w:rStyle w:val="Kommentarzeichen"/>
          </w:rPr>
          <w:commentReference w:id="466"/>
        </w:r>
      </w:ins>
      <w:ins w:id="468" w:author="anna.resch88@gmail.com" w:date="2022-01-04T17:28:00Z">
        <w:r>
          <w:rPr>
            <w:rFonts w:ascii="Times New Roman" w:hAnsi="Times New Roman" w:cs="Times New Roman"/>
            <w:sz w:val="24"/>
            <w:szCs w:val="24"/>
            <w:lang w:val="en-US"/>
          </w:rPr>
          <w:t>.</w:t>
        </w:r>
      </w:ins>
      <w:ins w:id="469" w:author="anna.resch88@gmail.com" w:date="2022-01-04T17:26:00Z">
        <w:r>
          <w:rPr>
            <w:rFonts w:ascii="Times New Roman" w:hAnsi="Times New Roman" w:cs="Times New Roman"/>
            <w:sz w:val="24"/>
            <w:szCs w:val="24"/>
            <w:lang w:val="en-US"/>
          </w:rPr>
          <w:t xml:space="preserve"> </w:t>
        </w:r>
      </w:ins>
      <w:ins w:id="470" w:author="anna.resch88@gmail.com" w:date="2022-01-05T10:23:00Z">
        <w:r w:rsidR="00E97295">
          <w:rPr>
            <w:rFonts w:ascii="Times New Roman" w:hAnsi="Times New Roman" w:cs="Times New Roman"/>
            <w:color w:val="000000" w:themeColor="text1"/>
            <w:sz w:val="24"/>
            <w:szCs w:val="24"/>
            <w:lang w:val="en-US"/>
          </w:rPr>
          <w:t>Moreover, t</w:t>
        </w:r>
      </w:ins>
      <w:ins w:id="471" w:author="anna.resch88@gmail.com" w:date="2022-01-04T17:36:00Z">
        <w:r w:rsidR="00D5557A" w:rsidRPr="00D5557A">
          <w:rPr>
            <w:rFonts w:ascii="Times New Roman" w:hAnsi="Times New Roman" w:cs="Times New Roman"/>
            <w:color w:val="000000" w:themeColor="text1"/>
            <w:sz w:val="24"/>
            <w:szCs w:val="24"/>
            <w:lang w:val="en-US"/>
            <w:rPrChange w:id="472" w:author="anna.resch88@gmail.com" w:date="2022-01-04T17:36:00Z">
              <w:rPr>
                <w:rFonts w:ascii="Times New Roman" w:hAnsi="Times New Roman" w:cs="Times New Roman"/>
                <w:sz w:val="24"/>
                <w:szCs w:val="24"/>
                <w:lang w:val="en-US"/>
              </w:rPr>
            </w:rPrChange>
          </w:rPr>
          <w:t>he crystal structure of the ULD tetramer reveals that each of the four interfaces between the subunits harbors two neighboring tyrosine residues (</w:t>
        </w:r>
        <w:r w:rsidR="00D5557A" w:rsidRPr="00D5557A">
          <w:rPr>
            <w:rFonts w:ascii="Times New Roman" w:hAnsi="Times New Roman" w:cs="Times New Roman"/>
            <w:b/>
            <w:color w:val="000000" w:themeColor="text1"/>
            <w:sz w:val="24"/>
            <w:szCs w:val="24"/>
            <w:highlight w:val="cyan"/>
            <w:lang w:val="en-US"/>
            <w:rPrChange w:id="473" w:author="anna.resch88@gmail.com" w:date="2022-01-04T17:36:00Z">
              <w:rPr>
                <w:rFonts w:ascii="Times New Roman" w:hAnsi="Times New Roman" w:cs="Times New Roman"/>
                <w:b/>
                <w:sz w:val="24"/>
                <w:szCs w:val="24"/>
                <w:highlight w:val="cyan"/>
                <w:lang w:val="en-US"/>
              </w:rPr>
            </w:rPrChange>
          </w:rPr>
          <w:t>Figure 2 (I)</w:t>
        </w:r>
        <w:r w:rsidR="00D5557A" w:rsidRPr="00D5557A">
          <w:rPr>
            <w:rFonts w:ascii="Times New Roman" w:hAnsi="Times New Roman" w:cs="Times New Roman"/>
            <w:color w:val="000000" w:themeColor="text1"/>
            <w:sz w:val="24"/>
            <w:szCs w:val="24"/>
            <w:lang w:val="en-US"/>
            <w:rPrChange w:id="474" w:author="anna.resch88@gmail.com" w:date="2022-01-04T17:36:00Z">
              <w:rPr>
                <w:rFonts w:ascii="Times New Roman" w:hAnsi="Times New Roman" w:cs="Times New Roman"/>
                <w:sz w:val="24"/>
                <w:szCs w:val="24"/>
                <w:lang w:val="en-US"/>
              </w:rPr>
            </w:rPrChange>
          </w:rPr>
          <w:t>)</w:t>
        </w:r>
      </w:ins>
      <w:ins w:id="475" w:author="Alexander Resch" w:date="2022-01-17T19:29:00Z">
        <w:r w:rsidR="005868E2">
          <w:rPr>
            <w:rFonts w:ascii="Times New Roman" w:hAnsi="Times New Roman" w:cs="Times New Roman"/>
            <w:color w:val="000000" w:themeColor="text1"/>
            <w:sz w:val="24"/>
            <w:szCs w:val="24"/>
            <w:lang w:val="en-US"/>
          </w:rPr>
          <w:t>,</w:t>
        </w:r>
      </w:ins>
      <w:ins w:id="476" w:author="anna.resch88@gmail.com" w:date="2022-01-04T17:36:00Z">
        <w:r w:rsidR="00D5557A" w:rsidRPr="00D5557A">
          <w:rPr>
            <w:rFonts w:ascii="Times New Roman" w:hAnsi="Times New Roman" w:cs="Times New Roman"/>
            <w:color w:val="000000" w:themeColor="text1"/>
            <w:sz w:val="24"/>
            <w:szCs w:val="24"/>
            <w:lang w:val="en-US"/>
            <w:rPrChange w:id="477" w:author="anna.resch88@gmail.com" w:date="2022-01-04T17:36:00Z">
              <w:rPr>
                <w:rFonts w:ascii="Times New Roman" w:hAnsi="Times New Roman" w:cs="Times New Roman"/>
                <w:sz w:val="24"/>
                <w:szCs w:val="24"/>
                <w:lang w:val="en-US"/>
              </w:rPr>
            </w:rPrChange>
          </w:rPr>
          <w:t xml:space="preserve"> which can be photochemically crosslinked with catalysts such as riboflavin-5’-phosphate (riboflavin)</w:t>
        </w:r>
        <w:r w:rsidR="00D5557A" w:rsidRPr="00D5557A">
          <w:rPr>
            <w:rFonts w:ascii="Times New Roman" w:hAnsi="Times New Roman" w:cs="Times New Roman"/>
            <w:color w:val="000000" w:themeColor="text1"/>
            <w:sz w:val="24"/>
            <w:szCs w:val="24"/>
            <w:lang w:val="en-US"/>
            <w:rPrChange w:id="478"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79" w:author="anna.resch88@gmail.com" w:date="2022-01-04T17:36:00Z">
              <w:rPr>
                <w:rFonts w:ascii="Times New Roman" w:hAnsi="Times New Roman" w:cs="Times New Roman"/>
                <w:sz w:val="24"/>
                <w:szCs w:val="24"/>
                <w:lang w:val="en-US"/>
              </w:rPr>
            </w:rPrChange>
          </w:rPr>
          <w:instrText xml:space="preserve"> ADDIN EN.CITE &lt;EndNote&gt;&lt;Cite&gt;&lt;Author&gt;Kanwar&lt;/Author&gt;&lt;Year&gt;2000&lt;/Year&gt;&lt;RecNum&gt;32&lt;/RecNum&gt;&lt;DisplayText&gt;&lt;style face="superscript"&gt;[22]&lt;/style&gt;&lt;/DisplayText&gt;&lt;record&gt;&lt;rec-number&gt;32&lt;/rec-number&gt;&lt;foreign-keys&gt;&lt;key app="EN" db-id="zvspev52q5sttqetatnpexxo02zdpswpztzw" timestamp="1602401589"&gt;32&lt;/key&gt;&lt;/foreign-keys&gt;&lt;ref-type name="Journal Article"&gt;17&lt;/ref-type&gt;&lt;contributors&gt;&lt;authors&gt;&lt;author&gt;Kanwar, R.&lt;/author&gt;&lt;author&gt;Balasubramanian, D.&lt;/author&gt;&lt;/authors&gt;&lt;/contributors&gt;&lt;titles&gt;&lt;title&gt;Structural studies on some dityrosine-cross-linked globular proteins: Stability is weakened, but activity is not abolished&lt;/title&gt;&lt;secondary-title&gt;Biochemistry&lt;/secondary-title&gt;&lt;/titles&gt;&lt;periodical&gt;&lt;full-title&gt;Biochemistry&lt;/full-title&gt;&lt;/periodical&gt;&lt;pages&gt;14976-14983&lt;/pages&gt;&lt;volume&gt;39&lt;/volume&gt;&lt;number&gt;48&lt;/number&gt;&lt;dates&gt;&lt;year&gt;2000&lt;/year&gt;&lt;/dates&gt;&lt;urls&gt;&lt;pdf-urls&gt;&lt;url&gt;file:///C:/Users/annar/Documents/Backup ZBSA Aug 2019/03_Literaturverzeichnis V.2/03_Methoden/18_Cornea glue/18_Riboflavin/Kanwar, Biochemistry 2000.pdf&lt;/url&gt;&lt;/pdf-urls&gt;&lt;/urls&gt;&lt;electronic-resource-num&gt;10.1021/bi0008579&lt;/electronic-resource-num&gt;&lt;/record&gt;&lt;/Cite&gt;&lt;/EndNote&gt;</w:instrText>
        </w:r>
        <w:r w:rsidR="00D5557A" w:rsidRPr="00D5557A">
          <w:rPr>
            <w:rFonts w:ascii="Times New Roman" w:hAnsi="Times New Roman" w:cs="Times New Roman"/>
            <w:color w:val="000000" w:themeColor="text1"/>
            <w:sz w:val="24"/>
            <w:szCs w:val="24"/>
            <w:lang w:val="en-US"/>
            <w:rPrChange w:id="480"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81" w:author="anna.resch88@gmail.com" w:date="2022-01-04T17:36:00Z">
              <w:rPr>
                <w:rFonts w:ascii="Times New Roman" w:hAnsi="Times New Roman" w:cs="Times New Roman"/>
                <w:noProof/>
                <w:sz w:val="24"/>
                <w:szCs w:val="24"/>
                <w:vertAlign w:val="superscript"/>
                <w:lang w:val="en-US"/>
              </w:rPr>
            </w:rPrChange>
          </w:rPr>
          <w:t>[22]</w:t>
        </w:r>
        <w:r w:rsidR="00D5557A" w:rsidRPr="00D5557A">
          <w:rPr>
            <w:rFonts w:ascii="Times New Roman" w:hAnsi="Times New Roman" w:cs="Times New Roman"/>
            <w:color w:val="000000" w:themeColor="text1"/>
            <w:sz w:val="24"/>
            <w:szCs w:val="24"/>
            <w:lang w:val="en-US"/>
            <w:rPrChange w:id="482"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83" w:author="anna.resch88@gmail.com" w:date="2022-01-04T17:36:00Z">
              <w:rPr>
                <w:rFonts w:ascii="Times New Roman" w:hAnsi="Times New Roman" w:cs="Times New Roman"/>
                <w:sz w:val="24"/>
                <w:szCs w:val="24"/>
                <w:lang w:val="en-US"/>
              </w:rPr>
            </w:rPrChange>
          </w:rPr>
          <w:t xml:space="preserve"> or </w:t>
        </w:r>
      </w:ins>
      <w:ins w:id="484" w:author="anna.resch88@gmail.com" w:date="2022-01-05T10:46:00Z">
        <w:r w:rsidR="00680559" w:rsidRPr="00E97295">
          <w:rPr>
            <w:rFonts w:ascii="Times New Roman" w:hAnsi="Times New Roman" w:cs="Times New Roman"/>
            <w:sz w:val="24"/>
            <w:szCs w:val="24"/>
            <w:lang w:val="en-US"/>
          </w:rPr>
          <w:t>tris(bipyridine)ruthenium(II)</w:t>
        </w:r>
        <w:r w:rsidR="00680559" w:rsidRPr="00E97295">
          <w:rPr>
            <w:rFonts w:ascii="Times New Roman" w:hAnsi="Times New Roman" w:cs="Times New Roman"/>
            <w:iCs/>
            <w:sz w:val="24"/>
            <w:szCs w:val="24"/>
            <w:lang w:val="en-US"/>
          </w:rPr>
          <w:t xml:space="preserve"> </w:t>
        </w:r>
        <w:r w:rsidR="00680559">
          <w:rPr>
            <w:rFonts w:ascii="Times New Roman" w:hAnsi="Times New Roman" w:cs="Times New Roman"/>
            <w:iCs/>
            <w:sz w:val="24"/>
            <w:szCs w:val="24"/>
            <w:lang w:val="en-US"/>
          </w:rPr>
          <w:t>(</w:t>
        </w:r>
      </w:ins>
      <w:ins w:id="485" w:author="anna.resch88@gmail.com" w:date="2022-01-04T17:36:00Z">
        <w:r w:rsidR="00D5557A" w:rsidRPr="00D5557A">
          <w:rPr>
            <w:rFonts w:ascii="Times New Roman" w:hAnsi="Times New Roman" w:cs="Times New Roman"/>
            <w:color w:val="000000" w:themeColor="text1"/>
            <w:sz w:val="24"/>
            <w:szCs w:val="24"/>
            <w:lang w:val="en-US"/>
            <w:rPrChange w:id="486" w:author="anna.resch88@gmail.com" w:date="2022-01-04T17:36:00Z">
              <w:rPr>
                <w:rFonts w:ascii="Times New Roman" w:hAnsi="Times New Roman" w:cs="Times New Roman"/>
                <w:sz w:val="24"/>
                <w:szCs w:val="24"/>
                <w:lang w:val="en-US"/>
              </w:rPr>
            </w:rPrChange>
          </w:rPr>
          <w:t>ru(II)bpy</w:t>
        </w:r>
      </w:ins>
      <w:commentRangeStart w:id="487"/>
      <w:ins w:id="488" w:author="anna.resch88@gmail.com" w:date="2022-01-05T10:46:00Z">
        <w:r w:rsidR="00680559">
          <w:rPr>
            <w:rFonts w:ascii="Times New Roman" w:hAnsi="Times New Roman" w:cs="Times New Roman"/>
            <w:color w:val="000000" w:themeColor="text1"/>
            <w:sz w:val="24"/>
            <w:szCs w:val="24"/>
            <w:lang w:val="en-US"/>
          </w:rPr>
          <w:t>)</w:t>
        </w:r>
      </w:ins>
      <w:ins w:id="489" w:author="anna.resch88@gmail.com" w:date="2022-01-04T17:36:00Z">
        <w:r w:rsidR="00D5557A" w:rsidRPr="00D5557A">
          <w:rPr>
            <w:rFonts w:ascii="Times New Roman" w:hAnsi="Times New Roman" w:cs="Times New Roman"/>
            <w:color w:val="000000" w:themeColor="text1"/>
            <w:sz w:val="24"/>
            <w:szCs w:val="24"/>
            <w:lang w:val="en-US"/>
            <w:rPrChange w:id="490"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491" w:author="anna.resch88@gmail.com" w:date="2022-01-04T17:36:00Z">
              <w:rPr>
                <w:rFonts w:ascii="Times New Roman" w:hAnsi="Times New Roman" w:cs="Times New Roman"/>
                <w:sz w:val="24"/>
                <w:szCs w:val="24"/>
                <w:lang w:val="en-US"/>
              </w:rPr>
            </w:rPrChange>
          </w:rPr>
          <w: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instrText>
        </w:r>
        <w:r w:rsidR="00D5557A" w:rsidRPr="00D5557A">
          <w:rPr>
            <w:rFonts w:ascii="Times New Roman" w:hAnsi="Times New Roman" w:cs="Times New Roman"/>
            <w:color w:val="000000" w:themeColor="text1"/>
            <w:sz w:val="24"/>
            <w:szCs w:val="24"/>
            <w:lang w:val="en-US"/>
            <w:rPrChange w:id="492"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493" w:author="anna.resch88@gmail.com" w:date="2022-01-04T17:36:00Z">
              <w:rPr>
                <w:rFonts w:ascii="Times New Roman" w:hAnsi="Times New Roman" w:cs="Times New Roman"/>
                <w:noProof/>
                <w:sz w:val="24"/>
                <w:szCs w:val="24"/>
                <w:vertAlign w:val="superscript"/>
                <w:lang w:val="en-US"/>
              </w:rPr>
            </w:rPrChange>
          </w:rPr>
          <w:t>[23]</w:t>
        </w:r>
        <w:r w:rsidR="00D5557A" w:rsidRPr="00D5557A">
          <w:rPr>
            <w:rFonts w:ascii="Times New Roman" w:hAnsi="Times New Roman" w:cs="Times New Roman"/>
            <w:color w:val="000000" w:themeColor="text1"/>
            <w:sz w:val="24"/>
            <w:szCs w:val="24"/>
            <w:lang w:val="en-US"/>
            <w:rPrChange w:id="494"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495" w:author="anna.resch88@gmail.com" w:date="2022-01-04T17:36:00Z">
              <w:rPr>
                <w:rFonts w:ascii="Times New Roman" w:hAnsi="Times New Roman" w:cs="Times New Roman"/>
                <w:sz w:val="24"/>
                <w:szCs w:val="24"/>
                <w:lang w:val="en-US"/>
              </w:rPr>
            </w:rPrChange>
          </w:rPr>
          <w:t xml:space="preserve"> </w:t>
        </w:r>
      </w:ins>
      <w:commentRangeEnd w:id="487"/>
      <w:ins w:id="496" w:author="anna.resch88@gmail.com" w:date="2022-01-16T11:50:00Z">
        <w:r w:rsidR="00416247">
          <w:rPr>
            <w:rStyle w:val="Kommentarzeichen"/>
          </w:rPr>
          <w:commentReference w:id="487"/>
        </w:r>
      </w:ins>
      <w:ins w:id="497" w:author="Alexander Resch" w:date="2022-01-17T19:29:00Z">
        <w:r w:rsidR="005868E2">
          <w:rPr>
            <w:rFonts w:ascii="Times New Roman" w:hAnsi="Times New Roman" w:cs="Times New Roman"/>
            <w:color w:val="000000" w:themeColor="text1"/>
            <w:sz w:val="24"/>
            <w:szCs w:val="24"/>
            <w:lang w:val="en-US"/>
          </w:rPr>
          <w:t xml:space="preserve">, </w:t>
        </w:r>
      </w:ins>
      <w:ins w:id="498" w:author="anna.resch88@gmail.com" w:date="2022-01-04T17:36:00Z">
        <w:r w:rsidR="00D5557A" w:rsidRPr="00D5557A">
          <w:rPr>
            <w:rFonts w:ascii="Times New Roman" w:hAnsi="Times New Roman" w:cs="Times New Roman"/>
            <w:color w:val="000000" w:themeColor="text1"/>
            <w:sz w:val="24"/>
            <w:szCs w:val="24"/>
            <w:lang w:val="en-US"/>
            <w:rPrChange w:id="499" w:author="anna.resch88@gmail.com" w:date="2022-01-04T17:36:00Z">
              <w:rPr>
                <w:rFonts w:ascii="Times New Roman" w:hAnsi="Times New Roman" w:cs="Times New Roman"/>
                <w:sz w:val="24"/>
                <w:szCs w:val="24"/>
                <w:lang w:val="en-US"/>
              </w:rPr>
            </w:rPrChange>
          </w:rPr>
          <w:t>along with ammonium peroxodisulfate (APS) as an electron acceptor</w:t>
        </w:r>
        <w:r w:rsidR="00D5557A" w:rsidRPr="00D5557A">
          <w:rPr>
            <w:rFonts w:ascii="Times New Roman" w:hAnsi="Times New Roman" w:cs="Times New Roman"/>
            <w:color w:val="000000" w:themeColor="text1"/>
            <w:sz w:val="24"/>
            <w:szCs w:val="24"/>
            <w:lang w:val="en-US"/>
            <w:rPrChange w:id="500" w:author="anna.resch88@gmail.com" w:date="2022-01-04T17:36:00Z">
              <w:rPr>
                <w:rFonts w:ascii="Times New Roman" w:hAnsi="Times New Roman" w:cs="Times New Roman"/>
                <w:sz w:val="24"/>
                <w:szCs w:val="24"/>
                <w:lang w:val="en-US"/>
              </w:rPr>
            </w:rPrChange>
          </w:rPr>
          <w:fldChar w:fldCharType="begin"/>
        </w:r>
        <w:r w:rsidR="00D5557A" w:rsidRPr="00D5557A">
          <w:rPr>
            <w:rFonts w:ascii="Times New Roman" w:hAnsi="Times New Roman" w:cs="Times New Roman"/>
            <w:color w:val="000000" w:themeColor="text1"/>
            <w:sz w:val="24"/>
            <w:szCs w:val="24"/>
            <w:lang w:val="en-US"/>
            <w:rPrChange w:id="501" w:author="anna.resch88@gmail.com" w:date="2022-01-04T17:36:00Z">
              <w:rPr>
                <w:rFonts w:ascii="Times New Roman" w:hAnsi="Times New Roman" w:cs="Times New Roman"/>
                <w:sz w:val="24"/>
                <w:szCs w:val="24"/>
                <w:lang w:val="en-US"/>
              </w:rPr>
            </w:rPrChange>
          </w:rPr>
          <w: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instrText>
        </w:r>
        <w:r w:rsidR="00D5557A" w:rsidRPr="00D5557A">
          <w:rPr>
            <w:rFonts w:ascii="Times New Roman" w:hAnsi="Times New Roman" w:cs="Times New Roman"/>
            <w:color w:val="000000" w:themeColor="text1"/>
            <w:sz w:val="24"/>
            <w:szCs w:val="24"/>
            <w:lang w:val="en-US"/>
            <w:rPrChange w:id="502" w:author="anna.resch88@gmail.com" w:date="2022-01-04T17:36:00Z">
              <w:rPr>
                <w:rFonts w:ascii="Times New Roman" w:hAnsi="Times New Roman" w:cs="Times New Roman"/>
                <w:sz w:val="24"/>
                <w:szCs w:val="24"/>
                <w:lang w:val="en-US"/>
              </w:rPr>
            </w:rPrChange>
          </w:rPr>
          <w:fldChar w:fldCharType="separate"/>
        </w:r>
        <w:r w:rsidR="00D5557A" w:rsidRPr="00D5557A">
          <w:rPr>
            <w:rFonts w:ascii="Times New Roman" w:hAnsi="Times New Roman" w:cs="Times New Roman"/>
            <w:noProof/>
            <w:color w:val="000000" w:themeColor="text1"/>
            <w:sz w:val="24"/>
            <w:szCs w:val="24"/>
            <w:vertAlign w:val="superscript"/>
            <w:lang w:val="en-US"/>
            <w:rPrChange w:id="503" w:author="anna.resch88@gmail.com" w:date="2022-01-04T17:36:00Z">
              <w:rPr>
                <w:rFonts w:ascii="Times New Roman" w:hAnsi="Times New Roman" w:cs="Times New Roman"/>
                <w:noProof/>
                <w:sz w:val="24"/>
                <w:szCs w:val="24"/>
                <w:vertAlign w:val="superscript"/>
                <w:lang w:val="en-US"/>
              </w:rPr>
            </w:rPrChange>
          </w:rPr>
          <w:t>[23]</w:t>
        </w:r>
        <w:r w:rsidR="00D5557A" w:rsidRPr="00D5557A">
          <w:rPr>
            <w:rFonts w:ascii="Times New Roman" w:hAnsi="Times New Roman" w:cs="Times New Roman"/>
            <w:color w:val="000000" w:themeColor="text1"/>
            <w:sz w:val="24"/>
            <w:szCs w:val="24"/>
            <w:lang w:val="en-US"/>
            <w:rPrChange w:id="504" w:author="anna.resch88@gmail.com" w:date="2022-01-04T17:36:00Z">
              <w:rPr>
                <w:rFonts w:ascii="Times New Roman" w:hAnsi="Times New Roman" w:cs="Times New Roman"/>
                <w:sz w:val="24"/>
                <w:szCs w:val="24"/>
                <w:lang w:val="en-US"/>
              </w:rPr>
            </w:rPrChange>
          </w:rPr>
          <w:fldChar w:fldCharType="end"/>
        </w:r>
        <w:r w:rsidR="00D5557A" w:rsidRPr="00D5557A">
          <w:rPr>
            <w:rFonts w:ascii="Times New Roman" w:hAnsi="Times New Roman" w:cs="Times New Roman"/>
            <w:color w:val="000000" w:themeColor="text1"/>
            <w:sz w:val="24"/>
            <w:szCs w:val="24"/>
            <w:lang w:val="en-US"/>
            <w:rPrChange w:id="505" w:author="anna.resch88@gmail.com" w:date="2022-01-04T17:36:00Z">
              <w:rPr>
                <w:rFonts w:ascii="Times New Roman" w:hAnsi="Times New Roman" w:cs="Times New Roman"/>
                <w:sz w:val="24"/>
                <w:szCs w:val="24"/>
                <w:lang w:val="en-US"/>
              </w:rPr>
            </w:rPrChange>
          </w:rPr>
          <w:t xml:space="preserve">. </w:t>
        </w:r>
      </w:ins>
      <w:ins w:id="506" w:author="anna.resch88@gmail.com" w:date="2022-01-16T11:53:00Z">
        <w:r w:rsidR="00E871F0">
          <w:rPr>
            <w:rFonts w:ascii="Times New Roman" w:hAnsi="Times New Roman" w:cs="Times New Roman"/>
            <w:color w:val="000000" w:themeColor="text1"/>
            <w:sz w:val="24"/>
            <w:szCs w:val="24"/>
            <w:lang w:val="en-US"/>
          </w:rPr>
          <w:t>Consequently, t</w:t>
        </w:r>
        <w:r w:rsidR="00E871F0" w:rsidRPr="009A1C08">
          <w:rPr>
            <w:rFonts w:ascii="Times New Roman" w:hAnsi="Times New Roman" w:cs="Times New Roman"/>
            <w:color w:val="000000" w:themeColor="text1"/>
            <w:sz w:val="24"/>
            <w:szCs w:val="24"/>
            <w:lang w:val="en-US"/>
          </w:rPr>
          <w:t xml:space="preserve">he network formation </w:t>
        </w:r>
        <w:r w:rsidR="00E871F0">
          <w:rPr>
            <w:rFonts w:ascii="Times New Roman" w:hAnsi="Times New Roman" w:cs="Times New Roman"/>
            <w:color w:val="000000" w:themeColor="text1"/>
            <w:sz w:val="24"/>
            <w:szCs w:val="24"/>
            <w:lang w:val="en-US"/>
          </w:rPr>
          <w:t xml:space="preserve">was </w:t>
        </w:r>
        <w:r w:rsidR="00E871F0" w:rsidRPr="009A1C08">
          <w:rPr>
            <w:rFonts w:ascii="Times New Roman" w:hAnsi="Times New Roman" w:cs="Times New Roman"/>
            <w:color w:val="000000" w:themeColor="text1"/>
            <w:sz w:val="24"/>
            <w:szCs w:val="24"/>
            <w:lang w:val="en-US"/>
          </w:rPr>
          <w:t xml:space="preserve">realized </w:t>
        </w:r>
        <w:r w:rsidR="00E871F0">
          <w:rPr>
            <w:rFonts w:ascii="Times New Roman" w:hAnsi="Times New Roman" w:cs="Times New Roman"/>
            <w:color w:val="000000" w:themeColor="text1"/>
            <w:sz w:val="24"/>
            <w:szCs w:val="24"/>
            <w:lang w:val="en-US"/>
          </w:rPr>
          <w:t>by</w:t>
        </w:r>
        <w:r w:rsidR="00E871F0" w:rsidRPr="009A1C08">
          <w:rPr>
            <w:rFonts w:ascii="Times New Roman" w:hAnsi="Times New Roman" w:cs="Times New Roman"/>
            <w:color w:val="000000" w:themeColor="text1"/>
            <w:sz w:val="24"/>
            <w:szCs w:val="24"/>
            <w:lang w:val="en-US"/>
          </w:rPr>
          <w:t xml:space="preserve"> a combination of physical </w:t>
        </w:r>
        <w:r w:rsidR="00E871F0">
          <w:rPr>
            <w:rFonts w:ascii="Times New Roman" w:hAnsi="Times New Roman" w:cs="Times New Roman"/>
            <w:color w:val="000000" w:themeColor="text1"/>
            <w:sz w:val="24"/>
            <w:szCs w:val="24"/>
            <w:lang w:val="en-US"/>
          </w:rPr>
          <w:t>interactions</w:t>
        </w:r>
        <w:r w:rsidR="00E871F0" w:rsidRPr="009A1C08">
          <w:rPr>
            <w:rFonts w:ascii="Times New Roman" w:hAnsi="Times New Roman" w:cs="Times New Roman"/>
            <w:color w:val="000000" w:themeColor="text1"/>
            <w:sz w:val="24"/>
            <w:szCs w:val="24"/>
            <w:lang w:val="en-US"/>
          </w:rPr>
          <w:t xml:space="preserve"> via self-assembly of </w:t>
        </w:r>
        <w:r w:rsidR="00E871F0">
          <w:rPr>
            <w:rFonts w:ascii="Times New Roman" w:hAnsi="Times New Roman" w:cs="Times New Roman"/>
            <w:color w:val="000000" w:themeColor="text1"/>
            <w:sz w:val="24"/>
            <w:szCs w:val="24"/>
            <w:lang w:val="en-US"/>
          </w:rPr>
          <w:t>the</w:t>
        </w:r>
        <w:r w:rsidR="00E871F0" w:rsidRPr="009A1C08">
          <w:rPr>
            <w:rFonts w:ascii="Times New Roman" w:hAnsi="Times New Roman" w:cs="Times New Roman"/>
            <w:color w:val="000000" w:themeColor="text1"/>
            <w:sz w:val="24"/>
            <w:szCs w:val="24"/>
            <w:lang w:val="en-US"/>
          </w:rPr>
          <w:t xml:space="preserve"> highly stable </w:t>
        </w:r>
        <w:r w:rsidR="00E871F0">
          <w:rPr>
            <w:rFonts w:ascii="Times New Roman" w:hAnsi="Times New Roman" w:cs="Times New Roman"/>
            <w:color w:val="000000" w:themeColor="text1"/>
            <w:sz w:val="24"/>
            <w:szCs w:val="24"/>
            <w:lang w:val="en-US"/>
          </w:rPr>
          <w:t xml:space="preserve">ULD </w:t>
        </w:r>
        <w:r w:rsidR="00E871F0" w:rsidRPr="009A1C08">
          <w:rPr>
            <w:rFonts w:ascii="Times New Roman" w:hAnsi="Times New Roman" w:cs="Times New Roman"/>
            <w:color w:val="000000" w:themeColor="text1"/>
            <w:sz w:val="24"/>
            <w:szCs w:val="24"/>
            <w:lang w:val="en-US"/>
          </w:rPr>
          <w:t>protein tetramer and its (subsequent) photochemical crosslinking via natural tyrosine moieties</w:t>
        </w:r>
        <w:r w:rsidR="00E871F0">
          <w:rPr>
            <w:rFonts w:ascii="Times New Roman" w:hAnsi="Times New Roman" w:cs="Times New Roman"/>
            <w:color w:val="000000" w:themeColor="text1"/>
            <w:sz w:val="24"/>
            <w:szCs w:val="24"/>
            <w:lang w:val="en-US"/>
          </w:rPr>
          <w:t xml:space="preserve"> within the ULD protein.</w:t>
        </w:r>
        <w:r w:rsidR="00E871F0" w:rsidRPr="009A1C08">
          <w:rPr>
            <w:rFonts w:ascii="Times New Roman" w:hAnsi="Times New Roman" w:cs="Times New Roman"/>
            <w:color w:val="000000" w:themeColor="text1"/>
            <w:sz w:val="24"/>
            <w:szCs w:val="24"/>
            <w:lang w:val="en-US"/>
          </w:rPr>
          <w:t xml:space="preserve"> </w:t>
        </w:r>
        <w:r w:rsidR="00E871F0">
          <w:rPr>
            <w:rFonts w:ascii="Times New Roman" w:hAnsi="Times New Roman" w:cs="Times New Roman"/>
            <w:color w:val="000000" w:themeColor="text1"/>
            <w:sz w:val="24"/>
            <w:szCs w:val="24"/>
            <w:lang w:val="en-US"/>
          </w:rPr>
          <w:t xml:space="preserve">Chemoselective tyrosine crosslinking was carried out </w:t>
        </w:r>
        <w:r w:rsidR="00E871F0" w:rsidRPr="009A1C08">
          <w:rPr>
            <w:rFonts w:ascii="Times New Roman" w:hAnsi="Times New Roman" w:cs="Times New Roman"/>
            <w:color w:val="000000" w:themeColor="text1"/>
            <w:sz w:val="24"/>
            <w:szCs w:val="24"/>
            <w:lang w:val="en-US"/>
          </w:rPr>
          <w:t xml:space="preserve">using </w:t>
        </w:r>
        <w:r w:rsidR="00E871F0">
          <w:rPr>
            <w:rFonts w:ascii="Times New Roman" w:hAnsi="Times New Roman" w:cs="Times New Roman"/>
            <w:color w:val="000000" w:themeColor="text1"/>
            <w:sz w:val="24"/>
            <w:szCs w:val="24"/>
            <w:lang w:val="en-US"/>
          </w:rPr>
          <w:t xml:space="preserve">the photocatalysts </w:t>
        </w:r>
        <w:r w:rsidR="00E871F0" w:rsidRPr="009A1C08">
          <w:rPr>
            <w:rFonts w:ascii="Times New Roman" w:hAnsi="Times New Roman" w:cs="Times New Roman"/>
            <w:color w:val="000000" w:themeColor="text1"/>
            <w:sz w:val="24"/>
            <w:szCs w:val="24"/>
            <w:lang w:val="en-US"/>
          </w:rPr>
          <w:t>vitamin B</w:t>
        </w:r>
        <w:r w:rsidR="00E871F0" w:rsidRPr="009A1C08">
          <w:rPr>
            <w:rFonts w:ascii="Times New Roman" w:hAnsi="Times New Roman" w:cs="Times New Roman"/>
            <w:color w:val="000000" w:themeColor="text1"/>
            <w:sz w:val="24"/>
            <w:szCs w:val="24"/>
            <w:vertAlign w:val="subscript"/>
            <w:lang w:val="en-US"/>
          </w:rPr>
          <w:t>2</w:t>
        </w:r>
        <w:r w:rsidR="00E871F0" w:rsidRPr="009A1C08">
          <w:rPr>
            <w:rFonts w:ascii="Times New Roman" w:hAnsi="Times New Roman" w:cs="Times New Roman"/>
            <w:color w:val="000000" w:themeColor="text1"/>
            <w:sz w:val="24"/>
            <w:szCs w:val="24"/>
            <w:lang w:val="en-US"/>
          </w:rPr>
          <w:t xml:space="preserve">/riboflavin or </w:t>
        </w:r>
        <w:r w:rsidR="00E871F0">
          <w:rPr>
            <w:rFonts w:ascii="Times New Roman" w:hAnsi="Times New Roman" w:cs="Times New Roman"/>
            <w:color w:val="000000" w:themeColor="text1"/>
            <w:sz w:val="24"/>
            <w:szCs w:val="24"/>
            <w:lang w:val="en-US"/>
          </w:rPr>
          <w:t>ru(II)bpy</w:t>
        </w:r>
        <w:r w:rsidR="00E871F0" w:rsidRPr="009A1C08">
          <w:rPr>
            <w:rFonts w:ascii="Times New Roman" w:hAnsi="Times New Roman" w:cs="Times New Roman"/>
            <w:color w:val="000000" w:themeColor="text1"/>
            <w:sz w:val="24"/>
            <w:szCs w:val="24"/>
            <w:lang w:val="en-US"/>
          </w:rPr>
          <w:t xml:space="preserve">. </w:t>
        </w:r>
      </w:ins>
      <w:ins w:id="507" w:author="anna.resch88@gmail.com" w:date="2022-01-04T17:36:00Z">
        <w:r w:rsidR="00D5557A" w:rsidRPr="00D5557A">
          <w:rPr>
            <w:rFonts w:ascii="Times New Roman" w:hAnsi="Times New Roman" w:cs="Times New Roman"/>
            <w:iCs/>
            <w:color w:val="000000" w:themeColor="text1"/>
            <w:sz w:val="24"/>
            <w:szCs w:val="24"/>
            <w:lang w:val="en-US"/>
            <w:rPrChange w:id="508" w:author="anna.resch88@gmail.com" w:date="2022-01-04T17:36:00Z">
              <w:rPr>
                <w:rFonts w:ascii="Times New Roman" w:hAnsi="Times New Roman" w:cs="Times New Roman"/>
                <w:iCs/>
                <w:sz w:val="24"/>
                <w:szCs w:val="24"/>
                <w:lang w:val="en-US"/>
              </w:rPr>
            </w:rPrChange>
          </w:rPr>
          <w:t>It appears that only the tyrosine pairs located at the periphery of the ULD tetramer (tyrosine 81 of each ULD monomer) are accessible to bulky crosslinking catalysts</w:t>
        </w:r>
      </w:ins>
      <w:ins w:id="509" w:author="anna.resch88@gmail.com" w:date="2022-01-05T10:45:00Z">
        <w:r w:rsidR="00680559">
          <w:rPr>
            <w:rFonts w:ascii="Times New Roman" w:hAnsi="Times New Roman" w:cs="Times New Roman"/>
            <w:iCs/>
            <w:color w:val="000000" w:themeColor="text1"/>
            <w:sz w:val="24"/>
            <w:szCs w:val="24"/>
            <w:lang w:val="en-US"/>
          </w:rPr>
          <w:t xml:space="preserve"> </w:t>
        </w:r>
      </w:ins>
      <w:ins w:id="510" w:author="anna.resch88@gmail.com" w:date="2022-01-05T10:44:00Z">
        <w:r w:rsidR="00680559" w:rsidRPr="00F43261">
          <w:rPr>
            <w:rFonts w:ascii="Times New Roman" w:hAnsi="Times New Roman" w:cs="Times New Roman"/>
            <w:color w:val="000000" w:themeColor="text1"/>
            <w:sz w:val="24"/>
            <w:szCs w:val="24"/>
            <w:lang w:val="en-US"/>
          </w:rPr>
          <w:t>(</w:t>
        </w:r>
        <w:r w:rsidR="00680559" w:rsidRPr="00F43261">
          <w:rPr>
            <w:rFonts w:ascii="Times New Roman" w:hAnsi="Times New Roman" w:cs="Times New Roman"/>
            <w:b/>
            <w:color w:val="000000" w:themeColor="text1"/>
            <w:sz w:val="24"/>
            <w:szCs w:val="24"/>
            <w:highlight w:val="cyan"/>
            <w:lang w:val="en-US"/>
          </w:rPr>
          <w:t>Figure 2 (I)</w:t>
        </w:r>
        <w:r w:rsidR="00680559" w:rsidRPr="00F43261">
          <w:rPr>
            <w:rFonts w:ascii="Times New Roman" w:hAnsi="Times New Roman" w:cs="Times New Roman"/>
            <w:b/>
            <w:color w:val="000000" w:themeColor="text1"/>
            <w:sz w:val="24"/>
            <w:szCs w:val="24"/>
            <w:lang w:val="en-US"/>
          </w:rPr>
          <w:t>, c</w:t>
        </w:r>
        <w:r w:rsidR="00680559" w:rsidRPr="00F43261">
          <w:rPr>
            <w:rFonts w:ascii="Times New Roman" w:hAnsi="Times New Roman" w:cs="Times New Roman"/>
            <w:color w:val="000000" w:themeColor="text1"/>
            <w:sz w:val="24"/>
            <w:szCs w:val="24"/>
            <w:lang w:val="en-US"/>
          </w:rPr>
          <w:t>)</w:t>
        </w:r>
      </w:ins>
      <w:ins w:id="511" w:author="anna.resch88@gmail.com" w:date="2022-01-04T17:36:00Z">
        <w:r w:rsidR="00D5557A" w:rsidRPr="00D5557A">
          <w:rPr>
            <w:rFonts w:ascii="Times New Roman" w:hAnsi="Times New Roman" w:cs="Times New Roman"/>
            <w:iCs/>
            <w:color w:val="000000" w:themeColor="text1"/>
            <w:sz w:val="24"/>
            <w:szCs w:val="24"/>
            <w:lang w:val="en-US"/>
            <w:rPrChange w:id="512" w:author="anna.resch88@gmail.com" w:date="2022-01-04T17:36:00Z">
              <w:rPr>
                <w:rFonts w:ascii="Times New Roman" w:hAnsi="Times New Roman" w:cs="Times New Roman"/>
                <w:iCs/>
                <w:sz w:val="24"/>
                <w:szCs w:val="24"/>
                <w:lang w:val="en-US"/>
              </w:rPr>
            </w:rPrChange>
          </w:rPr>
          <w:t xml:space="preserve">. Hence, crosslinking of tyrosine residues might predominantly rely on the distal tyrosine pairs. </w:t>
        </w:r>
      </w:ins>
    </w:p>
    <w:p w14:paraId="2E870289" w14:textId="442B62CF" w:rsidR="00D2111D" w:rsidRPr="00E871F0" w:rsidRDefault="00E871F0" w:rsidP="009A1C08">
      <w:pPr>
        <w:spacing w:line="480" w:lineRule="auto"/>
        <w:jc w:val="both"/>
        <w:rPr>
          <w:ins w:id="513" w:author="Bizan N. Balzer" w:date="2021-10-02T11:27:00Z"/>
          <w:rFonts w:ascii="Times New Roman" w:hAnsi="Times New Roman" w:cs="Times New Roman"/>
          <w:color w:val="000000" w:themeColor="text1"/>
          <w:sz w:val="24"/>
          <w:szCs w:val="24"/>
          <w:lang w:val="en-US"/>
          <w:rPrChange w:id="514" w:author="anna.resch88@gmail.com" w:date="2022-01-16T11:54:00Z">
            <w:rPr>
              <w:ins w:id="515" w:author="Bizan N. Balzer" w:date="2021-10-02T11:27:00Z"/>
              <w:rFonts w:ascii="Times New Roman" w:hAnsi="Times New Roman" w:cs="Times New Roman"/>
              <w:iCs/>
              <w:sz w:val="24"/>
              <w:szCs w:val="24"/>
              <w:lang w:val="en-US"/>
            </w:rPr>
          </w:rPrChange>
        </w:rPr>
      </w:pPr>
      <w:ins w:id="516" w:author="anna.resch88@gmail.com" w:date="2022-01-16T11:55:00Z">
        <w:r w:rsidRPr="009A1C08">
          <w:rPr>
            <w:rFonts w:ascii="Times New Roman" w:hAnsi="Times New Roman" w:cs="Times New Roman"/>
            <w:color w:val="000000" w:themeColor="text1"/>
            <w:sz w:val="24"/>
            <w:szCs w:val="24"/>
            <w:lang w:val="en-US"/>
          </w:rPr>
          <w:t xml:space="preserve">Photochemical </w:t>
        </w:r>
        <w:r>
          <w:rPr>
            <w:rFonts w:ascii="Times New Roman" w:hAnsi="Times New Roman" w:cs="Times New Roman"/>
            <w:color w:val="000000" w:themeColor="text1"/>
            <w:sz w:val="24"/>
            <w:szCs w:val="24"/>
            <w:lang w:val="en-US"/>
          </w:rPr>
          <w:t>crosslinking</w:t>
        </w:r>
        <w:r w:rsidRPr="009A1C08">
          <w:rPr>
            <w:rFonts w:ascii="Times New Roman" w:hAnsi="Times New Roman" w:cs="Times New Roman"/>
            <w:color w:val="000000" w:themeColor="text1"/>
            <w:sz w:val="24"/>
            <w:szCs w:val="24"/>
            <w:lang w:val="en-US"/>
          </w:rPr>
          <w:t xml:space="preserve"> is advantageous </w:t>
        </w:r>
        <w:r>
          <w:rPr>
            <w:rFonts w:ascii="Times New Roman" w:hAnsi="Times New Roman" w:cs="Times New Roman"/>
            <w:color w:val="000000" w:themeColor="text1"/>
            <w:sz w:val="24"/>
            <w:szCs w:val="24"/>
            <w:lang w:val="en-US"/>
          </w:rPr>
          <w:t xml:space="preserve">in the context of bioadhesion </w:t>
        </w:r>
        <w:r w:rsidRPr="009A1C08">
          <w:rPr>
            <w:rFonts w:ascii="Times New Roman" w:hAnsi="Times New Roman" w:cs="Times New Roman"/>
            <w:color w:val="000000" w:themeColor="text1"/>
            <w:sz w:val="24"/>
            <w:szCs w:val="24"/>
            <w:lang w:val="en-US"/>
          </w:rPr>
          <w:t xml:space="preserve">since it allows for the timely control of network formation and </w:t>
        </w:r>
        <w:r>
          <w:rPr>
            <w:rFonts w:ascii="Times New Roman" w:hAnsi="Times New Roman" w:cs="Times New Roman"/>
            <w:color w:val="000000" w:themeColor="text1"/>
            <w:sz w:val="24"/>
            <w:szCs w:val="24"/>
            <w:lang w:val="en-US"/>
          </w:rPr>
          <w:t>is suitable to restrict</w:t>
        </w:r>
        <w:r w:rsidRPr="009A1C08">
          <w:rPr>
            <w:rFonts w:ascii="Times New Roman" w:hAnsi="Times New Roman" w:cs="Times New Roman"/>
            <w:color w:val="000000" w:themeColor="text1"/>
            <w:sz w:val="24"/>
            <w:szCs w:val="24"/>
            <w:lang w:val="en-US"/>
          </w:rPr>
          <w:t xml:space="preserve"> tissue connection to the illuminated area.</w:t>
        </w:r>
        <w:r>
          <w:rPr>
            <w:rFonts w:ascii="Times New Roman" w:hAnsi="Times New Roman" w:cs="Times New Roman"/>
            <w:color w:val="000000" w:themeColor="text1"/>
            <w:sz w:val="24"/>
            <w:szCs w:val="24"/>
            <w:lang w:val="en-US"/>
          </w:rPr>
          <w:t xml:space="preserve"> </w:t>
        </w:r>
      </w:ins>
      <w:ins w:id="517" w:author="anna.resch88@gmail.com" w:date="2022-01-04T17:36:00Z">
        <w:r w:rsidR="00D5557A" w:rsidRPr="00D5557A">
          <w:rPr>
            <w:rFonts w:ascii="Times New Roman" w:hAnsi="Times New Roman" w:cs="Times New Roman"/>
            <w:color w:val="000000" w:themeColor="text1"/>
            <w:sz w:val="24"/>
            <w:szCs w:val="24"/>
            <w:lang w:val="en-US"/>
            <w:rPrChange w:id="518" w:author="anna.resch88@gmail.com" w:date="2022-01-04T17:36:00Z">
              <w:rPr>
                <w:rFonts w:ascii="Times New Roman" w:hAnsi="Times New Roman" w:cs="Times New Roman"/>
                <w:color w:val="808080" w:themeColor="background1" w:themeShade="80"/>
                <w:sz w:val="24"/>
                <w:szCs w:val="24"/>
                <w:lang w:val="en-US"/>
              </w:rPr>
            </w:rPrChange>
          </w:rPr>
          <w:t xml:space="preserve">Exploiting inherent tyrosine residues as crosslinking targets makes the </w:t>
        </w:r>
        <w:r w:rsidR="00D5557A" w:rsidRPr="00D5557A">
          <w:rPr>
            <w:rFonts w:ascii="Times New Roman" w:hAnsi="Times New Roman" w:cs="Times New Roman"/>
            <w:color w:val="000000" w:themeColor="text1"/>
            <w:sz w:val="24"/>
            <w:szCs w:val="24"/>
            <w:lang w:val="en-US"/>
            <w:rPrChange w:id="519" w:author="anna.resch88@gmail.com" w:date="2022-01-04T17:36:00Z">
              <w:rPr>
                <w:rFonts w:ascii="Times New Roman" w:hAnsi="Times New Roman" w:cs="Times New Roman"/>
                <w:color w:val="808080" w:themeColor="background1" w:themeShade="80"/>
                <w:sz w:val="24"/>
                <w:szCs w:val="24"/>
                <w:lang w:val="en-US"/>
              </w:rPr>
            </w:rPrChange>
          </w:rPr>
          <w:lastRenderedPageBreak/>
          <w:t xml:space="preserve">system independent from subsequent chemical introduction of crosslinking sites (e.g., </w:t>
        </w:r>
        <w:commentRangeStart w:id="520"/>
        <w:r w:rsidR="00D5557A" w:rsidRPr="00D5557A">
          <w:rPr>
            <w:rFonts w:ascii="Times New Roman" w:hAnsi="Times New Roman" w:cs="Times New Roman"/>
            <w:color w:val="000000" w:themeColor="text1"/>
            <w:sz w:val="24"/>
            <w:szCs w:val="24"/>
            <w:lang w:val="en-US"/>
            <w:rPrChange w:id="521" w:author="anna.resch88@gmail.com" w:date="2022-01-04T17:36:00Z">
              <w:rPr>
                <w:rFonts w:ascii="Times New Roman" w:hAnsi="Times New Roman" w:cs="Times New Roman"/>
                <w:color w:val="808080" w:themeColor="background1" w:themeShade="80"/>
                <w:sz w:val="24"/>
                <w:szCs w:val="24"/>
                <w:lang w:val="en-US"/>
              </w:rPr>
            </w:rPrChange>
          </w:rPr>
          <w:t>acrylates</w:t>
        </w:r>
      </w:ins>
      <w:commentRangeEnd w:id="520"/>
      <w:ins w:id="522" w:author="anna.resch88@gmail.com" w:date="2022-01-16T11:51:00Z">
        <w:r w:rsidR="00416247">
          <w:rPr>
            <w:rStyle w:val="Kommentarzeichen"/>
          </w:rPr>
          <w:commentReference w:id="520"/>
        </w:r>
      </w:ins>
      <w:ins w:id="523" w:author="anna.resch88@gmail.com" w:date="2022-01-04T17:36:00Z">
        <w:r w:rsidR="00D5557A" w:rsidRPr="00D5557A">
          <w:rPr>
            <w:rFonts w:ascii="Times New Roman" w:hAnsi="Times New Roman" w:cs="Times New Roman"/>
            <w:color w:val="000000" w:themeColor="text1"/>
            <w:sz w:val="24"/>
            <w:szCs w:val="24"/>
            <w:lang w:val="en-US"/>
            <w:rPrChange w:id="524" w:author="anna.resch88@gmail.com" w:date="2022-01-04T17:36:00Z">
              <w:rPr>
                <w:rFonts w:ascii="Times New Roman" w:hAnsi="Times New Roman" w:cs="Times New Roman"/>
                <w:color w:val="808080" w:themeColor="background1" w:themeShade="80"/>
                <w:sz w:val="24"/>
                <w:szCs w:val="24"/>
                <w:lang w:val="en-US"/>
              </w:rPr>
            </w:rPrChange>
          </w:rPr>
          <w:t xml:space="preserve">), subject to variability and calcification. </w:t>
        </w:r>
        <w:r w:rsidR="00D5557A" w:rsidRPr="00E871F0">
          <w:rPr>
            <w:rFonts w:ascii="Times New Roman" w:hAnsi="Times New Roman" w:cs="Times New Roman"/>
            <w:color w:val="000000" w:themeColor="text1"/>
            <w:sz w:val="24"/>
            <w:szCs w:val="24"/>
            <w:lang w:val="en-US"/>
            <w:rPrChange w:id="525" w:author="anna.resch88@gmail.com" w:date="2022-01-16T11:55:00Z">
              <w:rPr>
                <w:rFonts w:ascii="Times New Roman" w:hAnsi="Times New Roman" w:cs="Times New Roman"/>
                <w:color w:val="808080" w:themeColor="background1" w:themeShade="80"/>
                <w:sz w:val="24"/>
                <w:szCs w:val="24"/>
                <w:lang w:val="en-US"/>
              </w:rPr>
            </w:rPrChange>
          </w:rPr>
          <w:t xml:space="preserve">Furthermore, ULD tyrosines </w:t>
        </w:r>
      </w:ins>
      <w:ins w:id="526" w:author="anna.resch88@gmail.com" w:date="2022-01-04T17:37:00Z">
        <w:r w:rsidR="00D5557A" w:rsidRPr="00E871F0">
          <w:rPr>
            <w:rFonts w:ascii="Times New Roman" w:hAnsi="Times New Roman" w:cs="Times New Roman"/>
            <w:color w:val="000000" w:themeColor="text1"/>
            <w:sz w:val="24"/>
            <w:szCs w:val="24"/>
            <w:lang w:val="en-US"/>
          </w:rPr>
          <w:t>might</w:t>
        </w:r>
      </w:ins>
      <w:ins w:id="527" w:author="anna.resch88@gmail.com" w:date="2022-01-04T17:36:00Z">
        <w:r w:rsidR="00D5557A" w:rsidRPr="00E871F0">
          <w:rPr>
            <w:rFonts w:ascii="Times New Roman" w:hAnsi="Times New Roman" w:cs="Times New Roman"/>
            <w:color w:val="000000" w:themeColor="text1"/>
            <w:sz w:val="24"/>
            <w:szCs w:val="24"/>
            <w:lang w:val="en-US"/>
            <w:rPrChange w:id="528" w:author="anna.resch88@gmail.com" w:date="2022-01-16T11:55:00Z">
              <w:rPr>
                <w:rFonts w:ascii="Times New Roman" w:hAnsi="Times New Roman" w:cs="Times New Roman"/>
                <w:color w:val="808080" w:themeColor="background1" w:themeShade="80"/>
                <w:sz w:val="24"/>
                <w:szCs w:val="24"/>
                <w:lang w:val="en-US"/>
              </w:rPr>
            </w:rPrChange>
          </w:rPr>
          <w:t xml:space="preserve"> form covalent bonds with tyrosine residues of contiguous tissue surfaces to interconnect the protein glue tightly with these tissues.</w:t>
        </w:r>
        <w:r w:rsidR="00D5557A" w:rsidRPr="00D5557A">
          <w:rPr>
            <w:rFonts w:ascii="Times New Roman" w:hAnsi="Times New Roman" w:cs="Times New Roman"/>
            <w:color w:val="000000" w:themeColor="text1"/>
            <w:sz w:val="24"/>
            <w:szCs w:val="24"/>
            <w:lang w:val="en-US"/>
            <w:rPrChange w:id="529" w:author="anna.resch88@gmail.com" w:date="2022-01-04T17:36:00Z">
              <w:rPr>
                <w:rFonts w:ascii="Times New Roman" w:hAnsi="Times New Roman" w:cs="Times New Roman"/>
                <w:color w:val="808080" w:themeColor="background1" w:themeShade="80"/>
                <w:sz w:val="24"/>
                <w:szCs w:val="24"/>
                <w:lang w:val="en-US"/>
              </w:rPr>
            </w:rPrChange>
          </w:rPr>
          <w:t xml:space="preserve"> </w:t>
        </w:r>
      </w:ins>
      <w:ins w:id="530" w:author="Bizan N. Balzer" w:date="2021-10-02T11:24:00Z">
        <w:del w:id="531" w:author="anna.resch88@gmail.com" w:date="2022-01-04T11:26:00Z">
          <w:r w:rsidR="00D2111D" w:rsidRPr="009A1C08" w:rsidDel="00516F95">
            <w:rPr>
              <w:rFonts w:ascii="Times New Roman" w:hAnsi="Times New Roman" w:cs="Times New Roman"/>
              <w:iCs/>
              <w:sz w:val="24"/>
              <w:szCs w:val="24"/>
              <w:lang w:val="en-US"/>
            </w:rPr>
            <w:delText>These variants have been designed as fusion proteins and cloned into expression vectors for recombinant protein synthesis</w:delText>
          </w:r>
          <w:r w:rsidR="00D2111D" w:rsidDel="00516F95">
            <w:rPr>
              <w:rFonts w:ascii="Times New Roman" w:hAnsi="Times New Roman" w:cs="Times New Roman"/>
              <w:iCs/>
              <w:sz w:val="24"/>
              <w:szCs w:val="24"/>
              <w:lang w:val="en-US"/>
            </w:rPr>
            <w:delText xml:space="preserve"> </w:delText>
          </w:r>
          <w:bookmarkStart w:id="532" w:name="_Toc471405444"/>
          <w:r w:rsidR="00D2111D" w:rsidDel="00516F95">
            <w:rPr>
              <w:rFonts w:ascii="Times New Roman" w:hAnsi="Times New Roman" w:cs="Times New Roman"/>
              <w:iCs/>
              <w:sz w:val="24"/>
              <w:szCs w:val="24"/>
              <w:lang w:val="en-US"/>
            </w:rPr>
            <w:delText xml:space="preserve">(for further information about genetic engineering </w:delText>
          </w:r>
          <w:r w:rsidR="00D2111D" w:rsidRPr="00DE0F1C" w:rsidDel="00516F95">
            <w:rPr>
              <w:rFonts w:ascii="Times New Roman" w:hAnsi="Times New Roman" w:cs="Times New Roman"/>
              <w:iCs/>
              <w:sz w:val="24"/>
              <w:szCs w:val="24"/>
              <w:highlight w:val="cyan"/>
              <w:lang w:val="en-US"/>
              <w:rPrChange w:id="533" w:author="Bizan N. Balzer" w:date="2021-10-07T21:54:00Z">
                <w:rPr>
                  <w:rFonts w:ascii="Times New Roman" w:hAnsi="Times New Roman" w:cs="Times New Roman"/>
                  <w:iCs/>
                  <w:sz w:val="24"/>
                  <w:szCs w:val="24"/>
                  <w:lang w:val="en-US"/>
                </w:rPr>
              </w:rPrChange>
            </w:rPr>
            <w:delText xml:space="preserve">see </w:delText>
          </w:r>
        </w:del>
      </w:ins>
      <w:ins w:id="534" w:author="Bizan N. Balzer" w:date="2021-10-07T21:53:00Z">
        <w:del w:id="535" w:author="anna.resch88@gmail.com" w:date="2022-01-04T11:26:00Z">
          <w:r w:rsidR="00DE0F1C" w:rsidRPr="00DE0F1C" w:rsidDel="00516F95">
            <w:rPr>
              <w:rFonts w:ascii="Times New Roman" w:hAnsi="Times New Roman" w:cs="Times New Roman"/>
              <w:iCs/>
              <w:sz w:val="24"/>
              <w:szCs w:val="24"/>
              <w:highlight w:val="cyan"/>
              <w:lang w:val="en-US"/>
            </w:rPr>
            <w:delText>SI</w:delText>
          </w:r>
        </w:del>
      </w:ins>
      <w:ins w:id="536" w:author="Bizan N. Balzer" w:date="2021-10-02T11:24:00Z">
        <w:del w:id="537" w:author="anna.resch88@gmail.com" w:date="2022-01-04T11:26:00Z">
          <w:r w:rsidR="00D2111D" w:rsidRPr="00DE0F1C" w:rsidDel="00516F95">
            <w:rPr>
              <w:rFonts w:ascii="Times New Roman" w:hAnsi="Times New Roman" w:cs="Times New Roman"/>
              <w:iCs/>
              <w:sz w:val="24"/>
              <w:szCs w:val="24"/>
              <w:highlight w:val="cyan"/>
              <w:lang w:val="en-US"/>
              <w:rPrChange w:id="538" w:author="Bizan N. Balzer" w:date="2021-10-07T21:54:00Z">
                <w:rPr>
                  <w:rFonts w:ascii="Times New Roman" w:hAnsi="Times New Roman" w:cs="Times New Roman"/>
                  <w:iCs/>
                  <w:sz w:val="24"/>
                  <w:szCs w:val="24"/>
                  <w:lang w:val="en-US"/>
                </w:rPr>
              </w:rPrChange>
            </w:rPr>
            <w:delText xml:space="preserve"> </w:delText>
          </w:r>
        </w:del>
      </w:ins>
      <w:bookmarkEnd w:id="532"/>
      <w:ins w:id="539" w:author="Bizan N. Balzer" w:date="2021-10-07T21:53:00Z">
        <w:del w:id="540" w:author="anna.resch88@gmail.com" w:date="2022-01-04T11:26:00Z">
          <w:r w:rsidR="00DE0F1C" w:rsidRPr="00DE0F1C" w:rsidDel="00516F95">
            <w:rPr>
              <w:rFonts w:ascii="Times New Roman" w:hAnsi="Times New Roman" w:cs="Times New Roman"/>
              <w:iCs/>
              <w:sz w:val="24"/>
              <w:szCs w:val="24"/>
              <w:highlight w:val="cyan"/>
              <w:lang w:val="en-US"/>
              <w:rPrChange w:id="541" w:author="Bizan N. Balzer" w:date="2021-10-07T21:54:00Z">
                <w:rPr>
                  <w:rFonts w:ascii="Times New Roman" w:hAnsi="Times New Roman" w:cs="Times New Roman"/>
                  <w:iCs/>
                  <w:sz w:val="24"/>
                  <w:szCs w:val="24"/>
                  <w:lang w:val="en-US"/>
                </w:rPr>
              </w:rPrChange>
            </w:rPr>
            <w:delText>1</w:delText>
          </w:r>
        </w:del>
        <w:del w:id="542" w:author="anna.resch88@gmail.com" w:date="2022-01-04T11:09:00Z">
          <w:r w:rsidR="00DE0F1C" w:rsidRPr="00DE0F1C" w:rsidDel="006D15A8">
            <w:rPr>
              <w:rFonts w:ascii="Times New Roman" w:hAnsi="Times New Roman" w:cs="Times New Roman"/>
              <w:iCs/>
              <w:sz w:val="24"/>
              <w:szCs w:val="24"/>
              <w:highlight w:val="cyan"/>
              <w:lang w:val="en-US"/>
              <w:rPrChange w:id="543" w:author="Bizan N. Balzer" w:date="2021-10-07T21:54:00Z">
                <w:rPr>
                  <w:rFonts w:ascii="Times New Roman" w:hAnsi="Times New Roman" w:cs="Times New Roman"/>
                  <w:iCs/>
                  <w:sz w:val="24"/>
                  <w:szCs w:val="24"/>
                  <w:lang w:val="en-US"/>
                </w:rPr>
              </w:rPrChange>
            </w:rPr>
            <w:delText xml:space="preserve">.1 </w:delText>
          </w:r>
        </w:del>
        <w:del w:id="544" w:author="anna.resch88@gmail.com" w:date="2022-01-04T11:26:00Z">
          <w:r w:rsidR="00DE0F1C" w:rsidRPr="00DE0F1C" w:rsidDel="00516F95">
            <w:rPr>
              <w:rFonts w:ascii="Times New Roman" w:hAnsi="Times New Roman" w:cs="Times New Roman"/>
              <w:iCs/>
              <w:sz w:val="24"/>
              <w:szCs w:val="24"/>
              <w:highlight w:val="cyan"/>
              <w:lang w:val="en-US"/>
              <w:rPrChange w:id="545" w:author="Bizan N. Balzer" w:date="2021-10-07T21:54:00Z">
                <w:rPr>
                  <w:rFonts w:ascii="Times New Roman" w:hAnsi="Times New Roman" w:cs="Times New Roman"/>
                  <w:iCs/>
                  <w:sz w:val="24"/>
                  <w:szCs w:val="24"/>
                  <w:lang w:val="en-US"/>
                </w:rPr>
              </w:rPrChange>
            </w:rPr>
            <w:delText xml:space="preserve">and </w:delText>
          </w:r>
        </w:del>
      </w:ins>
      <w:ins w:id="546" w:author="Bizan N. Balzer" w:date="2021-10-07T21:54:00Z">
        <w:del w:id="547" w:author="anna.resch88@gmail.com" w:date="2022-01-04T11:09:00Z">
          <w:r w:rsidR="00DE0F1C" w:rsidRPr="00DE0F1C" w:rsidDel="006D15A8">
            <w:rPr>
              <w:rFonts w:ascii="Times New Roman" w:hAnsi="Times New Roman" w:cs="Times New Roman"/>
              <w:iCs/>
              <w:sz w:val="24"/>
              <w:szCs w:val="24"/>
              <w:highlight w:val="cyan"/>
              <w:lang w:val="en-US"/>
              <w:rPrChange w:id="548" w:author="Bizan N. Balzer" w:date="2021-10-07T21:54:00Z">
                <w:rPr>
                  <w:rFonts w:ascii="Times New Roman" w:hAnsi="Times New Roman" w:cs="Times New Roman"/>
                  <w:iCs/>
                  <w:sz w:val="24"/>
                  <w:szCs w:val="24"/>
                  <w:lang w:val="en-US"/>
                </w:rPr>
              </w:rPrChange>
            </w:rPr>
            <w:delText xml:space="preserve">SI </w:delText>
          </w:r>
        </w:del>
      </w:ins>
      <w:ins w:id="549" w:author="Bizan N. Balzer" w:date="2021-10-07T21:53:00Z">
        <w:del w:id="550" w:author="anna.resch88@gmail.com" w:date="2022-01-04T11:26:00Z">
          <w:r w:rsidR="00DE0F1C" w:rsidRPr="00DE0F1C" w:rsidDel="00516F95">
            <w:rPr>
              <w:rFonts w:ascii="Times New Roman" w:hAnsi="Times New Roman" w:cs="Times New Roman"/>
              <w:iCs/>
              <w:sz w:val="24"/>
              <w:szCs w:val="24"/>
              <w:highlight w:val="cyan"/>
              <w:lang w:val="en-US"/>
              <w:rPrChange w:id="551" w:author="Bizan N. Balzer" w:date="2021-10-07T21:54:00Z">
                <w:rPr>
                  <w:rFonts w:ascii="Times New Roman" w:hAnsi="Times New Roman" w:cs="Times New Roman"/>
                  <w:iCs/>
                  <w:sz w:val="24"/>
                  <w:szCs w:val="24"/>
                  <w:lang w:val="en-US"/>
                </w:rPr>
              </w:rPrChange>
            </w:rPr>
            <w:delText>Table S</w:delText>
          </w:r>
        </w:del>
      </w:ins>
      <w:ins w:id="552" w:author="Bizan N. Balzer" w:date="2021-10-07T22:30:00Z">
        <w:del w:id="553" w:author="anna.resch88@gmail.com" w:date="2022-01-04T11:26:00Z">
          <w:r w:rsidR="0063322A" w:rsidDel="00516F95">
            <w:rPr>
              <w:rFonts w:ascii="Times New Roman" w:hAnsi="Times New Roman" w:cs="Times New Roman"/>
              <w:iCs/>
              <w:sz w:val="24"/>
              <w:szCs w:val="24"/>
              <w:highlight w:val="cyan"/>
              <w:lang w:val="en-US"/>
            </w:rPr>
            <w:delText>-</w:delText>
          </w:r>
        </w:del>
      </w:ins>
      <w:ins w:id="554" w:author="Bizan N. Balzer" w:date="2021-10-07T21:53:00Z">
        <w:del w:id="555" w:author="anna.resch88@gmail.com" w:date="2022-01-04T11:26:00Z">
          <w:r w:rsidR="00DE0F1C" w:rsidRPr="00DE0F1C" w:rsidDel="00516F95">
            <w:rPr>
              <w:rFonts w:ascii="Times New Roman" w:hAnsi="Times New Roman" w:cs="Times New Roman"/>
              <w:iCs/>
              <w:sz w:val="24"/>
              <w:szCs w:val="24"/>
              <w:highlight w:val="cyan"/>
              <w:lang w:val="en-US"/>
              <w:rPrChange w:id="556" w:author="Bizan N. Balzer" w:date="2021-10-07T21:54:00Z">
                <w:rPr>
                  <w:rFonts w:ascii="Times New Roman" w:hAnsi="Times New Roman" w:cs="Times New Roman"/>
                  <w:iCs/>
                  <w:sz w:val="24"/>
                  <w:szCs w:val="24"/>
                  <w:lang w:val="en-US"/>
                </w:rPr>
              </w:rPrChange>
            </w:rPr>
            <w:delText>1</w:delText>
          </w:r>
        </w:del>
      </w:ins>
      <w:ins w:id="557" w:author="Bizan N. Balzer" w:date="2021-10-02T11:24:00Z">
        <w:del w:id="558" w:author="anna.resch88@gmail.com" w:date="2022-01-04T11:26:00Z">
          <w:r w:rsidR="00D2111D" w:rsidRPr="00EA1925" w:rsidDel="00516F95">
            <w:rPr>
              <w:rFonts w:ascii="Times New Roman" w:hAnsi="Times New Roman" w:cs="Times New Roman"/>
              <w:iCs/>
              <w:sz w:val="24"/>
              <w:szCs w:val="24"/>
              <w:lang w:val="en-US"/>
            </w:rPr>
            <w:delText>)</w:delText>
          </w:r>
          <w:r w:rsidR="00D2111D" w:rsidRPr="009A1C08" w:rsidDel="00516F95">
            <w:rPr>
              <w:rFonts w:ascii="Times New Roman" w:hAnsi="Times New Roman" w:cs="Times New Roman"/>
              <w:iCs/>
              <w:sz w:val="24"/>
              <w:szCs w:val="24"/>
              <w:lang w:val="en-US"/>
            </w:rPr>
            <w:delText xml:space="preserve">. </w:delText>
          </w:r>
        </w:del>
      </w:ins>
    </w:p>
    <w:p w14:paraId="32CA86C9" w14:textId="1CBAEAE1" w:rsidR="00900B7A" w:rsidRPr="009A1C08" w:rsidDel="00E871F0" w:rsidRDefault="00900B7A" w:rsidP="009A1C08">
      <w:pPr>
        <w:spacing w:line="480" w:lineRule="auto"/>
        <w:jc w:val="both"/>
        <w:rPr>
          <w:del w:id="559" w:author="anna.resch88@gmail.com" w:date="2022-01-16T11:55:00Z"/>
          <w:rFonts w:ascii="Times New Roman" w:hAnsi="Times New Roman" w:cs="Times New Roman"/>
          <w:color w:val="000000" w:themeColor="text1"/>
          <w:sz w:val="24"/>
          <w:szCs w:val="24"/>
          <w:lang w:val="en-US"/>
        </w:rPr>
      </w:pPr>
      <w:del w:id="560" w:author="anna.resch88@gmail.com" w:date="2022-01-04T17:31:00Z">
        <w:r w:rsidRPr="009A1C08" w:rsidDel="003F1095">
          <w:rPr>
            <w:rFonts w:ascii="Times New Roman" w:hAnsi="Times New Roman" w:cs="Times New Roman"/>
            <w:color w:val="000000" w:themeColor="text1"/>
            <w:sz w:val="24"/>
            <w:szCs w:val="24"/>
            <w:lang w:val="en-US"/>
          </w:rPr>
          <w:delText>T</w:delText>
        </w:r>
      </w:del>
      <w:del w:id="561" w:author="anna.resch88@gmail.com" w:date="2022-01-16T11:53:00Z">
        <w:r w:rsidRPr="009A1C08" w:rsidDel="00E871F0">
          <w:rPr>
            <w:rFonts w:ascii="Times New Roman" w:hAnsi="Times New Roman" w:cs="Times New Roman"/>
            <w:color w:val="000000" w:themeColor="text1"/>
            <w:sz w:val="24"/>
            <w:szCs w:val="24"/>
            <w:lang w:val="en-US"/>
          </w:rPr>
          <w:delText>he network</w:delText>
        </w:r>
        <w:r w:rsidR="00EB2B12" w:rsidRPr="009A1C08" w:rsidDel="00E871F0">
          <w:rPr>
            <w:rFonts w:ascii="Times New Roman" w:hAnsi="Times New Roman" w:cs="Times New Roman"/>
            <w:color w:val="000000" w:themeColor="text1"/>
            <w:sz w:val="24"/>
            <w:szCs w:val="24"/>
            <w:lang w:val="en-US"/>
          </w:rPr>
          <w:delText xml:space="preserve"> </w:delText>
        </w:r>
        <w:r w:rsidRPr="009A1C08" w:rsidDel="00E871F0">
          <w:rPr>
            <w:rFonts w:ascii="Times New Roman" w:hAnsi="Times New Roman" w:cs="Times New Roman"/>
            <w:color w:val="000000" w:themeColor="text1"/>
            <w:sz w:val="24"/>
            <w:szCs w:val="24"/>
            <w:lang w:val="en-US"/>
          </w:rPr>
          <w:delText xml:space="preserve">formation </w:delText>
        </w:r>
      </w:del>
      <w:del w:id="562" w:author="anna.resch88@gmail.com" w:date="2022-01-04T17:26:00Z">
        <w:r w:rsidRPr="009A1C08" w:rsidDel="00306E4C">
          <w:rPr>
            <w:rFonts w:ascii="Times New Roman" w:hAnsi="Times New Roman" w:cs="Times New Roman"/>
            <w:color w:val="000000" w:themeColor="text1"/>
            <w:sz w:val="24"/>
            <w:szCs w:val="24"/>
            <w:lang w:val="en-US"/>
          </w:rPr>
          <w:delText xml:space="preserve">is </w:delText>
        </w:r>
      </w:del>
      <w:del w:id="563" w:author="anna.resch88@gmail.com" w:date="2022-01-16T11:53:00Z">
        <w:r w:rsidRPr="009A1C08" w:rsidDel="00E871F0">
          <w:rPr>
            <w:rFonts w:ascii="Times New Roman" w:hAnsi="Times New Roman" w:cs="Times New Roman"/>
            <w:color w:val="000000" w:themeColor="text1"/>
            <w:sz w:val="24"/>
            <w:szCs w:val="24"/>
            <w:lang w:val="en-US"/>
          </w:rPr>
          <w:delText xml:space="preserve">realized </w:delText>
        </w:r>
      </w:del>
      <w:del w:id="564" w:author="anna.resch88@gmail.com" w:date="2022-01-04T11:18:00Z">
        <w:r w:rsidRPr="009A1C08" w:rsidDel="004E29F6">
          <w:rPr>
            <w:rFonts w:ascii="Times New Roman" w:hAnsi="Times New Roman" w:cs="Times New Roman"/>
            <w:color w:val="000000" w:themeColor="text1"/>
            <w:sz w:val="24"/>
            <w:szCs w:val="24"/>
            <w:lang w:val="en-US"/>
          </w:rPr>
          <w:delText xml:space="preserve">introducing </w:delText>
        </w:r>
      </w:del>
      <w:del w:id="565" w:author="anna.resch88@gmail.com" w:date="2022-01-16T11:53:00Z">
        <w:r w:rsidRPr="009A1C08" w:rsidDel="00E871F0">
          <w:rPr>
            <w:rFonts w:ascii="Times New Roman" w:hAnsi="Times New Roman" w:cs="Times New Roman"/>
            <w:color w:val="000000" w:themeColor="text1"/>
            <w:sz w:val="24"/>
            <w:szCs w:val="24"/>
            <w:lang w:val="en-US"/>
          </w:rPr>
          <w:delText xml:space="preserve">a combination of physical </w:delText>
        </w:r>
      </w:del>
      <w:del w:id="566" w:author="anna.resch88@gmail.com" w:date="2022-01-04T11:09:00Z">
        <w:r w:rsidRPr="009A1C08" w:rsidDel="006D15A8">
          <w:rPr>
            <w:rFonts w:ascii="Times New Roman" w:hAnsi="Times New Roman" w:cs="Times New Roman"/>
            <w:color w:val="000000" w:themeColor="text1"/>
            <w:sz w:val="24"/>
            <w:szCs w:val="24"/>
            <w:lang w:val="en-US"/>
          </w:rPr>
          <w:delText>network formation</w:delText>
        </w:r>
      </w:del>
      <w:del w:id="567" w:author="anna.resch88@gmail.com" w:date="2022-01-16T11:53:00Z">
        <w:r w:rsidRPr="009A1C08" w:rsidDel="00E871F0">
          <w:rPr>
            <w:rFonts w:ascii="Times New Roman" w:hAnsi="Times New Roman" w:cs="Times New Roman"/>
            <w:color w:val="000000" w:themeColor="text1"/>
            <w:sz w:val="24"/>
            <w:szCs w:val="24"/>
            <w:lang w:val="en-US"/>
          </w:rPr>
          <w:delText xml:space="preserve"> via self-assembly of </w:delText>
        </w:r>
      </w:del>
      <w:del w:id="568" w:author="anna.resch88@gmail.com" w:date="2022-01-04T11:19:00Z">
        <w:r w:rsidRPr="009A1C08" w:rsidDel="004E29F6">
          <w:rPr>
            <w:rFonts w:ascii="Times New Roman" w:hAnsi="Times New Roman" w:cs="Times New Roman"/>
            <w:color w:val="000000" w:themeColor="text1"/>
            <w:sz w:val="24"/>
            <w:szCs w:val="24"/>
            <w:lang w:val="en-US"/>
          </w:rPr>
          <w:delText>a</w:delText>
        </w:r>
      </w:del>
      <w:del w:id="569" w:author="anna.resch88@gmail.com" w:date="2022-01-16T11:53:00Z">
        <w:r w:rsidRPr="009A1C08" w:rsidDel="00E871F0">
          <w:rPr>
            <w:rFonts w:ascii="Times New Roman" w:hAnsi="Times New Roman" w:cs="Times New Roman"/>
            <w:color w:val="000000" w:themeColor="text1"/>
            <w:sz w:val="24"/>
            <w:szCs w:val="24"/>
            <w:lang w:val="en-US"/>
          </w:rPr>
          <w:delText xml:space="preserve"> highly stable protein tetramer and its (subsequent) </w:delText>
        </w:r>
      </w:del>
      <w:del w:id="570" w:author="anna.resch88@gmail.com" w:date="2022-01-04T17:31:00Z">
        <w:r w:rsidRPr="009A1C08" w:rsidDel="003F1095">
          <w:rPr>
            <w:rFonts w:ascii="Times New Roman" w:hAnsi="Times New Roman" w:cs="Times New Roman"/>
            <w:color w:val="000000" w:themeColor="text1"/>
            <w:sz w:val="24"/>
            <w:szCs w:val="24"/>
            <w:lang w:val="en-US"/>
          </w:rPr>
          <w:delText xml:space="preserve">chemoselective </w:delText>
        </w:r>
      </w:del>
      <w:del w:id="571" w:author="anna.resch88@gmail.com" w:date="2022-01-04T11:10:00Z">
        <w:r w:rsidR="00EB2B12" w:rsidRPr="009A1C08" w:rsidDel="006D15A8">
          <w:rPr>
            <w:rFonts w:ascii="Times New Roman" w:hAnsi="Times New Roman" w:cs="Times New Roman"/>
            <w:color w:val="000000" w:themeColor="text1"/>
            <w:sz w:val="24"/>
            <w:szCs w:val="24"/>
            <w:lang w:val="en-US"/>
          </w:rPr>
          <w:delText xml:space="preserve">and </w:delText>
        </w:r>
        <w:r w:rsidRPr="009A1C08" w:rsidDel="006D15A8">
          <w:rPr>
            <w:rFonts w:ascii="Times New Roman" w:hAnsi="Times New Roman" w:cs="Times New Roman"/>
            <w:color w:val="000000" w:themeColor="text1"/>
            <w:sz w:val="24"/>
            <w:szCs w:val="24"/>
            <w:lang w:val="en-US"/>
          </w:rPr>
          <w:delText xml:space="preserve">timely </w:delText>
        </w:r>
      </w:del>
      <w:del w:id="572" w:author="anna.resch88@gmail.com" w:date="2022-01-16T11:53:00Z">
        <w:r w:rsidRPr="009A1C08" w:rsidDel="00E871F0">
          <w:rPr>
            <w:rFonts w:ascii="Times New Roman" w:hAnsi="Times New Roman" w:cs="Times New Roman"/>
            <w:color w:val="000000" w:themeColor="text1"/>
            <w:sz w:val="24"/>
            <w:szCs w:val="24"/>
            <w:lang w:val="en-US"/>
          </w:rPr>
          <w:delText xml:space="preserve">photochemical crosslinking via </w:delText>
        </w:r>
        <w:r w:rsidR="00DA1E0A" w:rsidRPr="009A1C08" w:rsidDel="00E871F0">
          <w:rPr>
            <w:rFonts w:ascii="Times New Roman" w:hAnsi="Times New Roman" w:cs="Times New Roman"/>
            <w:color w:val="000000" w:themeColor="text1"/>
            <w:sz w:val="24"/>
            <w:szCs w:val="24"/>
            <w:lang w:val="en-US"/>
          </w:rPr>
          <w:delText>natural</w:delText>
        </w:r>
        <w:r w:rsidRPr="009A1C08" w:rsidDel="00E871F0">
          <w:rPr>
            <w:rFonts w:ascii="Times New Roman" w:hAnsi="Times New Roman" w:cs="Times New Roman"/>
            <w:color w:val="000000" w:themeColor="text1"/>
            <w:sz w:val="24"/>
            <w:szCs w:val="24"/>
            <w:lang w:val="en-US"/>
          </w:rPr>
          <w:delText xml:space="preserve"> tyrosine moieties using vitamin B</w:delText>
        </w:r>
        <w:r w:rsidRPr="009A1C08" w:rsidDel="00E871F0">
          <w:rPr>
            <w:rFonts w:ascii="Times New Roman" w:hAnsi="Times New Roman" w:cs="Times New Roman"/>
            <w:color w:val="000000" w:themeColor="text1"/>
            <w:sz w:val="24"/>
            <w:szCs w:val="24"/>
            <w:vertAlign w:val="subscript"/>
            <w:lang w:val="en-US"/>
          </w:rPr>
          <w:delText>2</w:delText>
        </w:r>
        <w:r w:rsidRPr="009A1C08" w:rsidDel="00E871F0">
          <w:rPr>
            <w:rFonts w:ascii="Times New Roman" w:hAnsi="Times New Roman" w:cs="Times New Roman"/>
            <w:color w:val="000000" w:themeColor="text1"/>
            <w:sz w:val="24"/>
            <w:szCs w:val="24"/>
            <w:lang w:val="en-US"/>
          </w:rPr>
          <w:delText xml:space="preserve">/riboflavin </w:delText>
        </w:r>
      </w:del>
      <w:del w:id="573" w:author="anna.resch88@gmail.com" w:date="2022-01-04T11:20:00Z">
        <w:r w:rsidR="00CF6BEA" w:rsidRPr="009A1C08" w:rsidDel="004E29F6">
          <w:rPr>
            <w:rFonts w:ascii="Times New Roman" w:hAnsi="Times New Roman" w:cs="Times New Roman"/>
            <w:color w:val="000000" w:themeColor="text1"/>
            <w:sz w:val="24"/>
            <w:szCs w:val="24"/>
            <w:lang w:val="en-US"/>
          </w:rPr>
          <w:delText xml:space="preserve">(occurring </w:delText>
        </w:r>
        <w:r w:rsidR="00DA1E0A" w:rsidRPr="009A1C08" w:rsidDel="004E29F6">
          <w:rPr>
            <w:rFonts w:ascii="Times New Roman" w:hAnsi="Times New Roman" w:cs="Times New Roman"/>
            <w:color w:val="000000" w:themeColor="text1"/>
            <w:sz w:val="24"/>
            <w:szCs w:val="24"/>
            <w:lang w:val="en-US"/>
          </w:rPr>
          <w:delText xml:space="preserve">naturally </w:delText>
        </w:r>
        <w:r w:rsidRPr="009A1C08" w:rsidDel="004E29F6">
          <w:rPr>
            <w:rFonts w:ascii="Times New Roman" w:hAnsi="Times New Roman" w:cs="Times New Roman"/>
            <w:color w:val="000000" w:themeColor="text1"/>
            <w:sz w:val="24"/>
            <w:szCs w:val="24"/>
            <w:lang w:val="en-US"/>
          </w:rPr>
          <w:delText>within the body</w:delText>
        </w:r>
        <w:r w:rsidR="00CF6BEA" w:rsidRPr="009A1C08" w:rsidDel="004E29F6">
          <w:rPr>
            <w:rFonts w:ascii="Times New Roman" w:hAnsi="Times New Roman" w:cs="Times New Roman"/>
            <w:color w:val="000000" w:themeColor="text1"/>
            <w:sz w:val="24"/>
            <w:szCs w:val="24"/>
            <w:lang w:val="en-US"/>
          </w:rPr>
          <w:delText>)</w:delText>
        </w:r>
        <w:r w:rsidR="00DA1E0A" w:rsidRPr="009A1C08" w:rsidDel="004E29F6">
          <w:rPr>
            <w:rFonts w:ascii="Times New Roman" w:hAnsi="Times New Roman" w:cs="Times New Roman"/>
            <w:color w:val="000000" w:themeColor="text1"/>
            <w:sz w:val="24"/>
            <w:szCs w:val="24"/>
            <w:lang w:val="en-US"/>
          </w:rPr>
          <w:delText xml:space="preserve"> </w:delText>
        </w:r>
        <w:r w:rsidRPr="009A1C08" w:rsidDel="004E29F6">
          <w:rPr>
            <w:rFonts w:ascii="Times New Roman" w:hAnsi="Times New Roman" w:cs="Times New Roman"/>
            <w:color w:val="000000" w:themeColor="text1"/>
            <w:sz w:val="24"/>
            <w:szCs w:val="24"/>
            <w:lang w:val="en-US"/>
          </w:rPr>
          <w:delText xml:space="preserve">photocatalyst </w:delText>
        </w:r>
      </w:del>
      <w:del w:id="574" w:author="anna.resch88@gmail.com" w:date="2022-01-16T11:53:00Z">
        <w:r w:rsidRPr="009A1C08" w:rsidDel="00E871F0">
          <w:rPr>
            <w:rFonts w:ascii="Times New Roman" w:hAnsi="Times New Roman" w:cs="Times New Roman"/>
            <w:color w:val="000000" w:themeColor="text1"/>
            <w:sz w:val="24"/>
            <w:szCs w:val="24"/>
            <w:lang w:val="en-US"/>
          </w:rPr>
          <w:delText xml:space="preserve">or </w:delText>
        </w:r>
      </w:del>
      <w:del w:id="575" w:author="anna.resch88@gmail.com" w:date="2022-01-04T17:38:00Z">
        <w:r w:rsidRPr="009A1C08" w:rsidDel="00D5557A">
          <w:rPr>
            <w:rFonts w:ascii="Times New Roman" w:hAnsi="Times New Roman" w:cs="Times New Roman"/>
            <w:color w:val="000000" w:themeColor="text1"/>
            <w:sz w:val="24"/>
            <w:szCs w:val="24"/>
            <w:lang w:val="en-US"/>
          </w:rPr>
          <w:delText xml:space="preserve">a classical </w:delText>
        </w:r>
      </w:del>
      <w:del w:id="576" w:author="anna.resch88@gmail.com" w:date="2022-01-04T17:37:00Z">
        <w:r w:rsidRPr="009A1C08" w:rsidDel="00D5557A">
          <w:rPr>
            <w:rFonts w:ascii="Times New Roman" w:hAnsi="Times New Roman" w:cs="Times New Roman"/>
            <w:color w:val="000000" w:themeColor="text1"/>
            <w:sz w:val="24"/>
            <w:szCs w:val="24"/>
            <w:lang w:val="en-US"/>
          </w:rPr>
          <w:delText>ruthenium-based</w:delText>
        </w:r>
      </w:del>
      <w:del w:id="577" w:author="anna.resch88@gmail.com" w:date="2022-01-04T17:38:00Z">
        <w:r w:rsidRPr="009A1C08" w:rsidDel="00D5557A">
          <w:rPr>
            <w:rFonts w:ascii="Times New Roman" w:hAnsi="Times New Roman" w:cs="Times New Roman"/>
            <w:color w:val="000000" w:themeColor="text1"/>
            <w:sz w:val="24"/>
            <w:szCs w:val="24"/>
            <w:lang w:val="en-US"/>
          </w:rPr>
          <w:delText xml:space="preserve"> photocatalyst</w:delText>
        </w:r>
      </w:del>
      <w:del w:id="578" w:author="anna.resch88@gmail.com" w:date="2022-01-16T11:53:00Z">
        <w:r w:rsidRPr="009A1C08" w:rsidDel="00E871F0">
          <w:rPr>
            <w:rFonts w:ascii="Times New Roman" w:hAnsi="Times New Roman" w:cs="Times New Roman"/>
            <w:color w:val="000000" w:themeColor="text1"/>
            <w:sz w:val="24"/>
            <w:szCs w:val="24"/>
            <w:lang w:val="en-US"/>
          </w:rPr>
          <w:delText xml:space="preserve">. </w:delText>
        </w:r>
      </w:del>
      <w:del w:id="579" w:author="anna.resch88@gmail.com" w:date="2022-01-16T11:55:00Z">
        <w:r w:rsidRPr="009A1C08" w:rsidDel="00E871F0">
          <w:rPr>
            <w:rFonts w:ascii="Times New Roman" w:hAnsi="Times New Roman" w:cs="Times New Roman"/>
            <w:color w:val="000000" w:themeColor="text1"/>
            <w:sz w:val="24"/>
            <w:szCs w:val="24"/>
            <w:lang w:val="en-US"/>
          </w:rPr>
          <w:delText xml:space="preserve">Photochemical </w:delText>
        </w:r>
      </w:del>
      <w:del w:id="580" w:author="anna.resch88@gmail.com" w:date="2022-01-04T11:21:00Z">
        <w:r w:rsidRPr="009A1C08" w:rsidDel="004E29F6">
          <w:rPr>
            <w:rFonts w:ascii="Times New Roman" w:hAnsi="Times New Roman" w:cs="Times New Roman"/>
            <w:color w:val="000000" w:themeColor="text1"/>
            <w:sz w:val="24"/>
            <w:szCs w:val="24"/>
            <w:lang w:val="en-US"/>
          </w:rPr>
          <w:delText xml:space="preserve">control </w:delText>
        </w:r>
      </w:del>
      <w:del w:id="581" w:author="anna.resch88@gmail.com" w:date="2022-01-16T11:55:00Z">
        <w:r w:rsidRPr="009A1C08" w:rsidDel="00E871F0">
          <w:rPr>
            <w:rFonts w:ascii="Times New Roman" w:hAnsi="Times New Roman" w:cs="Times New Roman"/>
            <w:color w:val="000000" w:themeColor="text1"/>
            <w:sz w:val="24"/>
            <w:szCs w:val="24"/>
            <w:lang w:val="en-US"/>
          </w:rPr>
          <w:delText xml:space="preserve">is advantageous </w:delText>
        </w:r>
      </w:del>
      <w:del w:id="582" w:author="anna.resch88@gmail.com" w:date="2022-01-04T11:21:00Z">
        <w:r w:rsidRPr="009A1C08" w:rsidDel="004E29F6">
          <w:rPr>
            <w:rFonts w:ascii="Times New Roman" w:hAnsi="Times New Roman" w:cs="Times New Roman"/>
            <w:color w:val="000000" w:themeColor="text1"/>
            <w:sz w:val="24"/>
            <w:szCs w:val="24"/>
            <w:lang w:val="en-US"/>
          </w:rPr>
          <w:delText xml:space="preserve">for bioadhesive crosslinking </w:delText>
        </w:r>
      </w:del>
      <w:del w:id="583" w:author="anna.resch88@gmail.com" w:date="2022-01-16T11:55:00Z">
        <w:r w:rsidRPr="009A1C08" w:rsidDel="00E871F0">
          <w:rPr>
            <w:rFonts w:ascii="Times New Roman" w:hAnsi="Times New Roman" w:cs="Times New Roman"/>
            <w:color w:val="000000" w:themeColor="text1"/>
            <w:sz w:val="24"/>
            <w:szCs w:val="24"/>
            <w:lang w:val="en-US"/>
          </w:rPr>
          <w:delText>since it allows for the timely control of network</w:delText>
        </w:r>
        <w:r w:rsidR="00222B2F" w:rsidRPr="009A1C08" w:rsidDel="00E871F0">
          <w:rPr>
            <w:rFonts w:ascii="Times New Roman" w:hAnsi="Times New Roman" w:cs="Times New Roman"/>
            <w:color w:val="000000" w:themeColor="text1"/>
            <w:sz w:val="24"/>
            <w:szCs w:val="24"/>
            <w:lang w:val="en-US"/>
          </w:rPr>
          <w:delText xml:space="preserve"> </w:delText>
        </w:r>
        <w:r w:rsidRPr="009A1C08" w:rsidDel="00E871F0">
          <w:rPr>
            <w:rFonts w:ascii="Times New Roman" w:hAnsi="Times New Roman" w:cs="Times New Roman"/>
            <w:color w:val="000000" w:themeColor="text1"/>
            <w:sz w:val="24"/>
            <w:szCs w:val="24"/>
            <w:lang w:val="en-US"/>
          </w:rPr>
          <w:delText xml:space="preserve">formation and </w:delText>
        </w:r>
      </w:del>
      <w:del w:id="584" w:author="anna.resch88@gmail.com" w:date="2022-01-04T11:23:00Z">
        <w:r w:rsidRPr="009A1C08" w:rsidDel="004E29F6">
          <w:rPr>
            <w:rFonts w:ascii="Times New Roman" w:hAnsi="Times New Roman" w:cs="Times New Roman"/>
            <w:color w:val="000000" w:themeColor="text1"/>
            <w:sz w:val="24"/>
            <w:szCs w:val="24"/>
            <w:lang w:val="en-US"/>
          </w:rPr>
          <w:delText>hence,</w:delText>
        </w:r>
      </w:del>
      <w:del w:id="585" w:author="anna.resch88@gmail.com" w:date="2022-01-16T11:55:00Z">
        <w:r w:rsidRPr="009A1C08" w:rsidDel="00E871F0">
          <w:rPr>
            <w:rFonts w:ascii="Times New Roman" w:hAnsi="Times New Roman" w:cs="Times New Roman"/>
            <w:color w:val="000000" w:themeColor="text1"/>
            <w:sz w:val="24"/>
            <w:szCs w:val="24"/>
            <w:lang w:val="en-US"/>
          </w:rPr>
          <w:delText xml:space="preserve"> tissue connection </w:delText>
        </w:r>
      </w:del>
      <w:del w:id="586" w:author="anna.resch88@gmail.com" w:date="2022-01-04T17:32:00Z">
        <w:r w:rsidRPr="009A1C08" w:rsidDel="003F1095">
          <w:rPr>
            <w:rFonts w:ascii="Times New Roman" w:hAnsi="Times New Roman" w:cs="Times New Roman"/>
            <w:color w:val="000000" w:themeColor="text1"/>
            <w:sz w:val="24"/>
            <w:szCs w:val="24"/>
            <w:lang w:val="en-US"/>
          </w:rPr>
          <w:delText xml:space="preserve">restricted </w:delText>
        </w:r>
      </w:del>
      <w:del w:id="587" w:author="anna.resch88@gmail.com" w:date="2022-01-16T11:55:00Z">
        <w:r w:rsidRPr="009A1C08" w:rsidDel="00E871F0">
          <w:rPr>
            <w:rFonts w:ascii="Times New Roman" w:hAnsi="Times New Roman" w:cs="Times New Roman"/>
            <w:color w:val="000000" w:themeColor="text1"/>
            <w:sz w:val="24"/>
            <w:szCs w:val="24"/>
            <w:lang w:val="en-US"/>
          </w:rPr>
          <w:delText>to the area</w:delText>
        </w:r>
      </w:del>
      <w:del w:id="588" w:author="anna.resch88@gmail.com" w:date="2022-01-05T10:47:00Z">
        <w:r w:rsidRPr="009A1C08" w:rsidDel="00680559">
          <w:rPr>
            <w:rFonts w:ascii="Times New Roman" w:hAnsi="Times New Roman" w:cs="Times New Roman"/>
            <w:color w:val="000000" w:themeColor="text1"/>
            <w:sz w:val="24"/>
            <w:szCs w:val="24"/>
            <w:lang w:val="en-US"/>
          </w:rPr>
          <w:delText xml:space="preserve"> illuminated</w:delText>
        </w:r>
      </w:del>
      <w:del w:id="589" w:author="anna.resch88@gmail.com" w:date="2022-01-16T11:55:00Z">
        <w:r w:rsidRPr="009A1C08" w:rsidDel="00E871F0">
          <w:rPr>
            <w:rFonts w:ascii="Times New Roman" w:hAnsi="Times New Roman" w:cs="Times New Roman"/>
            <w:color w:val="000000" w:themeColor="text1"/>
            <w:sz w:val="24"/>
            <w:szCs w:val="24"/>
            <w:lang w:val="en-US"/>
          </w:rPr>
          <w:delText>.</w:delText>
        </w:r>
      </w:del>
    </w:p>
    <w:p w14:paraId="2460C73B" w14:textId="37ABBB73" w:rsidR="00516F95" w:rsidRPr="009A1C08" w:rsidRDefault="00516F95" w:rsidP="00516F95">
      <w:pPr>
        <w:pStyle w:val="berschrift2"/>
        <w:spacing w:line="360" w:lineRule="auto"/>
        <w:jc w:val="both"/>
        <w:rPr>
          <w:moveTo w:id="590" w:author="anna.resch88@gmail.com" w:date="2022-01-04T11:26:00Z"/>
          <w:rFonts w:ascii="Times New Roman" w:hAnsi="Times New Roman" w:cs="Times New Roman"/>
          <w:lang w:val="en-US"/>
        </w:rPr>
      </w:pPr>
      <w:moveToRangeStart w:id="591" w:author="anna.resch88@gmail.com" w:date="2022-01-04T11:26:00Z" w:name="move92191288"/>
      <w:moveTo w:id="592" w:author="anna.resch88@gmail.com" w:date="2022-01-04T11:26:00Z">
        <w:r w:rsidRPr="009A1C08">
          <w:rPr>
            <w:rFonts w:ascii="Times New Roman" w:hAnsi="Times New Roman" w:cs="Times New Roman"/>
            <w:lang w:val="en-US"/>
          </w:rPr>
          <w:t xml:space="preserve">Fabrication of </w:t>
        </w:r>
        <w:del w:id="593" w:author="anna.resch88@gmail.com" w:date="2022-01-04T11:27:00Z">
          <w:r w:rsidRPr="009A1C08" w:rsidDel="00516F95">
            <w:rPr>
              <w:rFonts w:ascii="Times New Roman" w:hAnsi="Times New Roman" w:cs="Times New Roman"/>
              <w:lang w:val="en-US"/>
            </w:rPr>
            <w:delText xml:space="preserve">BioUltraBond </w:delText>
          </w:r>
        </w:del>
        <w:r w:rsidRPr="009A1C08">
          <w:rPr>
            <w:rFonts w:ascii="Times New Roman" w:hAnsi="Times New Roman" w:cs="Times New Roman"/>
            <w:lang w:val="en-US"/>
          </w:rPr>
          <w:t>building blocks</w:t>
        </w:r>
        <w:del w:id="594" w:author="anna.resch88@gmail.com" w:date="2022-01-04T16:20:00Z">
          <w:r w:rsidRPr="009A1C08" w:rsidDel="00996A4C">
            <w:rPr>
              <w:rFonts w:ascii="Times New Roman" w:hAnsi="Times New Roman" w:cs="Times New Roman"/>
              <w:lang w:val="en-US"/>
            </w:rPr>
            <w:delText xml:space="preserve"> and hydrogels</w:delText>
          </w:r>
        </w:del>
      </w:moveTo>
    </w:p>
    <w:moveToRangeEnd w:id="591"/>
    <w:p w14:paraId="2E5AF063" w14:textId="759C88B1" w:rsidR="0095448A" w:rsidRPr="00A6095E" w:rsidDel="00516F95" w:rsidRDefault="0095448A" w:rsidP="009A1C08">
      <w:pPr>
        <w:spacing w:line="480" w:lineRule="auto"/>
        <w:jc w:val="both"/>
        <w:rPr>
          <w:ins w:id="595" w:author="Bizan N. Balzer" w:date="2021-10-02T11:30:00Z"/>
          <w:del w:id="596" w:author="anna.resch88@gmail.com" w:date="2022-01-04T11:27:00Z"/>
          <w:rFonts w:ascii="Times New Roman" w:hAnsi="Times New Roman" w:cs="Times New Roman"/>
          <w:color w:val="000000" w:themeColor="text1"/>
          <w:sz w:val="24"/>
          <w:szCs w:val="24"/>
          <w:rPrChange w:id="597" w:author="Bizan N. Balzer" w:date="2021-10-05T00:40:00Z">
            <w:rPr>
              <w:ins w:id="598" w:author="Bizan N. Balzer" w:date="2021-10-02T11:30:00Z"/>
              <w:del w:id="599" w:author="anna.resch88@gmail.com" w:date="2022-01-04T11:27:00Z"/>
              <w:rFonts w:ascii="Times New Roman" w:hAnsi="Times New Roman" w:cs="Times New Roman"/>
              <w:color w:val="000000" w:themeColor="text1"/>
              <w:sz w:val="24"/>
              <w:szCs w:val="24"/>
              <w:lang w:val="en-US"/>
            </w:rPr>
          </w:rPrChange>
        </w:rPr>
      </w:pPr>
      <w:ins w:id="600" w:author="Bizan N. Balzer" w:date="2021-10-02T11:30:00Z">
        <w:del w:id="601" w:author="anna.resch88@gmail.com" w:date="2022-01-04T11:27:00Z">
          <w:r w:rsidRPr="0095448A" w:rsidDel="00516F95">
            <w:rPr>
              <w:rFonts w:ascii="Times New Roman" w:hAnsi="Times New Roman" w:cs="Times New Roman"/>
              <w:color w:val="000000" w:themeColor="text1"/>
              <w:sz w:val="24"/>
              <w:szCs w:val="24"/>
              <w:rPrChange w:id="602" w:author="Bizan N. Balzer" w:date="2021-10-02T11:30:00Z">
                <w:rPr>
                  <w:rFonts w:ascii="Times New Roman" w:hAnsi="Times New Roman" w:cs="Times New Roman"/>
                  <w:color w:val="000000" w:themeColor="text1"/>
                  <w:sz w:val="24"/>
                  <w:szCs w:val="24"/>
                  <w:lang w:val="en-US"/>
                </w:rPr>
              </w:rPrChange>
            </w:rPr>
            <w:delText xml:space="preserve">Jetzt wird es konkreter. </w:delText>
          </w:r>
          <w:r w:rsidRPr="00A6095E" w:rsidDel="00516F95">
            <w:rPr>
              <w:rFonts w:ascii="Times New Roman" w:hAnsi="Times New Roman" w:cs="Times New Roman"/>
              <w:color w:val="000000" w:themeColor="text1"/>
              <w:sz w:val="24"/>
              <w:szCs w:val="24"/>
              <w:rPrChange w:id="603" w:author="Bizan N. Balzer" w:date="2021-10-05T00:40:00Z">
                <w:rPr>
                  <w:rFonts w:ascii="Times New Roman" w:hAnsi="Times New Roman" w:cs="Times New Roman"/>
                  <w:color w:val="000000" w:themeColor="text1"/>
                  <w:sz w:val="24"/>
                  <w:szCs w:val="24"/>
                  <w:lang w:val="en-US"/>
                </w:rPr>
              </w:rPrChange>
            </w:rPr>
            <w:delText>E</w:delText>
          </w:r>
          <w:r w:rsidRPr="00A6095E" w:rsidDel="00516F95">
            <w:rPr>
              <w:rFonts w:ascii="Times New Roman" w:hAnsi="Times New Roman" w:cs="Times New Roman"/>
              <w:color w:val="000000" w:themeColor="text1"/>
              <w:sz w:val="24"/>
              <w:szCs w:val="24"/>
            </w:rPr>
            <w:delText>v. ein Zwischentitel</w:delText>
          </w:r>
          <w:r w:rsidRPr="00A6095E" w:rsidDel="00516F95">
            <w:rPr>
              <w:rFonts w:ascii="Times New Roman" w:hAnsi="Times New Roman" w:cs="Times New Roman"/>
              <w:color w:val="000000" w:themeColor="text1"/>
              <w:sz w:val="24"/>
              <w:szCs w:val="24"/>
              <w:rPrChange w:id="604" w:author="Bizan N. Balzer" w:date="2021-10-05T00:40:00Z">
                <w:rPr>
                  <w:rFonts w:ascii="Times New Roman" w:hAnsi="Times New Roman" w:cs="Times New Roman"/>
                  <w:color w:val="000000" w:themeColor="text1"/>
                  <w:sz w:val="24"/>
                  <w:szCs w:val="24"/>
                  <w:lang w:val="en-US"/>
                </w:rPr>
              </w:rPrChange>
            </w:rPr>
            <w:delText>?</w:delText>
          </w:r>
        </w:del>
      </w:ins>
    </w:p>
    <w:p w14:paraId="7AE14C80" w14:textId="71D433DE" w:rsidR="00CC6626" w:rsidRDefault="00460823" w:rsidP="009A1C08">
      <w:pPr>
        <w:spacing w:line="480" w:lineRule="auto"/>
        <w:jc w:val="both"/>
        <w:rPr>
          <w:ins w:id="605" w:author="anna.resch88@gmail.com" w:date="2022-01-16T17:41:00Z"/>
          <w:rFonts w:ascii="Times New Roman" w:hAnsi="Times New Roman" w:cs="Times New Roman"/>
          <w:iCs/>
          <w:sz w:val="24"/>
          <w:szCs w:val="24"/>
          <w:lang w:val="en-US"/>
        </w:rPr>
      </w:pPr>
      <w:ins w:id="606" w:author="anna.resch88@gmail.com" w:date="2022-01-04T17:42:00Z">
        <w:r>
          <w:rPr>
            <w:rFonts w:ascii="Times New Roman" w:hAnsi="Times New Roman" w:cs="Times New Roman"/>
            <w:sz w:val="24"/>
            <w:szCs w:val="24"/>
            <w:lang w:val="en-US"/>
          </w:rPr>
          <w:t>L</w:t>
        </w:r>
        <w:r w:rsidRPr="009A1C08">
          <w:rPr>
            <w:rFonts w:ascii="Times New Roman" w:hAnsi="Times New Roman" w:cs="Times New Roman"/>
            <w:sz w:val="24"/>
            <w:szCs w:val="24"/>
            <w:lang w:val="en-US"/>
          </w:rPr>
          <w:t xml:space="preserve">inker segments </w:t>
        </w:r>
        <w:r>
          <w:rPr>
            <w:rFonts w:ascii="Times New Roman" w:hAnsi="Times New Roman" w:cs="Times New Roman"/>
            <w:sz w:val="24"/>
            <w:szCs w:val="24"/>
            <w:lang w:val="en-US"/>
          </w:rPr>
          <w:t>we</w:t>
        </w:r>
        <w:r w:rsidRPr="009A1C08">
          <w:rPr>
            <w:rFonts w:ascii="Times New Roman" w:hAnsi="Times New Roman" w:cs="Times New Roman"/>
            <w:sz w:val="24"/>
            <w:szCs w:val="24"/>
            <w:lang w:val="en-US"/>
          </w:rPr>
          <w:t xml:space="preserve">re N- and C-terminally </w:t>
        </w:r>
        <w:r>
          <w:rPr>
            <w:rFonts w:ascii="Times New Roman" w:hAnsi="Times New Roman" w:cs="Times New Roman"/>
            <w:sz w:val="24"/>
            <w:szCs w:val="24"/>
            <w:lang w:val="en-US"/>
          </w:rPr>
          <w:t>combined with</w:t>
        </w:r>
        <w:r w:rsidRPr="009A1C08">
          <w:rPr>
            <w:rFonts w:ascii="Times New Roman" w:hAnsi="Times New Roman" w:cs="Times New Roman"/>
            <w:sz w:val="24"/>
            <w:szCs w:val="24"/>
            <w:lang w:val="en-US"/>
          </w:rPr>
          <w:t xml:space="preserve"> tetramer-forming ULD</w:t>
        </w:r>
        <w:r>
          <w:rPr>
            <w:rFonts w:ascii="Times New Roman" w:hAnsi="Times New Roman" w:cs="Times New Roman"/>
            <w:sz w:val="24"/>
            <w:szCs w:val="24"/>
            <w:lang w:val="en-US"/>
          </w:rPr>
          <w:t xml:space="preserve">, giving ULD-(Linker protein)-ULD constructs (ULU). </w:t>
        </w:r>
        <w:r>
          <w:rPr>
            <w:rFonts w:ascii="Times New Roman" w:hAnsi="Times New Roman" w:cs="Times New Roman"/>
            <w:iCs/>
            <w:sz w:val="24"/>
            <w:szCs w:val="24"/>
            <w:lang w:val="en-US"/>
          </w:rPr>
          <w:t>ULU</w:t>
        </w:r>
      </w:ins>
      <w:ins w:id="607" w:author="anna.resch88@gmail.com" w:date="2022-01-04T17:43:00Z">
        <w:r>
          <w:rPr>
            <w:rFonts w:ascii="Times New Roman" w:hAnsi="Times New Roman" w:cs="Times New Roman"/>
            <w:iCs/>
            <w:sz w:val="24"/>
            <w:szCs w:val="24"/>
            <w:lang w:val="en-US"/>
          </w:rPr>
          <w:t xml:space="preserve"> </w:t>
        </w:r>
      </w:ins>
      <w:ins w:id="608" w:author="anna.resch88@gmail.com" w:date="2022-01-04T17:42:00Z">
        <w:r>
          <w:rPr>
            <w:rFonts w:ascii="Times New Roman" w:hAnsi="Times New Roman" w:cs="Times New Roman"/>
            <w:iCs/>
            <w:sz w:val="24"/>
            <w:szCs w:val="24"/>
            <w:lang w:val="en-US"/>
          </w:rPr>
          <w:t>v</w:t>
        </w:r>
        <w:r w:rsidRPr="009A1C08">
          <w:rPr>
            <w:rFonts w:ascii="Times New Roman" w:hAnsi="Times New Roman" w:cs="Times New Roman"/>
            <w:iCs/>
            <w:sz w:val="24"/>
            <w:szCs w:val="24"/>
            <w:lang w:val="en-US"/>
          </w:rPr>
          <w:t xml:space="preserve">ariants have been designed as fusion proteins and cloned into expression vectors for recombinant protein synthesis. </w:t>
        </w:r>
      </w:ins>
      <w:r w:rsidR="00900B7A" w:rsidRPr="009A1C08">
        <w:rPr>
          <w:rFonts w:ascii="Times New Roman" w:hAnsi="Times New Roman" w:cs="Times New Roman"/>
          <w:color w:val="000000" w:themeColor="text1"/>
          <w:sz w:val="24"/>
          <w:szCs w:val="24"/>
          <w:lang w:val="en-US"/>
        </w:rPr>
        <w:t>Several linker</w:t>
      </w:r>
      <w:r w:rsidR="009E1B07"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protein motives</w:t>
      </w:r>
      <w:ins w:id="609" w:author="Alexander Resch" w:date="2022-01-17T19:32:00Z">
        <w:r w:rsidR="00EB10F8">
          <w:rPr>
            <w:rFonts w:ascii="Times New Roman" w:hAnsi="Times New Roman" w:cs="Times New Roman"/>
            <w:color w:val="000000" w:themeColor="text1"/>
            <w:sz w:val="24"/>
            <w:szCs w:val="24"/>
            <w:lang w:val="en-US"/>
          </w:rPr>
          <w:t>,</w:t>
        </w:r>
      </w:ins>
      <w:r w:rsidR="00900B7A" w:rsidRPr="009A1C08">
        <w:rPr>
          <w:rFonts w:ascii="Times New Roman" w:hAnsi="Times New Roman" w:cs="Times New Roman"/>
          <w:color w:val="000000" w:themeColor="text1"/>
          <w:sz w:val="24"/>
          <w:szCs w:val="24"/>
          <w:lang w:val="en-US"/>
        </w:rPr>
        <w:t xml:space="preserve"> </w:t>
      </w:r>
      <w:r w:rsidR="007A3251" w:rsidRPr="009A1C08">
        <w:rPr>
          <w:rFonts w:ascii="Times New Roman" w:hAnsi="Times New Roman" w:cs="Times New Roman"/>
          <w:sz w:val="24"/>
          <w:szCs w:val="24"/>
          <w:lang w:val="en-US"/>
        </w:rPr>
        <w:t xml:space="preserve">derived from elastin, spider silk, resilin, human serum albumin </w:t>
      </w:r>
      <w:ins w:id="610" w:author="anna.resch88@gmail.com" w:date="2022-01-05T10:47:00Z">
        <w:r w:rsidR="00680559">
          <w:rPr>
            <w:rFonts w:ascii="Times New Roman" w:hAnsi="Times New Roman" w:cs="Times New Roman"/>
            <w:sz w:val="24"/>
            <w:szCs w:val="24"/>
            <w:lang w:val="en-US"/>
          </w:rPr>
          <w:t>(</w:t>
        </w:r>
        <w:del w:id="611" w:author="Alexander Resch" w:date="2022-01-17T19:32:00Z">
          <w:r w:rsidR="00680559" w:rsidDel="00EB10F8">
            <w:rPr>
              <w:rFonts w:ascii="Times New Roman" w:hAnsi="Times New Roman" w:cs="Times New Roman"/>
              <w:sz w:val="24"/>
              <w:szCs w:val="24"/>
              <w:lang w:val="en-US"/>
            </w:rPr>
            <w:delText>HSA</w:delText>
          </w:r>
        </w:del>
      </w:ins>
      <w:ins w:id="612" w:author="Alexander Resch" w:date="2022-01-17T19:32:00Z">
        <w:r w:rsidR="00EB10F8">
          <w:rPr>
            <w:rFonts w:ascii="Times New Roman" w:hAnsi="Times New Roman" w:cs="Times New Roman"/>
            <w:sz w:val="24"/>
            <w:szCs w:val="24"/>
            <w:lang w:val="en-US"/>
          </w:rPr>
          <w:t>has</w:t>
        </w:r>
      </w:ins>
      <w:ins w:id="613" w:author="anna.resch88@gmail.com" w:date="2022-01-05T10:47:00Z">
        <w:r w:rsidR="00680559">
          <w:rPr>
            <w:rFonts w:ascii="Times New Roman" w:hAnsi="Times New Roman" w:cs="Times New Roman"/>
            <w:sz w:val="24"/>
            <w:szCs w:val="24"/>
            <w:lang w:val="en-US"/>
          </w:rPr>
          <w:t xml:space="preserve">) </w:t>
        </w:r>
      </w:ins>
      <w:r w:rsidR="007A3251" w:rsidRPr="009A1C08">
        <w:rPr>
          <w:rFonts w:ascii="Times New Roman" w:hAnsi="Times New Roman" w:cs="Times New Roman"/>
          <w:sz w:val="24"/>
          <w:szCs w:val="24"/>
          <w:lang w:val="en-US"/>
        </w:rPr>
        <w:t xml:space="preserve">and </w:t>
      </w:r>
      <w:ins w:id="614" w:author="anna.resch88@gmail.com" w:date="2022-01-04T17:38:00Z">
        <w:r w:rsidR="00D5557A">
          <w:rPr>
            <w:rFonts w:ascii="Times New Roman" w:hAnsi="Times New Roman" w:cs="Times New Roman"/>
            <w:sz w:val="24"/>
            <w:szCs w:val="24"/>
            <w:lang w:val="en-US"/>
          </w:rPr>
          <w:t>green fluorescent protein (</w:t>
        </w:r>
      </w:ins>
      <w:r w:rsidR="007A3251" w:rsidRPr="009A1C08">
        <w:rPr>
          <w:rFonts w:ascii="Times New Roman" w:hAnsi="Times New Roman" w:cs="Times New Roman"/>
          <w:sz w:val="24"/>
          <w:szCs w:val="24"/>
          <w:lang w:val="en-US"/>
        </w:rPr>
        <w:t>GFP</w:t>
      </w:r>
      <w:ins w:id="615" w:author="anna.resch88@gmail.com" w:date="2022-01-04T17:38:00Z">
        <w:r w:rsidR="00D5557A">
          <w:rPr>
            <w:rFonts w:ascii="Times New Roman" w:hAnsi="Times New Roman" w:cs="Times New Roman"/>
            <w:sz w:val="24"/>
            <w:szCs w:val="24"/>
            <w:lang w:val="en-US"/>
          </w:rPr>
          <w:t>)</w:t>
        </w:r>
      </w:ins>
      <w:ins w:id="616" w:author="Alexander Resch" w:date="2022-01-17T19:32:00Z">
        <w:r w:rsidR="00EB10F8">
          <w:rPr>
            <w:rFonts w:ascii="Times New Roman" w:hAnsi="Times New Roman" w:cs="Times New Roman"/>
            <w:sz w:val="24"/>
            <w:szCs w:val="24"/>
            <w:lang w:val="en-US"/>
          </w:rPr>
          <w:t>,</w:t>
        </w:r>
      </w:ins>
      <w:r w:rsidR="007A3251"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have been selected and screened for</w:t>
      </w:r>
      <w:ins w:id="617" w:author="Alexander Resch" w:date="2022-01-17T19:32:00Z">
        <w:r w:rsidR="00EB10F8">
          <w:rPr>
            <w:rFonts w:ascii="Times New Roman" w:hAnsi="Times New Roman" w:cs="Times New Roman"/>
            <w:color w:val="000000" w:themeColor="text1"/>
            <w:sz w:val="24"/>
            <w:szCs w:val="24"/>
            <w:lang w:val="en-US"/>
          </w:rPr>
          <w:t xml:space="preserve"> a number of factors.</w:t>
        </w:r>
      </w:ins>
      <w:r w:rsidR="00900B7A" w:rsidRPr="009A1C08">
        <w:rPr>
          <w:rFonts w:ascii="Times New Roman" w:hAnsi="Times New Roman" w:cs="Times New Roman"/>
          <w:color w:val="000000" w:themeColor="text1"/>
          <w:sz w:val="24"/>
          <w:szCs w:val="24"/>
          <w:lang w:val="en-US"/>
        </w:rPr>
        <w:t xml:space="preserve"> </w:t>
      </w:r>
      <w:ins w:id="618" w:author="Alexander Resch" w:date="2022-01-17T19:33:00Z">
        <w:r w:rsidR="00EB10F8">
          <w:rPr>
            <w:rFonts w:ascii="Times New Roman" w:hAnsi="Times New Roman" w:cs="Times New Roman"/>
            <w:color w:val="000000" w:themeColor="text1"/>
            <w:sz w:val="24"/>
            <w:szCs w:val="24"/>
            <w:lang w:val="en-US"/>
          </w:rPr>
          <w:t xml:space="preserve">These included their </w:t>
        </w:r>
      </w:ins>
      <w:r w:rsidR="00900B7A" w:rsidRPr="009A1C08">
        <w:rPr>
          <w:rFonts w:ascii="Times New Roman" w:hAnsi="Times New Roman" w:cs="Times New Roman"/>
          <w:color w:val="000000" w:themeColor="text1"/>
          <w:sz w:val="24"/>
          <w:szCs w:val="24"/>
          <w:lang w:val="en-US"/>
        </w:rPr>
        <w:t>accessibility via recombinant protein production, yield, designability (length</w:t>
      </w:r>
      <w:r w:rsidR="0028130C" w:rsidRPr="009A1C08">
        <w:rPr>
          <w:rFonts w:ascii="Times New Roman" w:hAnsi="Times New Roman" w:cs="Times New Roman"/>
          <w:color w:val="000000" w:themeColor="text1"/>
          <w:sz w:val="24"/>
          <w:szCs w:val="24"/>
          <w:lang w:val="en-US"/>
        </w:rPr>
        <w:t xml:space="preserve">, </w:t>
      </w:r>
      <w:r w:rsidR="00900B7A" w:rsidRPr="009A1C08">
        <w:rPr>
          <w:rFonts w:ascii="Times New Roman" w:hAnsi="Times New Roman" w:cs="Times New Roman"/>
          <w:color w:val="000000" w:themeColor="text1"/>
          <w:sz w:val="24"/>
          <w:szCs w:val="24"/>
          <w:lang w:val="en-US"/>
        </w:rPr>
        <w:t xml:space="preserve">size </w:t>
      </w:r>
      <w:r w:rsidR="0028130C" w:rsidRPr="009A1C08">
        <w:rPr>
          <w:rFonts w:ascii="Times New Roman" w:hAnsi="Times New Roman" w:cs="Times New Roman"/>
          <w:color w:val="000000" w:themeColor="text1"/>
          <w:sz w:val="24"/>
          <w:szCs w:val="24"/>
          <w:lang w:val="en-US"/>
        </w:rPr>
        <w:t>and</w:t>
      </w:r>
      <w:r w:rsidR="00900B7A" w:rsidRPr="009A1C08">
        <w:rPr>
          <w:rFonts w:ascii="Times New Roman" w:hAnsi="Times New Roman" w:cs="Times New Roman"/>
          <w:color w:val="000000" w:themeColor="text1"/>
          <w:sz w:val="24"/>
          <w:szCs w:val="24"/>
          <w:lang w:val="en-US"/>
        </w:rPr>
        <w:t xml:space="preserve"> physicochemical properties),</w:t>
      </w:r>
      <w:ins w:id="619" w:author="anna.resch88@gmail.com" w:date="2022-01-04T17:43:00Z">
        <w:r>
          <w:rPr>
            <w:rFonts w:ascii="Times New Roman" w:hAnsi="Times New Roman" w:cs="Times New Roman"/>
            <w:color w:val="000000" w:themeColor="text1"/>
            <w:sz w:val="24"/>
            <w:szCs w:val="24"/>
            <w:lang w:val="en-US"/>
          </w:rPr>
          <w:t xml:space="preserve"> and</w:t>
        </w:r>
      </w:ins>
      <w:r w:rsidR="00900B7A" w:rsidRPr="009A1C08">
        <w:rPr>
          <w:rFonts w:ascii="Times New Roman" w:hAnsi="Times New Roman" w:cs="Times New Roman"/>
          <w:color w:val="000000" w:themeColor="text1"/>
          <w:sz w:val="24"/>
          <w:szCs w:val="24"/>
          <w:lang w:val="en-US"/>
        </w:rPr>
        <w:t xml:space="preserve"> solubility </w:t>
      </w:r>
      <w:del w:id="620" w:author="anna.resch88@gmail.com" w:date="2022-01-04T17:43:00Z">
        <w:r w:rsidR="00900B7A" w:rsidRPr="009A1C08" w:rsidDel="00460823">
          <w:rPr>
            <w:rFonts w:ascii="Times New Roman" w:hAnsi="Times New Roman" w:cs="Times New Roman"/>
            <w:color w:val="000000" w:themeColor="text1"/>
            <w:sz w:val="24"/>
            <w:szCs w:val="24"/>
            <w:lang w:val="en-US"/>
          </w:rPr>
          <w:delText xml:space="preserve">and biocompatibility </w:delText>
        </w:r>
      </w:del>
      <w:r w:rsidR="00900B7A" w:rsidRPr="009A1C08">
        <w:rPr>
          <w:rFonts w:ascii="Times New Roman" w:hAnsi="Times New Roman" w:cs="Times New Roman"/>
          <w:sz w:val="24"/>
          <w:szCs w:val="24"/>
          <w:lang w:val="en-US"/>
        </w:rPr>
        <w:t xml:space="preserve">as shown in </w:t>
      </w:r>
      <w:r w:rsidR="00EF43A2" w:rsidRPr="00D2111D">
        <w:rPr>
          <w:rFonts w:ascii="Times New Roman" w:hAnsi="Times New Roman" w:cs="Times New Roman"/>
          <w:b/>
          <w:color w:val="000000" w:themeColor="text1"/>
          <w:sz w:val="24"/>
          <w:szCs w:val="24"/>
          <w:highlight w:val="cyan"/>
          <w:lang w:val="en-US"/>
          <w:rPrChange w:id="621" w:author="Bizan N. Balzer" w:date="2021-10-02T11:28:00Z">
            <w:rPr>
              <w:rFonts w:ascii="Times New Roman" w:hAnsi="Times New Roman" w:cs="Times New Roman"/>
              <w:b/>
              <w:color w:val="000000" w:themeColor="text1"/>
              <w:sz w:val="24"/>
              <w:szCs w:val="24"/>
              <w:lang w:val="en-US"/>
            </w:rPr>
          </w:rPrChange>
        </w:rPr>
        <w:t>F</w:t>
      </w:r>
      <w:r w:rsidR="00900B7A" w:rsidRPr="00D2111D">
        <w:rPr>
          <w:rFonts w:ascii="Times New Roman" w:hAnsi="Times New Roman" w:cs="Times New Roman"/>
          <w:b/>
          <w:color w:val="000000" w:themeColor="text1"/>
          <w:sz w:val="24"/>
          <w:szCs w:val="24"/>
          <w:highlight w:val="cyan"/>
          <w:lang w:val="en-US"/>
          <w:rPrChange w:id="622" w:author="Bizan N. Balzer" w:date="2021-10-02T11:28:00Z">
            <w:rPr>
              <w:rFonts w:ascii="Times New Roman" w:hAnsi="Times New Roman" w:cs="Times New Roman"/>
              <w:b/>
              <w:color w:val="000000" w:themeColor="text1"/>
              <w:sz w:val="24"/>
              <w:szCs w:val="24"/>
              <w:lang w:val="en-US"/>
            </w:rPr>
          </w:rPrChange>
        </w:rPr>
        <w:t>ig</w:t>
      </w:r>
      <w:r w:rsidR="00AF66E5" w:rsidRPr="00D2111D">
        <w:rPr>
          <w:rFonts w:ascii="Times New Roman" w:hAnsi="Times New Roman" w:cs="Times New Roman"/>
          <w:b/>
          <w:color w:val="000000" w:themeColor="text1"/>
          <w:sz w:val="24"/>
          <w:szCs w:val="24"/>
          <w:highlight w:val="cyan"/>
          <w:lang w:val="en-US"/>
          <w:rPrChange w:id="623" w:author="Bizan N. Balzer" w:date="2021-10-02T11:28:00Z">
            <w:rPr>
              <w:rFonts w:ascii="Times New Roman" w:hAnsi="Times New Roman" w:cs="Times New Roman"/>
              <w:b/>
              <w:color w:val="000000" w:themeColor="text1"/>
              <w:sz w:val="24"/>
              <w:szCs w:val="24"/>
              <w:lang w:val="en-US"/>
            </w:rPr>
          </w:rPrChange>
        </w:rPr>
        <w:t>ure</w:t>
      </w:r>
      <w:ins w:id="624" w:author="Alexander Resch" w:date="2022-01-17T19:34:00Z">
        <w:r w:rsidR="00EB10F8">
          <w:rPr>
            <w:rFonts w:ascii="Times New Roman" w:hAnsi="Times New Roman" w:cs="Times New Roman"/>
            <w:b/>
            <w:color w:val="000000" w:themeColor="text1"/>
            <w:sz w:val="24"/>
            <w:szCs w:val="24"/>
            <w:highlight w:val="cyan"/>
            <w:lang w:val="en-US"/>
          </w:rPr>
          <w:t>s</w:t>
        </w:r>
      </w:ins>
      <w:r w:rsidR="00900B7A" w:rsidRPr="00D2111D">
        <w:rPr>
          <w:rFonts w:ascii="Times New Roman" w:hAnsi="Times New Roman" w:cs="Times New Roman"/>
          <w:b/>
          <w:color w:val="000000" w:themeColor="text1"/>
          <w:sz w:val="24"/>
          <w:szCs w:val="24"/>
          <w:highlight w:val="cyan"/>
          <w:lang w:val="en-US"/>
          <w:rPrChange w:id="625" w:author="Bizan N. Balzer" w:date="2021-10-02T11:28:00Z">
            <w:rPr>
              <w:rFonts w:ascii="Times New Roman" w:hAnsi="Times New Roman" w:cs="Times New Roman"/>
              <w:b/>
              <w:color w:val="000000" w:themeColor="text1"/>
              <w:sz w:val="24"/>
              <w:szCs w:val="24"/>
              <w:lang w:val="en-US"/>
            </w:rPr>
          </w:rPrChange>
        </w:rPr>
        <w:t xml:space="preserve"> 1</w:t>
      </w:r>
      <w:r w:rsidR="00900B7A" w:rsidRPr="00D2111D">
        <w:rPr>
          <w:rFonts w:ascii="Times New Roman" w:hAnsi="Times New Roman" w:cs="Times New Roman"/>
          <w:color w:val="000000" w:themeColor="text1"/>
          <w:sz w:val="24"/>
          <w:szCs w:val="24"/>
          <w:highlight w:val="cyan"/>
          <w:lang w:val="en-US"/>
          <w:rPrChange w:id="626" w:author="Bizan N. Balzer" w:date="2021-10-02T11:28:00Z">
            <w:rPr>
              <w:rFonts w:ascii="Times New Roman" w:hAnsi="Times New Roman" w:cs="Times New Roman"/>
              <w:color w:val="000000" w:themeColor="text1"/>
              <w:sz w:val="24"/>
              <w:szCs w:val="24"/>
              <w:lang w:val="en-US"/>
            </w:rPr>
          </w:rPrChange>
        </w:rPr>
        <w:t xml:space="preserve"> </w:t>
      </w:r>
      <w:r w:rsidR="006F6DD3" w:rsidRPr="00D2111D">
        <w:rPr>
          <w:rFonts w:ascii="Times New Roman" w:hAnsi="Times New Roman" w:cs="Times New Roman"/>
          <w:color w:val="000000" w:themeColor="text1"/>
          <w:sz w:val="24"/>
          <w:szCs w:val="24"/>
          <w:highlight w:val="cyan"/>
          <w:lang w:val="en-US"/>
          <w:rPrChange w:id="627" w:author="Bizan N. Balzer" w:date="2021-10-02T11:28:00Z">
            <w:rPr>
              <w:rFonts w:ascii="Times New Roman" w:hAnsi="Times New Roman" w:cs="Times New Roman"/>
              <w:color w:val="000000" w:themeColor="text1"/>
              <w:sz w:val="24"/>
              <w:szCs w:val="24"/>
              <w:lang w:val="en-US"/>
            </w:rPr>
          </w:rPrChange>
        </w:rPr>
        <w:t>and</w:t>
      </w:r>
      <w:r w:rsidR="00900B7A" w:rsidRPr="00D2111D">
        <w:rPr>
          <w:rFonts w:ascii="Times New Roman" w:hAnsi="Times New Roman" w:cs="Times New Roman"/>
          <w:color w:val="000000" w:themeColor="text1"/>
          <w:sz w:val="24"/>
          <w:szCs w:val="24"/>
          <w:highlight w:val="cyan"/>
          <w:lang w:val="en-US"/>
          <w:rPrChange w:id="628" w:author="Bizan N. Balzer" w:date="2021-10-02T11:28:00Z">
            <w:rPr>
              <w:rFonts w:ascii="Times New Roman" w:hAnsi="Times New Roman" w:cs="Times New Roman"/>
              <w:color w:val="000000" w:themeColor="text1"/>
              <w:sz w:val="24"/>
              <w:szCs w:val="24"/>
              <w:lang w:val="en-US"/>
            </w:rPr>
          </w:rPrChange>
        </w:rPr>
        <w:t xml:space="preserve"> </w:t>
      </w:r>
      <w:r w:rsidR="00900B7A" w:rsidRPr="00D2111D">
        <w:rPr>
          <w:rFonts w:ascii="Times New Roman" w:hAnsi="Times New Roman" w:cs="Times New Roman"/>
          <w:b/>
          <w:color w:val="000000" w:themeColor="text1"/>
          <w:sz w:val="24"/>
          <w:szCs w:val="24"/>
          <w:highlight w:val="cyan"/>
          <w:lang w:val="en-US"/>
          <w:rPrChange w:id="629" w:author="Bizan N. Balzer" w:date="2021-10-02T11:28:00Z">
            <w:rPr>
              <w:rFonts w:ascii="Times New Roman" w:hAnsi="Times New Roman" w:cs="Times New Roman"/>
              <w:b/>
              <w:color w:val="000000" w:themeColor="text1"/>
              <w:sz w:val="24"/>
              <w:szCs w:val="24"/>
              <w:lang w:val="en-US"/>
            </w:rPr>
          </w:rPrChange>
        </w:rPr>
        <w:t>2</w:t>
      </w:r>
      <w:ins w:id="630" w:author="Alexander Resch" w:date="2022-01-17T19:34:00Z">
        <w:r w:rsidR="00EB10F8">
          <w:rPr>
            <w:rFonts w:ascii="Times New Roman" w:hAnsi="Times New Roman" w:cs="Times New Roman"/>
            <w:b/>
            <w:color w:val="000000" w:themeColor="text1"/>
            <w:sz w:val="24"/>
            <w:szCs w:val="24"/>
            <w:highlight w:val="cyan"/>
            <w:lang w:val="en-US"/>
          </w:rPr>
          <w:t>,</w:t>
        </w:r>
      </w:ins>
      <w:ins w:id="631" w:author="anna.resch88@gmail.com" w:date="2022-01-16T17:44:00Z">
        <w:r w:rsidR="009B0BC1">
          <w:rPr>
            <w:rFonts w:ascii="Times New Roman" w:hAnsi="Times New Roman" w:cs="Times New Roman"/>
            <w:b/>
            <w:color w:val="000000" w:themeColor="text1"/>
            <w:sz w:val="24"/>
            <w:szCs w:val="24"/>
            <w:highlight w:val="cyan"/>
            <w:lang w:val="en-US"/>
          </w:rPr>
          <w:t xml:space="preserve"> a</w:t>
        </w:r>
      </w:ins>
      <w:ins w:id="632" w:author="Alexander Resch" w:date="2022-01-17T19:34:00Z">
        <w:r w:rsidR="00EB10F8">
          <w:rPr>
            <w:rFonts w:ascii="Times New Roman" w:hAnsi="Times New Roman" w:cs="Times New Roman"/>
            <w:b/>
            <w:color w:val="000000" w:themeColor="text1"/>
            <w:sz w:val="24"/>
            <w:szCs w:val="24"/>
            <w:highlight w:val="cyan"/>
            <w:lang w:val="en-US"/>
          </w:rPr>
          <w:t>s well</w:t>
        </w:r>
      </w:ins>
      <w:ins w:id="633" w:author="anna.resch88@gmail.com" w:date="2022-01-16T17:44:00Z">
        <w:del w:id="634" w:author="Alexander Resch" w:date="2022-01-17T19:34:00Z">
          <w:r w:rsidR="009B0BC1" w:rsidDel="00EB10F8">
            <w:rPr>
              <w:rFonts w:ascii="Times New Roman" w:hAnsi="Times New Roman" w:cs="Times New Roman"/>
              <w:b/>
              <w:color w:val="000000" w:themeColor="text1"/>
              <w:sz w:val="24"/>
              <w:szCs w:val="24"/>
              <w:highlight w:val="cyan"/>
              <w:lang w:val="en-US"/>
            </w:rPr>
            <w:delText>nd</w:delText>
          </w:r>
        </w:del>
      </w:ins>
      <w:ins w:id="635" w:author="Alexander Resch" w:date="2022-01-17T19:34:00Z">
        <w:r w:rsidR="00EB10F8">
          <w:rPr>
            <w:rFonts w:ascii="Times New Roman" w:hAnsi="Times New Roman" w:cs="Times New Roman"/>
            <w:b/>
            <w:color w:val="000000" w:themeColor="text1"/>
            <w:sz w:val="24"/>
            <w:szCs w:val="24"/>
            <w:highlight w:val="cyan"/>
            <w:lang w:val="en-US"/>
          </w:rPr>
          <w:t xml:space="preserve"> as</w:t>
        </w:r>
      </w:ins>
      <w:ins w:id="636" w:author="anna.resch88@gmail.com" w:date="2022-01-16T17:44:00Z">
        <w:r w:rsidR="009B0BC1">
          <w:rPr>
            <w:rFonts w:ascii="Times New Roman" w:hAnsi="Times New Roman" w:cs="Times New Roman"/>
            <w:b/>
            <w:color w:val="000000" w:themeColor="text1"/>
            <w:sz w:val="24"/>
            <w:szCs w:val="24"/>
            <w:highlight w:val="cyan"/>
            <w:lang w:val="en-US"/>
          </w:rPr>
          <w:t xml:space="preserve"> SI section 1</w:t>
        </w:r>
      </w:ins>
      <w:del w:id="637" w:author="anna.resch88@gmail.com" w:date="2022-01-16T11:59:00Z">
        <w:r w:rsidR="0056775B" w:rsidRPr="00D2111D" w:rsidDel="00164A18">
          <w:rPr>
            <w:rFonts w:ascii="Times New Roman" w:hAnsi="Times New Roman" w:cs="Times New Roman"/>
            <w:color w:val="000000" w:themeColor="text1"/>
            <w:sz w:val="24"/>
            <w:szCs w:val="24"/>
            <w:highlight w:val="cyan"/>
            <w:lang w:val="en-US"/>
            <w:rPrChange w:id="638" w:author="Bizan N. Balzer" w:date="2021-10-02T11:28:00Z">
              <w:rPr>
                <w:rFonts w:ascii="Times New Roman" w:hAnsi="Times New Roman" w:cs="Times New Roman"/>
                <w:color w:val="000000" w:themeColor="text1"/>
                <w:sz w:val="24"/>
                <w:szCs w:val="24"/>
                <w:lang w:val="en-US"/>
              </w:rPr>
            </w:rPrChange>
          </w:rPr>
          <w:delText xml:space="preserve"> </w:delText>
        </w:r>
        <w:r w:rsidR="00EF43A2" w:rsidRPr="00D2111D" w:rsidDel="00164A18">
          <w:rPr>
            <w:rFonts w:ascii="Times New Roman" w:hAnsi="Times New Roman" w:cs="Times New Roman"/>
            <w:color w:val="000000" w:themeColor="text1"/>
            <w:sz w:val="24"/>
            <w:szCs w:val="24"/>
            <w:highlight w:val="cyan"/>
            <w:lang w:val="en-US"/>
            <w:rPrChange w:id="639" w:author="Bizan N. Balzer" w:date="2021-10-02T11:28:00Z">
              <w:rPr>
                <w:rFonts w:ascii="Times New Roman" w:hAnsi="Times New Roman" w:cs="Times New Roman"/>
                <w:color w:val="000000" w:themeColor="text1"/>
                <w:sz w:val="24"/>
                <w:szCs w:val="24"/>
                <w:lang w:val="en-US"/>
              </w:rPr>
            </w:rPrChange>
          </w:rPr>
          <w:delText xml:space="preserve">and </w:delText>
        </w:r>
      </w:del>
      <w:ins w:id="640" w:author="Bizan N. Balzer" w:date="2021-10-07T22:30:00Z">
        <w:del w:id="641" w:author="anna.resch88@gmail.com" w:date="2022-01-04T11:27:00Z">
          <w:r w:rsidR="0063322A" w:rsidRPr="00213BB8" w:rsidDel="00516F95">
            <w:rPr>
              <w:rFonts w:ascii="Times New Roman" w:hAnsi="Times New Roman" w:cs="Times New Roman"/>
              <w:b/>
              <w:bCs/>
              <w:color w:val="000000" w:themeColor="text1"/>
              <w:sz w:val="24"/>
              <w:szCs w:val="24"/>
              <w:highlight w:val="cyan"/>
              <w:lang w:val="en-US"/>
              <w:rPrChange w:id="642" w:author="anna.resch88@gmail.com" w:date="2022-01-04T16:16:00Z">
                <w:rPr>
                  <w:rFonts w:cstheme="majorHAnsi"/>
                  <w:noProof/>
                  <w:lang w:val="en-US"/>
                </w:rPr>
              </w:rPrChange>
            </w:rPr>
            <w:delText>Supplementary Methods and Materials</w:delText>
          </w:r>
          <w:r w:rsidR="0063322A" w:rsidRPr="00213BB8" w:rsidDel="00516F95">
            <w:rPr>
              <w:rFonts w:ascii="Times New Roman" w:hAnsi="Times New Roman" w:cs="Times New Roman"/>
              <w:b/>
              <w:bCs/>
              <w:sz w:val="24"/>
              <w:szCs w:val="24"/>
              <w:highlight w:val="cyan"/>
              <w:lang w:val="en-US"/>
              <w:rPrChange w:id="643" w:author="anna.resch88@gmail.com" w:date="2022-01-04T16:16:00Z">
                <w:rPr>
                  <w:rFonts w:ascii="Times New Roman" w:hAnsi="Times New Roman" w:cs="Times New Roman"/>
                  <w:sz w:val="24"/>
                  <w:szCs w:val="24"/>
                  <w:highlight w:val="cyan"/>
                  <w:lang w:val="en-US"/>
                </w:rPr>
              </w:rPrChange>
            </w:rPr>
            <w:delText xml:space="preserve"> 1.1 and </w:delText>
          </w:r>
        </w:del>
      </w:ins>
      <w:del w:id="644" w:author="anna.resch88@gmail.com" w:date="2022-01-04T11:27:00Z">
        <w:r w:rsidR="00E9607C" w:rsidRPr="00213BB8" w:rsidDel="00516F95">
          <w:rPr>
            <w:rFonts w:ascii="Times New Roman" w:hAnsi="Times New Roman" w:cs="Times New Roman"/>
            <w:b/>
            <w:bCs/>
            <w:sz w:val="24"/>
            <w:szCs w:val="24"/>
            <w:highlight w:val="cyan"/>
            <w:lang w:val="en-US"/>
            <w:rPrChange w:id="645" w:author="anna.resch88@gmail.com" w:date="2022-01-04T16:16:00Z">
              <w:rPr>
                <w:rFonts w:ascii="Times New Roman" w:hAnsi="Times New Roman" w:cs="Times New Roman"/>
                <w:sz w:val="24"/>
                <w:szCs w:val="24"/>
                <w:lang w:val="en-US"/>
              </w:rPr>
            </w:rPrChange>
          </w:rPr>
          <w:delText>SI</w:delText>
        </w:r>
        <w:r w:rsidR="00E9607C" w:rsidRPr="00213BB8" w:rsidDel="00516F95">
          <w:rPr>
            <w:rFonts w:ascii="Times New Roman" w:hAnsi="Times New Roman" w:cs="Times New Roman"/>
            <w:b/>
            <w:bCs/>
            <w:color w:val="000000" w:themeColor="text1"/>
            <w:sz w:val="24"/>
            <w:szCs w:val="24"/>
            <w:highlight w:val="cyan"/>
            <w:lang w:val="en-US"/>
            <w:rPrChange w:id="646" w:author="anna.resch88@gmail.com" w:date="2022-01-04T16:16:00Z">
              <w:rPr>
                <w:rFonts w:ascii="Times New Roman" w:hAnsi="Times New Roman" w:cs="Times New Roman"/>
                <w:color w:val="000000" w:themeColor="text1"/>
                <w:sz w:val="24"/>
                <w:szCs w:val="24"/>
                <w:lang w:val="en-US"/>
              </w:rPr>
            </w:rPrChange>
          </w:rPr>
          <w:delText xml:space="preserve"> </w:delText>
        </w:r>
        <w:r w:rsidR="00EF43A2" w:rsidRPr="00D2111D" w:rsidDel="00516F95">
          <w:rPr>
            <w:rFonts w:ascii="Times New Roman" w:hAnsi="Times New Roman" w:cs="Times New Roman"/>
            <w:color w:val="000000" w:themeColor="text1"/>
            <w:sz w:val="24"/>
            <w:szCs w:val="24"/>
            <w:highlight w:val="cyan"/>
            <w:lang w:val="en-US"/>
            <w:rPrChange w:id="647" w:author="Bizan N. Balzer" w:date="2021-10-02T11:28:00Z">
              <w:rPr>
                <w:rFonts w:ascii="Times New Roman" w:hAnsi="Times New Roman" w:cs="Times New Roman"/>
                <w:color w:val="000000" w:themeColor="text1"/>
                <w:sz w:val="24"/>
                <w:szCs w:val="24"/>
                <w:lang w:val="en-US"/>
              </w:rPr>
            </w:rPrChange>
          </w:rPr>
          <w:delText>T</w:delText>
        </w:r>
        <w:r w:rsidR="00900B7A" w:rsidRPr="00D2111D" w:rsidDel="00516F95">
          <w:rPr>
            <w:rFonts w:ascii="Times New Roman" w:hAnsi="Times New Roman" w:cs="Times New Roman"/>
            <w:color w:val="000000" w:themeColor="text1"/>
            <w:sz w:val="24"/>
            <w:szCs w:val="24"/>
            <w:highlight w:val="cyan"/>
            <w:lang w:val="en-US"/>
            <w:rPrChange w:id="648" w:author="Bizan N. Balzer" w:date="2021-10-02T11:28:00Z">
              <w:rPr>
                <w:rFonts w:ascii="Times New Roman" w:hAnsi="Times New Roman" w:cs="Times New Roman"/>
                <w:color w:val="000000" w:themeColor="text1"/>
                <w:sz w:val="24"/>
                <w:szCs w:val="24"/>
                <w:lang w:val="en-US"/>
              </w:rPr>
            </w:rPrChange>
          </w:rPr>
          <w:delText>able S-1</w:delText>
        </w:r>
      </w:del>
      <w:r w:rsidR="00900B7A" w:rsidRPr="009A1C08">
        <w:rPr>
          <w:rFonts w:ascii="Times New Roman" w:hAnsi="Times New Roman" w:cs="Times New Roman"/>
          <w:color w:val="000000" w:themeColor="text1"/>
          <w:sz w:val="24"/>
          <w:szCs w:val="24"/>
          <w:lang w:val="en-US"/>
        </w:rPr>
        <w:t xml:space="preserve">. We </w:t>
      </w:r>
      <w:r w:rsidR="003C1CD7" w:rsidRPr="009A1C08">
        <w:rPr>
          <w:rFonts w:ascii="Times New Roman" w:hAnsi="Times New Roman" w:cs="Times New Roman"/>
          <w:color w:val="000000" w:themeColor="text1"/>
          <w:sz w:val="24"/>
          <w:szCs w:val="24"/>
          <w:lang w:val="en-US"/>
        </w:rPr>
        <w:t xml:space="preserve">mainly focused on </w:t>
      </w:r>
      <w:ins w:id="649" w:author="anna.resch88@gmail.com" w:date="2022-01-04T11:39:00Z">
        <w:r w:rsidR="00D96C14">
          <w:rPr>
            <w:rFonts w:ascii="Times New Roman" w:hAnsi="Times New Roman" w:cs="Times New Roman"/>
            <w:color w:val="000000" w:themeColor="text1"/>
            <w:sz w:val="24"/>
            <w:szCs w:val="24"/>
            <w:lang w:val="en-US"/>
          </w:rPr>
          <w:t xml:space="preserve">linker </w:t>
        </w:r>
      </w:ins>
      <w:r w:rsidR="003C1CD7" w:rsidRPr="009A1C08">
        <w:rPr>
          <w:rFonts w:ascii="Times New Roman" w:hAnsi="Times New Roman" w:cs="Times New Roman"/>
          <w:color w:val="000000" w:themeColor="text1"/>
          <w:sz w:val="24"/>
          <w:szCs w:val="24"/>
          <w:lang w:val="en-US"/>
        </w:rPr>
        <w:t xml:space="preserve">variants based on </w:t>
      </w:r>
      <w:del w:id="650" w:author="anna.resch88@gmail.com" w:date="2022-01-04T11:29:00Z">
        <w:r w:rsidR="003C1CD7" w:rsidRPr="009A1C08" w:rsidDel="001B6181">
          <w:rPr>
            <w:rFonts w:ascii="Times New Roman" w:hAnsi="Times New Roman" w:cs="Times New Roman"/>
            <w:color w:val="000000" w:themeColor="text1"/>
            <w:sz w:val="24"/>
            <w:szCs w:val="24"/>
            <w:lang w:val="en-US"/>
          </w:rPr>
          <w:delText xml:space="preserve">an </w:delText>
        </w:r>
      </w:del>
      <w:ins w:id="651" w:author="anna.resch88@gmail.com" w:date="2022-01-04T11:39:00Z">
        <w:r w:rsidR="00D96C14">
          <w:rPr>
            <w:rFonts w:ascii="Times New Roman" w:hAnsi="Times New Roman" w:cs="Times New Roman"/>
            <w:color w:val="000000" w:themeColor="text1"/>
            <w:sz w:val="24"/>
            <w:szCs w:val="24"/>
            <w:lang w:val="en-US"/>
          </w:rPr>
          <w:t xml:space="preserve">intrinsically disordered </w:t>
        </w:r>
      </w:ins>
      <w:del w:id="652" w:author="anna.resch88@gmail.com" w:date="2022-01-04T11:39:00Z">
        <w:r w:rsidR="003C1CD7" w:rsidRPr="009A1C08" w:rsidDel="00D96C14">
          <w:rPr>
            <w:rFonts w:ascii="Times New Roman" w:hAnsi="Times New Roman" w:cs="Times New Roman"/>
            <w:color w:val="000000" w:themeColor="text1"/>
            <w:sz w:val="24"/>
            <w:szCs w:val="24"/>
            <w:lang w:val="en-US"/>
          </w:rPr>
          <w:delText xml:space="preserve">ELP linker, </w:delText>
        </w:r>
      </w:del>
      <w:del w:id="653" w:author="anna.resch88@gmail.com" w:date="2022-01-04T11:29:00Z">
        <w:r w:rsidR="003C1CD7" w:rsidRPr="009A1C08" w:rsidDel="001B6181">
          <w:rPr>
            <w:rFonts w:ascii="Times New Roman" w:hAnsi="Times New Roman" w:cs="Times New Roman"/>
            <w:iCs/>
            <w:sz w:val="24"/>
            <w:szCs w:val="24"/>
            <w:lang w:val="en-US"/>
          </w:rPr>
          <w:delText xml:space="preserve">creating a </w:delText>
        </w:r>
        <w:r w:rsidR="003C1CD7" w:rsidRPr="009A1C08" w:rsidDel="001B6181">
          <w:rPr>
            <w:rFonts w:ascii="Times New Roman" w:hAnsi="Times New Roman" w:cs="Times New Roman"/>
            <w:sz w:val="24"/>
            <w:szCs w:val="24"/>
            <w:lang w:val="en-US"/>
          </w:rPr>
          <w:delText xml:space="preserve">tough matrix compliant with the dynamics of </w:delText>
        </w:r>
        <w:commentRangeStart w:id="654"/>
        <w:r w:rsidR="003C1CD7" w:rsidRPr="00DD74B4" w:rsidDel="001B6181">
          <w:rPr>
            <w:rFonts w:ascii="Times New Roman" w:hAnsi="Times New Roman" w:cs="Times New Roman"/>
            <w:sz w:val="24"/>
            <w:szCs w:val="24"/>
            <w:highlight w:val="red"/>
            <w:lang w:val="en-US"/>
            <w:rPrChange w:id="655" w:author="Bizan N. Balzer" w:date="2021-10-07T17:54:00Z">
              <w:rPr>
                <w:rFonts w:ascii="Times New Roman" w:hAnsi="Times New Roman" w:cs="Times New Roman"/>
                <w:sz w:val="24"/>
                <w:szCs w:val="24"/>
                <w:lang w:val="en-US"/>
              </w:rPr>
            </w:rPrChange>
          </w:rPr>
          <w:delText>the tissue</w:delText>
        </w:r>
        <w:commentRangeEnd w:id="654"/>
        <w:r w:rsidR="00DD74B4" w:rsidDel="001B6181">
          <w:rPr>
            <w:rStyle w:val="Kommentarzeichen"/>
          </w:rPr>
          <w:commentReference w:id="654"/>
        </w:r>
      </w:del>
      <w:ins w:id="656" w:author="anna.resch88@gmail.com" w:date="2022-01-04T11:39:00Z">
        <w:r w:rsidR="00D96C14">
          <w:rPr>
            <w:rFonts w:ascii="Times New Roman" w:hAnsi="Times New Roman" w:cs="Times New Roman"/>
            <w:color w:val="000000" w:themeColor="text1"/>
            <w:sz w:val="24"/>
            <w:szCs w:val="24"/>
            <w:lang w:val="en-US"/>
          </w:rPr>
          <w:t>elastin-like proteins (ELP)</w:t>
        </w:r>
      </w:ins>
      <w:r w:rsidR="003C1CD7" w:rsidRPr="009A1C08">
        <w:rPr>
          <w:rFonts w:ascii="Times New Roman" w:hAnsi="Times New Roman" w:cs="Times New Roman"/>
          <w:sz w:val="24"/>
          <w:szCs w:val="24"/>
          <w:lang w:val="en-US"/>
        </w:rPr>
        <w:t xml:space="preserve">. </w:t>
      </w:r>
      <w:ins w:id="657" w:author="anna.resch88@gmail.com" w:date="2022-01-16T12:28:00Z">
        <w:r w:rsidR="00CC6626" w:rsidRPr="009A1C08">
          <w:rPr>
            <w:rFonts w:ascii="Times New Roman" w:hAnsi="Times New Roman" w:cs="Times New Roman"/>
            <w:color w:val="000000" w:themeColor="text1"/>
            <w:sz w:val="24"/>
            <w:szCs w:val="24"/>
            <w:lang w:val="en-US"/>
          </w:rPr>
          <w:t xml:space="preserve">ELP-linkers were genetically engineered </w:t>
        </w:r>
        <w:r w:rsidR="00CC6626" w:rsidRPr="009A1C08">
          <w:rPr>
            <w:rFonts w:ascii="Times New Roman" w:hAnsi="Times New Roman" w:cs="Times New Roman"/>
            <w:sz w:val="24"/>
            <w:szCs w:val="24"/>
            <w:lang w:val="en-US"/>
          </w:rPr>
          <w:t xml:space="preserve">using the One-Vector-Toolbox-Platform </w:t>
        </w:r>
        <w:r w:rsidR="00CC6626">
          <w:rPr>
            <w:rFonts w:ascii="Times New Roman" w:hAnsi="Times New Roman" w:cs="Times New Roman"/>
            <w:sz w:val="24"/>
            <w:szCs w:val="24"/>
            <w:lang w:val="en-US"/>
          </w:rPr>
          <w:t>(</w:t>
        </w:r>
        <w:r w:rsidR="00CC6626" w:rsidRPr="009A1C08">
          <w:rPr>
            <w:rFonts w:ascii="Times New Roman" w:hAnsi="Times New Roman" w:cs="Times New Roman"/>
            <w:sz w:val="24"/>
            <w:szCs w:val="24"/>
            <w:lang w:val="en-US"/>
          </w:rPr>
          <w:t>OVTP</w:t>
        </w:r>
        <w:r w:rsidR="00CC6626">
          <w:rPr>
            <w:rFonts w:ascii="Times New Roman" w:hAnsi="Times New Roman" w:cs="Times New Roman"/>
            <w:sz w:val="24"/>
            <w:szCs w:val="24"/>
            <w:lang w:val="en-US"/>
          </w:rPr>
          <w:t>)</w:t>
        </w:r>
        <w:r w:rsidR="00CC6626" w:rsidRPr="009A1C08">
          <w:rPr>
            <w:rFonts w:ascii="Times New Roman" w:hAnsi="Times New Roman" w:cs="Times New Roman"/>
            <w:sz w:val="24"/>
            <w:szCs w:val="24"/>
            <w:lang w:val="en-US"/>
          </w:rPr>
          <w:t xml:space="preserve"> method</w:t>
        </w:r>
        <w:r w:rsidR="00CC6626">
          <w:rPr>
            <w:rFonts w:ascii="Times New Roman" w:hAnsi="Times New Roman" w:cs="Times New Roman"/>
            <w:sz w:val="24"/>
            <w:szCs w:val="24"/>
            <w:lang w:val="en-US"/>
          </w:rPr>
          <w:fldChar w:fldCharType="begin"/>
        </w:r>
        <w:r w:rsidR="00CC6626">
          <w:rPr>
            <w:rFonts w:ascii="Times New Roman" w:hAnsi="Times New Roman" w:cs="Times New Roman"/>
            <w:sz w:val="24"/>
            <w:szCs w:val="24"/>
            <w:lang w:val="en-US"/>
          </w:rPr>
          <w: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sidR="00CC6626">
          <w:rPr>
            <w:rFonts w:ascii="Times New Roman" w:hAnsi="Times New Roman" w:cs="Times New Roman"/>
            <w:sz w:val="24"/>
            <w:szCs w:val="24"/>
            <w:lang w:val="en-US"/>
          </w:rPr>
          <w:fldChar w:fldCharType="separate"/>
        </w:r>
        <w:r w:rsidR="00CC6626" w:rsidRPr="00697024">
          <w:rPr>
            <w:rFonts w:ascii="Times New Roman" w:hAnsi="Times New Roman" w:cs="Times New Roman"/>
            <w:noProof/>
            <w:sz w:val="24"/>
            <w:szCs w:val="24"/>
            <w:vertAlign w:val="superscript"/>
            <w:lang w:val="en-US"/>
          </w:rPr>
          <w:t>[18]</w:t>
        </w:r>
        <w:r w:rsidR="00CC6626">
          <w:rPr>
            <w:rFonts w:ascii="Times New Roman" w:hAnsi="Times New Roman" w:cs="Times New Roman"/>
            <w:sz w:val="24"/>
            <w:szCs w:val="24"/>
            <w:lang w:val="en-US"/>
          </w:rPr>
          <w:fldChar w:fldCharType="end"/>
        </w:r>
        <w:r w:rsidR="00CC6626" w:rsidRPr="009A1C08">
          <w:rPr>
            <w:rFonts w:ascii="Times New Roman" w:hAnsi="Times New Roman" w:cs="Times New Roman"/>
            <w:color w:val="000000" w:themeColor="text1"/>
            <w:sz w:val="24"/>
            <w:szCs w:val="24"/>
            <w:lang w:val="en-US"/>
          </w:rPr>
          <w:t>.</w:t>
        </w:r>
        <w:r w:rsidR="00CC6626" w:rsidRPr="009A1C08">
          <w:rPr>
            <w:rFonts w:ascii="Times New Roman" w:hAnsi="Times New Roman" w:cs="Times New Roman"/>
            <w:sz w:val="24"/>
            <w:szCs w:val="24"/>
            <w:lang w:val="en-US"/>
          </w:rPr>
          <w:t xml:space="preserve"> </w:t>
        </w:r>
      </w:ins>
      <w:ins w:id="658" w:author="anna.resch88@gmail.com" w:date="2022-01-16T12:35:00Z">
        <w:r w:rsidR="00457A51">
          <w:rPr>
            <w:rFonts w:ascii="Times New Roman" w:hAnsi="Times New Roman" w:cs="Times New Roman"/>
            <w:sz w:val="24"/>
            <w:szCs w:val="24"/>
            <w:lang w:val="en-US"/>
          </w:rPr>
          <w:t>F</w:t>
        </w:r>
        <w:r w:rsidR="00457A51" w:rsidRPr="009A1C08">
          <w:rPr>
            <w:rFonts w:ascii="Times New Roman" w:hAnsi="Times New Roman" w:cs="Times New Roman"/>
            <w:sz w:val="24"/>
            <w:szCs w:val="24"/>
            <w:lang w:val="en-US"/>
          </w:rPr>
          <w:t>or detailed characterization</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 xml:space="preserve"> </w:t>
        </w:r>
        <w:r w:rsidR="00457A51">
          <w:rPr>
            <w:rFonts w:ascii="Times New Roman" w:hAnsi="Times New Roman" w:cs="Times New Roman"/>
            <w:sz w:val="24"/>
            <w:szCs w:val="24"/>
            <w:lang w:val="en-US"/>
          </w:rPr>
          <w:t>w</w:t>
        </w:r>
        <w:r w:rsidR="00457A51" w:rsidRPr="009A1C08">
          <w:rPr>
            <w:rFonts w:ascii="Times New Roman" w:hAnsi="Times New Roman" w:cs="Times New Roman"/>
            <w:sz w:val="24"/>
            <w:szCs w:val="24"/>
            <w:lang w:val="en-US"/>
          </w:rPr>
          <w:t xml:space="preserve">e chose </w:t>
        </w:r>
        <w:r w:rsidR="00457A51">
          <w:rPr>
            <w:rFonts w:ascii="Times New Roman" w:hAnsi="Times New Roman" w:cs="Times New Roman"/>
            <w:sz w:val="24"/>
            <w:szCs w:val="24"/>
            <w:lang w:val="en-US"/>
          </w:rPr>
          <w:t>ULU variants</w:t>
        </w:r>
        <w:r w:rsidR="00457A51" w:rsidRPr="009A1C08">
          <w:rPr>
            <w:rFonts w:ascii="Times New Roman" w:hAnsi="Times New Roman" w:cs="Times New Roman"/>
            <w:sz w:val="24"/>
            <w:szCs w:val="24"/>
            <w:lang w:val="en-US"/>
          </w:rPr>
          <w:t xml:space="preserve"> with either 20 or 40 repeats of the</w:t>
        </w:r>
        <w:r w:rsidR="00457A51">
          <w:rPr>
            <w:rFonts w:ascii="Times New Roman" w:hAnsi="Times New Roman" w:cs="Times New Roman"/>
            <w:sz w:val="24"/>
            <w:szCs w:val="24"/>
            <w:lang w:val="en-US"/>
          </w:rPr>
          <w:t xml:space="preserve"> </w:t>
        </w:r>
        <w:r w:rsidR="00457A51">
          <w:rPr>
            <w:rFonts w:ascii="Times New Roman" w:hAnsi="Times New Roman" w:cs="Times New Roman"/>
            <w:color w:val="000000" w:themeColor="text1"/>
            <w:sz w:val="24"/>
            <w:szCs w:val="24"/>
            <w:lang w:val="en-US"/>
          </w:rPr>
          <w:t xml:space="preserve">ELP linker </w:t>
        </w:r>
        <w:r w:rsidR="00457A51" w:rsidRPr="009A1C08">
          <w:rPr>
            <w:rFonts w:ascii="Times New Roman" w:hAnsi="Times New Roman" w:cs="Times New Roman"/>
            <w:color w:val="000000" w:themeColor="text1"/>
            <w:sz w:val="24"/>
            <w:szCs w:val="24"/>
            <w:lang w:val="en-US"/>
          </w:rPr>
          <w:t>pentamer sequence Val-Pro-Gly-</w:t>
        </w:r>
        <w:r w:rsidR="00457A51" w:rsidRPr="00C843E2">
          <w:rPr>
            <w:rFonts w:ascii="Times New Roman" w:hAnsi="Times New Roman" w:cs="Times New Roman"/>
            <w:b/>
            <w:bCs/>
            <w:color w:val="000000" w:themeColor="text1"/>
            <w:sz w:val="24"/>
            <w:szCs w:val="24"/>
            <w:lang w:val="en-US"/>
          </w:rPr>
          <w:t>Val</w:t>
        </w:r>
        <w:r w:rsidR="00457A51" w:rsidRPr="009A1C08">
          <w:rPr>
            <w:rFonts w:ascii="Times New Roman" w:hAnsi="Times New Roman" w:cs="Times New Roman"/>
            <w:color w:val="000000" w:themeColor="text1"/>
            <w:sz w:val="24"/>
            <w:szCs w:val="24"/>
            <w:lang w:val="en-US"/>
          </w:rPr>
          <w:t>-Gly (VPG</w:t>
        </w:r>
        <w:r w:rsidR="00457A51" w:rsidRPr="00C843E2">
          <w:rPr>
            <w:rFonts w:ascii="Times New Roman" w:hAnsi="Times New Roman" w:cs="Times New Roman"/>
            <w:b/>
            <w:bCs/>
            <w:color w:val="000000" w:themeColor="text1"/>
            <w:sz w:val="24"/>
            <w:szCs w:val="24"/>
            <w:lang w:val="en-US"/>
          </w:rPr>
          <w:t>V</w:t>
        </w:r>
        <w:r w:rsidR="00457A51" w:rsidRPr="009A1C08">
          <w:rPr>
            <w:rFonts w:ascii="Times New Roman" w:hAnsi="Times New Roman" w:cs="Times New Roman"/>
            <w:color w:val="000000" w:themeColor="text1"/>
            <w:sz w:val="24"/>
            <w:szCs w:val="24"/>
            <w:lang w:val="en-US"/>
          </w:rPr>
          <w:t>G</w:t>
        </w:r>
        <w:r w:rsidR="00457A51">
          <w:rPr>
            <w:rFonts w:ascii="Times New Roman" w:hAnsi="Times New Roman" w:cs="Times New Roman"/>
            <w:color w:val="000000" w:themeColor="text1"/>
            <w:sz w:val="24"/>
            <w:szCs w:val="24"/>
            <w:lang w:val="en-US"/>
          </w:rPr>
          <w:t>, short form “</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 xml:space="preserve">”), </w:t>
        </w:r>
        <w:del w:id="659" w:author="Alexander Resch" w:date="2022-01-17T19:35:00Z">
          <w:r w:rsidR="00457A51" w:rsidDel="00464702">
            <w:rPr>
              <w:rFonts w:ascii="Times New Roman" w:hAnsi="Times New Roman" w:cs="Times New Roman"/>
              <w:color w:val="000000" w:themeColor="text1"/>
              <w:sz w:val="24"/>
              <w:szCs w:val="24"/>
              <w:lang w:val="en-US"/>
            </w:rPr>
            <w:delText xml:space="preserve">i.e. </w:delText>
          </w:r>
        </w:del>
      </w:ins>
      <w:ins w:id="660" w:author="Alexander Resch" w:date="2022-01-17T19:35:00Z">
        <w:r w:rsidR="00464702">
          <w:rPr>
            <w:rFonts w:ascii="Times New Roman" w:hAnsi="Times New Roman" w:cs="Times New Roman"/>
            <w:color w:val="000000" w:themeColor="text1"/>
            <w:sz w:val="24"/>
            <w:szCs w:val="24"/>
            <w:lang w:val="en-US"/>
          </w:rPr>
          <w:t xml:space="preserve">e.g. </w:t>
        </w:r>
      </w:ins>
      <w:ins w:id="661" w:author="anna.resch88@gmail.com" w:date="2022-01-16T12:35:00Z">
        <w:r w:rsidR="00457A51">
          <w:rPr>
            <w:rFonts w:ascii="Times New Roman" w:hAnsi="Times New Roman" w:cs="Times New Roman"/>
            <w:color w:val="000000" w:themeColor="text1"/>
            <w:sz w:val="24"/>
            <w:szCs w:val="24"/>
            <w:lang w:val="en-US"/>
          </w:rPr>
          <w:t>ULD-</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20-ULD and ULD-</w:t>
        </w:r>
        <w:r w:rsidR="00457A51" w:rsidRPr="00C843E2">
          <w:rPr>
            <w:rFonts w:ascii="Times New Roman" w:hAnsi="Times New Roman" w:cs="Times New Roman"/>
            <w:b/>
            <w:bCs/>
            <w:color w:val="000000" w:themeColor="text1"/>
            <w:sz w:val="24"/>
            <w:szCs w:val="24"/>
            <w:lang w:val="en-US"/>
          </w:rPr>
          <w:t>V</w:t>
        </w:r>
        <w:r w:rsidR="00457A51">
          <w:rPr>
            <w:rFonts w:ascii="Times New Roman" w:hAnsi="Times New Roman" w:cs="Times New Roman"/>
            <w:color w:val="000000" w:themeColor="text1"/>
            <w:sz w:val="24"/>
            <w:szCs w:val="24"/>
            <w:lang w:val="en-US"/>
          </w:rPr>
          <w:t>40-ULD,</w:t>
        </w:r>
        <w:commentRangeStart w:id="662"/>
        <w:r w:rsidR="00457A51" w:rsidRPr="00C843E2">
          <w:rPr>
            <w:rFonts w:ascii="Times New Roman" w:hAnsi="Times New Roman" w:cs="Times New Roman"/>
            <w:sz w:val="24"/>
            <w:szCs w:val="24"/>
            <w:highlight w:val="red"/>
            <w:lang w:val="en-US"/>
          </w:rPr>
          <w:t xml:space="preserve"> </w:t>
        </w:r>
        <w:commentRangeEnd w:id="662"/>
        <w:r w:rsidR="00457A51" w:rsidRPr="00C843E2">
          <w:rPr>
            <w:rStyle w:val="Kommentarzeichen"/>
            <w:highlight w:val="red"/>
          </w:rPr>
          <w:commentReference w:id="662"/>
        </w:r>
        <w:r w:rsidR="00457A51" w:rsidRPr="009A1C08">
          <w:rPr>
            <w:rFonts w:ascii="Times New Roman" w:hAnsi="Times New Roman" w:cs="Times New Roman"/>
            <w:sz w:val="24"/>
            <w:szCs w:val="24"/>
            <w:lang w:val="en-US"/>
          </w:rPr>
          <w:t xml:space="preserve"> based on their yield, purity, water solubility</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 xml:space="preserve"> and flexibility</w:t>
        </w:r>
        <w:r w:rsidR="00457A51">
          <w:rPr>
            <w:rFonts w:ascii="Times New Roman" w:hAnsi="Times New Roman" w:cs="Times New Roman"/>
            <w:sz w:val="24"/>
            <w:szCs w:val="24"/>
            <w:lang w:val="en-US"/>
          </w:rPr>
          <w:t xml:space="preserve"> (see </w:t>
        </w:r>
        <w:r w:rsidR="00457A51" w:rsidRPr="00BE7718">
          <w:rPr>
            <w:rFonts w:ascii="Times New Roman" w:hAnsi="Times New Roman" w:cs="Times New Roman"/>
            <w:b/>
            <w:bCs/>
            <w:sz w:val="24"/>
            <w:szCs w:val="24"/>
            <w:highlight w:val="cyan"/>
            <w:lang w:val="en-US"/>
          </w:rPr>
          <w:t xml:space="preserve">SI </w:t>
        </w:r>
        <w:r w:rsidR="00457A51">
          <w:rPr>
            <w:rFonts w:ascii="Times New Roman" w:hAnsi="Times New Roman" w:cs="Times New Roman"/>
            <w:b/>
            <w:bCs/>
            <w:sz w:val="24"/>
            <w:szCs w:val="24"/>
            <w:highlight w:val="cyan"/>
            <w:lang w:val="en-US"/>
          </w:rPr>
          <w:t xml:space="preserve">section 3.2 and </w:t>
        </w:r>
        <w:r w:rsidR="00457A51" w:rsidRPr="00BE7718">
          <w:rPr>
            <w:rFonts w:ascii="Times New Roman" w:hAnsi="Times New Roman" w:cs="Times New Roman"/>
            <w:b/>
            <w:bCs/>
            <w:sz w:val="24"/>
            <w:szCs w:val="24"/>
            <w:highlight w:val="cyan"/>
            <w:lang w:val="en-US"/>
          </w:rPr>
          <w:t>Figure S-2</w:t>
        </w:r>
        <w:r w:rsidR="00457A51">
          <w:rPr>
            <w:rFonts w:ascii="Times New Roman" w:hAnsi="Times New Roman" w:cs="Times New Roman"/>
            <w:sz w:val="24"/>
            <w:szCs w:val="24"/>
            <w:lang w:val="en-US"/>
          </w:rPr>
          <w:t>)</w:t>
        </w:r>
        <w:r w:rsidR="00457A51" w:rsidRPr="009A1C08">
          <w:rPr>
            <w:rFonts w:ascii="Times New Roman" w:hAnsi="Times New Roman" w:cs="Times New Roman"/>
            <w:sz w:val="24"/>
            <w:szCs w:val="24"/>
            <w:lang w:val="en-US"/>
          </w:rPr>
          <w:t>.</w:t>
        </w:r>
        <w:r w:rsidR="00457A51">
          <w:rPr>
            <w:rFonts w:ascii="Times New Roman" w:hAnsi="Times New Roman" w:cs="Times New Roman"/>
            <w:sz w:val="24"/>
            <w:szCs w:val="24"/>
            <w:lang w:val="en-US"/>
          </w:rPr>
          <w:t xml:space="preserve"> </w:t>
        </w:r>
      </w:ins>
      <w:ins w:id="663" w:author="anna.resch88@gmail.com" w:date="2022-01-16T12:36:00Z">
        <w:r w:rsidR="00457A51">
          <w:rPr>
            <w:rFonts w:ascii="Times New Roman" w:hAnsi="Times New Roman" w:cs="Times New Roman"/>
            <w:sz w:val="24"/>
            <w:szCs w:val="24"/>
            <w:lang w:val="en-US"/>
          </w:rPr>
          <w:t xml:space="preserve">We </w:t>
        </w:r>
      </w:ins>
      <w:ins w:id="664" w:author="anna.resch88@gmail.com" w:date="2022-01-16T12:37:00Z">
        <w:r w:rsidR="00457A51">
          <w:rPr>
            <w:rFonts w:ascii="Times New Roman" w:hAnsi="Times New Roman" w:cs="Times New Roman"/>
            <w:sz w:val="24"/>
            <w:szCs w:val="24"/>
            <w:lang w:val="en-US"/>
          </w:rPr>
          <w:t xml:space="preserve">endowed </w:t>
        </w:r>
      </w:ins>
      <w:ins w:id="665" w:author="anna.resch88@gmail.com" w:date="2022-01-16T12:38:00Z">
        <w:r w:rsidR="00457A51">
          <w:rPr>
            <w:rFonts w:ascii="Times New Roman" w:hAnsi="Times New Roman" w:cs="Times New Roman"/>
            <w:sz w:val="24"/>
            <w:szCs w:val="24"/>
            <w:lang w:val="en-US"/>
          </w:rPr>
          <w:t xml:space="preserve">these model variants with the </w:t>
        </w:r>
      </w:ins>
      <w:ins w:id="666" w:author="anna.resch88@gmail.com" w:date="2022-01-16T12:39:00Z">
        <w:r w:rsidR="00457A51">
          <w:rPr>
            <w:rFonts w:ascii="Times New Roman" w:hAnsi="Times New Roman" w:cs="Times New Roman"/>
            <w:sz w:val="24"/>
            <w:szCs w:val="24"/>
            <w:lang w:val="en-US"/>
          </w:rPr>
          <w:t>aa</w:t>
        </w:r>
      </w:ins>
      <w:ins w:id="667" w:author="anna.resch88@gmail.com" w:date="2022-01-16T12:38:00Z">
        <w:r w:rsidR="00457A51">
          <w:rPr>
            <w:rFonts w:ascii="Times New Roman" w:hAnsi="Times New Roman" w:cs="Times New Roman"/>
            <w:sz w:val="24"/>
            <w:szCs w:val="24"/>
            <w:lang w:val="en-US"/>
          </w:rPr>
          <w:t xml:space="preserve"> sequence </w:t>
        </w:r>
      </w:ins>
      <w:ins w:id="668" w:author="anna.resch88@gmail.com" w:date="2022-01-16T12:39:00Z">
        <w:r w:rsidR="00457A51">
          <w:rPr>
            <w:rFonts w:ascii="Times New Roman" w:hAnsi="Times New Roman" w:cs="Times New Roman"/>
            <w:iCs/>
            <w:sz w:val="24"/>
            <w:szCs w:val="24"/>
            <w:lang w:val="en-US"/>
          </w:rPr>
          <w:t>Arginine (R) – Glycine (G) – Aspartic acid (D)</w:t>
        </w:r>
      </w:ins>
      <w:ins w:id="669" w:author="anna.resch88@gmail.com" w:date="2022-01-16T12:40:00Z">
        <w:r w:rsidR="007D626A">
          <w:rPr>
            <w:rFonts w:ascii="Times New Roman" w:hAnsi="Times New Roman" w:cs="Times New Roman"/>
            <w:iCs/>
            <w:sz w:val="24"/>
            <w:szCs w:val="24"/>
            <w:lang w:val="en-US"/>
          </w:rPr>
          <w:t>, denoted ULD-V20-RGD-ULD and ULD-V40-RGD-ULD, to promote cell adhesion</w:t>
        </w:r>
      </w:ins>
      <w:ins w:id="670" w:author="anna.resch88@gmail.com" w:date="2022-01-16T12:39:00Z">
        <w:r w:rsidR="007D626A">
          <w:rPr>
            <w:rFonts w:ascii="Times New Roman" w:hAnsi="Times New Roman" w:cs="Times New Roman"/>
            <w:iCs/>
            <w:sz w:val="24"/>
            <w:szCs w:val="24"/>
            <w:lang w:val="en-US"/>
          </w:rPr>
          <w:t xml:space="preserve">. </w:t>
        </w:r>
      </w:ins>
    </w:p>
    <w:p w14:paraId="15F3F93E" w14:textId="57FE7862" w:rsidR="009B0BC1" w:rsidRPr="004207F6" w:rsidRDefault="009B0BC1" w:rsidP="009B0BC1">
      <w:pPr>
        <w:spacing w:line="480" w:lineRule="auto"/>
        <w:jc w:val="both"/>
        <w:rPr>
          <w:ins w:id="671" w:author="anna.resch88@gmail.com" w:date="2022-01-16T17:41:00Z"/>
          <w:rFonts w:ascii="Times New Roman" w:hAnsi="Times New Roman" w:cs="Times New Roman"/>
          <w:sz w:val="24"/>
          <w:szCs w:val="24"/>
          <w:lang w:val="en-US"/>
        </w:rPr>
      </w:pPr>
      <w:commentRangeStart w:id="672"/>
      <w:ins w:id="673" w:author="anna.resch88@gmail.com" w:date="2022-01-16T17:42:00Z">
        <w:r>
          <w:rPr>
            <w:rFonts w:ascii="Times New Roman" w:hAnsi="Times New Roman" w:cs="Times New Roman"/>
            <w:iCs/>
            <w:sz w:val="24"/>
            <w:szCs w:val="24"/>
            <w:lang w:val="en-US"/>
          </w:rPr>
          <w:t xml:space="preserve">In addition to </w:t>
        </w:r>
      </w:ins>
      <w:ins w:id="674" w:author="anna.resch88@gmail.com" w:date="2022-01-16T17:41:00Z">
        <w:r w:rsidRPr="009A1C08">
          <w:rPr>
            <w:rFonts w:ascii="Times New Roman" w:hAnsi="Times New Roman" w:cs="Times New Roman"/>
            <w:iCs/>
            <w:sz w:val="24"/>
            <w:szCs w:val="24"/>
            <w:lang w:val="en-US"/>
          </w:rPr>
          <w:t>human ELP</w:t>
        </w:r>
        <w:r>
          <w:rPr>
            <w:rFonts w:ascii="Times New Roman" w:hAnsi="Times New Roman" w:cs="Times New Roman"/>
            <w:iCs/>
            <w:sz w:val="24"/>
            <w:szCs w:val="24"/>
            <w:lang w:val="en-US"/>
          </w:rPr>
          <w:t xml:space="preserve"> </w:t>
        </w:r>
        <w:r w:rsidRPr="009A1C08">
          <w:rPr>
            <w:rFonts w:ascii="Times New Roman" w:hAnsi="Times New Roman" w:cs="Times New Roman"/>
            <w:sz w:val="24"/>
            <w:szCs w:val="24"/>
            <w:lang w:val="en-US"/>
          </w:rPr>
          <w:t>(</w:t>
        </w:r>
      </w:ins>
      <w:ins w:id="675" w:author="anna.resch88@gmail.com" w:date="2022-01-16T17:42:00Z">
        <w:r>
          <w:rPr>
            <w:rFonts w:ascii="Times New Roman" w:hAnsi="Times New Roman" w:cs="Times New Roman"/>
            <w:sz w:val="24"/>
            <w:szCs w:val="24"/>
            <w:lang w:val="en-US"/>
          </w:rPr>
          <w:t xml:space="preserve">ULD-ELP-ULD, </w:t>
        </w:r>
      </w:ins>
      <w:ins w:id="676" w:author="anna.resch88@gmail.com" w:date="2022-01-16T17:41:00Z">
        <w:r w:rsidRPr="00EA1925">
          <w:rPr>
            <w:rFonts w:ascii="Times New Roman" w:hAnsi="Times New Roman" w:cs="Times New Roman"/>
            <w:b/>
            <w:sz w:val="24"/>
            <w:szCs w:val="24"/>
            <w:highlight w:val="cyan"/>
            <w:lang w:val="en-US"/>
          </w:rPr>
          <w:t>Figure 2 (I</w:t>
        </w:r>
        <w:r>
          <w:rPr>
            <w:rFonts w:ascii="Times New Roman" w:hAnsi="Times New Roman" w:cs="Times New Roman"/>
            <w:b/>
            <w:sz w:val="24"/>
            <w:szCs w:val="24"/>
            <w:highlight w:val="cyan"/>
            <w:lang w:val="en-US"/>
          </w:rPr>
          <w:t>I</w:t>
        </w:r>
        <w:r w:rsidRPr="00EA1925">
          <w:rPr>
            <w:rFonts w:ascii="Times New Roman" w:hAnsi="Times New Roman" w:cs="Times New Roman"/>
            <w:b/>
            <w:sz w:val="24"/>
            <w:szCs w:val="24"/>
            <w:highlight w:val="cyan"/>
            <w:lang w:val="en-US"/>
          </w:rPr>
          <w:t>)</w:t>
        </w:r>
        <w:r w:rsidRPr="009A1C08">
          <w:rPr>
            <w:rFonts w:ascii="Times New Roman" w:hAnsi="Times New Roman" w:cs="Times New Roman"/>
            <w:sz w:val="24"/>
            <w:szCs w:val="24"/>
            <w:lang w:val="en-US"/>
          </w:rPr>
          <w:t>)</w:t>
        </w:r>
      </w:ins>
      <w:ins w:id="677" w:author="anna.resch88@gmail.com" w:date="2022-01-16T17:42:00Z">
        <w:r>
          <w:rPr>
            <w:rFonts w:ascii="Times New Roman" w:hAnsi="Times New Roman" w:cs="Times New Roman"/>
            <w:iCs/>
            <w:sz w:val="24"/>
            <w:szCs w:val="24"/>
            <w:lang w:val="en-US"/>
          </w:rPr>
          <w:t xml:space="preserve"> and</w:t>
        </w:r>
      </w:ins>
      <w:ins w:id="678" w:author="anna.resch88@gmail.com" w:date="2022-01-16T17:41:00Z">
        <w:r w:rsidRPr="009A1C08">
          <w:rPr>
            <w:rFonts w:ascii="Times New Roman" w:hAnsi="Times New Roman" w:cs="Times New Roman"/>
            <w:iCs/>
            <w:sz w:val="24"/>
            <w:szCs w:val="24"/>
            <w:lang w:val="en-US"/>
          </w:rPr>
          <w:t xml:space="preserve"> serum albumin (ULD-HSA-ULD)</w:t>
        </w:r>
      </w:ins>
      <w:ins w:id="679" w:author="anna.resch88@gmail.com" w:date="2022-01-16T17:42:00Z">
        <w:r>
          <w:rPr>
            <w:rFonts w:ascii="Times New Roman" w:hAnsi="Times New Roman" w:cs="Times New Roman"/>
            <w:iCs/>
            <w:sz w:val="24"/>
            <w:szCs w:val="24"/>
            <w:lang w:val="en-US"/>
          </w:rPr>
          <w:t>, different l</w:t>
        </w:r>
        <w:r w:rsidRPr="009A1C08">
          <w:rPr>
            <w:rFonts w:ascii="Times New Roman" w:hAnsi="Times New Roman" w:cs="Times New Roman"/>
            <w:iCs/>
            <w:sz w:val="24"/>
            <w:szCs w:val="24"/>
            <w:lang w:val="en-US"/>
          </w:rPr>
          <w:t xml:space="preserve">inker motives </w:t>
        </w:r>
        <w:r>
          <w:rPr>
            <w:rFonts w:ascii="Times New Roman" w:hAnsi="Times New Roman" w:cs="Times New Roman"/>
            <w:iCs/>
            <w:sz w:val="24"/>
            <w:szCs w:val="24"/>
            <w:lang w:val="en-US"/>
          </w:rPr>
          <w:t xml:space="preserve">can be provided </w:t>
        </w:r>
      </w:ins>
      <w:ins w:id="680" w:author="anna.resch88@gmail.com" w:date="2022-01-16T17:43:00Z">
        <w:r>
          <w:rPr>
            <w:rFonts w:ascii="Times New Roman" w:hAnsi="Times New Roman" w:cs="Times New Roman"/>
            <w:iCs/>
            <w:sz w:val="24"/>
            <w:szCs w:val="24"/>
            <w:lang w:val="en-US"/>
          </w:rPr>
          <w:t>to c</w:t>
        </w:r>
      </w:ins>
      <w:ins w:id="681" w:author="anna.resch88@gmail.com" w:date="2022-01-16T17:41:00Z">
        <w:r w:rsidRPr="009A1C08">
          <w:rPr>
            <w:rFonts w:ascii="Times New Roman" w:hAnsi="Times New Roman" w:cs="Times New Roman"/>
            <w:iCs/>
            <w:sz w:val="24"/>
            <w:szCs w:val="24"/>
            <w:lang w:val="en-US"/>
          </w:rPr>
          <w:t xml:space="preserve">ombine </w:t>
        </w:r>
      </w:ins>
      <w:ins w:id="682" w:author="anna.resch88@gmail.com" w:date="2022-01-16T17:43:00Z">
        <w:r>
          <w:rPr>
            <w:rFonts w:ascii="Times New Roman" w:hAnsi="Times New Roman" w:cs="Times New Roman"/>
            <w:iCs/>
            <w:sz w:val="24"/>
            <w:szCs w:val="24"/>
            <w:lang w:val="en-US"/>
          </w:rPr>
          <w:t xml:space="preserve">adhesive </w:t>
        </w:r>
      </w:ins>
      <w:ins w:id="683" w:author="anna.resch88@gmail.com" w:date="2022-01-16T17:41:00Z">
        <w:r w:rsidRPr="009A1C08">
          <w:rPr>
            <w:rFonts w:ascii="Times New Roman" w:hAnsi="Times New Roman" w:cs="Times New Roman"/>
            <w:iCs/>
            <w:sz w:val="24"/>
            <w:szCs w:val="24"/>
            <w:lang w:val="en-US"/>
          </w:rPr>
          <w:t>with absorptive properties</w:t>
        </w:r>
      </w:ins>
      <w:ins w:id="684" w:author="anna.resch88@gmail.com" w:date="2022-01-16T17:43:00Z">
        <w:r>
          <w:rPr>
            <w:rFonts w:ascii="Times New Roman" w:hAnsi="Times New Roman" w:cs="Times New Roman"/>
            <w:iCs/>
            <w:sz w:val="24"/>
            <w:szCs w:val="24"/>
            <w:lang w:val="en-US"/>
          </w:rPr>
          <w:t xml:space="preserve"> (</w:t>
        </w:r>
        <w:r w:rsidRPr="001D3F3E">
          <w:rPr>
            <w:rFonts w:ascii="Times New Roman" w:hAnsi="Times New Roman" w:cs="Times New Roman"/>
            <w:iCs/>
            <w:sz w:val="24"/>
            <w:szCs w:val="24"/>
            <w:highlight w:val="cyan"/>
            <w:lang w:val="en-US"/>
          </w:rPr>
          <w:t xml:space="preserve">see </w:t>
        </w:r>
        <w:r w:rsidRPr="00167D8A">
          <w:rPr>
            <w:rFonts w:ascii="Times New Roman" w:hAnsi="Times New Roman" w:cs="Times New Roman"/>
            <w:b/>
            <w:bCs/>
            <w:iCs/>
            <w:sz w:val="24"/>
            <w:szCs w:val="24"/>
            <w:highlight w:val="cyan"/>
            <w:lang w:val="en-US"/>
          </w:rPr>
          <w:t xml:space="preserve">SI </w:t>
        </w:r>
        <w:r>
          <w:rPr>
            <w:rFonts w:ascii="Times New Roman" w:hAnsi="Times New Roman" w:cs="Times New Roman"/>
            <w:b/>
            <w:bCs/>
            <w:iCs/>
            <w:sz w:val="24"/>
            <w:szCs w:val="24"/>
            <w:highlight w:val="cyan"/>
            <w:lang w:val="en-US"/>
          </w:rPr>
          <w:t>section</w:t>
        </w:r>
        <w:r w:rsidRPr="00167D8A">
          <w:rPr>
            <w:rFonts w:ascii="Times New Roman" w:hAnsi="Times New Roman" w:cs="Times New Roman"/>
            <w:b/>
            <w:bCs/>
            <w:iCs/>
            <w:sz w:val="24"/>
            <w:szCs w:val="24"/>
            <w:highlight w:val="cyan"/>
            <w:lang w:val="en-US"/>
          </w:rPr>
          <w:t xml:space="preserve"> 1 and Table S-1</w:t>
        </w:r>
        <w:r w:rsidRPr="00EA1925">
          <w:rPr>
            <w:rFonts w:ascii="Times New Roman" w:hAnsi="Times New Roman" w:cs="Times New Roman"/>
            <w:iCs/>
            <w:sz w:val="24"/>
            <w:szCs w:val="24"/>
            <w:lang w:val="en-US"/>
          </w:rPr>
          <w:t>)</w:t>
        </w:r>
        <w:r>
          <w:rPr>
            <w:rFonts w:ascii="Times New Roman" w:hAnsi="Times New Roman" w:cs="Times New Roman"/>
            <w:iCs/>
            <w:sz w:val="24"/>
            <w:szCs w:val="24"/>
            <w:lang w:val="en-US"/>
          </w:rPr>
          <w:t>.</w:t>
        </w:r>
      </w:ins>
      <w:ins w:id="685" w:author="anna.resch88@gmail.com" w:date="2022-01-16T17:41:00Z">
        <w:r w:rsidRPr="009A1C08">
          <w:rPr>
            <w:rFonts w:ascii="Times New Roman" w:hAnsi="Times New Roman" w:cs="Times New Roman"/>
            <w:iCs/>
            <w:sz w:val="24"/>
            <w:szCs w:val="24"/>
            <w:lang w:val="en-US"/>
          </w:rPr>
          <w:t xml:space="preserve"> </w:t>
        </w:r>
      </w:ins>
      <w:ins w:id="686" w:author="anna.resch88@gmail.com" w:date="2022-01-16T17:45:00Z">
        <w:r>
          <w:rPr>
            <w:rFonts w:ascii="Times New Roman" w:hAnsi="Times New Roman" w:cs="Times New Roman"/>
            <w:iCs/>
            <w:sz w:val="24"/>
            <w:szCs w:val="24"/>
            <w:lang w:val="en-US"/>
          </w:rPr>
          <w:t>Promising</w:t>
        </w:r>
      </w:ins>
      <w:ins w:id="687" w:author="anna.resch88@gmail.com" w:date="2022-01-16T17:44:00Z">
        <w:r>
          <w:rPr>
            <w:rFonts w:ascii="Times New Roman" w:hAnsi="Times New Roman" w:cs="Times New Roman"/>
            <w:iCs/>
            <w:sz w:val="24"/>
            <w:szCs w:val="24"/>
            <w:lang w:val="en-US"/>
          </w:rPr>
          <w:t xml:space="preserve"> variants </w:t>
        </w:r>
      </w:ins>
      <w:ins w:id="688" w:author="anna.resch88@gmail.com" w:date="2022-01-16T17:45:00Z">
        <w:r>
          <w:rPr>
            <w:rFonts w:ascii="Times New Roman" w:hAnsi="Times New Roman" w:cs="Times New Roman"/>
            <w:iCs/>
            <w:sz w:val="24"/>
            <w:szCs w:val="24"/>
            <w:lang w:val="en-US"/>
          </w:rPr>
          <w:t xml:space="preserve">include </w:t>
        </w:r>
      </w:ins>
      <w:commentRangeStart w:id="689"/>
      <w:ins w:id="690" w:author="anna.resch88@gmail.com" w:date="2022-01-16T17:41:00Z">
        <w:r w:rsidRPr="009A1C08">
          <w:rPr>
            <w:rFonts w:ascii="Times New Roman" w:hAnsi="Times New Roman" w:cs="Times New Roman"/>
            <w:iCs/>
            <w:sz w:val="24"/>
            <w:szCs w:val="24"/>
            <w:lang w:val="en-US"/>
          </w:rPr>
          <w:t>ULD-spisi10/20-ULD and ULD-resi10-ULD</w:t>
        </w:r>
      </w:ins>
      <w:ins w:id="691" w:author="anna.resch88@gmail.com" w:date="2022-01-16T17:45:00Z">
        <w:r>
          <w:rPr>
            <w:rFonts w:ascii="Times New Roman" w:hAnsi="Times New Roman" w:cs="Times New Roman"/>
            <w:iCs/>
            <w:sz w:val="24"/>
            <w:szCs w:val="24"/>
            <w:lang w:val="en-US"/>
          </w:rPr>
          <w:t xml:space="preserve"> based on</w:t>
        </w:r>
      </w:ins>
      <w:ins w:id="692" w:author="anna.resch88@gmail.com" w:date="2022-01-16T17:41:00Z">
        <w:r w:rsidRPr="009A1C08">
          <w:rPr>
            <w:rFonts w:ascii="Times New Roman" w:hAnsi="Times New Roman" w:cs="Times New Roman"/>
            <w:iCs/>
            <w:sz w:val="24"/>
            <w:szCs w:val="24"/>
            <w:lang w:val="en-US"/>
          </w:rPr>
          <w:t xml:space="preserve"> fibrous and resilient linker sequences derived from spider silk spidroin and resilin</w:t>
        </w:r>
        <w:commentRangeEnd w:id="689"/>
        <w:r>
          <w:rPr>
            <w:rStyle w:val="Kommentarzeichen"/>
          </w:rPr>
          <w:commentReference w:id="689"/>
        </w:r>
      </w:ins>
      <w:ins w:id="693" w:author="anna.resch88@gmail.com" w:date="2022-01-16T17:45:00Z">
        <w:r>
          <w:rPr>
            <w:rFonts w:ascii="Times New Roman" w:hAnsi="Times New Roman" w:cs="Times New Roman"/>
            <w:iCs/>
            <w:sz w:val="24"/>
            <w:szCs w:val="24"/>
            <w:lang w:val="en-US"/>
          </w:rPr>
          <w:t>,</w:t>
        </w:r>
      </w:ins>
      <w:ins w:id="694" w:author="anna.resch88@gmail.com" w:date="2022-01-16T17:41:00Z">
        <w:r w:rsidRPr="009A1C08">
          <w:rPr>
            <w:rFonts w:ascii="Times New Roman" w:hAnsi="Times New Roman" w:cs="Times New Roman"/>
            <w:iCs/>
            <w:sz w:val="24"/>
            <w:szCs w:val="24"/>
            <w:lang w:val="en-US"/>
          </w:rPr>
          <w:t xml:space="preserve"> ULD-SpyCatcher-ULD contain</w:t>
        </w:r>
      </w:ins>
      <w:ins w:id="695" w:author="anna.resch88@gmail.com" w:date="2022-01-16T17:45:00Z">
        <w:r>
          <w:rPr>
            <w:rFonts w:ascii="Times New Roman" w:hAnsi="Times New Roman" w:cs="Times New Roman"/>
            <w:iCs/>
            <w:sz w:val="24"/>
            <w:szCs w:val="24"/>
            <w:lang w:val="en-US"/>
          </w:rPr>
          <w:t>ing</w:t>
        </w:r>
      </w:ins>
      <w:ins w:id="696" w:author="anna.resch88@gmail.com" w:date="2022-01-16T17:41:00Z">
        <w:r w:rsidRPr="009A1C08">
          <w:rPr>
            <w:rFonts w:ascii="Times New Roman" w:hAnsi="Times New Roman" w:cs="Times New Roman"/>
            <w:iCs/>
            <w:sz w:val="24"/>
            <w:szCs w:val="24"/>
            <w:lang w:val="en-US"/>
          </w:rPr>
          <w:t xml:space="preserve"> an adapter linker sequence </w:t>
        </w:r>
        <w:r w:rsidRPr="009A1C08">
          <w:rPr>
            <w:rFonts w:ascii="Times New Roman" w:hAnsi="Times New Roman" w:cs="Times New Roman"/>
            <w:iCs/>
            <w:sz w:val="24"/>
            <w:szCs w:val="24"/>
            <w:lang w:val="en-US"/>
          </w:rPr>
          <w:lastRenderedPageBreak/>
          <w:t>that can be conjugated with</w:t>
        </w:r>
      </w:ins>
      <w:ins w:id="697" w:author="anna.resch88@gmail.com" w:date="2022-01-16T17:46:00Z">
        <w:r>
          <w:rPr>
            <w:rFonts w:ascii="Times New Roman" w:hAnsi="Times New Roman" w:cs="Times New Roman"/>
            <w:iCs/>
            <w:sz w:val="24"/>
            <w:szCs w:val="24"/>
            <w:lang w:val="en-US"/>
          </w:rPr>
          <w:t xml:space="preserve"> the short</w:t>
        </w:r>
      </w:ins>
      <w:ins w:id="698" w:author="anna.resch88@gmail.com" w:date="2022-01-16T17:41:00Z">
        <w:r w:rsidRPr="009A1C08">
          <w:rPr>
            <w:rFonts w:ascii="Times New Roman" w:hAnsi="Times New Roman" w:cs="Times New Roman"/>
            <w:iCs/>
            <w:sz w:val="24"/>
            <w:szCs w:val="24"/>
            <w:lang w:val="en-US"/>
          </w:rPr>
          <w:t xml:space="preserve"> SpyTag peptide </w:t>
        </w:r>
      </w:ins>
      <w:ins w:id="699" w:author="anna.resch88@gmail.com" w:date="2022-01-16T17:46:00Z">
        <w:r>
          <w:rPr>
            <w:rFonts w:ascii="Times New Roman" w:hAnsi="Times New Roman" w:cs="Times New Roman"/>
            <w:iCs/>
            <w:sz w:val="24"/>
            <w:szCs w:val="24"/>
            <w:lang w:val="en-US"/>
          </w:rPr>
          <w:t>(</w:t>
        </w:r>
      </w:ins>
      <w:ins w:id="700" w:author="anna.resch88@gmail.com" w:date="2022-01-16T17:41:00Z">
        <w:r w:rsidRPr="009A1C08">
          <w:rPr>
            <w:rFonts w:ascii="Times New Roman" w:hAnsi="Times New Roman" w:cs="Times New Roman"/>
            <w:iCs/>
            <w:sz w:val="24"/>
            <w:szCs w:val="24"/>
            <w:lang w:val="en-US"/>
          </w:rPr>
          <w:t>allowing for site-selective bio</w:t>
        </w:r>
        <w:r>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orthogonal protein functionalization</w:t>
        </w:r>
      </w:ins>
      <w:ins w:id="701" w:author="anna.resch88@gmail.com" w:date="2022-01-16T17:46:00Z">
        <w:r>
          <w:rPr>
            <w:rFonts w:ascii="Times New Roman" w:hAnsi="Times New Roman" w:cs="Times New Roman"/>
            <w:iCs/>
            <w:sz w:val="24"/>
            <w:szCs w:val="24"/>
            <w:lang w:val="en-US"/>
          </w:rPr>
          <w:t>),</w:t>
        </w:r>
        <w:r w:rsidR="00241B6B">
          <w:rPr>
            <w:rFonts w:ascii="Times New Roman" w:hAnsi="Times New Roman" w:cs="Times New Roman"/>
            <w:iCs/>
            <w:sz w:val="24"/>
            <w:szCs w:val="24"/>
            <w:lang w:val="en-US"/>
          </w:rPr>
          <w:t xml:space="preserve"> </w:t>
        </w:r>
      </w:ins>
      <w:ins w:id="702" w:author="anna.resch88@gmail.com" w:date="2022-01-16T17:47:00Z">
        <w:r w:rsidR="00241B6B">
          <w:rPr>
            <w:rFonts w:ascii="Times New Roman" w:hAnsi="Times New Roman" w:cs="Times New Roman"/>
            <w:iCs/>
            <w:sz w:val="24"/>
            <w:szCs w:val="24"/>
            <w:lang w:val="en-US"/>
          </w:rPr>
          <w:t xml:space="preserve">and </w:t>
        </w:r>
      </w:ins>
      <w:ins w:id="703" w:author="anna.resch88@gmail.com" w:date="2022-01-16T17:46:00Z">
        <w:r w:rsidR="00241B6B">
          <w:rPr>
            <w:rFonts w:ascii="Times New Roman" w:hAnsi="Times New Roman" w:cs="Times New Roman"/>
            <w:iCs/>
            <w:sz w:val="24"/>
            <w:szCs w:val="24"/>
            <w:lang w:val="en-US"/>
          </w:rPr>
          <w:t>a</w:t>
        </w:r>
      </w:ins>
      <w:ins w:id="704" w:author="anna.resch88@gmail.com" w:date="2022-01-16T17:41:00Z">
        <w:r w:rsidRPr="009A1C08">
          <w:rPr>
            <w:rFonts w:ascii="Times New Roman" w:hAnsi="Times New Roman" w:cs="Times New Roman"/>
            <w:iCs/>
            <w:sz w:val="24"/>
            <w:szCs w:val="24"/>
            <w:lang w:val="en-US"/>
          </w:rPr>
          <w:t xml:space="preserve"> ULD-mEGFP-ULD construct for visualization purposes</w:t>
        </w:r>
      </w:ins>
      <w:ins w:id="705" w:author="anna.resch88@gmail.com" w:date="2022-01-16T17:47:00Z">
        <w:r w:rsidR="00241B6B">
          <w:rPr>
            <w:rFonts w:ascii="Times New Roman" w:hAnsi="Times New Roman" w:cs="Times New Roman"/>
            <w:iCs/>
            <w:sz w:val="24"/>
            <w:szCs w:val="24"/>
            <w:lang w:val="en-US"/>
          </w:rPr>
          <w:t>.</w:t>
        </w:r>
      </w:ins>
      <w:ins w:id="706" w:author="anna.resch88@gmail.com" w:date="2022-01-16T17:41:00Z">
        <w:r w:rsidRPr="009A1C08">
          <w:rPr>
            <w:rFonts w:ascii="Times New Roman" w:hAnsi="Times New Roman" w:cs="Times New Roman"/>
            <w:iCs/>
            <w:sz w:val="24"/>
            <w:szCs w:val="24"/>
            <w:lang w:val="en-US"/>
          </w:rPr>
          <w:t xml:space="preserve"> </w:t>
        </w:r>
      </w:ins>
      <w:ins w:id="707" w:author="anna.resch88@gmail.com" w:date="2022-01-16T17:49:00Z">
        <w:r w:rsidR="00241B6B">
          <w:rPr>
            <w:rFonts w:ascii="Times New Roman" w:hAnsi="Times New Roman" w:cs="Times New Roman"/>
            <w:iCs/>
            <w:sz w:val="24"/>
            <w:szCs w:val="24"/>
            <w:lang w:val="en-US"/>
          </w:rPr>
          <w:t>The c</w:t>
        </w:r>
        <w:r w:rsidR="00241B6B" w:rsidRPr="009A1C08">
          <w:rPr>
            <w:rFonts w:ascii="Times New Roman" w:hAnsi="Times New Roman" w:cs="Times New Roman"/>
            <w:iCs/>
            <w:sz w:val="24"/>
            <w:szCs w:val="24"/>
            <w:lang w:val="en-US"/>
          </w:rPr>
          <w:t xml:space="preserve">harged and photocrosslinkable </w:t>
        </w:r>
        <w:r w:rsidR="00241B6B">
          <w:rPr>
            <w:rFonts w:ascii="Times New Roman" w:hAnsi="Times New Roman" w:cs="Times New Roman"/>
            <w:iCs/>
            <w:sz w:val="24"/>
            <w:szCs w:val="24"/>
            <w:lang w:val="en-US"/>
          </w:rPr>
          <w:t xml:space="preserve">ELP </w:t>
        </w:r>
        <w:r w:rsidR="00241B6B" w:rsidRPr="009A1C08">
          <w:rPr>
            <w:rFonts w:ascii="Times New Roman" w:hAnsi="Times New Roman" w:cs="Times New Roman"/>
            <w:iCs/>
            <w:sz w:val="24"/>
            <w:szCs w:val="24"/>
            <w:lang w:val="en-US"/>
          </w:rPr>
          <w:t xml:space="preserve">linker sequences </w:t>
        </w:r>
      </w:ins>
      <w:ins w:id="708" w:author="anna.resch88@gmail.com" w:date="2022-01-16T17:41:00Z">
        <w:r w:rsidRPr="009A1C08">
          <w:rPr>
            <w:rFonts w:ascii="Times New Roman" w:hAnsi="Times New Roman" w:cs="Times New Roman"/>
            <w:iCs/>
            <w:sz w:val="24"/>
            <w:szCs w:val="24"/>
            <w:lang w:val="en-US"/>
          </w:rPr>
          <w:t>ULD-(DSY)</w:t>
        </w:r>
        <w:r w:rsidRPr="008F761D">
          <w:rPr>
            <w:rFonts w:ascii="Times New Roman" w:hAnsi="Times New Roman" w:cs="Times New Roman"/>
            <w:iCs/>
            <w:sz w:val="24"/>
            <w:szCs w:val="24"/>
            <w:vertAlign w:val="subscript"/>
            <w:lang w:val="en-US"/>
          </w:rPr>
          <w:t>8</w:t>
        </w:r>
        <w:r w:rsidRPr="009A1C08">
          <w:rPr>
            <w:rFonts w:ascii="Times New Roman" w:hAnsi="Times New Roman" w:cs="Times New Roman"/>
            <w:iCs/>
            <w:sz w:val="24"/>
            <w:szCs w:val="24"/>
            <w:lang w:val="en-US"/>
          </w:rPr>
          <w:t>-ULD and ULD-(VRY)</w:t>
        </w:r>
        <w:r w:rsidRPr="008F761D">
          <w:rPr>
            <w:rFonts w:ascii="Times New Roman" w:hAnsi="Times New Roman" w:cs="Times New Roman"/>
            <w:iCs/>
            <w:sz w:val="24"/>
            <w:szCs w:val="24"/>
            <w:vertAlign w:val="subscript"/>
            <w:lang w:val="en-US"/>
          </w:rPr>
          <w:t>6</w:t>
        </w:r>
        <w:r w:rsidRPr="009A1C08">
          <w:rPr>
            <w:rFonts w:ascii="Times New Roman" w:hAnsi="Times New Roman" w:cs="Times New Roman"/>
            <w:iCs/>
            <w:sz w:val="24"/>
            <w:szCs w:val="24"/>
            <w:lang w:val="en-US"/>
          </w:rPr>
          <w:t>-ULD</w:t>
        </w:r>
      </w:ins>
      <w:ins w:id="709" w:author="anna.resch88@gmail.com" w:date="2022-01-16T17:46:00Z">
        <w:r w:rsidR="00241B6B">
          <w:rPr>
            <w:rFonts w:ascii="Times New Roman" w:hAnsi="Times New Roman" w:cs="Times New Roman"/>
            <w:iCs/>
            <w:sz w:val="24"/>
            <w:szCs w:val="24"/>
            <w:lang w:val="en-US"/>
          </w:rPr>
          <w:t xml:space="preserve"> </w:t>
        </w:r>
      </w:ins>
      <w:ins w:id="710" w:author="anna.resch88@gmail.com" w:date="2022-01-16T17:49:00Z">
        <w:r w:rsidR="00241B6B">
          <w:rPr>
            <w:rFonts w:ascii="Times New Roman" w:hAnsi="Times New Roman" w:cs="Times New Roman"/>
            <w:iCs/>
            <w:sz w:val="24"/>
            <w:szCs w:val="24"/>
            <w:lang w:val="en-US"/>
          </w:rPr>
          <w:t>offer the possibility</w:t>
        </w:r>
      </w:ins>
      <w:ins w:id="711" w:author="anna.resch88@gmail.com" w:date="2022-01-16T17:41:00Z">
        <w:r w:rsidRPr="009A1C08">
          <w:rPr>
            <w:rFonts w:ascii="Times New Roman" w:hAnsi="Times New Roman" w:cs="Times New Roman"/>
            <w:iCs/>
            <w:sz w:val="24"/>
            <w:szCs w:val="24"/>
            <w:lang w:val="en-US"/>
          </w:rPr>
          <w:t xml:space="preserve"> to adjust protein-tissue adhesion via </w:t>
        </w:r>
      </w:ins>
      <w:ins w:id="712" w:author="anna.resch88@gmail.com" w:date="2022-01-16T17:50:00Z">
        <w:r w:rsidR="00241B6B">
          <w:rPr>
            <w:rFonts w:ascii="Times New Roman" w:hAnsi="Times New Roman" w:cs="Times New Roman"/>
            <w:iCs/>
            <w:sz w:val="24"/>
            <w:szCs w:val="24"/>
            <w:lang w:val="en-US"/>
          </w:rPr>
          <w:t>hydrogel</w:t>
        </w:r>
      </w:ins>
      <w:ins w:id="713" w:author="anna.resch88@gmail.com" w:date="2022-01-16T17:41:00Z">
        <w:r w:rsidRPr="009A1C08">
          <w:rPr>
            <w:rFonts w:ascii="Times New Roman" w:hAnsi="Times New Roman" w:cs="Times New Roman"/>
            <w:iCs/>
            <w:sz w:val="24"/>
            <w:szCs w:val="24"/>
            <w:lang w:val="en-US"/>
          </w:rPr>
          <w:t xml:space="preserve"> charge composition and </w:t>
        </w:r>
      </w:ins>
      <w:ins w:id="714" w:author="anna.resch88@gmail.com" w:date="2022-01-16T17:50:00Z">
        <w:r w:rsidR="00241B6B">
          <w:rPr>
            <w:rFonts w:ascii="Times New Roman" w:hAnsi="Times New Roman" w:cs="Times New Roman"/>
            <w:iCs/>
            <w:sz w:val="24"/>
            <w:szCs w:val="24"/>
            <w:lang w:val="en-US"/>
          </w:rPr>
          <w:t xml:space="preserve">might provide superior </w:t>
        </w:r>
      </w:ins>
      <w:ins w:id="715" w:author="anna.resch88@gmail.com" w:date="2022-01-16T17:41:00Z">
        <w:r w:rsidRPr="009A1C08">
          <w:rPr>
            <w:rFonts w:ascii="Times New Roman" w:hAnsi="Times New Roman" w:cs="Times New Roman"/>
            <w:iCs/>
            <w:sz w:val="24"/>
            <w:szCs w:val="24"/>
            <w:lang w:val="en-US"/>
          </w:rPr>
          <w:t>mechanical strength via additional Tyr-crosslinking sites. ULD-EYFP-TEVrc-mEGFP-ULD as well as ULD-EYFP-TEVrc-ULD combine fluorescent properties with network degradability via the TEVprotease recognition sequence motif (TEVrec).</w:t>
        </w:r>
      </w:ins>
      <w:commentRangeEnd w:id="672"/>
      <w:ins w:id="716" w:author="anna.resch88@gmail.com" w:date="2022-01-16T17:50:00Z">
        <w:r w:rsidR="00241B6B">
          <w:rPr>
            <w:rStyle w:val="Kommentarzeichen"/>
          </w:rPr>
          <w:commentReference w:id="672"/>
        </w:r>
      </w:ins>
    </w:p>
    <w:p w14:paraId="690E18E7" w14:textId="77777777" w:rsidR="009B0BC1" w:rsidRDefault="009B0BC1" w:rsidP="009A1C08">
      <w:pPr>
        <w:spacing w:line="480" w:lineRule="auto"/>
        <w:jc w:val="both"/>
        <w:rPr>
          <w:ins w:id="717" w:author="anna.resch88@gmail.com" w:date="2022-01-16T12:28:00Z"/>
          <w:rFonts w:ascii="Times New Roman" w:hAnsi="Times New Roman" w:cs="Times New Roman"/>
          <w:sz w:val="24"/>
          <w:szCs w:val="24"/>
          <w:lang w:val="en-US"/>
        </w:rPr>
      </w:pPr>
    </w:p>
    <w:p w14:paraId="02D43952" w14:textId="2E897FCF" w:rsidR="0095448A" w:rsidDel="00457A51" w:rsidRDefault="00862294" w:rsidP="009A1C08">
      <w:pPr>
        <w:spacing w:line="480" w:lineRule="auto"/>
        <w:jc w:val="both"/>
        <w:rPr>
          <w:ins w:id="718" w:author="Bizan N. Balzer" w:date="2021-10-02T11:30:00Z"/>
          <w:del w:id="719" w:author="anna.resch88@gmail.com" w:date="2022-01-16T12:34:00Z"/>
          <w:rFonts w:ascii="Times New Roman" w:hAnsi="Times New Roman" w:cs="Times New Roman"/>
          <w:sz w:val="24"/>
          <w:szCs w:val="24"/>
          <w:lang w:val="en-US"/>
        </w:rPr>
      </w:pPr>
      <w:del w:id="720" w:author="anna.resch88@gmail.com" w:date="2022-01-16T12:27:00Z">
        <w:r w:rsidRPr="009A1C08" w:rsidDel="00CC6626">
          <w:rPr>
            <w:rFonts w:ascii="Times New Roman" w:hAnsi="Times New Roman" w:cs="Times New Roman"/>
            <w:color w:val="000000" w:themeColor="text1"/>
            <w:sz w:val="24"/>
            <w:szCs w:val="24"/>
            <w:lang w:val="en-US"/>
          </w:rPr>
          <w:delText>Elastin-like proteins (ELPs) are versatile building blocks consisting of the repetitive pentamer sequence Val-Pro-Gly-X-Gly (VPGXG) derived from the human extracellular matrix protein tropoelastin</w:delText>
        </w:r>
      </w:del>
      <w:del w:id="721" w:author="anna.resch88@gmail.com" w:date="2022-01-16T11:59:00Z">
        <w:r w:rsidRPr="009A1C08" w:rsidDel="00164A18">
          <w:rPr>
            <w:rFonts w:ascii="Times New Roman" w:hAnsi="Times New Roman" w:cs="Times New Roman"/>
            <w:color w:val="000000" w:themeColor="text1"/>
            <w:sz w:val="24"/>
            <w:szCs w:val="24"/>
            <w:lang w:val="en-US"/>
          </w:rPr>
          <w:delText>.</w:delText>
        </w:r>
      </w:del>
      <w:commentRangeStart w:id="722"/>
      <w:del w:id="723" w:author="anna.resch88@gmail.com" w:date="2022-01-16T12:27:00Z">
        <w:r w:rsidDel="00CC6626">
          <w:rPr>
            <w:rFonts w:ascii="Times New Roman" w:hAnsi="Times New Roman" w:cs="Times New Roman"/>
            <w:color w:val="000000" w:themeColor="text1"/>
            <w:sz w:val="24"/>
            <w:szCs w:val="24"/>
            <w:lang w:val="en-US"/>
          </w:rPr>
          <w:fldChar w:fldCharType="begin"/>
        </w:r>
        <w:r w:rsidDel="00CC6626">
          <w:rPr>
            <w:rFonts w:ascii="Times New Roman" w:hAnsi="Times New Roman" w:cs="Times New Roman"/>
            <w:color w:val="000000" w:themeColor="text1"/>
            <w:sz w:val="24"/>
            <w:szCs w:val="24"/>
            <w:lang w:val="en-US"/>
          </w:rPr>
          <w:delInstrText xml:space="preserve"> ADDIN EN.CITE &lt;EndNote&gt;&lt;Cite&gt;&lt;Author&gt;Urry&lt;/Author&gt;&lt;Year&gt;2002&lt;/Year&gt;&lt;RecNum&gt;85&lt;/RecNum&gt;&lt;DisplayText&gt;&lt;style face="superscript"&gt;[36]&lt;/style&gt;&lt;/DisplayText&gt;&lt;record&gt;&lt;rec-number&gt;85&lt;/rec-number&gt;&lt;foreign-keys&gt;&lt;key app="EN" db-id="zvspev52q5sttqetatnpexxo02zdpswpztzw" timestamp="1602401589"&gt;85&lt;/key&gt;&lt;/foreign-keys&gt;&lt;ref-type name="Journal Article"&gt;17&lt;/ref-type&gt;&lt;contributors&gt;&lt;authors&gt;&lt;author&gt;Urry, D. W.&lt;/author&gt;&lt;author&gt;Hugel, T.&lt;/author&gt;&lt;author&gt;Seitz, M.&lt;/author&gt;&lt;author&gt;Gaub, H. E.&lt;/author&gt;&lt;author&gt;Sheiba, L.&lt;/author&gt;&lt;author&gt;Dea, J.&lt;/author&gt;&lt;author&gt;Xu, J.&lt;/author&gt;&lt;author&gt;Parker, T.&lt;/author&gt;&lt;/authors&gt;&lt;/contributors&gt;&lt;titles&gt;&lt;title&gt;Elastin: a representative ideal protein elastomer&lt;/title&gt;&lt;secondary-title&gt;Philosophical Transactions of the Royal Society B: Biological Sciences&lt;/secondary-title&gt;&lt;/titles&gt;&lt;periodical&gt;&lt;full-title&gt;Philosophical Transactions of the Royal Society B: Biological Sciences&lt;/full-title&gt;&lt;/periodical&gt;&lt;pages&gt;169-184&lt;/pages&gt;&lt;volume&gt;357&lt;/volume&gt;&lt;number&gt;1418&lt;/number&gt;&lt;keywords&gt;&lt;keyword&gt;acoustic absorption&lt;/keyword&gt;&lt;keyword&gt;atomic force microscopy&lt;/keyword&gt;&lt;keyword&gt;dielectric relaxation&lt;/keyword&gt;&lt;keyword&gt;entropic elasticity&lt;/keyword&gt;&lt;keyword&gt;thermoelasticity&lt;/keyword&gt;&lt;keyword&gt;β -spiral&lt;/keyword&gt;&lt;/keywords&gt;&lt;dates&gt;&lt;year&gt;2002&lt;/year&gt;&lt;/dates&gt;&lt;isbn&gt;0962-8436 (Print)\n0962-8436 (Linking)&lt;/isbn&gt;&lt;urls&gt;&lt;related-urls&gt;&lt;url&gt;http://rstb.royalsocietypublishing.org/cgi/doi/10.1098/rstb.2001.1023&lt;/url&gt;&lt;/related-urls&gt;&lt;pdf-urls&gt;&lt;url&gt;file:///C:/Users/annar/AppData/Local/Mendeley Ltd./Mendeley Desktop/Downloaded/Urry et al. - 2002 - Elastin a representative ideal protein elastomer.pdf&lt;/url&gt;&lt;/pdf-urls&gt;&lt;/urls&gt;&lt;electronic-resource-num&gt;10.1098/rstb.2001.1023&lt;/electronic-resource-num&gt;&lt;/record&gt;&lt;/Cite&gt;&lt;/EndNote&gt;</w:delInstrText>
        </w:r>
        <w:r w:rsidDel="00CC6626">
          <w:rPr>
            <w:rFonts w:ascii="Times New Roman" w:hAnsi="Times New Roman" w:cs="Times New Roman"/>
            <w:color w:val="000000" w:themeColor="text1"/>
            <w:sz w:val="24"/>
            <w:szCs w:val="24"/>
            <w:lang w:val="en-US"/>
          </w:rPr>
          <w:fldChar w:fldCharType="separate"/>
        </w:r>
        <w:r w:rsidRPr="00697024" w:rsidDel="00CC6626">
          <w:rPr>
            <w:rFonts w:ascii="Times New Roman" w:hAnsi="Times New Roman" w:cs="Times New Roman"/>
            <w:noProof/>
            <w:color w:val="000000" w:themeColor="text1"/>
            <w:sz w:val="24"/>
            <w:szCs w:val="24"/>
            <w:vertAlign w:val="superscript"/>
            <w:lang w:val="en-US"/>
          </w:rPr>
          <w:delText>[36]</w:delText>
        </w:r>
        <w:r w:rsidDel="00CC6626">
          <w:rPr>
            <w:rFonts w:ascii="Times New Roman" w:hAnsi="Times New Roman" w:cs="Times New Roman"/>
            <w:color w:val="000000" w:themeColor="text1"/>
            <w:sz w:val="24"/>
            <w:szCs w:val="24"/>
            <w:lang w:val="en-US"/>
          </w:rPr>
          <w:fldChar w:fldCharType="end"/>
        </w:r>
        <w:commentRangeEnd w:id="722"/>
        <w:r w:rsidDel="00CC6626">
          <w:rPr>
            <w:rStyle w:val="Kommentarzeichen"/>
          </w:rPr>
          <w:commentReference w:id="722"/>
        </w:r>
        <w:r w:rsidRPr="009A1C08" w:rsidDel="00CC6626">
          <w:rPr>
            <w:rFonts w:ascii="Times New Roman" w:hAnsi="Times New Roman" w:cs="Times New Roman"/>
            <w:color w:val="000000" w:themeColor="text1"/>
            <w:sz w:val="24"/>
            <w:szCs w:val="24"/>
            <w:lang w:val="en-US"/>
          </w:rPr>
          <w:delText xml:space="preserve"> </w:delText>
        </w:r>
      </w:del>
      <w:del w:id="724" w:author="anna.resch88@gmail.com" w:date="2022-01-04T11:39:00Z">
        <w:r w:rsidR="003C1CD7" w:rsidRPr="009A1C08" w:rsidDel="00D96C14">
          <w:rPr>
            <w:rFonts w:ascii="Times New Roman" w:hAnsi="Times New Roman" w:cs="Times New Roman"/>
            <w:color w:val="000000" w:themeColor="text1"/>
            <w:sz w:val="24"/>
            <w:szCs w:val="24"/>
            <w:lang w:val="en-US"/>
          </w:rPr>
          <w:delText>These</w:delText>
        </w:r>
        <w:r w:rsidR="00900B7A" w:rsidRPr="009A1C08" w:rsidDel="00D96C14">
          <w:rPr>
            <w:rFonts w:ascii="Times New Roman" w:hAnsi="Times New Roman" w:cs="Times New Roman"/>
            <w:sz w:val="24"/>
            <w:szCs w:val="24"/>
            <w:lang w:val="en-US"/>
          </w:rPr>
          <w:delText xml:space="preserve"> intrinsically disordered </w:delText>
        </w:r>
      </w:del>
      <w:del w:id="725" w:author="anna.resch88@gmail.com" w:date="2022-01-04T11:36:00Z">
        <w:r w:rsidR="00900B7A" w:rsidRPr="009A1C08" w:rsidDel="00A46E36">
          <w:rPr>
            <w:rFonts w:ascii="Times New Roman" w:hAnsi="Times New Roman" w:cs="Times New Roman"/>
            <w:sz w:val="24"/>
            <w:szCs w:val="24"/>
            <w:lang w:val="en-US"/>
          </w:rPr>
          <w:delText xml:space="preserve">ELP </w:delText>
        </w:r>
      </w:del>
      <w:del w:id="726" w:author="anna.resch88@gmail.com" w:date="2022-01-04T11:39:00Z">
        <w:r w:rsidR="003C1CD7" w:rsidRPr="009A1C08" w:rsidDel="00D96C14">
          <w:rPr>
            <w:rFonts w:ascii="Times New Roman" w:hAnsi="Times New Roman" w:cs="Times New Roman"/>
            <w:sz w:val="24"/>
            <w:szCs w:val="24"/>
            <w:lang w:val="en-US"/>
          </w:rPr>
          <w:delText>linker</w:delText>
        </w:r>
      </w:del>
      <w:del w:id="727" w:author="anna.resch88@gmail.com" w:date="2022-01-16T12:34:00Z">
        <w:r w:rsidR="003C1CD7" w:rsidRPr="009A1C08" w:rsidDel="00457A51">
          <w:rPr>
            <w:rFonts w:ascii="Times New Roman" w:hAnsi="Times New Roman" w:cs="Times New Roman"/>
            <w:sz w:val="24"/>
            <w:szCs w:val="24"/>
            <w:lang w:val="en-US"/>
          </w:rPr>
          <w:delText xml:space="preserve"> are</w:delText>
        </w:r>
        <w:r w:rsidR="00900B7A" w:rsidRPr="009A1C08" w:rsidDel="00457A51">
          <w:rPr>
            <w:rFonts w:ascii="Times New Roman" w:hAnsi="Times New Roman" w:cs="Times New Roman"/>
            <w:sz w:val="24"/>
            <w:szCs w:val="24"/>
            <w:lang w:val="en-US"/>
          </w:rPr>
          <w:delText xml:space="preserve"> highly </w:delText>
        </w:r>
        <w:commentRangeStart w:id="728"/>
        <w:r w:rsidR="00900B7A" w:rsidRPr="009A1C08" w:rsidDel="00457A51">
          <w:rPr>
            <w:rFonts w:ascii="Times New Roman" w:hAnsi="Times New Roman" w:cs="Times New Roman"/>
            <w:sz w:val="24"/>
            <w:szCs w:val="24"/>
            <w:lang w:val="en-US"/>
          </w:rPr>
          <w:delText>elastic</w:delText>
        </w:r>
        <w:commentRangeEnd w:id="728"/>
        <w:r w:rsidR="00A46E36" w:rsidDel="00457A51">
          <w:rPr>
            <w:rStyle w:val="Kommentarzeichen"/>
          </w:rPr>
          <w:commentReference w:id="728"/>
        </w:r>
        <w:r w:rsidR="003C1CD7" w:rsidRPr="009A1C08" w:rsidDel="00457A51">
          <w:rPr>
            <w:rFonts w:ascii="Times New Roman" w:hAnsi="Times New Roman" w:cs="Times New Roman"/>
            <w:sz w:val="24"/>
            <w:szCs w:val="24"/>
            <w:lang w:val="en-US"/>
          </w:rPr>
          <w:delText>,</w:delText>
        </w:r>
        <w:r w:rsidR="00900B7A" w:rsidRPr="009A1C08" w:rsidDel="00457A51">
          <w:rPr>
            <w:rFonts w:ascii="Times New Roman" w:hAnsi="Times New Roman" w:cs="Times New Roman"/>
            <w:sz w:val="24"/>
            <w:szCs w:val="24"/>
            <w:lang w:val="en-US"/>
          </w:rPr>
          <w:delText xml:space="preserve"> energy dissipating </w:delText>
        </w:r>
      </w:del>
      <w:del w:id="729" w:author="anna.resch88@gmail.com" w:date="2022-01-16T12:29:00Z">
        <w:r w:rsidR="003C1CD7" w:rsidRPr="009A1C08" w:rsidDel="00543067">
          <w:rPr>
            <w:rFonts w:ascii="Times New Roman" w:hAnsi="Times New Roman" w:cs="Times New Roman"/>
            <w:sz w:val="24"/>
            <w:szCs w:val="24"/>
            <w:lang w:val="en-US"/>
          </w:rPr>
          <w:delText xml:space="preserve">and </w:delText>
        </w:r>
      </w:del>
      <w:del w:id="730" w:author="anna.resch88@gmail.com" w:date="2022-01-16T12:34:00Z">
        <w:r w:rsidR="003C1CD7" w:rsidRPr="009A1C08" w:rsidDel="00457A51">
          <w:rPr>
            <w:rFonts w:ascii="Times New Roman" w:hAnsi="Times New Roman" w:cs="Times New Roman"/>
            <w:sz w:val="24"/>
            <w:szCs w:val="24"/>
            <w:lang w:val="en-US"/>
          </w:rPr>
          <w:delText>provide</w:delText>
        </w:r>
        <w:r w:rsidR="00900B7A" w:rsidRPr="009A1C08" w:rsidDel="00457A51">
          <w:rPr>
            <w:rFonts w:ascii="Times New Roman" w:hAnsi="Times New Roman" w:cs="Times New Roman"/>
            <w:sz w:val="24"/>
            <w:szCs w:val="24"/>
            <w:lang w:val="en-US"/>
          </w:rPr>
          <w:delText xml:space="preserve"> high protein yield, solubility, ease of linker extension, </w:delText>
        </w:r>
      </w:del>
      <w:del w:id="731" w:author="anna.resch88@gmail.com" w:date="2022-01-16T12:00:00Z">
        <w:r w:rsidR="00900B7A" w:rsidRPr="009A1C08" w:rsidDel="00164A18">
          <w:rPr>
            <w:rFonts w:ascii="Times New Roman" w:hAnsi="Times New Roman" w:cs="Times New Roman"/>
            <w:sz w:val="24"/>
            <w:szCs w:val="24"/>
            <w:lang w:val="en-US"/>
          </w:rPr>
          <w:delText>adjustment of properties</w:delText>
        </w:r>
      </w:del>
      <w:del w:id="732" w:author="anna.resch88@gmail.com" w:date="2022-01-16T12:34:00Z">
        <w:r w:rsidR="00900B7A" w:rsidRPr="009A1C08" w:rsidDel="00457A51">
          <w:rPr>
            <w:rFonts w:ascii="Times New Roman" w:hAnsi="Times New Roman" w:cs="Times New Roman"/>
            <w:sz w:val="24"/>
            <w:szCs w:val="24"/>
            <w:lang w:val="en-US"/>
          </w:rPr>
          <w:delText xml:space="preserve"> and</w:delText>
        </w:r>
      </w:del>
      <w:del w:id="733" w:author="anna.resch88@gmail.com" w:date="2022-01-04T11:40:00Z">
        <w:r w:rsidR="003C1CD7" w:rsidRPr="009A1C08" w:rsidDel="00D96C14">
          <w:rPr>
            <w:rFonts w:ascii="Times New Roman" w:hAnsi="Times New Roman" w:cs="Times New Roman"/>
            <w:sz w:val="24"/>
            <w:szCs w:val="24"/>
            <w:lang w:val="en-US"/>
          </w:rPr>
          <w:delText>,</w:delText>
        </w:r>
      </w:del>
      <w:del w:id="734" w:author="anna.resch88@gmail.com" w:date="2022-01-16T12:34:00Z">
        <w:r w:rsidR="00900B7A" w:rsidRPr="009A1C08" w:rsidDel="00457A51">
          <w:rPr>
            <w:rFonts w:ascii="Times New Roman" w:hAnsi="Times New Roman" w:cs="Times New Roman"/>
            <w:sz w:val="24"/>
            <w:szCs w:val="24"/>
            <w:lang w:val="en-US"/>
          </w:rPr>
          <w:delText xml:space="preserve"> </w:delText>
        </w:r>
      </w:del>
      <w:del w:id="735" w:author="anna.resch88@gmail.com" w:date="2022-01-04T11:40:00Z">
        <w:r w:rsidR="00900B7A" w:rsidRPr="009A1C08" w:rsidDel="00D96C14">
          <w:rPr>
            <w:rFonts w:ascii="Times New Roman" w:hAnsi="Times New Roman" w:cs="Times New Roman"/>
            <w:sz w:val="24"/>
            <w:szCs w:val="24"/>
            <w:lang w:val="en-US"/>
          </w:rPr>
          <w:delText>very important</w:delText>
        </w:r>
        <w:r w:rsidR="00DA1E0A" w:rsidRPr="009A1C08" w:rsidDel="00D96C14">
          <w:rPr>
            <w:rFonts w:ascii="Times New Roman" w:hAnsi="Times New Roman" w:cs="Times New Roman"/>
            <w:sz w:val="24"/>
            <w:szCs w:val="24"/>
            <w:lang w:val="en-US"/>
          </w:rPr>
          <w:delText>,</w:delText>
        </w:r>
      </w:del>
      <w:del w:id="736" w:author="anna.resch88@gmail.com" w:date="2022-01-16T12:34:00Z">
        <w:r w:rsidR="00900B7A" w:rsidRPr="009A1C08" w:rsidDel="00457A51">
          <w:rPr>
            <w:rFonts w:ascii="Times New Roman" w:hAnsi="Times New Roman" w:cs="Times New Roman"/>
            <w:sz w:val="24"/>
            <w:szCs w:val="24"/>
            <w:lang w:val="en-US"/>
          </w:rPr>
          <w:delText xml:space="preserve"> </w:delText>
        </w:r>
        <w:r w:rsidR="00783799" w:rsidRPr="009A1C08" w:rsidDel="00457A51">
          <w:rPr>
            <w:rFonts w:ascii="Times New Roman" w:hAnsi="Times New Roman" w:cs="Times New Roman"/>
            <w:sz w:val="24"/>
            <w:szCs w:val="24"/>
            <w:lang w:val="en-US"/>
          </w:rPr>
          <w:delText>high</w:delText>
        </w:r>
        <w:r w:rsidR="00900B7A" w:rsidRPr="009A1C08" w:rsidDel="00457A51">
          <w:rPr>
            <w:rFonts w:ascii="Times New Roman" w:hAnsi="Times New Roman" w:cs="Times New Roman"/>
            <w:sz w:val="24"/>
            <w:szCs w:val="24"/>
            <w:lang w:val="en-US"/>
          </w:rPr>
          <w:delText xml:space="preserve"> </w:delText>
        </w:r>
        <w:commentRangeStart w:id="737"/>
        <w:r w:rsidR="00900B7A" w:rsidRPr="009A1C08" w:rsidDel="00457A51">
          <w:rPr>
            <w:rFonts w:ascii="Times New Roman" w:hAnsi="Times New Roman" w:cs="Times New Roman"/>
            <w:sz w:val="24"/>
            <w:szCs w:val="24"/>
            <w:lang w:val="en-US"/>
          </w:rPr>
          <w:delText>biocompatibility</w:delText>
        </w:r>
        <w:commentRangeEnd w:id="737"/>
        <w:r w:rsidR="00A46E36" w:rsidDel="00457A51">
          <w:rPr>
            <w:rStyle w:val="Kommentarzeichen"/>
          </w:rPr>
          <w:commentReference w:id="737"/>
        </w:r>
        <w:r w:rsidR="00697024" w:rsidDel="00457A51">
          <w:rPr>
            <w:rFonts w:ascii="Times New Roman" w:hAnsi="Times New Roman" w:cs="Times New Roman"/>
            <w:sz w:val="24"/>
            <w:szCs w:val="24"/>
            <w:lang w:val="en-US"/>
          </w:rPr>
          <w:fldChar w:fldCharType="begin"/>
        </w:r>
        <w:r w:rsidR="00697024" w:rsidDel="00457A51">
          <w:rPr>
            <w:rFonts w:ascii="Times New Roman" w:hAnsi="Times New Roman" w:cs="Times New Roman"/>
            <w:sz w:val="24"/>
            <w:szCs w:val="24"/>
            <w:lang w:val="en-US"/>
          </w:rPr>
          <w:delInstrText xml:space="preserve"> ADDIN EN.CITE &lt;EndNote&gt;&lt;Cite&gt;&lt;Author&gt;Lampe&lt;/Author&gt;&lt;Year&gt;2013&lt;/Year&gt;&lt;RecNum&gt;77&lt;/RecNum&gt;&lt;DisplayText&gt;&lt;style face="superscript"&gt;[17]&lt;/style&gt;&lt;/DisplayText&gt;&lt;record&gt;&lt;rec-number&gt;77&lt;/rec-number&gt;&lt;foreign-keys&gt;&lt;key app="EN" db-id="zvspev52q5sttqetatnpexxo02zdpswpztzw" timestamp="1602401589"&gt;77&lt;/key&gt;&lt;/foreign-keys&gt;&lt;ref-type name="Journal Article"&gt;17&lt;/ref-type&gt;&lt;contributors&gt;&lt;authors&gt;&lt;author&gt;Lampe, Kyle J.&lt;/author&gt;&lt;author&gt;Antaris, Alexander L.&lt;/author&gt;&lt;author&gt;Heilshorn, Sarah C.&lt;/author&gt;&lt;/authors&gt;&lt;/contributors&gt;&lt;titles&gt;&lt;title&gt;Design of 3D engineered protein hydrogels for tailored control of neurite growth&lt;/title&gt;&lt;secondary-title&gt;Acta Biomaterialia&lt;/secondary-title&gt;&lt;/titles&gt;&lt;periodical&gt;&lt;full-title&gt;Acta Biomaterialia&lt;/full-title&gt;&lt;/periodical&gt;&lt;pages&gt;5590-5599&lt;/pages&gt;&lt;volume&gt;9&lt;/volume&gt;&lt;number&gt;3&lt;/number&gt;&lt;keywords&gt;&lt;keyword&gt;engineered protein&lt;/keyword&gt;&lt;keyword&gt;hydrogel&lt;/keyword&gt;&lt;keyword&gt;neuron neurite stiffness&lt;/keyword&gt;&lt;keyword&gt;three-dimensional&lt;/keyword&gt;&lt;/keywords&gt;&lt;dates&gt;&lt;year&gt;2013&lt;/year&gt;&lt;/dates&gt;&lt;isbn&gt;8585348585&lt;/isbn&gt;&lt;urls&gt;&lt;pdf-urls&gt;&lt;url&gt;file:///C:/Users/annar/Documents/Backup ZBSA Aug 2019/03_Literaturverzeichnis V.2/01_Hydrogele/01_ELP-basiert/01_mit bioaktiven Sequenzen/01_RGD/Lampe Acta Biomater 2013.pdf&lt;/url&gt;&lt;/pdf-urls&gt;&lt;/urls&gt;&lt;electronic-resource-num&gt;10.1080/10810730902873927.Testing&lt;/electronic-resource-num&gt;&lt;/record&gt;&lt;/Cite&gt;&lt;/EndNote&gt;</w:delInstrText>
        </w:r>
        <w:r w:rsidR="00697024" w:rsidDel="00457A51">
          <w:rPr>
            <w:rFonts w:ascii="Times New Roman" w:hAnsi="Times New Roman" w:cs="Times New Roman"/>
            <w:sz w:val="24"/>
            <w:szCs w:val="24"/>
            <w:lang w:val="en-US"/>
          </w:rPr>
          <w:fldChar w:fldCharType="separate"/>
        </w:r>
        <w:r w:rsidR="00697024" w:rsidRPr="00697024" w:rsidDel="00457A51">
          <w:rPr>
            <w:rFonts w:ascii="Times New Roman" w:hAnsi="Times New Roman" w:cs="Times New Roman"/>
            <w:noProof/>
            <w:sz w:val="24"/>
            <w:szCs w:val="24"/>
            <w:vertAlign w:val="superscript"/>
            <w:lang w:val="en-US"/>
          </w:rPr>
          <w:delText>[17]</w:delText>
        </w:r>
        <w:r w:rsidR="00697024" w:rsidDel="00457A51">
          <w:rPr>
            <w:rFonts w:ascii="Times New Roman" w:hAnsi="Times New Roman" w:cs="Times New Roman"/>
            <w:sz w:val="24"/>
            <w:szCs w:val="24"/>
            <w:lang w:val="en-US"/>
          </w:rPr>
          <w:fldChar w:fldCharType="end"/>
        </w:r>
        <w:r w:rsidR="00DA1E0A" w:rsidRPr="009A1C08" w:rsidDel="00457A51">
          <w:rPr>
            <w:rFonts w:ascii="Times New Roman" w:hAnsi="Times New Roman" w:cs="Times New Roman"/>
            <w:sz w:val="24"/>
            <w:szCs w:val="24"/>
            <w:lang w:val="en-US"/>
          </w:rPr>
          <w:delText xml:space="preserve"> </w:delText>
        </w:r>
        <w:r w:rsidR="00900B7A" w:rsidRPr="009A1C08" w:rsidDel="00457A51">
          <w:rPr>
            <w:rFonts w:ascii="Times New Roman" w:hAnsi="Times New Roman" w:cs="Times New Roman"/>
            <w:sz w:val="24"/>
            <w:szCs w:val="24"/>
            <w:lang w:val="en-US"/>
          </w:rPr>
          <w:delText xml:space="preserve">due to </w:delText>
        </w:r>
      </w:del>
      <w:del w:id="738" w:author="anna.resch88@gmail.com" w:date="2022-01-04T11:40:00Z">
        <w:r w:rsidR="00900B7A" w:rsidRPr="009A1C08" w:rsidDel="00D96C14">
          <w:rPr>
            <w:rFonts w:ascii="Times New Roman" w:hAnsi="Times New Roman" w:cs="Times New Roman"/>
            <w:sz w:val="24"/>
            <w:szCs w:val="24"/>
            <w:lang w:val="en-US"/>
          </w:rPr>
          <w:delText xml:space="preserve">its </w:delText>
        </w:r>
      </w:del>
      <w:del w:id="739" w:author="anna.resch88@gmail.com" w:date="2022-01-16T12:34:00Z">
        <w:r w:rsidR="00900B7A" w:rsidRPr="009A1C08" w:rsidDel="00457A51">
          <w:rPr>
            <w:rFonts w:ascii="Times New Roman" w:hAnsi="Times New Roman" w:cs="Times New Roman"/>
            <w:sz w:val="24"/>
            <w:szCs w:val="24"/>
            <w:lang w:val="en-US"/>
          </w:rPr>
          <w:delText xml:space="preserve">human sequence identity. </w:delText>
        </w:r>
      </w:del>
      <w:del w:id="740" w:author="anna.resch88@gmail.com" w:date="2022-01-16T12:26:00Z">
        <w:r w:rsidR="00120E93" w:rsidRPr="009A1C08" w:rsidDel="002D3173">
          <w:rPr>
            <w:rFonts w:ascii="Times New Roman" w:hAnsi="Times New Roman" w:cs="Times New Roman"/>
            <w:color w:val="000000" w:themeColor="text1"/>
            <w:sz w:val="24"/>
            <w:szCs w:val="24"/>
            <w:lang w:val="en-US"/>
          </w:rPr>
          <w:delText>ELP</w:delText>
        </w:r>
        <w:r w:rsidR="00DA1E0A" w:rsidRPr="009A1C08" w:rsidDel="002D3173">
          <w:rPr>
            <w:rFonts w:ascii="Times New Roman" w:hAnsi="Times New Roman" w:cs="Times New Roman"/>
            <w:color w:val="000000" w:themeColor="text1"/>
            <w:sz w:val="24"/>
            <w:szCs w:val="24"/>
            <w:lang w:val="en-US"/>
          </w:rPr>
          <w:delText>-l</w:delText>
        </w:r>
        <w:r w:rsidR="00120E93" w:rsidRPr="009A1C08" w:rsidDel="002D3173">
          <w:rPr>
            <w:rFonts w:ascii="Times New Roman" w:hAnsi="Times New Roman" w:cs="Times New Roman"/>
            <w:color w:val="000000" w:themeColor="text1"/>
            <w:sz w:val="24"/>
            <w:szCs w:val="24"/>
            <w:lang w:val="en-US"/>
          </w:rPr>
          <w:delText>inker</w:delText>
        </w:r>
        <w:r w:rsidR="002B0923" w:rsidRPr="009A1C08" w:rsidDel="002D3173">
          <w:rPr>
            <w:rFonts w:ascii="Times New Roman" w:hAnsi="Times New Roman" w:cs="Times New Roman"/>
            <w:color w:val="000000" w:themeColor="text1"/>
            <w:sz w:val="24"/>
            <w:szCs w:val="24"/>
            <w:lang w:val="en-US"/>
          </w:rPr>
          <w:delText>s</w:delText>
        </w:r>
        <w:r w:rsidR="00120E93" w:rsidRPr="009A1C08" w:rsidDel="002D3173">
          <w:rPr>
            <w:rFonts w:ascii="Times New Roman" w:hAnsi="Times New Roman" w:cs="Times New Roman"/>
            <w:color w:val="000000" w:themeColor="text1"/>
            <w:sz w:val="24"/>
            <w:szCs w:val="24"/>
            <w:lang w:val="en-US"/>
          </w:rPr>
          <w:delText xml:space="preserve"> were genetically engineered </w:delText>
        </w:r>
        <w:r w:rsidR="00120E93" w:rsidRPr="009A1C08" w:rsidDel="002D3173">
          <w:rPr>
            <w:rFonts w:ascii="Times New Roman" w:hAnsi="Times New Roman" w:cs="Times New Roman"/>
            <w:sz w:val="24"/>
            <w:szCs w:val="24"/>
            <w:lang w:val="en-US"/>
          </w:rPr>
          <w:delText xml:space="preserve">using the </w:delText>
        </w:r>
      </w:del>
      <w:ins w:id="741" w:author="Bizan N. Balzer" w:date="2021-10-07T17:53:00Z">
        <w:del w:id="742" w:author="anna.resch88@gmail.com" w:date="2022-01-16T12:26:00Z">
          <w:r w:rsidR="00DD74B4" w:rsidRPr="009A1C08" w:rsidDel="002D3173">
            <w:rPr>
              <w:rFonts w:ascii="Times New Roman" w:hAnsi="Times New Roman" w:cs="Times New Roman"/>
              <w:sz w:val="24"/>
              <w:szCs w:val="24"/>
              <w:lang w:val="en-US"/>
            </w:rPr>
            <w:delText xml:space="preserve">One-Vector-Toolbox-Platform </w:delText>
          </w:r>
          <w:r w:rsidR="00DD74B4" w:rsidDel="002D3173">
            <w:rPr>
              <w:rFonts w:ascii="Times New Roman" w:hAnsi="Times New Roman" w:cs="Times New Roman"/>
              <w:sz w:val="24"/>
              <w:szCs w:val="24"/>
              <w:lang w:val="en-US"/>
            </w:rPr>
            <w:delText>(</w:delText>
          </w:r>
        </w:del>
      </w:ins>
      <w:del w:id="743" w:author="anna.resch88@gmail.com" w:date="2022-01-16T12:26:00Z">
        <w:r w:rsidR="00120E93" w:rsidRPr="009A1C08" w:rsidDel="002D3173">
          <w:rPr>
            <w:rFonts w:ascii="Times New Roman" w:hAnsi="Times New Roman" w:cs="Times New Roman"/>
            <w:sz w:val="24"/>
            <w:szCs w:val="24"/>
            <w:lang w:val="en-US"/>
          </w:rPr>
          <w:delText>OVTP</w:delText>
        </w:r>
      </w:del>
      <w:ins w:id="744" w:author="Bizan N. Balzer" w:date="2021-10-07T17:53:00Z">
        <w:del w:id="745" w:author="anna.resch88@gmail.com" w:date="2022-01-16T12:26:00Z">
          <w:r w:rsidR="00DD74B4" w:rsidDel="002D3173">
            <w:rPr>
              <w:rFonts w:ascii="Times New Roman" w:hAnsi="Times New Roman" w:cs="Times New Roman"/>
              <w:sz w:val="24"/>
              <w:szCs w:val="24"/>
              <w:lang w:val="en-US"/>
            </w:rPr>
            <w:delText>)</w:delText>
          </w:r>
        </w:del>
      </w:ins>
      <w:del w:id="746" w:author="anna.resch88@gmail.com" w:date="2022-01-16T12:26:00Z">
        <w:r w:rsidR="00120E93" w:rsidRPr="009A1C08" w:rsidDel="002D3173">
          <w:rPr>
            <w:rFonts w:ascii="Times New Roman" w:hAnsi="Times New Roman" w:cs="Times New Roman"/>
            <w:sz w:val="24"/>
            <w:szCs w:val="24"/>
            <w:lang w:val="en-US"/>
          </w:rPr>
          <w:delText xml:space="preserve"> method</w:delText>
        </w:r>
        <w:r w:rsidR="00697024" w:rsidDel="002D3173">
          <w:rPr>
            <w:rFonts w:ascii="Times New Roman" w:hAnsi="Times New Roman" w:cs="Times New Roman"/>
            <w:sz w:val="24"/>
            <w:szCs w:val="24"/>
            <w:lang w:val="en-US"/>
          </w:rPr>
          <w:fldChar w:fldCharType="begin"/>
        </w:r>
        <w:r w:rsidR="00697024" w:rsidRPr="00CC6626" w:rsidDel="002D3173">
          <w:rPr>
            <w:rFonts w:ascii="Times New Roman" w:hAnsi="Times New Roman" w:cs="Times New Roman"/>
            <w:sz w:val="24"/>
            <w:szCs w:val="24"/>
            <w:lang w:val="en-US"/>
          </w:rPr>
          <w:del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delInstrText>
        </w:r>
        <w:r w:rsidR="00697024" w:rsidDel="002D3173">
          <w:rPr>
            <w:rFonts w:ascii="Times New Roman" w:hAnsi="Times New Roman" w:cs="Times New Roman"/>
            <w:sz w:val="24"/>
            <w:szCs w:val="24"/>
            <w:lang w:val="en-US"/>
          </w:rPr>
          <w:fldChar w:fldCharType="separate"/>
        </w:r>
        <w:r w:rsidR="00697024" w:rsidRPr="00697024" w:rsidDel="002D3173">
          <w:rPr>
            <w:rFonts w:ascii="Times New Roman" w:hAnsi="Times New Roman" w:cs="Times New Roman"/>
            <w:noProof/>
            <w:sz w:val="24"/>
            <w:szCs w:val="24"/>
            <w:vertAlign w:val="superscript"/>
            <w:lang w:val="en-US"/>
          </w:rPr>
          <w:delText>[18]</w:delText>
        </w:r>
        <w:r w:rsidR="00697024" w:rsidDel="002D3173">
          <w:rPr>
            <w:rFonts w:ascii="Times New Roman" w:hAnsi="Times New Roman" w:cs="Times New Roman"/>
            <w:sz w:val="24"/>
            <w:szCs w:val="24"/>
            <w:lang w:val="en-US"/>
          </w:rPr>
          <w:fldChar w:fldCharType="end"/>
        </w:r>
      </w:del>
      <w:del w:id="747" w:author="anna.resch88@gmail.com" w:date="2022-01-04T11:41:00Z">
        <w:r w:rsidR="006F6DD3" w:rsidRPr="009A1C08" w:rsidDel="00D96C14">
          <w:rPr>
            <w:rFonts w:ascii="Times New Roman" w:hAnsi="Times New Roman" w:cs="Times New Roman"/>
            <w:sz w:val="24"/>
            <w:szCs w:val="24"/>
            <w:lang w:val="en-US"/>
          </w:rPr>
          <w:delText xml:space="preserve"> </w:delText>
        </w:r>
        <w:r w:rsidR="0086099F" w:rsidRPr="009A1C08" w:rsidDel="00D96C14">
          <w:rPr>
            <w:rFonts w:ascii="Times New Roman" w:hAnsi="Times New Roman" w:cs="Times New Roman"/>
            <w:sz w:val="24"/>
            <w:szCs w:val="24"/>
            <w:lang w:val="en-US"/>
          </w:rPr>
          <w:delText>(</w:delText>
        </w:r>
        <w:r w:rsidR="006F6DD3" w:rsidRPr="00B724BD" w:rsidDel="00D96C14">
          <w:rPr>
            <w:rFonts w:ascii="Times New Roman" w:hAnsi="Times New Roman" w:cs="Times New Roman"/>
            <w:sz w:val="24"/>
            <w:szCs w:val="24"/>
            <w:highlight w:val="cyan"/>
            <w:lang w:val="en-US"/>
            <w:rPrChange w:id="748" w:author="Bizan N. Balzer" w:date="2021-10-07T16:26:00Z">
              <w:rPr>
                <w:rFonts w:ascii="Times New Roman" w:hAnsi="Times New Roman" w:cs="Times New Roman"/>
                <w:sz w:val="24"/>
                <w:szCs w:val="24"/>
                <w:lang w:val="en-US"/>
              </w:rPr>
            </w:rPrChange>
          </w:rPr>
          <w:delText>see Supplementary Information</w:delText>
        </w:r>
      </w:del>
      <w:ins w:id="749" w:author="Bizan N. Balzer" w:date="2021-10-07T22:30:00Z">
        <w:del w:id="750" w:author="anna.resch88@gmail.com" w:date="2022-01-04T11:41:00Z">
          <w:r w:rsidR="0063322A" w:rsidRPr="0063322A" w:rsidDel="00D96C14">
            <w:rPr>
              <w:rFonts w:ascii="Times New Roman" w:hAnsi="Times New Roman" w:cs="Times New Roman"/>
              <w:sz w:val="24"/>
              <w:szCs w:val="24"/>
              <w:highlight w:val="cyan"/>
              <w:lang w:val="en-US"/>
              <w:rPrChange w:id="751" w:author="Bizan N. Balzer" w:date="2021-10-07T22:31:00Z">
                <w:rPr>
                  <w:rFonts w:cstheme="majorHAnsi"/>
                  <w:noProof/>
                  <w:lang w:val="en-US"/>
                </w:rPr>
              </w:rPrChange>
            </w:rPr>
            <w:delText>Supplementary Methods and Materials</w:delText>
          </w:r>
        </w:del>
      </w:ins>
      <w:del w:id="752" w:author="anna.resch88@gmail.com" w:date="2022-01-04T11:41:00Z">
        <w:r w:rsidR="006F6DD3" w:rsidRPr="00B724BD" w:rsidDel="00D96C14">
          <w:rPr>
            <w:rFonts w:ascii="Times New Roman" w:hAnsi="Times New Roman" w:cs="Times New Roman"/>
            <w:sz w:val="24"/>
            <w:szCs w:val="24"/>
            <w:highlight w:val="cyan"/>
            <w:lang w:val="en-US"/>
            <w:rPrChange w:id="753" w:author="Bizan N. Balzer" w:date="2021-10-07T16:26:00Z">
              <w:rPr>
                <w:rFonts w:ascii="Times New Roman" w:hAnsi="Times New Roman" w:cs="Times New Roman"/>
                <w:sz w:val="24"/>
                <w:szCs w:val="24"/>
                <w:lang w:val="en-US"/>
              </w:rPr>
            </w:rPrChange>
          </w:rPr>
          <w:delText xml:space="preserve"> </w:delText>
        </w:r>
        <w:r w:rsidR="00F57670" w:rsidRPr="00B724BD" w:rsidDel="00D96C14">
          <w:rPr>
            <w:rFonts w:ascii="Times New Roman" w:hAnsi="Times New Roman" w:cs="Times New Roman"/>
            <w:sz w:val="24"/>
            <w:szCs w:val="24"/>
            <w:highlight w:val="cyan"/>
            <w:lang w:val="en-US"/>
            <w:rPrChange w:id="754" w:author="Bizan N. Balzer" w:date="2021-10-07T16:26:00Z">
              <w:rPr>
                <w:rFonts w:ascii="Times New Roman" w:hAnsi="Times New Roman" w:cs="Times New Roman"/>
                <w:sz w:val="24"/>
                <w:szCs w:val="24"/>
                <w:lang w:val="en-US"/>
              </w:rPr>
            </w:rPrChange>
          </w:rPr>
          <w:delText>1.1-1.2</w:delText>
        </w:r>
        <w:r w:rsidR="0086099F" w:rsidRPr="009A1C08" w:rsidDel="00D96C14">
          <w:rPr>
            <w:rFonts w:ascii="Times New Roman" w:hAnsi="Times New Roman" w:cs="Times New Roman"/>
            <w:sz w:val="24"/>
            <w:szCs w:val="24"/>
            <w:lang w:val="en-US"/>
          </w:rPr>
          <w:delText>)</w:delText>
        </w:r>
      </w:del>
      <w:del w:id="755" w:author="anna.resch88@gmail.com" w:date="2022-01-16T12:26:00Z">
        <w:r w:rsidR="00120E93" w:rsidRPr="009A1C08" w:rsidDel="002D3173">
          <w:rPr>
            <w:rFonts w:ascii="Times New Roman" w:hAnsi="Times New Roman" w:cs="Times New Roman"/>
            <w:color w:val="000000" w:themeColor="text1"/>
            <w:sz w:val="24"/>
            <w:szCs w:val="24"/>
            <w:lang w:val="en-US"/>
          </w:rPr>
          <w:delText>.</w:delText>
        </w:r>
        <w:r w:rsidR="003146E0" w:rsidRPr="009A1C08" w:rsidDel="002D3173">
          <w:rPr>
            <w:rFonts w:ascii="Times New Roman" w:hAnsi="Times New Roman" w:cs="Times New Roman"/>
            <w:sz w:val="24"/>
            <w:szCs w:val="24"/>
            <w:lang w:val="en-US"/>
          </w:rPr>
          <w:delText xml:space="preserve"> </w:delText>
        </w:r>
      </w:del>
      <w:del w:id="756" w:author="anna.resch88@gmail.com" w:date="2022-01-16T12:01:00Z">
        <w:r w:rsidR="003146E0" w:rsidRPr="009A1C08" w:rsidDel="00164A18">
          <w:rPr>
            <w:rFonts w:ascii="Times New Roman" w:hAnsi="Times New Roman" w:cs="Times New Roman"/>
            <w:sz w:val="24"/>
            <w:szCs w:val="24"/>
            <w:lang w:val="en-US"/>
          </w:rPr>
          <w:delText>W</w:delText>
        </w:r>
      </w:del>
      <w:del w:id="757" w:author="anna.resch88@gmail.com" w:date="2022-01-16T12:28:00Z">
        <w:r w:rsidR="003146E0" w:rsidRPr="009A1C08" w:rsidDel="00CC6626">
          <w:rPr>
            <w:rFonts w:ascii="Times New Roman" w:hAnsi="Times New Roman" w:cs="Times New Roman"/>
            <w:sz w:val="24"/>
            <w:szCs w:val="24"/>
            <w:lang w:val="en-US"/>
          </w:rPr>
          <w:delText xml:space="preserve">e chose </w:delText>
        </w:r>
      </w:del>
      <w:del w:id="758" w:author="anna.resch88@gmail.com" w:date="2022-01-04T11:42:00Z">
        <w:r w:rsidR="003146E0" w:rsidRPr="009A1C08" w:rsidDel="00D96C14">
          <w:rPr>
            <w:rFonts w:ascii="Times New Roman" w:hAnsi="Times New Roman" w:cs="Times New Roman"/>
            <w:sz w:val="24"/>
            <w:szCs w:val="24"/>
            <w:lang w:val="en-US"/>
          </w:rPr>
          <w:delText>ULD-V20-ULD and ULD-V40-ULD</w:delText>
        </w:r>
      </w:del>
      <w:del w:id="759" w:author="anna.resch88@gmail.com" w:date="2022-01-16T12:28:00Z">
        <w:r w:rsidR="003146E0" w:rsidRPr="009A1C08" w:rsidDel="00CC6626">
          <w:rPr>
            <w:rFonts w:ascii="Times New Roman" w:hAnsi="Times New Roman" w:cs="Times New Roman"/>
            <w:sz w:val="24"/>
            <w:szCs w:val="24"/>
            <w:lang w:val="en-US"/>
          </w:rPr>
          <w:delText xml:space="preserve"> with either 20 or 40 repeats of the</w:delText>
        </w:r>
      </w:del>
      <w:ins w:id="760" w:author="Bizan N. Balzer" w:date="2021-10-07T22:51:00Z">
        <w:del w:id="761" w:author="anna.resch88@gmail.com" w:date="2022-01-16T12:28:00Z">
          <w:r w:rsidR="00D60A6A" w:rsidDel="00CC6626">
            <w:rPr>
              <w:rFonts w:ascii="Times New Roman" w:hAnsi="Times New Roman" w:cs="Times New Roman"/>
              <w:sz w:val="24"/>
              <w:szCs w:val="24"/>
              <w:lang w:val="en-US"/>
            </w:rPr>
            <w:delText xml:space="preserve"> </w:delText>
          </w:r>
        </w:del>
        <w:del w:id="762" w:author="anna.resch88@gmail.com" w:date="2022-01-04T17:56:00Z">
          <w:r w:rsidR="00D60A6A" w:rsidRPr="009A1C08" w:rsidDel="00315D6F">
            <w:rPr>
              <w:rFonts w:ascii="Times New Roman" w:hAnsi="Times New Roman" w:cs="Times New Roman"/>
              <w:color w:val="000000" w:themeColor="text1"/>
              <w:sz w:val="24"/>
              <w:szCs w:val="24"/>
              <w:lang w:val="en-US"/>
            </w:rPr>
            <w:delText xml:space="preserve">repetitive </w:delText>
          </w:r>
        </w:del>
        <w:del w:id="763" w:author="anna.resch88@gmail.com" w:date="2022-01-16T12:28:00Z">
          <w:r w:rsidR="00D60A6A" w:rsidRPr="009A1C08" w:rsidDel="00CC6626">
            <w:rPr>
              <w:rFonts w:ascii="Times New Roman" w:hAnsi="Times New Roman" w:cs="Times New Roman"/>
              <w:color w:val="000000" w:themeColor="text1"/>
              <w:sz w:val="24"/>
              <w:szCs w:val="24"/>
              <w:lang w:val="en-US"/>
            </w:rPr>
            <w:delText xml:space="preserve">pentamer </w:delText>
          </w:r>
        </w:del>
      </w:ins>
      <w:ins w:id="764" w:author="Bizan N. Balzer" w:date="2021-10-07T22:52:00Z">
        <w:del w:id="765" w:author="anna.resch88@gmail.com" w:date="2022-01-04T11:42:00Z">
          <w:r w:rsidR="00D60A6A" w:rsidRPr="009A1C08" w:rsidDel="00D96C14">
            <w:rPr>
              <w:rFonts w:ascii="Times New Roman" w:hAnsi="Times New Roman" w:cs="Times New Roman"/>
              <w:color w:val="000000" w:themeColor="text1"/>
              <w:sz w:val="24"/>
              <w:szCs w:val="24"/>
              <w:lang w:val="en-US"/>
            </w:rPr>
            <w:delText>ELP</w:delText>
          </w:r>
          <w:r w:rsidR="00D60A6A" w:rsidDel="00D96C14">
            <w:rPr>
              <w:rFonts w:ascii="Times New Roman" w:hAnsi="Times New Roman" w:cs="Times New Roman"/>
              <w:color w:val="000000" w:themeColor="text1"/>
              <w:sz w:val="24"/>
              <w:szCs w:val="24"/>
              <w:lang w:val="en-US"/>
            </w:rPr>
            <w:delText xml:space="preserve"> </w:delText>
          </w:r>
        </w:del>
      </w:ins>
      <w:ins w:id="766" w:author="Bizan N. Balzer" w:date="2021-10-07T22:51:00Z">
        <w:del w:id="767" w:author="anna.resch88@gmail.com" w:date="2022-01-16T12:28:00Z">
          <w:r w:rsidR="00D60A6A" w:rsidRPr="009A1C08" w:rsidDel="00CC6626">
            <w:rPr>
              <w:rFonts w:ascii="Times New Roman" w:hAnsi="Times New Roman" w:cs="Times New Roman"/>
              <w:color w:val="000000" w:themeColor="text1"/>
              <w:sz w:val="24"/>
              <w:szCs w:val="24"/>
              <w:lang w:val="en-US"/>
            </w:rPr>
            <w:delText>sequence Val-Pro-Gly-</w:delText>
          </w:r>
        </w:del>
        <w:del w:id="768" w:author="anna.resch88@gmail.com" w:date="2022-01-04T11:42:00Z">
          <w:r w:rsidR="00D60A6A" w:rsidRPr="009A1C08" w:rsidDel="00D96C14">
            <w:rPr>
              <w:rFonts w:ascii="Times New Roman" w:hAnsi="Times New Roman" w:cs="Times New Roman"/>
              <w:color w:val="000000" w:themeColor="text1"/>
              <w:sz w:val="24"/>
              <w:szCs w:val="24"/>
              <w:lang w:val="en-US"/>
            </w:rPr>
            <w:delText>X</w:delText>
          </w:r>
        </w:del>
        <w:del w:id="769" w:author="anna.resch88@gmail.com" w:date="2022-01-16T12:28:00Z">
          <w:r w:rsidR="00D60A6A" w:rsidRPr="009A1C08" w:rsidDel="00CC6626">
            <w:rPr>
              <w:rFonts w:ascii="Times New Roman" w:hAnsi="Times New Roman" w:cs="Times New Roman"/>
              <w:color w:val="000000" w:themeColor="text1"/>
              <w:sz w:val="24"/>
              <w:szCs w:val="24"/>
              <w:lang w:val="en-US"/>
            </w:rPr>
            <w:delText>-Gly (VPG</w:delText>
          </w:r>
        </w:del>
        <w:del w:id="770" w:author="anna.resch88@gmail.com" w:date="2022-01-04T11:42:00Z">
          <w:r w:rsidR="00D60A6A" w:rsidRPr="009A1C08" w:rsidDel="00D96C14">
            <w:rPr>
              <w:rFonts w:ascii="Times New Roman" w:hAnsi="Times New Roman" w:cs="Times New Roman"/>
              <w:color w:val="000000" w:themeColor="text1"/>
              <w:sz w:val="24"/>
              <w:szCs w:val="24"/>
              <w:lang w:val="en-US"/>
            </w:rPr>
            <w:delText>X</w:delText>
          </w:r>
        </w:del>
        <w:del w:id="771" w:author="anna.resch88@gmail.com" w:date="2022-01-16T12:28:00Z">
          <w:r w:rsidR="00D60A6A" w:rsidRPr="009A1C08" w:rsidDel="00CC6626">
            <w:rPr>
              <w:rFonts w:ascii="Times New Roman" w:hAnsi="Times New Roman" w:cs="Times New Roman"/>
              <w:color w:val="000000" w:themeColor="text1"/>
              <w:sz w:val="24"/>
              <w:szCs w:val="24"/>
              <w:lang w:val="en-US"/>
            </w:rPr>
            <w:delText>G</w:delText>
          </w:r>
        </w:del>
      </w:ins>
      <w:ins w:id="772" w:author="Bizan N. Balzer" w:date="2021-10-07T22:52:00Z">
        <w:del w:id="773" w:author="anna.resch88@gmail.com" w:date="2022-01-16T12:28:00Z">
          <w:r w:rsidR="00D60A6A" w:rsidDel="00CC6626">
            <w:rPr>
              <w:rFonts w:ascii="Times New Roman" w:hAnsi="Times New Roman" w:cs="Times New Roman"/>
              <w:color w:val="000000" w:themeColor="text1"/>
              <w:sz w:val="24"/>
              <w:szCs w:val="24"/>
              <w:lang w:val="en-US"/>
            </w:rPr>
            <w:delText>)</w:delText>
          </w:r>
        </w:del>
      </w:ins>
      <w:del w:id="774" w:author="anna.resch88@gmail.com" w:date="2022-01-16T12:28:00Z">
        <w:r w:rsidR="003146E0" w:rsidRPr="009A1C08" w:rsidDel="00CC6626">
          <w:rPr>
            <w:rFonts w:ascii="Times New Roman" w:hAnsi="Times New Roman" w:cs="Times New Roman"/>
            <w:sz w:val="24"/>
            <w:szCs w:val="24"/>
            <w:lang w:val="en-US"/>
          </w:rPr>
          <w:delText xml:space="preserve"> </w:delText>
        </w:r>
        <w:commentRangeStart w:id="775"/>
        <w:r w:rsidR="003146E0" w:rsidRPr="00DD74B4" w:rsidDel="00CC6626">
          <w:rPr>
            <w:rFonts w:ascii="Times New Roman" w:hAnsi="Times New Roman" w:cs="Times New Roman"/>
            <w:sz w:val="24"/>
            <w:szCs w:val="24"/>
            <w:highlight w:val="red"/>
            <w:lang w:val="en-US"/>
            <w:rPrChange w:id="776" w:author="Bizan N. Balzer" w:date="2021-10-07T17:54:00Z">
              <w:rPr>
                <w:rFonts w:ascii="Times New Roman" w:hAnsi="Times New Roman" w:cs="Times New Roman"/>
                <w:sz w:val="24"/>
                <w:szCs w:val="24"/>
                <w:lang w:val="en-US"/>
              </w:rPr>
            </w:rPrChange>
          </w:rPr>
          <w:delText xml:space="preserve">VPGVG pentamer </w:delText>
        </w:r>
        <w:commentRangeEnd w:id="775"/>
        <w:r w:rsidR="00DD74B4" w:rsidRPr="00DD74B4" w:rsidDel="00CC6626">
          <w:rPr>
            <w:rStyle w:val="Kommentarzeichen"/>
            <w:highlight w:val="red"/>
            <w:rPrChange w:id="777" w:author="Bizan N. Balzer" w:date="2021-10-07T17:54:00Z">
              <w:rPr>
                <w:rStyle w:val="Kommentarzeichen"/>
              </w:rPr>
            </w:rPrChange>
          </w:rPr>
          <w:commentReference w:id="775"/>
        </w:r>
      </w:del>
      <w:del w:id="778" w:author="anna.resch88@gmail.com" w:date="2022-01-16T12:01:00Z">
        <w:r w:rsidR="003146E0" w:rsidRPr="009A1C08" w:rsidDel="00164A18">
          <w:rPr>
            <w:rFonts w:ascii="Times New Roman" w:hAnsi="Times New Roman" w:cs="Times New Roman"/>
            <w:sz w:val="24"/>
            <w:szCs w:val="24"/>
            <w:lang w:val="en-US"/>
          </w:rPr>
          <w:delText>for detailed characterization</w:delText>
        </w:r>
      </w:del>
      <w:del w:id="779" w:author="anna.resch88@gmail.com" w:date="2022-01-16T12:28:00Z">
        <w:r w:rsidR="003146E0" w:rsidRPr="009A1C08" w:rsidDel="00CC6626">
          <w:rPr>
            <w:rFonts w:ascii="Times New Roman" w:hAnsi="Times New Roman" w:cs="Times New Roman"/>
            <w:sz w:val="24"/>
            <w:szCs w:val="24"/>
            <w:lang w:val="en-US"/>
          </w:rPr>
          <w:delText xml:space="preserve"> based on their yield, purity, water solubility and</w:delText>
        </w:r>
      </w:del>
      <w:del w:id="780" w:author="anna.resch88@gmail.com" w:date="2022-01-03T09:37:00Z">
        <w:r w:rsidR="003146E0" w:rsidRPr="009A1C08" w:rsidDel="00313EBB">
          <w:rPr>
            <w:rFonts w:ascii="Times New Roman" w:hAnsi="Times New Roman" w:cs="Times New Roman"/>
            <w:sz w:val="24"/>
            <w:szCs w:val="24"/>
            <w:lang w:val="en-US"/>
          </w:rPr>
          <w:delText>,</w:delText>
        </w:r>
      </w:del>
      <w:del w:id="781" w:author="anna.resch88@gmail.com" w:date="2022-01-16T12:28:00Z">
        <w:r w:rsidR="003146E0" w:rsidRPr="009A1C08" w:rsidDel="00CC6626">
          <w:rPr>
            <w:rFonts w:ascii="Times New Roman" w:hAnsi="Times New Roman" w:cs="Times New Roman"/>
            <w:sz w:val="24"/>
            <w:szCs w:val="24"/>
            <w:lang w:val="en-US"/>
          </w:rPr>
          <w:delText xml:space="preserve"> flexibility. </w:delText>
        </w:r>
      </w:del>
      <w:del w:id="782" w:author="anna.resch88@gmail.com" w:date="2022-01-04T11:43:00Z">
        <w:r w:rsidR="003146E0" w:rsidRPr="009A1C08" w:rsidDel="00D96C14">
          <w:rPr>
            <w:rFonts w:ascii="Times New Roman" w:hAnsi="Times New Roman" w:cs="Times New Roman"/>
            <w:sz w:val="24"/>
            <w:szCs w:val="24"/>
            <w:lang w:val="en-US"/>
          </w:rPr>
          <w:delText>Water content analysis and nanoindentation was performed for ULD-V80-ULD as well.</w:delText>
        </w:r>
        <w:r w:rsidR="00120E93" w:rsidRPr="009A1C08" w:rsidDel="00D96C14">
          <w:rPr>
            <w:rFonts w:ascii="Times New Roman" w:hAnsi="Times New Roman" w:cs="Times New Roman"/>
            <w:color w:val="000000" w:themeColor="text1"/>
            <w:sz w:val="24"/>
            <w:szCs w:val="24"/>
            <w:lang w:val="en-US"/>
          </w:rPr>
          <w:delText xml:space="preserve"> </w:delText>
        </w:r>
      </w:del>
      <w:del w:id="783" w:author="anna.resch88@gmail.com" w:date="2022-01-04T11:44:00Z">
        <w:r w:rsidR="00900B7A" w:rsidRPr="009A1C08" w:rsidDel="00D96C14">
          <w:rPr>
            <w:rFonts w:ascii="Times New Roman" w:hAnsi="Times New Roman" w:cs="Times New Roman"/>
            <w:sz w:val="24"/>
            <w:szCs w:val="24"/>
            <w:lang w:val="en-US"/>
          </w:rPr>
          <w:delText xml:space="preserve">The selected ELP-linker segments are N- and C-terminally modified with </w:delText>
        </w:r>
        <w:r w:rsidR="0058088B" w:rsidRPr="009A1C08" w:rsidDel="00D96C14">
          <w:rPr>
            <w:rFonts w:ascii="Times New Roman" w:hAnsi="Times New Roman" w:cs="Times New Roman"/>
            <w:sz w:val="24"/>
            <w:szCs w:val="24"/>
            <w:lang w:val="en-US"/>
          </w:rPr>
          <w:delText xml:space="preserve">tetramer-forming </w:delText>
        </w:r>
      </w:del>
      <w:del w:id="784" w:author="anna.resch88@gmail.com" w:date="2022-01-04T11:43:00Z">
        <w:r w:rsidR="0058088B" w:rsidRPr="009A1C08" w:rsidDel="00D96C14">
          <w:rPr>
            <w:rFonts w:ascii="Times New Roman" w:hAnsi="Times New Roman" w:cs="Times New Roman"/>
            <w:sz w:val="24"/>
            <w:szCs w:val="24"/>
            <w:lang w:val="en-US"/>
          </w:rPr>
          <w:delText>ubiquitin-like domains (</w:delText>
        </w:r>
      </w:del>
      <w:del w:id="785" w:author="anna.resch88@gmail.com" w:date="2022-01-04T11:44:00Z">
        <w:r w:rsidR="0058088B" w:rsidRPr="009A1C08" w:rsidDel="00D96C14">
          <w:rPr>
            <w:rFonts w:ascii="Times New Roman" w:hAnsi="Times New Roman" w:cs="Times New Roman"/>
            <w:sz w:val="24"/>
            <w:szCs w:val="24"/>
            <w:lang w:val="en-US"/>
          </w:rPr>
          <w:delText>ULD</w:delText>
        </w:r>
      </w:del>
      <w:del w:id="786" w:author="anna.resch88@gmail.com" w:date="2022-01-04T11:43:00Z">
        <w:r w:rsidR="0058088B" w:rsidRPr="009A1C08" w:rsidDel="00D96C14">
          <w:rPr>
            <w:rFonts w:ascii="Times New Roman" w:hAnsi="Times New Roman" w:cs="Times New Roman"/>
            <w:sz w:val="24"/>
            <w:szCs w:val="24"/>
            <w:lang w:val="en-US"/>
          </w:rPr>
          <w:delText>)</w:delText>
        </w:r>
      </w:del>
      <w:del w:id="787" w:author="anna.resch88@gmail.com" w:date="2022-01-04T11:44:00Z">
        <w:r w:rsidR="00697024" w:rsidDel="00D96C14">
          <w:rPr>
            <w:rFonts w:ascii="Times New Roman" w:hAnsi="Times New Roman" w:cs="Times New Roman"/>
            <w:sz w:val="24"/>
            <w:szCs w:val="24"/>
            <w:lang w:val="en-US"/>
          </w:rPr>
          <w:fldChar w:fldCharType="begin"/>
        </w:r>
        <w:r w:rsidR="00697024" w:rsidDel="00D96C14">
          <w:rPr>
            <w:rFonts w:ascii="Times New Roman" w:hAnsi="Times New Roman" w:cs="Times New Roman"/>
            <w:sz w:val="24"/>
            <w:szCs w:val="24"/>
            <w:lang w:val="en-US"/>
          </w:rPr>
          <w:delInstrText xml:space="preserve"> ADDIN EN.CITE &lt;EndNote&gt;&lt;Cite&gt;&lt;Author&gt;Wang&lt;/Author&gt;&lt;Year&gt;2012&lt;/Year&gt;&lt;RecNum&gt;82&lt;/RecNum&gt;&lt;DisplayText&gt;&lt;style face="superscript"&gt;[19]&lt;/style&gt;&lt;/DisplayText&gt;&lt;record&gt;&lt;rec-number&gt;82&lt;/rec-number&gt;&lt;foreign-keys&gt;&lt;key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R="00697024" w:rsidDel="00D96C14">
          <w:rPr>
            <w:rFonts w:ascii="Times New Roman" w:hAnsi="Times New Roman" w:cs="Times New Roman"/>
            <w:sz w:val="24"/>
            <w:szCs w:val="24"/>
            <w:lang w:val="en-US"/>
          </w:rPr>
          <w:fldChar w:fldCharType="separate"/>
        </w:r>
        <w:r w:rsidR="00697024" w:rsidRPr="00697024" w:rsidDel="00D96C14">
          <w:rPr>
            <w:rFonts w:ascii="Times New Roman" w:hAnsi="Times New Roman" w:cs="Times New Roman"/>
            <w:noProof/>
            <w:sz w:val="24"/>
            <w:szCs w:val="24"/>
            <w:vertAlign w:val="superscript"/>
            <w:lang w:val="en-US"/>
          </w:rPr>
          <w:delText>[19]</w:delText>
        </w:r>
        <w:r w:rsidR="00697024" w:rsidDel="00D96C14">
          <w:rPr>
            <w:rFonts w:ascii="Times New Roman" w:hAnsi="Times New Roman" w:cs="Times New Roman"/>
            <w:sz w:val="24"/>
            <w:szCs w:val="24"/>
            <w:lang w:val="en-US"/>
          </w:rPr>
          <w:fldChar w:fldCharType="end"/>
        </w:r>
        <w:r w:rsidR="0058088B" w:rsidRPr="009A1C08" w:rsidDel="00D96C14">
          <w:rPr>
            <w:rFonts w:ascii="Times New Roman" w:hAnsi="Times New Roman" w:cs="Times New Roman"/>
            <w:sz w:val="24"/>
            <w:szCs w:val="24"/>
            <w:lang w:val="en-US"/>
          </w:rPr>
          <w:delText xml:space="preserve"> with a length of 102 amino acids (aa) </w:delText>
        </w:r>
        <w:r w:rsidR="0058088B" w:rsidRPr="009A1C08" w:rsidDel="00D96C14">
          <w:rPr>
            <w:rFonts w:ascii="Times New Roman" w:hAnsi="Times New Roman" w:cs="Times New Roman"/>
            <w:color w:val="000000" w:themeColor="text1"/>
            <w:sz w:val="24"/>
            <w:szCs w:val="24"/>
            <w:lang w:val="en-US"/>
          </w:rPr>
          <w:delText>comprised of 11 positive</w:delText>
        </w:r>
        <w:r w:rsidR="003A7B11" w:rsidRPr="009A1C08" w:rsidDel="00D96C14">
          <w:rPr>
            <w:rFonts w:ascii="Times New Roman" w:hAnsi="Times New Roman" w:cs="Times New Roman"/>
            <w:color w:val="000000" w:themeColor="text1"/>
            <w:sz w:val="24"/>
            <w:szCs w:val="24"/>
            <w:lang w:val="en-US"/>
          </w:rPr>
          <w:delText>ly</w:delText>
        </w:r>
        <w:r w:rsidR="0058088B" w:rsidRPr="009A1C08" w:rsidDel="00D96C14">
          <w:rPr>
            <w:rFonts w:ascii="Times New Roman" w:hAnsi="Times New Roman" w:cs="Times New Roman"/>
            <w:color w:val="000000" w:themeColor="text1"/>
            <w:sz w:val="24"/>
            <w:szCs w:val="24"/>
            <w:lang w:val="en-US"/>
          </w:rPr>
          <w:delText xml:space="preserve"> charged aa and 25 hydrophobic aa </w:delText>
        </w:r>
        <w:r w:rsidR="0058088B" w:rsidRPr="009A1C08" w:rsidDel="00D96C14">
          <w:rPr>
            <w:rFonts w:ascii="Times New Roman" w:hAnsi="Times New Roman" w:cs="Times New Roman"/>
            <w:sz w:val="24"/>
            <w:szCs w:val="24"/>
            <w:lang w:val="en-US"/>
          </w:rPr>
          <w:delText xml:space="preserve">including 9 aromatic aa </w:delText>
        </w:r>
        <w:r w:rsidR="002D11F2" w:rsidRPr="009A1C08" w:rsidDel="00D96C14">
          <w:rPr>
            <w:rFonts w:ascii="Times New Roman" w:hAnsi="Times New Roman" w:cs="Times New Roman"/>
            <w:sz w:val="24"/>
            <w:szCs w:val="24"/>
            <w:lang w:val="en-US"/>
          </w:rPr>
          <w:delText>important for tissue adhesion and removal of interfacial water as described by</w:delText>
        </w:r>
        <w:r w:rsidR="00AF3514" w:rsidRPr="009A1C08" w:rsidDel="00D96C14">
          <w:rPr>
            <w:rFonts w:ascii="Times New Roman" w:hAnsi="Times New Roman" w:cs="Times New Roman"/>
            <w:sz w:val="24"/>
            <w:szCs w:val="24"/>
            <w:lang w:val="en-US"/>
          </w:rPr>
          <w:delText xml:space="preserve"> Li eta al.</w:delText>
        </w:r>
        <w:r w:rsidR="00697024" w:rsidDel="00D96C14">
          <w:rPr>
            <w:rFonts w:ascii="Times New Roman" w:hAnsi="Times New Roman" w:cs="Times New Roman"/>
            <w:iCs/>
            <w:sz w:val="24"/>
            <w:szCs w:val="24"/>
            <w:lang w:val="en-US"/>
          </w:rPr>
          <w:fldChar w:fldCharType="begin"/>
        </w:r>
        <w:r w:rsidR="00697024" w:rsidDel="00D96C14">
          <w:rPr>
            <w:rFonts w:ascii="Times New Roman" w:hAnsi="Times New Roman" w:cs="Times New Roman"/>
            <w:iCs/>
            <w:sz w:val="24"/>
            <w:szCs w:val="24"/>
            <w:lang w:val="en-US"/>
          </w:rPr>
          <w:del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delInstrText>
        </w:r>
        <w:r w:rsidR="00697024" w:rsidDel="00D96C14">
          <w:rPr>
            <w:rFonts w:ascii="Times New Roman" w:hAnsi="Times New Roman" w:cs="Times New Roman"/>
            <w:iCs/>
            <w:sz w:val="24"/>
            <w:szCs w:val="24"/>
            <w:lang w:val="en-US"/>
          </w:rPr>
          <w:fldChar w:fldCharType="separate"/>
        </w:r>
        <w:r w:rsidR="00697024" w:rsidRPr="00697024" w:rsidDel="00D96C14">
          <w:rPr>
            <w:rFonts w:ascii="Times New Roman" w:hAnsi="Times New Roman" w:cs="Times New Roman"/>
            <w:iCs/>
            <w:noProof/>
            <w:sz w:val="24"/>
            <w:szCs w:val="24"/>
            <w:vertAlign w:val="superscript"/>
            <w:lang w:val="en-US"/>
          </w:rPr>
          <w:delText>[14]</w:delText>
        </w:r>
        <w:r w:rsidR="00697024" w:rsidDel="00D96C14">
          <w:rPr>
            <w:rFonts w:ascii="Times New Roman" w:hAnsi="Times New Roman" w:cs="Times New Roman"/>
            <w:iCs/>
            <w:sz w:val="24"/>
            <w:szCs w:val="24"/>
            <w:lang w:val="en-US"/>
          </w:rPr>
          <w:fldChar w:fldCharType="end"/>
        </w:r>
        <w:r w:rsidR="00900B7A" w:rsidRPr="009A1C08" w:rsidDel="00D96C14">
          <w:rPr>
            <w:rFonts w:ascii="Times New Roman" w:hAnsi="Times New Roman" w:cs="Times New Roman"/>
            <w:sz w:val="24"/>
            <w:szCs w:val="24"/>
            <w:lang w:val="en-US"/>
          </w:rPr>
          <w:delText>.</w:delText>
        </w:r>
        <w:r w:rsidR="00FC2240" w:rsidRPr="009A1C08" w:rsidDel="00D96C14">
          <w:rPr>
            <w:rFonts w:ascii="Times New Roman" w:hAnsi="Times New Roman" w:cs="Times New Roman"/>
            <w:sz w:val="24"/>
            <w:szCs w:val="24"/>
            <w:lang w:val="en-US"/>
          </w:rPr>
          <w:delText xml:space="preserve"> </w:delText>
        </w:r>
      </w:del>
    </w:p>
    <w:p w14:paraId="13D6AA41" w14:textId="10E7E98E" w:rsidR="0095448A" w:rsidRPr="00A6095E" w:rsidDel="00627825" w:rsidRDefault="0095448A" w:rsidP="009A1C08">
      <w:pPr>
        <w:spacing w:line="480" w:lineRule="auto"/>
        <w:jc w:val="both"/>
        <w:rPr>
          <w:ins w:id="788" w:author="Bizan N. Balzer" w:date="2021-10-02T11:30:00Z"/>
          <w:del w:id="789" w:author="anna.resch88@gmail.com" w:date="2022-01-04T15:57:00Z"/>
          <w:rFonts w:ascii="Times New Roman" w:hAnsi="Times New Roman" w:cs="Times New Roman"/>
          <w:sz w:val="24"/>
          <w:szCs w:val="24"/>
          <w:lang w:val="en-US"/>
        </w:rPr>
      </w:pPr>
      <w:ins w:id="790" w:author="Bizan N. Balzer" w:date="2021-10-02T11:30:00Z">
        <w:del w:id="791" w:author="anna.resch88@gmail.com" w:date="2022-01-04T15:57:00Z">
          <w:r w:rsidRPr="00A6095E" w:rsidDel="00627825">
            <w:rPr>
              <w:rFonts w:ascii="Times New Roman" w:hAnsi="Times New Roman" w:cs="Times New Roman"/>
              <w:sz w:val="24"/>
              <w:szCs w:val="24"/>
              <w:lang w:val="en-US"/>
            </w:rPr>
            <w:delText xml:space="preserve">Jetzt kommt ein Sprung in </w:delText>
          </w:r>
        </w:del>
      </w:ins>
      <w:ins w:id="792" w:author="Bizan N. Balzer" w:date="2021-10-02T11:31:00Z">
        <w:del w:id="793" w:author="anna.resch88@gmail.com" w:date="2022-01-04T15:57:00Z">
          <w:r w:rsidRPr="00A6095E" w:rsidDel="00627825">
            <w:rPr>
              <w:rFonts w:ascii="Times New Roman" w:hAnsi="Times New Roman" w:cs="Times New Roman"/>
              <w:sz w:val="24"/>
              <w:szCs w:val="24"/>
              <w:lang w:val="en-US"/>
              <w:rPrChange w:id="794" w:author="Bizan N. Balzer" w:date="2021-10-05T00:40:00Z">
                <w:rPr>
                  <w:rFonts w:ascii="Times New Roman" w:hAnsi="Times New Roman" w:cs="Times New Roman"/>
                  <w:sz w:val="24"/>
                  <w:szCs w:val="24"/>
                </w:rPr>
              </w:rPrChange>
            </w:rPr>
            <w:delText xml:space="preserve">Details: </w:delText>
          </w:r>
          <w:r w:rsidRPr="009A1C08" w:rsidDel="00627825">
            <w:rPr>
              <w:rFonts w:ascii="Times New Roman" w:hAnsi="Times New Roman" w:cs="Times New Roman"/>
              <w:sz w:val="24"/>
              <w:szCs w:val="24"/>
              <w:lang w:val="en-US"/>
            </w:rPr>
            <w:delText>absence of ULD monomers in water</w:delText>
          </w:r>
          <w:r w:rsidDel="00627825">
            <w:rPr>
              <w:rFonts w:ascii="Times New Roman" w:hAnsi="Times New Roman" w:cs="Times New Roman"/>
              <w:sz w:val="24"/>
              <w:szCs w:val="24"/>
              <w:lang w:val="en-US"/>
            </w:rPr>
            <w:delText xml:space="preserve">. </w:delText>
          </w:r>
        </w:del>
      </w:ins>
    </w:p>
    <w:p w14:paraId="62B19AD4" w14:textId="77777777" w:rsidR="00460823" w:rsidRPr="009A1C08" w:rsidRDefault="00460823" w:rsidP="00460823">
      <w:pPr>
        <w:pStyle w:val="berschrift2"/>
        <w:spacing w:line="360" w:lineRule="auto"/>
        <w:jc w:val="both"/>
        <w:rPr>
          <w:ins w:id="795" w:author="anna.resch88@gmail.com" w:date="2022-01-04T17:41:00Z"/>
          <w:rFonts w:ascii="Times New Roman" w:hAnsi="Times New Roman" w:cs="Times New Roman"/>
          <w:lang w:val="en-US"/>
        </w:rPr>
      </w:pPr>
      <w:ins w:id="796" w:author="anna.resch88@gmail.com" w:date="2022-01-04T17:41:00Z">
        <w:r>
          <w:rPr>
            <w:rFonts w:ascii="Times New Roman" w:hAnsi="Times New Roman" w:cs="Times New Roman"/>
            <w:lang w:val="en-US"/>
          </w:rPr>
          <w:t>ULU</w:t>
        </w:r>
        <w:r w:rsidRPr="009A1C08">
          <w:rPr>
            <w:rFonts w:ascii="Times New Roman" w:hAnsi="Times New Roman" w:cs="Times New Roman"/>
            <w:lang w:val="en-US"/>
          </w:rPr>
          <w:t xml:space="preserve"> building block characterization</w:t>
        </w:r>
      </w:ins>
    </w:p>
    <w:p w14:paraId="357DA225" w14:textId="055E2EAF" w:rsidR="00CC6626" w:rsidRDefault="00FC2240" w:rsidP="006A093E">
      <w:pPr>
        <w:spacing w:line="480" w:lineRule="auto"/>
        <w:jc w:val="both"/>
        <w:rPr>
          <w:ins w:id="797" w:author="anna.resch88@gmail.com" w:date="2022-01-16T12:28:00Z"/>
          <w:rFonts w:ascii="Times New Roman" w:hAnsi="Times New Roman" w:cs="Times New Roman"/>
          <w:sz w:val="24"/>
          <w:szCs w:val="24"/>
          <w:lang w:val="en-US"/>
        </w:rPr>
      </w:pPr>
      <w:r w:rsidRPr="009A1C08">
        <w:rPr>
          <w:rFonts w:ascii="Times New Roman" w:hAnsi="Times New Roman" w:cs="Times New Roman"/>
          <w:sz w:val="24"/>
          <w:szCs w:val="24"/>
          <w:lang w:val="en-US"/>
        </w:rPr>
        <w:t>In addition to the work reported by Wang et al.</w:t>
      </w:r>
      <w:r w:rsidR="00697024">
        <w:rPr>
          <w:rFonts w:ascii="Times New Roman" w:hAnsi="Times New Roman" w:cs="Times New Roman"/>
          <w:sz w:val="24"/>
          <w:szCs w:val="24"/>
          <w:lang w:val="en-US"/>
        </w:rPr>
        <w:fldChar w:fldCharType="begin">
          <w:fldData xml:space="preserve">PEVuZE5vdGU+PENpdGU+PEF1dGhvcj5XYW5nPC9BdXRob3I+PFllYXI+MjAxMjwvWWVhcj48UmVj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PEVuZE5vdGU+PENpdGU+PEF1dGhvcj5XYW5nPC9BdXRob3I+PFllYXI+MjAxMjwvWWVhcj48UmVj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[19-20]</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we confirmed </w:t>
      </w:r>
      <w:bookmarkStart w:id="798" w:name="_Hlk92096727"/>
      <w:ins w:id="799" w:author="anna.resch88@gmail.com" w:date="2022-01-16T12:03:00Z">
        <w:del w:id="800" w:author="Alexander Resch" w:date="2022-01-17T19:38:00Z">
          <w:r w:rsidR="0046414D" w:rsidRPr="009A1C08" w:rsidDel="00464702">
            <w:rPr>
              <w:rFonts w:ascii="Times New Roman" w:hAnsi="Times New Roman" w:cs="Times New Roman"/>
              <w:sz w:val="24"/>
              <w:szCs w:val="24"/>
              <w:lang w:val="en-US"/>
            </w:rPr>
            <w:delText>via SDS-</w:delText>
          </w:r>
          <w:commentRangeStart w:id="801"/>
          <w:commentRangeStart w:id="802"/>
          <w:r w:rsidR="0046414D" w:rsidRPr="009A1C08" w:rsidDel="00464702">
            <w:rPr>
              <w:rFonts w:ascii="Times New Roman" w:hAnsi="Times New Roman" w:cs="Times New Roman"/>
              <w:sz w:val="24"/>
              <w:szCs w:val="24"/>
              <w:lang w:val="en-US"/>
            </w:rPr>
            <w:delText>PAGE</w:delText>
          </w:r>
          <w:r w:rsidR="0046414D" w:rsidDel="00464702">
            <w:rPr>
              <w:rFonts w:ascii="Times New Roman" w:hAnsi="Times New Roman" w:cs="Times New Roman"/>
              <w:sz w:val="24"/>
              <w:szCs w:val="24"/>
              <w:lang w:val="en-US"/>
            </w:rPr>
            <w:delText xml:space="preserve"> </w:delText>
          </w:r>
          <w:commentRangeEnd w:id="801"/>
          <w:r w:rsidR="0046414D" w:rsidDel="00464702">
            <w:rPr>
              <w:rStyle w:val="Kommentarzeichen"/>
            </w:rPr>
            <w:commentReference w:id="801"/>
          </w:r>
          <w:commentRangeEnd w:id="802"/>
          <w:r w:rsidR="0046414D" w:rsidDel="00464702">
            <w:rPr>
              <w:rStyle w:val="Kommentarzeichen"/>
            </w:rPr>
            <w:commentReference w:id="802"/>
          </w:r>
        </w:del>
      </w:ins>
      <w:r w:rsidRPr="009A1C08">
        <w:rPr>
          <w:rFonts w:ascii="Times New Roman" w:hAnsi="Times New Roman" w:cs="Times New Roman"/>
          <w:sz w:val="24"/>
          <w:szCs w:val="24"/>
          <w:lang w:val="en-US"/>
        </w:rPr>
        <w:t>the absence of ULD monomers in water</w:t>
      </w:r>
      <w:ins w:id="803" w:author="Alexander Resch" w:date="2022-01-17T19:38:00Z">
        <w:r w:rsidR="00464702">
          <w:rPr>
            <w:rFonts w:ascii="Times New Roman" w:hAnsi="Times New Roman" w:cs="Times New Roman"/>
            <w:sz w:val="24"/>
            <w:szCs w:val="24"/>
            <w:lang w:val="en-US"/>
          </w:rPr>
          <w:t xml:space="preserve"> </w:t>
        </w:r>
        <w:r w:rsidR="00464702" w:rsidRPr="009A1C08">
          <w:rPr>
            <w:rFonts w:ascii="Times New Roman" w:hAnsi="Times New Roman" w:cs="Times New Roman"/>
            <w:sz w:val="24"/>
            <w:szCs w:val="24"/>
            <w:lang w:val="en-US"/>
          </w:rPr>
          <w:t>via SDS-</w:t>
        </w:r>
        <w:commentRangeStart w:id="804"/>
        <w:commentRangeStart w:id="805"/>
        <w:r w:rsidR="00464702" w:rsidRPr="009A1C08">
          <w:rPr>
            <w:rFonts w:ascii="Times New Roman" w:hAnsi="Times New Roman" w:cs="Times New Roman"/>
            <w:sz w:val="24"/>
            <w:szCs w:val="24"/>
            <w:lang w:val="en-US"/>
          </w:rPr>
          <w:t>PAGE</w:t>
        </w:r>
        <w:r w:rsidR="00464702">
          <w:rPr>
            <w:rFonts w:ascii="Times New Roman" w:hAnsi="Times New Roman" w:cs="Times New Roman"/>
            <w:sz w:val="24"/>
            <w:szCs w:val="24"/>
            <w:lang w:val="en-US"/>
          </w:rPr>
          <w:t xml:space="preserve">, </w:t>
        </w:r>
        <w:commentRangeEnd w:id="804"/>
        <w:r w:rsidR="00464702">
          <w:rPr>
            <w:rStyle w:val="Kommentarzeichen"/>
          </w:rPr>
          <w:commentReference w:id="804"/>
        </w:r>
        <w:commentRangeEnd w:id="805"/>
        <w:r w:rsidR="00464702">
          <w:rPr>
            <w:rStyle w:val="Kommentarzeichen"/>
          </w:rPr>
          <w:commentReference w:id="805"/>
        </w:r>
      </w:ins>
      <w:ins w:id="806" w:author="anna.resch88@gmail.com" w:date="2022-01-16T12:03:00Z">
        <w:r w:rsidR="0046414D">
          <w:rPr>
            <w:rFonts w:ascii="Times New Roman" w:hAnsi="Times New Roman" w:cs="Times New Roman"/>
            <w:sz w:val="24"/>
            <w:szCs w:val="24"/>
            <w:lang w:val="en-US"/>
          </w:rPr>
          <w:t xml:space="preserve"> </w:t>
        </w:r>
      </w:ins>
      <w:del w:id="807" w:author="anna.resch88@gmail.com" w:date="2022-01-16T12:03:00Z">
        <w:r w:rsidRPr="009A1C08" w:rsidDel="0046414D">
          <w:rPr>
            <w:rFonts w:ascii="Times New Roman" w:hAnsi="Times New Roman" w:cs="Times New Roman"/>
            <w:sz w:val="24"/>
            <w:szCs w:val="24"/>
            <w:lang w:val="en-US"/>
          </w:rPr>
          <w:delText xml:space="preserve"> via SDS-PAGE</w:delText>
        </w:r>
      </w:del>
      <w:del w:id="808" w:author="anna.resch88@gmail.com" w:date="2022-01-03T10:04:00Z">
        <w:r w:rsidRPr="009A1C08" w:rsidDel="00EF48D5">
          <w:rPr>
            <w:rFonts w:ascii="Times New Roman" w:hAnsi="Times New Roman" w:cs="Times New Roman"/>
            <w:sz w:val="24"/>
            <w:szCs w:val="24"/>
            <w:lang w:val="en-US"/>
          </w:rPr>
          <w:delText>,</w:delText>
        </w:r>
      </w:del>
      <w:del w:id="809" w:author="anna.resch88@gmail.com" w:date="2022-01-03T10:05:00Z">
        <w:r w:rsidRPr="009A1C08" w:rsidDel="00A7448C">
          <w:rPr>
            <w:rFonts w:ascii="Times New Roman" w:hAnsi="Times New Roman" w:cs="Times New Roman"/>
            <w:sz w:val="24"/>
            <w:szCs w:val="24"/>
            <w:lang w:val="en-US"/>
          </w:rPr>
          <w:delText xml:space="preserve"> MS </w:delText>
        </w:r>
      </w:del>
      <w:bookmarkEnd w:id="798"/>
      <w:del w:id="810" w:author="anna.resch88@gmail.com" w:date="2022-01-03T10:04:00Z">
        <w:r w:rsidRPr="009A1C08" w:rsidDel="00EF48D5">
          <w:rPr>
            <w:rFonts w:ascii="Times New Roman" w:hAnsi="Times New Roman" w:cs="Times New Roman"/>
            <w:sz w:val="24"/>
            <w:szCs w:val="24"/>
            <w:lang w:val="en-US"/>
          </w:rPr>
          <w:delText xml:space="preserve">and DLS </w:delText>
        </w:r>
      </w:del>
      <w:del w:id="811" w:author="anna.resch88@gmail.com" w:date="2022-01-04T16:15:00Z">
        <w:r w:rsidRPr="009A1C08" w:rsidDel="00213BB8">
          <w:rPr>
            <w:rFonts w:ascii="Times New Roman" w:hAnsi="Times New Roman" w:cs="Times New Roman"/>
            <w:sz w:val="24"/>
            <w:szCs w:val="24"/>
            <w:lang w:val="en-US"/>
          </w:rPr>
          <w:delText>(</w:delText>
        </w:r>
      </w:del>
      <w:ins w:id="812" w:author="Bizan N. Balzer" w:date="2021-10-07T22:31:00Z">
        <w:del w:id="813" w:author="anna.resch88@gmail.com" w:date="2022-01-03T10:08:00Z">
          <w:r w:rsidR="0063322A" w:rsidRPr="00213BB8" w:rsidDel="00A7448C">
            <w:rPr>
              <w:rFonts w:ascii="Times New Roman" w:hAnsi="Times New Roman" w:cs="Times New Roman"/>
              <w:b/>
              <w:bCs/>
              <w:sz w:val="24"/>
              <w:szCs w:val="24"/>
              <w:highlight w:val="cyan"/>
              <w:lang w:val="en-US"/>
              <w:rPrChange w:id="814" w:author="anna.resch88@gmail.com" w:date="2022-01-04T16:15:00Z">
                <w:rPr>
                  <w:rFonts w:cstheme="majorHAnsi"/>
                  <w:noProof/>
                  <w:lang w:val="en-US"/>
                </w:rPr>
              </w:rPrChange>
            </w:rPr>
            <w:delText>Supplementary Methods and Materials</w:delText>
          </w:r>
        </w:del>
      </w:ins>
      <w:ins w:id="815" w:author="Bizan N. Balzer" w:date="2021-10-07T22:00:00Z">
        <w:del w:id="816" w:author="anna.resch88@gmail.com" w:date="2022-01-03T10:08:00Z">
          <w:r w:rsidR="00DE0F1C" w:rsidRPr="00213BB8" w:rsidDel="00A7448C">
            <w:rPr>
              <w:rFonts w:ascii="Times New Roman" w:hAnsi="Times New Roman" w:cs="Times New Roman"/>
              <w:b/>
              <w:bCs/>
              <w:sz w:val="24"/>
              <w:szCs w:val="24"/>
              <w:highlight w:val="cyan"/>
              <w:lang w:val="en-US"/>
              <w:rPrChange w:id="817" w:author="anna.resch88@gmail.com" w:date="2022-01-04T16:15:00Z">
                <w:rPr>
                  <w:rFonts w:ascii="Times New Roman" w:hAnsi="Times New Roman" w:cs="Times New Roman"/>
                  <w:sz w:val="24"/>
                  <w:szCs w:val="24"/>
                  <w:lang w:val="en-US"/>
                </w:rPr>
              </w:rPrChange>
            </w:rPr>
            <w:delText xml:space="preserve"> 1.5 and 1.6 and</w:delText>
          </w:r>
          <w:r w:rsidR="00DE0F1C" w:rsidRPr="00213BB8" w:rsidDel="00A7448C">
            <w:rPr>
              <w:rFonts w:ascii="Times New Roman" w:hAnsi="Times New Roman" w:cs="Times New Roman"/>
              <w:b/>
              <w:bCs/>
              <w:sz w:val="24"/>
              <w:szCs w:val="24"/>
              <w:lang w:val="en-US"/>
              <w:rPrChange w:id="818" w:author="anna.resch88@gmail.com" w:date="2022-01-04T16:15:00Z">
                <w:rPr>
                  <w:rFonts w:ascii="Times New Roman" w:hAnsi="Times New Roman" w:cs="Times New Roman"/>
                  <w:sz w:val="24"/>
                  <w:szCs w:val="24"/>
                  <w:lang w:val="en-US"/>
                </w:rPr>
              </w:rPrChange>
            </w:rPr>
            <w:delText xml:space="preserve"> </w:delText>
          </w:r>
        </w:del>
      </w:ins>
      <w:del w:id="819" w:author="anna.resch88@gmail.com" w:date="2022-01-04T16:15:00Z">
        <w:r w:rsidR="00E9607C" w:rsidRPr="00213BB8" w:rsidDel="00213BB8">
          <w:rPr>
            <w:rFonts w:ascii="Times New Roman" w:hAnsi="Times New Roman" w:cs="Times New Roman"/>
            <w:b/>
            <w:bCs/>
            <w:sz w:val="24"/>
            <w:szCs w:val="24"/>
            <w:highlight w:val="cyan"/>
            <w:lang w:val="en-US"/>
            <w:rPrChange w:id="820" w:author="anna.resch88@gmail.com" w:date="2022-01-04T16:15:00Z">
              <w:rPr>
                <w:rFonts w:ascii="Times New Roman" w:hAnsi="Times New Roman" w:cs="Times New Roman"/>
                <w:sz w:val="24"/>
                <w:szCs w:val="24"/>
                <w:lang w:val="en-US"/>
              </w:rPr>
            </w:rPrChange>
          </w:rPr>
          <w:delText xml:space="preserve">SI </w:delText>
        </w:r>
        <w:r w:rsidR="006F6DD3" w:rsidRPr="00213BB8" w:rsidDel="00213BB8">
          <w:rPr>
            <w:rFonts w:ascii="Times New Roman" w:hAnsi="Times New Roman" w:cs="Times New Roman"/>
            <w:b/>
            <w:bCs/>
            <w:sz w:val="24"/>
            <w:szCs w:val="24"/>
            <w:highlight w:val="cyan"/>
            <w:lang w:val="en-US"/>
            <w:rPrChange w:id="821" w:author="anna.resch88@gmail.com" w:date="2022-01-04T16:15:00Z">
              <w:rPr>
                <w:rFonts w:ascii="Times New Roman" w:hAnsi="Times New Roman" w:cs="Times New Roman"/>
                <w:sz w:val="24"/>
                <w:szCs w:val="24"/>
                <w:lang w:val="en-US"/>
              </w:rPr>
            </w:rPrChange>
          </w:rPr>
          <w:delText>Figure</w:delText>
        </w:r>
      </w:del>
      <w:del w:id="822" w:author="anna.resch88@gmail.com" w:date="2022-01-03T10:06:00Z">
        <w:r w:rsidR="006F6DD3" w:rsidRPr="00213BB8" w:rsidDel="00A7448C">
          <w:rPr>
            <w:rFonts w:ascii="Times New Roman" w:hAnsi="Times New Roman" w:cs="Times New Roman"/>
            <w:b/>
            <w:bCs/>
            <w:sz w:val="24"/>
            <w:szCs w:val="24"/>
            <w:highlight w:val="cyan"/>
            <w:lang w:val="en-US"/>
            <w:rPrChange w:id="823" w:author="anna.resch88@gmail.com" w:date="2022-01-04T16:15:00Z">
              <w:rPr>
                <w:rFonts w:ascii="Times New Roman" w:hAnsi="Times New Roman" w:cs="Times New Roman"/>
                <w:sz w:val="24"/>
                <w:szCs w:val="24"/>
                <w:lang w:val="en-US"/>
              </w:rPr>
            </w:rPrChange>
          </w:rPr>
          <w:delText>s</w:delText>
        </w:r>
      </w:del>
      <w:del w:id="824" w:author="anna.resch88@gmail.com" w:date="2022-01-04T16:15:00Z">
        <w:r w:rsidRPr="00213BB8" w:rsidDel="00213BB8">
          <w:rPr>
            <w:rFonts w:ascii="Times New Roman" w:hAnsi="Times New Roman" w:cs="Times New Roman"/>
            <w:b/>
            <w:bCs/>
            <w:sz w:val="24"/>
            <w:szCs w:val="24"/>
            <w:highlight w:val="cyan"/>
            <w:lang w:val="en-US"/>
            <w:rPrChange w:id="825" w:author="anna.resch88@gmail.com" w:date="2022-01-04T16:15:00Z">
              <w:rPr>
                <w:rFonts w:ascii="Times New Roman" w:hAnsi="Times New Roman" w:cs="Times New Roman"/>
                <w:sz w:val="24"/>
                <w:szCs w:val="24"/>
                <w:lang w:val="en-US"/>
              </w:rPr>
            </w:rPrChange>
          </w:rPr>
          <w:delText xml:space="preserve"> </w:delText>
        </w:r>
      </w:del>
      <w:del w:id="826" w:author="anna.resch88@gmail.com" w:date="2022-01-03T10:06:00Z">
        <w:r w:rsidRPr="00213BB8" w:rsidDel="00A7448C">
          <w:rPr>
            <w:rFonts w:ascii="Times New Roman" w:hAnsi="Times New Roman" w:cs="Times New Roman"/>
            <w:b/>
            <w:bCs/>
            <w:sz w:val="24"/>
            <w:szCs w:val="24"/>
            <w:highlight w:val="cyan"/>
            <w:lang w:val="en-US"/>
            <w:rPrChange w:id="827" w:author="anna.resch88@gmail.com" w:date="2022-01-04T16:15:00Z">
              <w:rPr>
                <w:rFonts w:ascii="Times New Roman" w:hAnsi="Times New Roman" w:cs="Times New Roman"/>
                <w:sz w:val="24"/>
                <w:szCs w:val="24"/>
                <w:lang w:val="en-US"/>
              </w:rPr>
            </w:rPrChange>
          </w:rPr>
          <w:delText xml:space="preserve">S-5, </w:delText>
        </w:r>
      </w:del>
      <w:ins w:id="828" w:author="Bizan N. Balzer" w:date="2021-10-07T21:59:00Z">
        <w:del w:id="829" w:author="anna.resch88@gmail.com" w:date="2022-01-03T10:08:00Z">
          <w:r w:rsidR="00DE0F1C" w:rsidRPr="00213BB8" w:rsidDel="00A7448C">
            <w:rPr>
              <w:rFonts w:ascii="Times New Roman" w:hAnsi="Times New Roman" w:cs="Times New Roman"/>
              <w:b/>
              <w:bCs/>
              <w:sz w:val="24"/>
              <w:szCs w:val="24"/>
              <w:highlight w:val="cyan"/>
              <w:lang w:val="en-US"/>
              <w:rPrChange w:id="830" w:author="anna.resch88@gmail.com" w:date="2022-01-04T16:15:00Z">
                <w:rPr>
                  <w:rFonts w:ascii="Times New Roman" w:hAnsi="Times New Roman" w:cs="Times New Roman"/>
                  <w:sz w:val="24"/>
                  <w:szCs w:val="24"/>
                  <w:highlight w:val="cyan"/>
                  <w:lang w:val="en-US"/>
                </w:rPr>
              </w:rPrChange>
            </w:rPr>
            <w:delText xml:space="preserve">S-6, </w:delText>
          </w:r>
        </w:del>
      </w:ins>
      <w:del w:id="831" w:author="anna.resch88@gmail.com" w:date="2022-01-03T10:08:00Z">
        <w:r w:rsidRPr="00213BB8" w:rsidDel="00A7448C">
          <w:rPr>
            <w:rFonts w:ascii="Times New Roman" w:hAnsi="Times New Roman" w:cs="Times New Roman"/>
            <w:b/>
            <w:bCs/>
            <w:sz w:val="24"/>
            <w:szCs w:val="24"/>
            <w:highlight w:val="cyan"/>
            <w:lang w:val="en-US"/>
            <w:rPrChange w:id="832" w:author="anna.resch88@gmail.com" w:date="2022-01-04T16:15:00Z">
              <w:rPr>
                <w:rFonts w:ascii="Times New Roman" w:hAnsi="Times New Roman" w:cs="Times New Roman"/>
                <w:sz w:val="24"/>
                <w:szCs w:val="24"/>
                <w:lang w:val="en-US"/>
              </w:rPr>
            </w:rPrChange>
          </w:rPr>
          <w:delText xml:space="preserve">S-7, </w:delText>
        </w:r>
      </w:del>
      <w:del w:id="833" w:author="anna.resch88@gmail.com" w:date="2022-01-04T16:15:00Z">
        <w:r w:rsidRPr="00213BB8" w:rsidDel="00213BB8">
          <w:rPr>
            <w:rFonts w:ascii="Times New Roman" w:hAnsi="Times New Roman" w:cs="Times New Roman"/>
            <w:b/>
            <w:bCs/>
            <w:sz w:val="24"/>
            <w:szCs w:val="24"/>
            <w:highlight w:val="cyan"/>
            <w:lang w:val="en-US"/>
            <w:rPrChange w:id="834" w:author="anna.resch88@gmail.com" w:date="2022-01-04T16:15:00Z">
              <w:rPr>
                <w:rFonts w:ascii="Times New Roman" w:hAnsi="Times New Roman" w:cs="Times New Roman"/>
                <w:sz w:val="24"/>
                <w:szCs w:val="24"/>
                <w:lang w:val="en-US"/>
              </w:rPr>
            </w:rPrChange>
          </w:rPr>
          <w:delText>S-</w:delText>
        </w:r>
      </w:del>
      <w:del w:id="835" w:author="anna.resch88@gmail.com" w:date="2022-01-04T16:07:00Z">
        <w:r w:rsidRPr="0095448A" w:rsidDel="00BF43A0">
          <w:rPr>
            <w:rFonts w:ascii="Times New Roman" w:hAnsi="Times New Roman" w:cs="Times New Roman"/>
            <w:sz w:val="24"/>
            <w:szCs w:val="24"/>
            <w:highlight w:val="cyan"/>
            <w:lang w:val="en-US"/>
            <w:rPrChange w:id="836" w:author="Bizan N. Balzer" w:date="2021-10-02T11:29:00Z">
              <w:rPr>
                <w:rFonts w:ascii="Times New Roman" w:hAnsi="Times New Roman" w:cs="Times New Roman"/>
                <w:sz w:val="24"/>
                <w:szCs w:val="24"/>
                <w:lang w:val="en-US"/>
              </w:rPr>
            </w:rPrChange>
          </w:rPr>
          <w:delText>8</w:delText>
        </w:r>
      </w:del>
      <w:del w:id="837" w:author="anna.resch88@gmail.com" w:date="2022-01-03T10:08:00Z">
        <w:r w:rsidRPr="0095448A" w:rsidDel="00A7448C">
          <w:rPr>
            <w:rFonts w:ascii="Times New Roman" w:hAnsi="Times New Roman" w:cs="Times New Roman"/>
            <w:sz w:val="24"/>
            <w:szCs w:val="24"/>
            <w:highlight w:val="cyan"/>
            <w:lang w:val="en-US"/>
            <w:rPrChange w:id="838" w:author="Bizan N. Balzer" w:date="2021-10-02T11:29:00Z">
              <w:rPr>
                <w:rFonts w:ascii="Times New Roman" w:hAnsi="Times New Roman" w:cs="Times New Roman"/>
                <w:sz w:val="24"/>
                <w:szCs w:val="24"/>
                <w:lang w:val="en-US"/>
              </w:rPr>
            </w:rPrChange>
          </w:rPr>
          <w:delText xml:space="preserve"> and S-</w:delText>
        </w:r>
        <w:r w:rsidR="00F57670" w:rsidRPr="0095448A" w:rsidDel="00A7448C">
          <w:rPr>
            <w:rFonts w:ascii="Times New Roman" w:hAnsi="Times New Roman" w:cs="Times New Roman"/>
            <w:sz w:val="24"/>
            <w:szCs w:val="24"/>
            <w:highlight w:val="cyan"/>
            <w:lang w:val="en-US"/>
            <w:rPrChange w:id="839" w:author="Bizan N. Balzer" w:date="2021-10-02T11:29:00Z">
              <w:rPr>
                <w:rFonts w:ascii="Times New Roman" w:hAnsi="Times New Roman" w:cs="Times New Roman"/>
                <w:sz w:val="24"/>
                <w:szCs w:val="24"/>
                <w:lang w:val="en-US"/>
              </w:rPr>
            </w:rPrChange>
          </w:rPr>
          <w:delText>9</w:delText>
        </w:r>
      </w:del>
      <w:del w:id="840" w:author="anna.resch88@gmail.com" w:date="2022-01-04T16:15:00Z">
        <w:r w:rsidR="0056775B" w:rsidRPr="009A1C08" w:rsidDel="00213BB8">
          <w:rPr>
            <w:rFonts w:ascii="Times New Roman" w:hAnsi="Times New Roman" w:cs="Times New Roman"/>
            <w:sz w:val="24"/>
            <w:szCs w:val="24"/>
            <w:lang w:val="en-US"/>
          </w:rPr>
          <w:delText>)</w:delText>
        </w:r>
        <w:r w:rsidRPr="009A1C08" w:rsidDel="00213BB8">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and the predominance of ULD tetramers</w:t>
      </w:r>
      <w:ins w:id="841" w:author="Alexander Resch" w:date="2022-01-17T19:38:00Z">
        <w:r w:rsidR="00464702">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r w:rsidR="0058088B" w:rsidRPr="009A1C08">
        <w:rPr>
          <w:rFonts w:ascii="Times New Roman" w:hAnsi="Times New Roman" w:cs="Times New Roman"/>
          <w:sz w:val="24"/>
          <w:szCs w:val="24"/>
          <w:lang w:val="en-US"/>
        </w:rPr>
        <w:t xml:space="preserve">even </w:t>
      </w:r>
      <w:r w:rsidRPr="009A1C08">
        <w:rPr>
          <w:rFonts w:ascii="Times New Roman" w:hAnsi="Times New Roman" w:cs="Times New Roman"/>
          <w:sz w:val="24"/>
          <w:szCs w:val="24"/>
          <w:lang w:val="en-US"/>
        </w:rPr>
        <w:t xml:space="preserve">at </w:t>
      </w:r>
      <w:ins w:id="842" w:author="anna.resch88@gmail.com" w:date="2022-01-16T12:04:00Z">
        <w:r w:rsidR="0046414D" w:rsidRPr="009A1C08">
          <w:rPr>
            <w:rFonts w:ascii="Times New Roman" w:eastAsiaTheme="minorEastAsia" w:hAnsi="Times New Roman" w:cs="Times New Roman"/>
            <w:sz w:val="24"/>
            <w:szCs w:val="24"/>
            <w:lang w:val="en-US"/>
          </w:rPr>
          <w:t>4</w:t>
        </w:r>
        <w:del w:id="843" w:author="Alexander Resch" w:date="2022-01-17T19:48:00Z">
          <w:r w:rsidR="0046414D" w:rsidRPr="009A1C08" w:rsidDel="002C55A4">
            <w:rPr>
              <w:rFonts w:ascii="Times New Roman" w:eastAsiaTheme="minorEastAsia" w:hAnsi="Times New Roman" w:cs="Times New Roman"/>
              <w:sz w:val="24"/>
              <w:szCs w:val="24"/>
              <w:lang w:val="en-US"/>
            </w:rPr>
            <w:delText xml:space="preserve"> </w:delText>
          </w:r>
        </w:del>
      </w:ins>
      <w:ins w:id="844" w:author="Alexander Resch" w:date="2022-01-17T19:48:00Z">
        <w:r w:rsidR="002C55A4">
          <w:rPr>
            <w:rFonts w:ascii="Times New Roman" w:eastAsiaTheme="minorEastAsia" w:hAnsi="Times New Roman" w:cs="Times New Roman"/>
            <w:sz w:val="24"/>
            <w:szCs w:val="24"/>
            <w:lang w:val="en-US"/>
          </w:rPr>
          <w:t> </w:t>
        </w:r>
      </w:ins>
      <w:ins w:id="845" w:author="anna.resch88@gmail.com" w:date="2022-01-16T12:04:00Z">
        <w:r w:rsidR="0046414D">
          <w:rPr>
            <w:rFonts w:ascii="Times New Roman" w:eastAsiaTheme="minorEastAsia" w:hAnsi="Times New Roman" w:cs="Times New Roman"/>
            <w:sz w:val="24"/>
            <w:szCs w:val="24"/>
            <w:lang w:val="en-US"/>
          </w:rPr>
          <w:t>M</w:t>
        </w:r>
      </w:ins>
      <w:ins w:id="846" w:author="Alexander Resch" w:date="2022-01-17T19:48:00Z">
        <w:r w:rsidR="002C55A4">
          <w:rPr>
            <w:rFonts w:ascii="Times New Roman" w:eastAsiaTheme="minorEastAsia" w:hAnsi="Times New Roman" w:cs="Times New Roman"/>
            <w:sz w:val="24"/>
            <w:szCs w:val="24"/>
            <w:lang w:val="en-US"/>
          </w:rPr>
          <w:t> </w:t>
        </w:r>
      </w:ins>
      <w:ins w:id="847" w:author="anna.resch88@gmail.com" w:date="2022-01-16T12:04:00Z">
        <w:del w:id="848" w:author="Alexander Resch" w:date="2022-01-17T19:48:00Z">
          <w:r w:rsidR="0046414D" w:rsidDel="002C55A4">
            <w:rPr>
              <w:rFonts w:ascii="Times New Roman" w:eastAsiaTheme="minorEastAsia" w:hAnsi="Times New Roman" w:cs="Times New Roman"/>
              <w:sz w:val="24"/>
              <w:szCs w:val="24"/>
              <w:lang w:val="en-US"/>
            </w:rPr>
            <w:delText xml:space="preserve"> </w:delText>
          </w:r>
        </w:del>
      </w:ins>
      <w:del w:id="849" w:author="anna.resch88@gmail.com" w:date="2022-01-16T12:04:00Z">
        <w:r w:rsidR="0058088B" w:rsidRPr="009A1C08" w:rsidDel="0046414D">
          <w:rPr>
            <w:rFonts w:ascii="Times New Roman" w:hAnsi="Times New Roman" w:cs="Times New Roman"/>
            <w:sz w:val="24"/>
            <w:szCs w:val="24"/>
            <w:lang w:val="en-US"/>
          </w:rPr>
          <w:delText>a</w:delText>
        </w:r>
        <w:r w:rsidRPr="009A1C08" w:rsidDel="0046414D">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urea </w:t>
      </w:r>
      <w:del w:id="850" w:author="anna.resch88@gmail.com" w:date="2022-01-16T12:04:00Z">
        <w:r w:rsidRPr="009A1C08" w:rsidDel="0046414D">
          <w:rPr>
            <w:rFonts w:ascii="Times New Roman" w:hAnsi="Times New Roman" w:cs="Times New Roman"/>
            <w:sz w:val="24"/>
            <w:szCs w:val="24"/>
            <w:lang w:val="en-US"/>
          </w:rPr>
          <w:delText xml:space="preserve">concentration of </w:delText>
        </w:r>
        <w:r w:rsidRPr="009A1C08" w:rsidDel="0046414D">
          <w:rPr>
            <w:rFonts w:ascii="Times New Roman" w:eastAsiaTheme="minorEastAsia" w:hAnsi="Times New Roman" w:cs="Times New Roman"/>
            <w:sz w:val="24"/>
            <w:szCs w:val="24"/>
            <w:lang w:val="en-US"/>
          </w:rPr>
          <w:delText>4 mol/L</w:delText>
        </w:r>
      </w:del>
      <w:ins w:id="851" w:author="anna.resch88@gmail.com" w:date="2022-01-04T16:15:00Z">
        <w:r w:rsidR="00213BB8" w:rsidRPr="009A1C08">
          <w:rPr>
            <w:rFonts w:ascii="Times New Roman" w:hAnsi="Times New Roman" w:cs="Times New Roman"/>
            <w:sz w:val="24"/>
            <w:szCs w:val="24"/>
            <w:lang w:val="en-US"/>
          </w:rPr>
          <w:t>(</w:t>
        </w:r>
        <w:r w:rsidR="00213BB8" w:rsidRPr="008C03E1">
          <w:rPr>
            <w:rFonts w:ascii="Times New Roman" w:hAnsi="Times New Roman" w:cs="Times New Roman"/>
            <w:b/>
            <w:bCs/>
            <w:sz w:val="24"/>
            <w:szCs w:val="24"/>
            <w:highlight w:val="cyan"/>
            <w:lang w:val="en-US"/>
          </w:rPr>
          <w:t>SI Figure S-3</w:t>
        </w:r>
        <w:r w:rsidR="00213BB8" w:rsidRPr="009A1C08">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ins w:id="852" w:author="anna.resch88@gmail.com" w:date="2022-01-05T10:51:00Z">
        <w:r w:rsidR="006A093E">
          <w:rPr>
            <w:rFonts w:ascii="Times New Roman" w:hAnsi="Times New Roman" w:cs="Times New Roman"/>
            <w:sz w:val="24"/>
            <w:szCs w:val="24"/>
            <w:lang w:val="en-US"/>
          </w:rPr>
          <w:t xml:space="preserve">Complete disruption of </w:t>
        </w:r>
        <w:r w:rsidR="006A093E" w:rsidRPr="009A1C08">
          <w:rPr>
            <w:rFonts w:ascii="Times New Roman" w:hAnsi="Times New Roman" w:cs="Times New Roman"/>
            <w:color w:val="000000" w:themeColor="text1"/>
            <w:sz w:val="24"/>
            <w:szCs w:val="24"/>
            <w:lang w:val="en-US"/>
          </w:rPr>
          <w:t xml:space="preserve">ULD </w:t>
        </w:r>
        <w:r w:rsidR="006A093E">
          <w:rPr>
            <w:rFonts w:ascii="Times New Roman" w:hAnsi="Times New Roman" w:cs="Times New Roman"/>
            <w:color w:val="000000" w:themeColor="text1"/>
            <w:sz w:val="24"/>
            <w:szCs w:val="24"/>
            <w:lang w:val="en-US"/>
          </w:rPr>
          <w:t>tetra</w:t>
        </w:r>
        <w:r w:rsidR="006A093E" w:rsidRPr="009A1C08">
          <w:rPr>
            <w:rFonts w:ascii="Times New Roman" w:hAnsi="Times New Roman" w:cs="Times New Roman"/>
            <w:color w:val="000000" w:themeColor="text1"/>
            <w:sz w:val="24"/>
            <w:szCs w:val="24"/>
            <w:lang w:val="en-US"/>
          </w:rPr>
          <w:t xml:space="preserve">mers </w:t>
        </w:r>
        <w:r w:rsidR="006A093E">
          <w:rPr>
            <w:rFonts w:ascii="Times New Roman" w:hAnsi="Times New Roman" w:cs="Times New Roman"/>
            <w:color w:val="000000" w:themeColor="text1"/>
            <w:sz w:val="24"/>
            <w:szCs w:val="24"/>
            <w:lang w:val="en-US"/>
          </w:rPr>
          <w:t>was only achieved</w:t>
        </w:r>
        <w:r w:rsidR="006A093E" w:rsidRPr="009A1C08">
          <w:rPr>
            <w:rFonts w:ascii="Times New Roman" w:hAnsi="Times New Roman" w:cs="Times New Roman"/>
            <w:color w:val="000000" w:themeColor="text1"/>
            <w:sz w:val="24"/>
            <w:szCs w:val="24"/>
            <w:lang w:val="en-US"/>
          </w:rPr>
          <w:t xml:space="preserve"> in the presence of at least 4 M urea and </w:t>
        </w:r>
        <w:commentRangeStart w:id="853"/>
        <w:commentRangeStart w:id="854"/>
        <w:r w:rsidR="006A093E">
          <w:rPr>
            <w:rFonts w:ascii="Times New Roman" w:hAnsi="Times New Roman" w:cs="Times New Roman"/>
            <w:color w:val="000000" w:themeColor="text1"/>
            <w:sz w:val="24"/>
            <w:szCs w:val="24"/>
            <w:lang w:val="en-US"/>
          </w:rPr>
          <w:t>3</w:t>
        </w:r>
        <w:r w:rsidR="006A093E" w:rsidRPr="009A1C08">
          <w:rPr>
            <w:rFonts w:ascii="Times New Roman" w:hAnsi="Times New Roman" w:cs="Times New Roman"/>
            <w:color w:val="000000" w:themeColor="text1"/>
            <w:sz w:val="24"/>
            <w:szCs w:val="24"/>
            <w:lang w:val="en-US"/>
          </w:rPr>
          <w:t>0 %</w:t>
        </w:r>
        <w:commentRangeEnd w:id="853"/>
        <w:r w:rsidR="006A093E">
          <w:rPr>
            <w:rStyle w:val="Kommentarzeichen"/>
          </w:rPr>
          <w:commentReference w:id="853"/>
        </w:r>
      </w:ins>
      <w:commentRangeEnd w:id="854"/>
      <w:ins w:id="855" w:author="anna.resch88@gmail.com" w:date="2022-01-16T12:07:00Z">
        <w:r w:rsidR="0046414D">
          <w:rPr>
            <w:rStyle w:val="Kommentarzeichen"/>
          </w:rPr>
          <w:commentReference w:id="854"/>
        </w:r>
      </w:ins>
      <w:ins w:id="856" w:author="anna.resch88@gmail.com" w:date="2022-01-05T10:51:00Z">
        <w:r w:rsidR="006A093E" w:rsidRPr="009A1C08">
          <w:rPr>
            <w:rFonts w:ascii="Times New Roman" w:hAnsi="Times New Roman" w:cs="Times New Roman"/>
            <w:color w:val="000000" w:themeColor="text1"/>
            <w:sz w:val="24"/>
            <w:szCs w:val="24"/>
            <w:lang w:val="en-US"/>
          </w:rPr>
          <w:t xml:space="preserve"> ethanol</w:t>
        </w:r>
        <w:r w:rsidR="006A093E" w:rsidRPr="009A1C08">
          <w:rPr>
            <w:rFonts w:ascii="Times New Roman" w:hAnsi="Times New Roman" w:cs="Times New Roman"/>
            <w:sz w:val="24"/>
            <w:szCs w:val="24"/>
            <w:lang w:val="en-US"/>
          </w:rPr>
          <w:t xml:space="preserve">. </w:t>
        </w:r>
        <w:commentRangeStart w:id="857"/>
        <w:commentRangeStart w:id="858"/>
        <w:commentRangeEnd w:id="857"/>
        <w:r w:rsidR="006A093E">
          <w:rPr>
            <w:rStyle w:val="Kommentarzeichen"/>
          </w:rPr>
          <w:commentReference w:id="857"/>
        </w:r>
      </w:ins>
      <w:commentRangeEnd w:id="858"/>
      <w:ins w:id="859" w:author="anna.resch88@gmail.com" w:date="2022-01-16T12:10:00Z">
        <w:r w:rsidR="009E150D">
          <w:rPr>
            <w:rStyle w:val="Kommentarzeichen"/>
          </w:rPr>
          <w:commentReference w:id="858"/>
        </w:r>
      </w:ins>
      <w:r w:rsidRPr="009A1C08">
        <w:rPr>
          <w:rFonts w:ascii="Times New Roman" w:hAnsi="Times New Roman" w:cs="Times New Roman"/>
          <w:sz w:val="24"/>
          <w:szCs w:val="24"/>
          <w:lang w:val="en-US"/>
        </w:rPr>
        <w:t>We confirmed previous findings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&lt;EndNote&gt;&lt;Cite&gt;&lt;Author&gt;Zhang&lt;/Author&gt;&lt;Year&gt;2012&lt;/Year&gt;&lt;RecNum&gt;56&lt;/RecNum&gt;&lt;DisplayText&gt;&lt;style face="superscript"&gt;[21]&lt;/style&gt;&lt;/DisplayText&gt;&lt;record&gt;&lt;rec-number&gt;56&lt;/rec-number&gt;&lt;foreign-keys&gt;&lt;key app="EN" db-id="zvspev52q5sttqetatnpexxo02zdpswpztzw" timestamp="1602401589"&gt;56&lt;/key&gt;&lt;/foreign-keys&gt;&lt;ref-type name="Journal Article"&gt;17&lt;/ref-type&gt;&lt;contributors&gt;&lt;authors&gt;&lt;author&gt;Zhang, Xiaoli&lt;/author&gt;&lt;author&gt;Chu, Xinlei&lt;/author&gt;&lt;author&gt;Wang, Ling&lt;/author&gt;&lt;author&gt;Wang, Huaimin&lt;/author&gt;&lt;author&gt;Liang, Gaolin&lt;/author&gt;&lt;author&gt;Zhang, Jinxiu&lt;/author&gt;&lt;author&gt;Long, Jiafu&lt;/author&gt;&lt;author&gt;Yang, Zhimou&lt;/author&gt;&lt;/authors&gt;&lt;/contributors&gt;&lt;titles&gt;&lt;title&gt;Rational design of a tetrameric protein to enhance interactions between self-assembled fibers gives molecular hydrogels&lt;/title&gt;&lt;secondary-title&gt;Angewandte Chemie - International Edition&lt;/secondary-title&gt;&lt;/titles&gt;&lt;periodical&gt;&lt;full-title&gt;Angewandte Chemie - International Edition&lt;/full-title&gt;&lt;/periodical&gt;&lt;pages&gt;4388-4392&lt;/pages&gt;&lt;volume&gt;51&lt;/volume&gt;&lt;number&gt;18&lt;/number&gt;&lt;keywords&gt;&lt;keyword&gt;hydrogels&lt;/keyword&gt;&lt;keyword&gt;mechanical properties&lt;/keyword&gt;&lt;keyword&gt;protein-peptide interactions&lt;/keyword&gt;&lt;keyword&gt;proteins&lt;/keyword&gt;&lt;keyword&gt;self-assembly&lt;/keyword&gt;&lt;/keywords&gt;&lt;dates&gt;&lt;year&gt;2012&lt;/year&gt;&lt;/dates&gt;&lt;isbn&gt;1521-3773&lt;/isbn&gt;&lt;urls&gt;&lt;pdf-urls&gt;&lt;url&gt;file:///C:/Users/annar/Documents/Backup ZBSA Aug 2019/03_Literaturverzeichnis V.2/04_Proteine/ULD/Zhang_et_al-2012-Angewandte_Chemie_(International_ed._in_English).pdf&lt;/url&gt;&lt;/pdf-urls&gt;&lt;/urls&gt;&lt;electronic-resource-num&gt;10.1002/anie.201108612&lt;/electronic-resource-num&gt;&lt;/record&gt;&lt;/Cite&gt;&lt;/EndNote&gt;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[21]</w:t>
      </w:r>
      <w:r w:rsidR="00697024">
        <w:rPr>
          <w:rFonts w:ascii="Times New Roman" w:hAnsi="Times New Roman" w:cs="Times New Roman"/>
          <w:sz w:val="24"/>
          <w:szCs w:val="24"/>
          <w:lang w:val="en-US"/>
        </w:rPr>
        <w:fldChar w:fldCharType="end"/>
      </w:r>
      <w:r w:rsidR="00297657" w:rsidRPr="009A1C08">
        <w:rPr>
          <w:rFonts w:ascii="Times New Roman" w:hAnsi="Times New Roman" w:cs="Times New Roman"/>
          <w:sz w:val="24"/>
          <w:szCs w:val="24"/>
          <w:lang w:val="en-US"/>
        </w:rPr>
        <w:t xml:space="preserve"> </w:t>
      </w:r>
      <w:del w:id="860" w:author="Bizan N. Balzer" w:date="2021-10-02T11:29:00Z">
        <w:r w:rsidRPr="009A1C08" w:rsidDel="0095448A">
          <w:rPr>
            <w:rFonts w:ascii="Times New Roman" w:hAnsi="Times New Roman" w:cs="Times New Roman"/>
            <w:sz w:val="24"/>
            <w:szCs w:val="24"/>
            <w:lang w:val="en-US"/>
          </w:rPr>
          <w:delText xml:space="preserve"> </w:delText>
        </w:r>
      </w:del>
      <w:r w:rsidR="00FD5216" w:rsidRPr="009A1C08">
        <w:rPr>
          <w:rFonts w:ascii="Times New Roman" w:hAnsi="Times New Roman" w:cs="Times New Roman"/>
          <w:sz w:val="24"/>
          <w:szCs w:val="24"/>
          <w:lang w:val="en-US"/>
        </w:rPr>
        <w:t xml:space="preserve">of </w:t>
      </w:r>
      <w:r w:rsidRPr="009A1C08">
        <w:rPr>
          <w:rFonts w:ascii="Times New Roman" w:hAnsi="Times New Roman" w:cs="Times New Roman"/>
          <w:sz w:val="24"/>
          <w:szCs w:val="24"/>
          <w:lang w:val="en-US"/>
        </w:rPr>
        <w:t xml:space="preserve">stable ULD tetramers maintained in fusion proteins by </w:t>
      </w:r>
      <w:del w:id="861" w:author="anna.resch88@gmail.com" w:date="2022-01-04T16:06:00Z">
        <w:r w:rsidR="00F57670" w:rsidRPr="009A1C08" w:rsidDel="00BF43A0">
          <w:rPr>
            <w:rFonts w:ascii="Times New Roman" w:hAnsi="Times New Roman" w:cs="Times New Roman"/>
            <w:sz w:val="24"/>
            <w:szCs w:val="24"/>
            <w:lang w:val="en-US"/>
          </w:rPr>
          <w:delText>SD</w:delText>
        </w:r>
        <w:r w:rsidRPr="009A1C08" w:rsidDel="00BF43A0">
          <w:rPr>
            <w:rFonts w:ascii="Times New Roman" w:hAnsi="Times New Roman" w:cs="Times New Roman"/>
            <w:sz w:val="24"/>
            <w:szCs w:val="24"/>
            <w:lang w:val="en-US"/>
          </w:rPr>
          <w:delText>S</w:delText>
        </w:r>
        <w:r w:rsidR="00F57670" w:rsidRPr="009A1C08" w:rsidDel="00BF43A0">
          <w:rPr>
            <w:rFonts w:ascii="Times New Roman" w:hAnsi="Times New Roman" w:cs="Times New Roman"/>
            <w:sz w:val="24"/>
            <w:szCs w:val="24"/>
            <w:lang w:val="en-US"/>
          </w:rPr>
          <w:delText>-PAGE</w:delText>
        </w:r>
        <w:r w:rsidRPr="009A1C08" w:rsidDel="00BF43A0">
          <w:rPr>
            <w:rFonts w:ascii="Times New Roman" w:hAnsi="Times New Roman" w:cs="Times New Roman"/>
            <w:sz w:val="24"/>
            <w:szCs w:val="24"/>
            <w:lang w:val="en-US"/>
          </w:rPr>
          <w:delText xml:space="preserve"> and </w:delText>
        </w:r>
      </w:del>
      <w:r w:rsidRPr="009A1C08">
        <w:rPr>
          <w:rFonts w:ascii="Times New Roman" w:hAnsi="Times New Roman" w:cs="Times New Roman"/>
          <w:sz w:val="24"/>
          <w:szCs w:val="24"/>
          <w:lang w:val="en-US"/>
        </w:rPr>
        <w:t>DLS</w:t>
      </w:r>
      <w:r w:rsidR="00282086" w:rsidRPr="009A1C08">
        <w:rPr>
          <w:rFonts w:ascii="Times New Roman" w:hAnsi="Times New Roman" w:cs="Times New Roman"/>
          <w:sz w:val="24"/>
          <w:szCs w:val="24"/>
          <w:lang w:val="en-US"/>
        </w:rPr>
        <w:t xml:space="preserve"> (</w:t>
      </w:r>
      <w:r w:rsidR="00E9607C" w:rsidRPr="00213BB8">
        <w:rPr>
          <w:rFonts w:ascii="Times New Roman" w:hAnsi="Times New Roman" w:cs="Times New Roman"/>
          <w:b/>
          <w:bCs/>
          <w:sz w:val="24"/>
          <w:szCs w:val="24"/>
          <w:highlight w:val="cyan"/>
          <w:lang w:val="en-US"/>
          <w:rPrChange w:id="862" w:author="anna.resch88@gmail.com" w:date="2022-01-04T16:15:00Z">
            <w:rPr>
              <w:rFonts w:ascii="Times New Roman" w:hAnsi="Times New Roman" w:cs="Times New Roman"/>
              <w:sz w:val="24"/>
              <w:szCs w:val="24"/>
              <w:lang w:val="en-US"/>
            </w:rPr>
          </w:rPrChange>
        </w:rPr>
        <w:t xml:space="preserve">SI </w:t>
      </w:r>
      <w:r w:rsidR="006F6DD3" w:rsidRPr="00213BB8">
        <w:rPr>
          <w:rFonts w:ascii="Times New Roman" w:hAnsi="Times New Roman" w:cs="Times New Roman"/>
          <w:b/>
          <w:bCs/>
          <w:sz w:val="24"/>
          <w:szCs w:val="24"/>
          <w:highlight w:val="cyan"/>
          <w:lang w:val="en-US"/>
          <w:rPrChange w:id="863" w:author="anna.resch88@gmail.com" w:date="2022-01-04T16:15:00Z">
            <w:rPr>
              <w:rFonts w:ascii="Times New Roman" w:hAnsi="Times New Roman" w:cs="Times New Roman"/>
              <w:sz w:val="24"/>
              <w:szCs w:val="24"/>
              <w:lang w:val="en-US"/>
            </w:rPr>
          </w:rPrChange>
        </w:rPr>
        <w:t>Figure</w:t>
      </w:r>
      <w:del w:id="864" w:author="anna.resch88@gmail.com" w:date="2022-01-04T16:15:00Z">
        <w:r w:rsidR="006F6DD3" w:rsidRPr="00213BB8" w:rsidDel="00213BB8">
          <w:rPr>
            <w:rFonts w:ascii="Times New Roman" w:hAnsi="Times New Roman" w:cs="Times New Roman"/>
            <w:b/>
            <w:bCs/>
            <w:sz w:val="24"/>
            <w:szCs w:val="24"/>
            <w:highlight w:val="cyan"/>
            <w:lang w:val="en-US"/>
            <w:rPrChange w:id="865" w:author="anna.resch88@gmail.com" w:date="2022-01-04T16:15:00Z">
              <w:rPr>
                <w:rFonts w:ascii="Times New Roman" w:hAnsi="Times New Roman" w:cs="Times New Roman"/>
                <w:sz w:val="24"/>
                <w:szCs w:val="24"/>
                <w:lang w:val="en-US"/>
              </w:rPr>
            </w:rPrChange>
          </w:rPr>
          <w:delText>s</w:delText>
        </w:r>
      </w:del>
      <w:r w:rsidR="00282086" w:rsidRPr="00213BB8">
        <w:rPr>
          <w:rFonts w:ascii="Times New Roman" w:hAnsi="Times New Roman" w:cs="Times New Roman"/>
          <w:b/>
          <w:bCs/>
          <w:sz w:val="24"/>
          <w:szCs w:val="24"/>
          <w:highlight w:val="cyan"/>
          <w:lang w:val="en-US"/>
          <w:rPrChange w:id="866" w:author="anna.resch88@gmail.com" w:date="2022-01-04T16:15:00Z">
            <w:rPr>
              <w:rFonts w:ascii="Times New Roman" w:hAnsi="Times New Roman" w:cs="Times New Roman"/>
              <w:sz w:val="24"/>
              <w:szCs w:val="24"/>
              <w:lang w:val="en-US"/>
            </w:rPr>
          </w:rPrChange>
        </w:rPr>
        <w:t xml:space="preserve"> S</w:t>
      </w:r>
      <w:r w:rsidR="00F57670" w:rsidRPr="00213BB8">
        <w:rPr>
          <w:rFonts w:ascii="Times New Roman" w:hAnsi="Times New Roman" w:cs="Times New Roman"/>
          <w:b/>
          <w:bCs/>
          <w:sz w:val="24"/>
          <w:szCs w:val="24"/>
          <w:highlight w:val="cyan"/>
          <w:lang w:val="en-US"/>
          <w:rPrChange w:id="867" w:author="anna.resch88@gmail.com" w:date="2022-01-04T16:15:00Z">
            <w:rPr>
              <w:rFonts w:ascii="Times New Roman" w:hAnsi="Times New Roman" w:cs="Times New Roman"/>
              <w:sz w:val="24"/>
              <w:szCs w:val="24"/>
              <w:lang w:val="en-US"/>
            </w:rPr>
          </w:rPrChange>
        </w:rPr>
        <w:t>-</w:t>
      </w:r>
      <w:ins w:id="868" w:author="anna.resch88@gmail.com" w:date="2022-01-04T16:15:00Z">
        <w:r w:rsidR="00213BB8" w:rsidRPr="00213BB8">
          <w:rPr>
            <w:rFonts w:ascii="Times New Roman" w:hAnsi="Times New Roman" w:cs="Times New Roman"/>
            <w:b/>
            <w:bCs/>
            <w:sz w:val="24"/>
            <w:szCs w:val="24"/>
            <w:highlight w:val="cyan"/>
            <w:lang w:val="en-US"/>
            <w:rPrChange w:id="869" w:author="anna.resch88@gmail.com" w:date="2022-01-04T16:15:00Z">
              <w:rPr>
                <w:rFonts w:ascii="Times New Roman" w:hAnsi="Times New Roman" w:cs="Times New Roman"/>
                <w:sz w:val="24"/>
                <w:szCs w:val="24"/>
                <w:highlight w:val="cyan"/>
                <w:lang w:val="en-US"/>
              </w:rPr>
            </w:rPrChange>
          </w:rPr>
          <w:t>4</w:t>
        </w:r>
      </w:ins>
      <w:del w:id="870" w:author="anna.resch88@gmail.com" w:date="2022-01-04T16:15:00Z">
        <w:r w:rsidR="00F57670" w:rsidRPr="0095448A" w:rsidDel="00213BB8">
          <w:rPr>
            <w:rFonts w:ascii="Times New Roman" w:hAnsi="Times New Roman" w:cs="Times New Roman"/>
            <w:sz w:val="24"/>
            <w:szCs w:val="24"/>
            <w:highlight w:val="cyan"/>
            <w:lang w:val="en-US"/>
            <w:rPrChange w:id="871" w:author="Bizan N. Balzer" w:date="2021-10-02T11:31:00Z">
              <w:rPr>
                <w:rFonts w:ascii="Times New Roman" w:hAnsi="Times New Roman" w:cs="Times New Roman"/>
                <w:sz w:val="24"/>
                <w:szCs w:val="24"/>
                <w:lang w:val="en-US"/>
              </w:rPr>
            </w:rPrChange>
          </w:rPr>
          <w:delText xml:space="preserve">8 </w:delText>
        </w:r>
        <w:r w:rsidR="006F6DD3" w:rsidRPr="0095448A" w:rsidDel="00213BB8">
          <w:rPr>
            <w:rFonts w:ascii="Times New Roman" w:hAnsi="Times New Roman" w:cs="Times New Roman"/>
            <w:sz w:val="24"/>
            <w:szCs w:val="24"/>
            <w:highlight w:val="cyan"/>
            <w:lang w:val="en-US"/>
            <w:rPrChange w:id="872" w:author="Bizan N. Balzer" w:date="2021-10-02T11:31:00Z">
              <w:rPr>
                <w:rFonts w:ascii="Times New Roman" w:hAnsi="Times New Roman" w:cs="Times New Roman"/>
                <w:sz w:val="24"/>
                <w:szCs w:val="24"/>
                <w:lang w:val="en-US"/>
              </w:rPr>
            </w:rPrChange>
          </w:rPr>
          <w:delText xml:space="preserve">and </w:delText>
        </w:r>
        <w:r w:rsidR="00F57670" w:rsidRPr="0095448A" w:rsidDel="00213BB8">
          <w:rPr>
            <w:rFonts w:ascii="Times New Roman" w:hAnsi="Times New Roman" w:cs="Times New Roman"/>
            <w:sz w:val="24"/>
            <w:szCs w:val="24"/>
            <w:highlight w:val="cyan"/>
            <w:lang w:val="en-US"/>
            <w:rPrChange w:id="873" w:author="Bizan N. Balzer" w:date="2021-10-02T11:31:00Z">
              <w:rPr>
                <w:rFonts w:ascii="Times New Roman" w:hAnsi="Times New Roman" w:cs="Times New Roman"/>
                <w:sz w:val="24"/>
                <w:szCs w:val="24"/>
                <w:lang w:val="en-US"/>
              </w:rPr>
            </w:rPrChange>
          </w:rPr>
          <w:delText>S-9</w:delText>
        </w:r>
      </w:del>
      <w:r w:rsidR="00282086"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p>
    <w:p w14:paraId="4190EF9B" w14:textId="2D73F58F" w:rsidR="0095448A" w:rsidDel="006A093E" w:rsidRDefault="0095448A" w:rsidP="00C2561A">
      <w:pPr>
        <w:spacing w:line="480" w:lineRule="auto"/>
        <w:jc w:val="both"/>
        <w:rPr>
          <w:ins w:id="874" w:author="Bizan N. Balzer" w:date="2021-10-02T11:31:00Z"/>
          <w:del w:id="875" w:author="anna.resch88@gmail.com" w:date="2022-01-05T10:50:00Z"/>
          <w:rFonts w:ascii="Times New Roman" w:hAnsi="Times New Roman" w:cs="Times New Roman"/>
          <w:sz w:val="24"/>
          <w:szCs w:val="24"/>
          <w:lang w:val="en-US"/>
        </w:rPr>
      </w:pPr>
    </w:p>
    <w:p w14:paraId="1CC6811A" w14:textId="1925335A" w:rsidR="0095448A" w:rsidRPr="00842046" w:rsidDel="00552083" w:rsidRDefault="0095448A" w:rsidP="00C2561A">
      <w:pPr>
        <w:spacing w:line="480" w:lineRule="auto"/>
        <w:jc w:val="both"/>
        <w:rPr>
          <w:ins w:id="876" w:author="Bizan N. Balzer" w:date="2021-10-02T11:31:00Z"/>
          <w:del w:id="877" w:author="anna.resch88@gmail.com" w:date="2022-01-04T16:18:00Z"/>
          <w:rFonts w:ascii="Times New Roman" w:hAnsi="Times New Roman" w:cs="Times New Roman"/>
          <w:sz w:val="24"/>
          <w:szCs w:val="24"/>
          <w:lang w:val="en-US"/>
        </w:rPr>
      </w:pPr>
      <w:ins w:id="878" w:author="Bizan N. Balzer" w:date="2021-10-02T11:32:00Z">
        <w:del w:id="879" w:author="anna.resch88@gmail.com" w:date="2022-01-04T16:18:00Z">
          <w:r w:rsidRPr="00842046" w:rsidDel="00552083">
            <w:rPr>
              <w:rFonts w:ascii="Times New Roman" w:hAnsi="Times New Roman" w:cs="Times New Roman"/>
              <w:sz w:val="24"/>
              <w:szCs w:val="24"/>
              <w:lang w:val="en-US"/>
            </w:rPr>
            <w:delText xml:space="preserve">Jetzt kommt etwas zu crosslinking, </w:delText>
          </w:r>
          <w:r w:rsidRPr="00842046" w:rsidDel="00552083">
            <w:rPr>
              <w:rFonts w:ascii="Times New Roman" w:hAnsi="Times New Roman" w:cs="Times New Roman"/>
              <w:sz w:val="24"/>
              <w:szCs w:val="24"/>
              <w:lang w:val="en-US"/>
              <w:rPrChange w:id="880" w:author="anna.resch88@gmail.com" w:date="2022-01-05T10:10:00Z">
                <w:rPr>
                  <w:rFonts w:ascii="Times New Roman" w:hAnsi="Times New Roman" w:cs="Times New Roman"/>
                  <w:sz w:val="24"/>
                  <w:szCs w:val="24"/>
                </w:rPr>
              </w:rPrChange>
            </w:rPr>
            <w:delText>dazu Fig. 2 (</w:delText>
          </w:r>
        </w:del>
      </w:ins>
      <w:ins w:id="881" w:author="Bizan N. Balzer" w:date="2021-10-02T11:33:00Z">
        <w:del w:id="882" w:author="anna.resch88@gmail.com" w:date="2022-01-04T16:18:00Z">
          <w:r w:rsidRPr="00842046" w:rsidDel="00552083">
            <w:rPr>
              <w:rFonts w:ascii="Times New Roman" w:hAnsi="Times New Roman" w:cs="Times New Roman"/>
              <w:sz w:val="24"/>
              <w:szCs w:val="24"/>
              <w:lang w:val="en-US"/>
              <w:rPrChange w:id="883" w:author="anna.resch88@gmail.com" w:date="2022-01-05T10:10:00Z">
                <w:rPr>
                  <w:rFonts w:ascii="Times New Roman" w:hAnsi="Times New Roman" w:cs="Times New Roman"/>
                  <w:sz w:val="24"/>
                  <w:szCs w:val="24"/>
                </w:rPr>
              </w:rPrChange>
            </w:rPr>
            <w:delText xml:space="preserve">bei (I) sind die Datails sind </w:delText>
          </w:r>
        </w:del>
      </w:ins>
      <w:ins w:id="884" w:author="Bizan N. Balzer" w:date="2021-10-02T11:32:00Z">
        <w:del w:id="885" w:author="anna.resch88@gmail.com" w:date="2022-01-04T16:18:00Z">
          <w:r w:rsidRPr="00842046" w:rsidDel="00552083">
            <w:rPr>
              <w:rFonts w:ascii="Times New Roman" w:hAnsi="Times New Roman" w:cs="Times New Roman"/>
              <w:sz w:val="24"/>
              <w:szCs w:val="24"/>
              <w:lang w:val="en-US"/>
              <w:rPrChange w:id="886" w:author="anna.resch88@gmail.com" w:date="2022-01-05T10:10:00Z">
                <w:rPr>
                  <w:rFonts w:ascii="Times New Roman" w:hAnsi="Times New Roman" w:cs="Times New Roman"/>
                  <w:sz w:val="24"/>
                  <w:szCs w:val="24"/>
                </w:rPr>
              </w:rPrChange>
            </w:rPr>
            <w:delText xml:space="preserve">mit </w:delText>
          </w:r>
          <w:commentRangeStart w:id="887"/>
          <w:r w:rsidRPr="00842046" w:rsidDel="00552083">
            <w:rPr>
              <w:rFonts w:ascii="Times New Roman" w:hAnsi="Times New Roman" w:cs="Times New Roman"/>
              <w:sz w:val="24"/>
              <w:szCs w:val="24"/>
              <w:lang w:val="en-US"/>
              <w:rPrChange w:id="888" w:author="anna.resch88@gmail.com" w:date="2022-01-05T10:10:00Z">
                <w:rPr>
                  <w:rFonts w:ascii="Times New Roman" w:hAnsi="Times New Roman" w:cs="Times New Roman"/>
                  <w:sz w:val="24"/>
                  <w:szCs w:val="24"/>
                </w:rPr>
              </w:rPrChange>
            </w:rPr>
            <w:delText xml:space="preserve">schwarzem </w:delText>
          </w:r>
        </w:del>
      </w:ins>
      <w:commentRangeEnd w:id="887"/>
      <w:del w:id="889" w:author="anna.resch88@gmail.com" w:date="2022-01-04T16:18:00Z">
        <w:r w:rsidR="00552083" w:rsidDel="00552083">
          <w:rPr>
            <w:rStyle w:val="Kommentarzeichen"/>
          </w:rPr>
          <w:commentReference w:id="887"/>
        </w:r>
      </w:del>
      <w:ins w:id="890" w:author="Bizan N. Balzer" w:date="2021-10-02T11:32:00Z">
        <w:del w:id="891" w:author="anna.resch88@gmail.com" w:date="2022-01-04T16:18:00Z">
          <w:r w:rsidRPr="00842046" w:rsidDel="00552083">
            <w:rPr>
              <w:rFonts w:ascii="Times New Roman" w:hAnsi="Times New Roman" w:cs="Times New Roman"/>
              <w:sz w:val="24"/>
              <w:szCs w:val="24"/>
              <w:lang w:val="en-US"/>
              <w:rPrChange w:id="892" w:author="anna.resch88@gmail.com" w:date="2022-01-05T10:10:00Z">
                <w:rPr>
                  <w:rFonts w:ascii="Times New Roman" w:hAnsi="Times New Roman" w:cs="Times New Roman"/>
                  <w:sz w:val="24"/>
                  <w:szCs w:val="24"/>
                </w:rPr>
              </w:rPrChange>
            </w:rPr>
            <w:delText>Hintergrund nicht s</w:delText>
          </w:r>
        </w:del>
      </w:ins>
      <w:ins w:id="893" w:author="Bizan N. Balzer" w:date="2021-10-02T11:33:00Z">
        <w:del w:id="894" w:author="anna.resch88@gmail.com" w:date="2022-01-04T16:18:00Z">
          <w:r w:rsidRPr="00842046" w:rsidDel="00552083">
            <w:rPr>
              <w:rFonts w:ascii="Times New Roman" w:hAnsi="Times New Roman" w:cs="Times New Roman"/>
              <w:sz w:val="24"/>
              <w:szCs w:val="24"/>
              <w:lang w:val="en-US"/>
              <w:rPrChange w:id="895" w:author="anna.resch88@gmail.com" w:date="2022-01-05T10:10:00Z">
                <w:rPr>
                  <w:rFonts w:ascii="Times New Roman" w:hAnsi="Times New Roman" w:cs="Times New Roman"/>
                  <w:sz w:val="24"/>
                  <w:szCs w:val="24"/>
                </w:rPr>
              </w:rPrChange>
            </w:rPr>
            <w:delText>o leicht zu erkennen</w:delText>
          </w:r>
        </w:del>
      </w:ins>
      <w:ins w:id="896" w:author="Bizan N. Balzer" w:date="2021-10-02T11:32:00Z">
        <w:del w:id="897" w:author="anna.resch88@gmail.com" w:date="2022-01-04T16:18:00Z">
          <w:r w:rsidRPr="00842046" w:rsidDel="00552083">
            <w:rPr>
              <w:rFonts w:ascii="Times New Roman" w:hAnsi="Times New Roman" w:cs="Times New Roman"/>
              <w:sz w:val="24"/>
              <w:szCs w:val="24"/>
              <w:lang w:val="en-US"/>
              <w:rPrChange w:id="898" w:author="anna.resch88@gmail.com" w:date="2022-01-05T10:10:00Z">
                <w:rPr>
                  <w:rFonts w:ascii="Times New Roman" w:hAnsi="Times New Roman" w:cs="Times New Roman"/>
                  <w:sz w:val="24"/>
                  <w:szCs w:val="24"/>
                </w:rPr>
              </w:rPrChange>
            </w:rPr>
            <w:delText>).</w:delText>
          </w:r>
        </w:del>
      </w:ins>
    </w:p>
    <w:p w14:paraId="36694730" w14:textId="7D74FC68" w:rsidR="00900B7A" w:rsidRPr="009A1C08" w:rsidDel="006A093E" w:rsidRDefault="002D11F2" w:rsidP="00C2561A">
      <w:pPr>
        <w:spacing w:line="480" w:lineRule="auto"/>
        <w:jc w:val="both"/>
        <w:rPr>
          <w:del w:id="899" w:author="anna.resch88@gmail.com" w:date="2022-01-05T10:50:00Z"/>
          <w:rFonts w:ascii="Times New Roman" w:hAnsi="Times New Roman" w:cs="Times New Roman"/>
          <w:i/>
          <w:sz w:val="24"/>
          <w:szCs w:val="24"/>
          <w:lang w:val="en-US"/>
        </w:rPr>
      </w:pPr>
      <w:del w:id="900" w:author="anna.resch88@gmail.com" w:date="2022-01-04T17:36:00Z">
        <w:r w:rsidRPr="009A1C08" w:rsidDel="00D5557A">
          <w:rPr>
            <w:rFonts w:ascii="Times New Roman" w:hAnsi="Times New Roman" w:cs="Times New Roman"/>
            <w:sz w:val="24"/>
            <w:szCs w:val="24"/>
            <w:lang w:val="en-US"/>
          </w:rPr>
          <w:delText>The crystal structure of the ULD tetramer reveals that each of the four interfaces between the subunits harbors two neighboring tyrosine residues (</w:delText>
        </w:r>
        <w:r w:rsidRPr="0095448A" w:rsidDel="00D5557A">
          <w:rPr>
            <w:rFonts w:ascii="Times New Roman" w:hAnsi="Times New Roman" w:cs="Times New Roman"/>
            <w:b/>
            <w:sz w:val="24"/>
            <w:szCs w:val="24"/>
            <w:highlight w:val="cyan"/>
            <w:lang w:val="en-US"/>
            <w:rPrChange w:id="901" w:author="Bizan N. Balzer" w:date="2021-10-02T11:33:00Z">
              <w:rPr>
                <w:rFonts w:ascii="Times New Roman" w:hAnsi="Times New Roman" w:cs="Times New Roman"/>
                <w:b/>
                <w:sz w:val="24"/>
                <w:szCs w:val="24"/>
                <w:lang w:val="en-US"/>
              </w:rPr>
            </w:rPrChange>
          </w:rPr>
          <w:delText>Figure 2 (I)</w:delText>
        </w:r>
        <w:r w:rsidRPr="009A1C08" w:rsidDel="00D5557A">
          <w:rPr>
            <w:rFonts w:ascii="Times New Roman" w:hAnsi="Times New Roman" w:cs="Times New Roman"/>
            <w:sz w:val="24"/>
            <w:szCs w:val="24"/>
            <w:lang w:val="en-US"/>
          </w:rPr>
          <w:delText>) which can be photochemically crosslinked with catalysts such as riboflavin-5’-phosphate (riboflavin)</w:delText>
        </w:r>
        <w:r w:rsidR="00697024" w:rsidDel="00D5557A">
          <w:rPr>
            <w:rFonts w:ascii="Times New Roman" w:hAnsi="Times New Roman" w:cs="Times New Roman"/>
            <w:sz w:val="24"/>
            <w:szCs w:val="24"/>
            <w:lang w:val="en-US"/>
          </w:rPr>
          <w:fldChar w:fldCharType="begin"/>
        </w:r>
        <w:r w:rsidR="00697024" w:rsidRPr="006A093E" w:rsidDel="00D5557A">
          <w:rPr>
            <w:rFonts w:ascii="Times New Roman" w:hAnsi="Times New Roman" w:cs="Times New Roman"/>
            <w:sz w:val="24"/>
            <w:szCs w:val="24"/>
            <w:lang w:val="en-US"/>
          </w:rPr>
          <w:delInstrText xml:space="preserve"> ADDIN EN.CITE &lt;EndNote&gt;&lt;Cite&gt;&lt;Author&gt;Kanwar&lt;/Author&gt;&lt;Year&gt;2000&lt;/Year&gt;&lt;RecNum&gt;32&lt;/RecNum&gt;&lt;DisplayText&gt;&lt;style face="superscript"&gt;[22]&lt;/style&gt;&lt;/DisplayText&gt;&lt;record&gt;&lt;rec-number&gt;32&lt;/rec-number&gt;&lt;foreign-keys&gt;&lt;key app="EN" db-id="zvspev52q5sttqetatnpexxo02zdpswpztzw" timestamp="1602401589"&gt;32&lt;/key&gt;&lt;/foreign-keys&gt;&lt;ref-type name="Journal Article"&gt;17&lt;/ref-type&gt;&lt;contributors&gt;&lt;authors&gt;&lt;author&gt;Kanwar, R.&lt;/author&gt;&lt;author&gt;Balasubramanian, D.&lt;/author&gt;&lt;/authors&gt;&lt;/contributors&gt;&lt;titles&gt;&lt;title&gt;Structural studies on some dityrosine-cross-linked globular proteins: Stability is weakened, but activity is not abolished&lt;/title&gt;&lt;secondary-title&gt;Biochemistry&lt;/secondary-title&gt;&lt;/titles&gt;&lt;periodical&gt;&lt;full-title&gt;Biochemistry&lt;/full-title&gt;&lt;/periodical&gt;&lt;pages&gt;14976-14983&lt;/pages&gt;&lt;volume&gt;39&lt;/volume&gt;&lt;number&gt;48&lt;/number&gt;&lt;dates&gt;&lt;year&gt;2000&lt;/year&gt;&lt;/dates&gt;&lt;urls&gt;&lt;pdf-urls&gt;&lt;url&gt;file:///C:/Users/annar/Documents/Backup ZBSA Aug 2019/03_Literaturverzeichnis V.2/03_Methoden/18_Cornea glue/18_Riboflavin/Kanwar, Biochemistry 2000.pdf&lt;/url&gt;&lt;/pdf-urls&gt;&lt;/urls&gt;&lt;electronic-resource-num&gt;10.1021/bi0008579&lt;/electronic-resource-num&gt;&lt;/record&gt;&lt;/Cite&gt;&lt;/EndNote&gt;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[22]</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or </w:delText>
        </w:r>
      </w:del>
      <w:del w:id="902" w:author="anna.resch88@gmail.com" w:date="2022-01-04T16:23:00Z">
        <w:r w:rsidRPr="009A1C08" w:rsidDel="00D50BA6">
          <w:rPr>
            <w:rFonts w:ascii="Times New Roman" w:hAnsi="Times New Roman" w:cs="Times New Roman"/>
            <w:sz w:val="24"/>
            <w:szCs w:val="24"/>
            <w:lang w:val="en-US"/>
          </w:rPr>
          <w:delText>R</w:delText>
        </w:r>
      </w:del>
      <w:del w:id="903" w:author="anna.resch88@gmail.com" w:date="2022-01-04T17:36:00Z">
        <w:r w:rsidRPr="009A1C08" w:rsidDel="00D5557A">
          <w:rPr>
            <w:rFonts w:ascii="Times New Roman" w:hAnsi="Times New Roman" w:cs="Times New Roman"/>
            <w:sz w:val="24"/>
            <w:szCs w:val="24"/>
            <w:lang w:val="en-US"/>
          </w:rPr>
          <w:delText>u(II)bpy</w:delText>
        </w:r>
        <w:r w:rsidR="00697024" w:rsidDel="00D5557A">
          <w:rPr>
            <w:rFonts w:ascii="Times New Roman" w:hAnsi="Times New Roman" w:cs="Times New Roman"/>
            <w:sz w:val="24"/>
            <w:szCs w:val="24"/>
            <w:lang w:val="en-US"/>
          </w:rPr>
          <w:fldChar w:fldCharType="begin"/>
        </w:r>
        <w:r w:rsidR="00697024" w:rsidDel="00D5557A">
          <w:rPr>
            <w:rFonts w:ascii="Times New Roman" w:hAnsi="Times New Roman" w:cs="Times New Roman"/>
            <w:sz w:val="24"/>
            <w:szCs w:val="24"/>
            <w:lang w:val="en-US"/>
          </w:rPr>
          <w:del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[23]</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along with ammonium per</w:delText>
        </w:r>
        <w:r w:rsidR="00EF45CE" w:rsidRPr="009A1C08" w:rsidDel="00D5557A">
          <w:rPr>
            <w:rFonts w:ascii="Times New Roman" w:hAnsi="Times New Roman" w:cs="Times New Roman"/>
            <w:sz w:val="24"/>
            <w:szCs w:val="24"/>
            <w:lang w:val="en-US"/>
          </w:rPr>
          <w:delText>oxodisulf</w:delText>
        </w:r>
        <w:r w:rsidRPr="009A1C08" w:rsidDel="00D5557A">
          <w:rPr>
            <w:rFonts w:ascii="Times New Roman" w:hAnsi="Times New Roman" w:cs="Times New Roman"/>
            <w:sz w:val="24"/>
            <w:szCs w:val="24"/>
            <w:lang w:val="en-US"/>
          </w:rPr>
          <w:delText>ate (APS) as an electron acceptor</w:delText>
        </w:r>
        <w:r w:rsidR="00697024" w:rsidDel="00D5557A">
          <w:rPr>
            <w:rFonts w:ascii="Times New Roman" w:hAnsi="Times New Roman" w:cs="Times New Roman"/>
            <w:sz w:val="24"/>
            <w:szCs w:val="24"/>
            <w:lang w:val="en-US"/>
          </w:rPr>
          <w:fldChar w:fldCharType="begin"/>
        </w:r>
        <w:r w:rsidR="00697024" w:rsidDel="00D5557A">
          <w:rPr>
            <w:rFonts w:ascii="Times New Roman" w:hAnsi="Times New Roman" w:cs="Times New Roman"/>
            <w:sz w:val="24"/>
            <w:szCs w:val="24"/>
            <w:lang w:val="en-US"/>
          </w:rPr>
          <w:delInstrText xml:space="preserve"> ADDIN EN.CITE &lt;EndNote&gt;&lt;Cite&gt;&lt;Author&gt;Fancy&lt;/Author&gt;&lt;Year&gt;1999&lt;/Year&gt;&lt;RecNum&gt;33&lt;/RecNum&gt;&lt;DisplayText&gt;&lt;style face="superscript"&gt;[23]&lt;/style&gt;&lt;/DisplayText&gt;&lt;record&gt;&lt;rec-number&gt;33&lt;/rec-number&gt;&lt;foreign-keys&gt;&lt;key app="EN" db-id="zvspev52q5sttqetatnpexxo02zdpswpztzw" timestamp="1602401589"&gt;33&lt;/key&gt;&lt;/foreign-keys&gt;&lt;ref-type name="Journal Article"&gt;17&lt;/ref-type&gt;&lt;contributors&gt;&lt;authors&gt;&lt;author&gt;Fancy, David A.&lt;/author&gt;&lt;author&gt;Kodadek, Thomas&lt;/author&gt;&lt;/authors&gt;&lt;/contributors&gt;&lt;titles&gt;&lt;title&gt;Chemistry for the analysis of protein-protein interactions: Rapid and efficient cross-linking triggered by long wavelength light&lt;/title&gt;&lt;secondary-title&gt;Proceedings of the National Academy of Sciences of the United States of America&lt;/secondary-title&gt;&lt;/titles&gt;&lt;periodical&gt;&lt;full-title&gt;Proceedings of the National Academy of Sciences of the United States of America&lt;/full-title&gt;&lt;/periodical&gt;&lt;pages&gt;6020-6024&lt;/pages&gt;&lt;volume&gt;96&lt;/volume&gt;&lt;number&gt;11&lt;/number&gt;&lt;dates&gt;&lt;year&gt;1999&lt;/year&gt;&lt;/dates&gt;&lt;urls&gt;&lt;pdf-urls&gt;&lt;url&gt;file:///C:/Users/annar/Documents/Backup ZBSA Aug 2019/03_Literaturverzeichnis V.2/03_Methoden/17_Protein crosslinking/Fancy, Proc Natl Acad Sci USA 1999.pdf&lt;/url&gt;&lt;/pdf-urls&gt;&lt;/urls&gt;&lt;electronic-resource-num&gt;10.1073/pnas.96.11.6020&lt;/electronic-resource-num&gt;&lt;/record&gt;&lt;/Cite&gt;&lt;/EndNote&gt;</w:delInstrText>
        </w:r>
        <w:r w:rsidR="00697024" w:rsidDel="00D5557A">
          <w:rPr>
            <w:rFonts w:ascii="Times New Roman" w:hAnsi="Times New Roman" w:cs="Times New Roman"/>
            <w:sz w:val="24"/>
            <w:szCs w:val="24"/>
            <w:lang w:val="en-US"/>
          </w:rPr>
          <w:fldChar w:fldCharType="separate"/>
        </w:r>
        <w:r w:rsidR="00697024" w:rsidRPr="00697024" w:rsidDel="00D5557A">
          <w:rPr>
            <w:rFonts w:ascii="Times New Roman" w:hAnsi="Times New Roman" w:cs="Times New Roman"/>
            <w:noProof/>
            <w:sz w:val="24"/>
            <w:szCs w:val="24"/>
            <w:vertAlign w:val="superscript"/>
            <w:lang w:val="en-US"/>
          </w:rPr>
          <w:delText>[23]</w:delText>
        </w:r>
        <w:r w:rsidR="00697024" w:rsidDel="00D5557A">
          <w:rPr>
            <w:rFonts w:ascii="Times New Roman" w:hAnsi="Times New Roman" w:cs="Times New Roman"/>
            <w:sz w:val="24"/>
            <w:szCs w:val="24"/>
            <w:lang w:val="en-US"/>
          </w:rPr>
          <w:fldChar w:fldCharType="end"/>
        </w:r>
        <w:r w:rsidRPr="009A1C08" w:rsidDel="00D5557A">
          <w:rPr>
            <w:rFonts w:ascii="Times New Roman" w:hAnsi="Times New Roman" w:cs="Times New Roman"/>
            <w:sz w:val="24"/>
            <w:szCs w:val="24"/>
            <w:lang w:val="en-US"/>
          </w:rPr>
          <w:delText xml:space="preserve">. </w:delText>
        </w:r>
      </w:del>
      <w:moveToRangeStart w:id="904" w:author="Bizan N. Balzer" w:date="2021-10-02T11:42:00Z" w:name="move84067347"/>
      <w:moveTo w:id="905" w:author="Bizan N. Balzer" w:date="2021-10-02T11:42:00Z">
        <w:del w:id="906" w:author="anna.resch88@gmail.com" w:date="2022-01-04T17:36:00Z">
          <w:r w:rsidR="002D6D3C" w:rsidRPr="009A1C08" w:rsidDel="00D5557A">
            <w:rPr>
              <w:rFonts w:ascii="Times New Roman" w:hAnsi="Times New Roman" w:cs="Times New Roman"/>
              <w:iCs/>
              <w:sz w:val="24"/>
              <w:szCs w:val="24"/>
              <w:lang w:val="en-US"/>
            </w:rPr>
            <w:delText>It appears that only the tyrosine pairs located at the periphery of the ULD tetramer (tyrosine 81 of each ULD monomer) are accessible to bulky crosslinking catalysts. Hence, crosslinking of tyrosine residues might predominantly rely on the distal tyrosine pairs</w:delText>
          </w:r>
        </w:del>
      </w:moveTo>
      <w:ins w:id="907" w:author="Bizan N. Balzer" w:date="2021-10-02T11:44:00Z">
        <w:del w:id="908" w:author="anna.resch88@gmail.com" w:date="2022-01-04T17:36:00Z">
          <w:r w:rsidR="002D6D3C" w:rsidDel="00D5557A">
            <w:rPr>
              <w:rFonts w:ascii="Times New Roman" w:hAnsi="Times New Roman" w:cs="Times New Roman"/>
              <w:iCs/>
              <w:sz w:val="24"/>
              <w:szCs w:val="24"/>
              <w:lang w:val="en-US"/>
            </w:rPr>
            <w:delText xml:space="preserve"> </w:delText>
          </w:r>
          <w:r w:rsidR="002D6D3C" w:rsidRPr="009A1C08" w:rsidDel="00D5557A">
            <w:rPr>
              <w:rFonts w:ascii="Times New Roman" w:hAnsi="Times New Roman" w:cs="Times New Roman"/>
              <w:sz w:val="24"/>
              <w:szCs w:val="24"/>
              <w:lang w:val="en-US"/>
            </w:rPr>
            <w:delText>(</w:delText>
          </w:r>
          <w:r w:rsidR="002D6D3C" w:rsidRPr="00EA1925" w:rsidDel="00D5557A">
            <w:rPr>
              <w:rFonts w:ascii="Times New Roman" w:hAnsi="Times New Roman" w:cs="Times New Roman"/>
              <w:b/>
              <w:sz w:val="24"/>
              <w:szCs w:val="24"/>
              <w:highlight w:val="cyan"/>
              <w:lang w:val="en-US"/>
            </w:rPr>
            <w:delText>Figure 2 (I)</w:delText>
          </w:r>
          <w:r w:rsidR="002D6D3C" w:rsidDel="00D5557A">
            <w:rPr>
              <w:rFonts w:ascii="Times New Roman" w:hAnsi="Times New Roman" w:cs="Times New Roman"/>
              <w:b/>
              <w:sz w:val="24"/>
              <w:szCs w:val="24"/>
              <w:lang w:val="en-US"/>
            </w:rPr>
            <w:delText>, c</w:delText>
          </w:r>
          <w:r w:rsidR="002D6D3C" w:rsidRPr="009A1C08" w:rsidDel="00D5557A">
            <w:rPr>
              <w:rFonts w:ascii="Times New Roman" w:hAnsi="Times New Roman" w:cs="Times New Roman"/>
              <w:sz w:val="24"/>
              <w:szCs w:val="24"/>
              <w:lang w:val="en-US"/>
            </w:rPr>
            <w:delText>)</w:delText>
          </w:r>
        </w:del>
      </w:ins>
      <w:moveTo w:id="909" w:author="Bizan N. Balzer" w:date="2021-10-02T11:42:00Z">
        <w:del w:id="910" w:author="anna.resch88@gmail.com" w:date="2022-01-04T17:36:00Z">
          <w:r w:rsidR="002D6D3C" w:rsidRPr="009A1C08" w:rsidDel="00D5557A">
            <w:rPr>
              <w:rFonts w:ascii="Times New Roman" w:hAnsi="Times New Roman" w:cs="Times New Roman"/>
              <w:iCs/>
              <w:sz w:val="24"/>
              <w:szCs w:val="24"/>
              <w:lang w:val="en-US"/>
            </w:rPr>
            <w:delText>.</w:delText>
          </w:r>
        </w:del>
      </w:moveTo>
      <w:moveToRangeEnd w:id="904"/>
      <w:ins w:id="911" w:author="Bizan N. Balzer" w:date="2021-10-02T11:42:00Z">
        <w:del w:id="912" w:author="anna.resch88@gmail.com" w:date="2022-01-04T17:36:00Z">
          <w:r w:rsidR="002D6D3C" w:rsidDel="00D5557A">
            <w:rPr>
              <w:rFonts w:ascii="Times New Roman" w:hAnsi="Times New Roman" w:cs="Times New Roman"/>
              <w:iCs/>
              <w:sz w:val="24"/>
              <w:szCs w:val="24"/>
              <w:lang w:val="en-US"/>
            </w:rPr>
            <w:delText xml:space="preserve"> </w:delText>
          </w:r>
        </w:del>
      </w:ins>
      <w:del w:id="913" w:author="anna.resch88@gmail.com" w:date="2022-01-04T17:36:00Z">
        <w:r w:rsidRPr="00996A4C" w:rsidDel="00D5557A">
          <w:rPr>
            <w:rFonts w:ascii="Times New Roman" w:hAnsi="Times New Roman" w:cs="Times New Roman"/>
            <w:color w:val="808080" w:themeColor="background1" w:themeShade="80"/>
            <w:sz w:val="24"/>
            <w:szCs w:val="24"/>
            <w:lang w:val="en-US"/>
            <w:rPrChange w:id="914" w:author="anna.resch88@gmail.com" w:date="2022-01-04T16:21:00Z">
              <w:rPr>
                <w:rFonts w:ascii="Times New Roman" w:hAnsi="Times New Roman" w:cs="Times New Roman"/>
                <w:sz w:val="24"/>
                <w:szCs w:val="24"/>
                <w:lang w:val="en-US"/>
              </w:rPr>
            </w:rPrChange>
          </w:rPr>
          <w:delText>Exploiting inherent tyrosine residues as crosslinking targets makes the system independent from subsequent chemical introduction of crosslinking sites</w:delText>
        </w:r>
        <w:r w:rsidR="003146E0" w:rsidRPr="00996A4C" w:rsidDel="00D5557A">
          <w:rPr>
            <w:rFonts w:ascii="Times New Roman" w:hAnsi="Times New Roman" w:cs="Times New Roman"/>
            <w:color w:val="808080" w:themeColor="background1" w:themeShade="80"/>
            <w:sz w:val="24"/>
            <w:szCs w:val="24"/>
            <w:lang w:val="en-US"/>
            <w:rPrChange w:id="915" w:author="anna.resch88@gmail.com" w:date="2022-01-04T16:21:00Z">
              <w:rPr>
                <w:rFonts w:ascii="Times New Roman" w:hAnsi="Times New Roman" w:cs="Times New Roman"/>
                <w:sz w:val="24"/>
                <w:szCs w:val="24"/>
                <w:lang w:val="en-US"/>
              </w:rPr>
            </w:rPrChange>
          </w:rPr>
          <w:delText xml:space="preserve"> (e.g.</w:delText>
        </w:r>
      </w:del>
      <w:ins w:id="916" w:author="Bizan N. Balzer" w:date="2021-10-02T11:31:00Z">
        <w:del w:id="917" w:author="anna.resch88@gmail.com" w:date="2022-01-04T17:36:00Z">
          <w:r w:rsidR="0095448A" w:rsidRPr="00996A4C" w:rsidDel="00D5557A">
            <w:rPr>
              <w:rFonts w:ascii="Times New Roman" w:hAnsi="Times New Roman" w:cs="Times New Roman"/>
              <w:color w:val="808080" w:themeColor="background1" w:themeShade="80"/>
              <w:sz w:val="24"/>
              <w:szCs w:val="24"/>
              <w:lang w:val="en-US"/>
              <w:rPrChange w:id="918" w:author="anna.resch88@gmail.com" w:date="2022-01-04T16:21:00Z">
                <w:rPr>
                  <w:rFonts w:ascii="Times New Roman" w:hAnsi="Times New Roman" w:cs="Times New Roman"/>
                  <w:sz w:val="24"/>
                  <w:szCs w:val="24"/>
                  <w:lang w:val="en-US"/>
                </w:rPr>
              </w:rPrChange>
            </w:rPr>
            <w:delText>,</w:delText>
          </w:r>
        </w:del>
      </w:ins>
      <w:del w:id="919" w:author="anna.resch88@gmail.com" w:date="2022-01-04T17:36:00Z">
        <w:r w:rsidR="003146E0" w:rsidRPr="00996A4C" w:rsidDel="00D5557A">
          <w:rPr>
            <w:rFonts w:ascii="Times New Roman" w:hAnsi="Times New Roman" w:cs="Times New Roman"/>
            <w:color w:val="808080" w:themeColor="background1" w:themeShade="80"/>
            <w:sz w:val="24"/>
            <w:szCs w:val="24"/>
            <w:lang w:val="en-US"/>
            <w:rPrChange w:id="920" w:author="anna.resch88@gmail.com" w:date="2022-01-04T16:21:00Z">
              <w:rPr>
                <w:rFonts w:ascii="Times New Roman" w:hAnsi="Times New Roman" w:cs="Times New Roman"/>
                <w:sz w:val="24"/>
                <w:szCs w:val="24"/>
                <w:lang w:val="en-US"/>
              </w:rPr>
            </w:rPrChange>
          </w:rPr>
          <w:delText xml:space="preserve"> acrylates)</w:delText>
        </w:r>
        <w:r w:rsidRPr="00996A4C" w:rsidDel="00D5557A">
          <w:rPr>
            <w:rFonts w:ascii="Times New Roman" w:hAnsi="Times New Roman" w:cs="Times New Roman"/>
            <w:color w:val="808080" w:themeColor="background1" w:themeShade="80"/>
            <w:sz w:val="24"/>
            <w:szCs w:val="24"/>
            <w:lang w:val="en-US"/>
            <w:rPrChange w:id="921" w:author="anna.resch88@gmail.com" w:date="2022-01-04T16:21:00Z">
              <w:rPr>
                <w:rFonts w:ascii="Times New Roman" w:hAnsi="Times New Roman" w:cs="Times New Roman"/>
                <w:sz w:val="24"/>
                <w:szCs w:val="24"/>
                <w:lang w:val="en-US"/>
              </w:rPr>
            </w:rPrChange>
          </w:rPr>
          <w:delText>, subject to variability</w:delText>
        </w:r>
        <w:r w:rsidR="00FD5216" w:rsidRPr="00996A4C" w:rsidDel="00D5557A">
          <w:rPr>
            <w:rFonts w:ascii="Times New Roman" w:hAnsi="Times New Roman" w:cs="Times New Roman"/>
            <w:color w:val="808080" w:themeColor="background1" w:themeShade="80"/>
            <w:sz w:val="24"/>
            <w:szCs w:val="24"/>
            <w:lang w:val="en-US"/>
            <w:rPrChange w:id="922" w:author="anna.resch88@gmail.com" w:date="2022-01-04T16:21:00Z">
              <w:rPr>
                <w:rFonts w:ascii="Times New Roman" w:hAnsi="Times New Roman" w:cs="Times New Roman"/>
                <w:sz w:val="24"/>
                <w:szCs w:val="24"/>
                <w:lang w:val="en-US"/>
              </w:rPr>
            </w:rPrChange>
          </w:rPr>
          <w:delText xml:space="preserve"> and calcification</w:delText>
        </w:r>
        <w:r w:rsidRPr="00996A4C" w:rsidDel="00D5557A">
          <w:rPr>
            <w:rFonts w:ascii="Times New Roman" w:hAnsi="Times New Roman" w:cs="Times New Roman"/>
            <w:color w:val="808080" w:themeColor="background1" w:themeShade="80"/>
            <w:sz w:val="24"/>
            <w:szCs w:val="24"/>
            <w:lang w:val="en-US"/>
            <w:rPrChange w:id="923" w:author="anna.resch88@gmail.com" w:date="2022-01-04T16:21:00Z">
              <w:rPr>
                <w:rFonts w:ascii="Times New Roman" w:hAnsi="Times New Roman" w:cs="Times New Roman"/>
                <w:sz w:val="24"/>
                <w:szCs w:val="24"/>
                <w:lang w:val="en-US"/>
              </w:rPr>
            </w:rPrChange>
          </w:rPr>
          <w:delText xml:space="preserve">. Furthermore, ULD tyrosines can form covalent bonds with tyrosine residues of contiguous tissue surfaces to interconnect the protein glue tightly with these tissues. </w:delText>
        </w:r>
      </w:del>
      <w:commentRangeStart w:id="924"/>
      <w:del w:id="925" w:author="anna.resch88@gmail.com" w:date="2022-01-04T17:23:00Z">
        <w:r w:rsidR="00D8670C" w:rsidRPr="009A1C08" w:rsidDel="00C76D02">
          <w:rPr>
            <w:rFonts w:ascii="Times New Roman" w:hAnsi="Times New Roman" w:cs="Times New Roman"/>
            <w:color w:val="000000" w:themeColor="text1"/>
            <w:sz w:val="24"/>
            <w:szCs w:val="24"/>
            <w:lang w:val="en-US"/>
          </w:rPr>
          <w:delText>A BLAST</w:delText>
        </w:r>
      </w:del>
      <w:del w:id="926" w:author="anna.resch88@gmail.com" w:date="2022-01-03T09:39:00Z">
        <w:r w:rsidR="00D8670C" w:rsidRPr="009A1C08" w:rsidDel="00313EBB">
          <w:rPr>
            <w:rFonts w:ascii="Times New Roman" w:hAnsi="Times New Roman" w:cs="Times New Roman"/>
            <w:color w:val="000000" w:themeColor="text1"/>
            <w:sz w:val="24"/>
            <w:szCs w:val="24"/>
            <w:lang w:val="en-US"/>
          </w:rPr>
          <w:delText>-</w:delText>
        </w:r>
      </w:del>
      <w:del w:id="927" w:author="anna.resch88@gmail.com" w:date="2022-01-04T17:23:00Z">
        <w:r w:rsidR="00D8670C" w:rsidRPr="009A1C08" w:rsidDel="00C76D02">
          <w:rPr>
            <w:rFonts w:ascii="Times New Roman" w:hAnsi="Times New Roman" w:cs="Times New Roman"/>
            <w:color w:val="000000" w:themeColor="text1"/>
            <w:sz w:val="24"/>
            <w:szCs w:val="24"/>
            <w:lang w:val="en-US"/>
          </w:rPr>
          <w:delText xml:space="preserve"> homology search for the human ULD sequence</w:delText>
        </w:r>
        <w:r w:rsidR="00A84C2D" w:rsidRPr="009A1C08" w:rsidDel="00C76D02">
          <w:rPr>
            <w:rFonts w:ascii="Times New Roman" w:hAnsi="Times New Roman" w:cs="Times New Roman"/>
            <w:color w:val="000000" w:themeColor="text1"/>
            <w:sz w:val="24"/>
            <w:szCs w:val="24"/>
            <w:lang w:val="en-US"/>
          </w:rPr>
          <w:delText xml:space="preserve"> (PDB 3TUO) </w:delText>
        </w:r>
        <w:r w:rsidR="00D8670C" w:rsidRPr="009A1C08" w:rsidDel="00C76D02">
          <w:rPr>
            <w:rFonts w:ascii="Times New Roman" w:hAnsi="Times New Roman" w:cs="Times New Roman"/>
            <w:color w:val="000000" w:themeColor="text1"/>
            <w:sz w:val="24"/>
            <w:szCs w:val="24"/>
            <w:lang w:val="en-US"/>
          </w:rPr>
          <w:delText>reveals a very high conservation across species</w:delText>
        </w:r>
        <w:r w:rsidR="00527E07" w:rsidRPr="009A1C08" w:rsidDel="00C76D02">
          <w:rPr>
            <w:rFonts w:ascii="Times New Roman" w:hAnsi="Times New Roman" w:cs="Times New Roman"/>
            <w:color w:val="000000" w:themeColor="text1"/>
            <w:sz w:val="24"/>
            <w:szCs w:val="24"/>
            <w:lang w:val="en-US"/>
          </w:rPr>
          <w:delText>, important for equally effective and biocompatible veterinary applications</w:delText>
        </w:r>
        <w:r w:rsidR="008126B0" w:rsidRPr="009A1C08" w:rsidDel="00C76D02">
          <w:rPr>
            <w:rFonts w:ascii="Times New Roman" w:hAnsi="Times New Roman" w:cs="Times New Roman"/>
            <w:color w:val="000000" w:themeColor="text1"/>
            <w:sz w:val="24"/>
            <w:szCs w:val="24"/>
            <w:lang w:val="en-US"/>
          </w:rPr>
          <w:delText xml:space="preserve"> </w:delText>
        </w:r>
        <w:r w:rsidR="008147E6" w:rsidRPr="009A1C08" w:rsidDel="00C76D02">
          <w:rPr>
            <w:rFonts w:ascii="Times New Roman" w:hAnsi="Times New Roman" w:cs="Times New Roman"/>
            <w:sz w:val="24"/>
            <w:szCs w:val="24"/>
            <w:lang w:val="en-US"/>
          </w:rPr>
          <w:delText>(</w:delText>
        </w:r>
        <w:r w:rsidR="008147E6" w:rsidRPr="00B724BD" w:rsidDel="00C76D02">
          <w:rPr>
            <w:rFonts w:ascii="Times New Roman" w:hAnsi="Times New Roman" w:cs="Times New Roman"/>
            <w:sz w:val="24"/>
            <w:szCs w:val="24"/>
            <w:highlight w:val="cyan"/>
            <w:lang w:val="en-US"/>
            <w:rPrChange w:id="928" w:author="Bizan N. Balzer" w:date="2021-10-07T16:26:00Z">
              <w:rPr>
                <w:rFonts w:ascii="Times New Roman" w:hAnsi="Times New Roman" w:cs="Times New Roman"/>
                <w:sz w:val="24"/>
                <w:szCs w:val="24"/>
                <w:lang w:val="en-US"/>
              </w:rPr>
            </w:rPrChange>
          </w:rPr>
          <w:delText xml:space="preserve">see </w:delText>
        </w:r>
        <w:r w:rsidR="006F6DD3" w:rsidRPr="00B724BD" w:rsidDel="00C76D02">
          <w:rPr>
            <w:rFonts w:ascii="Times New Roman" w:hAnsi="Times New Roman" w:cs="Times New Roman"/>
            <w:sz w:val="24"/>
            <w:szCs w:val="24"/>
            <w:highlight w:val="cyan"/>
            <w:lang w:val="en-US"/>
            <w:rPrChange w:id="929" w:author="Bizan N. Balzer" w:date="2021-10-07T16:26:00Z">
              <w:rPr>
                <w:rFonts w:ascii="Times New Roman" w:hAnsi="Times New Roman" w:cs="Times New Roman"/>
                <w:sz w:val="24"/>
                <w:szCs w:val="24"/>
                <w:lang w:val="en-US"/>
              </w:rPr>
            </w:rPrChange>
          </w:rPr>
          <w:delText xml:space="preserve">Supplementary Information </w:delText>
        </w:r>
        <w:r w:rsidR="008147E6" w:rsidRPr="00B724BD" w:rsidDel="00C76D02">
          <w:rPr>
            <w:rFonts w:ascii="Times New Roman" w:hAnsi="Times New Roman" w:cs="Times New Roman"/>
            <w:sz w:val="24"/>
            <w:szCs w:val="24"/>
            <w:highlight w:val="cyan"/>
            <w:lang w:val="en-US"/>
            <w:rPrChange w:id="930" w:author="Bizan N. Balzer" w:date="2021-10-07T16:26:00Z">
              <w:rPr>
                <w:rFonts w:ascii="Times New Roman" w:hAnsi="Times New Roman" w:cs="Times New Roman"/>
                <w:sz w:val="24"/>
                <w:szCs w:val="24"/>
                <w:lang w:val="en-US"/>
              </w:rPr>
            </w:rPrChange>
          </w:rPr>
          <w:delText>chapter</w:delText>
        </w:r>
      </w:del>
      <w:ins w:id="931" w:author="Bizan N. Balzer" w:date="2021-10-02T11:57:00Z">
        <w:del w:id="932" w:author="anna.resch88@gmail.com" w:date="2022-01-04T17:23:00Z">
          <w:r w:rsidR="008017DF" w:rsidRPr="00B724BD" w:rsidDel="00C76D02">
            <w:rPr>
              <w:rFonts w:ascii="Times New Roman" w:hAnsi="Times New Roman" w:cs="Times New Roman"/>
              <w:sz w:val="24"/>
              <w:szCs w:val="24"/>
              <w:highlight w:val="cyan"/>
              <w:lang w:val="en-US"/>
              <w:rPrChange w:id="933" w:author="Bizan N. Balzer" w:date="2021-10-07T16:26:00Z">
                <w:rPr>
                  <w:rFonts w:ascii="Times New Roman" w:hAnsi="Times New Roman" w:cs="Times New Roman"/>
                  <w:sz w:val="24"/>
                  <w:szCs w:val="24"/>
                  <w:lang w:val="en-US"/>
                </w:rPr>
              </w:rPrChange>
            </w:rPr>
            <w:delText>SI</w:delText>
          </w:r>
        </w:del>
      </w:ins>
      <w:del w:id="934" w:author="anna.resch88@gmail.com" w:date="2022-01-04T17:23:00Z">
        <w:r w:rsidR="008147E6" w:rsidRPr="00B724BD" w:rsidDel="00C76D02">
          <w:rPr>
            <w:rFonts w:ascii="Times New Roman" w:hAnsi="Times New Roman" w:cs="Times New Roman"/>
            <w:sz w:val="24"/>
            <w:szCs w:val="24"/>
            <w:highlight w:val="cyan"/>
            <w:lang w:val="en-US"/>
            <w:rPrChange w:id="935" w:author="Bizan N. Balzer" w:date="2021-10-07T16:26:00Z">
              <w:rPr>
                <w:rFonts w:ascii="Times New Roman" w:hAnsi="Times New Roman" w:cs="Times New Roman"/>
                <w:sz w:val="24"/>
                <w:szCs w:val="24"/>
                <w:lang w:val="en-US"/>
              </w:rPr>
            </w:rPrChange>
          </w:rPr>
          <w:delText xml:space="preserve"> </w:delText>
        </w:r>
      </w:del>
      <w:commentRangeStart w:id="936"/>
      <w:commentRangeStart w:id="937"/>
      <w:del w:id="938" w:author="anna.resch88@gmail.com" w:date="2022-01-04T11:48:00Z">
        <w:r w:rsidR="008147E6" w:rsidRPr="00B724BD" w:rsidDel="008418BA">
          <w:rPr>
            <w:rFonts w:ascii="Times New Roman" w:hAnsi="Times New Roman" w:cs="Times New Roman"/>
            <w:sz w:val="24"/>
            <w:szCs w:val="24"/>
            <w:highlight w:val="cyan"/>
            <w:lang w:val="en-US"/>
            <w:rPrChange w:id="939" w:author="Bizan N. Balzer" w:date="2021-10-07T16:26:00Z">
              <w:rPr>
                <w:rFonts w:ascii="Times New Roman" w:hAnsi="Times New Roman" w:cs="Times New Roman"/>
                <w:sz w:val="24"/>
                <w:szCs w:val="24"/>
                <w:lang w:val="en-US"/>
              </w:rPr>
            </w:rPrChange>
          </w:rPr>
          <w:delText>4</w:delText>
        </w:r>
      </w:del>
      <w:commentRangeEnd w:id="936"/>
      <w:del w:id="940" w:author="anna.resch88@gmail.com" w:date="2022-01-04T17:23:00Z">
        <w:r w:rsidR="008017DF" w:rsidRPr="00B724BD" w:rsidDel="00C76D02">
          <w:rPr>
            <w:rStyle w:val="Kommentarzeichen"/>
            <w:highlight w:val="cyan"/>
            <w:rPrChange w:id="941" w:author="Bizan N. Balzer" w:date="2021-10-07T16:26:00Z">
              <w:rPr>
                <w:rStyle w:val="Kommentarzeichen"/>
              </w:rPr>
            </w:rPrChange>
          </w:rPr>
          <w:commentReference w:id="936"/>
        </w:r>
        <w:commentRangeEnd w:id="937"/>
        <w:r w:rsidR="008418BA" w:rsidDel="00C76D02">
          <w:rPr>
            <w:rStyle w:val="Kommentarzeichen"/>
          </w:rPr>
          <w:commentReference w:id="937"/>
        </w:r>
        <w:r w:rsidR="008147E6" w:rsidRPr="009A1C08" w:rsidDel="00C76D02">
          <w:rPr>
            <w:rFonts w:ascii="Times New Roman" w:hAnsi="Times New Roman" w:cs="Times New Roman"/>
            <w:sz w:val="24"/>
            <w:szCs w:val="24"/>
            <w:lang w:val="en-US"/>
          </w:rPr>
          <w:delText>)</w:delText>
        </w:r>
        <w:r w:rsidR="00527E07" w:rsidRPr="009A1C08" w:rsidDel="00C76D02">
          <w:rPr>
            <w:rFonts w:ascii="Times New Roman" w:hAnsi="Times New Roman" w:cs="Times New Roman"/>
            <w:sz w:val="24"/>
            <w:szCs w:val="24"/>
            <w:lang w:val="en-US"/>
          </w:rPr>
          <w:delText>.</w:delText>
        </w:r>
        <w:commentRangeEnd w:id="924"/>
        <w:r w:rsidR="0095448A" w:rsidDel="00C76D02">
          <w:rPr>
            <w:rStyle w:val="Kommentarzeichen"/>
          </w:rPr>
          <w:commentReference w:id="924"/>
        </w:r>
      </w:del>
    </w:p>
    <w:p w14:paraId="268F55CC" w14:textId="5FAEE091" w:rsidR="002D6D3C" w:rsidRPr="002D6D3C" w:rsidDel="0025181D" w:rsidRDefault="002D6D3C" w:rsidP="00C2561A">
      <w:pPr>
        <w:spacing w:line="480" w:lineRule="auto"/>
        <w:jc w:val="both"/>
        <w:rPr>
          <w:ins w:id="942" w:author="Bizan N. Balzer" w:date="2021-10-02T11:46:00Z"/>
          <w:del w:id="943" w:author="anna.resch88@gmail.com" w:date="2022-01-04T17:48:00Z"/>
          <w:rFonts w:ascii="Times New Roman" w:hAnsi="Times New Roman" w:cs="Times New Roman"/>
          <w:sz w:val="24"/>
          <w:szCs w:val="24"/>
          <w:lang w:val="en-US"/>
          <w:rPrChange w:id="944" w:author="Bizan N. Balzer" w:date="2021-10-02T11:46:00Z">
            <w:rPr>
              <w:ins w:id="945" w:author="Bizan N. Balzer" w:date="2021-10-02T11:46:00Z"/>
              <w:del w:id="946" w:author="anna.resch88@gmail.com" w:date="2022-01-04T17:48:00Z"/>
              <w:rFonts w:ascii="Times New Roman" w:hAnsi="Times New Roman" w:cs="Times New Roman"/>
              <w:sz w:val="24"/>
              <w:szCs w:val="24"/>
            </w:rPr>
          </w:rPrChange>
        </w:rPr>
      </w:pPr>
      <w:ins w:id="947" w:author="Bizan N. Balzer" w:date="2021-10-02T11:47:00Z">
        <w:del w:id="948" w:author="anna.resch88@gmail.com" w:date="2022-01-04T17:48:00Z">
          <w:r w:rsidDel="0025181D">
            <w:rPr>
              <w:rFonts w:ascii="Times New Roman" w:hAnsi="Times New Roman" w:cs="Times New Roman"/>
              <w:iCs/>
              <w:sz w:val="24"/>
              <w:szCs w:val="24"/>
              <w:lang w:val="en-US"/>
            </w:rPr>
            <w:delText xml:space="preserve">Different </w:delText>
          </w:r>
        </w:del>
      </w:ins>
      <w:moveToRangeStart w:id="949" w:author="Bizan N. Balzer" w:date="2021-10-02T11:46:00Z" w:name="move84067611"/>
      <w:moveTo w:id="950" w:author="Bizan N. Balzer" w:date="2021-10-02T11:46:00Z">
        <w:del w:id="951" w:author="anna.resch88@gmail.com" w:date="2022-01-04T17:48:00Z">
          <w:r w:rsidRPr="009A1C08" w:rsidDel="0025181D">
            <w:rPr>
              <w:rFonts w:ascii="Times New Roman" w:hAnsi="Times New Roman" w:cs="Times New Roman"/>
              <w:iCs/>
              <w:sz w:val="24"/>
              <w:szCs w:val="24"/>
              <w:lang w:val="en-US"/>
            </w:rPr>
            <w:delText>L</w:delText>
          </w:r>
        </w:del>
      </w:moveTo>
      <w:ins w:id="952" w:author="Bizan N. Balzer" w:date="2021-10-02T11:47:00Z">
        <w:del w:id="953" w:author="anna.resch88@gmail.com" w:date="2022-01-04T17:48:00Z">
          <w:r w:rsidDel="0025181D">
            <w:rPr>
              <w:rFonts w:ascii="Times New Roman" w:hAnsi="Times New Roman" w:cs="Times New Roman"/>
              <w:iCs/>
              <w:sz w:val="24"/>
              <w:szCs w:val="24"/>
              <w:lang w:val="en-US"/>
            </w:rPr>
            <w:delText>l</w:delText>
          </w:r>
        </w:del>
      </w:ins>
      <w:moveTo w:id="954" w:author="Bizan N. Balzer" w:date="2021-10-02T11:46:00Z">
        <w:del w:id="955" w:author="anna.resch88@gmail.com" w:date="2022-01-04T17:48:00Z">
          <w:r w:rsidRPr="009A1C08" w:rsidDel="0025181D">
            <w:rPr>
              <w:rFonts w:ascii="Times New Roman" w:hAnsi="Times New Roman" w:cs="Times New Roman"/>
              <w:iCs/>
              <w:sz w:val="24"/>
              <w:szCs w:val="24"/>
              <w:lang w:val="en-US"/>
            </w:rPr>
            <w:delText xml:space="preserve">inker motives </w:delText>
          </w:r>
        </w:del>
      </w:moveTo>
      <w:ins w:id="956" w:author="Bizan N. Balzer" w:date="2021-10-02T11:47:00Z">
        <w:del w:id="957" w:author="anna.resch88@gmail.com" w:date="2022-01-04T17:48:00Z">
          <w:r w:rsidDel="0025181D">
            <w:rPr>
              <w:rFonts w:ascii="Times New Roman" w:hAnsi="Times New Roman" w:cs="Times New Roman"/>
              <w:iCs/>
              <w:sz w:val="24"/>
              <w:szCs w:val="24"/>
              <w:lang w:val="en-US"/>
            </w:rPr>
            <w:delText xml:space="preserve">can be provided </w:delText>
          </w:r>
        </w:del>
      </w:ins>
      <w:ins w:id="958" w:author="Bizan N. Balzer" w:date="2021-10-02T11:48:00Z">
        <w:del w:id="959" w:author="anna.resch88@gmail.com" w:date="2022-01-04T17:48:00Z">
          <w:r w:rsidDel="0025181D">
            <w:rPr>
              <w:rFonts w:ascii="Times New Roman" w:hAnsi="Times New Roman" w:cs="Times New Roman"/>
              <w:iCs/>
              <w:sz w:val="24"/>
              <w:szCs w:val="24"/>
              <w:lang w:val="en-US"/>
            </w:rPr>
            <w:delText>including</w:delText>
          </w:r>
        </w:del>
      </w:ins>
      <w:moveTo w:id="960" w:author="Bizan N. Balzer" w:date="2021-10-02T11:46:00Z">
        <w:del w:id="961" w:author="anna.resch88@gmail.com" w:date="2022-01-04T17:48:00Z">
          <w:r w:rsidRPr="009A1C08" w:rsidDel="0025181D">
            <w:rPr>
              <w:rFonts w:ascii="Times New Roman" w:hAnsi="Times New Roman" w:cs="Times New Roman"/>
              <w:iCs/>
              <w:sz w:val="24"/>
              <w:szCs w:val="24"/>
              <w:lang w:val="en-US"/>
            </w:rPr>
            <w:delText>include the most modular and flexible human ELPs</w:delText>
          </w:r>
        </w:del>
      </w:moveTo>
      <w:ins w:id="962" w:author="Bizan N. Balzer" w:date="2021-10-02T11:48:00Z">
        <w:del w:id="963" w:author="anna.resch88@gmail.com" w:date="2022-01-04T17:48:00Z">
          <w:r w:rsidDel="0025181D">
            <w:rPr>
              <w:rFonts w:ascii="Times New Roman" w:hAnsi="Times New Roman" w:cs="Times New Roman"/>
              <w:iCs/>
              <w:sz w:val="24"/>
              <w:szCs w:val="24"/>
              <w:lang w:val="en-US"/>
            </w:rPr>
            <w:delText xml:space="preserve"> </w:delText>
          </w:r>
          <w:r w:rsidRPr="009A1C08" w:rsidDel="0025181D">
            <w:rPr>
              <w:rFonts w:ascii="Times New Roman" w:hAnsi="Times New Roman" w:cs="Times New Roman"/>
              <w:sz w:val="24"/>
              <w:szCs w:val="24"/>
              <w:lang w:val="en-US"/>
            </w:rPr>
            <w:delText>(</w:delText>
          </w:r>
          <w:r w:rsidRPr="00EA1925" w:rsidDel="0025181D">
            <w:rPr>
              <w:rFonts w:ascii="Times New Roman" w:hAnsi="Times New Roman" w:cs="Times New Roman"/>
              <w:b/>
              <w:sz w:val="24"/>
              <w:szCs w:val="24"/>
              <w:highlight w:val="cyan"/>
              <w:lang w:val="en-US"/>
            </w:rPr>
            <w:delText>Figure 2 (I</w:delText>
          </w:r>
          <w:r w:rsidDel="0025181D">
            <w:rPr>
              <w:rFonts w:ascii="Times New Roman" w:hAnsi="Times New Roman" w:cs="Times New Roman"/>
              <w:b/>
              <w:sz w:val="24"/>
              <w:szCs w:val="24"/>
              <w:highlight w:val="cyan"/>
              <w:lang w:val="en-US"/>
            </w:rPr>
            <w:delText>I</w:delText>
          </w:r>
          <w:r w:rsidRPr="00EA1925" w:rsidDel="0025181D">
            <w:rPr>
              <w:rFonts w:ascii="Times New Roman" w:hAnsi="Times New Roman" w:cs="Times New Roman"/>
              <w:b/>
              <w:sz w:val="24"/>
              <w:szCs w:val="24"/>
              <w:highlight w:val="cyan"/>
              <w:lang w:val="en-US"/>
            </w:rPr>
            <w:delText>)</w:delText>
          </w:r>
          <w:r w:rsidRPr="009A1C08" w:rsidDel="0025181D">
            <w:rPr>
              <w:rFonts w:ascii="Times New Roman" w:hAnsi="Times New Roman" w:cs="Times New Roman"/>
              <w:sz w:val="24"/>
              <w:szCs w:val="24"/>
              <w:lang w:val="en-US"/>
            </w:rPr>
            <w:delText>)</w:delText>
          </w:r>
        </w:del>
      </w:ins>
      <w:moveTo w:id="964" w:author="Bizan N. Balzer" w:date="2021-10-02T11:46:00Z">
        <w:del w:id="965" w:author="anna.resch88@gmail.com" w:date="2022-01-04T17:48:00Z">
          <w:r w:rsidRPr="009A1C08" w:rsidDel="0025181D">
            <w:rPr>
              <w:rFonts w:ascii="Times New Roman" w:hAnsi="Times New Roman" w:cs="Times New Roman"/>
              <w:iCs/>
              <w:sz w:val="24"/>
              <w:szCs w:val="24"/>
              <w:lang w:val="en-US"/>
            </w:rPr>
            <w:delText xml:space="preserve">, along with human serum albumin (the ULD-HSA-ULD construct) which combines protein glue properties with absorptive properties, </w:delText>
          </w:r>
          <w:commentRangeStart w:id="966"/>
          <w:r w:rsidRPr="009A1C08" w:rsidDel="0025181D">
            <w:rPr>
              <w:rFonts w:ascii="Times New Roman" w:hAnsi="Times New Roman" w:cs="Times New Roman"/>
              <w:iCs/>
              <w:sz w:val="24"/>
              <w:szCs w:val="24"/>
              <w:lang w:val="en-US"/>
            </w:rPr>
            <w:delText>ULD-spisi10/20-ULD and ULD-resi10-ULD comprise fibrous and mechanically resilient linker sequences derived from spider silk spidroin and resilin</w:delText>
          </w:r>
        </w:del>
      </w:moveTo>
      <w:commentRangeEnd w:id="966"/>
      <w:del w:id="967" w:author="anna.resch88@gmail.com" w:date="2022-01-04T17:48:00Z">
        <w:r w:rsidR="00460823" w:rsidDel="0025181D">
          <w:rPr>
            <w:rStyle w:val="Kommentarzeichen"/>
          </w:rPr>
          <w:commentReference w:id="966"/>
        </w:r>
      </w:del>
      <w:moveTo w:id="968" w:author="Bizan N. Balzer" w:date="2021-10-02T11:46:00Z">
        <w:del w:id="969" w:author="anna.resch88@gmail.com" w:date="2022-01-04T17:48:00Z">
          <w:r w:rsidRPr="009A1C08" w:rsidDel="0025181D">
            <w:rPr>
              <w:rFonts w:ascii="Times New Roman" w:hAnsi="Times New Roman" w:cs="Times New Roman"/>
              <w:iCs/>
              <w:sz w:val="24"/>
              <w:szCs w:val="24"/>
              <w:lang w:val="en-US"/>
            </w:rPr>
            <w:delText xml:space="preserve">. ULD-SpyCatcher-ULD contains an adapter linker sequence that can be conjugated with SpyTag (short peptide) allowing for site-selective bioorthogonal protein functionalization. ULD-mEGFP-ULD construct demonstrates a globular green fluorescence protein as linker for visualization purposes. </w:delText>
          </w:r>
          <w:commentRangeStart w:id="970"/>
          <w:r w:rsidRPr="009A1C08" w:rsidDel="0025181D">
            <w:rPr>
              <w:rFonts w:ascii="Times New Roman" w:hAnsi="Times New Roman" w:cs="Times New Roman"/>
              <w:iCs/>
              <w:sz w:val="24"/>
              <w:szCs w:val="24"/>
              <w:lang w:val="en-US"/>
            </w:rPr>
            <w:delText xml:space="preserve">ULD-(DSY)8-ULD and ULD-(VRY)6-ULD </w:delText>
          </w:r>
        </w:del>
      </w:moveTo>
      <w:commentRangeEnd w:id="970"/>
      <w:del w:id="971" w:author="anna.resch88@gmail.com" w:date="2022-01-04T17:48:00Z">
        <w:r w:rsidR="0025181D" w:rsidDel="0025181D">
          <w:rPr>
            <w:rStyle w:val="Kommentarzeichen"/>
          </w:rPr>
          <w:commentReference w:id="970"/>
        </w:r>
      </w:del>
      <w:moveTo w:id="972" w:author="Bizan N. Balzer" w:date="2021-10-02T11:46:00Z">
        <w:del w:id="973" w:author="anna.resch88@gmail.com" w:date="2022-01-04T17:48:00Z">
          <w:r w:rsidRPr="009A1C08" w:rsidDel="0025181D">
            <w:rPr>
              <w:rFonts w:ascii="Times New Roman" w:hAnsi="Times New Roman" w:cs="Times New Roman"/>
              <w:iCs/>
              <w:sz w:val="24"/>
              <w:szCs w:val="24"/>
              <w:lang w:val="en-US"/>
            </w:rPr>
            <w:delText>include charged disordered and photocrosslinkable linker sequences to adjust protein-tissue adhesion via glue charge composition and mechanical strength of the hydrogel via additional Tyr-crosslinking sites</w:delText>
          </w:r>
        </w:del>
      </w:moveTo>
      <w:ins w:id="974" w:author="Bizan N. Balzer" w:date="2021-10-07T21:56:00Z">
        <w:del w:id="975" w:author="anna.resch88@gmail.com" w:date="2022-01-04T17:48:00Z">
          <w:r w:rsidR="00DE0F1C" w:rsidDel="0025181D">
            <w:rPr>
              <w:rFonts w:ascii="Times New Roman" w:hAnsi="Times New Roman" w:cs="Times New Roman"/>
              <w:iCs/>
              <w:sz w:val="24"/>
              <w:szCs w:val="24"/>
              <w:lang w:val="en-US"/>
            </w:rPr>
            <w:delText xml:space="preserve"> (</w:delText>
          </w:r>
          <w:r w:rsidR="00DE0F1C" w:rsidRPr="005F3832" w:rsidDel="0025181D">
            <w:rPr>
              <w:rFonts w:ascii="Times New Roman" w:hAnsi="Times New Roman" w:cs="Times New Roman"/>
              <w:iCs/>
              <w:sz w:val="24"/>
              <w:szCs w:val="24"/>
              <w:highlight w:val="cyan"/>
              <w:lang w:val="en-US"/>
              <w:rPrChange w:id="976" w:author="Bizan N. Balzer" w:date="2021-10-07T22:03:00Z">
                <w:rPr>
                  <w:rFonts w:ascii="Times New Roman" w:hAnsi="Times New Roman" w:cs="Times New Roman"/>
                  <w:iCs/>
                  <w:sz w:val="24"/>
                  <w:szCs w:val="24"/>
                  <w:lang w:val="en-US"/>
                </w:rPr>
              </w:rPrChange>
            </w:rPr>
            <w:delText xml:space="preserve">see </w:delText>
          </w:r>
        </w:del>
      </w:ins>
      <w:ins w:id="977" w:author="Bizan N. Balzer" w:date="2021-10-07T22:32:00Z">
        <w:del w:id="978" w:author="anna.resch88@gmail.com" w:date="2022-01-04T17:48:00Z">
          <w:r w:rsidR="00E96D6A" w:rsidRPr="00E96D6A" w:rsidDel="0025181D">
            <w:rPr>
              <w:rFonts w:ascii="Times New Roman" w:hAnsi="Times New Roman" w:cs="Times New Roman"/>
              <w:iCs/>
              <w:sz w:val="24"/>
              <w:szCs w:val="24"/>
              <w:highlight w:val="cyan"/>
              <w:lang w:val="en-US"/>
              <w:rPrChange w:id="979" w:author="Bizan N. Balzer" w:date="2021-10-07T22:32:00Z">
                <w:rPr>
                  <w:rFonts w:cstheme="majorHAnsi"/>
                  <w:noProof/>
                  <w:lang w:val="en-US"/>
                </w:rPr>
              </w:rPrChange>
            </w:rPr>
            <w:delText>Supplementary Methods and Materials</w:delText>
          </w:r>
        </w:del>
      </w:ins>
      <w:ins w:id="980" w:author="Bizan N. Balzer" w:date="2021-10-07T21:56:00Z">
        <w:del w:id="981" w:author="anna.resch88@gmail.com" w:date="2022-01-04T17:48:00Z">
          <w:r w:rsidR="00DE0F1C" w:rsidRPr="005F3832" w:rsidDel="0025181D">
            <w:rPr>
              <w:rFonts w:ascii="Times New Roman" w:hAnsi="Times New Roman" w:cs="Times New Roman"/>
              <w:iCs/>
              <w:sz w:val="24"/>
              <w:szCs w:val="24"/>
              <w:highlight w:val="cyan"/>
              <w:lang w:val="en-US"/>
              <w:rPrChange w:id="982" w:author="Bizan N. Balzer" w:date="2021-10-07T22:03:00Z">
                <w:rPr>
                  <w:rFonts w:ascii="Times New Roman" w:hAnsi="Times New Roman" w:cs="Times New Roman"/>
                  <w:iCs/>
                  <w:sz w:val="24"/>
                  <w:szCs w:val="24"/>
                  <w:lang w:val="en-US"/>
                </w:rPr>
              </w:rPrChange>
            </w:rPr>
            <w:delText xml:space="preserve"> 1.3 and SI Figure S-2</w:delText>
          </w:r>
          <w:r w:rsidR="00DE0F1C" w:rsidDel="0025181D">
            <w:rPr>
              <w:rFonts w:ascii="Times New Roman" w:hAnsi="Times New Roman" w:cs="Times New Roman"/>
              <w:iCs/>
              <w:sz w:val="24"/>
              <w:szCs w:val="24"/>
              <w:lang w:val="en-US"/>
            </w:rPr>
            <w:delText>)</w:delText>
          </w:r>
        </w:del>
      </w:ins>
      <w:moveTo w:id="983" w:author="Bizan N. Balzer" w:date="2021-10-02T11:46:00Z">
        <w:del w:id="984" w:author="anna.resch88@gmail.com" w:date="2022-01-04T17:48:00Z">
          <w:r w:rsidRPr="009A1C08" w:rsidDel="0025181D">
            <w:rPr>
              <w:rFonts w:ascii="Times New Roman" w:hAnsi="Times New Roman" w:cs="Times New Roman"/>
              <w:iCs/>
              <w:sz w:val="24"/>
              <w:szCs w:val="24"/>
              <w:lang w:val="en-US"/>
            </w:rPr>
            <w:delText>. ULD-EYFP-TEVrc-mEGFP-ULD as well as ULD-EYFP-TEVrc-ULD combine fluorescent properties with network degradability via the TEVprotease recognition sequence motif (TEVrec).</w:delText>
          </w:r>
        </w:del>
      </w:moveTo>
      <w:moveToRangeEnd w:id="949"/>
    </w:p>
    <w:p w14:paraId="6BE7FD31" w14:textId="237273E4" w:rsidR="002D6D3C" w:rsidRPr="002D6D3C" w:rsidDel="006A093E" w:rsidRDefault="002D6D3C" w:rsidP="00C2561A">
      <w:pPr>
        <w:spacing w:line="480" w:lineRule="auto"/>
        <w:jc w:val="both"/>
        <w:rPr>
          <w:ins w:id="985" w:author="Bizan N. Balzer" w:date="2021-10-02T11:46:00Z"/>
          <w:del w:id="986" w:author="anna.resch88@gmail.com" w:date="2022-01-05T10:50:00Z"/>
          <w:rFonts w:ascii="Times New Roman" w:hAnsi="Times New Roman" w:cs="Times New Roman"/>
          <w:sz w:val="24"/>
          <w:szCs w:val="24"/>
          <w:lang w:val="en-US"/>
          <w:rPrChange w:id="987" w:author="Bizan N. Balzer" w:date="2021-10-02T11:46:00Z">
            <w:rPr>
              <w:ins w:id="988" w:author="Bizan N. Balzer" w:date="2021-10-02T11:46:00Z"/>
              <w:del w:id="989" w:author="anna.resch88@gmail.com" w:date="2022-01-05T10:50:00Z"/>
              <w:rFonts w:ascii="Times New Roman" w:hAnsi="Times New Roman" w:cs="Times New Roman"/>
              <w:sz w:val="24"/>
              <w:szCs w:val="24"/>
            </w:rPr>
          </w:rPrChange>
        </w:rPr>
      </w:pPr>
    </w:p>
    <w:p w14:paraId="188DFAB2" w14:textId="57DF0516" w:rsidR="0095448A" w:rsidRPr="00842046" w:rsidDel="00BE7718" w:rsidRDefault="0095448A" w:rsidP="00C2561A">
      <w:pPr>
        <w:spacing w:line="480" w:lineRule="auto"/>
        <w:jc w:val="both"/>
        <w:rPr>
          <w:ins w:id="990" w:author="Bizan N. Balzer" w:date="2021-10-02T11:33:00Z"/>
          <w:del w:id="991" w:author="anna.resch88@gmail.com" w:date="2022-01-04T17:54:00Z"/>
          <w:rFonts w:ascii="Times New Roman" w:hAnsi="Times New Roman" w:cs="Times New Roman"/>
          <w:color w:val="808080" w:themeColor="background1" w:themeShade="80"/>
          <w:sz w:val="24"/>
          <w:szCs w:val="24"/>
          <w:lang w:val="en-US"/>
          <w:rPrChange w:id="992" w:author="anna.resch88@gmail.com" w:date="2022-01-05T10:10:00Z">
            <w:rPr>
              <w:ins w:id="993" w:author="Bizan N. Balzer" w:date="2021-10-02T11:33:00Z"/>
              <w:del w:id="994" w:author="anna.resch88@gmail.com" w:date="2022-01-04T17:54:00Z"/>
              <w:rFonts w:ascii="Times New Roman" w:hAnsi="Times New Roman" w:cs="Times New Roman"/>
              <w:sz w:val="24"/>
              <w:szCs w:val="24"/>
              <w:lang w:val="en-US"/>
            </w:rPr>
          </w:rPrChange>
        </w:rPr>
      </w:pPr>
      <w:commentRangeStart w:id="995"/>
      <w:commentRangeStart w:id="996"/>
      <w:ins w:id="997" w:author="Bizan N. Balzer" w:date="2021-10-02T11:33:00Z">
        <w:del w:id="998" w:author="anna.resch88@gmail.com" w:date="2022-01-04T17:54:00Z">
          <w:r w:rsidRPr="00842046" w:rsidDel="00BE7718">
            <w:rPr>
              <w:rFonts w:ascii="Times New Roman" w:hAnsi="Times New Roman" w:cs="Times New Roman"/>
              <w:color w:val="808080" w:themeColor="background1" w:themeShade="80"/>
              <w:sz w:val="24"/>
              <w:szCs w:val="24"/>
              <w:lang w:val="en-US"/>
              <w:rPrChange w:id="999" w:author="anna.resch88@gmail.com" w:date="2022-01-05T10:10:00Z">
                <w:rPr>
                  <w:rFonts w:ascii="Times New Roman" w:hAnsi="Times New Roman" w:cs="Times New Roman"/>
                  <w:sz w:val="24"/>
                  <w:szCs w:val="24"/>
                  <w:lang w:val="en-US"/>
                </w:rPr>
              </w:rPrChange>
            </w:rPr>
            <w:delText>Hier kommt ein Spr</w:delText>
          </w:r>
        </w:del>
      </w:ins>
      <w:ins w:id="1000" w:author="Bizan N. Balzer" w:date="2021-10-02T11:34:00Z">
        <w:del w:id="1001" w:author="anna.resch88@gmail.com" w:date="2022-01-04T17:54:00Z">
          <w:r w:rsidRPr="00842046" w:rsidDel="00BE7718">
            <w:rPr>
              <w:rFonts w:ascii="Times New Roman" w:hAnsi="Times New Roman" w:cs="Times New Roman"/>
              <w:color w:val="808080" w:themeColor="background1" w:themeShade="80"/>
              <w:sz w:val="24"/>
              <w:szCs w:val="24"/>
              <w:lang w:val="en-US"/>
              <w:rPrChange w:id="1002" w:author="anna.resch88@gmail.com" w:date="2022-01-05T10:10:00Z">
                <w:rPr>
                  <w:rFonts w:ascii="Times New Roman" w:hAnsi="Times New Roman" w:cs="Times New Roman"/>
                  <w:sz w:val="24"/>
                  <w:szCs w:val="24"/>
                  <w:lang w:val="en-US"/>
                </w:rPr>
              </w:rPrChange>
            </w:rPr>
            <w:delText xml:space="preserve">ung zur </w:delText>
          </w:r>
          <w:r w:rsidRPr="00842046" w:rsidDel="00BE7718">
            <w:rPr>
              <w:rFonts w:ascii="Times New Roman" w:hAnsi="Times New Roman" w:cs="Times New Roman"/>
              <w:color w:val="808080" w:themeColor="background1" w:themeShade="80"/>
              <w:sz w:val="24"/>
              <w:szCs w:val="24"/>
              <w:lang w:val="en-US"/>
              <w:rPrChange w:id="1003" w:author="anna.resch88@gmail.com" w:date="2022-01-05T10:10:00Z">
                <w:rPr>
                  <w:rFonts w:ascii="Times New Roman" w:hAnsi="Times New Roman" w:cs="Times New Roman"/>
                  <w:sz w:val="24"/>
                  <w:szCs w:val="24"/>
                </w:rPr>
              </w:rPrChange>
            </w:rPr>
            <w:delText>Application.</w:delText>
          </w:r>
        </w:del>
      </w:ins>
    </w:p>
    <w:p w14:paraId="67964917" w14:textId="1C933C3F" w:rsidR="00570715" w:rsidRPr="00552083" w:rsidDel="00BE7718" w:rsidRDefault="00900B7A" w:rsidP="00C2561A">
      <w:pPr>
        <w:spacing w:line="480" w:lineRule="auto"/>
        <w:jc w:val="both"/>
        <w:rPr>
          <w:del w:id="1004" w:author="anna.resch88@gmail.com" w:date="2022-01-04T17:54:00Z"/>
          <w:rFonts w:ascii="Times New Roman" w:hAnsi="Times New Roman" w:cs="Times New Roman"/>
          <w:color w:val="808080" w:themeColor="background1" w:themeShade="80"/>
          <w:sz w:val="24"/>
          <w:szCs w:val="24"/>
          <w:lang w:val="en-US"/>
          <w:rPrChange w:id="1005" w:author="anna.resch88@gmail.com" w:date="2022-01-04T16:19:00Z">
            <w:rPr>
              <w:del w:id="1006" w:author="anna.resch88@gmail.com" w:date="2022-01-04T17:54:00Z"/>
              <w:rFonts w:ascii="Times New Roman" w:hAnsi="Times New Roman" w:cs="Times New Roman"/>
              <w:sz w:val="24"/>
              <w:szCs w:val="24"/>
              <w:lang w:val="en-US"/>
            </w:rPr>
          </w:rPrChange>
        </w:rPr>
      </w:pPr>
      <w:del w:id="1007" w:author="anna.resch88@gmail.com" w:date="2022-01-04T17:54:00Z">
        <w:r w:rsidRPr="00552083" w:rsidDel="00BE7718">
          <w:rPr>
            <w:rFonts w:ascii="Times New Roman" w:hAnsi="Times New Roman" w:cs="Times New Roman"/>
            <w:color w:val="808080" w:themeColor="background1" w:themeShade="80"/>
            <w:sz w:val="24"/>
            <w:szCs w:val="24"/>
            <w:lang w:val="en-US"/>
            <w:rPrChange w:id="1008" w:author="anna.resch88@gmail.com" w:date="2022-01-04T16:19:00Z">
              <w:rPr>
                <w:rFonts w:ascii="Times New Roman" w:hAnsi="Times New Roman" w:cs="Times New Roman"/>
                <w:sz w:val="24"/>
                <w:szCs w:val="24"/>
                <w:lang w:val="en-US"/>
              </w:rPr>
            </w:rPrChange>
          </w:rPr>
          <w:delText>Challenging application cases intended as p</w:delText>
        </w:r>
      </w:del>
      <w:ins w:id="1009" w:author="Bizan N. Balzer" w:date="2021-10-07T18:11:00Z">
        <w:del w:id="1010" w:author="anna.resch88@gmail.com" w:date="2022-01-04T17:54:00Z">
          <w:r w:rsidR="00C51506" w:rsidRPr="00552083" w:rsidDel="00BE7718">
            <w:rPr>
              <w:rFonts w:ascii="Times New Roman" w:hAnsi="Times New Roman" w:cs="Times New Roman"/>
              <w:color w:val="808080" w:themeColor="background1" w:themeShade="80"/>
              <w:sz w:val="24"/>
              <w:szCs w:val="24"/>
              <w:lang w:val="en-US"/>
              <w:rPrChange w:id="1011" w:author="anna.resch88@gmail.com" w:date="2022-01-04T16:19:00Z">
                <w:rPr>
                  <w:rFonts w:ascii="Times New Roman" w:hAnsi="Times New Roman" w:cs="Times New Roman"/>
                  <w:sz w:val="24"/>
                  <w:szCs w:val="24"/>
                  <w:lang w:val="en-US"/>
                </w:rPr>
              </w:rPrChange>
            </w:rPr>
            <w:delText>P</w:delText>
          </w:r>
        </w:del>
      </w:ins>
      <w:del w:id="1012" w:author="anna.resch88@gmail.com" w:date="2022-01-04T17:54:00Z">
        <w:r w:rsidRPr="00552083" w:rsidDel="00BE7718">
          <w:rPr>
            <w:rFonts w:ascii="Times New Roman" w:hAnsi="Times New Roman" w:cs="Times New Roman"/>
            <w:color w:val="808080" w:themeColor="background1" w:themeShade="80"/>
            <w:sz w:val="24"/>
            <w:szCs w:val="24"/>
            <w:lang w:val="en-US"/>
            <w:rPrChange w:id="1013" w:author="anna.resch88@gmail.com" w:date="2022-01-04T16:19:00Z">
              <w:rPr>
                <w:rFonts w:ascii="Times New Roman" w:hAnsi="Times New Roman" w:cs="Times New Roman"/>
                <w:sz w:val="24"/>
                <w:szCs w:val="24"/>
                <w:lang w:val="en-US"/>
              </w:rPr>
            </w:rPrChange>
          </w:rPr>
          <w:delText xml:space="preserve">roof-of-concept for clinical applicability </w:delText>
        </w:r>
        <w:r w:rsidR="003A7B11" w:rsidRPr="00552083" w:rsidDel="00BE7718">
          <w:rPr>
            <w:rFonts w:ascii="Times New Roman" w:hAnsi="Times New Roman" w:cs="Times New Roman"/>
            <w:color w:val="808080" w:themeColor="background1" w:themeShade="80"/>
            <w:sz w:val="24"/>
            <w:szCs w:val="24"/>
            <w:lang w:val="en-US"/>
            <w:rPrChange w:id="1014" w:author="anna.resch88@gmail.com" w:date="2022-01-04T16:19:00Z">
              <w:rPr>
                <w:rFonts w:ascii="Times New Roman" w:hAnsi="Times New Roman" w:cs="Times New Roman"/>
                <w:sz w:val="24"/>
                <w:szCs w:val="24"/>
                <w:lang w:val="en-US"/>
              </w:rPr>
            </w:rPrChange>
          </w:rPr>
          <w:delText xml:space="preserve">included </w:delText>
        </w:r>
      </w:del>
      <w:ins w:id="1015" w:author="Bizan N. Balzer" w:date="2021-10-07T18:12:00Z">
        <w:del w:id="1016" w:author="anna.resch88@gmail.com" w:date="2022-01-04T17:54:00Z">
          <w:r w:rsidR="00C51506" w:rsidRPr="00552083" w:rsidDel="00BE7718">
            <w:rPr>
              <w:rFonts w:ascii="Times New Roman" w:hAnsi="Times New Roman" w:cs="Times New Roman"/>
              <w:color w:val="808080" w:themeColor="background1" w:themeShade="80"/>
              <w:sz w:val="24"/>
              <w:szCs w:val="24"/>
              <w:lang w:val="en-US"/>
              <w:rPrChange w:id="1017" w:author="anna.resch88@gmail.com" w:date="2022-01-04T16:19:00Z">
                <w:rPr>
                  <w:rFonts w:ascii="Times New Roman" w:hAnsi="Times New Roman" w:cs="Times New Roman"/>
                  <w:sz w:val="24"/>
                  <w:szCs w:val="24"/>
                  <w:lang w:val="en-US"/>
                </w:rPr>
              </w:rPrChange>
            </w:rPr>
            <w:delText xml:space="preserve">includes </w:delText>
          </w:r>
        </w:del>
      </w:ins>
      <w:del w:id="1018" w:author="anna.resch88@gmail.com" w:date="2022-01-04T17:54:00Z">
        <w:r w:rsidRPr="00552083" w:rsidDel="00BE7718">
          <w:rPr>
            <w:rFonts w:ascii="Times New Roman" w:hAnsi="Times New Roman" w:cs="Times New Roman"/>
            <w:color w:val="808080" w:themeColor="background1" w:themeShade="80"/>
            <w:sz w:val="24"/>
            <w:szCs w:val="24"/>
            <w:lang w:val="en-US"/>
            <w:rPrChange w:id="1019" w:author="anna.resch88@gmail.com" w:date="2022-01-04T16:19:00Z">
              <w:rPr>
                <w:rFonts w:ascii="Times New Roman" w:hAnsi="Times New Roman" w:cs="Times New Roman"/>
                <w:sz w:val="24"/>
                <w:szCs w:val="24"/>
                <w:lang w:val="en-US"/>
              </w:rPr>
            </w:rPrChange>
          </w:rPr>
          <w:delText>various tissues (</w:delText>
        </w:r>
        <w:r w:rsidR="00EF43A2" w:rsidRPr="00552083" w:rsidDel="00BE7718">
          <w:rPr>
            <w:rFonts w:ascii="Times New Roman" w:hAnsi="Times New Roman" w:cs="Times New Roman"/>
            <w:b/>
            <w:bCs/>
            <w:color w:val="808080" w:themeColor="background1" w:themeShade="80"/>
            <w:sz w:val="24"/>
            <w:szCs w:val="24"/>
            <w:lang w:val="en-US"/>
            <w:rPrChange w:id="1020" w:author="anna.resch88@gmail.com" w:date="2022-01-04T16:19:00Z">
              <w:rPr>
                <w:rFonts w:ascii="Times New Roman" w:hAnsi="Times New Roman" w:cs="Times New Roman"/>
                <w:sz w:val="24"/>
                <w:szCs w:val="24"/>
                <w:lang w:val="en-US"/>
              </w:rPr>
            </w:rPrChange>
          </w:rPr>
          <w:delText>F</w:delText>
        </w:r>
        <w:r w:rsidRPr="00552083" w:rsidDel="00BE7718">
          <w:rPr>
            <w:rFonts w:ascii="Times New Roman" w:hAnsi="Times New Roman" w:cs="Times New Roman"/>
            <w:b/>
            <w:bCs/>
            <w:color w:val="808080" w:themeColor="background1" w:themeShade="80"/>
            <w:sz w:val="24"/>
            <w:szCs w:val="24"/>
            <w:lang w:val="en-US"/>
            <w:rPrChange w:id="1021" w:author="anna.resch88@gmail.com" w:date="2022-01-04T16:19:00Z">
              <w:rPr>
                <w:rFonts w:ascii="Times New Roman" w:hAnsi="Times New Roman" w:cs="Times New Roman"/>
                <w:sz w:val="24"/>
                <w:szCs w:val="24"/>
                <w:lang w:val="en-US"/>
              </w:rPr>
            </w:rPrChange>
          </w:rPr>
          <w:delText>ig</w:delText>
        </w:r>
        <w:r w:rsidR="00AF66E5" w:rsidRPr="00552083" w:rsidDel="00BE7718">
          <w:rPr>
            <w:rFonts w:ascii="Times New Roman" w:hAnsi="Times New Roman" w:cs="Times New Roman"/>
            <w:b/>
            <w:bCs/>
            <w:color w:val="808080" w:themeColor="background1" w:themeShade="80"/>
            <w:sz w:val="24"/>
            <w:szCs w:val="24"/>
            <w:lang w:val="en-US"/>
            <w:rPrChange w:id="1022" w:author="anna.resch88@gmail.com" w:date="2022-01-04T16:19:00Z">
              <w:rPr>
                <w:rFonts w:ascii="Times New Roman" w:hAnsi="Times New Roman" w:cs="Times New Roman"/>
                <w:sz w:val="24"/>
                <w:szCs w:val="24"/>
                <w:lang w:val="en-US"/>
              </w:rPr>
            </w:rPrChange>
          </w:rPr>
          <w:delText>ure</w:delText>
        </w:r>
        <w:r w:rsidRPr="00552083" w:rsidDel="00BE7718">
          <w:rPr>
            <w:rFonts w:ascii="Times New Roman" w:hAnsi="Times New Roman" w:cs="Times New Roman"/>
            <w:b/>
            <w:bCs/>
            <w:color w:val="808080" w:themeColor="background1" w:themeShade="80"/>
            <w:sz w:val="24"/>
            <w:szCs w:val="24"/>
            <w:lang w:val="en-US"/>
            <w:rPrChange w:id="1023" w:author="anna.resch88@gmail.com" w:date="2022-01-04T16:19:00Z">
              <w:rPr>
                <w:rFonts w:ascii="Times New Roman" w:hAnsi="Times New Roman" w:cs="Times New Roman"/>
                <w:sz w:val="24"/>
                <w:szCs w:val="24"/>
                <w:lang w:val="en-US"/>
              </w:rPr>
            </w:rPrChange>
          </w:rPr>
          <w:delText xml:space="preserve"> 1</w:delText>
        </w:r>
        <w:r w:rsidRPr="00552083" w:rsidDel="00BE7718">
          <w:rPr>
            <w:rFonts w:ascii="Times New Roman" w:hAnsi="Times New Roman" w:cs="Times New Roman"/>
            <w:color w:val="808080" w:themeColor="background1" w:themeShade="80"/>
            <w:sz w:val="24"/>
            <w:szCs w:val="24"/>
            <w:lang w:val="en-US"/>
            <w:rPrChange w:id="1024" w:author="anna.resch88@gmail.com" w:date="2022-01-04T16:19:00Z">
              <w:rPr>
                <w:rFonts w:ascii="Times New Roman" w:hAnsi="Times New Roman" w:cs="Times New Roman"/>
                <w:sz w:val="24"/>
                <w:szCs w:val="24"/>
                <w:lang w:val="en-US"/>
              </w:rPr>
            </w:rPrChange>
          </w:rPr>
          <w:delText xml:space="preserve">) </w:delText>
        </w:r>
        <w:r w:rsidR="003A7B11" w:rsidRPr="00552083" w:rsidDel="00BE7718">
          <w:rPr>
            <w:rFonts w:ascii="Times New Roman" w:hAnsi="Times New Roman" w:cs="Times New Roman"/>
            <w:color w:val="808080" w:themeColor="background1" w:themeShade="80"/>
            <w:sz w:val="24"/>
            <w:szCs w:val="24"/>
            <w:lang w:val="en-US"/>
            <w:rPrChange w:id="1025" w:author="anna.resch88@gmail.com" w:date="2022-01-04T16:19:00Z">
              <w:rPr>
                <w:rFonts w:ascii="Times New Roman" w:hAnsi="Times New Roman" w:cs="Times New Roman"/>
                <w:sz w:val="24"/>
                <w:szCs w:val="24"/>
                <w:lang w:val="en-US"/>
              </w:rPr>
            </w:rPrChange>
          </w:rPr>
          <w:delText xml:space="preserve">thereby </w:delText>
        </w:r>
        <w:r w:rsidRPr="00552083" w:rsidDel="00BE7718">
          <w:rPr>
            <w:rFonts w:ascii="Times New Roman" w:hAnsi="Times New Roman" w:cs="Times New Roman"/>
            <w:color w:val="808080" w:themeColor="background1" w:themeShade="80"/>
            <w:sz w:val="24"/>
            <w:szCs w:val="24"/>
            <w:lang w:val="en-US"/>
            <w:rPrChange w:id="1026" w:author="anna.resch88@gmail.com" w:date="2022-01-04T16:19:00Z">
              <w:rPr>
                <w:rFonts w:ascii="Times New Roman" w:hAnsi="Times New Roman" w:cs="Times New Roman"/>
                <w:sz w:val="24"/>
                <w:szCs w:val="24"/>
                <w:lang w:val="en-US"/>
              </w:rPr>
            </w:rPrChange>
          </w:rPr>
          <w:delText>focusing on ophthalmological applications in the study presented here</w:delText>
        </w:r>
      </w:del>
      <w:ins w:id="1027" w:author="Bizan N. Balzer" w:date="2021-10-07T18:13:00Z">
        <w:del w:id="1028" w:author="anna.resch88@gmail.com" w:date="2022-01-04T17:54:00Z">
          <w:r w:rsidR="000D2574" w:rsidRPr="00552083" w:rsidDel="00BE7718">
            <w:rPr>
              <w:rFonts w:ascii="Times New Roman" w:hAnsi="Times New Roman" w:cs="Times New Roman"/>
              <w:color w:val="808080" w:themeColor="background1" w:themeShade="80"/>
              <w:sz w:val="24"/>
              <w:szCs w:val="24"/>
              <w:lang w:val="en-US"/>
              <w:rPrChange w:id="1029" w:author="anna.resch88@gmail.com" w:date="2022-01-04T16:19:00Z">
                <w:rPr>
                  <w:rFonts w:ascii="Times New Roman" w:hAnsi="Times New Roman" w:cs="Times New Roman"/>
                  <w:sz w:val="24"/>
                  <w:szCs w:val="24"/>
                  <w:lang w:val="en-US"/>
                </w:rPr>
              </w:rPrChange>
            </w:rPr>
            <w:delText>(</w:delText>
          </w:r>
          <w:r w:rsidR="000D2574" w:rsidRPr="00552083" w:rsidDel="00BE7718">
            <w:rPr>
              <w:rFonts w:ascii="Times New Roman" w:hAnsi="Times New Roman" w:cs="Times New Roman"/>
              <w:b/>
              <w:bCs/>
              <w:color w:val="808080" w:themeColor="background1" w:themeShade="80"/>
              <w:sz w:val="24"/>
              <w:szCs w:val="24"/>
              <w:lang w:val="en-US"/>
              <w:rPrChange w:id="1030" w:author="anna.resch88@gmail.com" w:date="2022-01-04T16:19:00Z">
                <w:rPr>
                  <w:rFonts w:ascii="Times New Roman" w:hAnsi="Times New Roman" w:cs="Times New Roman"/>
                  <w:sz w:val="24"/>
                  <w:szCs w:val="24"/>
                  <w:lang w:val="en-US"/>
                </w:rPr>
              </w:rPrChange>
            </w:rPr>
            <w:delText>Figure 1</w:delText>
          </w:r>
          <w:r w:rsidR="000D2574" w:rsidRPr="00552083" w:rsidDel="00BE7718">
            <w:rPr>
              <w:rFonts w:ascii="Times New Roman" w:hAnsi="Times New Roman" w:cs="Times New Roman"/>
              <w:color w:val="808080" w:themeColor="background1" w:themeShade="80"/>
              <w:sz w:val="24"/>
              <w:szCs w:val="24"/>
              <w:lang w:val="en-US"/>
              <w:rPrChange w:id="1031" w:author="anna.resch88@gmail.com" w:date="2022-01-04T16:19:00Z">
                <w:rPr>
                  <w:rFonts w:ascii="Times New Roman" w:hAnsi="Times New Roman" w:cs="Times New Roman"/>
                  <w:sz w:val="24"/>
                  <w:szCs w:val="24"/>
                  <w:lang w:val="en-US"/>
                </w:rPr>
              </w:rPrChange>
            </w:rPr>
            <w:delText>)</w:delText>
          </w:r>
        </w:del>
      </w:ins>
      <w:del w:id="1032" w:author="anna.resch88@gmail.com" w:date="2022-01-04T17:54:00Z">
        <w:r w:rsidRPr="00552083" w:rsidDel="00BE7718">
          <w:rPr>
            <w:rFonts w:ascii="Times New Roman" w:hAnsi="Times New Roman" w:cs="Times New Roman"/>
            <w:color w:val="808080" w:themeColor="background1" w:themeShade="80"/>
            <w:sz w:val="24"/>
            <w:szCs w:val="24"/>
            <w:lang w:val="en-US"/>
            <w:rPrChange w:id="1033" w:author="anna.resch88@gmail.com" w:date="2022-01-04T16:19:00Z">
              <w:rPr>
                <w:rFonts w:ascii="Times New Roman" w:hAnsi="Times New Roman" w:cs="Times New Roman"/>
                <w:sz w:val="24"/>
                <w:szCs w:val="24"/>
                <w:lang w:val="en-US"/>
              </w:rPr>
            </w:rPrChange>
          </w:rPr>
          <w:delText xml:space="preserve">. We were able to seal </w:delText>
        </w:r>
        <w:r w:rsidR="006F6DD3" w:rsidRPr="00552083" w:rsidDel="00BE7718">
          <w:rPr>
            <w:rFonts w:ascii="Times New Roman" w:hAnsi="Times New Roman" w:cs="Times New Roman"/>
            <w:color w:val="808080" w:themeColor="background1" w:themeShade="80"/>
            <w:sz w:val="24"/>
            <w:szCs w:val="24"/>
            <w:lang w:val="en-US"/>
            <w:rPrChange w:id="1034" w:author="anna.resch88@gmail.com" w:date="2022-01-04T16:19:00Z">
              <w:rPr>
                <w:rFonts w:ascii="Times New Roman" w:hAnsi="Times New Roman" w:cs="Times New Roman"/>
                <w:sz w:val="24"/>
                <w:szCs w:val="24"/>
                <w:lang w:val="en-US"/>
              </w:rPr>
            </w:rPrChange>
          </w:rPr>
          <w:delText xml:space="preserve">and </w:delText>
        </w:r>
        <w:r w:rsidRPr="00552083" w:rsidDel="00BE7718">
          <w:rPr>
            <w:rFonts w:ascii="Times New Roman" w:hAnsi="Times New Roman" w:cs="Times New Roman"/>
            <w:color w:val="808080" w:themeColor="background1" w:themeShade="80"/>
            <w:sz w:val="24"/>
            <w:szCs w:val="24"/>
            <w:lang w:val="en-US"/>
            <w:rPrChange w:id="1035" w:author="anna.resch88@gmail.com" w:date="2022-01-04T16:19:00Z">
              <w:rPr>
                <w:rFonts w:ascii="Times New Roman" w:hAnsi="Times New Roman" w:cs="Times New Roman"/>
                <w:sz w:val="24"/>
                <w:szCs w:val="24"/>
                <w:lang w:val="en-US"/>
              </w:rPr>
            </w:rPrChange>
          </w:rPr>
          <w:delText>connect wet full-thickness central corneal incisions of 2.2 mm length in extracted porcine eyes within less than 3 minutes using low intensity light comparable to the (kerato</w:delText>
        </w:r>
        <w:r w:rsidR="003A7B11" w:rsidRPr="00552083" w:rsidDel="00BE7718">
          <w:rPr>
            <w:rFonts w:ascii="Times New Roman" w:hAnsi="Times New Roman" w:cs="Times New Roman"/>
            <w:color w:val="808080" w:themeColor="background1" w:themeShade="80"/>
            <w:sz w:val="24"/>
            <w:szCs w:val="24"/>
            <w:lang w:val="en-US"/>
            <w:rPrChange w:id="1036" w:author="anna.resch88@gmail.com" w:date="2022-01-04T16:19:00Z">
              <w:rPr>
                <w:rFonts w:ascii="Times New Roman" w:hAnsi="Times New Roman" w:cs="Times New Roman"/>
                <w:sz w:val="24"/>
                <w:szCs w:val="24"/>
                <w:lang w:val="en-US"/>
              </w:rPr>
            </w:rPrChange>
          </w:rPr>
          <w:delText>c</w:delText>
        </w:r>
        <w:r w:rsidRPr="00552083" w:rsidDel="00BE7718">
          <w:rPr>
            <w:rFonts w:ascii="Times New Roman" w:hAnsi="Times New Roman" w:cs="Times New Roman"/>
            <w:color w:val="808080" w:themeColor="background1" w:themeShade="80"/>
            <w:sz w:val="24"/>
            <w:szCs w:val="24"/>
            <w:lang w:val="en-US"/>
            <w:rPrChange w:id="1037" w:author="anna.resch88@gmail.com" w:date="2022-01-04T16:19:00Z">
              <w:rPr>
                <w:rFonts w:ascii="Times New Roman" w:hAnsi="Times New Roman" w:cs="Times New Roman"/>
                <w:sz w:val="24"/>
                <w:szCs w:val="24"/>
                <w:lang w:val="en-US"/>
              </w:rPr>
            </w:rPrChange>
          </w:rPr>
          <w:delText>onus treatment) at 460 nm. Using increased light intensity</w:delText>
        </w:r>
        <w:r w:rsidR="00C41715" w:rsidRPr="00552083" w:rsidDel="00BE7718">
          <w:rPr>
            <w:rFonts w:ascii="Times New Roman" w:hAnsi="Times New Roman" w:cs="Times New Roman"/>
            <w:color w:val="808080" w:themeColor="background1" w:themeShade="80"/>
            <w:sz w:val="24"/>
            <w:szCs w:val="24"/>
            <w:lang w:val="en-US"/>
            <w:rPrChange w:id="1038" w:author="anna.resch88@gmail.com" w:date="2022-01-04T16:19:00Z">
              <w:rPr>
                <w:rFonts w:ascii="Times New Roman" w:hAnsi="Times New Roman" w:cs="Times New Roman"/>
                <w:sz w:val="24"/>
                <w:szCs w:val="24"/>
                <w:lang w:val="en-US"/>
              </w:rPr>
            </w:rPrChange>
          </w:rPr>
          <w:delText>,</w:delText>
        </w:r>
        <w:r w:rsidRPr="00552083" w:rsidDel="00BE7718">
          <w:rPr>
            <w:rFonts w:ascii="Times New Roman" w:hAnsi="Times New Roman" w:cs="Times New Roman"/>
            <w:color w:val="808080" w:themeColor="background1" w:themeShade="80"/>
            <w:sz w:val="24"/>
            <w:szCs w:val="24"/>
            <w:lang w:val="en-US"/>
            <w:rPrChange w:id="1039" w:author="anna.resch88@gmail.com" w:date="2022-01-04T16:19:00Z">
              <w:rPr>
                <w:rFonts w:ascii="Times New Roman" w:hAnsi="Times New Roman" w:cs="Times New Roman"/>
                <w:sz w:val="24"/>
                <w:szCs w:val="24"/>
                <w:lang w:val="en-US"/>
              </w:rPr>
            </w:rPrChange>
          </w:rPr>
          <w:delText xml:space="preserve"> </w:delText>
        </w:r>
        <w:r w:rsidRPr="00552083" w:rsidDel="00BE7718">
          <w:rPr>
            <w:rFonts w:ascii="Times New Roman" w:hAnsi="Times New Roman" w:cs="Times New Roman"/>
            <w:color w:val="808080" w:themeColor="background1" w:themeShade="80"/>
            <w:sz w:val="24"/>
            <w:szCs w:val="24"/>
            <w:highlight w:val="yellow"/>
            <w:lang w:val="en-US"/>
            <w:rPrChange w:id="1040" w:author="anna.resch88@gmail.com" w:date="2022-01-04T16:19:00Z">
              <w:rPr>
                <w:rFonts w:ascii="Times New Roman" w:hAnsi="Times New Roman" w:cs="Times New Roman"/>
                <w:sz w:val="24"/>
                <w:szCs w:val="24"/>
                <w:lang w:val="en-US"/>
              </w:rPr>
            </w:rPrChange>
          </w:rPr>
          <w:delText>sutureless</w:delText>
        </w:r>
        <w:r w:rsidRPr="00552083" w:rsidDel="00BE7718">
          <w:rPr>
            <w:rFonts w:ascii="Times New Roman" w:hAnsi="Times New Roman" w:cs="Times New Roman"/>
            <w:color w:val="808080" w:themeColor="background1" w:themeShade="80"/>
            <w:sz w:val="24"/>
            <w:szCs w:val="24"/>
            <w:lang w:val="en-US"/>
            <w:rPrChange w:id="1041" w:author="anna.resch88@gmail.com" w:date="2022-01-04T16:19:00Z">
              <w:rPr>
                <w:rFonts w:ascii="Times New Roman" w:hAnsi="Times New Roman" w:cs="Times New Roman"/>
                <w:sz w:val="24"/>
                <w:szCs w:val="24"/>
                <w:lang w:val="en-US"/>
              </w:rPr>
            </w:rPrChange>
          </w:rPr>
          <w:delText xml:space="preserve"> tissue sealing can be facilitated in less than 30 sec</w:delText>
        </w:r>
        <w:r w:rsidR="00FF4F7B" w:rsidRPr="00552083" w:rsidDel="00BE7718">
          <w:rPr>
            <w:rFonts w:ascii="Times New Roman" w:hAnsi="Times New Roman" w:cs="Times New Roman"/>
            <w:color w:val="808080" w:themeColor="background1" w:themeShade="80"/>
            <w:sz w:val="24"/>
            <w:szCs w:val="24"/>
            <w:lang w:val="en-US"/>
            <w:rPrChange w:id="1042" w:author="anna.resch88@gmail.com" w:date="2022-01-04T16:19:00Z">
              <w:rPr>
                <w:rFonts w:ascii="Times New Roman" w:hAnsi="Times New Roman" w:cs="Times New Roman"/>
                <w:sz w:val="24"/>
                <w:szCs w:val="24"/>
                <w:lang w:val="en-US"/>
              </w:rPr>
            </w:rPrChange>
          </w:rPr>
          <w:delText xml:space="preserve"> with riboflavin as a biocompatible and medically approved photocatalyst in ophthalmological applications</w:delText>
        </w:r>
        <w:r w:rsidRPr="00552083" w:rsidDel="00BE7718">
          <w:rPr>
            <w:rFonts w:ascii="Times New Roman" w:hAnsi="Times New Roman" w:cs="Times New Roman"/>
            <w:color w:val="808080" w:themeColor="background1" w:themeShade="80"/>
            <w:sz w:val="24"/>
            <w:szCs w:val="24"/>
            <w:lang w:val="en-US"/>
            <w:rPrChange w:id="1043" w:author="anna.resch88@gmail.com" w:date="2022-01-04T16:19:00Z">
              <w:rPr>
                <w:rFonts w:ascii="Times New Roman" w:hAnsi="Times New Roman" w:cs="Times New Roman"/>
                <w:sz w:val="24"/>
                <w:szCs w:val="24"/>
                <w:lang w:val="en-US"/>
              </w:rPr>
            </w:rPrChange>
          </w:rPr>
          <w:delText>. Such sealed incisions were able to withstand intraocular pressures (IOP) of 100 mmHg, more than 5 times the average normal intraocular pressure</w:delText>
        </w:r>
        <w:r w:rsidR="00C41715" w:rsidRPr="00552083" w:rsidDel="00BE7718">
          <w:rPr>
            <w:rFonts w:ascii="Times New Roman" w:hAnsi="Times New Roman" w:cs="Times New Roman"/>
            <w:color w:val="808080" w:themeColor="background1" w:themeShade="80"/>
            <w:sz w:val="24"/>
            <w:szCs w:val="24"/>
            <w:lang w:val="en-US"/>
            <w:rPrChange w:id="1044" w:author="anna.resch88@gmail.com" w:date="2022-01-04T16:19:00Z">
              <w:rPr>
                <w:rFonts w:ascii="Times New Roman" w:hAnsi="Times New Roman" w:cs="Times New Roman"/>
                <w:sz w:val="24"/>
                <w:szCs w:val="24"/>
                <w:lang w:val="en-US"/>
              </w:rPr>
            </w:rPrChange>
          </w:rPr>
          <w:delText xml:space="preserve"> (IOP)</w:delText>
        </w:r>
        <w:r w:rsidR="00697024" w:rsidRPr="00552083" w:rsidDel="00BE7718">
          <w:rPr>
            <w:rFonts w:ascii="Times New Roman" w:eastAsia="Times New Roman" w:hAnsi="Times New Roman" w:cs="Times New Roman"/>
            <w:color w:val="808080" w:themeColor="background1" w:themeShade="80"/>
            <w:sz w:val="24"/>
            <w:szCs w:val="24"/>
            <w:lang w:val="en-US"/>
            <w:rPrChange w:id="1045" w:author="anna.resch88@gmail.com" w:date="2022-01-04T16:19:00Z">
              <w:rPr>
                <w:rFonts w:ascii="Times New Roman" w:eastAsia="Times New Roman" w:hAnsi="Times New Roman" w:cs="Times New Roman"/>
                <w:sz w:val="24"/>
                <w:szCs w:val="24"/>
                <w:lang w:val="en-US"/>
              </w:rPr>
            </w:rPrChange>
          </w:rPr>
          <w:fldChar w:fldCharType="begin"/>
        </w:r>
        <w:r w:rsidR="00697024" w:rsidRPr="00552083" w:rsidDel="00BE7718">
          <w:rPr>
            <w:rFonts w:ascii="Times New Roman" w:eastAsia="Times New Roman" w:hAnsi="Times New Roman" w:cs="Times New Roman"/>
            <w:color w:val="808080" w:themeColor="background1" w:themeShade="80"/>
            <w:sz w:val="24"/>
            <w:szCs w:val="24"/>
            <w:lang w:val="en-US"/>
            <w:rPrChange w:id="1046" w:author="anna.resch88@gmail.com" w:date="2022-01-04T16:19:00Z">
              <w:rPr>
                <w:rFonts w:ascii="Times New Roman" w:eastAsia="Times New Roman" w:hAnsi="Times New Roman" w:cs="Times New Roman"/>
                <w:sz w:val="24"/>
                <w:szCs w:val="24"/>
                <w:lang w:val="en-US"/>
              </w:rPr>
            </w:rPrChange>
          </w:rPr>
          <w:delInstrText xml:space="preserve"> ADDIN EN.CITE &lt;EndNote&gt;&lt;Cite&gt;&lt;Author&gt;Coleman DJ&lt;/Author&gt;&lt;Year&gt;1969&lt;/Year&gt;&lt;RecNum&gt;191&lt;/RecNum&gt;&lt;DisplayText&gt;&lt;style face="superscript"&gt;[24]&lt;/style&gt;&lt;/DisplayText&gt;&lt;record&gt;&lt;rec-number&gt;191&lt;/rec-number&gt;&lt;foreign-keys&gt;&lt;key app="EN" db-id="zvspev52q5sttqetatnpexxo02zdpswpztzw" timestamp="1609886634"&gt;191&lt;/key&gt;&lt;/foreign-keys&gt;&lt;ref-type name="Journal Article"&gt;17&lt;/ref-type&gt;&lt;contributors&gt;&lt;authors&gt;&lt;author&gt;Coleman DJ, &lt;/author&gt;&lt;author&gt;Trokel S.&lt;/author&gt;&lt;/authors&gt;&lt;/contributors&gt;&lt;titles&gt;&lt;title&gt;Direct-recorded intraocular pressure variations in a human subject&lt;/title&gt;&lt;secondary-title&gt;Arch Ophthalmol.&lt;/secondary-title&gt;&lt;/titles&gt;&lt;periodical&gt;&lt;full-title&gt;Arch Ophthalmol.&lt;/full-title&gt;&lt;/periodical&gt;&lt;pages&gt;637-640&lt;/pages&gt;&lt;volume&gt;82&lt;/volume&gt;&lt;number&gt;5&lt;/number&gt;&lt;keywords&gt;&lt;keyword&gt;Pressure increments of the order of 90 mm Hg for squeezing of lids, 10 mm Hg for eye turned to the side, and 10 mm Hg for blinking&lt;/keyword&gt;&lt;/keywords&gt;&lt;dates&gt;&lt;year&gt;1969&lt;/year&gt;&lt;/dates&gt;&lt;urls&gt;&lt;/urls&gt;&lt;custom2&gt;PMID: 5357713.&lt;/custom2&gt;&lt;electronic-resource-num&gt;doi: 10.1001/archopht.1969.00990020633011&lt;/electronic-resource-num&gt;&lt;/record&gt;&lt;/Cite&gt;&lt;/EndNote&gt;</w:delInstrText>
        </w:r>
        <w:r w:rsidR="00697024" w:rsidRPr="00552083" w:rsidDel="00BE7718">
          <w:rPr>
            <w:rFonts w:ascii="Times New Roman" w:eastAsia="Times New Roman" w:hAnsi="Times New Roman" w:cs="Times New Roman"/>
            <w:color w:val="808080" w:themeColor="background1" w:themeShade="80"/>
            <w:sz w:val="24"/>
            <w:szCs w:val="24"/>
            <w:lang w:val="en-US"/>
            <w:rPrChange w:id="1047" w:author="anna.resch88@gmail.com" w:date="2022-01-04T16:19:00Z">
              <w:rPr>
                <w:rFonts w:ascii="Times New Roman" w:eastAsia="Times New Roman" w:hAnsi="Times New Roman" w:cs="Times New Roman"/>
                <w:sz w:val="24"/>
                <w:szCs w:val="24"/>
                <w:lang w:val="en-US"/>
              </w:rPr>
            </w:rPrChange>
          </w:rPr>
          <w:fldChar w:fldCharType="separate"/>
        </w:r>
        <w:r w:rsidR="00697024" w:rsidRPr="00552083" w:rsidDel="00BE7718">
          <w:rPr>
            <w:rFonts w:ascii="Times New Roman" w:eastAsia="Times New Roman" w:hAnsi="Times New Roman" w:cs="Times New Roman"/>
            <w:noProof/>
            <w:color w:val="808080" w:themeColor="background1" w:themeShade="80"/>
            <w:sz w:val="24"/>
            <w:szCs w:val="24"/>
            <w:vertAlign w:val="superscript"/>
            <w:lang w:val="en-US"/>
            <w:rPrChange w:id="1048" w:author="anna.resch88@gmail.com" w:date="2022-01-04T16:19:00Z">
              <w:rPr>
                <w:rFonts w:ascii="Times New Roman" w:eastAsia="Times New Roman" w:hAnsi="Times New Roman" w:cs="Times New Roman"/>
                <w:noProof/>
                <w:sz w:val="24"/>
                <w:szCs w:val="24"/>
                <w:vertAlign w:val="superscript"/>
                <w:lang w:val="en-US"/>
              </w:rPr>
            </w:rPrChange>
          </w:rPr>
          <w:delText>[24]</w:delText>
        </w:r>
        <w:r w:rsidR="00697024" w:rsidRPr="00552083" w:rsidDel="00BE7718">
          <w:rPr>
            <w:rFonts w:ascii="Times New Roman" w:eastAsia="Times New Roman" w:hAnsi="Times New Roman" w:cs="Times New Roman"/>
            <w:color w:val="808080" w:themeColor="background1" w:themeShade="80"/>
            <w:sz w:val="24"/>
            <w:szCs w:val="24"/>
            <w:lang w:val="en-US"/>
            <w:rPrChange w:id="1049" w:author="anna.resch88@gmail.com" w:date="2022-01-04T16:19:00Z">
              <w:rPr>
                <w:rFonts w:ascii="Times New Roman" w:eastAsia="Times New Roman" w:hAnsi="Times New Roman" w:cs="Times New Roman"/>
                <w:sz w:val="24"/>
                <w:szCs w:val="24"/>
                <w:lang w:val="en-US"/>
              </w:rPr>
            </w:rPrChange>
          </w:rPr>
          <w:fldChar w:fldCharType="end"/>
        </w:r>
        <w:r w:rsidR="00860543" w:rsidRPr="00552083" w:rsidDel="00BE7718">
          <w:rPr>
            <w:rFonts w:ascii="Times New Roman" w:eastAsia="Times New Roman" w:hAnsi="Times New Roman" w:cs="Times New Roman"/>
            <w:color w:val="808080" w:themeColor="background1" w:themeShade="80"/>
            <w:sz w:val="24"/>
            <w:szCs w:val="24"/>
            <w:lang w:val="en-US"/>
            <w:rPrChange w:id="1050" w:author="anna.resch88@gmail.com" w:date="2022-01-04T16:19:00Z">
              <w:rPr>
                <w:rFonts w:ascii="Times New Roman" w:eastAsia="Times New Roman" w:hAnsi="Times New Roman" w:cs="Times New Roman"/>
                <w:sz w:val="24"/>
                <w:szCs w:val="24"/>
                <w:lang w:val="en-US"/>
              </w:rPr>
            </w:rPrChange>
          </w:rPr>
          <w:delText>.</w:delText>
        </w:r>
        <w:commentRangeEnd w:id="995"/>
        <w:r w:rsidR="00AF3C62" w:rsidRPr="00552083" w:rsidDel="00BE7718">
          <w:rPr>
            <w:rStyle w:val="Kommentarzeichen"/>
            <w:color w:val="808080" w:themeColor="background1" w:themeShade="80"/>
            <w:rPrChange w:id="1051" w:author="anna.resch88@gmail.com" w:date="2022-01-04T16:19:00Z">
              <w:rPr>
                <w:rStyle w:val="Kommentarzeichen"/>
              </w:rPr>
            </w:rPrChange>
          </w:rPr>
          <w:commentReference w:id="995"/>
        </w:r>
        <w:commentRangeEnd w:id="996"/>
        <w:r w:rsidR="00552083" w:rsidDel="00BE7718">
          <w:rPr>
            <w:rStyle w:val="Kommentarzeichen"/>
          </w:rPr>
          <w:commentReference w:id="996"/>
        </w:r>
      </w:del>
    </w:p>
    <w:p w14:paraId="591DB016" w14:textId="74C4BD28" w:rsidR="00020E7F" w:rsidRPr="009A1C08" w:rsidDel="006A093E" w:rsidRDefault="00020E7F">
      <w:pPr>
        <w:spacing w:line="480" w:lineRule="auto"/>
        <w:jc w:val="both"/>
        <w:rPr>
          <w:del w:id="1052" w:author="anna.resch88@gmail.com" w:date="2022-01-05T10:50:00Z"/>
          <w:rFonts w:ascii="Times New Roman" w:hAnsi="Times New Roman" w:cs="Times New Roman"/>
          <w:lang w:val="en-US"/>
        </w:rPr>
        <w:pPrChange w:id="1053" w:author="anna.resch88@gmail.com" w:date="2022-01-05T10:51:00Z">
          <w:pPr>
            <w:spacing w:line="360" w:lineRule="auto"/>
            <w:jc w:val="both"/>
          </w:pPr>
        </w:pPrChange>
      </w:pPr>
    </w:p>
    <w:p w14:paraId="5776B2B7" w14:textId="43425487" w:rsidR="00305224" w:rsidRPr="009A1C08" w:rsidDel="00460823" w:rsidRDefault="00975210">
      <w:pPr>
        <w:pStyle w:val="berschrift2"/>
        <w:spacing w:line="480" w:lineRule="auto"/>
        <w:jc w:val="both"/>
        <w:rPr>
          <w:del w:id="1054" w:author="anna.resch88@gmail.com" w:date="2022-01-04T17:41:00Z"/>
          <w:rFonts w:ascii="Times New Roman" w:hAnsi="Times New Roman" w:cs="Times New Roman"/>
          <w:lang w:val="en-US"/>
        </w:rPr>
        <w:pPrChange w:id="1055" w:author="anna.resch88@gmail.com" w:date="2022-01-05T10:51:00Z">
          <w:pPr>
            <w:pStyle w:val="berschrift2"/>
            <w:spacing w:line="360" w:lineRule="auto"/>
            <w:jc w:val="both"/>
          </w:pPr>
        </w:pPrChange>
      </w:pPr>
      <w:commentRangeStart w:id="1056"/>
      <w:del w:id="1057" w:author="anna.resch88@gmail.com" w:date="2022-01-04T17:41:00Z">
        <w:r w:rsidRPr="009A1C08" w:rsidDel="00460823">
          <w:rPr>
            <w:rFonts w:ascii="Times New Roman" w:hAnsi="Times New Roman" w:cs="Times New Roman"/>
            <w:lang w:val="en-US"/>
          </w:rPr>
          <w:delText>BioUl</w:delText>
        </w:r>
      </w:del>
      <w:del w:id="1058" w:author="anna.resch88@gmail.com" w:date="2022-01-04T17:40:00Z">
        <w:r w:rsidRPr="009A1C08" w:rsidDel="00460823">
          <w:rPr>
            <w:rFonts w:ascii="Times New Roman" w:hAnsi="Times New Roman" w:cs="Times New Roman"/>
            <w:lang w:val="en-US"/>
          </w:rPr>
          <w:delText>traBond</w:delText>
        </w:r>
      </w:del>
      <w:del w:id="1059" w:author="anna.resch88@gmail.com" w:date="2022-01-04T17:41:00Z">
        <w:r w:rsidRPr="009A1C08" w:rsidDel="00460823">
          <w:rPr>
            <w:rFonts w:ascii="Times New Roman" w:hAnsi="Times New Roman" w:cs="Times New Roman"/>
            <w:lang w:val="en-US"/>
          </w:rPr>
          <w:delText xml:space="preserve"> </w:delText>
        </w:r>
        <w:r w:rsidR="00C41715" w:rsidRPr="009A1C08" w:rsidDel="00460823">
          <w:rPr>
            <w:rFonts w:ascii="Times New Roman" w:hAnsi="Times New Roman" w:cs="Times New Roman"/>
            <w:lang w:val="en-US"/>
          </w:rPr>
          <w:delText>b</w:delText>
        </w:r>
        <w:r w:rsidR="00F10A79" w:rsidRPr="009A1C08" w:rsidDel="00460823">
          <w:rPr>
            <w:rFonts w:ascii="Times New Roman" w:hAnsi="Times New Roman" w:cs="Times New Roman"/>
            <w:lang w:val="en-US"/>
          </w:rPr>
          <w:delText xml:space="preserve">uilding block </w:delText>
        </w:r>
        <w:r w:rsidR="00305224" w:rsidRPr="009A1C08" w:rsidDel="00460823">
          <w:rPr>
            <w:rFonts w:ascii="Times New Roman" w:hAnsi="Times New Roman" w:cs="Times New Roman"/>
            <w:lang w:val="en-US"/>
          </w:rPr>
          <w:delText>characterization</w:delText>
        </w:r>
      </w:del>
    </w:p>
    <w:p w14:paraId="5F576120" w14:textId="3DAA1277" w:rsidR="00AF3C62" w:rsidRDefault="00F10A79" w:rsidP="006A093E">
      <w:pPr>
        <w:spacing w:line="480" w:lineRule="auto"/>
        <w:jc w:val="both"/>
        <w:rPr>
          <w:ins w:id="1060" w:author="Bizan N. Balzer" w:date="2021-10-02T11:49:00Z"/>
          <w:rFonts w:ascii="Times New Roman" w:hAnsi="Times New Roman" w:cs="Times New Roman"/>
          <w:sz w:val="24"/>
          <w:szCs w:val="24"/>
          <w:lang w:val="en-US"/>
        </w:rPr>
      </w:pPr>
      <w:del w:id="1061" w:author="anna.resch88@gmail.com" w:date="2022-01-04T17:58:00Z">
        <w:r w:rsidRPr="009A1C08" w:rsidDel="00315D6F">
          <w:rPr>
            <w:rFonts w:ascii="Times New Roman" w:hAnsi="Times New Roman" w:cs="Times New Roman"/>
            <w:sz w:val="24"/>
            <w:szCs w:val="24"/>
            <w:lang w:val="en-US"/>
          </w:rPr>
          <w:delText>The sequence identity of ULD-ELP-ULD proteins was confirmed using liquid chromatography mass spectrometry (LC-MS/MS) after tryptic digest (</w:delText>
        </w:r>
      </w:del>
      <w:ins w:id="1062" w:author="Bizan N. Balzer" w:date="2021-10-07T16:20:00Z">
        <w:del w:id="1063" w:author="anna.resch88@gmail.com" w:date="2022-01-04T17:58:00Z">
          <w:r w:rsidR="00AB552A" w:rsidRPr="00B724BD" w:rsidDel="00315D6F">
            <w:rPr>
              <w:rFonts w:ascii="Times New Roman" w:hAnsi="Times New Roman" w:cs="Times New Roman"/>
              <w:sz w:val="24"/>
              <w:szCs w:val="24"/>
              <w:highlight w:val="cyan"/>
              <w:lang w:val="en-US"/>
              <w:rPrChange w:id="1064" w:author="Bizan N. Balzer" w:date="2021-10-07T16:26:00Z">
                <w:rPr>
                  <w:rFonts w:ascii="Times New Roman" w:hAnsi="Times New Roman" w:cs="Times New Roman"/>
                  <w:sz w:val="24"/>
                  <w:szCs w:val="24"/>
                  <w:lang w:val="en-US"/>
                </w:rPr>
              </w:rPrChange>
            </w:rPr>
            <w:delText xml:space="preserve">SI </w:delText>
          </w:r>
        </w:del>
      </w:ins>
      <w:del w:id="1065" w:author="anna.resch88@gmail.com" w:date="2022-01-04T17:58:00Z">
        <w:r w:rsidR="0073591E" w:rsidRPr="00B724BD" w:rsidDel="00315D6F">
          <w:rPr>
            <w:rFonts w:ascii="Times New Roman" w:hAnsi="Times New Roman" w:cs="Times New Roman"/>
            <w:sz w:val="24"/>
            <w:szCs w:val="24"/>
            <w:highlight w:val="cyan"/>
            <w:lang w:val="en-US"/>
            <w:rPrChange w:id="1066" w:author="Bizan N. Balzer" w:date="2021-10-07T16:26:00Z">
              <w:rPr>
                <w:rFonts w:ascii="Times New Roman" w:hAnsi="Times New Roman" w:cs="Times New Roman"/>
                <w:sz w:val="24"/>
                <w:szCs w:val="24"/>
                <w:lang w:val="en-US"/>
              </w:rPr>
            </w:rPrChange>
          </w:rPr>
          <w:delText xml:space="preserve">Supplementary </w:delText>
        </w:r>
        <w:r w:rsidR="00767798" w:rsidRPr="00B724BD" w:rsidDel="00315D6F">
          <w:rPr>
            <w:rFonts w:ascii="Times New Roman" w:hAnsi="Times New Roman" w:cs="Times New Roman"/>
            <w:sz w:val="24"/>
            <w:szCs w:val="24"/>
            <w:highlight w:val="cyan"/>
            <w:lang w:val="en-US"/>
            <w:rPrChange w:id="1067" w:author="Bizan N. Balzer" w:date="2021-10-07T16:26:00Z">
              <w:rPr>
                <w:rFonts w:ascii="Times New Roman" w:hAnsi="Times New Roman" w:cs="Times New Roman"/>
                <w:sz w:val="24"/>
                <w:szCs w:val="24"/>
                <w:lang w:val="en-US"/>
              </w:rPr>
            </w:rPrChange>
          </w:rPr>
          <w:delText>Figure S-</w:delText>
        </w:r>
      </w:del>
      <w:del w:id="1068" w:author="anna.resch88@gmail.com" w:date="2022-01-04T17:57:00Z">
        <w:r w:rsidR="003055FF" w:rsidRPr="00B724BD" w:rsidDel="00315D6F">
          <w:rPr>
            <w:rFonts w:ascii="Times New Roman" w:hAnsi="Times New Roman" w:cs="Times New Roman"/>
            <w:sz w:val="24"/>
            <w:szCs w:val="24"/>
            <w:highlight w:val="cyan"/>
            <w:lang w:val="en-US"/>
            <w:rPrChange w:id="1069" w:author="Bizan N. Balzer" w:date="2021-10-07T16:26:00Z">
              <w:rPr>
                <w:rFonts w:ascii="Times New Roman" w:hAnsi="Times New Roman" w:cs="Times New Roman"/>
                <w:sz w:val="24"/>
                <w:szCs w:val="24"/>
                <w:lang w:val="en-US"/>
              </w:rPr>
            </w:rPrChange>
          </w:rPr>
          <w:delText>6</w:delText>
        </w:r>
      </w:del>
      <w:del w:id="1070" w:author="anna.resch88@gmail.com" w:date="2022-01-04T17:58:00Z">
        <w:r w:rsidRPr="009A1C08" w:rsidDel="00315D6F">
          <w:rPr>
            <w:rFonts w:ascii="Times New Roman" w:hAnsi="Times New Roman" w:cs="Times New Roman"/>
            <w:sz w:val="24"/>
            <w:szCs w:val="24"/>
            <w:lang w:val="en-US"/>
          </w:rPr>
          <w:delText>).</w:delText>
        </w:r>
        <w:r w:rsidR="00040E01" w:rsidRPr="009A1C08" w:rsidDel="00315D6F">
          <w:rPr>
            <w:rFonts w:ascii="Times New Roman" w:hAnsi="Times New Roman" w:cs="Times New Roman"/>
            <w:sz w:val="24"/>
            <w:szCs w:val="24"/>
            <w:lang w:val="en-US"/>
          </w:rPr>
          <w:delText xml:space="preserve"> </w:delText>
        </w:r>
        <w:r w:rsidRPr="009A1C08" w:rsidDel="00315D6F">
          <w:rPr>
            <w:rFonts w:ascii="Times New Roman" w:hAnsi="Times New Roman" w:cs="Times New Roman"/>
            <w:sz w:val="24"/>
            <w:szCs w:val="24"/>
            <w:lang w:val="en-US"/>
          </w:rPr>
          <w:delText xml:space="preserve">In addition, </w:delText>
        </w:r>
        <w:r w:rsidR="00040E01" w:rsidRPr="009A1C08" w:rsidDel="00315D6F">
          <w:rPr>
            <w:rFonts w:ascii="Times New Roman" w:hAnsi="Times New Roman" w:cs="Times New Roman"/>
            <w:sz w:val="24"/>
            <w:szCs w:val="24"/>
            <w:lang w:val="en-US"/>
          </w:rPr>
          <w:delText xml:space="preserve">sequence and purity of </w:delText>
        </w:r>
        <w:r w:rsidRPr="009A1C08" w:rsidDel="00315D6F">
          <w:rPr>
            <w:rFonts w:ascii="Times New Roman" w:hAnsi="Times New Roman" w:cs="Times New Roman"/>
            <w:sz w:val="24"/>
            <w:szCs w:val="24"/>
            <w:lang w:val="en-US"/>
          </w:rPr>
          <w:delText xml:space="preserve">full-length intact ULD-V40-ULD and ULD-V20-ULD were confirmed </w:delText>
        </w:r>
        <w:r w:rsidR="0096322B" w:rsidRPr="009A1C08" w:rsidDel="00315D6F">
          <w:rPr>
            <w:rFonts w:ascii="Times New Roman" w:hAnsi="Times New Roman" w:cs="Times New Roman"/>
            <w:sz w:val="24"/>
            <w:szCs w:val="24"/>
            <w:lang w:val="en-US"/>
          </w:rPr>
          <w:delText>by</w:delText>
        </w:r>
        <w:r w:rsidRPr="009A1C08" w:rsidDel="00315D6F">
          <w:rPr>
            <w:rFonts w:ascii="Times New Roman" w:hAnsi="Times New Roman" w:cs="Times New Roman"/>
            <w:sz w:val="24"/>
            <w:szCs w:val="24"/>
            <w:lang w:val="en-US"/>
          </w:rPr>
          <w:delText xml:space="preserve"> electrospray ionization (ESI-</w:delText>
        </w:r>
        <w:r w:rsidR="0096322B" w:rsidRPr="009A1C08" w:rsidDel="00315D6F">
          <w:rPr>
            <w:rFonts w:ascii="Times New Roman" w:hAnsi="Times New Roman" w:cs="Times New Roman"/>
            <w:sz w:val="24"/>
            <w:szCs w:val="24"/>
            <w:lang w:val="en-US"/>
          </w:rPr>
          <w:delText>)</w:delText>
        </w:r>
        <w:r w:rsidRPr="009A1C08" w:rsidDel="00315D6F">
          <w:rPr>
            <w:rFonts w:ascii="Times New Roman" w:hAnsi="Times New Roman" w:cs="Times New Roman"/>
            <w:sz w:val="24"/>
            <w:szCs w:val="24"/>
            <w:lang w:val="en-US"/>
          </w:rPr>
          <w:delText>LC-MS</w:delText>
        </w:r>
        <w:r w:rsidR="00040E01" w:rsidRPr="009A1C08" w:rsidDel="00315D6F">
          <w:rPr>
            <w:rFonts w:ascii="Times New Roman" w:hAnsi="Times New Roman" w:cs="Times New Roman"/>
            <w:sz w:val="24"/>
            <w:szCs w:val="24"/>
            <w:lang w:val="en-US"/>
          </w:rPr>
          <w:delText xml:space="preserve"> (</w:delText>
        </w:r>
        <w:r w:rsidR="00E9607C" w:rsidRPr="00B724BD" w:rsidDel="00315D6F">
          <w:rPr>
            <w:rFonts w:ascii="Times New Roman" w:hAnsi="Times New Roman" w:cs="Times New Roman"/>
            <w:sz w:val="24"/>
            <w:szCs w:val="24"/>
            <w:highlight w:val="cyan"/>
            <w:lang w:val="en-US"/>
            <w:rPrChange w:id="1071" w:author="Bizan N. Balzer" w:date="2021-10-07T16:26:00Z">
              <w:rPr>
                <w:rFonts w:ascii="Times New Roman" w:hAnsi="Times New Roman" w:cs="Times New Roman"/>
                <w:sz w:val="24"/>
                <w:szCs w:val="24"/>
                <w:lang w:val="en-US"/>
              </w:rPr>
            </w:rPrChange>
          </w:rPr>
          <w:delText xml:space="preserve">SI </w:delText>
        </w:r>
        <w:r w:rsidR="0073591E" w:rsidRPr="00B724BD" w:rsidDel="00315D6F">
          <w:rPr>
            <w:rFonts w:ascii="Times New Roman" w:hAnsi="Times New Roman" w:cs="Times New Roman"/>
            <w:sz w:val="24"/>
            <w:szCs w:val="24"/>
            <w:highlight w:val="cyan"/>
            <w:lang w:val="en-US"/>
            <w:rPrChange w:id="1072" w:author="Bizan N. Balzer" w:date="2021-10-07T16:26:00Z">
              <w:rPr>
                <w:rFonts w:ascii="Times New Roman" w:hAnsi="Times New Roman" w:cs="Times New Roman"/>
                <w:sz w:val="24"/>
                <w:szCs w:val="24"/>
                <w:lang w:val="en-US"/>
              </w:rPr>
            </w:rPrChange>
          </w:rPr>
          <w:delText xml:space="preserve">Figure </w:delText>
        </w:r>
        <w:r w:rsidR="00767798" w:rsidRPr="00B724BD" w:rsidDel="00315D6F">
          <w:rPr>
            <w:rFonts w:ascii="Times New Roman" w:hAnsi="Times New Roman" w:cs="Times New Roman"/>
            <w:sz w:val="24"/>
            <w:szCs w:val="24"/>
            <w:highlight w:val="cyan"/>
            <w:lang w:val="en-US"/>
            <w:rPrChange w:id="1073" w:author="Bizan N. Balzer" w:date="2021-10-07T16:26:00Z">
              <w:rPr>
                <w:rFonts w:ascii="Times New Roman" w:hAnsi="Times New Roman" w:cs="Times New Roman"/>
                <w:sz w:val="24"/>
                <w:szCs w:val="24"/>
                <w:lang w:val="en-US"/>
              </w:rPr>
            </w:rPrChange>
          </w:rPr>
          <w:delText>S-</w:delText>
        </w:r>
      </w:del>
      <w:del w:id="1074" w:author="anna.resch88@gmail.com" w:date="2022-01-04T17:57:00Z">
        <w:r w:rsidR="003055FF" w:rsidRPr="00B724BD" w:rsidDel="00315D6F">
          <w:rPr>
            <w:rFonts w:ascii="Times New Roman" w:hAnsi="Times New Roman" w:cs="Times New Roman"/>
            <w:sz w:val="24"/>
            <w:szCs w:val="24"/>
            <w:highlight w:val="cyan"/>
            <w:lang w:val="en-US"/>
            <w:rPrChange w:id="1075" w:author="Bizan N. Balzer" w:date="2021-10-07T16:26:00Z">
              <w:rPr>
                <w:rFonts w:ascii="Times New Roman" w:hAnsi="Times New Roman" w:cs="Times New Roman"/>
                <w:sz w:val="24"/>
                <w:szCs w:val="24"/>
                <w:lang w:val="en-US"/>
              </w:rPr>
            </w:rPrChange>
          </w:rPr>
          <w:delText>7</w:delText>
        </w:r>
      </w:del>
      <w:del w:id="1076" w:author="anna.resch88@gmail.com" w:date="2022-01-04T17:58:00Z">
        <w:r w:rsidR="00040E01" w:rsidRPr="009A1C08" w:rsidDel="00315D6F">
          <w:rPr>
            <w:rFonts w:ascii="Times New Roman" w:hAnsi="Times New Roman" w:cs="Times New Roman"/>
            <w:sz w:val="24"/>
            <w:szCs w:val="24"/>
            <w:lang w:val="en-US"/>
          </w:rPr>
          <w:delText>)</w:delText>
        </w:r>
        <w:r w:rsidRPr="009A1C08" w:rsidDel="00315D6F">
          <w:rPr>
            <w:rFonts w:ascii="Times New Roman" w:hAnsi="Times New Roman" w:cs="Times New Roman"/>
            <w:sz w:val="24"/>
            <w:szCs w:val="24"/>
            <w:lang w:val="en-US"/>
          </w:rPr>
          <w:delText xml:space="preserve">. </w:delText>
        </w:r>
      </w:del>
      <w:del w:id="1077" w:author="anna.resch88@gmail.com" w:date="2022-01-03T09:59:00Z">
        <w:r w:rsidRPr="009A1C08" w:rsidDel="00EF48D5">
          <w:rPr>
            <w:rFonts w:ascii="Times New Roman" w:hAnsi="Times New Roman" w:cs="Times New Roman"/>
            <w:color w:val="000000" w:themeColor="text1"/>
            <w:sz w:val="24"/>
            <w:szCs w:val="24"/>
            <w:lang w:val="en-US"/>
          </w:rPr>
          <w:delText>Corresponding</w:delText>
        </w:r>
        <w:r w:rsidR="0096322B" w:rsidRPr="009A1C08" w:rsidDel="00EF48D5">
          <w:rPr>
            <w:rFonts w:ascii="Times New Roman" w:hAnsi="Times New Roman" w:cs="Times New Roman"/>
            <w:color w:val="000000" w:themeColor="text1"/>
            <w:sz w:val="24"/>
            <w:szCs w:val="24"/>
            <w:lang w:val="en-US"/>
          </w:rPr>
          <w:delText xml:space="preserve"> </w:delText>
        </w:r>
      </w:del>
      <w:del w:id="1078" w:author="anna.resch88@gmail.com" w:date="2022-01-05T10:51:00Z">
        <w:r w:rsidR="0096322B" w:rsidRPr="009A1C08" w:rsidDel="006A093E">
          <w:rPr>
            <w:rFonts w:ascii="Times New Roman" w:hAnsi="Times New Roman" w:cs="Times New Roman"/>
            <w:color w:val="000000" w:themeColor="text1"/>
            <w:sz w:val="24"/>
            <w:szCs w:val="24"/>
            <w:lang w:val="en-US"/>
          </w:rPr>
          <w:delText>ULD-</w:delText>
        </w:r>
        <w:r w:rsidR="0096322B" w:rsidRPr="00EF48D5" w:rsidDel="006A093E">
          <w:rPr>
            <w:rFonts w:ascii="Times New Roman" w:hAnsi="Times New Roman" w:cs="Times New Roman"/>
            <w:color w:val="000000" w:themeColor="text1"/>
            <w:sz w:val="24"/>
            <w:szCs w:val="24"/>
            <w:highlight w:val="magenta"/>
            <w:lang w:val="en-US"/>
            <w:rPrChange w:id="1079" w:author="anna.resch88@gmail.com" w:date="2022-01-03T10:00:00Z">
              <w:rPr>
                <w:rFonts w:ascii="Times New Roman" w:hAnsi="Times New Roman" w:cs="Times New Roman"/>
                <w:color w:val="000000" w:themeColor="text1"/>
                <w:sz w:val="24"/>
                <w:szCs w:val="24"/>
                <w:lang w:val="en-US"/>
              </w:rPr>
            </w:rPrChange>
          </w:rPr>
          <w:delText>ELP</w:delText>
        </w:r>
        <w:r w:rsidR="0096322B" w:rsidRPr="009A1C08" w:rsidDel="006A093E">
          <w:rPr>
            <w:rFonts w:ascii="Times New Roman" w:hAnsi="Times New Roman" w:cs="Times New Roman"/>
            <w:color w:val="000000" w:themeColor="text1"/>
            <w:sz w:val="24"/>
            <w:szCs w:val="24"/>
            <w:lang w:val="en-US"/>
          </w:rPr>
          <w:delText>-ULD</w:delText>
        </w:r>
        <w:r w:rsidRPr="009A1C08" w:rsidDel="006A093E">
          <w:rPr>
            <w:rFonts w:ascii="Times New Roman" w:hAnsi="Times New Roman" w:cs="Times New Roman"/>
            <w:color w:val="000000" w:themeColor="text1"/>
            <w:sz w:val="24"/>
            <w:szCs w:val="24"/>
            <w:lang w:val="en-US"/>
          </w:rPr>
          <w:delText xml:space="preserve"> </w:delText>
        </w:r>
      </w:del>
      <w:del w:id="1080" w:author="anna.resch88@gmail.com" w:date="2022-01-03T10:00:00Z">
        <w:r w:rsidRPr="009A1C08" w:rsidDel="00EF48D5">
          <w:rPr>
            <w:rFonts w:ascii="Times New Roman" w:hAnsi="Times New Roman" w:cs="Times New Roman"/>
            <w:color w:val="000000" w:themeColor="text1"/>
            <w:sz w:val="24"/>
            <w:szCs w:val="24"/>
            <w:lang w:val="en-US"/>
          </w:rPr>
          <w:delText>mono</w:delText>
        </w:r>
      </w:del>
      <w:del w:id="1081" w:author="anna.resch88@gmail.com" w:date="2022-01-05T10:51:00Z">
        <w:r w:rsidRPr="009A1C08" w:rsidDel="006A093E">
          <w:rPr>
            <w:rFonts w:ascii="Times New Roman" w:hAnsi="Times New Roman" w:cs="Times New Roman"/>
            <w:color w:val="000000" w:themeColor="text1"/>
            <w:sz w:val="24"/>
            <w:szCs w:val="24"/>
            <w:lang w:val="en-US"/>
          </w:rPr>
          <w:delText xml:space="preserve">mers </w:delText>
        </w:r>
      </w:del>
      <w:del w:id="1082" w:author="anna.resch88@gmail.com" w:date="2022-01-03T10:00:00Z">
        <w:r w:rsidRPr="009A1C08" w:rsidDel="00EF48D5">
          <w:rPr>
            <w:rFonts w:ascii="Times New Roman" w:hAnsi="Times New Roman" w:cs="Times New Roman"/>
            <w:color w:val="000000" w:themeColor="text1"/>
            <w:sz w:val="24"/>
            <w:szCs w:val="24"/>
            <w:lang w:val="en-US"/>
          </w:rPr>
          <w:delText>could exclusively be detected</w:delText>
        </w:r>
      </w:del>
      <w:del w:id="1083" w:author="anna.resch88@gmail.com" w:date="2022-01-05T10:51:00Z">
        <w:r w:rsidRPr="009A1C08" w:rsidDel="006A093E">
          <w:rPr>
            <w:rFonts w:ascii="Times New Roman" w:hAnsi="Times New Roman" w:cs="Times New Roman"/>
            <w:color w:val="000000" w:themeColor="text1"/>
            <w:sz w:val="24"/>
            <w:szCs w:val="24"/>
            <w:lang w:val="en-US"/>
          </w:rPr>
          <w:delText xml:space="preserve"> in the presence of at least 4 M urea and </w:delText>
        </w:r>
        <w:commentRangeStart w:id="1084"/>
        <w:r w:rsidRPr="009A1C08" w:rsidDel="006A093E">
          <w:rPr>
            <w:rFonts w:ascii="Times New Roman" w:hAnsi="Times New Roman" w:cs="Times New Roman"/>
            <w:color w:val="000000" w:themeColor="text1"/>
            <w:sz w:val="24"/>
            <w:szCs w:val="24"/>
            <w:lang w:val="en-US"/>
          </w:rPr>
          <w:delText>50</w:delText>
        </w:r>
        <w:r w:rsidR="002F453F" w:rsidRPr="009A1C08" w:rsidDel="006A093E">
          <w:rPr>
            <w:rFonts w:ascii="Times New Roman" w:hAnsi="Times New Roman" w:cs="Times New Roman"/>
            <w:color w:val="000000" w:themeColor="text1"/>
            <w:sz w:val="24"/>
            <w:szCs w:val="24"/>
            <w:lang w:val="en-US"/>
          </w:rPr>
          <w:delText xml:space="preserve"> </w:delText>
        </w:r>
      </w:del>
      <w:ins w:id="1085" w:author="Bizan N. Balzer" w:date="2021-10-07T23:05:00Z">
        <w:del w:id="1086" w:author="anna.resch88@gmail.com" w:date="2022-01-05T10:51:00Z">
          <w:r w:rsidR="00622446" w:rsidDel="006A093E">
            <w:rPr>
              <w:rFonts w:ascii="Times New Roman" w:hAnsi="Times New Roman" w:cs="Times New Roman"/>
              <w:color w:val="000000" w:themeColor="text1"/>
              <w:sz w:val="24"/>
              <w:szCs w:val="24"/>
              <w:lang w:val="en-US"/>
            </w:rPr>
            <w:delText>3</w:delText>
          </w:r>
          <w:r w:rsidR="00622446" w:rsidRPr="009A1C08" w:rsidDel="006A093E">
            <w:rPr>
              <w:rFonts w:ascii="Times New Roman" w:hAnsi="Times New Roman" w:cs="Times New Roman"/>
              <w:color w:val="000000" w:themeColor="text1"/>
              <w:sz w:val="24"/>
              <w:szCs w:val="24"/>
              <w:lang w:val="en-US"/>
            </w:rPr>
            <w:delText xml:space="preserve">0 </w:delText>
          </w:r>
        </w:del>
      </w:ins>
      <w:del w:id="1087" w:author="anna.resch88@gmail.com" w:date="2022-01-05T10:51:00Z">
        <w:r w:rsidRPr="009A1C08" w:rsidDel="006A093E">
          <w:rPr>
            <w:rFonts w:ascii="Times New Roman" w:hAnsi="Times New Roman" w:cs="Times New Roman"/>
            <w:color w:val="000000" w:themeColor="text1"/>
            <w:sz w:val="24"/>
            <w:szCs w:val="24"/>
            <w:lang w:val="en-US"/>
          </w:rPr>
          <w:delText>%</w:delText>
        </w:r>
        <w:commentRangeEnd w:id="1084"/>
        <w:r w:rsidR="00E66F1E" w:rsidDel="006A093E">
          <w:rPr>
            <w:rStyle w:val="Kommentarzeichen"/>
          </w:rPr>
          <w:commentReference w:id="1084"/>
        </w:r>
        <w:r w:rsidRPr="009A1C08" w:rsidDel="006A093E">
          <w:rPr>
            <w:rFonts w:ascii="Times New Roman" w:hAnsi="Times New Roman" w:cs="Times New Roman"/>
            <w:color w:val="000000" w:themeColor="text1"/>
            <w:sz w:val="24"/>
            <w:szCs w:val="24"/>
            <w:lang w:val="en-US"/>
          </w:rPr>
          <w:delText xml:space="preserve"> ethanol </w:delText>
        </w:r>
        <w:r w:rsidR="00F03821" w:rsidRPr="009A1C08" w:rsidDel="006A093E">
          <w:rPr>
            <w:rFonts w:ascii="Times New Roman" w:hAnsi="Times New Roman" w:cs="Times New Roman"/>
            <w:sz w:val="24"/>
            <w:szCs w:val="24"/>
            <w:lang w:val="en-US"/>
          </w:rPr>
          <w:delText>(</w:delText>
        </w:r>
        <w:r w:rsidR="0073591E" w:rsidRPr="00B724BD" w:rsidDel="006A093E">
          <w:rPr>
            <w:rFonts w:ascii="Times New Roman" w:hAnsi="Times New Roman" w:cs="Times New Roman"/>
            <w:sz w:val="24"/>
            <w:szCs w:val="24"/>
            <w:lang w:val="en-US"/>
          </w:rPr>
          <w:delText>Supplementary</w:delText>
        </w:r>
        <w:r w:rsidR="00180C97" w:rsidRPr="00B724BD" w:rsidDel="006A093E">
          <w:rPr>
            <w:rFonts w:ascii="Times New Roman" w:hAnsi="Times New Roman" w:cs="Times New Roman"/>
            <w:sz w:val="24"/>
            <w:szCs w:val="24"/>
            <w:lang w:val="en-US"/>
          </w:rPr>
          <w:delText xml:space="preserve"> Methods and </w:delText>
        </w:r>
      </w:del>
      <w:ins w:id="1088" w:author="Bizan N. Balzer" w:date="2021-10-07T16:20:00Z">
        <w:del w:id="1089" w:author="anna.resch88@gmail.com" w:date="2022-01-05T10:51:00Z">
          <w:r w:rsidR="00AB552A" w:rsidRPr="00B724BD" w:rsidDel="006A093E">
            <w:rPr>
              <w:rFonts w:ascii="Times New Roman" w:hAnsi="Times New Roman" w:cs="Times New Roman"/>
              <w:sz w:val="24"/>
              <w:szCs w:val="24"/>
              <w:lang w:val="en-US"/>
              <w:rPrChange w:id="1090" w:author="Bizan N. Balzer" w:date="2021-10-07T16:26:00Z">
                <w:rPr>
                  <w:rFonts w:ascii="Times New Roman" w:hAnsi="Times New Roman" w:cs="Times New Roman"/>
                  <w:sz w:val="24"/>
                  <w:szCs w:val="24"/>
                  <w:highlight w:val="cyan"/>
                  <w:lang w:val="en-US"/>
                </w:rPr>
              </w:rPrChange>
            </w:rPr>
            <w:delText xml:space="preserve">SI </w:delText>
          </w:r>
        </w:del>
      </w:ins>
      <w:del w:id="1091" w:author="anna.resch88@gmail.com" w:date="2022-01-05T10:51:00Z">
        <w:r w:rsidR="00180C97" w:rsidRPr="00B724BD" w:rsidDel="006A093E">
          <w:rPr>
            <w:rFonts w:ascii="Times New Roman" w:hAnsi="Times New Roman" w:cs="Times New Roman"/>
            <w:sz w:val="24"/>
            <w:szCs w:val="24"/>
            <w:lang w:val="en-US"/>
          </w:rPr>
          <w:delText>Figure S-</w:delText>
        </w:r>
        <w:r w:rsidR="003055FF" w:rsidRPr="00B724BD" w:rsidDel="006A093E">
          <w:rPr>
            <w:rFonts w:ascii="Times New Roman" w:hAnsi="Times New Roman" w:cs="Times New Roman"/>
            <w:sz w:val="24"/>
            <w:szCs w:val="24"/>
            <w:lang w:val="en-US"/>
          </w:rPr>
          <w:delText>6</w:delText>
        </w:r>
      </w:del>
      <w:ins w:id="1092" w:author="Bizan N. Balzer" w:date="2021-10-07T23:05:00Z">
        <w:del w:id="1093" w:author="anna.resch88@gmail.com" w:date="2022-01-04T17:58:00Z">
          <w:r w:rsidR="00622446" w:rsidDel="00315D6F">
            <w:rPr>
              <w:rFonts w:ascii="Times New Roman" w:hAnsi="Times New Roman" w:cs="Times New Roman"/>
              <w:sz w:val="24"/>
              <w:szCs w:val="24"/>
              <w:lang w:val="en-US"/>
            </w:rPr>
            <w:delText>8</w:delText>
          </w:r>
        </w:del>
      </w:ins>
      <w:del w:id="1094" w:author="anna.resch88@gmail.com" w:date="2022-01-05T10:51:00Z">
        <w:r w:rsidR="00F03821" w:rsidRPr="009A1C08" w:rsidDel="006A093E">
          <w:rPr>
            <w:rFonts w:ascii="Times New Roman" w:hAnsi="Times New Roman" w:cs="Times New Roman"/>
            <w:sz w:val="24"/>
            <w:szCs w:val="24"/>
            <w:lang w:val="en-US"/>
          </w:rPr>
          <w:delText>)</w:delText>
        </w:r>
        <w:r w:rsidR="00040E01" w:rsidRPr="009A1C08" w:rsidDel="006A093E">
          <w:rPr>
            <w:rFonts w:ascii="Times New Roman" w:hAnsi="Times New Roman" w:cs="Times New Roman"/>
            <w:sz w:val="24"/>
            <w:szCs w:val="24"/>
            <w:lang w:val="en-US"/>
          </w:rPr>
          <w:delText>.</w:delText>
        </w:r>
        <w:r w:rsidR="00EF45CE" w:rsidRPr="009A1C08" w:rsidDel="006A093E">
          <w:rPr>
            <w:rFonts w:ascii="Times New Roman" w:hAnsi="Times New Roman" w:cs="Times New Roman"/>
            <w:sz w:val="24"/>
            <w:szCs w:val="24"/>
            <w:lang w:val="en-US"/>
          </w:rPr>
          <w:delText xml:space="preserve"> </w:delText>
        </w:r>
        <w:commentRangeEnd w:id="1056"/>
        <w:r w:rsidR="00AF3C62" w:rsidDel="006A093E">
          <w:rPr>
            <w:rStyle w:val="Kommentarzeichen"/>
          </w:rPr>
          <w:commentReference w:id="1056"/>
        </w:r>
      </w:del>
      <w:ins w:id="1095" w:author="anna.resch88@gmail.com" w:date="2022-01-04T17:58:00Z">
        <w:r w:rsidR="00315D6F" w:rsidRPr="009A1C08">
          <w:rPr>
            <w:rFonts w:ascii="Times New Roman" w:hAnsi="Times New Roman" w:cs="Times New Roman"/>
            <w:sz w:val="24"/>
            <w:szCs w:val="24"/>
            <w:lang w:val="en-US"/>
          </w:rPr>
          <w:t>The sequence identity of ULD-ELP-ULD proteins was confirmed using liquid chromatography mass spectrometry (LC-MS/MS) after tryptic digest (</w:t>
        </w:r>
        <w:r w:rsidR="00315D6F" w:rsidRPr="006A093E">
          <w:rPr>
            <w:rFonts w:ascii="Times New Roman" w:hAnsi="Times New Roman" w:cs="Times New Roman"/>
            <w:b/>
            <w:bCs/>
            <w:sz w:val="24"/>
            <w:szCs w:val="24"/>
            <w:highlight w:val="cyan"/>
            <w:lang w:val="en-US"/>
            <w:rPrChange w:id="1096" w:author="anna.resch88@gmail.com" w:date="2022-01-05T10:52:00Z">
              <w:rPr>
                <w:rFonts w:ascii="Times New Roman" w:hAnsi="Times New Roman" w:cs="Times New Roman"/>
                <w:sz w:val="24"/>
                <w:szCs w:val="24"/>
                <w:highlight w:val="cyan"/>
                <w:lang w:val="en-US"/>
              </w:rPr>
            </w:rPrChange>
          </w:rPr>
          <w:t xml:space="preserve">SI </w:t>
        </w:r>
      </w:ins>
      <w:ins w:id="1097" w:author="anna.resch88@gmail.com" w:date="2022-01-16T12:10:00Z">
        <w:r w:rsidR="009E150D">
          <w:rPr>
            <w:rFonts w:ascii="Times New Roman" w:hAnsi="Times New Roman" w:cs="Times New Roman"/>
            <w:b/>
            <w:bCs/>
            <w:sz w:val="24"/>
            <w:szCs w:val="24"/>
            <w:highlight w:val="cyan"/>
            <w:lang w:val="en-US"/>
          </w:rPr>
          <w:t>section</w:t>
        </w:r>
      </w:ins>
      <w:ins w:id="1098" w:author="anna.resch88@gmail.com" w:date="2022-01-04T17:58:00Z">
        <w:r w:rsidR="00315D6F" w:rsidRPr="006A093E">
          <w:rPr>
            <w:rFonts w:ascii="Times New Roman" w:hAnsi="Times New Roman" w:cs="Times New Roman"/>
            <w:b/>
            <w:bCs/>
            <w:sz w:val="24"/>
            <w:szCs w:val="24"/>
            <w:highlight w:val="cyan"/>
            <w:lang w:val="en-US"/>
            <w:rPrChange w:id="1099" w:author="anna.resch88@gmail.com" w:date="2022-01-05T10:52:00Z">
              <w:rPr>
                <w:rFonts w:ascii="Times New Roman" w:hAnsi="Times New Roman" w:cs="Times New Roman"/>
                <w:sz w:val="24"/>
                <w:szCs w:val="24"/>
                <w:highlight w:val="cyan"/>
                <w:lang w:val="en-US"/>
              </w:rPr>
            </w:rPrChange>
          </w:rPr>
          <w:t xml:space="preserve"> </w:t>
        </w:r>
      </w:ins>
      <w:ins w:id="1100" w:author="anna.resch88@gmail.com" w:date="2022-01-16T12:11:00Z">
        <w:r w:rsidR="009E150D">
          <w:rPr>
            <w:rFonts w:ascii="Times New Roman" w:hAnsi="Times New Roman" w:cs="Times New Roman"/>
            <w:b/>
            <w:bCs/>
            <w:sz w:val="24"/>
            <w:szCs w:val="24"/>
            <w:highlight w:val="cyan"/>
            <w:lang w:val="en-US"/>
          </w:rPr>
          <w:t>7</w:t>
        </w:r>
      </w:ins>
      <w:ins w:id="1101" w:author="anna.resch88@gmail.com" w:date="2022-01-04T17:58:00Z">
        <w:r w:rsidR="00315D6F">
          <w:rPr>
            <w:rFonts w:ascii="Times New Roman" w:hAnsi="Times New Roman" w:cs="Times New Roman"/>
            <w:sz w:val="24"/>
            <w:szCs w:val="24"/>
            <w:highlight w:val="cyan"/>
            <w:lang w:val="en-US"/>
          </w:rPr>
          <w:t xml:space="preserve"> and </w:t>
        </w:r>
        <w:r w:rsidR="00315D6F" w:rsidRPr="006A093E">
          <w:rPr>
            <w:rFonts w:ascii="Times New Roman" w:hAnsi="Times New Roman" w:cs="Times New Roman"/>
            <w:b/>
            <w:bCs/>
            <w:sz w:val="24"/>
            <w:szCs w:val="24"/>
            <w:highlight w:val="cyan"/>
            <w:lang w:val="en-US"/>
            <w:rPrChange w:id="1102" w:author="anna.resch88@gmail.com" w:date="2022-01-05T10:52:00Z">
              <w:rPr>
                <w:rFonts w:ascii="Times New Roman" w:hAnsi="Times New Roman" w:cs="Times New Roman"/>
                <w:sz w:val="24"/>
                <w:szCs w:val="24"/>
                <w:highlight w:val="cyan"/>
                <w:lang w:val="en-US"/>
              </w:rPr>
            </w:rPrChange>
          </w:rPr>
          <w:t>Figure S-5</w:t>
        </w:r>
        <w:r w:rsidR="00315D6F" w:rsidRPr="009A1C08">
          <w:rPr>
            <w:rFonts w:ascii="Times New Roman" w:hAnsi="Times New Roman" w:cs="Times New Roman"/>
            <w:sz w:val="24"/>
            <w:szCs w:val="24"/>
            <w:lang w:val="en-US"/>
          </w:rPr>
          <w:t>). In addition, sequence and purity of full-length intact ULD-V40-ULD and ULD-V20-ULD were confirmed by electrospray ionization (ESI-)LC-MS (</w:t>
        </w:r>
        <w:r w:rsidR="00315D6F" w:rsidRPr="006A093E">
          <w:rPr>
            <w:rFonts w:ascii="Times New Roman" w:hAnsi="Times New Roman" w:cs="Times New Roman"/>
            <w:b/>
            <w:bCs/>
            <w:sz w:val="24"/>
            <w:szCs w:val="24"/>
            <w:highlight w:val="cyan"/>
            <w:lang w:val="en-US"/>
            <w:rPrChange w:id="1103" w:author="anna.resch88@gmail.com" w:date="2022-01-05T10:52:00Z">
              <w:rPr>
                <w:rFonts w:ascii="Times New Roman" w:hAnsi="Times New Roman" w:cs="Times New Roman"/>
                <w:sz w:val="24"/>
                <w:szCs w:val="24"/>
                <w:highlight w:val="cyan"/>
                <w:lang w:val="en-US"/>
              </w:rPr>
            </w:rPrChange>
          </w:rPr>
          <w:t>SI Figure S-6</w:t>
        </w:r>
        <w:r w:rsidR="00315D6F" w:rsidRPr="009A1C08">
          <w:rPr>
            <w:rFonts w:ascii="Times New Roman" w:hAnsi="Times New Roman" w:cs="Times New Roman"/>
            <w:sz w:val="24"/>
            <w:szCs w:val="24"/>
            <w:lang w:val="en-US"/>
          </w:rPr>
          <w:t>).</w:t>
        </w:r>
      </w:ins>
    </w:p>
    <w:p w14:paraId="505F914F" w14:textId="47892A4B" w:rsidR="00AF3C62" w:rsidRPr="00AF3C62" w:rsidDel="00315D6F" w:rsidRDefault="00AF3C62" w:rsidP="009A1C08">
      <w:pPr>
        <w:spacing w:line="480" w:lineRule="auto"/>
        <w:jc w:val="both"/>
        <w:rPr>
          <w:ins w:id="1104" w:author="Bizan N. Balzer" w:date="2021-10-02T11:49:00Z"/>
          <w:del w:id="1105" w:author="anna.resch88@gmail.com" w:date="2022-01-04T17:59:00Z"/>
          <w:rFonts w:ascii="Times New Roman" w:hAnsi="Times New Roman" w:cs="Times New Roman"/>
          <w:sz w:val="24"/>
          <w:szCs w:val="24"/>
          <w:rPrChange w:id="1106" w:author="Bizan N. Balzer" w:date="2021-10-02T11:52:00Z">
            <w:rPr>
              <w:ins w:id="1107" w:author="Bizan N. Balzer" w:date="2021-10-02T11:49:00Z"/>
              <w:del w:id="1108" w:author="anna.resch88@gmail.com" w:date="2022-01-04T17:59:00Z"/>
              <w:rFonts w:ascii="Times New Roman" w:hAnsi="Times New Roman" w:cs="Times New Roman"/>
              <w:sz w:val="24"/>
              <w:szCs w:val="24"/>
              <w:lang w:val="en-US"/>
            </w:rPr>
          </w:rPrChange>
        </w:rPr>
      </w:pPr>
      <w:ins w:id="1109" w:author="Bizan N. Balzer" w:date="2021-10-02T11:52:00Z">
        <w:del w:id="1110" w:author="anna.resch88@gmail.com" w:date="2022-01-04T17:59:00Z">
          <w:r w:rsidRPr="00AF3C62" w:rsidDel="00315D6F">
            <w:rPr>
              <w:rFonts w:ascii="Times New Roman" w:hAnsi="Times New Roman" w:cs="Times New Roman"/>
              <w:sz w:val="24"/>
              <w:szCs w:val="24"/>
              <w:highlight w:val="cyan"/>
              <w:rPrChange w:id="1111" w:author="Bizan N. Balzer" w:date="2021-10-02T11:52:00Z">
                <w:rPr>
                  <w:rFonts w:ascii="Times New Roman" w:hAnsi="Times New Roman" w:cs="Times New Roman"/>
                  <w:sz w:val="24"/>
                  <w:szCs w:val="24"/>
                  <w:lang w:val="en-US"/>
                </w:rPr>
              </w:rPrChange>
            </w:rPr>
            <w:delText xml:space="preserve">HIER NOCH ETWAS TEXT ZU </w:delText>
          </w:r>
          <w:r w:rsidRPr="00AF3C62" w:rsidDel="00315D6F">
            <w:rPr>
              <w:rFonts w:ascii="Times New Roman" w:hAnsi="Times New Roman" w:cs="Times New Roman"/>
              <w:sz w:val="24"/>
              <w:szCs w:val="24"/>
              <w:highlight w:val="cyan"/>
              <w:rPrChange w:id="1112" w:author="Bizan N. Balzer" w:date="2021-10-02T11:52:00Z">
                <w:rPr>
                  <w:rFonts w:ascii="Times New Roman" w:hAnsi="Times New Roman" w:cs="Times New Roman"/>
                  <w:sz w:val="24"/>
                  <w:szCs w:val="24"/>
                </w:rPr>
              </w:rPrChange>
            </w:rPr>
            <w:delText>FIGURE 2 (III)</w:delText>
          </w:r>
        </w:del>
      </w:ins>
    </w:p>
    <w:p w14:paraId="36983788" w14:textId="71BE7121" w:rsidR="00C70842" w:rsidRPr="009A1C08" w:rsidRDefault="00C70842">
      <w:pPr>
        <w:pStyle w:val="berschrift2"/>
        <w:spacing w:after="240" w:line="360" w:lineRule="auto"/>
        <w:jc w:val="both"/>
        <w:rPr>
          <w:moveTo w:id="1113" w:author="anna.resch88@gmail.com" w:date="2022-01-03T10:18:00Z"/>
          <w:rFonts w:ascii="Times New Roman" w:hAnsi="Times New Roman" w:cs="Times New Roman"/>
          <w:lang w:val="en-US"/>
        </w:rPr>
        <w:pPrChange w:id="1114" w:author="anna.resch88@gmail.com" w:date="2022-01-05T10:52:00Z">
          <w:pPr>
            <w:pStyle w:val="berschrift2"/>
            <w:spacing w:line="360" w:lineRule="auto"/>
            <w:jc w:val="both"/>
          </w:pPr>
        </w:pPrChange>
      </w:pPr>
      <w:moveToRangeStart w:id="1115" w:author="anna.resch88@gmail.com" w:date="2022-01-03T10:18:00Z" w:name="move92097516"/>
      <w:commentRangeStart w:id="1116"/>
      <w:moveTo w:id="1117" w:author="anna.resch88@gmail.com" w:date="2022-01-03T10:18:00Z">
        <w:r w:rsidRPr="009A1C08">
          <w:rPr>
            <w:rFonts w:ascii="Times New Roman" w:hAnsi="Times New Roman" w:cs="Times New Roman"/>
            <w:lang w:val="en-US"/>
          </w:rPr>
          <w:t>Characterization of crosslinked ULU</w:t>
        </w:r>
      </w:moveTo>
      <w:ins w:id="1118" w:author="anna.resch88@gmail.com" w:date="2022-01-04T17:59:00Z">
        <w:r w:rsidR="00315D6F">
          <w:rPr>
            <w:rFonts w:ascii="Times New Roman" w:hAnsi="Times New Roman" w:cs="Times New Roman"/>
            <w:lang w:val="en-US"/>
          </w:rPr>
          <w:t xml:space="preserve"> hydrogels</w:t>
        </w:r>
      </w:ins>
      <w:moveTo w:id="1119" w:author="anna.resch88@gmail.com" w:date="2022-01-03T10:18:00Z">
        <w:del w:id="1120" w:author="anna.resch88@gmail.com" w:date="2022-01-04T17:59:00Z">
          <w:r w:rsidRPr="009A1C08" w:rsidDel="00315D6F">
            <w:rPr>
              <w:rFonts w:ascii="Times New Roman" w:hAnsi="Times New Roman" w:cs="Times New Roman"/>
              <w:lang w:val="en-US"/>
            </w:rPr>
            <w:delText>’s</w:delText>
          </w:r>
        </w:del>
        <w:r w:rsidRPr="009A1C08">
          <w:rPr>
            <w:rFonts w:ascii="Times New Roman" w:hAnsi="Times New Roman" w:cs="Times New Roman"/>
            <w:lang w:val="en-US"/>
          </w:rPr>
          <w:t xml:space="preserve"> </w:t>
        </w:r>
        <w:del w:id="1121" w:author="anna.resch88@gmail.com" w:date="2022-01-04T17:59:00Z">
          <w:r w:rsidRPr="009A1C08" w:rsidDel="00315D6F">
            <w:rPr>
              <w:rFonts w:ascii="Times New Roman" w:hAnsi="Times New Roman" w:cs="Times New Roman"/>
              <w:lang w:val="en-US"/>
            </w:rPr>
            <w:delText>of the BioUltraBond System</w:delText>
          </w:r>
          <w:commentRangeEnd w:id="1116"/>
          <w:r w:rsidDel="00315D6F">
            <w:rPr>
              <w:rStyle w:val="Kommentarzeichen"/>
              <w:rFonts w:asciiTheme="minorHAnsi" w:eastAsiaTheme="minorHAnsi" w:hAnsiTheme="minorHAnsi" w:cstheme="minorBidi"/>
              <w:color w:val="auto"/>
            </w:rPr>
            <w:commentReference w:id="1116"/>
          </w:r>
        </w:del>
      </w:moveTo>
    </w:p>
    <w:moveToRangeEnd w:id="1115"/>
    <w:p w14:paraId="5BAA9EB5" w14:textId="4256C03B" w:rsidR="00C53322" w:rsidRPr="009A1C08" w:rsidRDefault="00C80D93"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As previously described </w:t>
      </w:r>
      <w:r w:rsidR="00955575" w:rsidRPr="009A1C08">
        <w:rPr>
          <w:rFonts w:ascii="Times New Roman" w:hAnsi="Times New Roman" w:cs="Times New Roman"/>
          <w:sz w:val="24"/>
          <w:szCs w:val="24"/>
          <w:lang w:val="en-US"/>
        </w:rPr>
        <w:t xml:space="preserve">by Neff et. </w:t>
      </w:r>
      <w:ins w:id="1122" w:author="anna.resch88@gmail.com" w:date="2022-01-04T18:01:00Z">
        <w:r w:rsidR="0021129C">
          <w:rPr>
            <w:rFonts w:ascii="Times New Roman" w:hAnsi="Times New Roman" w:cs="Times New Roman"/>
            <w:sz w:val="24"/>
            <w:szCs w:val="24"/>
            <w:lang w:val="en-US"/>
          </w:rPr>
          <w:t>a</w:t>
        </w:r>
      </w:ins>
      <w:del w:id="1123" w:author="anna.resch88@gmail.com" w:date="2022-01-04T18:01:00Z">
        <w:r w:rsidR="00C70842" w:rsidRPr="009A1C08" w:rsidDel="0021129C">
          <w:rPr>
            <w:rFonts w:ascii="Times New Roman" w:hAnsi="Times New Roman" w:cs="Times New Roman"/>
            <w:sz w:val="24"/>
            <w:szCs w:val="24"/>
            <w:lang w:val="en-US"/>
          </w:rPr>
          <w:delText>A</w:delText>
        </w:r>
      </w:del>
      <w:r w:rsidR="00955575" w:rsidRPr="009A1C08">
        <w:rPr>
          <w:rFonts w:ascii="Times New Roman" w:hAnsi="Times New Roman" w:cs="Times New Roman"/>
          <w:sz w:val="24"/>
          <w:szCs w:val="24"/>
          <w:lang w:val="en-US"/>
        </w:rPr>
        <w:t>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&lt;EndNote&gt;&lt;Cite&gt;&lt;Author&gt;Neff&lt;/Author&gt;&lt;Year&gt;2000&lt;/Year&gt;&lt;RecNum&gt;35&lt;/RecNum&gt;&lt;DisplayText&gt;&lt;style face="superscript"&gt;[25]&lt;/style&gt;&lt;/DisplayText&gt;&lt;record&gt;&lt;rec-number&gt;35&lt;/rec-number&gt;&lt;foreign-keys&gt;&lt;key app="EN" db-id="zvspev52q5sttqetatnpexxo02zdpswpztzw" timestamp="1602401589"&gt;35&lt;/key&gt;&lt;/foreign-keys&gt;&lt;ref-type name="Journal Article"&gt;17&lt;/ref-type&gt;&lt;contributors&gt;&lt;authors&gt;&lt;author&gt;Neff, David&lt;/author&gt;&lt;author&gt;Frazier, S. Faith&lt;/author&gt;&lt;author&gt;Quimby, Laura&lt;/author&gt;&lt;author&gt;Wang, Ruu Tong&lt;/author&gt;&lt;author&gt;Zill, Sasha&lt;/author&gt;&lt;/authors&gt;&lt;/contributors&gt;&lt;titles&gt;&lt;title&gt;Identification of resilin in the leg of cockroach, Periplaneta americana: Confirmation by a simple method using pH dependence of UV fluorescence&lt;/title&gt;&lt;secondary-title&gt;Arthropod Structure and Development&lt;/secondary-title&gt;&lt;/titles&gt;&lt;periodical&gt;&lt;full-title&gt;Arthropod Structure and Development&lt;/full-title&gt;&lt;/periodical&gt;&lt;pages&gt;75-83&lt;/pages&gt;&lt;volume&gt;29&lt;/volume&gt;&lt;number&gt;1&lt;/number&gt;&lt;keywords&gt;&lt;keyword&gt;Elasticity&lt;/keyword&gt;&lt;keyword&gt;Fluorescence&lt;/keyword&gt;&lt;keyword&gt;PH&lt;/keyword&gt;&lt;keyword&gt;Resilin&lt;/keyword&gt;&lt;keyword&gt;Tarsus&lt;/keyword&gt;&lt;keyword&gt;Tibia&lt;/keyword&gt;&lt;/keywords&gt;&lt;dates&gt;&lt;year&gt;2000&lt;/year&gt;&lt;/dates&gt;&lt;urls&gt;&lt;/urls&gt;&lt;electronic-resource-num&gt;10.1016/S1467-8039(00)00014-1&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[25]</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dityrosine bonds evince a characteristic blue fluorescence upon ultraviolet </w:t>
      </w:r>
      <w:r w:rsidR="00955575" w:rsidRPr="009A1C08">
        <w:rPr>
          <w:rFonts w:ascii="Times New Roman" w:hAnsi="Times New Roman" w:cs="Times New Roman"/>
          <w:sz w:val="24"/>
          <w:szCs w:val="24"/>
          <w:lang w:val="en-US"/>
        </w:rPr>
        <w:t>excitation</w:t>
      </w:r>
      <w:r w:rsidRPr="009A1C08">
        <w:rPr>
          <w:rFonts w:ascii="Times New Roman" w:hAnsi="Times New Roman" w:cs="Times New Roman"/>
          <w:sz w:val="24"/>
          <w:szCs w:val="24"/>
          <w:lang w:val="en-US"/>
        </w:rPr>
        <w:t xml:space="preserve">. The blue fluorescence of a ULD-V20-ULD hydrogel is shown in </w:t>
      </w:r>
      <w:r w:rsidRPr="0095448A">
        <w:rPr>
          <w:rFonts w:ascii="Times New Roman" w:hAnsi="Times New Roman" w:cs="Times New Roman"/>
          <w:b/>
          <w:sz w:val="24"/>
          <w:szCs w:val="24"/>
          <w:highlight w:val="cyan"/>
          <w:lang w:val="en-US"/>
          <w:rPrChange w:id="1124" w:author="Bizan N. Balzer" w:date="2021-10-02T11:37:00Z">
            <w:rPr>
              <w:rFonts w:ascii="Times New Roman" w:hAnsi="Times New Roman" w:cs="Times New Roman"/>
              <w:b/>
              <w:sz w:val="24"/>
              <w:szCs w:val="24"/>
              <w:lang w:val="en-US"/>
            </w:rPr>
          </w:rPrChange>
        </w:rPr>
        <w:t xml:space="preserve">Figure </w:t>
      </w:r>
      <w:r w:rsidR="006346E2" w:rsidRPr="0095448A">
        <w:rPr>
          <w:rFonts w:ascii="Times New Roman" w:hAnsi="Times New Roman" w:cs="Times New Roman"/>
          <w:b/>
          <w:sz w:val="24"/>
          <w:szCs w:val="24"/>
          <w:highlight w:val="cyan"/>
          <w:lang w:val="en-US"/>
          <w:rPrChange w:id="1125" w:author="Bizan N. Balzer" w:date="2021-10-02T11:37:00Z">
            <w:rPr>
              <w:rFonts w:ascii="Times New Roman" w:hAnsi="Times New Roman" w:cs="Times New Roman"/>
              <w:b/>
              <w:sz w:val="24"/>
              <w:szCs w:val="24"/>
              <w:lang w:val="en-US"/>
            </w:rPr>
          </w:rPrChange>
        </w:rPr>
        <w:t>2</w:t>
      </w:r>
      <w:del w:id="1126" w:author="Bizan N. Balzer" w:date="2021-10-02T11:44:00Z">
        <w:r w:rsidR="006346E2" w:rsidRPr="0095448A" w:rsidDel="002D6D3C">
          <w:rPr>
            <w:rFonts w:ascii="Times New Roman" w:hAnsi="Times New Roman" w:cs="Times New Roman"/>
            <w:b/>
            <w:sz w:val="24"/>
            <w:szCs w:val="24"/>
            <w:highlight w:val="cyan"/>
            <w:lang w:val="en-US"/>
            <w:rPrChange w:id="1127" w:author="Bizan N. Balzer" w:date="2021-10-02T11:37:00Z">
              <w:rPr>
                <w:rFonts w:ascii="Times New Roman" w:hAnsi="Times New Roman" w:cs="Times New Roman"/>
                <w:b/>
                <w:sz w:val="24"/>
                <w:szCs w:val="24"/>
                <w:lang w:val="en-US"/>
              </w:rPr>
            </w:rPrChange>
          </w:rPr>
          <w:delText>,</w:delText>
        </w:r>
      </w:del>
      <w:r w:rsidR="006346E2" w:rsidRPr="0095448A">
        <w:rPr>
          <w:rFonts w:ascii="Times New Roman" w:hAnsi="Times New Roman" w:cs="Times New Roman"/>
          <w:b/>
          <w:sz w:val="24"/>
          <w:szCs w:val="24"/>
          <w:highlight w:val="cyan"/>
          <w:lang w:val="en-US"/>
          <w:rPrChange w:id="1128" w:author="Bizan N. Balzer" w:date="2021-10-02T11:37:00Z">
            <w:rPr>
              <w:rFonts w:ascii="Times New Roman" w:hAnsi="Times New Roman" w:cs="Times New Roman"/>
              <w:b/>
              <w:sz w:val="24"/>
              <w:szCs w:val="24"/>
              <w:lang w:val="en-US"/>
            </w:rPr>
          </w:rPrChange>
        </w:rPr>
        <w:t xml:space="preserve"> (</w:t>
      </w:r>
      <w:commentRangeStart w:id="1129"/>
      <w:r w:rsidR="006346E2" w:rsidRPr="0095448A">
        <w:rPr>
          <w:rFonts w:ascii="Times New Roman" w:hAnsi="Times New Roman" w:cs="Times New Roman"/>
          <w:b/>
          <w:sz w:val="24"/>
          <w:szCs w:val="24"/>
          <w:highlight w:val="cyan"/>
          <w:lang w:val="en-US"/>
          <w:rPrChange w:id="1130" w:author="Bizan N. Balzer" w:date="2021-10-02T11:37:00Z">
            <w:rPr>
              <w:rFonts w:ascii="Times New Roman" w:hAnsi="Times New Roman" w:cs="Times New Roman"/>
              <w:b/>
              <w:sz w:val="24"/>
              <w:szCs w:val="24"/>
              <w:lang w:val="en-US"/>
            </w:rPr>
          </w:rPrChange>
        </w:rPr>
        <w:t>IV</w:t>
      </w:r>
      <w:commentRangeEnd w:id="1129"/>
      <w:r w:rsidR="00C70842">
        <w:rPr>
          <w:rStyle w:val="Kommentarzeichen"/>
        </w:rPr>
        <w:commentReference w:id="1129"/>
      </w:r>
      <w:del w:id="1131" w:author="anna.resch88@gmail.com" w:date="2022-01-03T10:17:00Z">
        <w:r w:rsidR="006346E2" w:rsidRPr="0095448A" w:rsidDel="00C70842">
          <w:rPr>
            <w:rFonts w:ascii="Times New Roman" w:hAnsi="Times New Roman" w:cs="Times New Roman"/>
            <w:b/>
            <w:sz w:val="24"/>
            <w:szCs w:val="24"/>
            <w:highlight w:val="cyan"/>
            <w:lang w:val="en-US"/>
            <w:rPrChange w:id="1132" w:author="Bizan N. Balzer" w:date="2021-10-02T11:37:00Z">
              <w:rPr>
                <w:rFonts w:ascii="Times New Roman" w:hAnsi="Times New Roman" w:cs="Times New Roman"/>
                <w:b/>
                <w:sz w:val="24"/>
                <w:szCs w:val="24"/>
                <w:lang w:val="en-US"/>
              </w:rPr>
            </w:rPrChange>
          </w:rPr>
          <w:delText>, c</w:delText>
        </w:r>
      </w:del>
      <w:r w:rsidR="006346E2" w:rsidRPr="0095448A">
        <w:rPr>
          <w:rFonts w:ascii="Times New Roman" w:hAnsi="Times New Roman" w:cs="Times New Roman"/>
          <w:b/>
          <w:sz w:val="24"/>
          <w:szCs w:val="24"/>
          <w:highlight w:val="cyan"/>
          <w:lang w:val="en-US"/>
          <w:rPrChange w:id="1133" w:author="Bizan N. Balzer" w:date="2021-10-02T11:37:00Z">
            <w:rPr>
              <w:rFonts w:ascii="Times New Roman" w:hAnsi="Times New Roman" w:cs="Times New Roman"/>
              <w:b/>
              <w:sz w:val="24"/>
              <w:szCs w:val="24"/>
              <w:lang w:val="en-US"/>
            </w:rPr>
          </w:rPrChange>
        </w:rPr>
        <w:t>, left sample)</w:t>
      </w:r>
      <w:r w:rsidRPr="009A1C08">
        <w:rPr>
          <w:rFonts w:ascii="Times New Roman" w:hAnsi="Times New Roman" w:cs="Times New Roman"/>
          <w:sz w:val="24"/>
          <w:szCs w:val="24"/>
          <w:lang w:val="en-US"/>
        </w:rPr>
        <w:t xml:space="preserve">, </w:t>
      </w:r>
      <w:r w:rsidR="001249EF" w:rsidRPr="009A1C08">
        <w:rPr>
          <w:rFonts w:ascii="Times New Roman" w:hAnsi="Times New Roman" w:cs="Times New Roman"/>
          <w:sz w:val="24"/>
          <w:szCs w:val="24"/>
          <w:lang w:val="en-US"/>
        </w:rPr>
        <w:t>in contrast</w:t>
      </w:r>
      <w:r w:rsidRPr="009A1C08">
        <w:rPr>
          <w:rFonts w:ascii="Times New Roman" w:hAnsi="Times New Roman" w:cs="Times New Roman"/>
          <w:sz w:val="24"/>
          <w:szCs w:val="24"/>
          <w:lang w:val="en-US"/>
        </w:rPr>
        <w:t xml:space="preserve"> to an identical</w:t>
      </w:r>
      <w:r w:rsidR="00767E22" w:rsidRPr="009A1C08">
        <w:rPr>
          <w:rFonts w:ascii="Times New Roman" w:hAnsi="Times New Roman" w:cs="Times New Roman"/>
          <w:sz w:val="24"/>
          <w:szCs w:val="24"/>
          <w:lang w:val="en-US"/>
        </w:rPr>
        <w:t xml:space="preserve">, but </w:t>
      </w:r>
      <w:r w:rsidR="007A3251" w:rsidRPr="009A1C08">
        <w:rPr>
          <w:rFonts w:ascii="Times New Roman" w:hAnsi="Times New Roman" w:cs="Times New Roman"/>
          <w:sz w:val="24"/>
          <w:szCs w:val="24"/>
          <w:lang w:val="en-US"/>
        </w:rPr>
        <w:t xml:space="preserve">non-photocrosslinked </w:t>
      </w:r>
      <w:r w:rsidR="001F0A2C" w:rsidRPr="009A1C08">
        <w:rPr>
          <w:rFonts w:ascii="Times New Roman" w:hAnsi="Times New Roman" w:cs="Times New Roman"/>
          <w:sz w:val="24"/>
          <w:szCs w:val="24"/>
          <w:lang w:val="en-US"/>
        </w:rPr>
        <w:t>ULU</w:t>
      </w:r>
      <w:del w:id="1134" w:author="anna.resch88@gmail.com" w:date="2022-01-16T17:57:00Z">
        <w:r w:rsidRPr="009A1C08" w:rsidDel="009F0B52">
          <w:rPr>
            <w:rFonts w:ascii="Times New Roman" w:hAnsi="Times New Roman" w:cs="Times New Roman"/>
            <w:sz w:val="24"/>
            <w:szCs w:val="24"/>
            <w:lang w:val="en-US"/>
          </w:rPr>
          <w:delText>-</w:delText>
        </w:r>
      </w:del>
      <w:ins w:id="1135" w:author="anna.resch88@gmail.com" w:date="2022-01-16T17:57:00Z">
        <w:r w:rsidR="009F0B52">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solution which </w:t>
      </w:r>
      <w:r w:rsidR="000A391D" w:rsidRPr="009A1C08">
        <w:rPr>
          <w:rFonts w:ascii="Times New Roman" w:hAnsi="Times New Roman" w:cs="Times New Roman"/>
          <w:sz w:val="24"/>
          <w:szCs w:val="24"/>
          <w:lang w:val="en-US"/>
        </w:rPr>
        <w:t>d</w:t>
      </w:r>
      <w:ins w:id="1136" w:author="anna.resch88@gmail.com" w:date="2022-01-04T18:01:00Z">
        <w:r w:rsidR="0021129C">
          <w:rPr>
            <w:rFonts w:ascii="Times New Roman" w:hAnsi="Times New Roman" w:cs="Times New Roman"/>
            <w:sz w:val="24"/>
            <w:szCs w:val="24"/>
            <w:lang w:val="en-US"/>
          </w:rPr>
          <w:t>id</w:t>
        </w:r>
      </w:ins>
      <w:del w:id="1137" w:author="anna.resch88@gmail.com" w:date="2022-01-04T18:01:00Z">
        <w:r w:rsidR="000A391D" w:rsidRPr="009A1C08" w:rsidDel="0021129C">
          <w:rPr>
            <w:rFonts w:ascii="Times New Roman" w:hAnsi="Times New Roman" w:cs="Times New Roman"/>
            <w:sz w:val="24"/>
            <w:szCs w:val="24"/>
            <w:lang w:val="en-US"/>
          </w:rPr>
          <w:delText>oes</w:delText>
        </w:r>
      </w:del>
      <w:r w:rsidR="000A391D" w:rsidRPr="009A1C08">
        <w:rPr>
          <w:rFonts w:ascii="Times New Roman" w:hAnsi="Times New Roman" w:cs="Times New Roman"/>
          <w:sz w:val="24"/>
          <w:szCs w:val="24"/>
          <w:lang w:val="en-US"/>
        </w:rPr>
        <w:t xml:space="preserve"> not show dityrosine fluorescence</w:t>
      </w:r>
      <w:ins w:id="1138" w:author="Bizan N. Balzer" w:date="2021-10-07T22:01:00Z">
        <w:r w:rsidR="00DE0F1C">
          <w:rPr>
            <w:rFonts w:ascii="Times New Roman" w:hAnsi="Times New Roman" w:cs="Times New Roman"/>
            <w:sz w:val="24"/>
            <w:szCs w:val="24"/>
            <w:lang w:val="en-US"/>
          </w:rPr>
          <w:t xml:space="preserve"> (</w:t>
        </w:r>
      </w:ins>
      <w:ins w:id="1139" w:author="anna.resch88@gmail.com" w:date="2022-01-03T10:16:00Z">
        <w:r w:rsidR="00C70842" w:rsidRPr="00427C25">
          <w:rPr>
            <w:rFonts w:ascii="Times New Roman" w:hAnsi="Times New Roman" w:cs="Times New Roman"/>
            <w:b/>
            <w:sz w:val="24"/>
            <w:szCs w:val="24"/>
            <w:highlight w:val="cyan"/>
            <w:lang w:val="en-US"/>
          </w:rPr>
          <w:t xml:space="preserve">Figure 2 (IV, </w:t>
        </w:r>
        <w:r w:rsidR="00C70842">
          <w:rPr>
            <w:rFonts w:ascii="Times New Roman" w:hAnsi="Times New Roman" w:cs="Times New Roman"/>
            <w:b/>
            <w:sz w:val="24"/>
            <w:szCs w:val="24"/>
            <w:highlight w:val="cyan"/>
            <w:lang w:val="en-US"/>
          </w:rPr>
          <w:t>right</w:t>
        </w:r>
        <w:r w:rsidR="00C70842" w:rsidRPr="00427C25">
          <w:rPr>
            <w:rFonts w:ascii="Times New Roman" w:hAnsi="Times New Roman" w:cs="Times New Roman"/>
            <w:b/>
            <w:sz w:val="24"/>
            <w:szCs w:val="24"/>
            <w:highlight w:val="cyan"/>
            <w:lang w:val="en-US"/>
          </w:rPr>
          <w:t xml:space="preserve"> sample</w:t>
        </w:r>
      </w:ins>
      <w:ins w:id="1140" w:author="Bizan N. Balzer" w:date="2021-10-07T22:01:00Z">
        <w:del w:id="1141" w:author="anna.resch88@gmail.com" w:date="2022-01-03T10:16:00Z">
          <w:r w:rsidR="00DE0F1C" w:rsidRPr="005F3832" w:rsidDel="00C70842">
            <w:rPr>
              <w:rFonts w:ascii="Times New Roman" w:hAnsi="Times New Roman" w:cs="Times New Roman"/>
              <w:sz w:val="24"/>
              <w:szCs w:val="24"/>
              <w:highlight w:val="cyan"/>
              <w:lang w:val="en-US"/>
              <w:rPrChange w:id="1142" w:author="Bizan N. Balzer" w:date="2021-10-07T22:03:00Z">
                <w:rPr>
                  <w:rFonts w:ascii="Times New Roman" w:hAnsi="Times New Roman" w:cs="Times New Roman"/>
                  <w:sz w:val="24"/>
                  <w:szCs w:val="24"/>
                  <w:lang w:val="en-US"/>
                </w:rPr>
              </w:rPrChange>
            </w:rPr>
            <w:delText xml:space="preserve">see </w:delText>
          </w:r>
        </w:del>
      </w:ins>
      <w:ins w:id="1143" w:author="Bizan N. Balzer" w:date="2021-10-07T22:35:00Z">
        <w:del w:id="1144" w:author="anna.resch88@gmail.com" w:date="2022-01-03T10:16:00Z">
          <w:r w:rsidR="00E96D6A" w:rsidRPr="00E96D6A" w:rsidDel="00C70842">
            <w:rPr>
              <w:rFonts w:ascii="Times New Roman" w:hAnsi="Times New Roman" w:cs="Times New Roman"/>
              <w:sz w:val="24"/>
              <w:szCs w:val="24"/>
              <w:highlight w:val="cyan"/>
              <w:lang w:val="en-US"/>
              <w:rPrChange w:id="1145" w:author="Bizan N. Balzer" w:date="2021-10-07T22:35:00Z">
                <w:rPr>
                  <w:rFonts w:cstheme="majorHAnsi"/>
                  <w:noProof/>
                  <w:lang w:val="en-US"/>
                </w:rPr>
              </w:rPrChange>
            </w:rPr>
            <w:delText>Supplementary Methods and Materials</w:delText>
          </w:r>
        </w:del>
      </w:ins>
      <w:ins w:id="1146" w:author="Bizan N. Balzer" w:date="2021-10-07T22:01:00Z">
        <w:del w:id="1147" w:author="anna.resch88@gmail.com" w:date="2022-01-03T10:16:00Z">
          <w:r w:rsidR="00DE0F1C" w:rsidRPr="005F3832" w:rsidDel="00C70842">
            <w:rPr>
              <w:rFonts w:ascii="Times New Roman" w:hAnsi="Times New Roman" w:cs="Times New Roman"/>
              <w:sz w:val="24"/>
              <w:szCs w:val="24"/>
              <w:highlight w:val="cyan"/>
              <w:lang w:val="en-US"/>
              <w:rPrChange w:id="1148" w:author="Bizan N. Balzer" w:date="2021-10-07T22:03:00Z">
                <w:rPr>
                  <w:rFonts w:ascii="Times New Roman" w:hAnsi="Times New Roman" w:cs="Times New Roman"/>
                  <w:sz w:val="24"/>
                  <w:szCs w:val="24"/>
                  <w:lang w:val="en-US"/>
                </w:rPr>
              </w:rPrChange>
            </w:rPr>
            <w:delText xml:space="preserve"> 1.7 and SI Figure S-3</w:delText>
          </w:r>
        </w:del>
      </w:ins>
      <w:ins w:id="1149" w:author="Bizan N. Balzer" w:date="2021-10-07T22:02:00Z">
        <w:del w:id="1150" w:author="anna.resch88@gmail.com" w:date="2022-01-03T10:16:00Z">
          <w:r w:rsidR="005F3832" w:rsidRPr="005F3832" w:rsidDel="00C70842">
            <w:rPr>
              <w:rFonts w:ascii="Times New Roman" w:hAnsi="Times New Roman" w:cs="Times New Roman"/>
              <w:sz w:val="24"/>
              <w:szCs w:val="24"/>
              <w:highlight w:val="cyan"/>
              <w:lang w:val="en-US"/>
              <w:rPrChange w:id="1151" w:author="Bizan N. Balzer" w:date="2021-10-07T22:03:00Z">
                <w:rPr>
                  <w:rFonts w:ascii="Times New Roman" w:hAnsi="Times New Roman" w:cs="Times New Roman"/>
                  <w:sz w:val="24"/>
                  <w:szCs w:val="24"/>
                  <w:lang w:val="en-US"/>
                </w:rPr>
              </w:rPrChange>
            </w:rPr>
            <w:delText xml:space="preserve"> and S-10</w:delText>
          </w:r>
        </w:del>
      </w:ins>
      <w:ins w:id="1152" w:author="Bizan N. Balzer" w:date="2021-10-07T22:01:00Z">
        <w:r w:rsidR="00DE0F1C">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p>
    <w:p w14:paraId="21C97EE7" w14:textId="309AB94D" w:rsidR="00E353A4" w:rsidRPr="009A1C08" w:rsidRDefault="00A77B90" w:rsidP="00816635">
      <w:pPr>
        <w:spacing w:line="360" w:lineRule="auto"/>
        <w:jc w:val="both"/>
        <w:rPr>
          <w:rFonts w:ascii="Times New Roman" w:hAnsi="Times New Roman" w:cs="Times New Roman"/>
        </w:rPr>
      </w:pPr>
      <w:commentRangeStart w:id="1153"/>
      <w:r w:rsidRPr="009A1C08">
        <w:rPr>
          <w:rFonts w:ascii="Times New Roman" w:hAnsi="Times New Roman" w:cs="Times New Roman"/>
          <w:noProof/>
          <w:lang w:eastAsia="de-DE"/>
        </w:rPr>
        <w:lastRenderedPageBreak/>
        <w:drawing>
          <wp:inline distT="0" distB="0" distL="0" distR="0" wp14:anchorId="61AA212F" wp14:editId="1ACC7594">
            <wp:extent cx="5481955" cy="6061181"/>
            <wp:effectExtent l="0" t="0" r="4445" b="952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New_c_b.png"/>
                    <pic:cNvPicPr/>
                  </pic:nvPicPr>
                  <pic:blipFill>
                    <a:blip r:embed="rId14">
                      <a:extLst>
                        <a:ext uri="{28A0092B-C50C-407E-A947-70E740481C1C}">
                          <a14:useLocalDpi xmlns:a14="http://schemas.microsoft.com/office/drawing/2010/main" val="0"/>
                        </a:ext>
                      </a:extLst>
                    </a:blip>
                    <a:stretch>
                      <a:fillRect/>
                    </a:stretch>
                  </pic:blipFill>
                  <pic:spPr>
                    <a:xfrm>
                      <a:off x="0" y="0"/>
                      <a:ext cx="5482292" cy="6061554"/>
                    </a:xfrm>
                    <a:prstGeom prst="rect">
                      <a:avLst/>
                    </a:prstGeom>
                  </pic:spPr>
                </pic:pic>
              </a:graphicData>
            </a:graphic>
          </wp:inline>
        </w:drawing>
      </w:r>
      <w:commentRangeEnd w:id="1153"/>
      <w:r w:rsidR="009F174C">
        <w:rPr>
          <w:rStyle w:val="Kommentarzeichen"/>
        </w:rPr>
        <w:commentReference w:id="1153"/>
      </w:r>
    </w:p>
    <w:p w14:paraId="4C634C72" w14:textId="085F9860" w:rsidR="00D4364F" w:rsidRPr="009A1C08" w:rsidRDefault="00D4364F" w:rsidP="00816635">
      <w:pPr>
        <w:spacing w:line="360" w:lineRule="auto"/>
        <w:jc w:val="both"/>
        <w:rPr>
          <w:rFonts w:ascii="Times New Roman" w:hAnsi="Times New Roman" w:cs="Times New Roman"/>
          <w:iCs/>
          <w:sz w:val="24"/>
          <w:szCs w:val="24"/>
          <w:lang w:val="en-US"/>
        </w:rPr>
      </w:pPr>
      <w:commentRangeStart w:id="1154"/>
      <w:r w:rsidRPr="009A1C08">
        <w:rPr>
          <w:rFonts w:ascii="Times New Roman" w:hAnsi="Times New Roman" w:cs="Times New Roman"/>
          <w:b/>
          <w:iCs/>
          <w:sz w:val="24"/>
          <w:szCs w:val="24"/>
          <w:lang w:val="en-US"/>
        </w:rPr>
        <w:t xml:space="preserve">Figure </w:t>
      </w:r>
      <w:commentRangeEnd w:id="1154"/>
      <w:r w:rsidR="002D304B">
        <w:rPr>
          <w:rStyle w:val="Kommentarzeichen"/>
        </w:rPr>
        <w:commentReference w:id="1154"/>
      </w:r>
      <w:r w:rsidR="00AA3BEB" w:rsidRPr="009A1C08">
        <w:rPr>
          <w:rFonts w:ascii="Times New Roman" w:hAnsi="Times New Roman" w:cs="Times New Roman"/>
          <w:b/>
          <w:iCs/>
          <w:sz w:val="24"/>
          <w:szCs w:val="24"/>
          <w:lang w:val="en-US"/>
        </w:rPr>
        <w:t>2</w:t>
      </w:r>
      <w:r w:rsidR="008D65D5" w:rsidRPr="009A1C08">
        <w:rPr>
          <w:rFonts w:ascii="Times New Roman" w:hAnsi="Times New Roman" w:cs="Times New Roman"/>
          <w:b/>
          <w:iCs/>
          <w:sz w:val="24"/>
          <w:szCs w:val="24"/>
          <w:lang w:val="en-US"/>
        </w:rPr>
        <w:t xml:space="preserve">: </w:t>
      </w:r>
      <w:r w:rsidR="008D65D5" w:rsidRPr="009A1C08">
        <w:rPr>
          <w:rFonts w:ascii="Times New Roman" w:hAnsi="Times New Roman" w:cs="Times New Roman"/>
          <w:iCs/>
          <w:sz w:val="24"/>
          <w:szCs w:val="24"/>
          <w:lang w:val="en-US"/>
        </w:rPr>
        <w:t>ULD-</w:t>
      </w:r>
      <w:r w:rsidR="00257C27" w:rsidRPr="009A1C08">
        <w:rPr>
          <w:rFonts w:ascii="Times New Roman" w:hAnsi="Times New Roman" w:cs="Times New Roman"/>
          <w:iCs/>
          <w:sz w:val="24"/>
          <w:szCs w:val="24"/>
          <w:lang w:val="en-US"/>
        </w:rPr>
        <w:t>(Protein-Linker)</w:t>
      </w:r>
      <w:r w:rsidR="008D65D5" w:rsidRPr="009A1C08">
        <w:rPr>
          <w:rFonts w:ascii="Times New Roman" w:hAnsi="Times New Roman" w:cs="Times New Roman"/>
          <w:iCs/>
          <w:sz w:val="24"/>
          <w:szCs w:val="24"/>
          <w:lang w:val="en-US"/>
        </w:rPr>
        <w:t>-ULD</w:t>
      </w:r>
      <w:r w:rsidR="001100E1" w:rsidRPr="009A1C08">
        <w:rPr>
          <w:rFonts w:ascii="Times New Roman" w:hAnsi="Times New Roman" w:cs="Times New Roman"/>
          <w:iCs/>
          <w:sz w:val="24"/>
          <w:szCs w:val="24"/>
          <w:lang w:val="en-US"/>
        </w:rPr>
        <w:t xml:space="preserve"> (ULU)</w:t>
      </w:r>
      <w:r w:rsidR="008D65D5" w:rsidRPr="009A1C08">
        <w:rPr>
          <w:rFonts w:ascii="Times New Roman" w:hAnsi="Times New Roman" w:cs="Times New Roman"/>
          <w:iCs/>
          <w:sz w:val="24"/>
          <w:szCs w:val="24"/>
          <w:lang w:val="en-US"/>
        </w:rPr>
        <w:t xml:space="preserve"> </w:t>
      </w:r>
      <w:r w:rsidR="006B19C1" w:rsidRPr="009A1C08">
        <w:rPr>
          <w:rFonts w:ascii="Times New Roman" w:hAnsi="Times New Roman" w:cs="Times New Roman"/>
          <w:iCs/>
          <w:sz w:val="24"/>
          <w:szCs w:val="24"/>
          <w:lang w:val="en-US"/>
        </w:rPr>
        <w:t xml:space="preserve">hydrogels </w:t>
      </w:r>
      <w:r w:rsidR="00C41715" w:rsidRPr="009A1C08">
        <w:rPr>
          <w:rFonts w:ascii="Times New Roman" w:hAnsi="Times New Roman" w:cs="Times New Roman"/>
          <w:iCs/>
          <w:sz w:val="24"/>
          <w:szCs w:val="24"/>
          <w:lang w:val="en-US"/>
        </w:rPr>
        <w:t>represent</w:t>
      </w:r>
      <w:r w:rsidR="006B19C1" w:rsidRPr="009A1C08">
        <w:rPr>
          <w:rFonts w:ascii="Times New Roman" w:hAnsi="Times New Roman" w:cs="Times New Roman"/>
          <w:iCs/>
          <w:sz w:val="24"/>
          <w:szCs w:val="24"/>
          <w:lang w:val="en-US"/>
        </w:rPr>
        <w:t xml:space="preserve"> a novel, versatile and customizable single-building-block crosslinking system.</w:t>
      </w:r>
      <w:r w:rsidRPr="009A1C08">
        <w:rPr>
          <w:rFonts w:ascii="Times New Roman" w:hAnsi="Times New Roman" w:cs="Times New Roman"/>
          <w:iCs/>
          <w:sz w:val="24"/>
          <w:szCs w:val="24"/>
          <w:lang w:val="en-US"/>
        </w:rPr>
        <w:t xml:space="preserve"> </w:t>
      </w:r>
      <w:r w:rsidR="00DC7EAF" w:rsidRPr="009A1C08">
        <w:rPr>
          <w:rFonts w:ascii="Times New Roman" w:hAnsi="Times New Roman" w:cs="Times New Roman"/>
          <w:b/>
          <w:iCs/>
          <w:sz w:val="24"/>
          <w:szCs w:val="24"/>
          <w:lang w:val="en-US"/>
        </w:rPr>
        <w:t>I</w:t>
      </w:r>
      <w:r w:rsidR="00DC7EAF" w:rsidRPr="009A1C08">
        <w:rPr>
          <w:rFonts w:ascii="Times New Roman" w:hAnsi="Times New Roman" w:cs="Times New Roman"/>
          <w:iCs/>
          <w:sz w:val="24"/>
          <w:szCs w:val="24"/>
          <w:lang w:val="en-US"/>
        </w:rPr>
        <w:t xml:space="preserve">) </w:t>
      </w:r>
      <w:r w:rsidR="00555C26" w:rsidRPr="009A1C08">
        <w:rPr>
          <w:rFonts w:ascii="Times New Roman" w:hAnsi="Times New Roman" w:cs="Times New Roman"/>
          <w:b/>
          <w:iCs/>
          <w:sz w:val="24"/>
          <w:szCs w:val="24"/>
          <w:lang w:val="en-US"/>
        </w:rPr>
        <w:t>a</w:t>
      </w:r>
      <w:r w:rsidR="007176CE" w:rsidRPr="009A1C08">
        <w:rPr>
          <w:rFonts w:ascii="Times New Roman" w:hAnsi="Times New Roman" w:cs="Times New Roman"/>
          <w:iCs/>
          <w:sz w:val="24"/>
          <w:szCs w:val="24"/>
          <w:lang w:val="en-US"/>
        </w:rPr>
        <w:t xml:space="preserve"> </w:t>
      </w:r>
      <w:r w:rsidR="0028130C" w:rsidRPr="009A1C08">
        <w:rPr>
          <w:rFonts w:ascii="Times New Roman" w:hAnsi="Times New Roman" w:cs="Times New Roman"/>
          <w:iCs/>
          <w:sz w:val="24"/>
          <w:szCs w:val="24"/>
          <w:lang w:val="en-US"/>
        </w:rPr>
        <w:t>and</w:t>
      </w:r>
      <w:r w:rsidR="007176CE" w:rsidRPr="009A1C08">
        <w:rPr>
          <w:rFonts w:ascii="Times New Roman" w:hAnsi="Times New Roman" w:cs="Times New Roman"/>
          <w:iCs/>
          <w:sz w:val="24"/>
          <w:szCs w:val="24"/>
          <w:lang w:val="en-US"/>
        </w:rPr>
        <w:t xml:space="preserve"> </w:t>
      </w:r>
      <w:r w:rsidR="00DC7EAF" w:rsidRPr="009A1C08">
        <w:rPr>
          <w:rFonts w:ascii="Times New Roman" w:hAnsi="Times New Roman" w:cs="Times New Roman"/>
          <w:b/>
          <w:iCs/>
          <w:sz w:val="24"/>
          <w:szCs w:val="24"/>
          <w:lang w:val="en-US"/>
        </w:rPr>
        <w:t>b</w:t>
      </w:r>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ULD </w:t>
      </w:r>
      <w:ins w:id="1155" w:author="anna.resch88@gmail.com" w:date="2022-01-05T10:55:00Z">
        <w:r w:rsidR="000460F5">
          <w:rPr>
            <w:rFonts w:ascii="Times New Roman" w:hAnsi="Times New Roman" w:cs="Times New Roman"/>
            <w:iCs/>
            <w:sz w:val="24"/>
            <w:szCs w:val="24"/>
            <w:lang w:val="en-US"/>
          </w:rPr>
          <w:t xml:space="preserve">tetramer </w:t>
        </w:r>
      </w:ins>
      <w:r w:rsidRPr="009A1C08">
        <w:rPr>
          <w:rFonts w:ascii="Times New Roman" w:hAnsi="Times New Roman" w:cs="Times New Roman"/>
          <w:iCs/>
          <w:sz w:val="24"/>
          <w:szCs w:val="24"/>
          <w:lang w:val="en-US"/>
        </w:rPr>
        <w:t>crystal structure as available in the Protein Data Bank (</w:t>
      </w:r>
      <w:r w:rsidR="00257C27" w:rsidRPr="009A1C08">
        <w:rPr>
          <w:rFonts w:ascii="Times New Roman" w:hAnsi="Times New Roman" w:cs="Times New Roman"/>
          <w:iCs/>
          <w:sz w:val="24"/>
          <w:szCs w:val="24"/>
          <w:lang w:val="en-US"/>
        </w:rPr>
        <w:t xml:space="preserve">PDB </w:t>
      </w:r>
      <w:r w:rsidRPr="009A1C08">
        <w:rPr>
          <w:rFonts w:ascii="Times New Roman" w:hAnsi="Times New Roman" w:cs="Times New Roman"/>
          <w:iCs/>
          <w:sz w:val="24"/>
          <w:szCs w:val="24"/>
          <w:lang w:val="en-US"/>
        </w:rPr>
        <w:t xml:space="preserve">access code 3TUO) with colored tyrosine residues. </w:t>
      </w:r>
      <w:ins w:id="1156" w:author="anna.resch88@gmail.com" w:date="2022-01-05T10:55:00Z">
        <w:r w:rsidR="000460F5">
          <w:rPr>
            <w:rFonts w:ascii="Times New Roman" w:hAnsi="Times New Roman" w:cs="Times New Roman"/>
            <w:b/>
            <w:iCs/>
            <w:sz w:val="24"/>
            <w:szCs w:val="24"/>
            <w:lang w:val="en-US"/>
          </w:rPr>
          <w:t>a</w:t>
        </w:r>
      </w:ins>
      <w:del w:id="1157" w:author="anna.resch88@gmail.com" w:date="2022-01-05T10:55:00Z">
        <w:r w:rsidR="00C70842" w:rsidRPr="009A1C08" w:rsidDel="000460F5">
          <w:rPr>
            <w:rFonts w:ascii="Times New Roman" w:hAnsi="Times New Roman" w:cs="Times New Roman"/>
            <w:b/>
            <w:iCs/>
            <w:sz w:val="24"/>
            <w:szCs w:val="24"/>
            <w:lang w:val="en-US"/>
          </w:rPr>
          <w:delText>A</w:delText>
        </w:r>
      </w:del>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r w:rsidR="00B255CE" w:rsidRPr="009A1C08">
        <w:rPr>
          <w:rFonts w:ascii="Times New Roman" w:hAnsi="Times New Roman" w:cs="Times New Roman"/>
          <w:iCs/>
          <w:sz w:val="24"/>
          <w:szCs w:val="24"/>
          <w:lang w:val="en-US"/>
        </w:rPr>
        <w:t xml:space="preserve">tetramer </w:t>
      </w:r>
      <w:r w:rsidRPr="009A1C08">
        <w:rPr>
          <w:rFonts w:ascii="Times New Roman" w:hAnsi="Times New Roman" w:cs="Times New Roman"/>
          <w:iCs/>
          <w:sz w:val="24"/>
          <w:szCs w:val="24"/>
          <w:lang w:val="en-US"/>
        </w:rPr>
        <w:t xml:space="preserve">front view, </w:t>
      </w:r>
      <w:r w:rsidR="00DC7EAF" w:rsidRPr="009A1C08">
        <w:rPr>
          <w:rFonts w:ascii="Times New Roman" w:hAnsi="Times New Roman" w:cs="Times New Roman"/>
          <w:b/>
          <w:iCs/>
          <w:sz w:val="24"/>
          <w:szCs w:val="24"/>
          <w:lang w:val="en-US"/>
        </w:rPr>
        <w:t>b</w:t>
      </w:r>
      <w:r w:rsidR="00DC7EAF"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top view. In each of the four interfaces, two tyrosine residues are in close proximity to each other (</w:t>
      </w:r>
      <w:r w:rsidR="005A7A3D" w:rsidRPr="009A1C08">
        <w:rPr>
          <w:rFonts w:ascii="Times New Roman" w:hAnsi="Times New Roman" w:cs="Times New Roman"/>
          <w:iCs/>
          <w:sz w:val="24"/>
          <w:szCs w:val="24"/>
          <w:lang w:val="en-US"/>
        </w:rPr>
        <w:t>marked by an asterisk</w:t>
      </w:r>
      <w:r w:rsidRPr="009A1C08">
        <w:rPr>
          <w:rFonts w:ascii="Times New Roman" w:hAnsi="Times New Roman" w:cs="Times New Roman"/>
          <w:iCs/>
          <w:sz w:val="24"/>
          <w:szCs w:val="24"/>
          <w:lang w:val="en-US"/>
        </w:rPr>
        <w:t xml:space="preserve">). </w:t>
      </w:r>
      <w:ins w:id="1158" w:author="anna.resch88@gmail.com" w:date="2022-01-05T10:55:00Z">
        <w:r w:rsidR="000460F5">
          <w:rPr>
            <w:rFonts w:ascii="Times New Roman" w:hAnsi="Times New Roman" w:cs="Times New Roman"/>
            <w:b/>
            <w:iCs/>
            <w:sz w:val="24"/>
            <w:szCs w:val="24"/>
            <w:lang w:val="en-US"/>
          </w:rPr>
          <w:t>c</w:t>
        </w:r>
      </w:ins>
      <w:del w:id="1159" w:author="anna.resch88@gmail.com" w:date="2022-01-05T10:55:00Z">
        <w:r w:rsidR="00C70842" w:rsidRPr="009A1C08" w:rsidDel="000460F5">
          <w:rPr>
            <w:rFonts w:ascii="Times New Roman" w:hAnsi="Times New Roman" w:cs="Times New Roman"/>
            <w:b/>
            <w:iCs/>
            <w:sz w:val="24"/>
            <w:szCs w:val="24"/>
            <w:lang w:val="en-US"/>
          </w:rPr>
          <w:delText>C</w:delText>
        </w:r>
      </w:del>
      <w:r w:rsidRPr="009A1C08">
        <w:rPr>
          <w:rFonts w:ascii="Times New Roman" w:hAnsi="Times New Roman" w:cs="Times New Roman"/>
          <w:iCs/>
          <w:sz w:val="24"/>
          <w:szCs w:val="24"/>
          <w:lang w:val="en-US"/>
        </w:rPr>
        <w:t xml:space="preserve">) </w:t>
      </w:r>
      <w:r w:rsidR="000A391D" w:rsidRPr="009A1C08">
        <w:rPr>
          <w:rFonts w:ascii="Times New Roman" w:hAnsi="Times New Roman" w:cs="Times New Roman"/>
          <w:iCs/>
          <w:sz w:val="24"/>
          <w:szCs w:val="24"/>
          <w:lang w:val="en-US"/>
        </w:rPr>
        <w:t>W</w:t>
      </w:r>
      <w:r w:rsidRPr="009A1C08">
        <w:rPr>
          <w:rFonts w:ascii="Times New Roman" w:hAnsi="Times New Roman" w:cs="Times New Roman"/>
          <w:iCs/>
          <w:sz w:val="24"/>
          <w:szCs w:val="24"/>
          <w:lang w:val="en-US"/>
        </w:rPr>
        <w:t>ater-accessible surface of the ULD tetramer</w:t>
      </w:r>
      <w:r w:rsidR="000A391D" w:rsidRPr="009A1C08">
        <w:rPr>
          <w:rFonts w:ascii="Times New Roman" w:hAnsi="Times New Roman" w:cs="Times New Roman"/>
          <w:iCs/>
          <w:sz w:val="24"/>
          <w:szCs w:val="24"/>
          <w:lang w:val="en-US"/>
        </w:rPr>
        <w:t xml:space="preserve"> (approximation via PyMol</w:t>
      </w:r>
      <w:ins w:id="1160" w:author="Bizan N. Balzer" w:date="2021-10-02T11:59:00Z">
        <w:r w:rsidR="008017DF">
          <w:rPr>
            <w:rFonts w:ascii="Times New Roman" w:hAnsi="Times New Roman" w:cs="Times New Roman"/>
            <w:iCs/>
            <w:sz w:val="24"/>
            <w:szCs w:val="24"/>
            <w:lang w:val="en-US"/>
          </w:rPr>
          <w:t xml:space="preserve">, </w:t>
        </w:r>
        <w:r w:rsidR="008017DF" w:rsidRPr="00B724BD">
          <w:rPr>
            <w:rFonts w:ascii="Times New Roman" w:hAnsi="Times New Roman" w:cs="Times New Roman"/>
            <w:iCs/>
            <w:sz w:val="24"/>
            <w:szCs w:val="24"/>
            <w:highlight w:val="cyan"/>
            <w:lang w:val="en-US"/>
            <w:rPrChange w:id="1161" w:author="Bizan N. Balzer" w:date="2021-10-07T16:26:00Z">
              <w:rPr>
                <w:rFonts w:ascii="Times New Roman" w:hAnsi="Times New Roman" w:cs="Times New Roman"/>
                <w:iCs/>
                <w:sz w:val="24"/>
                <w:szCs w:val="24"/>
                <w:lang w:val="en-US"/>
              </w:rPr>
            </w:rPrChange>
          </w:rPr>
          <w:t xml:space="preserve">see </w:t>
        </w:r>
      </w:ins>
      <w:ins w:id="1162" w:author="Bizan N. Balzer" w:date="2021-10-07T22:35:00Z">
        <w:r w:rsidR="00E96D6A" w:rsidRPr="000460F5">
          <w:rPr>
            <w:rFonts w:ascii="Times New Roman" w:hAnsi="Times New Roman" w:cs="Times New Roman"/>
            <w:b/>
            <w:bCs/>
            <w:iCs/>
            <w:sz w:val="24"/>
            <w:szCs w:val="24"/>
            <w:highlight w:val="cyan"/>
            <w:lang w:val="en-US"/>
            <w:rPrChange w:id="1163" w:author="anna.resch88@gmail.com" w:date="2022-01-05T10:57:00Z">
              <w:rPr>
                <w:rFonts w:cstheme="majorHAnsi"/>
                <w:noProof/>
                <w:lang w:val="en-US"/>
              </w:rPr>
            </w:rPrChange>
          </w:rPr>
          <w:t>S</w:t>
        </w:r>
      </w:ins>
      <w:ins w:id="1164" w:author="anna.resch88@gmail.com" w:date="2022-01-05T10:55:00Z">
        <w:r w:rsidR="000460F5" w:rsidRPr="000460F5">
          <w:rPr>
            <w:rFonts w:ascii="Times New Roman" w:hAnsi="Times New Roman" w:cs="Times New Roman"/>
            <w:b/>
            <w:bCs/>
            <w:iCs/>
            <w:sz w:val="24"/>
            <w:szCs w:val="24"/>
            <w:highlight w:val="cyan"/>
            <w:lang w:val="en-US"/>
            <w:rPrChange w:id="1165" w:author="anna.resch88@gmail.com" w:date="2022-01-05T10:57:00Z">
              <w:rPr>
                <w:rFonts w:ascii="Times New Roman" w:hAnsi="Times New Roman" w:cs="Times New Roman"/>
                <w:iCs/>
                <w:sz w:val="24"/>
                <w:szCs w:val="24"/>
                <w:highlight w:val="cyan"/>
                <w:lang w:val="en-US"/>
              </w:rPr>
            </w:rPrChange>
          </w:rPr>
          <w:t>I chapter</w:t>
        </w:r>
      </w:ins>
      <w:ins w:id="1166" w:author="Bizan N. Balzer" w:date="2021-10-07T22:35:00Z">
        <w:del w:id="1167" w:author="anna.resch88@gmail.com" w:date="2022-01-05T10:55:00Z">
          <w:r w:rsidR="00E96D6A" w:rsidRPr="000460F5" w:rsidDel="000460F5">
            <w:rPr>
              <w:rFonts w:ascii="Times New Roman" w:hAnsi="Times New Roman" w:cs="Times New Roman"/>
              <w:b/>
              <w:bCs/>
              <w:iCs/>
              <w:sz w:val="24"/>
              <w:szCs w:val="24"/>
              <w:highlight w:val="cyan"/>
              <w:lang w:val="en-US"/>
              <w:rPrChange w:id="1168" w:author="anna.resch88@gmail.com" w:date="2022-01-05T10:57:00Z">
                <w:rPr>
                  <w:rFonts w:cstheme="majorHAnsi"/>
                  <w:noProof/>
                  <w:lang w:val="en-US"/>
                </w:rPr>
              </w:rPrChange>
            </w:rPr>
            <w:delText>upplementary Methods and Materials</w:delText>
          </w:r>
        </w:del>
      </w:ins>
      <w:ins w:id="1169" w:author="Bizan N. Balzer" w:date="2021-10-02T11:59:00Z">
        <w:r w:rsidR="008017DF" w:rsidRPr="000460F5">
          <w:rPr>
            <w:rFonts w:ascii="Times New Roman" w:hAnsi="Times New Roman" w:cs="Times New Roman"/>
            <w:b/>
            <w:bCs/>
            <w:iCs/>
            <w:sz w:val="24"/>
            <w:szCs w:val="24"/>
            <w:highlight w:val="cyan"/>
            <w:lang w:val="en-US"/>
            <w:rPrChange w:id="1170" w:author="anna.resch88@gmail.com" w:date="2022-01-05T10:57:00Z">
              <w:rPr>
                <w:rFonts w:ascii="Times New Roman" w:hAnsi="Times New Roman" w:cs="Times New Roman"/>
                <w:iCs/>
                <w:sz w:val="24"/>
                <w:szCs w:val="24"/>
                <w:lang w:val="en-US"/>
              </w:rPr>
            </w:rPrChange>
          </w:rPr>
          <w:t xml:space="preserve"> </w:t>
        </w:r>
      </w:ins>
      <w:ins w:id="1171" w:author="anna.resch88@gmail.com" w:date="2022-01-05T10:57:00Z">
        <w:r w:rsidR="000460F5" w:rsidRPr="000460F5">
          <w:rPr>
            <w:rFonts w:ascii="Times New Roman" w:hAnsi="Times New Roman" w:cs="Times New Roman"/>
            <w:b/>
            <w:bCs/>
            <w:iCs/>
            <w:sz w:val="24"/>
            <w:szCs w:val="24"/>
            <w:highlight w:val="cyan"/>
            <w:lang w:val="en-US"/>
            <w:rPrChange w:id="1172" w:author="anna.resch88@gmail.com" w:date="2022-01-05T10:57:00Z">
              <w:rPr>
                <w:rFonts w:ascii="Times New Roman" w:hAnsi="Times New Roman" w:cs="Times New Roman"/>
                <w:iCs/>
                <w:sz w:val="24"/>
                <w:szCs w:val="24"/>
                <w:highlight w:val="cyan"/>
                <w:lang w:val="en-US"/>
              </w:rPr>
            </w:rPrChange>
          </w:rPr>
          <w:t>6</w:t>
        </w:r>
      </w:ins>
      <w:ins w:id="1173" w:author="Bizan N. Balzer" w:date="2021-10-02T11:59:00Z">
        <w:del w:id="1174" w:author="anna.resch88@gmail.com" w:date="2022-01-05T10:57:00Z">
          <w:r w:rsidR="008017DF" w:rsidRPr="00B724BD" w:rsidDel="000460F5">
            <w:rPr>
              <w:rFonts w:ascii="Times New Roman" w:hAnsi="Times New Roman" w:cs="Times New Roman"/>
              <w:iCs/>
              <w:sz w:val="24"/>
              <w:szCs w:val="24"/>
              <w:highlight w:val="cyan"/>
              <w:lang w:val="en-US"/>
              <w:rPrChange w:id="1175" w:author="Bizan N. Balzer" w:date="2021-10-07T16:26:00Z">
                <w:rPr>
                  <w:rFonts w:ascii="Times New Roman" w:hAnsi="Times New Roman" w:cs="Times New Roman"/>
                  <w:iCs/>
                  <w:sz w:val="24"/>
                  <w:szCs w:val="24"/>
                  <w:lang w:val="en-US"/>
                </w:rPr>
              </w:rPrChange>
            </w:rPr>
            <w:delText>1.4</w:delText>
          </w:r>
        </w:del>
      </w:ins>
      <w:r w:rsidR="000A391D" w:rsidRPr="009A1C08">
        <w:rPr>
          <w:rFonts w:ascii="Times New Roman" w:hAnsi="Times New Roman" w:cs="Times New Roman"/>
          <w:iCs/>
          <w:sz w:val="24"/>
          <w:szCs w:val="24"/>
          <w:lang w:val="en-US"/>
        </w:rPr>
        <w:t>).</w:t>
      </w:r>
      <w:moveFromRangeStart w:id="1176" w:author="Bizan N. Balzer" w:date="2021-10-02T11:42:00Z" w:name="move84067347"/>
      <w:moveFrom w:id="1177" w:author="Bizan N. Balzer" w:date="2021-10-02T11:42:00Z">
        <w:r w:rsidR="000A391D" w:rsidRPr="009A1C08" w:rsidDel="002D6D3C">
          <w:rPr>
            <w:rFonts w:ascii="Times New Roman" w:hAnsi="Times New Roman" w:cs="Times New Roman"/>
            <w:iCs/>
            <w:sz w:val="24"/>
            <w:szCs w:val="24"/>
            <w:lang w:val="en-US"/>
          </w:rPr>
          <w:t xml:space="preserve"> I</w:t>
        </w:r>
        <w:r w:rsidR="006652EB" w:rsidRPr="009A1C08" w:rsidDel="002D6D3C">
          <w:rPr>
            <w:rFonts w:ascii="Times New Roman" w:hAnsi="Times New Roman" w:cs="Times New Roman"/>
            <w:iCs/>
            <w:sz w:val="24"/>
            <w:szCs w:val="24"/>
            <w:lang w:val="en-US"/>
          </w:rPr>
          <w:t xml:space="preserve">t appears that only the tyrosine pairs located at the </w:t>
        </w:r>
        <w:r w:rsidR="002F453F" w:rsidRPr="009A1C08" w:rsidDel="002D6D3C">
          <w:rPr>
            <w:rFonts w:ascii="Times New Roman" w:hAnsi="Times New Roman" w:cs="Times New Roman"/>
            <w:iCs/>
            <w:sz w:val="24"/>
            <w:szCs w:val="24"/>
            <w:lang w:val="en-US"/>
          </w:rPr>
          <w:t>periphery</w:t>
        </w:r>
        <w:r w:rsidR="006652EB" w:rsidRPr="009A1C08" w:rsidDel="002D6D3C">
          <w:rPr>
            <w:rFonts w:ascii="Times New Roman" w:hAnsi="Times New Roman" w:cs="Times New Roman"/>
            <w:iCs/>
            <w:sz w:val="24"/>
            <w:szCs w:val="24"/>
            <w:lang w:val="en-US"/>
          </w:rPr>
          <w:t xml:space="preserve"> of the ULD tetramer (</w:t>
        </w:r>
        <w:r w:rsidR="005A7A3D" w:rsidRPr="009A1C08" w:rsidDel="002D6D3C">
          <w:rPr>
            <w:rFonts w:ascii="Times New Roman" w:hAnsi="Times New Roman" w:cs="Times New Roman"/>
            <w:iCs/>
            <w:sz w:val="24"/>
            <w:szCs w:val="24"/>
            <w:lang w:val="en-US"/>
          </w:rPr>
          <w:t>tyrosine 81 of each ULD monomer</w:t>
        </w:r>
        <w:r w:rsidR="006652EB" w:rsidRPr="009A1C08" w:rsidDel="002D6D3C">
          <w:rPr>
            <w:rFonts w:ascii="Times New Roman" w:hAnsi="Times New Roman" w:cs="Times New Roman"/>
            <w:iCs/>
            <w:sz w:val="24"/>
            <w:szCs w:val="24"/>
            <w:lang w:val="en-US"/>
          </w:rPr>
          <w:t xml:space="preserve">) </w:t>
        </w:r>
        <w:r w:rsidR="00AF66E5" w:rsidRPr="009A1C08" w:rsidDel="002D6D3C">
          <w:rPr>
            <w:rFonts w:ascii="Times New Roman" w:hAnsi="Times New Roman" w:cs="Times New Roman"/>
            <w:iCs/>
            <w:sz w:val="24"/>
            <w:szCs w:val="24"/>
            <w:lang w:val="en-US"/>
          </w:rPr>
          <w:t>are</w:t>
        </w:r>
        <w:r w:rsidR="006652EB" w:rsidRPr="009A1C08" w:rsidDel="002D6D3C">
          <w:rPr>
            <w:rFonts w:ascii="Times New Roman" w:hAnsi="Times New Roman" w:cs="Times New Roman"/>
            <w:iCs/>
            <w:sz w:val="24"/>
            <w:szCs w:val="24"/>
            <w:lang w:val="en-US"/>
          </w:rPr>
          <w:t xml:space="preserve"> accessible to bulk</w:t>
        </w:r>
        <w:r w:rsidR="00257C27" w:rsidRPr="009A1C08" w:rsidDel="002D6D3C">
          <w:rPr>
            <w:rFonts w:ascii="Times New Roman" w:hAnsi="Times New Roman" w:cs="Times New Roman"/>
            <w:iCs/>
            <w:sz w:val="24"/>
            <w:szCs w:val="24"/>
            <w:lang w:val="en-US"/>
          </w:rPr>
          <w:t>y</w:t>
        </w:r>
        <w:r w:rsidR="006652EB" w:rsidRPr="009A1C08" w:rsidDel="002D6D3C">
          <w:rPr>
            <w:rFonts w:ascii="Times New Roman" w:hAnsi="Times New Roman" w:cs="Times New Roman"/>
            <w:iCs/>
            <w:sz w:val="24"/>
            <w:szCs w:val="24"/>
            <w:lang w:val="en-US"/>
          </w:rPr>
          <w:t xml:space="preserve"> crosslink</w:t>
        </w:r>
        <w:r w:rsidR="00257C27" w:rsidRPr="009A1C08" w:rsidDel="002D6D3C">
          <w:rPr>
            <w:rFonts w:ascii="Times New Roman" w:hAnsi="Times New Roman" w:cs="Times New Roman"/>
            <w:iCs/>
            <w:sz w:val="24"/>
            <w:szCs w:val="24"/>
            <w:lang w:val="en-US"/>
          </w:rPr>
          <w:t>ing catalysts</w:t>
        </w:r>
        <w:r w:rsidR="006652EB" w:rsidRPr="009A1C08" w:rsidDel="002D6D3C">
          <w:rPr>
            <w:rFonts w:ascii="Times New Roman" w:hAnsi="Times New Roman" w:cs="Times New Roman"/>
            <w:iCs/>
            <w:sz w:val="24"/>
            <w:szCs w:val="24"/>
            <w:lang w:val="en-US"/>
          </w:rPr>
          <w:t xml:space="preserve">. </w:t>
        </w:r>
        <w:r w:rsidRPr="009A1C08" w:rsidDel="002D6D3C">
          <w:rPr>
            <w:rFonts w:ascii="Times New Roman" w:hAnsi="Times New Roman" w:cs="Times New Roman"/>
            <w:iCs/>
            <w:sz w:val="24"/>
            <w:szCs w:val="24"/>
            <w:lang w:val="en-US"/>
          </w:rPr>
          <w:t xml:space="preserve">Hence, crosslinking of tyrosine residues </w:t>
        </w:r>
        <w:r w:rsidR="00C41715" w:rsidRPr="009A1C08" w:rsidDel="002D6D3C">
          <w:rPr>
            <w:rFonts w:ascii="Times New Roman" w:hAnsi="Times New Roman" w:cs="Times New Roman"/>
            <w:iCs/>
            <w:sz w:val="24"/>
            <w:szCs w:val="24"/>
            <w:lang w:val="en-US"/>
          </w:rPr>
          <w:t xml:space="preserve">might </w:t>
        </w:r>
        <w:r w:rsidRPr="009A1C08" w:rsidDel="002D6D3C">
          <w:rPr>
            <w:rFonts w:ascii="Times New Roman" w:hAnsi="Times New Roman" w:cs="Times New Roman"/>
            <w:iCs/>
            <w:sz w:val="24"/>
            <w:szCs w:val="24"/>
            <w:lang w:val="en-US"/>
          </w:rPr>
          <w:t>predominantly rely on the distal tyrosine pairs.</w:t>
        </w:r>
      </w:moveFrom>
      <w:moveFromRangeEnd w:id="1176"/>
      <w:r w:rsidR="002E105D" w:rsidRPr="009A1C08">
        <w:rPr>
          <w:rFonts w:ascii="Times New Roman" w:hAnsi="Times New Roman" w:cs="Times New Roman"/>
          <w:iCs/>
          <w:sz w:val="24"/>
          <w:szCs w:val="24"/>
          <w:lang w:val="en-US"/>
        </w:rPr>
        <w:t xml:space="preserve"> </w:t>
      </w:r>
      <w:del w:id="1178" w:author="Bizan N. Balzer" w:date="2021-10-02T11:41:00Z">
        <w:r w:rsidR="002E105D" w:rsidRPr="009A1C08" w:rsidDel="002D6D3C">
          <w:rPr>
            <w:rFonts w:ascii="Times New Roman" w:hAnsi="Times New Roman" w:cs="Times New Roman"/>
            <w:iCs/>
            <w:sz w:val="24"/>
            <w:szCs w:val="24"/>
            <w:lang w:val="en-US"/>
          </w:rPr>
          <w:delText xml:space="preserve"> </w:delText>
        </w:r>
      </w:del>
      <w:r w:rsidR="00D90C49" w:rsidRPr="009A1C08">
        <w:rPr>
          <w:rFonts w:ascii="Times New Roman" w:hAnsi="Times New Roman" w:cs="Times New Roman"/>
          <w:b/>
          <w:iCs/>
          <w:sz w:val="24"/>
          <w:szCs w:val="24"/>
          <w:lang w:val="en-US"/>
        </w:rPr>
        <w:t>II</w:t>
      </w:r>
      <w:r w:rsidRPr="009A1C08">
        <w:rPr>
          <w:rFonts w:ascii="Times New Roman" w:hAnsi="Times New Roman" w:cs="Times New Roman"/>
          <w:iCs/>
          <w:sz w:val="24"/>
          <w:szCs w:val="24"/>
          <w:lang w:val="en-US"/>
        </w:rPr>
        <w:t xml:space="preserve">) Overview of the building blocks </w:t>
      </w:r>
      <w:r w:rsidR="00C41715" w:rsidRPr="009A1C08">
        <w:rPr>
          <w:rFonts w:ascii="Times New Roman" w:hAnsi="Times New Roman" w:cs="Times New Roman"/>
          <w:iCs/>
          <w:sz w:val="24"/>
          <w:szCs w:val="24"/>
          <w:lang w:val="en-US"/>
        </w:rPr>
        <w:t xml:space="preserve">constituting </w:t>
      </w:r>
      <w:r w:rsidRPr="009A1C08">
        <w:rPr>
          <w:rFonts w:ascii="Times New Roman" w:hAnsi="Times New Roman" w:cs="Times New Roman"/>
          <w:iCs/>
          <w:sz w:val="24"/>
          <w:szCs w:val="24"/>
          <w:lang w:val="en-US"/>
        </w:rPr>
        <w:t>the</w:t>
      </w:r>
      <w:r w:rsidR="00C523C3" w:rsidRPr="009A1C08">
        <w:rPr>
          <w:rFonts w:ascii="Times New Roman" w:hAnsi="Times New Roman" w:cs="Times New Roman"/>
          <w:iCs/>
          <w:sz w:val="24"/>
          <w:szCs w:val="24"/>
          <w:lang w:val="en-US"/>
        </w:rPr>
        <w:t xml:space="preserve"> UL</w:t>
      </w:r>
      <w:ins w:id="1179" w:author="anna.resch88@gmail.com" w:date="2022-01-04T18:01:00Z">
        <w:r w:rsidR="0021129C">
          <w:rPr>
            <w:rFonts w:ascii="Times New Roman" w:hAnsi="Times New Roman" w:cs="Times New Roman"/>
            <w:iCs/>
            <w:sz w:val="24"/>
            <w:szCs w:val="24"/>
            <w:lang w:val="en-US"/>
          </w:rPr>
          <w:t>U</w:t>
        </w:r>
      </w:ins>
      <w:del w:id="1180" w:author="anna.resch88@gmail.com" w:date="2022-01-04T18:01:00Z">
        <w:r w:rsidR="00C523C3" w:rsidRPr="009A1C08" w:rsidDel="0021129C">
          <w:rPr>
            <w:rFonts w:ascii="Times New Roman" w:hAnsi="Times New Roman" w:cs="Times New Roman"/>
            <w:iCs/>
            <w:sz w:val="24"/>
            <w:szCs w:val="24"/>
            <w:lang w:val="en-US"/>
          </w:rPr>
          <w:delText>D-(Protein-Linker)-ULD</w:delText>
        </w:r>
      </w:del>
      <w:r w:rsidR="00C523C3" w:rsidRPr="009A1C08">
        <w:rPr>
          <w:rFonts w:ascii="Times New Roman" w:hAnsi="Times New Roman" w:cs="Times New Roman"/>
          <w:iCs/>
          <w:sz w:val="24"/>
          <w:szCs w:val="24"/>
          <w:lang w:val="en-US"/>
        </w:rPr>
        <w:t xml:space="preserve"> library, especially the</w:t>
      </w:r>
      <w:r w:rsidRPr="009A1C08">
        <w:rPr>
          <w:rFonts w:ascii="Times New Roman" w:hAnsi="Times New Roman" w:cs="Times New Roman"/>
          <w:iCs/>
          <w:sz w:val="24"/>
          <w:szCs w:val="24"/>
          <w:lang w:val="en-US"/>
        </w:rPr>
        <w:t xml:space="preserve"> ULD-ELP-ULD library</w:t>
      </w:r>
      <w:r w:rsidR="0090040C" w:rsidRPr="009A1C08">
        <w:rPr>
          <w:rFonts w:ascii="Times New Roman" w:hAnsi="Times New Roman" w:cs="Times New Roman"/>
          <w:iCs/>
          <w:sz w:val="24"/>
          <w:szCs w:val="24"/>
          <w:lang w:val="en-US"/>
        </w:rPr>
        <w:t xml:space="preserve"> </w:t>
      </w:r>
      <w:r w:rsidR="00C41715" w:rsidRPr="009A1C08">
        <w:rPr>
          <w:rFonts w:ascii="Times New Roman" w:hAnsi="Times New Roman" w:cs="Times New Roman"/>
          <w:iCs/>
          <w:sz w:val="24"/>
          <w:szCs w:val="24"/>
          <w:lang w:val="en-US"/>
        </w:rPr>
        <w:t>(</w:t>
      </w:r>
      <w:r w:rsidR="00C41715" w:rsidRPr="00AB552A">
        <w:rPr>
          <w:rFonts w:ascii="Times New Roman" w:hAnsi="Times New Roman" w:cs="Times New Roman"/>
          <w:iCs/>
          <w:sz w:val="24"/>
          <w:szCs w:val="24"/>
          <w:highlight w:val="cyan"/>
          <w:lang w:val="en-US"/>
          <w:rPrChange w:id="1181" w:author="Bizan N. Balzer" w:date="2021-10-07T16:21:00Z">
            <w:rPr>
              <w:rFonts w:ascii="Times New Roman" w:hAnsi="Times New Roman" w:cs="Times New Roman"/>
              <w:iCs/>
              <w:sz w:val="24"/>
              <w:szCs w:val="24"/>
              <w:lang w:val="en-US"/>
            </w:rPr>
          </w:rPrChange>
        </w:rPr>
        <w:t xml:space="preserve">see </w:t>
      </w:r>
      <w:del w:id="1182" w:author="Bizan N. Balzer" w:date="2021-10-02T11:55:00Z">
        <w:r w:rsidR="00C41715" w:rsidRPr="000460F5" w:rsidDel="008017DF">
          <w:rPr>
            <w:rFonts w:ascii="Times New Roman" w:hAnsi="Times New Roman" w:cs="Times New Roman"/>
            <w:b/>
            <w:bCs/>
            <w:iCs/>
            <w:sz w:val="24"/>
            <w:szCs w:val="24"/>
            <w:highlight w:val="cyan"/>
            <w:lang w:val="en-US"/>
            <w:rPrChange w:id="1183" w:author="anna.resch88@gmail.com" w:date="2022-01-05T10:58:00Z">
              <w:rPr>
                <w:rFonts w:ascii="Times New Roman" w:hAnsi="Times New Roman" w:cs="Times New Roman"/>
                <w:iCs/>
                <w:sz w:val="24"/>
                <w:szCs w:val="24"/>
                <w:lang w:val="en-US"/>
              </w:rPr>
            </w:rPrChange>
          </w:rPr>
          <w:delText xml:space="preserve">Supplementary </w:delText>
        </w:r>
      </w:del>
      <w:ins w:id="1184" w:author="Bizan N. Balzer" w:date="2021-10-07T22:35:00Z">
        <w:r w:rsidR="00E96D6A" w:rsidRPr="000460F5">
          <w:rPr>
            <w:rFonts w:ascii="Times New Roman" w:hAnsi="Times New Roman" w:cs="Times New Roman"/>
            <w:b/>
            <w:bCs/>
            <w:iCs/>
            <w:sz w:val="24"/>
            <w:szCs w:val="24"/>
            <w:highlight w:val="cyan"/>
            <w:lang w:val="en-US"/>
            <w:rPrChange w:id="1185" w:author="anna.resch88@gmail.com" w:date="2022-01-05T10:58:00Z">
              <w:rPr>
                <w:rFonts w:cstheme="majorHAnsi"/>
                <w:noProof/>
                <w:lang w:val="en-US"/>
              </w:rPr>
            </w:rPrChange>
          </w:rPr>
          <w:t>S</w:t>
        </w:r>
      </w:ins>
      <w:ins w:id="1186" w:author="anna.resch88@gmail.com" w:date="2022-01-05T10:58:00Z">
        <w:r w:rsidR="000460F5" w:rsidRPr="000460F5">
          <w:rPr>
            <w:rFonts w:ascii="Times New Roman" w:hAnsi="Times New Roman" w:cs="Times New Roman"/>
            <w:b/>
            <w:bCs/>
            <w:iCs/>
            <w:sz w:val="24"/>
            <w:szCs w:val="24"/>
            <w:highlight w:val="cyan"/>
            <w:lang w:val="en-US"/>
            <w:rPrChange w:id="1187" w:author="anna.resch88@gmail.com" w:date="2022-01-05T10:58:00Z">
              <w:rPr>
                <w:rFonts w:ascii="Times New Roman" w:hAnsi="Times New Roman" w:cs="Times New Roman"/>
                <w:iCs/>
                <w:sz w:val="24"/>
                <w:szCs w:val="24"/>
                <w:highlight w:val="cyan"/>
                <w:lang w:val="en-US"/>
              </w:rPr>
            </w:rPrChange>
          </w:rPr>
          <w:t>I chapter 1</w:t>
        </w:r>
      </w:ins>
      <w:ins w:id="1188" w:author="Bizan N. Balzer" w:date="2021-10-07T22:35:00Z">
        <w:del w:id="1189" w:author="anna.resch88@gmail.com" w:date="2022-01-05T10:58:00Z">
          <w:r w:rsidR="00E96D6A" w:rsidRPr="000460F5" w:rsidDel="000460F5">
            <w:rPr>
              <w:rFonts w:ascii="Times New Roman" w:hAnsi="Times New Roman" w:cs="Times New Roman"/>
              <w:b/>
              <w:bCs/>
              <w:iCs/>
              <w:sz w:val="24"/>
              <w:szCs w:val="24"/>
              <w:highlight w:val="cyan"/>
              <w:lang w:val="en-US"/>
              <w:rPrChange w:id="1190" w:author="anna.resch88@gmail.com" w:date="2022-01-05T10:58:00Z">
                <w:rPr>
                  <w:rFonts w:cstheme="majorHAnsi"/>
                  <w:noProof/>
                  <w:lang w:val="en-US"/>
                </w:rPr>
              </w:rPrChange>
            </w:rPr>
            <w:delText>upplementary Methods and Materials</w:delText>
          </w:r>
        </w:del>
      </w:ins>
      <w:del w:id="1191" w:author="Bizan N. Balzer" w:date="2021-10-02T11:56:00Z">
        <w:r w:rsidR="00C41715" w:rsidRPr="000460F5" w:rsidDel="008017DF">
          <w:rPr>
            <w:rFonts w:ascii="Times New Roman" w:hAnsi="Times New Roman" w:cs="Times New Roman"/>
            <w:b/>
            <w:bCs/>
            <w:iCs/>
            <w:sz w:val="24"/>
            <w:szCs w:val="24"/>
            <w:highlight w:val="cyan"/>
            <w:lang w:val="en-US"/>
            <w:rPrChange w:id="1192" w:author="anna.resch88@gmail.com" w:date="2022-01-05T10:58:00Z">
              <w:rPr>
                <w:rFonts w:ascii="Times New Roman" w:hAnsi="Times New Roman" w:cs="Times New Roman"/>
                <w:iCs/>
                <w:sz w:val="24"/>
                <w:szCs w:val="24"/>
                <w:lang w:val="en-US"/>
              </w:rPr>
            </w:rPrChange>
          </w:rPr>
          <w:delText>Information</w:delText>
        </w:r>
      </w:del>
      <w:del w:id="1193" w:author="anna.resch88@gmail.com" w:date="2022-01-05T10:58:00Z">
        <w:r w:rsidR="00C41715" w:rsidRPr="000460F5" w:rsidDel="000460F5">
          <w:rPr>
            <w:rFonts w:ascii="Times New Roman" w:hAnsi="Times New Roman" w:cs="Times New Roman"/>
            <w:b/>
            <w:bCs/>
            <w:iCs/>
            <w:sz w:val="24"/>
            <w:szCs w:val="24"/>
            <w:highlight w:val="cyan"/>
            <w:lang w:val="en-US"/>
            <w:rPrChange w:id="1194" w:author="anna.resch88@gmail.com" w:date="2022-01-05T10:58:00Z">
              <w:rPr>
                <w:rFonts w:ascii="Times New Roman" w:hAnsi="Times New Roman" w:cs="Times New Roman"/>
                <w:iCs/>
                <w:sz w:val="24"/>
                <w:szCs w:val="24"/>
                <w:lang w:val="en-US"/>
              </w:rPr>
            </w:rPrChange>
          </w:rPr>
          <w:delText xml:space="preserve"> </w:delText>
        </w:r>
      </w:del>
      <w:ins w:id="1195" w:author="Bizan N. Balzer" w:date="2021-10-07T22:36:00Z">
        <w:del w:id="1196" w:author="anna.resch88@gmail.com" w:date="2022-01-05T10:58:00Z">
          <w:r w:rsidR="00E96D6A" w:rsidRPr="000460F5" w:rsidDel="000460F5">
            <w:rPr>
              <w:rFonts w:ascii="Times New Roman" w:hAnsi="Times New Roman" w:cs="Times New Roman"/>
              <w:b/>
              <w:bCs/>
              <w:iCs/>
              <w:sz w:val="24"/>
              <w:szCs w:val="24"/>
              <w:highlight w:val="cyan"/>
              <w:lang w:val="en-US"/>
              <w:rPrChange w:id="1197" w:author="anna.resch88@gmail.com" w:date="2022-01-05T10:58:00Z">
                <w:rPr>
                  <w:rFonts w:ascii="Times New Roman" w:hAnsi="Times New Roman" w:cs="Times New Roman"/>
                  <w:iCs/>
                  <w:sz w:val="24"/>
                  <w:szCs w:val="24"/>
                  <w:highlight w:val="cyan"/>
                  <w:lang w:val="en-US"/>
                </w:rPr>
              </w:rPrChange>
            </w:rPr>
            <w:delText>1.1</w:delText>
          </w:r>
        </w:del>
        <w:r w:rsidR="00E96D6A">
          <w:rPr>
            <w:rFonts w:ascii="Times New Roman" w:hAnsi="Times New Roman" w:cs="Times New Roman"/>
            <w:iCs/>
            <w:sz w:val="24"/>
            <w:szCs w:val="24"/>
            <w:highlight w:val="cyan"/>
            <w:lang w:val="en-US"/>
          </w:rPr>
          <w:t xml:space="preserve"> </w:t>
        </w:r>
      </w:ins>
      <w:r w:rsidR="00C41715" w:rsidRPr="00AB552A">
        <w:rPr>
          <w:rFonts w:ascii="Times New Roman" w:hAnsi="Times New Roman" w:cs="Times New Roman"/>
          <w:iCs/>
          <w:sz w:val="24"/>
          <w:szCs w:val="24"/>
          <w:highlight w:val="cyan"/>
          <w:lang w:val="en-US"/>
          <w:rPrChange w:id="1198" w:author="Bizan N. Balzer" w:date="2021-10-07T16:21:00Z">
            <w:rPr>
              <w:rFonts w:ascii="Times New Roman" w:hAnsi="Times New Roman" w:cs="Times New Roman"/>
              <w:iCs/>
              <w:sz w:val="24"/>
              <w:szCs w:val="24"/>
              <w:lang w:val="en-US"/>
            </w:rPr>
          </w:rPrChange>
        </w:rPr>
        <w:t>for details and sequences</w:t>
      </w:r>
      <w:r w:rsidR="00C41715"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w:t>
      </w:r>
      <w:r w:rsidR="006D5B63" w:rsidRPr="009A1C08">
        <w:rPr>
          <w:rFonts w:ascii="Times New Roman" w:hAnsi="Times New Roman" w:cs="Times New Roman"/>
          <w:iCs/>
          <w:sz w:val="24"/>
          <w:szCs w:val="24"/>
          <w:lang w:val="en-US"/>
        </w:rPr>
        <w:t xml:space="preserve"> </w:t>
      </w:r>
      <w:moveFromRangeStart w:id="1199" w:author="Bizan N. Balzer" w:date="2021-10-02T11:46:00Z" w:name="move84067611"/>
      <w:moveFrom w:id="1200" w:author="Bizan N. Balzer" w:date="2021-10-02T11:46:00Z">
        <w:r w:rsidR="00C523C3" w:rsidRPr="009A1C08" w:rsidDel="002D6D3C">
          <w:rPr>
            <w:rFonts w:ascii="Times New Roman" w:hAnsi="Times New Roman" w:cs="Times New Roman"/>
            <w:iCs/>
            <w:sz w:val="24"/>
            <w:szCs w:val="24"/>
            <w:lang w:val="en-US"/>
          </w:rPr>
          <w:t>Linker motives include the most modular and flexible human ELP</w:t>
        </w:r>
        <w:r w:rsidR="006D5B63" w:rsidRPr="009A1C08" w:rsidDel="002D6D3C">
          <w:rPr>
            <w:rFonts w:ascii="Times New Roman" w:hAnsi="Times New Roman" w:cs="Times New Roman"/>
            <w:iCs/>
            <w:sz w:val="24"/>
            <w:szCs w:val="24"/>
            <w:lang w:val="en-US"/>
          </w:rPr>
          <w:t>s, along with human serum albumin</w:t>
        </w:r>
        <w:r w:rsidR="00E75624" w:rsidRPr="009A1C08" w:rsidDel="002D6D3C">
          <w:rPr>
            <w:rFonts w:ascii="Times New Roman" w:hAnsi="Times New Roman" w:cs="Times New Roman"/>
            <w:iCs/>
            <w:sz w:val="24"/>
            <w:szCs w:val="24"/>
            <w:lang w:val="en-US"/>
          </w:rPr>
          <w:t xml:space="preserve"> (the ULD-HSA-ULD construct) which combines protein glue properties with absorptive properties,</w:t>
        </w:r>
        <w:r w:rsidR="006D5B63" w:rsidRPr="009A1C08" w:rsidDel="002D6D3C">
          <w:rPr>
            <w:rFonts w:ascii="Times New Roman" w:hAnsi="Times New Roman" w:cs="Times New Roman"/>
            <w:iCs/>
            <w:sz w:val="24"/>
            <w:szCs w:val="24"/>
            <w:lang w:val="en-US"/>
          </w:rPr>
          <w:t xml:space="preserve"> </w:t>
        </w:r>
        <w:r w:rsidR="00E75624" w:rsidRPr="009A1C08" w:rsidDel="002D6D3C">
          <w:rPr>
            <w:rFonts w:ascii="Times New Roman" w:hAnsi="Times New Roman" w:cs="Times New Roman"/>
            <w:iCs/>
            <w:sz w:val="24"/>
            <w:szCs w:val="24"/>
            <w:lang w:val="en-US"/>
          </w:rPr>
          <w:t>ULD-spisi10/20-ULD and ULD-resi10-ULD comprise fibrous and mechanically resilient linker sequences</w:t>
        </w:r>
        <w:r w:rsidR="00EF45CE" w:rsidRPr="009A1C08" w:rsidDel="002D6D3C">
          <w:rPr>
            <w:rFonts w:ascii="Times New Roman" w:hAnsi="Times New Roman" w:cs="Times New Roman"/>
            <w:iCs/>
            <w:sz w:val="24"/>
            <w:szCs w:val="24"/>
            <w:lang w:val="en-US"/>
          </w:rPr>
          <w:t xml:space="preserve"> derived from spider silk spidroin</w:t>
        </w:r>
        <w:r w:rsidR="00EE6E33" w:rsidRPr="009A1C08" w:rsidDel="002D6D3C">
          <w:rPr>
            <w:rFonts w:ascii="Times New Roman" w:hAnsi="Times New Roman" w:cs="Times New Roman"/>
            <w:iCs/>
            <w:sz w:val="24"/>
            <w:szCs w:val="24"/>
            <w:lang w:val="en-US"/>
          </w:rPr>
          <w:t xml:space="preserve"> and resilin</w:t>
        </w:r>
        <w:r w:rsidR="00E75624" w:rsidRPr="009A1C08" w:rsidDel="002D6D3C">
          <w:rPr>
            <w:rFonts w:ascii="Times New Roman" w:hAnsi="Times New Roman" w:cs="Times New Roman"/>
            <w:iCs/>
            <w:sz w:val="24"/>
            <w:szCs w:val="24"/>
            <w:lang w:val="en-US"/>
          </w:rPr>
          <w:t>. ULD-SpyCatcher-ULD contains an adapter linker sequence that can be conjugated with SpyTag (short peptide) allowing for site-selective bioorthogonal protein functionalization. ULD-mEGFP-ULD construct demonstrates a globular green fluorescence protein as linker for visualization purposes. ULD-(DSY)8-ULD and ULD-(VRY)6-ULD include charged disordered and photocrosslinkable linker sequences to adjust protein-tissue adhesion via glue charge composition and mechanical strength of the hydrogel via additional Tyr-crosslinking sites. ULD-EYFP-TEVrc-mEGFP-ULD as well as ULD-EYFP-TEVrc-ULD combin</w:t>
        </w:r>
        <w:r w:rsidR="00392600" w:rsidRPr="009A1C08" w:rsidDel="002D6D3C">
          <w:rPr>
            <w:rFonts w:ascii="Times New Roman" w:hAnsi="Times New Roman" w:cs="Times New Roman"/>
            <w:iCs/>
            <w:sz w:val="24"/>
            <w:szCs w:val="24"/>
            <w:lang w:val="en-US"/>
          </w:rPr>
          <w:t>e</w:t>
        </w:r>
        <w:r w:rsidR="00E75624" w:rsidRPr="009A1C08" w:rsidDel="002D6D3C">
          <w:rPr>
            <w:rFonts w:ascii="Times New Roman" w:hAnsi="Times New Roman" w:cs="Times New Roman"/>
            <w:iCs/>
            <w:sz w:val="24"/>
            <w:szCs w:val="24"/>
            <w:lang w:val="en-US"/>
          </w:rPr>
          <w:t xml:space="preserve"> fluorescent properties with network degradability via </w:t>
        </w:r>
        <w:r w:rsidR="00392600" w:rsidRPr="009A1C08" w:rsidDel="002D6D3C">
          <w:rPr>
            <w:rFonts w:ascii="Times New Roman" w:hAnsi="Times New Roman" w:cs="Times New Roman"/>
            <w:iCs/>
            <w:sz w:val="24"/>
            <w:szCs w:val="24"/>
            <w:lang w:val="en-US"/>
          </w:rPr>
          <w:t xml:space="preserve">the </w:t>
        </w:r>
        <w:r w:rsidR="00E75624" w:rsidRPr="009A1C08" w:rsidDel="002D6D3C">
          <w:rPr>
            <w:rFonts w:ascii="Times New Roman" w:hAnsi="Times New Roman" w:cs="Times New Roman"/>
            <w:iCs/>
            <w:sz w:val="24"/>
            <w:szCs w:val="24"/>
            <w:lang w:val="en-US"/>
          </w:rPr>
          <w:t>TEVprotease recognition sequence motif (TEVrec).</w:t>
        </w:r>
        <w:r w:rsidR="00AF0AE9" w:rsidRPr="009A1C08" w:rsidDel="002D6D3C">
          <w:rPr>
            <w:rFonts w:ascii="Times New Roman" w:hAnsi="Times New Roman" w:cs="Times New Roman"/>
            <w:iCs/>
            <w:sz w:val="24"/>
            <w:szCs w:val="24"/>
            <w:lang w:val="en-US"/>
          </w:rPr>
          <w:t xml:space="preserve"> </w:t>
        </w:r>
      </w:moveFrom>
      <w:moveFromRangeEnd w:id="1199"/>
      <w:r w:rsidR="00D90C49" w:rsidRPr="009A1C08">
        <w:rPr>
          <w:rFonts w:ascii="Times New Roman" w:hAnsi="Times New Roman" w:cs="Times New Roman"/>
          <w:b/>
          <w:iCs/>
          <w:sz w:val="24"/>
          <w:szCs w:val="24"/>
          <w:lang w:val="en-US"/>
        </w:rPr>
        <w:t>III</w:t>
      </w:r>
      <w:r w:rsidRPr="009A1C08">
        <w:rPr>
          <w:rFonts w:ascii="Times New Roman" w:hAnsi="Times New Roman" w:cs="Times New Roman"/>
          <w:iCs/>
          <w:sz w:val="24"/>
          <w:szCs w:val="24"/>
          <w:lang w:val="en-US"/>
        </w:rPr>
        <w:t xml:space="preserve">) </w:t>
      </w:r>
      <w:r w:rsidR="006652EB" w:rsidRPr="009A1C08">
        <w:rPr>
          <w:rFonts w:ascii="Times New Roman" w:hAnsi="Times New Roman" w:cs="Times New Roman"/>
          <w:iCs/>
          <w:sz w:val="24"/>
          <w:szCs w:val="24"/>
          <w:lang w:val="en-US"/>
        </w:rPr>
        <w:t xml:space="preserve">Possible </w:t>
      </w:r>
      <w:r w:rsidR="00180C97" w:rsidRPr="009A1C08">
        <w:rPr>
          <w:rFonts w:ascii="Times New Roman" w:hAnsi="Times New Roman" w:cs="Times New Roman"/>
          <w:iCs/>
          <w:sz w:val="24"/>
          <w:szCs w:val="24"/>
          <w:lang w:val="en-US"/>
        </w:rPr>
        <w:t xml:space="preserve">crosslinking </w:t>
      </w:r>
      <w:r w:rsidR="006652EB" w:rsidRPr="009A1C08">
        <w:rPr>
          <w:rFonts w:ascii="Times New Roman" w:hAnsi="Times New Roman" w:cs="Times New Roman"/>
          <w:iCs/>
          <w:sz w:val="24"/>
          <w:szCs w:val="24"/>
          <w:lang w:val="en-US"/>
        </w:rPr>
        <w:t xml:space="preserve">arrangements </w:t>
      </w:r>
      <w:ins w:id="1201" w:author="anna.resch88@gmail.com" w:date="2022-01-05T10:58:00Z">
        <w:r w:rsidR="000460F5">
          <w:rPr>
            <w:rFonts w:ascii="Times New Roman" w:hAnsi="Times New Roman" w:cs="Times New Roman"/>
            <w:iCs/>
            <w:sz w:val="24"/>
            <w:szCs w:val="24"/>
            <w:lang w:val="en-US"/>
          </w:rPr>
          <w:t>of U</w:t>
        </w:r>
      </w:ins>
      <w:ins w:id="1202" w:author="anna.resch88@gmail.com" w:date="2022-01-05T10:59:00Z">
        <w:r w:rsidR="000460F5">
          <w:rPr>
            <w:rFonts w:ascii="Times New Roman" w:hAnsi="Times New Roman" w:cs="Times New Roman"/>
            <w:iCs/>
            <w:sz w:val="24"/>
            <w:szCs w:val="24"/>
            <w:lang w:val="en-US"/>
          </w:rPr>
          <w:t>LD-ELP-ULD</w:t>
        </w:r>
      </w:ins>
      <w:ins w:id="1203" w:author="anna.resch88@gmail.com" w:date="2022-01-05T10:58:00Z">
        <w:r w:rsidR="000460F5">
          <w:rPr>
            <w:rFonts w:ascii="Times New Roman" w:hAnsi="Times New Roman" w:cs="Times New Roman"/>
            <w:iCs/>
            <w:sz w:val="24"/>
            <w:szCs w:val="24"/>
            <w:lang w:val="en-US"/>
          </w:rPr>
          <w:t xml:space="preserve"> building blocks </w:t>
        </w:r>
      </w:ins>
      <w:r w:rsidR="006652EB" w:rsidRPr="009A1C08">
        <w:rPr>
          <w:rFonts w:ascii="Times New Roman" w:hAnsi="Times New Roman" w:cs="Times New Roman"/>
          <w:iCs/>
          <w:sz w:val="24"/>
          <w:szCs w:val="24"/>
          <w:lang w:val="en-US"/>
        </w:rPr>
        <w:t>include mesh wire fence-like patterns, intertwining</w:t>
      </w:r>
      <w:r w:rsidR="00E75624" w:rsidRPr="009A1C08">
        <w:rPr>
          <w:rFonts w:ascii="Times New Roman" w:hAnsi="Times New Roman" w:cs="Times New Roman"/>
          <w:iCs/>
          <w:sz w:val="24"/>
          <w:szCs w:val="24"/>
          <w:lang w:val="en-US"/>
        </w:rPr>
        <w:t>, catenation</w:t>
      </w:r>
      <w:r w:rsidR="006652EB" w:rsidRPr="009A1C08">
        <w:rPr>
          <w:rFonts w:ascii="Times New Roman" w:hAnsi="Times New Roman" w:cs="Times New Roman"/>
          <w:iCs/>
          <w:sz w:val="24"/>
          <w:szCs w:val="24"/>
          <w:lang w:val="en-US"/>
        </w:rPr>
        <w:t xml:space="preserve"> and a combination thereof. </w:t>
      </w:r>
      <w:commentRangeStart w:id="1204"/>
      <w:r w:rsidR="00D90C49" w:rsidRPr="009A1C08">
        <w:rPr>
          <w:rFonts w:ascii="Times New Roman" w:hAnsi="Times New Roman" w:cs="Times New Roman"/>
          <w:b/>
          <w:iCs/>
          <w:sz w:val="24"/>
          <w:szCs w:val="24"/>
          <w:lang w:val="en-US"/>
        </w:rPr>
        <w:t>IV</w:t>
      </w:r>
      <w:r w:rsidRPr="009A1C08">
        <w:rPr>
          <w:rFonts w:ascii="Times New Roman" w:hAnsi="Times New Roman" w:cs="Times New Roman"/>
          <w:iCs/>
          <w:sz w:val="24"/>
          <w:szCs w:val="24"/>
          <w:lang w:val="en-US"/>
        </w:rPr>
        <w:t>)</w:t>
      </w:r>
      <w:commentRangeEnd w:id="1204"/>
      <w:r w:rsidR="00DD74B4">
        <w:rPr>
          <w:rStyle w:val="Kommentarzeichen"/>
        </w:rPr>
        <w:commentReference w:id="1204"/>
      </w:r>
      <w:r w:rsidRPr="009A1C08">
        <w:rPr>
          <w:rFonts w:ascii="Times New Roman" w:hAnsi="Times New Roman" w:cs="Times New Roman"/>
          <w:iCs/>
          <w:sz w:val="24"/>
          <w:szCs w:val="24"/>
          <w:lang w:val="en-US"/>
        </w:rPr>
        <w:t xml:space="preserve"> </w:t>
      </w:r>
      <w:r w:rsidR="00180C97" w:rsidRPr="009A1C08">
        <w:rPr>
          <w:rFonts w:ascii="Times New Roman" w:hAnsi="Times New Roman" w:cs="Times New Roman"/>
          <w:iCs/>
          <w:sz w:val="24"/>
          <w:szCs w:val="24"/>
          <w:lang w:val="en-US"/>
        </w:rPr>
        <w:t>One of t</w:t>
      </w:r>
      <w:r w:rsidRPr="009A1C08">
        <w:rPr>
          <w:rFonts w:ascii="Times New Roman" w:hAnsi="Times New Roman" w:cs="Times New Roman"/>
          <w:iCs/>
          <w:sz w:val="24"/>
          <w:szCs w:val="24"/>
          <w:lang w:val="en-US"/>
        </w:rPr>
        <w:t xml:space="preserve">wo identical </w:t>
      </w:r>
      <w:r w:rsidR="007A3251" w:rsidRPr="009A1C08">
        <w:rPr>
          <w:rFonts w:ascii="Times New Roman" w:hAnsi="Times New Roman" w:cs="Times New Roman"/>
          <w:sz w:val="24"/>
          <w:szCs w:val="24"/>
          <w:lang w:val="en-US"/>
        </w:rPr>
        <w:t xml:space="preserve">non-photocrosslinked </w:t>
      </w:r>
      <w:r w:rsidR="001F0A2C" w:rsidRPr="009A1C08">
        <w:rPr>
          <w:rFonts w:ascii="Times New Roman" w:hAnsi="Times New Roman" w:cs="Times New Roman"/>
          <w:sz w:val="24"/>
          <w:szCs w:val="24"/>
          <w:lang w:val="en-US"/>
        </w:rPr>
        <w:t>ULU</w:t>
      </w:r>
      <w:del w:id="1205" w:author="anna.resch88@gmail.com" w:date="2022-01-16T17:57:00Z">
        <w:r w:rsidRPr="009A1C08" w:rsidDel="009F0B52">
          <w:rPr>
            <w:rFonts w:ascii="Times New Roman" w:hAnsi="Times New Roman" w:cs="Times New Roman"/>
            <w:iCs/>
            <w:sz w:val="24"/>
            <w:szCs w:val="24"/>
            <w:lang w:val="en-US"/>
          </w:rPr>
          <w:delText>-</w:delText>
        </w:r>
      </w:del>
      <w:ins w:id="1206" w:author="anna.resch88@gmail.com" w:date="2022-01-16T17:57:00Z">
        <w:r w:rsidR="009F0B52">
          <w:rPr>
            <w:rFonts w:ascii="Times New Roman" w:hAnsi="Times New Roman" w:cs="Times New Roman"/>
            <w:iCs/>
            <w:sz w:val="24"/>
            <w:szCs w:val="24"/>
            <w:lang w:val="en-US"/>
          </w:rPr>
          <w:t xml:space="preserve"> </w:t>
        </w:r>
      </w:ins>
      <w:r w:rsidRPr="009A1C08">
        <w:rPr>
          <w:rFonts w:ascii="Times New Roman" w:hAnsi="Times New Roman" w:cs="Times New Roman"/>
          <w:iCs/>
          <w:sz w:val="24"/>
          <w:szCs w:val="24"/>
          <w:lang w:val="en-US"/>
        </w:rPr>
        <w:t>solutions containing 20</w:t>
      </w:r>
      <w:r w:rsidR="00744961" w:rsidRPr="009A1C08">
        <w:rPr>
          <w:rFonts w:ascii="Times New Roman" w:hAnsi="Times New Roman" w:cs="Times New Roman"/>
          <w:iCs/>
          <w:sz w:val="24"/>
          <w:szCs w:val="24"/>
          <w:lang w:val="en-US"/>
        </w:rPr>
        <w:t xml:space="preserve"> </w:t>
      </w:r>
      <w:r w:rsidRPr="009A1C08">
        <w:rPr>
          <w:rFonts w:ascii="Times New Roman" w:hAnsi="Times New Roman" w:cs="Times New Roman"/>
          <w:iCs/>
          <w:sz w:val="24"/>
          <w:szCs w:val="24"/>
          <w:lang w:val="en-US"/>
        </w:rPr>
        <w:t xml:space="preserve">% ULD-V20-ULD in water, 0.1 mM </w:t>
      </w:r>
      <w:ins w:id="1207" w:author="anna.resch88@gmail.com" w:date="2022-01-05T10:59:00Z">
        <w:r w:rsidR="00B277D4">
          <w:rPr>
            <w:rFonts w:ascii="Times New Roman" w:hAnsi="Times New Roman" w:cs="Times New Roman"/>
            <w:iCs/>
            <w:sz w:val="24"/>
            <w:szCs w:val="24"/>
            <w:lang w:val="en-US"/>
          </w:rPr>
          <w:t>r</w:t>
        </w:r>
      </w:ins>
      <w:del w:id="1208" w:author="anna.resch88@gmail.com" w:date="2022-01-05T10:59:00Z">
        <w:r w:rsidR="00697096" w:rsidRPr="009A1C08" w:rsidDel="00B277D4">
          <w:rPr>
            <w:rFonts w:ascii="Times New Roman" w:hAnsi="Times New Roman" w:cs="Times New Roman"/>
            <w:iCs/>
            <w:sz w:val="24"/>
            <w:szCs w:val="24"/>
            <w:lang w:val="en-US"/>
          </w:rPr>
          <w:delText>R</w:delText>
        </w:r>
      </w:del>
      <w:r w:rsidRPr="009A1C08">
        <w:rPr>
          <w:rFonts w:ascii="Times New Roman" w:hAnsi="Times New Roman" w:cs="Times New Roman"/>
          <w:iCs/>
          <w:sz w:val="24"/>
          <w:szCs w:val="24"/>
          <w:lang w:val="en-US"/>
        </w:rPr>
        <w:t xml:space="preserve">u(II)bpy and 30 mM APS </w:t>
      </w:r>
      <w:r w:rsidR="00180C97" w:rsidRPr="009A1C08">
        <w:rPr>
          <w:rFonts w:ascii="Times New Roman" w:hAnsi="Times New Roman" w:cs="Times New Roman"/>
          <w:iCs/>
          <w:sz w:val="24"/>
          <w:szCs w:val="24"/>
          <w:lang w:val="en-US"/>
        </w:rPr>
        <w:t xml:space="preserve">was </w:t>
      </w:r>
      <w:r w:rsidR="00180C97" w:rsidRPr="009A1C08">
        <w:rPr>
          <w:rFonts w:ascii="Times New Roman" w:hAnsi="Times New Roman" w:cs="Times New Roman"/>
          <w:iCs/>
          <w:sz w:val="24"/>
          <w:szCs w:val="24"/>
          <w:lang w:val="en-US"/>
        </w:rPr>
        <w:lastRenderedPageBreak/>
        <w:t xml:space="preserve">crosslinked at 460 nm (left drop), the other was not </w:t>
      </w:r>
      <w:r w:rsidR="00744961" w:rsidRPr="009A1C08">
        <w:rPr>
          <w:rFonts w:ascii="Times New Roman" w:hAnsi="Times New Roman" w:cs="Times New Roman"/>
          <w:iCs/>
          <w:sz w:val="24"/>
          <w:szCs w:val="24"/>
          <w:lang w:val="en-US"/>
        </w:rPr>
        <w:t xml:space="preserve">exposed </w:t>
      </w:r>
      <w:r w:rsidR="00180C97" w:rsidRPr="009A1C08">
        <w:rPr>
          <w:rFonts w:ascii="Times New Roman" w:hAnsi="Times New Roman" w:cs="Times New Roman"/>
          <w:iCs/>
          <w:sz w:val="24"/>
          <w:szCs w:val="24"/>
          <w:lang w:val="en-US"/>
        </w:rPr>
        <w:t>and remained liquid (right drop</w:t>
      </w:r>
      <w:r w:rsidR="0073591E" w:rsidRPr="009A1C08">
        <w:rPr>
          <w:rFonts w:ascii="Times New Roman" w:hAnsi="Times New Roman" w:cs="Times New Roman"/>
          <w:iCs/>
          <w:sz w:val="24"/>
          <w:szCs w:val="24"/>
          <w:lang w:val="en-US"/>
        </w:rPr>
        <w:t xml:space="preserve">). </w:t>
      </w:r>
      <w:r w:rsidR="00180C97" w:rsidRPr="009A1C08">
        <w:rPr>
          <w:rFonts w:ascii="Times New Roman" w:hAnsi="Times New Roman" w:cs="Times New Roman"/>
          <w:iCs/>
          <w:sz w:val="24"/>
          <w:szCs w:val="24"/>
          <w:lang w:val="en-US"/>
        </w:rPr>
        <w:t>T</w:t>
      </w:r>
      <w:r w:rsidRPr="009A1C08">
        <w:rPr>
          <w:rFonts w:ascii="Times New Roman" w:hAnsi="Times New Roman" w:cs="Times New Roman"/>
          <w:iCs/>
          <w:sz w:val="24"/>
          <w:szCs w:val="24"/>
          <w:lang w:val="en-US"/>
        </w:rPr>
        <w:t xml:space="preserve">he crosslinked gel drop on the left </w:t>
      </w:r>
      <w:r w:rsidR="00677F32" w:rsidRPr="009A1C08">
        <w:rPr>
          <w:rFonts w:ascii="Times New Roman" w:hAnsi="Times New Roman" w:cs="Times New Roman"/>
          <w:iCs/>
          <w:sz w:val="24"/>
          <w:szCs w:val="24"/>
          <w:lang w:val="en-US"/>
        </w:rPr>
        <w:t>shows</w:t>
      </w:r>
      <w:r w:rsidRPr="009A1C08">
        <w:rPr>
          <w:rFonts w:ascii="Times New Roman" w:hAnsi="Times New Roman" w:cs="Times New Roman"/>
          <w:iCs/>
          <w:sz w:val="24"/>
          <w:szCs w:val="24"/>
          <w:lang w:val="en-US"/>
        </w:rPr>
        <w:t xml:space="preserve"> strong blue fluorescence</w:t>
      </w:r>
      <w:r w:rsidR="00180C97" w:rsidRPr="009A1C08">
        <w:rPr>
          <w:rFonts w:ascii="Times New Roman" w:hAnsi="Times New Roman" w:cs="Times New Roman"/>
          <w:iCs/>
          <w:sz w:val="24"/>
          <w:szCs w:val="24"/>
          <w:lang w:val="en-US"/>
        </w:rPr>
        <w:t xml:space="preserve"> upon exposure to UV</w:t>
      </w:r>
      <w:r w:rsidR="00A21CB1" w:rsidRPr="009A1C08">
        <w:rPr>
          <w:rFonts w:ascii="Times New Roman" w:hAnsi="Times New Roman" w:cs="Times New Roman"/>
          <w:iCs/>
          <w:sz w:val="24"/>
          <w:szCs w:val="24"/>
          <w:lang w:val="en-US"/>
        </w:rPr>
        <w:t xml:space="preserve"> light</w:t>
      </w:r>
      <w:r w:rsidRPr="009A1C08">
        <w:rPr>
          <w:rFonts w:ascii="Times New Roman" w:hAnsi="Times New Roman" w:cs="Times New Roman"/>
          <w:iCs/>
          <w:sz w:val="24"/>
          <w:szCs w:val="24"/>
          <w:lang w:val="en-US"/>
        </w:rPr>
        <w:t xml:space="preserve">, indicating </w:t>
      </w:r>
      <w:r w:rsidR="00180C97" w:rsidRPr="009A1C08">
        <w:rPr>
          <w:rFonts w:ascii="Times New Roman" w:hAnsi="Times New Roman" w:cs="Times New Roman"/>
          <w:iCs/>
          <w:sz w:val="24"/>
          <w:szCs w:val="24"/>
          <w:lang w:val="en-US"/>
        </w:rPr>
        <w:t xml:space="preserve">the presence of </w:t>
      </w:r>
      <w:r w:rsidRPr="009A1C08">
        <w:rPr>
          <w:rFonts w:ascii="Times New Roman" w:hAnsi="Times New Roman" w:cs="Times New Roman"/>
          <w:iCs/>
          <w:sz w:val="24"/>
          <w:szCs w:val="24"/>
          <w:lang w:val="en-US"/>
        </w:rPr>
        <w:t xml:space="preserve">dityrosine bonds. </w:t>
      </w:r>
    </w:p>
    <w:p w14:paraId="58742BFE" w14:textId="4C14B260" w:rsidR="006652EB" w:rsidRPr="009A1C08" w:rsidRDefault="006652EB" w:rsidP="00816635">
      <w:pPr>
        <w:spacing w:line="360" w:lineRule="auto"/>
        <w:jc w:val="both"/>
        <w:rPr>
          <w:rFonts w:ascii="Times New Roman" w:hAnsi="Times New Roman" w:cs="Times New Roman"/>
          <w:lang w:val="en-US"/>
        </w:rPr>
      </w:pPr>
    </w:p>
    <w:p w14:paraId="510BEBC5" w14:textId="656062B5" w:rsidR="008F0715" w:rsidRPr="009A1C08" w:rsidDel="00C70842" w:rsidRDefault="007A282A" w:rsidP="00816635">
      <w:pPr>
        <w:pStyle w:val="berschrift2"/>
        <w:spacing w:line="360" w:lineRule="auto"/>
        <w:jc w:val="both"/>
        <w:rPr>
          <w:moveFrom w:id="1209" w:author="anna.resch88@gmail.com" w:date="2022-01-03T10:18:00Z"/>
          <w:rFonts w:ascii="Times New Roman" w:hAnsi="Times New Roman" w:cs="Times New Roman"/>
          <w:lang w:val="en-US"/>
        </w:rPr>
      </w:pPr>
      <w:moveFromRangeStart w:id="1210" w:author="anna.resch88@gmail.com" w:date="2022-01-03T10:18:00Z" w:name="move92097516"/>
      <w:commentRangeStart w:id="1211"/>
      <w:moveFrom w:id="1212" w:author="anna.resch88@gmail.com" w:date="2022-01-03T10:18:00Z">
        <w:r w:rsidRPr="009A1C08" w:rsidDel="00C70842">
          <w:rPr>
            <w:rFonts w:ascii="Times New Roman" w:hAnsi="Times New Roman" w:cs="Times New Roman"/>
            <w:lang w:val="en-US"/>
          </w:rPr>
          <w:t xml:space="preserve">Characterization of </w:t>
        </w:r>
        <w:r w:rsidR="00392600" w:rsidRPr="009A1C08" w:rsidDel="00C70842">
          <w:rPr>
            <w:rFonts w:ascii="Times New Roman" w:hAnsi="Times New Roman" w:cs="Times New Roman"/>
            <w:lang w:val="en-US"/>
          </w:rPr>
          <w:t>c</w:t>
        </w:r>
        <w:r w:rsidRPr="009A1C08" w:rsidDel="00C70842">
          <w:rPr>
            <w:rFonts w:ascii="Times New Roman" w:hAnsi="Times New Roman" w:cs="Times New Roman"/>
            <w:lang w:val="en-US"/>
          </w:rPr>
          <w:t xml:space="preserve">rosslinked </w:t>
        </w:r>
        <w:r w:rsidR="00975210" w:rsidRPr="009A1C08" w:rsidDel="00C70842">
          <w:rPr>
            <w:rFonts w:ascii="Times New Roman" w:hAnsi="Times New Roman" w:cs="Times New Roman"/>
            <w:lang w:val="en-US"/>
          </w:rPr>
          <w:t>ULU’s of the BioUltraBond System</w:t>
        </w:r>
        <w:commentRangeEnd w:id="1211"/>
        <w:r w:rsidR="00AF3C62" w:rsidDel="00C70842">
          <w:rPr>
            <w:rStyle w:val="Kommentarzeichen"/>
            <w:rFonts w:asciiTheme="minorHAnsi" w:eastAsiaTheme="minorHAnsi" w:hAnsiTheme="minorHAnsi" w:cstheme="minorBidi"/>
            <w:color w:val="auto"/>
          </w:rPr>
          <w:commentReference w:id="1211"/>
        </w:r>
      </w:moveFrom>
    </w:p>
    <w:moveFromRangeEnd w:id="1210"/>
    <w:p w14:paraId="0F405E79" w14:textId="4ABAF4C7" w:rsidR="008F0715" w:rsidRPr="009A1C08" w:rsidRDefault="008F0715"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Semiquantitative </w:t>
      </w:r>
      <w:r w:rsidR="00B255CE" w:rsidRPr="009A1C08">
        <w:rPr>
          <w:rFonts w:ascii="Times New Roman" w:hAnsi="Times New Roman" w:cs="Times New Roman"/>
          <w:sz w:val="24"/>
          <w:szCs w:val="24"/>
          <w:lang w:val="en-US"/>
        </w:rPr>
        <w:t xml:space="preserve">dityrosine </w:t>
      </w:r>
      <w:r w:rsidRPr="009A1C08">
        <w:rPr>
          <w:rFonts w:ascii="Times New Roman" w:hAnsi="Times New Roman" w:cs="Times New Roman"/>
          <w:sz w:val="24"/>
          <w:szCs w:val="24"/>
          <w:lang w:val="en-US"/>
        </w:rPr>
        <w:t xml:space="preserve">fluorescence measurements </w:t>
      </w:r>
      <w:r w:rsidR="00B255CE" w:rsidRPr="009A1C08">
        <w:rPr>
          <w:rFonts w:ascii="Times New Roman" w:hAnsi="Times New Roman" w:cs="Times New Roman"/>
          <w:sz w:val="24"/>
          <w:szCs w:val="24"/>
          <w:lang w:val="en-US"/>
        </w:rPr>
        <w:t xml:space="preserve">of riboflavin-crosslinked hydrogels </w:t>
      </w:r>
      <w:r w:rsidRPr="009A1C08">
        <w:rPr>
          <w:rFonts w:ascii="Times New Roman" w:hAnsi="Times New Roman" w:cs="Times New Roman"/>
          <w:sz w:val="24"/>
          <w:szCs w:val="24"/>
          <w:lang w:val="en-US"/>
        </w:rPr>
        <w:t xml:space="preserve">revealed that the extent of dityrosine crosslink formation </w:t>
      </w:r>
      <w:r w:rsidR="00125AD0" w:rsidRPr="009A1C08">
        <w:rPr>
          <w:rFonts w:ascii="Times New Roman" w:hAnsi="Times New Roman" w:cs="Times New Roman"/>
          <w:sz w:val="24"/>
          <w:szCs w:val="24"/>
          <w:lang w:val="en-US"/>
        </w:rPr>
        <w:t xml:space="preserve">does </w:t>
      </w:r>
      <w:r w:rsidR="00D859D1" w:rsidRPr="009A1C08">
        <w:rPr>
          <w:rFonts w:ascii="Times New Roman" w:hAnsi="Times New Roman" w:cs="Times New Roman"/>
          <w:sz w:val="24"/>
          <w:szCs w:val="24"/>
          <w:lang w:val="en-US"/>
        </w:rPr>
        <w:t xml:space="preserve">not only </w:t>
      </w:r>
      <w:r w:rsidR="00125AD0" w:rsidRPr="009A1C08">
        <w:rPr>
          <w:rFonts w:ascii="Times New Roman" w:hAnsi="Times New Roman" w:cs="Times New Roman"/>
          <w:sz w:val="24"/>
          <w:szCs w:val="24"/>
          <w:lang w:val="en-US"/>
        </w:rPr>
        <w:t xml:space="preserve">depend </w:t>
      </w:r>
      <w:r w:rsidR="00D859D1" w:rsidRPr="009A1C08">
        <w:rPr>
          <w:rFonts w:ascii="Times New Roman" w:hAnsi="Times New Roman" w:cs="Times New Roman"/>
          <w:sz w:val="24"/>
          <w:szCs w:val="24"/>
          <w:lang w:val="en-US"/>
        </w:rPr>
        <w:t xml:space="preserve">on hydrogel composition, but also </w:t>
      </w:r>
      <w:r w:rsidRPr="009A1C08">
        <w:rPr>
          <w:rFonts w:ascii="Times New Roman" w:hAnsi="Times New Roman" w:cs="Times New Roman"/>
          <w:sz w:val="24"/>
          <w:szCs w:val="24"/>
          <w:lang w:val="en-US"/>
        </w:rPr>
        <w:t>on the applied illumination energy</w:t>
      </w:r>
      <w:r w:rsidR="00D859D1" w:rsidRPr="009A1C08">
        <w:rPr>
          <w:rFonts w:ascii="Times New Roman" w:hAnsi="Times New Roman" w:cs="Times New Roman"/>
          <w:sz w:val="24"/>
          <w:szCs w:val="24"/>
          <w:lang w:val="en-US"/>
        </w:rPr>
        <w:t xml:space="preserve"> </w:t>
      </w:r>
      <w:ins w:id="1213" w:author="anna.resch88@gmail.com" w:date="2022-01-04T18:02:00Z">
        <w:r w:rsidR="0021129C">
          <w:rPr>
            <w:rFonts w:ascii="Times New Roman" w:hAnsi="Times New Roman" w:cs="Times New Roman"/>
            <w:sz w:val="24"/>
            <w:szCs w:val="24"/>
            <w:lang w:val="en-US"/>
          </w:rPr>
          <w:t xml:space="preserve">density </w:t>
        </w:r>
      </w:ins>
      <w:r w:rsidR="00D859D1" w:rsidRPr="009A1C08">
        <w:rPr>
          <w:rFonts w:ascii="Times New Roman" w:hAnsi="Times New Roman" w:cs="Times New Roman"/>
          <w:sz w:val="24"/>
          <w:szCs w:val="24"/>
          <w:lang w:val="en-US"/>
        </w:rPr>
        <w:t>and APS concentration</w:t>
      </w:r>
      <w:r w:rsidR="00C62CFD" w:rsidRPr="009A1C08">
        <w:rPr>
          <w:rFonts w:ascii="Times New Roman" w:hAnsi="Times New Roman" w:cs="Times New Roman"/>
          <w:sz w:val="24"/>
          <w:szCs w:val="24"/>
          <w:lang w:val="en-US"/>
        </w:rPr>
        <w:t>, illustrating</w:t>
      </w:r>
      <w:r w:rsidR="00D859D1" w:rsidRPr="009A1C08">
        <w:rPr>
          <w:rFonts w:ascii="Times New Roman" w:hAnsi="Times New Roman" w:cs="Times New Roman"/>
          <w:sz w:val="24"/>
          <w:szCs w:val="24"/>
          <w:lang w:val="en-US"/>
        </w:rPr>
        <w:t xml:space="preserve"> that hydrogel properties can be adjusted by varying </w:t>
      </w:r>
      <w:r w:rsidR="00125AD0" w:rsidRPr="009A1C08">
        <w:rPr>
          <w:rFonts w:ascii="Times New Roman" w:hAnsi="Times New Roman" w:cs="Times New Roman"/>
          <w:sz w:val="24"/>
          <w:szCs w:val="24"/>
          <w:lang w:val="en-US"/>
        </w:rPr>
        <w:t>these parameters</w:t>
      </w:r>
      <w:r w:rsidR="00F20A1B" w:rsidRPr="009A1C08">
        <w:rPr>
          <w:rFonts w:ascii="Times New Roman" w:hAnsi="Times New Roman" w:cs="Times New Roman"/>
          <w:sz w:val="24"/>
          <w:szCs w:val="24"/>
          <w:lang w:val="en-US"/>
        </w:rPr>
        <w:t xml:space="preserve"> (</w:t>
      </w:r>
      <w:r w:rsidR="00E9607C" w:rsidRPr="00B277D4">
        <w:rPr>
          <w:rFonts w:ascii="Times New Roman" w:hAnsi="Times New Roman" w:cs="Times New Roman"/>
          <w:b/>
          <w:bCs/>
          <w:sz w:val="24"/>
          <w:szCs w:val="24"/>
          <w:highlight w:val="cyan"/>
          <w:lang w:val="en-US"/>
          <w:rPrChange w:id="1214" w:author="anna.resch88@gmail.com" w:date="2022-01-05T11:00:00Z">
            <w:rPr>
              <w:rFonts w:ascii="Times New Roman" w:hAnsi="Times New Roman" w:cs="Times New Roman"/>
              <w:sz w:val="24"/>
              <w:szCs w:val="24"/>
              <w:lang w:val="en-US"/>
            </w:rPr>
          </w:rPrChange>
        </w:rPr>
        <w:t xml:space="preserve">SI </w:t>
      </w:r>
      <w:r w:rsidR="00F20A1B" w:rsidRPr="00B277D4">
        <w:rPr>
          <w:rFonts w:ascii="Times New Roman" w:hAnsi="Times New Roman" w:cs="Times New Roman"/>
          <w:b/>
          <w:bCs/>
          <w:sz w:val="24"/>
          <w:szCs w:val="24"/>
          <w:highlight w:val="cyan"/>
          <w:lang w:val="en-US"/>
          <w:rPrChange w:id="1215" w:author="anna.resch88@gmail.com" w:date="2022-01-05T11:00:00Z">
            <w:rPr>
              <w:rFonts w:ascii="Times New Roman" w:hAnsi="Times New Roman" w:cs="Times New Roman"/>
              <w:sz w:val="24"/>
              <w:szCs w:val="24"/>
              <w:lang w:val="en-US"/>
            </w:rPr>
          </w:rPrChange>
        </w:rPr>
        <w:t>Figure S-</w:t>
      </w:r>
      <w:ins w:id="1216" w:author="anna.resch88@gmail.com" w:date="2022-01-04T18:02:00Z">
        <w:r w:rsidR="0021129C" w:rsidRPr="00B277D4">
          <w:rPr>
            <w:rFonts w:ascii="Times New Roman" w:hAnsi="Times New Roman" w:cs="Times New Roman"/>
            <w:b/>
            <w:bCs/>
            <w:sz w:val="24"/>
            <w:szCs w:val="24"/>
            <w:highlight w:val="cyan"/>
            <w:lang w:val="en-US"/>
            <w:rPrChange w:id="1217" w:author="anna.resch88@gmail.com" w:date="2022-01-05T11:00:00Z">
              <w:rPr>
                <w:rFonts w:ascii="Times New Roman" w:hAnsi="Times New Roman" w:cs="Times New Roman"/>
                <w:sz w:val="24"/>
                <w:szCs w:val="24"/>
                <w:highlight w:val="cyan"/>
                <w:lang w:val="en-US"/>
              </w:rPr>
            </w:rPrChange>
          </w:rPr>
          <w:t>8</w:t>
        </w:r>
      </w:ins>
      <w:del w:id="1218" w:author="anna.resch88@gmail.com" w:date="2022-01-04T18:02:00Z">
        <w:r w:rsidR="002610ED" w:rsidRPr="00AF3C62" w:rsidDel="0021129C">
          <w:rPr>
            <w:rFonts w:ascii="Times New Roman" w:hAnsi="Times New Roman" w:cs="Times New Roman"/>
            <w:sz w:val="24"/>
            <w:szCs w:val="24"/>
            <w:highlight w:val="cyan"/>
            <w:lang w:val="en-US"/>
            <w:rPrChange w:id="1219" w:author="Bizan N. Balzer" w:date="2021-10-02T11:52:00Z">
              <w:rPr>
                <w:rFonts w:ascii="Times New Roman" w:hAnsi="Times New Roman" w:cs="Times New Roman"/>
                <w:sz w:val="24"/>
                <w:szCs w:val="24"/>
                <w:lang w:val="en-US"/>
              </w:rPr>
            </w:rPrChange>
          </w:rPr>
          <w:delText>10</w:delText>
        </w:r>
      </w:del>
      <w:r w:rsidR="002610ED" w:rsidRPr="009A1C08">
        <w:rPr>
          <w:rFonts w:ascii="Times New Roman" w:hAnsi="Times New Roman" w:cs="Times New Roman"/>
          <w:sz w:val="24"/>
          <w:szCs w:val="24"/>
          <w:lang w:val="en-US"/>
        </w:rPr>
        <w:t>).</w:t>
      </w:r>
      <w:r w:rsidR="00D859D1" w:rsidRPr="009A1C08">
        <w:rPr>
          <w:rFonts w:ascii="Times New Roman" w:hAnsi="Times New Roman" w:cs="Times New Roman"/>
          <w:sz w:val="24"/>
          <w:szCs w:val="24"/>
          <w:lang w:val="en-US"/>
        </w:rPr>
        <w:t xml:space="preserve"> </w:t>
      </w:r>
    </w:p>
    <w:p w14:paraId="4203EF1F" w14:textId="406E3A56" w:rsidR="00AA20AD" w:rsidRPr="009A1C08" w:rsidRDefault="00AA20AD"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hydrogels </w:t>
      </w:r>
      <w:ins w:id="1220" w:author="anna.resch88@gmail.com" w:date="2022-01-04T18:03:00Z">
        <w:r w:rsidR="0021129C">
          <w:rPr>
            <w:rFonts w:ascii="Times New Roman" w:hAnsi="Times New Roman" w:cs="Times New Roman"/>
            <w:sz w:val="24"/>
            <w:szCs w:val="24"/>
            <w:lang w:val="en-US"/>
          </w:rPr>
          <w:t>we</w:t>
        </w:r>
      </w:ins>
      <w:del w:id="1221" w:author="anna.resch88@gmail.com" w:date="2022-01-04T18:03:00Z">
        <w:r w:rsidRPr="009A1C08" w:rsidDel="0021129C">
          <w:rPr>
            <w:rFonts w:ascii="Times New Roman" w:hAnsi="Times New Roman" w:cs="Times New Roman"/>
            <w:sz w:val="24"/>
            <w:szCs w:val="24"/>
            <w:lang w:val="en-US"/>
          </w:rPr>
          <w:delText>a</w:delText>
        </w:r>
      </w:del>
      <w:r w:rsidRPr="009A1C08">
        <w:rPr>
          <w:rFonts w:ascii="Times New Roman" w:hAnsi="Times New Roman" w:cs="Times New Roman"/>
          <w:sz w:val="24"/>
          <w:szCs w:val="24"/>
          <w:lang w:val="en-US"/>
        </w:rPr>
        <w:t>re highly swollen, with a water content of a</w:t>
      </w:r>
      <w:r w:rsidR="00215309" w:rsidRPr="009A1C08">
        <w:rPr>
          <w:rFonts w:ascii="Times New Roman" w:hAnsi="Times New Roman" w:cs="Times New Roman"/>
          <w:sz w:val="24"/>
          <w:szCs w:val="24"/>
          <w:lang w:val="en-US"/>
        </w:rPr>
        <w:t>pproximately</w:t>
      </w:r>
      <w:r w:rsidRPr="009A1C08">
        <w:rPr>
          <w:rFonts w:ascii="Times New Roman" w:hAnsi="Times New Roman" w:cs="Times New Roman"/>
          <w:sz w:val="24"/>
          <w:szCs w:val="24"/>
          <w:lang w:val="en-US"/>
        </w:rPr>
        <w:t xml:space="preserve"> 80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 in hydrogels </w:t>
      </w:r>
      <w:r w:rsidR="00BD1942" w:rsidRPr="009A1C08">
        <w:rPr>
          <w:rFonts w:ascii="Times New Roman" w:hAnsi="Times New Roman" w:cs="Times New Roman"/>
          <w:sz w:val="24"/>
          <w:szCs w:val="24"/>
          <w:lang w:val="en-US"/>
        </w:rPr>
        <w:t>containing</w:t>
      </w:r>
      <w:r w:rsidRPr="009A1C08">
        <w:rPr>
          <w:rFonts w:ascii="Times New Roman" w:hAnsi="Times New Roman" w:cs="Times New Roman"/>
          <w:sz w:val="24"/>
          <w:szCs w:val="24"/>
          <w:lang w:val="en-US"/>
        </w:rPr>
        <w:t xml:space="preserve"> 20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del w:id="1222" w:author="anna.resch88@gmail.com" w:date="2022-01-05T11:00:00Z">
        <w:r w:rsidRPr="009A1C08" w:rsidDel="00B277D4">
          <w:rPr>
            <w:rFonts w:ascii="Times New Roman" w:hAnsi="Times New Roman" w:cs="Times New Roman"/>
            <w:sz w:val="24"/>
            <w:szCs w:val="24"/>
            <w:lang w:val="en-US"/>
          </w:rPr>
          <w:delText xml:space="preserve"> </w:delText>
        </w:r>
      </w:del>
      <w:ins w:id="1223" w:author="anna.resch88@gmail.com" w:date="2022-01-04T18:03:00Z">
        <w:r w:rsidR="0021129C">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protein </w:t>
      </w:r>
      <w:r w:rsidR="00BD1942"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ULD-V20-ULD, ULD-V40-ULD and ULD-V80-ULD</w:t>
      </w:r>
      <w:r w:rsidR="00BD1942" w:rsidRPr="009A1C08">
        <w:rPr>
          <w:rFonts w:ascii="Times New Roman" w:hAnsi="Times New Roman" w:cs="Times New Roman"/>
          <w:sz w:val="24"/>
          <w:szCs w:val="24"/>
          <w:lang w:val="en-US"/>
        </w:rPr>
        <w:t>)</w:t>
      </w:r>
      <w:r w:rsidR="00125AD0" w:rsidRPr="009A1C08">
        <w:rPr>
          <w:rFonts w:ascii="Times New Roman" w:hAnsi="Times New Roman" w:cs="Times New Roman"/>
          <w:sz w:val="24"/>
          <w:szCs w:val="24"/>
          <w:lang w:val="en-US"/>
        </w:rPr>
        <w:t xml:space="preserve"> and 90 % water in</w:t>
      </w:r>
      <w:r w:rsidRPr="009A1C08">
        <w:rPr>
          <w:rFonts w:ascii="Times New Roman" w:hAnsi="Times New Roman" w:cs="Times New Roman"/>
          <w:sz w:val="24"/>
          <w:szCs w:val="24"/>
          <w:lang w:val="en-US"/>
        </w:rPr>
        <w:t xml:space="preserve"> 10</w:t>
      </w:r>
      <w:r w:rsidR="00677F32"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ULD-V20-ULD</w:t>
      </w:r>
      <w:r w:rsidR="00125AD0" w:rsidRPr="009A1C08">
        <w:rPr>
          <w:rFonts w:ascii="Times New Roman" w:hAnsi="Times New Roman" w:cs="Times New Roman"/>
          <w:sz w:val="24"/>
          <w:szCs w:val="24"/>
          <w:lang w:val="en-US"/>
        </w:rPr>
        <w:t xml:space="preserve"> hydrogels</w:t>
      </w:r>
      <w:r w:rsidRPr="009A1C08">
        <w:rPr>
          <w:rFonts w:ascii="Times New Roman" w:hAnsi="Times New Roman" w:cs="Times New Roman"/>
          <w:sz w:val="24"/>
          <w:szCs w:val="24"/>
          <w:lang w:val="en-US"/>
        </w:rPr>
        <w:t xml:space="preserve">. There was no considerable difference in water content between gels crosslinked with riboflavin </w:t>
      </w:r>
      <w:r w:rsidR="00125AD0" w:rsidRPr="009A1C08">
        <w:rPr>
          <w:rFonts w:ascii="Times New Roman" w:hAnsi="Times New Roman" w:cs="Times New Roman"/>
          <w:sz w:val="24"/>
          <w:szCs w:val="24"/>
          <w:lang w:val="en-US"/>
        </w:rPr>
        <w:t xml:space="preserve">or </w:t>
      </w:r>
      <w:r w:rsidRPr="009A1C08">
        <w:rPr>
          <w:rFonts w:ascii="Times New Roman" w:hAnsi="Times New Roman" w:cs="Times New Roman"/>
          <w:sz w:val="24"/>
          <w:szCs w:val="24"/>
          <w:lang w:val="en-US"/>
        </w:rPr>
        <w:t xml:space="preserve">with </w:t>
      </w:r>
      <w:ins w:id="1224" w:author="anna.resch88@gmail.com" w:date="2022-01-04T18:03:00Z">
        <w:r w:rsidR="0021129C">
          <w:rPr>
            <w:rFonts w:ascii="Times New Roman" w:hAnsi="Times New Roman" w:cs="Times New Roman"/>
            <w:sz w:val="24"/>
            <w:szCs w:val="24"/>
            <w:lang w:val="en-US"/>
          </w:rPr>
          <w:t>r</w:t>
        </w:r>
      </w:ins>
      <w:del w:id="1225" w:author="anna.resch88@gmail.com" w:date="2022-01-04T18:03:00Z">
        <w:r w:rsidR="00697096" w:rsidRPr="009A1C08" w:rsidDel="0021129C">
          <w:rPr>
            <w:rFonts w:ascii="Times New Roman" w:hAnsi="Times New Roman" w:cs="Times New Roman"/>
            <w:sz w:val="24"/>
            <w:szCs w:val="24"/>
            <w:lang w:val="en-US"/>
          </w:rPr>
          <w:delText>R</w:delText>
        </w:r>
      </w:del>
      <w:r w:rsidRPr="009A1C08">
        <w:rPr>
          <w:rFonts w:ascii="Times New Roman" w:hAnsi="Times New Roman" w:cs="Times New Roman"/>
          <w:sz w:val="24"/>
          <w:szCs w:val="24"/>
          <w:lang w:val="en-US"/>
        </w:rPr>
        <w:t>u(II)bpy</w:t>
      </w:r>
      <w:r w:rsidR="00A804CE" w:rsidRPr="009A1C08">
        <w:rPr>
          <w:rFonts w:ascii="Times New Roman" w:hAnsi="Times New Roman" w:cs="Times New Roman"/>
          <w:sz w:val="24"/>
          <w:szCs w:val="24"/>
          <w:lang w:val="en-US"/>
        </w:rPr>
        <w:t xml:space="preserve"> (</w:t>
      </w:r>
      <w:ins w:id="1226" w:author="Bizan N. Balzer" w:date="2021-10-07T22:36:00Z">
        <w:r w:rsidR="00E96D6A">
          <w:rPr>
            <w:rFonts w:ascii="Times New Roman" w:hAnsi="Times New Roman" w:cs="Times New Roman"/>
            <w:sz w:val="24"/>
            <w:szCs w:val="24"/>
            <w:lang w:val="en-US"/>
          </w:rPr>
          <w:t xml:space="preserve">see </w:t>
        </w:r>
        <w:del w:id="1227" w:author="anna.resch88@gmail.com" w:date="2022-01-04T18:03:00Z">
          <w:r w:rsidR="00E96D6A" w:rsidRPr="00B277D4" w:rsidDel="0021129C">
            <w:rPr>
              <w:rFonts w:ascii="Times New Roman" w:hAnsi="Times New Roman" w:cs="Times New Roman"/>
              <w:b/>
              <w:bCs/>
              <w:sz w:val="24"/>
              <w:szCs w:val="24"/>
              <w:highlight w:val="cyan"/>
              <w:lang w:val="en-US"/>
              <w:rPrChange w:id="1228" w:author="anna.resch88@gmail.com" w:date="2022-01-05T11:00:00Z">
                <w:rPr>
                  <w:rFonts w:cstheme="majorHAnsi"/>
                  <w:noProof/>
                  <w:lang w:val="en-US"/>
                </w:rPr>
              </w:rPrChange>
            </w:rPr>
            <w:delText>Supplementary Methods and Materials</w:delText>
          </w:r>
          <w:r w:rsidR="00E96D6A" w:rsidRPr="00B277D4" w:rsidDel="0021129C">
            <w:rPr>
              <w:rFonts w:ascii="Times New Roman" w:hAnsi="Times New Roman" w:cs="Times New Roman"/>
              <w:b/>
              <w:bCs/>
              <w:sz w:val="24"/>
              <w:szCs w:val="24"/>
              <w:lang w:val="en-US"/>
              <w:rPrChange w:id="1229" w:author="anna.resch88@gmail.com" w:date="2022-01-05T11:00:00Z">
                <w:rPr>
                  <w:rFonts w:ascii="Times New Roman" w:hAnsi="Times New Roman" w:cs="Times New Roman"/>
                  <w:sz w:val="24"/>
                  <w:szCs w:val="24"/>
                  <w:highlight w:val="cyan"/>
                  <w:lang w:val="en-US"/>
                </w:rPr>
              </w:rPrChange>
            </w:rPr>
            <w:delText xml:space="preserve"> </w:delText>
          </w:r>
        </w:del>
      </w:ins>
      <w:ins w:id="1230" w:author="Bizan N. Balzer" w:date="2021-10-07T22:03:00Z">
        <w:r w:rsidR="005F3832" w:rsidRPr="00B277D4">
          <w:rPr>
            <w:rFonts w:ascii="Times New Roman" w:hAnsi="Times New Roman" w:cs="Times New Roman"/>
            <w:b/>
            <w:bCs/>
            <w:sz w:val="24"/>
            <w:szCs w:val="24"/>
            <w:highlight w:val="cyan"/>
            <w:lang w:val="en-US"/>
            <w:rPrChange w:id="1231" w:author="anna.resch88@gmail.com" w:date="2022-01-05T11:00:00Z">
              <w:rPr>
                <w:rFonts w:ascii="Times New Roman" w:hAnsi="Times New Roman" w:cs="Times New Roman"/>
                <w:sz w:val="24"/>
                <w:szCs w:val="24"/>
                <w:lang w:val="en-US"/>
              </w:rPr>
            </w:rPrChange>
          </w:rPr>
          <w:t xml:space="preserve">SI </w:t>
        </w:r>
      </w:ins>
      <w:ins w:id="1232" w:author="anna.resch88@gmail.com" w:date="2022-01-16T12:14:00Z">
        <w:r w:rsidR="00D610B0">
          <w:rPr>
            <w:rFonts w:ascii="Times New Roman" w:hAnsi="Times New Roman" w:cs="Times New Roman"/>
            <w:b/>
            <w:bCs/>
            <w:sz w:val="24"/>
            <w:szCs w:val="24"/>
            <w:highlight w:val="cyan"/>
            <w:lang w:val="en-US"/>
          </w:rPr>
          <w:t>section</w:t>
        </w:r>
      </w:ins>
      <w:ins w:id="1233" w:author="anna.resch88@gmail.com" w:date="2022-01-04T18:04:00Z">
        <w:r w:rsidR="0021129C" w:rsidRPr="00B277D4">
          <w:rPr>
            <w:rFonts w:ascii="Times New Roman" w:hAnsi="Times New Roman" w:cs="Times New Roman"/>
            <w:b/>
            <w:bCs/>
            <w:sz w:val="24"/>
            <w:szCs w:val="24"/>
            <w:highlight w:val="cyan"/>
            <w:lang w:val="en-US"/>
            <w:rPrChange w:id="1234" w:author="anna.resch88@gmail.com" w:date="2022-01-05T11:00:00Z">
              <w:rPr>
                <w:rFonts w:ascii="Times New Roman" w:hAnsi="Times New Roman" w:cs="Times New Roman"/>
                <w:sz w:val="24"/>
                <w:szCs w:val="24"/>
                <w:highlight w:val="cyan"/>
                <w:lang w:val="en-US"/>
              </w:rPr>
            </w:rPrChange>
          </w:rPr>
          <w:t xml:space="preserve"> </w:t>
        </w:r>
      </w:ins>
      <w:ins w:id="1235" w:author="anna.resch88@gmail.com" w:date="2022-01-05T11:11:00Z">
        <w:r w:rsidR="002A42CB">
          <w:rPr>
            <w:rFonts w:ascii="Times New Roman" w:hAnsi="Times New Roman" w:cs="Times New Roman"/>
            <w:b/>
            <w:bCs/>
            <w:sz w:val="24"/>
            <w:szCs w:val="24"/>
            <w:highlight w:val="cyan"/>
            <w:lang w:val="en-US"/>
          </w:rPr>
          <w:t>1</w:t>
        </w:r>
      </w:ins>
      <w:ins w:id="1236" w:author="anna.resch88@gmail.com" w:date="2022-01-16T12:14:00Z">
        <w:r w:rsidR="00D610B0">
          <w:rPr>
            <w:rFonts w:ascii="Times New Roman" w:hAnsi="Times New Roman" w:cs="Times New Roman"/>
            <w:b/>
            <w:bCs/>
            <w:sz w:val="24"/>
            <w:szCs w:val="24"/>
            <w:highlight w:val="cyan"/>
            <w:lang w:val="en-US"/>
          </w:rPr>
          <w:t>0</w:t>
        </w:r>
      </w:ins>
      <w:ins w:id="1237" w:author="anna.resch88@gmail.com" w:date="2022-01-04T18:04:00Z">
        <w:r w:rsidR="0021129C">
          <w:rPr>
            <w:rFonts w:ascii="Times New Roman" w:hAnsi="Times New Roman" w:cs="Times New Roman"/>
            <w:sz w:val="24"/>
            <w:szCs w:val="24"/>
            <w:highlight w:val="cyan"/>
            <w:lang w:val="en-US"/>
          </w:rPr>
          <w:t xml:space="preserve"> and</w:t>
        </w:r>
      </w:ins>
      <w:ins w:id="1238" w:author="Bizan N. Balzer" w:date="2021-10-07T22:03:00Z">
        <w:del w:id="1239" w:author="anna.resch88@gmail.com" w:date="2022-01-04T18:04:00Z">
          <w:r w:rsidR="005F3832" w:rsidRPr="005F3832" w:rsidDel="0021129C">
            <w:rPr>
              <w:rFonts w:ascii="Times New Roman" w:hAnsi="Times New Roman" w:cs="Times New Roman"/>
              <w:sz w:val="24"/>
              <w:szCs w:val="24"/>
              <w:highlight w:val="cyan"/>
              <w:lang w:val="en-US"/>
              <w:rPrChange w:id="1240" w:author="Bizan N. Balzer" w:date="2021-10-07T22:03:00Z">
                <w:rPr>
                  <w:rFonts w:ascii="Times New Roman" w:hAnsi="Times New Roman" w:cs="Times New Roman"/>
                  <w:sz w:val="24"/>
                  <w:szCs w:val="24"/>
                  <w:lang w:val="en-US"/>
                </w:rPr>
              </w:rPrChange>
            </w:rPr>
            <w:delText>2.1 and</w:delText>
          </w:r>
          <w:r w:rsidR="005F3832" w:rsidDel="0021129C">
            <w:rPr>
              <w:rFonts w:ascii="Times New Roman" w:hAnsi="Times New Roman" w:cs="Times New Roman"/>
              <w:sz w:val="24"/>
              <w:szCs w:val="24"/>
              <w:lang w:val="en-US"/>
            </w:rPr>
            <w:delText xml:space="preserve"> </w:delText>
          </w:r>
        </w:del>
      </w:ins>
      <w:del w:id="1241" w:author="anna.resch88@gmail.com" w:date="2022-01-04T18:04:00Z">
        <w:r w:rsidR="00E9607C" w:rsidRPr="00AF3C62" w:rsidDel="0021129C">
          <w:rPr>
            <w:rFonts w:ascii="Times New Roman" w:hAnsi="Times New Roman" w:cs="Times New Roman"/>
            <w:sz w:val="24"/>
            <w:szCs w:val="24"/>
            <w:highlight w:val="cyan"/>
            <w:lang w:val="en-US"/>
            <w:rPrChange w:id="1242" w:author="Bizan N. Balzer" w:date="2021-10-02T11:52:00Z">
              <w:rPr>
                <w:rFonts w:ascii="Times New Roman" w:hAnsi="Times New Roman" w:cs="Times New Roman"/>
                <w:sz w:val="24"/>
                <w:szCs w:val="24"/>
                <w:lang w:val="en-US"/>
              </w:rPr>
            </w:rPrChange>
          </w:rPr>
          <w:delText>SI</w:delText>
        </w:r>
      </w:del>
      <w:r w:rsidR="00D859D1" w:rsidRPr="00AF3C62">
        <w:rPr>
          <w:rFonts w:ascii="Times New Roman" w:hAnsi="Times New Roman" w:cs="Times New Roman"/>
          <w:sz w:val="24"/>
          <w:szCs w:val="24"/>
          <w:highlight w:val="cyan"/>
          <w:lang w:val="en-US"/>
          <w:rPrChange w:id="1243" w:author="Bizan N. Balzer" w:date="2021-10-02T11:52:00Z">
            <w:rPr>
              <w:rFonts w:ascii="Times New Roman" w:hAnsi="Times New Roman" w:cs="Times New Roman"/>
              <w:sz w:val="24"/>
              <w:szCs w:val="24"/>
              <w:lang w:val="en-US"/>
            </w:rPr>
          </w:rPrChange>
        </w:rPr>
        <w:t xml:space="preserve"> </w:t>
      </w:r>
      <w:ins w:id="1244" w:author="Bizan N. Balzer" w:date="2021-10-05T00:40:00Z">
        <w:r w:rsidR="00A6095E" w:rsidRPr="00B277D4">
          <w:rPr>
            <w:rFonts w:ascii="Times New Roman" w:hAnsi="Times New Roman" w:cs="Times New Roman"/>
            <w:b/>
            <w:bCs/>
            <w:sz w:val="24"/>
            <w:szCs w:val="24"/>
            <w:highlight w:val="cyan"/>
            <w:lang w:val="en-US"/>
            <w:rPrChange w:id="1245" w:author="anna.resch88@gmail.com" w:date="2022-01-05T11:00:00Z">
              <w:rPr>
                <w:rFonts w:ascii="Times New Roman" w:hAnsi="Times New Roman" w:cs="Times New Roman"/>
                <w:sz w:val="24"/>
                <w:szCs w:val="24"/>
                <w:highlight w:val="cyan"/>
                <w:lang w:val="en-US"/>
              </w:rPr>
            </w:rPrChange>
          </w:rPr>
          <w:t xml:space="preserve">Figure </w:t>
        </w:r>
      </w:ins>
      <w:r w:rsidR="00D859D1" w:rsidRPr="00B277D4">
        <w:rPr>
          <w:rFonts w:ascii="Times New Roman" w:hAnsi="Times New Roman" w:cs="Times New Roman"/>
          <w:b/>
          <w:bCs/>
          <w:sz w:val="24"/>
          <w:szCs w:val="24"/>
          <w:highlight w:val="cyan"/>
          <w:lang w:val="en-US"/>
          <w:rPrChange w:id="1246" w:author="anna.resch88@gmail.com" w:date="2022-01-05T11:00:00Z">
            <w:rPr>
              <w:rFonts w:ascii="Times New Roman" w:hAnsi="Times New Roman" w:cs="Times New Roman"/>
              <w:sz w:val="24"/>
              <w:szCs w:val="24"/>
              <w:lang w:val="en-US"/>
            </w:rPr>
          </w:rPrChange>
        </w:rPr>
        <w:t>S-</w:t>
      </w:r>
      <w:ins w:id="1247" w:author="anna.resch88@gmail.com" w:date="2022-01-04T18:04:00Z">
        <w:r w:rsidR="0021129C" w:rsidRPr="00B277D4">
          <w:rPr>
            <w:rFonts w:ascii="Times New Roman" w:hAnsi="Times New Roman" w:cs="Times New Roman"/>
            <w:b/>
            <w:bCs/>
            <w:sz w:val="24"/>
            <w:szCs w:val="24"/>
            <w:highlight w:val="cyan"/>
            <w:lang w:val="en-US"/>
            <w:rPrChange w:id="1248" w:author="anna.resch88@gmail.com" w:date="2022-01-05T11:00:00Z">
              <w:rPr>
                <w:rFonts w:ascii="Times New Roman" w:hAnsi="Times New Roman" w:cs="Times New Roman"/>
                <w:sz w:val="24"/>
                <w:szCs w:val="24"/>
                <w:highlight w:val="cyan"/>
                <w:lang w:val="en-US"/>
              </w:rPr>
            </w:rPrChange>
          </w:rPr>
          <w:t>9</w:t>
        </w:r>
      </w:ins>
      <w:del w:id="1249" w:author="anna.resch88@gmail.com" w:date="2022-01-04T18:04:00Z">
        <w:r w:rsidR="00CC5558" w:rsidRPr="00AF3C62" w:rsidDel="0021129C">
          <w:rPr>
            <w:rFonts w:ascii="Times New Roman" w:hAnsi="Times New Roman" w:cs="Times New Roman"/>
            <w:sz w:val="24"/>
            <w:szCs w:val="24"/>
            <w:highlight w:val="cyan"/>
            <w:lang w:val="en-US"/>
            <w:rPrChange w:id="1250" w:author="Bizan N. Balzer" w:date="2021-10-02T11:52:00Z">
              <w:rPr>
                <w:rFonts w:ascii="Times New Roman" w:hAnsi="Times New Roman" w:cs="Times New Roman"/>
                <w:sz w:val="24"/>
                <w:szCs w:val="24"/>
                <w:lang w:val="en-US"/>
              </w:rPr>
            </w:rPrChange>
          </w:rPr>
          <w:delText>1</w:delText>
        </w:r>
        <w:r w:rsidR="00AA3BEB" w:rsidRPr="00AF3C62" w:rsidDel="0021129C">
          <w:rPr>
            <w:rFonts w:ascii="Times New Roman" w:hAnsi="Times New Roman" w:cs="Times New Roman"/>
            <w:sz w:val="24"/>
            <w:szCs w:val="24"/>
            <w:highlight w:val="cyan"/>
            <w:lang w:val="en-US"/>
            <w:rPrChange w:id="1251" w:author="Bizan N. Balzer" w:date="2021-10-02T11:52:00Z">
              <w:rPr>
                <w:rFonts w:ascii="Times New Roman" w:hAnsi="Times New Roman" w:cs="Times New Roman"/>
                <w:sz w:val="24"/>
                <w:szCs w:val="24"/>
                <w:lang w:val="en-US"/>
              </w:rPr>
            </w:rPrChange>
          </w:rPr>
          <w:delText>1</w:delText>
        </w:r>
      </w:del>
      <w:r w:rsidR="00A804CE" w:rsidRPr="009A1C08">
        <w:rPr>
          <w:rFonts w:ascii="Times New Roman" w:hAnsi="Times New Roman" w:cs="Times New Roman"/>
          <w:sz w:val="24"/>
          <w:szCs w:val="24"/>
          <w:lang w:val="en-US"/>
        </w:rPr>
        <w:t xml:space="preserve">). </w:t>
      </w:r>
    </w:p>
    <w:p w14:paraId="0F69870A" w14:textId="77777777" w:rsidR="008D65D5" w:rsidRPr="009A1C08" w:rsidRDefault="008D65D5" w:rsidP="009A1C08">
      <w:pPr>
        <w:spacing w:line="480" w:lineRule="auto"/>
        <w:rPr>
          <w:rFonts w:ascii="Times New Roman" w:hAnsi="Times New Roman" w:cs="Times New Roman"/>
          <w:sz w:val="24"/>
          <w:szCs w:val="24"/>
          <w:lang w:val="en-US"/>
        </w:rPr>
      </w:pPr>
    </w:p>
    <w:p w14:paraId="4859D270" w14:textId="660CBB23" w:rsidR="008D65D5" w:rsidRPr="009A1C08" w:rsidRDefault="00305224">
      <w:pPr>
        <w:pStyle w:val="berschrift3"/>
        <w:spacing w:after="240" w:line="360" w:lineRule="auto"/>
        <w:jc w:val="both"/>
        <w:rPr>
          <w:rFonts w:ascii="Times New Roman" w:hAnsi="Times New Roman" w:cs="Times New Roman"/>
          <w:lang w:val="en-US"/>
        </w:rPr>
        <w:pPrChange w:id="1252" w:author="anna.resch88@gmail.com" w:date="2022-01-05T11:00:00Z">
          <w:pPr>
            <w:pStyle w:val="berschrift3"/>
            <w:spacing w:line="360" w:lineRule="auto"/>
            <w:jc w:val="both"/>
          </w:pPr>
        </w:pPrChange>
      </w:pPr>
      <w:r w:rsidRPr="009A1C08">
        <w:rPr>
          <w:rFonts w:ascii="Times New Roman" w:hAnsi="Times New Roman" w:cs="Times New Roman"/>
          <w:lang w:val="en-US"/>
        </w:rPr>
        <w:t xml:space="preserve">Mechanical </w:t>
      </w:r>
      <w:r w:rsidR="008F0715" w:rsidRPr="009A1C08">
        <w:rPr>
          <w:rFonts w:ascii="Times New Roman" w:hAnsi="Times New Roman" w:cs="Times New Roman"/>
          <w:lang w:val="en-US"/>
        </w:rPr>
        <w:t>properties</w:t>
      </w:r>
    </w:p>
    <w:p w14:paraId="288BFC49" w14:textId="5E6E4BAB" w:rsidR="0086273B" w:rsidRPr="009A1C08" w:rsidRDefault="0086273B">
      <w:pPr>
        <w:pStyle w:val="berschrift4"/>
        <w:spacing w:after="240" w:line="360" w:lineRule="auto"/>
        <w:jc w:val="both"/>
        <w:rPr>
          <w:rFonts w:ascii="Times New Roman" w:hAnsi="Times New Roman" w:cs="Times New Roman"/>
          <w:sz w:val="24"/>
          <w:szCs w:val="24"/>
          <w:lang w:val="en-US"/>
        </w:rPr>
        <w:pPrChange w:id="1253" w:author="anna.resch88@gmail.com" w:date="2022-01-05T11:00:00Z">
          <w:pPr>
            <w:pStyle w:val="berschrift4"/>
            <w:spacing w:line="360" w:lineRule="auto"/>
            <w:jc w:val="both"/>
          </w:pPr>
        </w:pPrChange>
      </w:pPr>
      <w:r w:rsidRPr="009A1C08">
        <w:rPr>
          <w:rFonts w:ascii="Times New Roman" w:hAnsi="Times New Roman" w:cs="Times New Roman"/>
          <w:sz w:val="24"/>
          <w:szCs w:val="24"/>
          <w:lang w:val="en-US"/>
        </w:rPr>
        <w:t>Nanoindentation</w:t>
      </w:r>
    </w:p>
    <w:p w14:paraId="5D5A4347" w14:textId="69D4556D" w:rsidR="000B5FF1" w:rsidRDefault="00305224" w:rsidP="009A1C08">
      <w:pPr>
        <w:spacing w:line="480" w:lineRule="auto"/>
        <w:jc w:val="both"/>
        <w:rPr>
          <w:ins w:id="1254" w:author="anna.resch88@gmail.com" w:date="2022-01-05T11:08: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To </w:t>
      </w:r>
      <w:del w:id="1255" w:author="anna.resch88@gmail.com" w:date="2022-01-03T10:22:00Z">
        <w:r w:rsidR="00562FE7" w:rsidRPr="009A1C08" w:rsidDel="00651C27">
          <w:rPr>
            <w:rFonts w:ascii="Times New Roman" w:hAnsi="Times New Roman" w:cs="Times New Roman"/>
            <w:sz w:val="24"/>
            <w:szCs w:val="24"/>
            <w:lang w:val="en-US"/>
          </w:rPr>
          <w:delText xml:space="preserve">determine </w:delText>
        </w:r>
      </w:del>
      <w:ins w:id="1256" w:author="anna.resch88@gmail.com" w:date="2022-01-03T10:22:00Z">
        <w:r w:rsidR="00651C27">
          <w:rPr>
            <w:rFonts w:ascii="Times New Roman" w:hAnsi="Times New Roman" w:cs="Times New Roman"/>
            <w:sz w:val="24"/>
            <w:szCs w:val="24"/>
            <w:lang w:val="en-US"/>
          </w:rPr>
          <w:t>evaluate</w:t>
        </w:r>
        <w:r w:rsidR="00651C27" w:rsidRPr="009A1C08">
          <w:rPr>
            <w:rFonts w:ascii="Times New Roman" w:hAnsi="Times New Roman" w:cs="Times New Roman"/>
            <w:sz w:val="24"/>
            <w:szCs w:val="24"/>
            <w:lang w:val="en-US"/>
          </w:rPr>
          <w:t xml:space="preserve"> </w:t>
        </w:r>
      </w:ins>
      <w:r w:rsidR="00562FE7" w:rsidRPr="009A1C08">
        <w:rPr>
          <w:rFonts w:ascii="Times New Roman" w:hAnsi="Times New Roman" w:cs="Times New Roman"/>
          <w:sz w:val="24"/>
          <w:szCs w:val="24"/>
          <w:lang w:val="en-US"/>
        </w:rPr>
        <w:t>mechanical</w:t>
      </w:r>
      <w:r w:rsidRPr="009A1C08">
        <w:rPr>
          <w:rFonts w:ascii="Times New Roman" w:hAnsi="Times New Roman" w:cs="Times New Roman"/>
          <w:sz w:val="24"/>
          <w:szCs w:val="24"/>
          <w:lang w:val="en-US"/>
        </w:rPr>
        <w:t xml:space="preserve"> properties on a microscopic level, </w:t>
      </w:r>
      <w:r w:rsidR="00273108" w:rsidRPr="009A1C08">
        <w:rPr>
          <w:rFonts w:ascii="Times New Roman" w:hAnsi="Times New Roman" w:cs="Times New Roman"/>
          <w:sz w:val="24"/>
          <w:szCs w:val="24"/>
          <w:lang w:val="en-US"/>
        </w:rPr>
        <w:t xml:space="preserve">we </w:t>
      </w:r>
      <w:del w:id="1257" w:author="anna.resch88@gmail.com" w:date="2022-01-03T10:21:00Z">
        <w:r w:rsidR="00273108" w:rsidRPr="009A1C08" w:rsidDel="00651C27">
          <w:rPr>
            <w:rFonts w:ascii="Times New Roman" w:hAnsi="Times New Roman" w:cs="Times New Roman"/>
            <w:sz w:val="24"/>
            <w:szCs w:val="24"/>
            <w:lang w:val="en-US"/>
          </w:rPr>
          <w:delText>measured the m</w:delText>
        </w:r>
        <w:r w:rsidR="000313CA" w:rsidRPr="009A1C08" w:rsidDel="00651C27">
          <w:rPr>
            <w:rFonts w:ascii="Times New Roman" w:hAnsi="Times New Roman" w:cs="Times New Roman"/>
            <w:sz w:val="24"/>
            <w:szCs w:val="24"/>
            <w:lang w:val="en-US"/>
          </w:rPr>
          <w:delText>icro-elasticity in terms of</w:delText>
        </w:r>
      </w:del>
      <w:ins w:id="1258" w:author="anna.resch88@gmail.com" w:date="2022-01-03T10:21:00Z">
        <w:r w:rsidR="00651C27">
          <w:rPr>
            <w:rFonts w:ascii="Times New Roman" w:hAnsi="Times New Roman" w:cs="Times New Roman"/>
            <w:sz w:val="24"/>
            <w:szCs w:val="24"/>
            <w:lang w:val="en-US"/>
          </w:rPr>
          <w:t>determined</w:t>
        </w:r>
      </w:ins>
      <w:r w:rsidR="000313CA" w:rsidRPr="009A1C08">
        <w:rPr>
          <w:rFonts w:ascii="Times New Roman" w:hAnsi="Times New Roman" w:cs="Times New Roman"/>
          <w:sz w:val="24"/>
          <w:szCs w:val="24"/>
          <w:lang w:val="en-US"/>
        </w:rPr>
        <w:t xml:space="preserve"> Young’s modulus </w:t>
      </w:r>
      <w:r w:rsidR="000A0A3F" w:rsidRPr="009A1C08">
        <w:rPr>
          <w:rFonts w:ascii="Times New Roman" w:hAnsi="Times New Roman" w:cs="Times New Roman"/>
          <w:sz w:val="24"/>
          <w:szCs w:val="24"/>
          <w:lang w:val="en-US"/>
        </w:rPr>
        <w:t xml:space="preserve">by </w:t>
      </w:r>
      <w:r w:rsidR="00273108" w:rsidRPr="009A1C08">
        <w:rPr>
          <w:rFonts w:ascii="Times New Roman" w:hAnsi="Times New Roman" w:cs="Times New Roman"/>
          <w:sz w:val="24"/>
          <w:szCs w:val="24"/>
          <w:lang w:val="en-US"/>
        </w:rPr>
        <w:t>nanoindentation utilizing the</w:t>
      </w:r>
      <w:r w:rsidR="004D1334" w:rsidRPr="009A1C08">
        <w:rPr>
          <w:rFonts w:ascii="Times New Roman" w:hAnsi="Times New Roman" w:cs="Times New Roman"/>
          <w:sz w:val="24"/>
          <w:szCs w:val="24"/>
          <w:lang w:val="en-US"/>
        </w:rPr>
        <w:t xml:space="preserve"> Hertz fit method</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&lt;EndNote&gt;&lt;Cite&gt;&lt;Author&gt;Hertz&lt;/Author&gt;&lt;Year&gt;1881&lt;/Year&gt;&lt;RecNum&gt;28&lt;/RecNum&gt;&lt;DisplayText&gt;&lt;style face="superscript"&gt;[26]&lt;/style&gt;&lt;/DisplayText&gt;&lt;record&gt;&lt;rec-number&gt;28&lt;/rec-number&gt;&lt;foreign-keys&gt;&lt;key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[26]</w:t>
      </w:r>
      <w:r w:rsidR="00697024">
        <w:rPr>
          <w:rFonts w:ascii="Times New Roman" w:hAnsi="Times New Roman" w:cs="Times New Roman"/>
          <w:sz w:val="24"/>
          <w:szCs w:val="24"/>
          <w:lang w:val="en-US"/>
        </w:rPr>
        <w:fldChar w:fldCharType="end"/>
      </w:r>
      <w:r w:rsidR="004D1334" w:rsidRPr="009A1C08">
        <w:rPr>
          <w:rFonts w:ascii="Times New Roman" w:hAnsi="Times New Roman" w:cs="Times New Roman"/>
          <w:sz w:val="24"/>
          <w:szCs w:val="24"/>
          <w:lang w:val="en-US"/>
        </w:rPr>
        <w:t xml:space="preserve"> (</w:t>
      </w:r>
      <w:r w:rsidR="004D1334" w:rsidRPr="009A1C08">
        <w:rPr>
          <w:rFonts w:ascii="Times New Roman" w:hAnsi="Times New Roman" w:cs="Times New Roman"/>
          <w:b/>
          <w:sz w:val="24"/>
          <w:szCs w:val="24"/>
          <w:lang w:val="en-US"/>
        </w:rPr>
        <w:t xml:space="preserve">Figure </w:t>
      </w:r>
      <w:r w:rsidR="006346E2" w:rsidRPr="009A1C08">
        <w:rPr>
          <w:rFonts w:ascii="Times New Roman" w:hAnsi="Times New Roman" w:cs="Times New Roman"/>
          <w:b/>
          <w:sz w:val="24"/>
          <w:szCs w:val="24"/>
          <w:lang w:val="en-US"/>
        </w:rPr>
        <w:t>3</w:t>
      </w:r>
      <w:r w:rsidR="00273108" w:rsidRPr="009A1C08">
        <w:rPr>
          <w:rFonts w:ascii="Times New Roman" w:hAnsi="Times New Roman" w:cs="Times New Roman"/>
          <w:sz w:val="24"/>
          <w:szCs w:val="24"/>
          <w:lang w:val="en-US"/>
        </w:rPr>
        <w:t xml:space="preserve">, </w:t>
      </w:r>
      <w:r w:rsidR="004F7A69" w:rsidRPr="009A1C08">
        <w:rPr>
          <w:rFonts w:ascii="Times New Roman" w:hAnsi="Times New Roman" w:cs="Times New Roman"/>
          <w:sz w:val="24"/>
          <w:szCs w:val="24"/>
          <w:lang w:val="en-US"/>
        </w:rPr>
        <w:t>for</w:t>
      </w:r>
      <w:r w:rsidR="00273108" w:rsidRPr="009A1C08">
        <w:rPr>
          <w:rFonts w:ascii="Times New Roman" w:hAnsi="Times New Roman" w:cs="Times New Roman"/>
          <w:sz w:val="24"/>
          <w:szCs w:val="24"/>
          <w:lang w:val="en-US"/>
        </w:rPr>
        <w:t xml:space="preserve"> details </w:t>
      </w:r>
      <w:r w:rsidR="004F7A69" w:rsidRPr="009A1C08">
        <w:rPr>
          <w:rFonts w:ascii="Times New Roman" w:hAnsi="Times New Roman" w:cs="Times New Roman"/>
          <w:sz w:val="24"/>
          <w:szCs w:val="24"/>
          <w:lang w:val="en-US"/>
        </w:rPr>
        <w:t xml:space="preserve">see </w:t>
      </w:r>
      <w:del w:id="1259" w:author="Bizan N. Balzer" w:date="2021-10-05T00:41:00Z">
        <w:r w:rsidR="00337981" w:rsidRPr="000B5FF1" w:rsidDel="00A6095E">
          <w:rPr>
            <w:rFonts w:ascii="Times New Roman" w:hAnsi="Times New Roman" w:cs="Times New Roman"/>
            <w:b/>
            <w:bCs/>
            <w:sz w:val="24"/>
            <w:szCs w:val="24"/>
            <w:highlight w:val="cyan"/>
            <w:lang w:val="en-US"/>
            <w:rPrChange w:id="1260" w:author="anna.resch88@gmail.com" w:date="2022-01-05T11:05:00Z">
              <w:rPr>
                <w:rFonts w:ascii="Times New Roman" w:hAnsi="Times New Roman" w:cs="Times New Roman"/>
                <w:sz w:val="24"/>
                <w:szCs w:val="24"/>
                <w:lang w:val="en-US"/>
              </w:rPr>
            </w:rPrChange>
          </w:rPr>
          <w:delText xml:space="preserve">Supplementary </w:delText>
        </w:r>
      </w:del>
      <w:del w:id="1261" w:author="anna.resch88@gmail.com" w:date="2022-01-04T18:04:00Z">
        <w:r w:rsidR="00337981" w:rsidRPr="000B5FF1" w:rsidDel="0021129C">
          <w:rPr>
            <w:rFonts w:ascii="Times New Roman" w:hAnsi="Times New Roman" w:cs="Times New Roman"/>
            <w:b/>
            <w:bCs/>
            <w:sz w:val="24"/>
            <w:szCs w:val="24"/>
            <w:highlight w:val="cyan"/>
            <w:lang w:val="en-US"/>
            <w:rPrChange w:id="1262" w:author="anna.resch88@gmail.com" w:date="2022-01-05T11:05:00Z">
              <w:rPr>
                <w:rFonts w:ascii="Times New Roman" w:hAnsi="Times New Roman" w:cs="Times New Roman"/>
                <w:sz w:val="24"/>
                <w:szCs w:val="24"/>
                <w:lang w:val="en-US"/>
              </w:rPr>
            </w:rPrChange>
          </w:rPr>
          <w:delText>Information</w:delText>
        </w:r>
      </w:del>
      <w:ins w:id="1263" w:author="Bizan N. Balzer" w:date="2021-10-07T22:36:00Z">
        <w:del w:id="1264" w:author="anna.resch88@gmail.com" w:date="2022-01-04T18:04:00Z">
          <w:r w:rsidR="00E96D6A" w:rsidRPr="000B5FF1" w:rsidDel="0021129C">
            <w:rPr>
              <w:rFonts w:ascii="Times New Roman" w:hAnsi="Times New Roman" w:cs="Times New Roman"/>
              <w:b/>
              <w:bCs/>
              <w:sz w:val="24"/>
              <w:szCs w:val="24"/>
              <w:highlight w:val="cyan"/>
              <w:lang w:val="en-US"/>
              <w:rPrChange w:id="1265" w:author="anna.resch88@gmail.com" w:date="2022-01-05T11:05:00Z">
                <w:rPr>
                  <w:rFonts w:cstheme="majorHAnsi"/>
                  <w:noProof/>
                  <w:lang w:val="en-US"/>
                </w:rPr>
              </w:rPrChange>
            </w:rPr>
            <w:delText>Supplementary Methods and Materials</w:delText>
          </w:r>
          <w:r w:rsidR="00E96D6A" w:rsidRPr="000B5FF1" w:rsidDel="0021129C">
            <w:rPr>
              <w:rFonts w:ascii="Times New Roman" w:hAnsi="Times New Roman" w:cs="Times New Roman"/>
              <w:b/>
              <w:bCs/>
              <w:sz w:val="24"/>
              <w:szCs w:val="24"/>
              <w:highlight w:val="cyan"/>
              <w:lang w:val="en-US"/>
              <w:rPrChange w:id="1266" w:author="anna.resch88@gmail.com" w:date="2022-01-05T11:05:00Z">
                <w:rPr>
                  <w:rFonts w:ascii="Times New Roman" w:hAnsi="Times New Roman" w:cs="Times New Roman"/>
                  <w:sz w:val="24"/>
                  <w:szCs w:val="24"/>
                  <w:highlight w:val="cyan"/>
                  <w:lang w:val="en-US"/>
                </w:rPr>
              </w:rPrChange>
            </w:rPr>
            <w:delText xml:space="preserve"> </w:delText>
          </w:r>
        </w:del>
      </w:ins>
      <w:ins w:id="1267" w:author="Bizan N. Balzer" w:date="2021-10-05T00:41:00Z">
        <w:del w:id="1268" w:author="anna.resch88@gmail.com" w:date="2022-01-04T18:04:00Z">
          <w:r w:rsidR="00A6095E" w:rsidRPr="000B5FF1" w:rsidDel="0021129C">
            <w:rPr>
              <w:rFonts w:ascii="Times New Roman" w:hAnsi="Times New Roman" w:cs="Times New Roman"/>
              <w:b/>
              <w:bCs/>
              <w:sz w:val="24"/>
              <w:szCs w:val="24"/>
              <w:highlight w:val="cyan"/>
              <w:lang w:val="en-US"/>
              <w:rPrChange w:id="1269" w:author="anna.resch88@gmail.com" w:date="2022-01-05T11:05:00Z">
                <w:rPr>
                  <w:rFonts w:ascii="Times New Roman" w:hAnsi="Times New Roman" w:cs="Times New Roman"/>
                  <w:sz w:val="24"/>
                  <w:szCs w:val="24"/>
                  <w:lang w:val="en-US"/>
                </w:rPr>
              </w:rPrChange>
            </w:rPr>
            <w:delText>2.2</w:delText>
          </w:r>
        </w:del>
      </w:ins>
      <w:ins w:id="1270" w:author="Bizan N. Balzer" w:date="2021-10-07T22:07:00Z">
        <w:del w:id="1271" w:author="anna.resch88@gmail.com" w:date="2022-01-04T18:04:00Z">
          <w:r w:rsidR="005F3832" w:rsidRPr="000B5FF1" w:rsidDel="0021129C">
            <w:rPr>
              <w:rFonts w:ascii="Times New Roman" w:hAnsi="Times New Roman" w:cs="Times New Roman"/>
              <w:b/>
              <w:bCs/>
              <w:sz w:val="24"/>
              <w:szCs w:val="24"/>
              <w:highlight w:val="cyan"/>
              <w:lang w:val="en-US"/>
              <w:rPrChange w:id="1272" w:author="anna.resch88@gmail.com" w:date="2022-01-05T11:05:00Z">
                <w:rPr>
                  <w:rFonts w:ascii="Times New Roman" w:hAnsi="Times New Roman" w:cs="Times New Roman"/>
                  <w:sz w:val="24"/>
                  <w:szCs w:val="24"/>
                  <w:lang w:val="en-US"/>
                </w:rPr>
              </w:rPrChange>
            </w:rPr>
            <w:delText xml:space="preserve"> and SI</w:delText>
          </w:r>
        </w:del>
      </w:ins>
      <w:ins w:id="1273" w:author="anna.resch88@gmail.com" w:date="2022-01-04T18:04:00Z">
        <w:r w:rsidR="0021129C" w:rsidRPr="000B5FF1">
          <w:rPr>
            <w:rFonts w:ascii="Times New Roman" w:hAnsi="Times New Roman" w:cs="Times New Roman"/>
            <w:b/>
            <w:bCs/>
            <w:sz w:val="24"/>
            <w:szCs w:val="24"/>
            <w:highlight w:val="cyan"/>
            <w:lang w:val="en-US"/>
            <w:rPrChange w:id="1274" w:author="anna.resch88@gmail.com" w:date="2022-01-05T11:05:00Z">
              <w:rPr>
                <w:rFonts w:ascii="Times New Roman" w:hAnsi="Times New Roman" w:cs="Times New Roman"/>
                <w:sz w:val="24"/>
                <w:szCs w:val="24"/>
                <w:highlight w:val="cyan"/>
                <w:lang w:val="en-US"/>
              </w:rPr>
            </w:rPrChange>
          </w:rPr>
          <w:t xml:space="preserve">SI </w:t>
        </w:r>
      </w:ins>
      <w:ins w:id="1275" w:author="anna.resch88@gmail.com" w:date="2022-01-16T12:15:00Z">
        <w:r w:rsidR="00D610B0">
          <w:rPr>
            <w:rFonts w:ascii="Times New Roman" w:hAnsi="Times New Roman" w:cs="Times New Roman"/>
            <w:b/>
            <w:bCs/>
            <w:sz w:val="24"/>
            <w:szCs w:val="24"/>
            <w:highlight w:val="cyan"/>
            <w:lang w:val="en-US"/>
          </w:rPr>
          <w:t>section</w:t>
        </w:r>
      </w:ins>
      <w:ins w:id="1276" w:author="anna.resch88@gmail.com" w:date="2022-01-04T18:04:00Z">
        <w:r w:rsidR="0021129C" w:rsidRPr="000B5FF1">
          <w:rPr>
            <w:rFonts w:ascii="Times New Roman" w:hAnsi="Times New Roman" w:cs="Times New Roman"/>
            <w:b/>
            <w:bCs/>
            <w:sz w:val="24"/>
            <w:szCs w:val="24"/>
            <w:highlight w:val="cyan"/>
            <w:lang w:val="en-US"/>
            <w:rPrChange w:id="1277" w:author="anna.resch88@gmail.com" w:date="2022-01-05T11:05:00Z">
              <w:rPr>
                <w:rFonts w:ascii="Times New Roman" w:hAnsi="Times New Roman" w:cs="Times New Roman"/>
                <w:sz w:val="24"/>
                <w:szCs w:val="24"/>
                <w:highlight w:val="cyan"/>
                <w:lang w:val="en-US"/>
              </w:rPr>
            </w:rPrChange>
          </w:rPr>
          <w:t xml:space="preserve"> 1</w:t>
        </w:r>
      </w:ins>
      <w:ins w:id="1278" w:author="anna.resch88@gmail.com" w:date="2022-01-16T12:15:00Z">
        <w:r w:rsidR="00D610B0">
          <w:rPr>
            <w:rFonts w:ascii="Times New Roman" w:hAnsi="Times New Roman" w:cs="Times New Roman"/>
            <w:b/>
            <w:bCs/>
            <w:sz w:val="24"/>
            <w:szCs w:val="24"/>
            <w:highlight w:val="cyan"/>
            <w:lang w:val="en-US"/>
          </w:rPr>
          <w:t>1</w:t>
        </w:r>
      </w:ins>
      <w:ins w:id="1279" w:author="Bizan N. Balzer" w:date="2021-10-07T22:07:00Z">
        <w:del w:id="1280" w:author="anna.resch88@gmail.com" w:date="2022-01-05T11:05:00Z">
          <w:r w:rsidR="005F3832" w:rsidRPr="005F3832" w:rsidDel="000B5FF1">
            <w:rPr>
              <w:rFonts w:ascii="Times New Roman" w:hAnsi="Times New Roman" w:cs="Times New Roman"/>
              <w:sz w:val="24"/>
              <w:szCs w:val="24"/>
              <w:highlight w:val="cyan"/>
              <w:lang w:val="en-US"/>
              <w:rPrChange w:id="1281" w:author="Bizan N. Balzer" w:date="2021-10-07T22:09:00Z">
                <w:rPr>
                  <w:rFonts w:ascii="Times New Roman" w:hAnsi="Times New Roman" w:cs="Times New Roman"/>
                  <w:sz w:val="24"/>
                  <w:szCs w:val="24"/>
                  <w:lang w:val="en-US"/>
                </w:rPr>
              </w:rPrChange>
            </w:rPr>
            <w:delText xml:space="preserve"> </w:delText>
          </w:r>
          <w:commentRangeStart w:id="1282"/>
          <w:r w:rsidR="005F3832" w:rsidRPr="005F3832" w:rsidDel="000B5FF1">
            <w:rPr>
              <w:rFonts w:ascii="Times New Roman" w:hAnsi="Times New Roman" w:cs="Times New Roman"/>
              <w:sz w:val="24"/>
              <w:szCs w:val="24"/>
              <w:highlight w:val="cyan"/>
              <w:lang w:val="en-US"/>
              <w:rPrChange w:id="1283" w:author="Bizan N. Balzer" w:date="2021-10-07T22:09:00Z">
                <w:rPr>
                  <w:rFonts w:ascii="Times New Roman" w:hAnsi="Times New Roman" w:cs="Times New Roman"/>
                  <w:sz w:val="24"/>
                  <w:szCs w:val="24"/>
                  <w:lang w:val="en-US"/>
                </w:rPr>
              </w:rPrChange>
            </w:rPr>
            <w:delText>Table S-3</w:delText>
          </w:r>
        </w:del>
      </w:ins>
      <w:commentRangeEnd w:id="1282"/>
      <w:del w:id="1284" w:author="anna.resch88@gmail.com" w:date="2022-01-05T11:05:00Z">
        <w:r w:rsidR="0021129C" w:rsidDel="000B5FF1">
          <w:rPr>
            <w:rStyle w:val="Kommentarzeichen"/>
          </w:rPr>
          <w:commentReference w:id="1282"/>
        </w:r>
      </w:del>
      <w:r w:rsidR="004D1334" w:rsidRPr="009A1C08">
        <w:rPr>
          <w:rFonts w:ascii="Times New Roman" w:hAnsi="Times New Roman" w:cs="Times New Roman"/>
          <w:sz w:val="24"/>
          <w:szCs w:val="24"/>
          <w:lang w:val="en-US"/>
        </w:rPr>
        <w:t xml:space="preserve">). </w:t>
      </w:r>
      <w:del w:id="1285" w:author="anna.resch88@gmail.com" w:date="2022-01-03T15:44:00Z">
        <w:r w:rsidR="004D1334" w:rsidRPr="009A1C08" w:rsidDel="00D03E96">
          <w:rPr>
            <w:rFonts w:ascii="Times New Roman" w:hAnsi="Times New Roman" w:cs="Times New Roman"/>
            <w:sz w:val="24"/>
            <w:szCs w:val="24"/>
            <w:lang w:val="en-US"/>
          </w:rPr>
          <w:delText xml:space="preserve">For each of the </w:delText>
        </w:r>
        <w:r w:rsidR="00F20A1B" w:rsidRPr="009A1C08" w:rsidDel="00D03E96">
          <w:rPr>
            <w:rFonts w:ascii="Times New Roman" w:hAnsi="Times New Roman" w:cs="Times New Roman"/>
            <w:sz w:val="24"/>
            <w:szCs w:val="24"/>
            <w:lang w:val="en-US"/>
          </w:rPr>
          <w:delText>hydrogel types</w:delText>
        </w:r>
        <w:r w:rsidR="004D1334" w:rsidRPr="009A1C08" w:rsidDel="00D03E96">
          <w:rPr>
            <w:rFonts w:ascii="Times New Roman" w:hAnsi="Times New Roman" w:cs="Times New Roman"/>
            <w:sz w:val="24"/>
            <w:szCs w:val="24"/>
            <w:lang w:val="en-US"/>
          </w:rPr>
          <w:delText xml:space="preserve">, </w:delText>
        </w:r>
        <w:r w:rsidR="00F20A1B" w:rsidRPr="009A1C08" w:rsidDel="00D03E96">
          <w:rPr>
            <w:rFonts w:ascii="Times New Roman" w:hAnsi="Times New Roman" w:cs="Times New Roman"/>
            <w:sz w:val="24"/>
            <w:szCs w:val="24"/>
            <w:lang w:val="en-US"/>
          </w:rPr>
          <w:delText xml:space="preserve">samples </w:delText>
        </w:r>
        <w:r w:rsidR="004D1334" w:rsidRPr="009A1C08" w:rsidDel="00D03E96">
          <w:rPr>
            <w:rFonts w:ascii="Times New Roman" w:hAnsi="Times New Roman" w:cs="Times New Roman"/>
            <w:sz w:val="24"/>
            <w:szCs w:val="24"/>
            <w:lang w:val="en-US"/>
          </w:rPr>
          <w:delText>crosslinked with riboflavin exhibit slightly lower Young’s modul</w:delText>
        </w:r>
        <w:r w:rsidR="00273108" w:rsidRPr="009A1C08" w:rsidDel="00D03E96">
          <w:rPr>
            <w:rFonts w:ascii="Times New Roman" w:hAnsi="Times New Roman" w:cs="Times New Roman"/>
            <w:sz w:val="24"/>
            <w:szCs w:val="24"/>
            <w:lang w:val="en-US"/>
          </w:rPr>
          <w:delText>i</w:delText>
        </w:r>
        <w:r w:rsidR="004D1334" w:rsidRPr="009A1C08" w:rsidDel="00D03E96">
          <w:rPr>
            <w:rFonts w:ascii="Times New Roman" w:hAnsi="Times New Roman" w:cs="Times New Roman"/>
            <w:sz w:val="24"/>
            <w:szCs w:val="24"/>
            <w:lang w:val="en-US"/>
          </w:rPr>
          <w:delText xml:space="preserve"> </w:delText>
        </w:r>
        <w:r w:rsidR="00125AD0" w:rsidRPr="009A1C08" w:rsidDel="00D03E96">
          <w:rPr>
            <w:rFonts w:ascii="Times New Roman" w:hAnsi="Times New Roman" w:cs="Times New Roman"/>
            <w:sz w:val="24"/>
            <w:szCs w:val="24"/>
            <w:lang w:val="en-US"/>
          </w:rPr>
          <w:delText>compared to</w:delText>
        </w:r>
        <w:r w:rsidR="004D1334" w:rsidRPr="009A1C08" w:rsidDel="00D03E96">
          <w:rPr>
            <w:rFonts w:ascii="Times New Roman" w:hAnsi="Times New Roman" w:cs="Times New Roman"/>
            <w:sz w:val="24"/>
            <w:szCs w:val="24"/>
            <w:lang w:val="en-US"/>
          </w:rPr>
          <w:delText xml:space="preserve"> </w:delText>
        </w:r>
        <w:r w:rsidR="00697096" w:rsidRPr="009A1C08" w:rsidDel="00D03E96">
          <w:rPr>
            <w:rFonts w:ascii="Times New Roman" w:hAnsi="Times New Roman" w:cs="Times New Roman"/>
            <w:sz w:val="24"/>
            <w:szCs w:val="24"/>
            <w:lang w:val="en-US"/>
          </w:rPr>
          <w:delText>R</w:delText>
        </w:r>
        <w:r w:rsidR="004D1334" w:rsidRPr="009A1C08" w:rsidDel="00D03E96">
          <w:rPr>
            <w:rFonts w:ascii="Times New Roman" w:hAnsi="Times New Roman" w:cs="Times New Roman"/>
            <w:sz w:val="24"/>
            <w:szCs w:val="24"/>
            <w:lang w:val="en-US"/>
          </w:rPr>
          <w:delText xml:space="preserve">u(II)bpy. However, protein concentration </w:delText>
        </w:r>
      </w:del>
      <w:del w:id="1286" w:author="anna.resch88@gmail.com" w:date="2022-01-03T10:25:00Z">
        <w:r w:rsidR="004D1334" w:rsidRPr="009A1C08" w:rsidDel="00876B67">
          <w:rPr>
            <w:rFonts w:ascii="Times New Roman" w:hAnsi="Times New Roman" w:cs="Times New Roman"/>
            <w:sz w:val="24"/>
            <w:szCs w:val="24"/>
            <w:lang w:val="en-US"/>
          </w:rPr>
          <w:delText xml:space="preserve">of the </w:delText>
        </w:r>
        <w:r w:rsidR="008E6D15" w:rsidRPr="009A1C08" w:rsidDel="00876B67">
          <w:rPr>
            <w:rFonts w:ascii="Times New Roman" w:hAnsi="Times New Roman" w:cs="Times New Roman"/>
            <w:sz w:val="24"/>
            <w:szCs w:val="24"/>
            <w:lang w:val="en-US"/>
          </w:rPr>
          <w:delText xml:space="preserve">ULD-L-ULD </w:delText>
        </w:r>
        <w:r w:rsidR="004D1334" w:rsidRPr="009A1C08" w:rsidDel="00876B67">
          <w:rPr>
            <w:rFonts w:ascii="Times New Roman" w:hAnsi="Times New Roman" w:cs="Times New Roman"/>
            <w:sz w:val="24"/>
            <w:szCs w:val="24"/>
            <w:lang w:val="en-US"/>
          </w:rPr>
          <w:delText xml:space="preserve">solution </w:delText>
        </w:r>
      </w:del>
      <w:del w:id="1287" w:author="anna.resch88@gmail.com" w:date="2022-01-03T15:44:00Z">
        <w:r w:rsidR="004D1334" w:rsidRPr="009A1C08" w:rsidDel="00D03E96">
          <w:rPr>
            <w:rFonts w:ascii="Times New Roman" w:hAnsi="Times New Roman" w:cs="Times New Roman"/>
            <w:sz w:val="24"/>
            <w:szCs w:val="24"/>
            <w:lang w:val="en-US"/>
          </w:rPr>
          <w:delText xml:space="preserve">and ELP </w:delText>
        </w:r>
        <w:r w:rsidR="00B63C14" w:rsidRPr="009A1C08" w:rsidDel="00D03E96">
          <w:rPr>
            <w:rFonts w:ascii="Times New Roman" w:hAnsi="Times New Roman" w:cs="Times New Roman"/>
            <w:sz w:val="24"/>
            <w:szCs w:val="24"/>
            <w:lang w:val="en-US"/>
          </w:rPr>
          <w:delText xml:space="preserve">spacer </w:delText>
        </w:r>
        <w:r w:rsidR="004D1334" w:rsidRPr="009A1C08" w:rsidDel="00D03E96">
          <w:rPr>
            <w:rFonts w:ascii="Times New Roman" w:hAnsi="Times New Roman" w:cs="Times New Roman"/>
            <w:sz w:val="24"/>
            <w:szCs w:val="24"/>
            <w:lang w:val="en-US"/>
          </w:rPr>
          <w:delText>length are the major determinant</w:delText>
        </w:r>
        <w:r w:rsidR="000F42B3" w:rsidRPr="009A1C08" w:rsidDel="00D03E96">
          <w:rPr>
            <w:rFonts w:ascii="Times New Roman" w:hAnsi="Times New Roman" w:cs="Times New Roman"/>
            <w:sz w:val="24"/>
            <w:szCs w:val="24"/>
            <w:lang w:val="en-US"/>
          </w:rPr>
          <w:delText>s</w:delText>
        </w:r>
        <w:r w:rsidR="004D1334" w:rsidRPr="009A1C08" w:rsidDel="00D03E96">
          <w:rPr>
            <w:rFonts w:ascii="Times New Roman" w:hAnsi="Times New Roman" w:cs="Times New Roman"/>
            <w:sz w:val="24"/>
            <w:szCs w:val="24"/>
            <w:lang w:val="en-US"/>
          </w:rPr>
          <w:delText xml:space="preserve"> of gel stiffness. </w:delText>
        </w:r>
      </w:del>
      <w:commentRangeStart w:id="1288"/>
      <w:del w:id="1289" w:author="anna.resch88@gmail.com" w:date="2022-01-03T10:26:00Z">
        <w:r w:rsidR="00FB2F67" w:rsidRPr="009A1C08" w:rsidDel="00876B67">
          <w:rPr>
            <w:rFonts w:ascii="Times New Roman" w:hAnsi="Times New Roman" w:cs="Times New Roman"/>
            <w:sz w:val="24"/>
            <w:szCs w:val="24"/>
            <w:lang w:val="en-US"/>
          </w:rPr>
          <w:delText xml:space="preserve">Varying </w:delText>
        </w:r>
      </w:del>
      <w:commentRangeEnd w:id="1288"/>
      <w:r w:rsidR="00876B67">
        <w:rPr>
          <w:rStyle w:val="Kommentarzeichen"/>
        </w:rPr>
        <w:commentReference w:id="1288"/>
      </w:r>
      <w:del w:id="1290" w:author="anna.resch88@gmail.com" w:date="2022-01-03T10:26:00Z">
        <w:r w:rsidR="00FB2F67" w:rsidRPr="009A1C08" w:rsidDel="00876B67">
          <w:rPr>
            <w:rFonts w:ascii="Times New Roman" w:hAnsi="Times New Roman" w:cs="Times New Roman"/>
            <w:sz w:val="24"/>
            <w:szCs w:val="24"/>
            <w:lang w:val="en-US"/>
          </w:rPr>
          <w:delText>maximum loads and inclusion of a hold period do not affect the slope of the loading part of the load-displacement curve considerably</w:delText>
        </w:r>
      </w:del>
      <w:ins w:id="1291" w:author="Bizan N. Balzer" w:date="2021-10-05T00:47:00Z">
        <w:del w:id="1292" w:author="anna.resch88@gmail.com" w:date="2022-01-03T10:26:00Z">
          <w:r w:rsidR="00A6095E" w:rsidDel="00876B67">
            <w:rPr>
              <w:rFonts w:ascii="Times New Roman" w:hAnsi="Times New Roman" w:cs="Times New Roman"/>
              <w:sz w:val="24"/>
              <w:szCs w:val="24"/>
              <w:lang w:val="en-US"/>
            </w:rPr>
            <w:delText xml:space="preserve"> (</w:delText>
          </w:r>
          <w:r w:rsidR="00A6095E" w:rsidRPr="00AB552A" w:rsidDel="00876B67">
            <w:rPr>
              <w:rFonts w:ascii="Times New Roman" w:hAnsi="Times New Roman" w:cs="Times New Roman"/>
              <w:b/>
              <w:bCs/>
              <w:sz w:val="24"/>
              <w:szCs w:val="24"/>
              <w:highlight w:val="cyan"/>
              <w:lang w:val="en-US"/>
              <w:rPrChange w:id="1293" w:author="Bizan N. Balzer" w:date="2021-10-07T16:21:00Z">
                <w:rPr>
                  <w:rFonts w:ascii="Times New Roman" w:hAnsi="Times New Roman" w:cs="Times New Roman"/>
                  <w:sz w:val="24"/>
                  <w:szCs w:val="24"/>
                  <w:lang w:val="en-US"/>
                </w:rPr>
              </w:rPrChange>
            </w:rPr>
            <w:delText>Fi</w:delText>
          </w:r>
        </w:del>
      </w:ins>
      <w:ins w:id="1294" w:author="Bizan N. Balzer" w:date="2021-10-05T00:48:00Z">
        <w:del w:id="1295" w:author="anna.resch88@gmail.com" w:date="2022-01-03T10:26:00Z">
          <w:r w:rsidR="00A6095E" w:rsidRPr="00AB552A" w:rsidDel="00876B67">
            <w:rPr>
              <w:rFonts w:ascii="Times New Roman" w:hAnsi="Times New Roman" w:cs="Times New Roman"/>
              <w:b/>
              <w:bCs/>
              <w:sz w:val="24"/>
              <w:szCs w:val="24"/>
              <w:highlight w:val="cyan"/>
              <w:lang w:val="en-US"/>
              <w:rPrChange w:id="1296" w:author="Bizan N. Balzer" w:date="2021-10-07T16:21:00Z">
                <w:rPr>
                  <w:rFonts w:ascii="Times New Roman" w:hAnsi="Times New Roman" w:cs="Times New Roman"/>
                  <w:sz w:val="24"/>
                  <w:szCs w:val="24"/>
                  <w:lang w:val="en-US"/>
                </w:rPr>
              </w:rPrChange>
            </w:rPr>
            <w:delText>gure 3b</w:delText>
          </w:r>
          <w:r w:rsidR="00A6095E" w:rsidDel="00876B67">
            <w:rPr>
              <w:rFonts w:ascii="Times New Roman" w:hAnsi="Times New Roman" w:cs="Times New Roman"/>
              <w:sz w:val="24"/>
              <w:szCs w:val="24"/>
              <w:lang w:val="en-US"/>
            </w:rPr>
            <w:delText xml:space="preserve">) </w:delText>
          </w:r>
        </w:del>
      </w:ins>
      <w:del w:id="1297" w:author="anna.resch88@gmail.com" w:date="2022-01-03T10:26:00Z">
        <w:r w:rsidR="00FB2F67" w:rsidRPr="009A1C08" w:rsidDel="00876B67">
          <w:rPr>
            <w:rFonts w:ascii="Times New Roman" w:hAnsi="Times New Roman" w:cs="Times New Roman"/>
            <w:sz w:val="24"/>
            <w:szCs w:val="24"/>
            <w:lang w:val="en-US"/>
          </w:rPr>
          <w:delText>, indicating that the hydrogel’s small-scale mechanical behavior</w:delText>
        </w:r>
        <w:r w:rsidR="0030772E" w:rsidRPr="009A1C08" w:rsidDel="00876B67">
          <w:rPr>
            <w:rFonts w:ascii="Times New Roman" w:hAnsi="Times New Roman" w:cs="Times New Roman"/>
            <w:sz w:val="24"/>
            <w:szCs w:val="24"/>
            <w:lang w:val="en-US"/>
          </w:rPr>
          <w:delText xml:space="preserve"> </w:delText>
        </w:r>
        <w:r w:rsidR="00FB2F67" w:rsidRPr="009A1C08" w:rsidDel="00876B67">
          <w:rPr>
            <w:rFonts w:ascii="Times New Roman" w:hAnsi="Times New Roman" w:cs="Times New Roman"/>
            <w:sz w:val="24"/>
            <w:szCs w:val="24"/>
            <w:lang w:val="en-US"/>
          </w:rPr>
          <w:delText xml:space="preserve">is reproducible for given loading/unloading rates. </w:delText>
        </w:r>
      </w:del>
      <w:r w:rsidR="00125AD0" w:rsidRPr="00AB552A">
        <w:rPr>
          <w:rFonts w:ascii="Times New Roman" w:hAnsi="Times New Roman" w:cs="Times New Roman"/>
          <w:b/>
          <w:sz w:val="24"/>
          <w:szCs w:val="24"/>
          <w:highlight w:val="cyan"/>
          <w:lang w:val="en-US"/>
          <w:rPrChange w:id="1298" w:author="Bizan N. Balzer" w:date="2021-10-07T16:21:00Z">
            <w:rPr>
              <w:rFonts w:ascii="Times New Roman" w:hAnsi="Times New Roman" w:cs="Times New Roman"/>
              <w:b/>
              <w:sz w:val="24"/>
              <w:szCs w:val="24"/>
              <w:lang w:val="en-US"/>
            </w:rPr>
          </w:rPrChange>
        </w:rPr>
        <w:t xml:space="preserve">Figures </w:t>
      </w:r>
      <w:r w:rsidR="006346E2" w:rsidRPr="00AB552A">
        <w:rPr>
          <w:rFonts w:ascii="Times New Roman" w:hAnsi="Times New Roman" w:cs="Times New Roman"/>
          <w:b/>
          <w:sz w:val="24"/>
          <w:szCs w:val="24"/>
          <w:highlight w:val="cyan"/>
          <w:lang w:val="en-US"/>
          <w:rPrChange w:id="1299" w:author="Bizan N. Balzer" w:date="2021-10-07T16:21:00Z">
            <w:rPr>
              <w:rFonts w:ascii="Times New Roman" w:hAnsi="Times New Roman" w:cs="Times New Roman"/>
              <w:b/>
              <w:sz w:val="24"/>
              <w:szCs w:val="24"/>
              <w:lang w:val="en-US"/>
            </w:rPr>
          </w:rPrChange>
        </w:rPr>
        <w:t>3</w:t>
      </w:r>
      <w:ins w:id="1300" w:author="anna.resch88@gmail.com" w:date="2022-01-05T11:07:00Z">
        <w:r w:rsidR="000B5FF1">
          <w:rPr>
            <w:rFonts w:ascii="Times New Roman" w:hAnsi="Times New Roman" w:cs="Times New Roman"/>
            <w:b/>
            <w:sz w:val="24"/>
            <w:szCs w:val="24"/>
            <w:highlight w:val="cyan"/>
            <w:lang w:val="en-US"/>
          </w:rPr>
          <w:t xml:space="preserve"> </w:t>
        </w:r>
      </w:ins>
      <w:ins w:id="1301" w:author="anna.resch88@gmail.com" w:date="2022-01-03T15:43:00Z">
        <w:r w:rsidR="00D03E96">
          <w:rPr>
            <w:rFonts w:ascii="Times New Roman" w:hAnsi="Times New Roman" w:cs="Times New Roman"/>
            <w:b/>
            <w:sz w:val="24"/>
            <w:szCs w:val="24"/>
            <w:highlight w:val="cyan"/>
            <w:lang w:val="en-US"/>
          </w:rPr>
          <w:t>a</w:t>
        </w:r>
      </w:ins>
      <w:del w:id="1302" w:author="anna.resch88@gmail.com" w:date="2022-01-03T15:43:00Z">
        <w:r w:rsidR="00125AD0" w:rsidRPr="00AB552A" w:rsidDel="00D03E96">
          <w:rPr>
            <w:rFonts w:ascii="Times New Roman" w:hAnsi="Times New Roman" w:cs="Times New Roman"/>
            <w:b/>
            <w:sz w:val="24"/>
            <w:szCs w:val="24"/>
            <w:highlight w:val="cyan"/>
            <w:lang w:val="en-US"/>
            <w:rPrChange w:id="1303" w:author="Bizan N. Balzer" w:date="2021-10-07T16:21:00Z">
              <w:rPr>
                <w:rFonts w:ascii="Times New Roman" w:hAnsi="Times New Roman" w:cs="Times New Roman"/>
                <w:b/>
                <w:sz w:val="24"/>
                <w:szCs w:val="24"/>
                <w:lang w:val="en-US"/>
              </w:rPr>
            </w:rPrChange>
          </w:rPr>
          <w:delText>b</w:delText>
        </w:r>
      </w:del>
      <w:r w:rsidR="00125AD0" w:rsidRPr="00AB552A">
        <w:rPr>
          <w:rFonts w:ascii="Times New Roman" w:hAnsi="Times New Roman" w:cs="Times New Roman"/>
          <w:sz w:val="24"/>
          <w:szCs w:val="24"/>
          <w:highlight w:val="cyan"/>
          <w:lang w:val="en-US"/>
          <w:rPrChange w:id="1304" w:author="Bizan N. Balzer" w:date="2021-10-07T16:21:00Z">
            <w:rPr>
              <w:rFonts w:ascii="Times New Roman" w:hAnsi="Times New Roman" w:cs="Times New Roman"/>
              <w:sz w:val="24"/>
              <w:szCs w:val="24"/>
              <w:lang w:val="en-US"/>
            </w:rPr>
          </w:rPrChange>
        </w:rPr>
        <w:t xml:space="preserve"> and </w:t>
      </w:r>
      <w:del w:id="1305" w:author="anna.resch88@gmail.com" w:date="2022-01-03T15:43:00Z">
        <w:r w:rsidR="00125AD0" w:rsidRPr="00AB552A" w:rsidDel="00D03E96">
          <w:rPr>
            <w:rFonts w:ascii="Times New Roman" w:hAnsi="Times New Roman" w:cs="Times New Roman"/>
            <w:b/>
            <w:sz w:val="24"/>
            <w:szCs w:val="24"/>
            <w:highlight w:val="cyan"/>
            <w:lang w:val="en-US"/>
            <w:rPrChange w:id="1306" w:author="Bizan N. Balzer" w:date="2021-10-07T16:21:00Z">
              <w:rPr>
                <w:rFonts w:ascii="Times New Roman" w:hAnsi="Times New Roman" w:cs="Times New Roman"/>
                <w:b/>
                <w:sz w:val="24"/>
                <w:szCs w:val="24"/>
                <w:lang w:val="en-US"/>
              </w:rPr>
            </w:rPrChange>
          </w:rPr>
          <w:delText>c</w:delText>
        </w:r>
      </w:del>
      <w:ins w:id="1307" w:author="anna.resch88@gmail.com" w:date="2022-01-03T15:43:00Z">
        <w:r w:rsidR="00D03E96">
          <w:rPr>
            <w:rFonts w:ascii="Times New Roman" w:hAnsi="Times New Roman" w:cs="Times New Roman"/>
            <w:b/>
            <w:sz w:val="24"/>
            <w:szCs w:val="24"/>
            <w:lang w:val="en-US"/>
          </w:rPr>
          <w:t>b</w:t>
        </w:r>
      </w:ins>
      <w:r w:rsidR="00125AD0" w:rsidRPr="009A1C08">
        <w:rPr>
          <w:rFonts w:ascii="Times New Roman" w:hAnsi="Times New Roman" w:cs="Times New Roman"/>
          <w:sz w:val="24"/>
          <w:szCs w:val="24"/>
          <w:lang w:val="en-US"/>
        </w:rPr>
        <w:t xml:space="preserve"> </w:t>
      </w:r>
      <w:r w:rsidR="00FB2F67" w:rsidRPr="009A1C08">
        <w:rPr>
          <w:rFonts w:ascii="Times New Roman" w:hAnsi="Times New Roman" w:cs="Times New Roman"/>
          <w:sz w:val="24"/>
          <w:szCs w:val="24"/>
          <w:lang w:val="en-US"/>
        </w:rPr>
        <w:t xml:space="preserve">demonstrate viscoelastic </w:t>
      </w:r>
      <w:ins w:id="1308" w:author="anna.resch88@gmail.com" w:date="2022-01-03T10:30:00Z">
        <w:r w:rsidR="00F122E0">
          <w:rPr>
            <w:rFonts w:ascii="Times New Roman" w:hAnsi="Times New Roman" w:cs="Times New Roman"/>
            <w:sz w:val="24"/>
            <w:szCs w:val="24"/>
            <w:lang w:val="en-US"/>
          </w:rPr>
          <w:t xml:space="preserve">and creep </w:t>
        </w:r>
      </w:ins>
      <w:r w:rsidR="00FB2F67" w:rsidRPr="009A1C08">
        <w:rPr>
          <w:rFonts w:ascii="Times New Roman" w:hAnsi="Times New Roman" w:cs="Times New Roman"/>
          <w:sz w:val="24"/>
          <w:szCs w:val="24"/>
          <w:lang w:val="en-US"/>
        </w:rPr>
        <w:t>behavior, hysteresis</w:t>
      </w:r>
      <w:ins w:id="1309" w:author="Alexander Resch" w:date="2022-01-17T19:58:00Z">
        <w:r w:rsidR="003B5A54">
          <w:rPr>
            <w:rFonts w:ascii="Times New Roman" w:hAnsi="Times New Roman" w:cs="Times New Roman"/>
            <w:sz w:val="24"/>
            <w:szCs w:val="24"/>
            <w:lang w:val="en-US"/>
          </w:rPr>
          <w:t>,</w:t>
        </w:r>
      </w:ins>
      <w:r w:rsidR="00FB2F67" w:rsidRPr="009A1C08">
        <w:rPr>
          <w:rFonts w:ascii="Times New Roman" w:hAnsi="Times New Roman" w:cs="Times New Roman"/>
          <w:sz w:val="24"/>
          <w:szCs w:val="24"/>
          <w:lang w:val="en-US"/>
        </w:rPr>
        <w:t xml:space="preserve"> and consistent </w:t>
      </w:r>
      <w:commentRangeStart w:id="1310"/>
      <w:r w:rsidR="00FB2F67" w:rsidRPr="009A1C08">
        <w:rPr>
          <w:rFonts w:ascii="Times New Roman" w:hAnsi="Times New Roman" w:cs="Times New Roman"/>
          <w:sz w:val="24"/>
          <w:szCs w:val="24"/>
          <w:lang w:val="en-US"/>
        </w:rPr>
        <w:t xml:space="preserve">courses </w:t>
      </w:r>
      <w:commentRangeEnd w:id="1310"/>
      <w:r w:rsidR="003B5A54">
        <w:rPr>
          <w:rStyle w:val="Kommentarzeichen"/>
        </w:rPr>
        <w:commentReference w:id="1310"/>
      </w:r>
      <w:r w:rsidR="00FB2F67" w:rsidRPr="009A1C08">
        <w:rPr>
          <w:rFonts w:ascii="Times New Roman" w:hAnsi="Times New Roman" w:cs="Times New Roman"/>
          <w:sz w:val="24"/>
          <w:szCs w:val="24"/>
          <w:lang w:val="en-US"/>
        </w:rPr>
        <w:t xml:space="preserve">for varying loads of up to 300 µN. </w:t>
      </w:r>
      <w:ins w:id="1311" w:author="anna.resch88@gmail.com" w:date="2022-01-03T15:44:00Z">
        <w:r w:rsidR="00D03E96" w:rsidRPr="009A1C08">
          <w:rPr>
            <w:rFonts w:ascii="Times New Roman" w:hAnsi="Times New Roman" w:cs="Times New Roman"/>
            <w:sz w:val="24"/>
            <w:szCs w:val="24"/>
            <w:lang w:val="en-US"/>
          </w:rPr>
          <w:t>For each of the hydrogel types, samples crosslinked with riboflavin exhibit</w:t>
        </w:r>
      </w:ins>
      <w:ins w:id="1312" w:author="anna.resch88@gmail.com" w:date="2022-01-03T15:56:00Z">
        <w:r w:rsidR="009A197F">
          <w:rPr>
            <w:rFonts w:ascii="Times New Roman" w:hAnsi="Times New Roman" w:cs="Times New Roman"/>
            <w:sz w:val="24"/>
            <w:szCs w:val="24"/>
            <w:lang w:val="en-US"/>
          </w:rPr>
          <w:t>ed</w:t>
        </w:r>
      </w:ins>
      <w:ins w:id="1313" w:author="anna.resch88@gmail.com" w:date="2022-01-03T15:44:00Z">
        <w:r w:rsidR="00D03E96" w:rsidRPr="009A1C08">
          <w:rPr>
            <w:rFonts w:ascii="Times New Roman" w:hAnsi="Times New Roman" w:cs="Times New Roman"/>
            <w:sz w:val="24"/>
            <w:szCs w:val="24"/>
            <w:lang w:val="en-US"/>
          </w:rPr>
          <w:t xml:space="preserve"> slightly lower Young’s moduli</w:t>
        </w:r>
      </w:ins>
      <w:ins w:id="1314" w:author="Alexander Resch" w:date="2022-01-17T20:00:00Z">
        <w:r w:rsidR="003B5A54">
          <w:rPr>
            <w:rFonts w:ascii="Times New Roman" w:hAnsi="Times New Roman" w:cs="Times New Roman"/>
            <w:sz w:val="24"/>
            <w:szCs w:val="24"/>
            <w:lang w:val="en-US"/>
          </w:rPr>
          <w:t>, as</w:t>
        </w:r>
      </w:ins>
      <w:ins w:id="1315" w:author="anna.resch88@gmail.com" w:date="2022-01-03T15:44:00Z">
        <w:r w:rsidR="00D03E96" w:rsidRPr="009A1C08">
          <w:rPr>
            <w:rFonts w:ascii="Times New Roman" w:hAnsi="Times New Roman" w:cs="Times New Roman"/>
            <w:sz w:val="24"/>
            <w:szCs w:val="24"/>
            <w:lang w:val="en-US"/>
          </w:rPr>
          <w:t xml:space="preserve"> compared to </w:t>
        </w:r>
        <w:r w:rsidR="00D03E96">
          <w:rPr>
            <w:rFonts w:ascii="Times New Roman" w:hAnsi="Times New Roman" w:cs="Times New Roman"/>
            <w:sz w:val="24"/>
            <w:szCs w:val="24"/>
            <w:lang w:val="en-US"/>
          </w:rPr>
          <w:t>r</w:t>
        </w:r>
        <w:r w:rsidR="00D03E96" w:rsidRPr="009A1C08">
          <w:rPr>
            <w:rFonts w:ascii="Times New Roman" w:hAnsi="Times New Roman" w:cs="Times New Roman"/>
            <w:sz w:val="24"/>
            <w:szCs w:val="24"/>
            <w:lang w:val="en-US"/>
          </w:rPr>
          <w:t>u(II)bpy</w:t>
        </w:r>
      </w:ins>
      <w:ins w:id="1316" w:author="anna.resch88@gmail.com" w:date="2022-01-05T11:07:00Z">
        <w:r w:rsidR="000B5FF1">
          <w:rPr>
            <w:rFonts w:ascii="Times New Roman" w:hAnsi="Times New Roman" w:cs="Times New Roman"/>
            <w:sz w:val="24"/>
            <w:szCs w:val="24"/>
            <w:lang w:val="en-US"/>
          </w:rPr>
          <w:t xml:space="preserve"> (see Figure </w:t>
        </w:r>
        <w:r w:rsidR="000B5FF1" w:rsidRPr="00286350">
          <w:rPr>
            <w:rFonts w:ascii="Times New Roman" w:hAnsi="Times New Roman" w:cs="Times New Roman"/>
            <w:b/>
            <w:bCs/>
            <w:sz w:val="24"/>
            <w:szCs w:val="24"/>
            <w:lang w:val="en-US"/>
          </w:rPr>
          <w:t>3</w:t>
        </w:r>
        <w:r w:rsidR="000B5FF1">
          <w:rPr>
            <w:rFonts w:ascii="Times New Roman" w:hAnsi="Times New Roman" w:cs="Times New Roman"/>
            <w:b/>
            <w:bCs/>
            <w:sz w:val="24"/>
            <w:szCs w:val="24"/>
            <w:lang w:val="en-US"/>
          </w:rPr>
          <w:t xml:space="preserve"> </w:t>
        </w:r>
        <w:r w:rsidR="000B5FF1" w:rsidRPr="00286350">
          <w:rPr>
            <w:rFonts w:ascii="Times New Roman" w:hAnsi="Times New Roman" w:cs="Times New Roman"/>
            <w:b/>
            <w:bCs/>
            <w:sz w:val="24"/>
            <w:szCs w:val="24"/>
            <w:lang w:val="en-US"/>
          </w:rPr>
          <w:t>c</w:t>
        </w:r>
        <w:r w:rsidR="000B5FF1">
          <w:rPr>
            <w:rFonts w:ascii="Times New Roman" w:hAnsi="Times New Roman" w:cs="Times New Roman"/>
            <w:sz w:val="24"/>
            <w:szCs w:val="24"/>
            <w:lang w:val="en-US"/>
          </w:rPr>
          <w:t>)</w:t>
        </w:r>
      </w:ins>
      <w:ins w:id="1317" w:author="anna.resch88@gmail.com" w:date="2022-01-03T15:44:00Z">
        <w:r w:rsidR="00D03E96" w:rsidRPr="009A1C08">
          <w:rPr>
            <w:rFonts w:ascii="Times New Roman" w:hAnsi="Times New Roman" w:cs="Times New Roman"/>
            <w:sz w:val="24"/>
            <w:szCs w:val="24"/>
            <w:lang w:val="en-US"/>
          </w:rPr>
          <w:t xml:space="preserve">. </w:t>
        </w:r>
      </w:ins>
      <w:ins w:id="1318" w:author="anna.resch88@gmail.com" w:date="2022-01-03T15:45:00Z">
        <w:r w:rsidR="00D03E96">
          <w:rPr>
            <w:rFonts w:ascii="Times New Roman" w:hAnsi="Times New Roman" w:cs="Times New Roman"/>
            <w:sz w:val="24"/>
            <w:szCs w:val="24"/>
            <w:lang w:val="en-US"/>
          </w:rPr>
          <w:t xml:space="preserve">Within riboflavin-crosslinked hydrogels, varying protein concentrations and, </w:t>
        </w:r>
      </w:ins>
      <w:ins w:id="1319" w:author="anna.resch88@gmail.com" w:date="2022-01-03T15:46:00Z">
        <w:r w:rsidR="00D03E96">
          <w:rPr>
            <w:rFonts w:ascii="Times New Roman" w:hAnsi="Times New Roman" w:cs="Times New Roman"/>
            <w:sz w:val="24"/>
            <w:szCs w:val="24"/>
            <w:lang w:val="en-US"/>
          </w:rPr>
          <w:t>correspondingly,</w:t>
        </w:r>
      </w:ins>
      <w:ins w:id="1320" w:author="anna.resch88@gmail.com" w:date="2022-01-03T15:45:00Z">
        <w:r w:rsidR="00D03E96">
          <w:rPr>
            <w:rFonts w:ascii="Times New Roman" w:hAnsi="Times New Roman" w:cs="Times New Roman"/>
            <w:sz w:val="24"/>
            <w:szCs w:val="24"/>
            <w:lang w:val="en-US"/>
          </w:rPr>
          <w:t xml:space="preserve"> ELP spacer length </w:t>
        </w:r>
      </w:ins>
      <w:ins w:id="1321" w:author="anna.resch88@gmail.com" w:date="2022-01-03T15:47:00Z">
        <w:r w:rsidR="00BB3F72">
          <w:rPr>
            <w:rFonts w:ascii="Times New Roman" w:hAnsi="Times New Roman" w:cs="Times New Roman"/>
            <w:sz w:val="24"/>
            <w:szCs w:val="24"/>
            <w:lang w:val="en-US"/>
          </w:rPr>
          <w:t xml:space="preserve">determined hydrogel stiffness significantly. </w:t>
        </w:r>
      </w:ins>
      <w:ins w:id="1322" w:author="anna.resch88@gmail.com" w:date="2022-01-03T15:49:00Z">
        <w:r w:rsidR="00BB3F72">
          <w:rPr>
            <w:rFonts w:ascii="Times New Roman" w:hAnsi="Times New Roman" w:cs="Times New Roman"/>
            <w:sz w:val="24"/>
            <w:szCs w:val="24"/>
            <w:lang w:val="en-US"/>
          </w:rPr>
          <w:t xml:space="preserve">Moreover, </w:t>
        </w:r>
      </w:ins>
      <w:ins w:id="1323" w:author="anna.resch88@gmail.com" w:date="2022-01-03T15:57:00Z">
        <w:r w:rsidR="00D7334D">
          <w:rPr>
            <w:rFonts w:ascii="Times New Roman" w:hAnsi="Times New Roman" w:cs="Times New Roman"/>
            <w:sz w:val="24"/>
            <w:szCs w:val="24"/>
            <w:lang w:val="en-US"/>
          </w:rPr>
          <w:t>upon</w:t>
        </w:r>
      </w:ins>
      <w:ins w:id="1324" w:author="anna.resch88@gmail.com" w:date="2022-01-03T15:58:00Z">
        <w:r w:rsidR="00D7334D">
          <w:rPr>
            <w:rFonts w:ascii="Times New Roman" w:hAnsi="Times New Roman" w:cs="Times New Roman"/>
            <w:sz w:val="24"/>
            <w:szCs w:val="24"/>
            <w:lang w:val="en-US"/>
          </w:rPr>
          <w:t xml:space="preserve"> crosslinking of ULD-V20-ULD and ULD-V40-ULD</w:t>
        </w:r>
      </w:ins>
      <w:ins w:id="1325" w:author="Alexander Resch" w:date="2022-01-17T20:02:00Z">
        <w:r w:rsidR="003B5A54">
          <w:rPr>
            <w:rFonts w:ascii="Times New Roman" w:hAnsi="Times New Roman" w:cs="Times New Roman"/>
            <w:sz w:val="24"/>
            <w:szCs w:val="24"/>
            <w:lang w:val="en-US"/>
          </w:rPr>
          <w:t>,</w:t>
        </w:r>
      </w:ins>
      <w:ins w:id="1326" w:author="anna.resch88@gmail.com" w:date="2022-01-03T15:58:00Z">
        <w:r w:rsidR="00D7334D">
          <w:rPr>
            <w:rFonts w:ascii="Times New Roman" w:hAnsi="Times New Roman" w:cs="Times New Roman"/>
            <w:sz w:val="24"/>
            <w:szCs w:val="24"/>
            <w:lang w:val="en-US"/>
          </w:rPr>
          <w:t xml:space="preserve"> </w:t>
        </w:r>
      </w:ins>
      <w:ins w:id="1327" w:author="anna.resch88@gmail.com" w:date="2022-01-16T12:15:00Z">
        <w:r w:rsidR="00D610B0">
          <w:rPr>
            <w:rFonts w:ascii="Times New Roman" w:hAnsi="Times New Roman" w:cs="Times New Roman"/>
            <w:sz w:val="24"/>
            <w:szCs w:val="24"/>
            <w:lang w:val="en-US"/>
          </w:rPr>
          <w:t xml:space="preserve">using </w:t>
        </w:r>
      </w:ins>
      <w:ins w:id="1328" w:author="anna.resch88@gmail.com" w:date="2022-01-16T12:16:00Z">
        <w:r w:rsidR="00D610B0">
          <w:rPr>
            <w:rFonts w:ascii="Times New Roman" w:hAnsi="Times New Roman" w:cs="Times New Roman"/>
            <w:sz w:val="24"/>
            <w:szCs w:val="24"/>
            <w:lang w:val="en-US"/>
          </w:rPr>
          <w:t xml:space="preserve">the lower </w:t>
        </w:r>
      </w:ins>
      <w:ins w:id="1329" w:author="anna.resch88@gmail.com" w:date="2022-01-16T12:15:00Z">
        <w:r w:rsidR="00D610B0">
          <w:rPr>
            <w:rFonts w:ascii="Times New Roman" w:hAnsi="Times New Roman" w:cs="Times New Roman"/>
            <w:sz w:val="24"/>
            <w:szCs w:val="24"/>
            <w:lang w:val="en-US"/>
          </w:rPr>
          <w:t>energy</w:t>
        </w:r>
      </w:ins>
      <w:ins w:id="1330" w:author="anna.resch88@gmail.com" w:date="2022-01-16T12:16:00Z">
        <w:r w:rsidR="00D610B0">
          <w:rPr>
            <w:rFonts w:ascii="Times New Roman" w:hAnsi="Times New Roman" w:cs="Times New Roman"/>
            <w:sz w:val="24"/>
            <w:szCs w:val="24"/>
            <w:lang w:val="en-US"/>
          </w:rPr>
          <w:t xml:space="preserve"> density of </w:t>
        </w:r>
      </w:ins>
      <w:ins w:id="1331" w:author="anna.resch88@gmail.com" w:date="2022-01-03T15:52:00Z">
        <w:r w:rsidR="009A197F">
          <w:rPr>
            <w:rFonts w:ascii="Times New Roman" w:hAnsi="Times New Roman" w:cs="Times New Roman"/>
            <w:sz w:val="24"/>
            <w:szCs w:val="24"/>
            <w:lang w:val="en-US"/>
          </w:rPr>
          <w:lastRenderedPageBreak/>
          <w:t>5.8 J/cm²</w:t>
        </w:r>
      </w:ins>
      <w:ins w:id="1332" w:author="anna.resch88@gmail.com" w:date="2022-01-03T15:58:00Z">
        <w:r w:rsidR="00D7334D">
          <w:rPr>
            <w:rFonts w:ascii="Times New Roman" w:hAnsi="Times New Roman" w:cs="Times New Roman"/>
            <w:sz w:val="24"/>
            <w:szCs w:val="24"/>
            <w:lang w:val="en-US"/>
          </w:rPr>
          <w:t>, s</w:t>
        </w:r>
      </w:ins>
      <w:ins w:id="1333" w:author="anna.resch88@gmail.com" w:date="2022-01-03T15:50:00Z">
        <w:r w:rsidR="00BB3F72">
          <w:rPr>
            <w:rFonts w:ascii="Times New Roman" w:hAnsi="Times New Roman" w:cs="Times New Roman"/>
            <w:sz w:val="24"/>
            <w:szCs w:val="24"/>
            <w:lang w:val="en-US"/>
          </w:rPr>
          <w:t xml:space="preserve">ignificantly </w:t>
        </w:r>
      </w:ins>
      <w:ins w:id="1334" w:author="anna.resch88@gmail.com" w:date="2022-01-03T15:58:00Z">
        <w:r w:rsidR="00D7334D">
          <w:rPr>
            <w:rFonts w:ascii="Times New Roman" w:hAnsi="Times New Roman" w:cs="Times New Roman"/>
            <w:sz w:val="24"/>
            <w:szCs w:val="24"/>
            <w:lang w:val="en-US"/>
          </w:rPr>
          <w:t>softer</w:t>
        </w:r>
      </w:ins>
      <w:ins w:id="1335" w:author="anna.resch88@gmail.com" w:date="2022-01-03T15:50:00Z">
        <w:r w:rsidR="00BB3F72">
          <w:rPr>
            <w:rFonts w:ascii="Times New Roman" w:hAnsi="Times New Roman" w:cs="Times New Roman"/>
            <w:sz w:val="24"/>
            <w:szCs w:val="24"/>
            <w:lang w:val="en-US"/>
          </w:rPr>
          <w:t xml:space="preserve"> </w:t>
        </w:r>
      </w:ins>
      <w:ins w:id="1336" w:author="anna.resch88@gmail.com" w:date="2022-01-03T15:55:00Z">
        <w:r w:rsidR="009A197F">
          <w:rPr>
            <w:rFonts w:ascii="Times New Roman" w:hAnsi="Times New Roman" w:cs="Times New Roman"/>
            <w:sz w:val="24"/>
            <w:szCs w:val="24"/>
            <w:lang w:val="en-US"/>
          </w:rPr>
          <w:t xml:space="preserve">hydrogels </w:t>
        </w:r>
      </w:ins>
      <w:ins w:id="1337" w:author="anna.resch88@gmail.com" w:date="2022-01-03T15:59:00Z">
        <w:r w:rsidR="00D7334D">
          <w:rPr>
            <w:rFonts w:ascii="Times New Roman" w:hAnsi="Times New Roman" w:cs="Times New Roman"/>
            <w:sz w:val="24"/>
            <w:szCs w:val="24"/>
            <w:lang w:val="en-US"/>
          </w:rPr>
          <w:t>were obtained</w:t>
        </w:r>
      </w:ins>
      <w:ins w:id="1338" w:author="Alexander Resch" w:date="2022-01-17T20:02:00Z">
        <w:r w:rsidR="003B5A54">
          <w:rPr>
            <w:rFonts w:ascii="Times New Roman" w:hAnsi="Times New Roman" w:cs="Times New Roman"/>
            <w:sz w:val="24"/>
            <w:szCs w:val="24"/>
            <w:lang w:val="en-US"/>
          </w:rPr>
          <w:t>, as</w:t>
        </w:r>
      </w:ins>
      <w:ins w:id="1339" w:author="anna.resch88@gmail.com" w:date="2022-01-03T15:59:00Z">
        <w:r w:rsidR="00D7334D">
          <w:rPr>
            <w:rFonts w:ascii="Times New Roman" w:hAnsi="Times New Roman" w:cs="Times New Roman"/>
            <w:sz w:val="24"/>
            <w:szCs w:val="24"/>
            <w:lang w:val="en-US"/>
          </w:rPr>
          <w:t xml:space="preserve"> compared to higher illumination d</w:t>
        </w:r>
      </w:ins>
      <w:ins w:id="1340" w:author="anna.resch88@gmail.com" w:date="2022-01-03T16:00:00Z">
        <w:r w:rsidR="00D7334D">
          <w:rPr>
            <w:rFonts w:ascii="Times New Roman" w:hAnsi="Times New Roman" w:cs="Times New Roman"/>
            <w:sz w:val="24"/>
            <w:szCs w:val="24"/>
            <w:lang w:val="en-US"/>
          </w:rPr>
          <w:t xml:space="preserve">ensities </w:t>
        </w:r>
      </w:ins>
      <w:ins w:id="1341" w:author="anna.resch88@gmail.com" w:date="2022-01-03T15:51:00Z">
        <w:r w:rsidR="00BB3F72">
          <w:rPr>
            <w:rFonts w:ascii="Times New Roman" w:hAnsi="Times New Roman" w:cs="Times New Roman"/>
            <w:sz w:val="24"/>
            <w:szCs w:val="24"/>
            <w:lang w:val="en-US"/>
          </w:rPr>
          <w:t>(p&lt;0.05 each)</w:t>
        </w:r>
      </w:ins>
      <w:ins w:id="1342" w:author="anna.resch88@gmail.com" w:date="2022-01-03T15:53:00Z">
        <w:r w:rsidR="009A197F">
          <w:rPr>
            <w:rFonts w:ascii="Times New Roman" w:hAnsi="Times New Roman" w:cs="Times New Roman"/>
            <w:sz w:val="24"/>
            <w:szCs w:val="24"/>
            <w:lang w:val="en-US"/>
          </w:rPr>
          <w:t>. In contrast</w:t>
        </w:r>
      </w:ins>
      <w:ins w:id="1343" w:author="anna.resch88@gmail.com" w:date="2022-01-03T15:56:00Z">
        <w:r w:rsidR="009A197F">
          <w:rPr>
            <w:rFonts w:ascii="Times New Roman" w:hAnsi="Times New Roman" w:cs="Times New Roman"/>
            <w:sz w:val="24"/>
            <w:szCs w:val="24"/>
            <w:lang w:val="en-US"/>
          </w:rPr>
          <w:t xml:space="preserve">, </w:t>
        </w:r>
      </w:ins>
      <w:ins w:id="1344" w:author="anna.resch88@gmail.com" w:date="2022-01-03T15:50:00Z">
        <w:r w:rsidR="00BB3F72">
          <w:rPr>
            <w:rFonts w:ascii="Times New Roman" w:hAnsi="Times New Roman" w:cs="Times New Roman"/>
            <w:sz w:val="24"/>
            <w:szCs w:val="24"/>
            <w:lang w:val="en-US"/>
          </w:rPr>
          <w:t xml:space="preserve">no difference </w:t>
        </w:r>
      </w:ins>
      <w:ins w:id="1345" w:author="anna.resch88@gmail.com" w:date="2022-01-03T16:01:00Z">
        <w:r w:rsidR="00D7334D">
          <w:rPr>
            <w:rFonts w:ascii="Times New Roman" w:hAnsi="Times New Roman" w:cs="Times New Roman"/>
            <w:sz w:val="24"/>
            <w:szCs w:val="24"/>
            <w:lang w:val="en-US"/>
          </w:rPr>
          <w:t xml:space="preserve">in Young’s moduli was observed </w:t>
        </w:r>
      </w:ins>
      <w:ins w:id="1346" w:author="anna.resch88@gmail.com" w:date="2022-01-03T15:56:00Z">
        <w:r w:rsidR="009A197F">
          <w:rPr>
            <w:rFonts w:ascii="Times New Roman" w:hAnsi="Times New Roman" w:cs="Times New Roman"/>
            <w:sz w:val="24"/>
            <w:szCs w:val="24"/>
            <w:lang w:val="en-US"/>
          </w:rPr>
          <w:t>between variants</w:t>
        </w:r>
      </w:ins>
      <w:ins w:id="1347" w:author="Alexander Resch" w:date="2022-01-17T20:02:00Z">
        <w:r w:rsidR="003B5A54">
          <w:rPr>
            <w:rFonts w:ascii="Times New Roman" w:hAnsi="Times New Roman" w:cs="Times New Roman"/>
            <w:sz w:val="24"/>
            <w:szCs w:val="24"/>
            <w:lang w:val="en-US"/>
          </w:rPr>
          <w:t xml:space="preserve"> both</w:t>
        </w:r>
      </w:ins>
      <w:ins w:id="1348" w:author="anna.resch88@gmail.com" w:date="2022-01-03T15:56:00Z">
        <w:r w:rsidR="009A197F">
          <w:rPr>
            <w:rFonts w:ascii="Times New Roman" w:hAnsi="Times New Roman" w:cs="Times New Roman"/>
            <w:sz w:val="24"/>
            <w:szCs w:val="24"/>
            <w:lang w:val="en-US"/>
          </w:rPr>
          <w:t xml:space="preserve"> with and without the RGD epitope</w:t>
        </w:r>
      </w:ins>
      <w:ins w:id="1349" w:author="anna.resch88@gmail.com" w:date="2022-01-03T16:03:00Z">
        <w:r w:rsidR="009F174C">
          <w:rPr>
            <w:rFonts w:ascii="Times New Roman" w:hAnsi="Times New Roman" w:cs="Times New Roman"/>
            <w:sz w:val="24"/>
            <w:szCs w:val="24"/>
            <w:lang w:val="en-US"/>
          </w:rPr>
          <w:t xml:space="preserve">, </w:t>
        </w:r>
        <w:del w:id="1350" w:author="Alexander Resch" w:date="2022-01-17T20:02:00Z">
          <w:r w:rsidR="009F174C" w:rsidDel="003B5A54">
            <w:rPr>
              <w:rFonts w:ascii="Times New Roman" w:hAnsi="Times New Roman" w:cs="Times New Roman"/>
              <w:sz w:val="24"/>
              <w:szCs w:val="24"/>
              <w:lang w:val="en-US"/>
            </w:rPr>
            <w:delText>if</w:delText>
          </w:r>
        </w:del>
      </w:ins>
      <w:ins w:id="1351" w:author="Alexander Resch" w:date="2022-01-17T20:02:00Z">
        <w:r w:rsidR="003B5A54">
          <w:rPr>
            <w:rFonts w:ascii="Times New Roman" w:hAnsi="Times New Roman" w:cs="Times New Roman"/>
            <w:sz w:val="24"/>
            <w:szCs w:val="24"/>
            <w:lang w:val="en-US"/>
          </w:rPr>
          <w:t>given</w:t>
        </w:r>
      </w:ins>
      <w:ins w:id="1352" w:author="anna.resch88@gmail.com" w:date="2022-01-03T16:03:00Z">
        <w:r w:rsidR="009F174C">
          <w:rPr>
            <w:rFonts w:ascii="Times New Roman" w:hAnsi="Times New Roman" w:cs="Times New Roman"/>
            <w:sz w:val="24"/>
            <w:szCs w:val="24"/>
            <w:lang w:val="en-US"/>
          </w:rPr>
          <w:t xml:space="preserve"> both variants were equally illuminated with </w:t>
        </w:r>
      </w:ins>
      <w:ins w:id="1353" w:author="anna.resch88@gmail.com" w:date="2022-01-03T16:01:00Z">
        <w:r w:rsidR="00D7334D">
          <w:rPr>
            <w:rFonts w:ascii="Times New Roman" w:hAnsi="Times New Roman" w:cs="Times New Roman"/>
            <w:sz w:val="24"/>
            <w:szCs w:val="24"/>
            <w:lang w:val="en-US"/>
          </w:rPr>
          <w:t>5.8 J/cm²</w:t>
        </w:r>
      </w:ins>
      <w:ins w:id="1354" w:author="anna.resch88@gmail.com" w:date="2022-01-03T15:44:00Z">
        <w:r w:rsidR="00D03E96" w:rsidRPr="009A1C08">
          <w:rPr>
            <w:rFonts w:ascii="Times New Roman" w:hAnsi="Times New Roman" w:cs="Times New Roman"/>
            <w:sz w:val="24"/>
            <w:szCs w:val="24"/>
            <w:lang w:val="en-US"/>
          </w:rPr>
          <w:t xml:space="preserve">. </w:t>
        </w:r>
      </w:ins>
    </w:p>
    <w:p w14:paraId="574C32B6" w14:textId="79FB4044" w:rsidR="002676CE" w:rsidRDefault="0091532A" w:rsidP="009A1C08">
      <w:pPr>
        <w:spacing w:line="480" w:lineRule="auto"/>
        <w:jc w:val="both"/>
        <w:rPr>
          <w:ins w:id="1355" w:author="anna.resch88@gmail.com" w:date="2022-01-03T15:02:00Z"/>
          <w:rFonts w:ascii="Times New Roman" w:hAnsi="Times New Roman" w:cs="Times New Roman"/>
          <w:sz w:val="24"/>
          <w:szCs w:val="24"/>
          <w:lang w:val="en-US"/>
        </w:rPr>
        <w:sectPr w:rsidR="002676CE" w:rsidSect="00DF47A1">
          <w:footerReference w:type="even" r:id="rId15"/>
          <w:footerReference w:type="default" r:id="rId16"/>
          <w:headerReference w:type="first" r:id="rId17"/>
          <w:pgSz w:w="11906" w:h="16838"/>
          <w:pgMar w:top="1417" w:right="1417" w:bottom="1134" w:left="1417" w:header="708" w:footer="708" w:gutter="0"/>
          <w:cols w:space="708"/>
          <w:titlePg/>
          <w:docGrid w:linePitch="360"/>
        </w:sectPr>
      </w:pPr>
      <w:r w:rsidRPr="009A1C08">
        <w:rPr>
          <w:rFonts w:ascii="Times New Roman" w:hAnsi="Times New Roman" w:cs="Times New Roman"/>
          <w:sz w:val="24"/>
          <w:szCs w:val="24"/>
          <w:lang w:val="en-US"/>
        </w:rPr>
        <w:t>AFM</w:t>
      </w:r>
      <w:r w:rsidR="00D361E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results</w:t>
      </w:r>
      <w:r w:rsidR="007D4D9A" w:rsidRPr="009A1C08">
        <w:rPr>
          <w:rFonts w:ascii="Times New Roman" w:hAnsi="Times New Roman" w:cs="Times New Roman"/>
          <w:sz w:val="24"/>
          <w:szCs w:val="24"/>
          <w:lang w:val="en-US"/>
        </w:rPr>
        <w:t xml:space="preserve"> reveal</w:t>
      </w:r>
      <w:ins w:id="1356" w:author="anna.resch88@gmail.com" w:date="2022-01-03T16:07:00Z">
        <w:r w:rsidR="006E7C42">
          <w:rPr>
            <w:rFonts w:ascii="Times New Roman" w:hAnsi="Times New Roman" w:cs="Times New Roman"/>
            <w:sz w:val="24"/>
            <w:szCs w:val="24"/>
            <w:lang w:val="en-US"/>
          </w:rPr>
          <w:t>ed</w:t>
        </w:r>
      </w:ins>
      <w:r w:rsidRPr="009A1C08">
        <w:rPr>
          <w:rFonts w:ascii="Times New Roman" w:hAnsi="Times New Roman" w:cs="Times New Roman"/>
          <w:sz w:val="24"/>
          <w:szCs w:val="24"/>
          <w:lang w:val="en-US"/>
        </w:rPr>
        <w:t xml:space="preserve"> </w:t>
      </w:r>
      <w:r w:rsidR="007D4D9A" w:rsidRPr="009A1C08">
        <w:rPr>
          <w:rFonts w:ascii="Times New Roman" w:hAnsi="Times New Roman" w:cs="Times New Roman"/>
          <w:sz w:val="24"/>
          <w:szCs w:val="24"/>
          <w:lang w:val="en-US"/>
        </w:rPr>
        <w:t>the dependence of crosslinking</w:t>
      </w:r>
      <w:del w:id="1357" w:author="anna.resch88@gmail.com" w:date="2022-01-03T10:30:00Z">
        <w:r w:rsidR="007D4D9A" w:rsidRPr="009A1C08" w:rsidDel="00F122E0">
          <w:rPr>
            <w:rFonts w:ascii="Times New Roman" w:hAnsi="Times New Roman" w:cs="Times New Roman"/>
            <w:sz w:val="24"/>
            <w:szCs w:val="24"/>
            <w:lang w:val="en-US"/>
          </w:rPr>
          <w:delText>-</w:delText>
        </w:r>
      </w:del>
      <w:ins w:id="1358" w:author="anna.resch88@gmail.com" w:date="2022-01-03T10:30:00Z">
        <w:r w:rsidR="00F122E0">
          <w:rPr>
            <w:rFonts w:ascii="Times New Roman" w:hAnsi="Times New Roman" w:cs="Times New Roman"/>
            <w:sz w:val="24"/>
            <w:szCs w:val="24"/>
            <w:lang w:val="en-US"/>
          </w:rPr>
          <w:t xml:space="preserve"> </w:t>
        </w:r>
      </w:ins>
      <w:r w:rsidR="007D4D9A" w:rsidRPr="009A1C08">
        <w:rPr>
          <w:rFonts w:ascii="Times New Roman" w:hAnsi="Times New Roman" w:cs="Times New Roman"/>
          <w:sz w:val="24"/>
          <w:szCs w:val="24"/>
          <w:lang w:val="en-US"/>
        </w:rPr>
        <w:t xml:space="preserve">efficiency </w:t>
      </w:r>
      <w:r w:rsidR="00D361E6" w:rsidRPr="009A1C08">
        <w:rPr>
          <w:rFonts w:ascii="Times New Roman" w:hAnsi="Times New Roman" w:cs="Times New Roman"/>
          <w:sz w:val="24"/>
          <w:szCs w:val="24"/>
          <w:lang w:val="en-US"/>
        </w:rPr>
        <w:t xml:space="preserve">on </w:t>
      </w:r>
      <w:r w:rsidR="007D4D9A" w:rsidRPr="009A1C08">
        <w:rPr>
          <w:rFonts w:ascii="Times New Roman" w:hAnsi="Times New Roman" w:cs="Times New Roman"/>
          <w:sz w:val="24"/>
          <w:szCs w:val="24"/>
          <w:lang w:val="en-US"/>
        </w:rPr>
        <w:t>the catalyst used</w:t>
      </w:r>
      <w:r w:rsidR="00D361E6" w:rsidRPr="009A1C08">
        <w:rPr>
          <w:rFonts w:ascii="Times New Roman" w:hAnsi="Times New Roman" w:cs="Times New Roman"/>
          <w:sz w:val="24"/>
          <w:szCs w:val="24"/>
          <w:lang w:val="en-US"/>
        </w:rPr>
        <w:t xml:space="preserve">, which </w:t>
      </w:r>
      <w:ins w:id="1359" w:author="anna.resch88@gmail.com" w:date="2022-01-04T18:05:00Z">
        <w:r w:rsidR="00E6089B">
          <w:rPr>
            <w:rFonts w:ascii="Times New Roman" w:hAnsi="Times New Roman" w:cs="Times New Roman"/>
            <w:sz w:val="24"/>
            <w:szCs w:val="24"/>
            <w:lang w:val="en-US"/>
          </w:rPr>
          <w:t>wa</w:t>
        </w:r>
      </w:ins>
      <w:del w:id="1360" w:author="anna.resch88@gmail.com" w:date="2022-01-04T18:05:00Z">
        <w:r w:rsidR="00D361E6" w:rsidRPr="009A1C08" w:rsidDel="00E6089B">
          <w:rPr>
            <w:rFonts w:ascii="Times New Roman" w:hAnsi="Times New Roman" w:cs="Times New Roman"/>
            <w:sz w:val="24"/>
            <w:szCs w:val="24"/>
            <w:lang w:val="en-US"/>
          </w:rPr>
          <w:delText>i</w:delText>
        </w:r>
      </w:del>
      <w:r w:rsidR="00D361E6" w:rsidRPr="009A1C08">
        <w:rPr>
          <w:rFonts w:ascii="Times New Roman" w:hAnsi="Times New Roman" w:cs="Times New Roman"/>
          <w:sz w:val="24"/>
          <w:szCs w:val="24"/>
          <w:lang w:val="en-US"/>
        </w:rPr>
        <w:t>s</w:t>
      </w:r>
      <w:r w:rsidR="007D4D9A" w:rsidRPr="009A1C08">
        <w:rPr>
          <w:rFonts w:ascii="Times New Roman" w:hAnsi="Times New Roman" w:cs="Times New Roman"/>
          <w:sz w:val="24"/>
          <w:szCs w:val="24"/>
          <w:lang w:val="en-US"/>
        </w:rPr>
        <w:t xml:space="preserve"> </w:t>
      </w:r>
      <w:r w:rsidR="00D361E6" w:rsidRPr="009A1C08">
        <w:rPr>
          <w:rFonts w:ascii="Times New Roman" w:hAnsi="Times New Roman" w:cs="Times New Roman"/>
          <w:sz w:val="24"/>
          <w:szCs w:val="24"/>
          <w:lang w:val="en-US"/>
        </w:rPr>
        <w:t xml:space="preserve">reflected by </w:t>
      </w:r>
      <w:del w:id="1361" w:author="anna.resch88@gmail.com" w:date="2022-01-03T10:31:00Z">
        <w:r w:rsidR="00D361E6" w:rsidRPr="009A1C08" w:rsidDel="00F122E0">
          <w:rPr>
            <w:rFonts w:ascii="Times New Roman" w:hAnsi="Times New Roman" w:cs="Times New Roman"/>
            <w:sz w:val="24"/>
            <w:szCs w:val="24"/>
            <w:lang w:val="en-US"/>
          </w:rPr>
          <w:delText xml:space="preserve">the </w:delText>
        </w:r>
      </w:del>
      <w:r w:rsidR="00D361E6" w:rsidRPr="009A1C08">
        <w:rPr>
          <w:rFonts w:ascii="Times New Roman" w:hAnsi="Times New Roman" w:cs="Times New Roman"/>
          <w:sz w:val="24"/>
          <w:szCs w:val="24"/>
          <w:lang w:val="en-US"/>
        </w:rPr>
        <w:t xml:space="preserve">different </w:t>
      </w:r>
      <w:r w:rsidR="00D361E6" w:rsidRPr="006E7C42">
        <w:rPr>
          <w:rFonts w:ascii="Times New Roman" w:hAnsi="Times New Roman" w:cs="Times New Roman"/>
          <w:sz w:val="24"/>
          <w:szCs w:val="24"/>
          <w:lang w:val="en-US"/>
        </w:rPr>
        <w:t xml:space="preserve">elasticities </w:t>
      </w:r>
      <w:ins w:id="1362" w:author="anna.resch88@gmail.com" w:date="2022-01-03T16:10:00Z">
        <w:r w:rsidR="006E7C42" w:rsidRPr="006E7C42">
          <w:rPr>
            <w:rFonts w:ascii="Times New Roman" w:hAnsi="Times New Roman" w:cs="Times New Roman"/>
            <w:sz w:val="24"/>
            <w:szCs w:val="24"/>
            <w:lang w:val="en-US"/>
          </w:rPr>
          <w:t>(ULD-V20-ULD, ru(II)bpy-</w:t>
        </w:r>
      </w:ins>
      <w:ins w:id="1363" w:author="anna.resch88@gmail.com" w:date="2022-01-03T16:11:00Z">
        <w:r w:rsidR="006E7C42" w:rsidRPr="006E7C42">
          <w:rPr>
            <w:rFonts w:ascii="Times New Roman" w:hAnsi="Times New Roman" w:cs="Times New Roman"/>
            <w:sz w:val="24"/>
            <w:szCs w:val="24"/>
            <w:lang w:val="en-US"/>
          </w:rPr>
          <w:t xml:space="preserve">crosslinked: Young’s modulus </w:t>
        </w:r>
        <w:r w:rsidR="006E7C42" w:rsidRPr="006E7C42">
          <w:rPr>
            <w:rFonts w:ascii="Times New Roman" w:hAnsi="Times New Roman" w:cs="Times New Roman"/>
            <w:color w:val="000000"/>
            <w:sz w:val="24"/>
            <w:szCs w:val="24"/>
            <w:lang w:val="en-US"/>
            <w:rPrChange w:id="1364" w:author="anna.resch88@gmail.com" w:date="2022-01-03T16:12:00Z">
              <w:rPr>
                <w:rFonts w:ascii="Calibri Light" w:hAnsi="Calibri Light" w:cs="Calibri Light"/>
                <w:color w:val="000000"/>
                <w:lang w:val="en-US"/>
              </w:rPr>
            </w:rPrChange>
          </w:rPr>
          <w:t>337</w:t>
        </w:r>
      </w:ins>
      <w:ins w:id="1365" w:author="anna.resch88@gmail.com" w:date="2022-01-03T16:10:00Z">
        <w:r w:rsidR="006E7C42" w:rsidRPr="006E7C42">
          <w:rPr>
            <w:rFonts w:ascii="Times New Roman" w:hAnsi="Times New Roman" w:cs="Times New Roman"/>
            <w:color w:val="000000"/>
            <w:sz w:val="24"/>
            <w:szCs w:val="24"/>
            <w:lang w:val="en-US"/>
            <w:rPrChange w:id="1366" w:author="anna.resch88@gmail.com" w:date="2022-01-03T16:12:00Z">
              <w:rPr>
                <w:rFonts w:ascii="Calibri Light" w:hAnsi="Calibri Light" w:cs="Calibri Light"/>
                <w:color w:val="000000"/>
              </w:rPr>
            </w:rPrChange>
          </w:rPr>
          <w:t xml:space="preserve"> </w:t>
        </w:r>
      </w:ins>
      <w:ins w:id="1367" w:author="anna.resch88@gmail.com" w:date="2022-01-03T16:11:00Z">
        <w:r w:rsidR="006E7C42" w:rsidRPr="006E7C42">
          <w:rPr>
            <w:rFonts w:ascii="Times New Roman" w:hAnsi="Times New Roman" w:cs="Times New Roman"/>
            <w:color w:val="000000"/>
            <w:sz w:val="24"/>
            <w:szCs w:val="24"/>
            <w:lang w:val="en-US"/>
            <w:rPrChange w:id="1368" w:author="anna.resch88@gmail.com" w:date="2022-01-03T16:12:00Z">
              <w:rPr>
                <w:rFonts w:ascii="Calibri Light" w:hAnsi="Calibri Light" w:cs="Calibri Light"/>
                <w:color w:val="000000"/>
                <w:lang w:val="en-US"/>
              </w:rPr>
            </w:rPrChange>
          </w:rPr>
          <w:t xml:space="preserve">kPa </w:t>
        </w:r>
        <w:r w:rsidR="006E7C42" w:rsidRPr="006E7C42">
          <w:rPr>
            <w:rFonts w:ascii="Times New Roman" w:hAnsi="Times New Roman" w:cs="Times New Roman"/>
            <w:color w:val="000000"/>
            <w:sz w:val="24"/>
            <w:szCs w:val="24"/>
            <w:lang w:val="en-US"/>
            <w:rPrChange w:id="1369" w:author="anna.resch88@gmail.com" w:date="2022-01-03T16:12:00Z">
              <w:rPr>
                <w:rFonts w:ascii="Calibri Light" w:hAnsi="Calibri Light" w:cs="Calibri Light"/>
                <w:color w:val="000000"/>
              </w:rPr>
            </w:rPrChange>
          </w:rPr>
          <w:t>± 62 kPa</w:t>
        </w:r>
        <w:r w:rsidR="006E7C42" w:rsidRPr="006E7C42">
          <w:rPr>
            <w:rFonts w:ascii="Times New Roman" w:hAnsi="Times New Roman" w:cs="Times New Roman"/>
            <w:color w:val="000000"/>
            <w:sz w:val="24"/>
            <w:szCs w:val="24"/>
            <w:lang w:val="en-US"/>
            <w:rPrChange w:id="1370" w:author="anna.resch88@gmail.com" w:date="2022-01-03T16:12:00Z">
              <w:rPr>
                <w:rFonts w:ascii="Calibri Light" w:hAnsi="Calibri Light" w:cs="Calibri Light"/>
                <w:color w:val="000000"/>
                <w:lang w:val="en-US"/>
              </w:rPr>
            </w:rPrChange>
          </w:rPr>
          <w:t xml:space="preserve"> (StD) vs. riboflavin-crosslinked: </w:t>
        </w:r>
      </w:ins>
      <w:ins w:id="1371" w:author="anna.resch88@gmail.com" w:date="2022-01-03T16:12:00Z">
        <w:r w:rsidR="006E7C42" w:rsidRPr="006E7C42">
          <w:rPr>
            <w:rFonts w:ascii="Times New Roman" w:hAnsi="Times New Roman" w:cs="Times New Roman"/>
            <w:color w:val="000000"/>
            <w:sz w:val="24"/>
            <w:szCs w:val="24"/>
            <w:lang w:val="en-US"/>
            <w:rPrChange w:id="1372" w:author="anna.resch88@gmail.com" w:date="2022-01-03T16:12:00Z">
              <w:rPr>
                <w:rFonts w:ascii="Calibri Light" w:hAnsi="Calibri Light" w:cs="Calibri Light"/>
                <w:color w:val="000000"/>
                <w:lang w:val="en-US"/>
              </w:rPr>
            </w:rPrChange>
          </w:rPr>
          <w:t>298 kPa ± 13 kPa)</w:t>
        </w:r>
      </w:ins>
      <w:ins w:id="1373" w:author="anna.resch88@gmail.com" w:date="2022-01-03T16:11:00Z">
        <w:r w:rsidR="006E7C42" w:rsidRPr="006E7C42">
          <w:rPr>
            <w:rFonts w:ascii="Times New Roman" w:hAnsi="Times New Roman" w:cs="Times New Roman"/>
            <w:color w:val="000000"/>
            <w:sz w:val="24"/>
            <w:szCs w:val="24"/>
            <w:lang w:val="en-US"/>
            <w:rPrChange w:id="1374" w:author="anna.resch88@gmail.com" w:date="2022-01-03T16:12:00Z">
              <w:rPr>
                <w:rFonts w:ascii="Calibri Light" w:hAnsi="Calibri Light" w:cs="Calibri Light"/>
                <w:color w:val="000000"/>
                <w:lang w:val="en-US"/>
              </w:rPr>
            </w:rPrChange>
          </w:rPr>
          <w:t xml:space="preserve">  </w:t>
        </w:r>
      </w:ins>
      <w:del w:id="1375" w:author="anna.resch88@gmail.com" w:date="2022-01-03T10:31:00Z">
        <w:r w:rsidR="00D361E6" w:rsidRPr="006E7C42" w:rsidDel="00F122E0">
          <w:rPr>
            <w:rFonts w:ascii="Times New Roman" w:hAnsi="Times New Roman" w:cs="Times New Roman"/>
            <w:sz w:val="24"/>
            <w:szCs w:val="24"/>
            <w:lang w:val="en-US"/>
          </w:rPr>
          <w:delText>obtained</w:delText>
        </w:r>
        <w:r w:rsidR="00D361E6" w:rsidRPr="009A1C08" w:rsidDel="00F122E0">
          <w:rPr>
            <w:rFonts w:ascii="Times New Roman" w:hAnsi="Times New Roman" w:cs="Times New Roman"/>
            <w:sz w:val="24"/>
            <w:szCs w:val="24"/>
            <w:lang w:val="en-US"/>
          </w:rPr>
          <w:delText xml:space="preserve"> </w:delText>
        </w:r>
      </w:del>
      <w:r w:rsidR="0028130C" w:rsidRPr="009A1C08">
        <w:rPr>
          <w:rFonts w:ascii="Times New Roman" w:hAnsi="Times New Roman" w:cs="Times New Roman"/>
          <w:sz w:val="24"/>
          <w:szCs w:val="24"/>
          <w:lang w:val="en-US"/>
        </w:rPr>
        <w:t>and</w:t>
      </w:r>
      <w:r w:rsidR="00D361E6" w:rsidRPr="009A1C08">
        <w:rPr>
          <w:rFonts w:ascii="Times New Roman" w:hAnsi="Times New Roman" w:cs="Times New Roman"/>
          <w:sz w:val="24"/>
          <w:szCs w:val="24"/>
          <w:lang w:val="en-US"/>
        </w:rPr>
        <w:t xml:space="preserve"> </w:t>
      </w:r>
      <w:del w:id="1376" w:author="anna.resch88@gmail.com" w:date="2022-01-03T10:31:00Z">
        <w:r w:rsidR="00D361E6" w:rsidRPr="009A1C08" w:rsidDel="00F122E0">
          <w:rPr>
            <w:rFonts w:ascii="Times New Roman" w:hAnsi="Times New Roman" w:cs="Times New Roman"/>
            <w:sz w:val="24"/>
            <w:szCs w:val="24"/>
            <w:lang w:val="en-US"/>
          </w:rPr>
          <w:delText xml:space="preserve">the </w:delText>
        </w:r>
      </w:del>
      <w:r w:rsidRPr="009A1C08">
        <w:rPr>
          <w:rFonts w:ascii="Times New Roman" w:hAnsi="Times New Roman" w:cs="Times New Roman"/>
          <w:sz w:val="24"/>
          <w:szCs w:val="24"/>
          <w:lang w:val="en-US"/>
        </w:rPr>
        <w:t xml:space="preserve">resilience </w:t>
      </w:r>
      <w:r w:rsidR="00D361E6" w:rsidRPr="009A1C08">
        <w:rPr>
          <w:rFonts w:ascii="Times New Roman" w:hAnsi="Times New Roman" w:cs="Times New Roman"/>
          <w:sz w:val="24"/>
          <w:szCs w:val="24"/>
          <w:lang w:val="en-US"/>
        </w:rPr>
        <w:t>values reaching up to</w:t>
      </w:r>
      <w:r w:rsidRPr="009A1C08">
        <w:rPr>
          <w:rFonts w:ascii="Times New Roman" w:hAnsi="Times New Roman" w:cs="Times New Roman"/>
          <w:sz w:val="24"/>
          <w:szCs w:val="24"/>
          <w:lang w:val="en-US"/>
        </w:rPr>
        <w:t xml:space="preserve"> </w:t>
      </w:r>
      <w:r w:rsidR="009F7C57" w:rsidRPr="009A1C08">
        <w:rPr>
          <w:rFonts w:ascii="Times New Roman" w:hAnsi="Times New Roman" w:cs="Times New Roman"/>
          <w:sz w:val="24"/>
          <w:szCs w:val="24"/>
          <w:lang w:val="en-US"/>
        </w:rPr>
        <w:t>8</w:t>
      </w:r>
      <w:r w:rsidR="00294014" w:rsidRPr="009A1C08">
        <w:rPr>
          <w:rFonts w:ascii="Times New Roman" w:hAnsi="Times New Roman" w:cs="Times New Roman"/>
          <w:sz w:val="24"/>
          <w:szCs w:val="24"/>
          <w:lang w:val="en-US"/>
        </w:rPr>
        <w:t>0</w:t>
      </w:r>
      <w:r w:rsidR="009F7C57"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r w:rsidR="007D4D9A" w:rsidRPr="009A1C08">
        <w:rPr>
          <w:rFonts w:ascii="Times New Roman" w:hAnsi="Times New Roman" w:cs="Times New Roman"/>
          <w:sz w:val="24"/>
          <w:szCs w:val="24"/>
          <w:lang w:val="en-US"/>
        </w:rPr>
        <w:t xml:space="preserve"> </w:t>
      </w:r>
      <w:r w:rsidR="00D361E6" w:rsidRPr="009A1C08">
        <w:rPr>
          <w:rFonts w:ascii="Times New Roman" w:hAnsi="Times New Roman" w:cs="Times New Roman"/>
          <w:sz w:val="24"/>
          <w:szCs w:val="24"/>
          <w:lang w:val="en-US"/>
        </w:rPr>
        <w:t>at the mesoscopic scale</w:t>
      </w:r>
      <w:del w:id="1377" w:author="Alexander Resch" w:date="2022-01-17T20:03:00Z">
        <w:r w:rsidR="00D361E6" w:rsidRPr="009A1C08" w:rsidDel="006E18F7">
          <w:rPr>
            <w:rFonts w:ascii="Times New Roman" w:hAnsi="Times New Roman" w:cs="Times New Roman"/>
            <w:sz w:val="24"/>
            <w:szCs w:val="24"/>
            <w:lang w:val="en-US"/>
          </w:rPr>
          <w:delText xml:space="preserve">, </w:delText>
        </w:r>
        <w:r w:rsidR="007D4D9A" w:rsidRPr="00D610B0" w:rsidDel="006E18F7">
          <w:rPr>
            <w:rFonts w:ascii="Times New Roman" w:hAnsi="Times New Roman" w:cs="Times New Roman"/>
            <w:sz w:val="24"/>
            <w:szCs w:val="24"/>
            <w:highlight w:val="darkCyan"/>
            <w:lang w:val="en-US"/>
            <w:rPrChange w:id="1378" w:author="anna.resch88@gmail.com" w:date="2022-01-16T12:18:00Z">
              <w:rPr>
                <w:rFonts w:ascii="Times New Roman" w:hAnsi="Times New Roman" w:cs="Times New Roman"/>
                <w:sz w:val="24"/>
                <w:szCs w:val="24"/>
                <w:lang w:val="en-US"/>
              </w:rPr>
            </w:rPrChange>
          </w:rPr>
          <w:delText xml:space="preserve">rendering BioUltraBond </w:delText>
        </w:r>
        <w:r w:rsidR="002610ED" w:rsidRPr="00D610B0" w:rsidDel="006E18F7">
          <w:rPr>
            <w:rFonts w:ascii="Times New Roman" w:hAnsi="Times New Roman" w:cs="Times New Roman"/>
            <w:sz w:val="24"/>
            <w:szCs w:val="24"/>
            <w:highlight w:val="darkCyan"/>
            <w:lang w:val="en-US"/>
            <w:rPrChange w:id="1379" w:author="anna.resch88@gmail.com" w:date="2022-01-16T12:18:00Z">
              <w:rPr>
                <w:rFonts w:ascii="Times New Roman" w:hAnsi="Times New Roman" w:cs="Times New Roman"/>
                <w:sz w:val="24"/>
                <w:szCs w:val="24"/>
                <w:lang w:val="en-US"/>
              </w:rPr>
            </w:rPrChange>
          </w:rPr>
          <w:delText xml:space="preserve">ULUs </w:delText>
        </w:r>
        <w:r w:rsidR="007D4D9A" w:rsidRPr="00D610B0" w:rsidDel="006E18F7">
          <w:rPr>
            <w:rFonts w:ascii="Times New Roman" w:hAnsi="Times New Roman" w:cs="Times New Roman"/>
            <w:sz w:val="24"/>
            <w:szCs w:val="24"/>
            <w:highlight w:val="darkCyan"/>
            <w:lang w:val="en-US"/>
            <w:rPrChange w:id="1380" w:author="anna.resch88@gmail.com" w:date="2022-01-16T12:18:00Z">
              <w:rPr>
                <w:rFonts w:ascii="Times New Roman" w:hAnsi="Times New Roman" w:cs="Times New Roman"/>
                <w:sz w:val="24"/>
                <w:szCs w:val="24"/>
                <w:lang w:val="en-US"/>
              </w:rPr>
            </w:rPrChange>
          </w:rPr>
          <w:delText xml:space="preserve">elasticity comparable with </w:delText>
        </w:r>
        <w:commentRangeStart w:id="1381"/>
        <w:r w:rsidR="007D4D9A" w:rsidRPr="00D610B0" w:rsidDel="006E18F7">
          <w:rPr>
            <w:rFonts w:ascii="Times New Roman" w:hAnsi="Times New Roman" w:cs="Times New Roman"/>
            <w:sz w:val="24"/>
            <w:szCs w:val="24"/>
            <w:highlight w:val="darkCyan"/>
            <w:lang w:val="en-US"/>
            <w:rPrChange w:id="1382" w:author="anna.resch88@gmail.com" w:date="2022-01-16T12:18:00Z">
              <w:rPr>
                <w:rFonts w:ascii="Times New Roman" w:hAnsi="Times New Roman" w:cs="Times New Roman"/>
                <w:sz w:val="24"/>
                <w:szCs w:val="24"/>
                <w:lang w:val="en-US"/>
              </w:rPr>
            </w:rPrChange>
          </w:rPr>
          <w:delText xml:space="preserve">highly elastic </w:delText>
        </w:r>
        <w:r w:rsidR="0057053F" w:rsidRPr="00D610B0" w:rsidDel="006E18F7">
          <w:rPr>
            <w:rFonts w:ascii="Times New Roman" w:hAnsi="Times New Roman" w:cs="Times New Roman"/>
            <w:sz w:val="24"/>
            <w:szCs w:val="24"/>
            <w:highlight w:val="darkCyan"/>
            <w:lang w:val="en-US"/>
            <w:rPrChange w:id="1383" w:author="anna.resch88@gmail.com" w:date="2022-01-16T12:18:00Z">
              <w:rPr>
                <w:rFonts w:ascii="Times New Roman" w:hAnsi="Times New Roman" w:cs="Times New Roman"/>
                <w:sz w:val="24"/>
                <w:szCs w:val="24"/>
                <w:lang w:val="en-US"/>
              </w:rPr>
            </w:rPrChange>
          </w:rPr>
          <w:delText>polymer materials</w:delText>
        </w:r>
      </w:del>
      <w:r w:rsidR="00D361E6" w:rsidRPr="00D610B0">
        <w:rPr>
          <w:rFonts w:ascii="Times New Roman" w:hAnsi="Times New Roman" w:cs="Times New Roman"/>
          <w:sz w:val="24"/>
          <w:szCs w:val="24"/>
          <w:highlight w:val="darkCyan"/>
          <w:lang w:val="en-US"/>
          <w:rPrChange w:id="1384" w:author="anna.resch88@gmail.com" w:date="2022-01-16T12:18:00Z">
            <w:rPr>
              <w:rFonts w:ascii="Times New Roman" w:hAnsi="Times New Roman" w:cs="Times New Roman"/>
              <w:sz w:val="24"/>
              <w:szCs w:val="24"/>
              <w:lang w:val="en-US"/>
            </w:rPr>
          </w:rPrChange>
        </w:rPr>
        <w:t xml:space="preserve"> </w:t>
      </w:r>
      <w:commentRangeEnd w:id="1381"/>
      <w:r w:rsidR="00F122E0" w:rsidRPr="00D610B0">
        <w:rPr>
          <w:rStyle w:val="Kommentarzeichen"/>
          <w:highlight w:val="darkCyan"/>
          <w:rPrChange w:id="1385" w:author="anna.resch88@gmail.com" w:date="2022-01-16T12:18:00Z">
            <w:rPr>
              <w:rStyle w:val="Kommentarzeichen"/>
            </w:rPr>
          </w:rPrChange>
        </w:rPr>
        <w:commentReference w:id="1381"/>
      </w:r>
      <w:r w:rsidR="00D361E6" w:rsidRPr="009A1C08">
        <w:rPr>
          <w:rFonts w:ascii="Times New Roman" w:hAnsi="Times New Roman" w:cs="Times New Roman"/>
          <w:sz w:val="24"/>
          <w:szCs w:val="24"/>
          <w:lang w:val="en-US"/>
        </w:rPr>
        <w:t>(</w:t>
      </w:r>
      <w:del w:id="1386" w:author="Bizan N. Balzer" w:date="2021-10-07T22:37:00Z">
        <w:r w:rsidR="004E072A" w:rsidRPr="00B724BD" w:rsidDel="00E96D6A">
          <w:rPr>
            <w:rFonts w:ascii="Times New Roman" w:hAnsi="Times New Roman" w:cs="Times New Roman"/>
            <w:sz w:val="24"/>
            <w:szCs w:val="24"/>
            <w:highlight w:val="cyan"/>
            <w:lang w:val="en-US"/>
            <w:rPrChange w:id="1387" w:author="Bizan N. Balzer" w:date="2021-10-07T16:27:00Z">
              <w:rPr>
                <w:rFonts w:ascii="Times New Roman" w:hAnsi="Times New Roman" w:cs="Times New Roman"/>
                <w:sz w:val="24"/>
                <w:szCs w:val="24"/>
                <w:lang w:val="en-US"/>
              </w:rPr>
            </w:rPrChange>
          </w:rPr>
          <w:delText xml:space="preserve">see </w:delText>
        </w:r>
      </w:del>
      <w:del w:id="1388" w:author="Bizan N. Balzer" w:date="2021-10-05T00:42:00Z">
        <w:r w:rsidR="00AC3A66" w:rsidRPr="00B724BD" w:rsidDel="00A6095E">
          <w:rPr>
            <w:rFonts w:ascii="Times New Roman" w:hAnsi="Times New Roman" w:cs="Times New Roman"/>
            <w:sz w:val="24"/>
            <w:szCs w:val="24"/>
            <w:highlight w:val="cyan"/>
            <w:lang w:val="en-US"/>
            <w:rPrChange w:id="1389" w:author="Bizan N. Balzer" w:date="2021-10-07T16:27:00Z">
              <w:rPr>
                <w:rFonts w:ascii="Times New Roman" w:hAnsi="Times New Roman" w:cs="Times New Roman"/>
                <w:sz w:val="24"/>
                <w:szCs w:val="24"/>
                <w:lang w:val="en-US"/>
              </w:rPr>
            </w:rPrChange>
          </w:rPr>
          <w:delText>chapter ”Dynamic Mechanical Analysis (DMA)”</w:delText>
        </w:r>
      </w:del>
      <w:ins w:id="1390" w:author="Bizan N. Balzer" w:date="2021-10-07T22:37:00Z">
        <w:r w:rsidR="00E96D6A">
          <w:rPr>
            <w:rFonts w:ascii="Times New Roman" w:hAnsi="Times New Roman" w:cs="Times New Roman"/>
            <w:sz w:val="24"/>
            <w:szCs w:val="24"/>
            <w:highlight w:val="cyan"/>
            <w:lang w:val="en-US"/>
          </w:rPr>
          <w:t xml:space="preserve">see </w:t>
        </w:r>
        <w:del w:id="1391" w:author="anna.resch88@gmail.com" w:date="2022-01-04T18:06:00Z">
          <w:r w:rsidR="00E96D6A" w:rsidRPr="000B5FF1" w:rsidDel="00E6089B">
            <w:rPr>
              <w:rFonts w:ascii="Times New Roman" w:hAnsi="Times New Roman" w:cs="Times New Roman"/>
              <w:b/>
              <w:bCs/>
              <w:sz w:val="24"/>
              <w:szCs w:val="24"/>
              <w:highlight w:val="cyan"/>
              <w:lang w:val="en-US"/>
              <w:rPrChange w:id="1392" w:author="anna.resch88@gmail.com" w:date="2022-01-05T11:08:00Z">
                <w:rPr>
                  <w:rFonts w:ascii="Times New Roman" w:hAnsi="Times New Roman" w:cs="Times New Roman"/>
                  <w:sz w:val="24"/>
                  <w:szCs w:val="24"/>
                  <w:highlight w:val="cyan"/>
                  <w:lang w:val="en-US"/>
                </w:rPr>
              </w:rPrChange>
            </w:rPr>
            <w:delText xml:space="preserve">Supplementary Methods and Materials </w:delText>
          </w:r>
        </w:del>
      </w:ins>
      <w:ins w:id="1393" w:author="Bizan N. Balzer" w:date="2021-10-05T00:42:00Z">
        <w:del w:id="1394" w:author="anna.resch88@gmail.com" w:date="2022-01-04T18:06:00Z">
          <w:r w:rsidR="00A6095E" w:rsidRPr="000B5FF1" w:rsidDel="00E6089B">
            <w:rPr>
              <w:rFonts w:ascii="Times New Roman" w:hAnsi="Times New Roman" w:cs="Times New Roman"/>
              <w:b/>
              <w:bCs/>
              <w:sz w:val="24"/>
              <w:szCs w:val="24"/>
              <w:highlight w:val="cyan"/>
              <w:lang w:val="en-US"/>
              <w:rPrChange w:id="1395" w:author="anna.resch88@gmail.com" w:date="2022-01-05T11:08:00Z">
                <w:rPr>
                  <w:rFonts w:ascii="Times New Roman" w:hAnsi="Times New Roman" w:cs="Times New Roman"/>
                  <w:sz w:val="24"/>
                  <w:szCs w:val="24"/>
                  <w:lang w:val="en-US"/>
                </w:rPr>
              </w:rPrChange>
            </w:rPr>
            <w:delText>2.</w:delText>
          </w:r>
        </w:del>
      </w:ins>
      <w:ins w:id="1396" w:author="Bizan N. Balzer" w:date="2021-10-05T00:44:00Z">
        <w:del w:id="1397" w:author="anna.resch88@gmail.com" w:date="2022-01-04T18:06:00Z">
          <w:r w:rsidR="00A6095E" w:rsidRPr="000B5FF1" w:rsidDel="00E6089B">
            <w:rPr>
              <w:rFonts w:ascii="Times New Roman" w:hAnsi="Times New Roman" w:cs="Times New Roman"/>
              <w:b/>
              <w:bCs/>
              <w:sz w:val="24"/>
              <w:szCs w:val="24"/>
              <w:highlight w:val="cyan"/>
              <w:lang w:val="en-US"/>
              <w:rPrChange w:id="1398" w:author="anna.resch88@gmail.com" w:date="2022-01-05T11:08:00Z">
                <w:rPr>
                  <w:rFonts w:ascii="Times New Roman" w:hAnsi="Times New Roman" w:cs="Times New Roman"/>
                  <w:sz w:val="24"/>
                  <w:szCs w:val="24"/>
                  <w:lang w:val="en-US"/>
                </w:rPr>
              </w:rPrChange>
            </w:rPr>
            <w:delText>4</w:delText>
          </w:r>
        </w:del>
      </w:ins>
      <w:del w:id="1399" w:author="anna.resch88@gmail.com" w:date="2022-01-04T18:06:00Z">
        <w:r w:rsidR="00D96A3F" w:rsidRPr="000B5FF1" w:rsidDel="00E6089B">
          <w:rPr>
            <w:rFonts w:ascii="Times New Roman" w:hAnsi="Times New Roman" w:cs="Times New Roman"/>
            <w:b/>
            <w:bCs/>
            <w:sz w:val="24"/>
            <w:szCs w:val="24"/>
            <w:highlight w:val="cyan"/>
            <w:lang w:val="en-US"/>
            <w:rPrChange w:id="1400" w:author="anna.resch88@gmail.com" w:date="2022-01-05T11:08:00Z">
              <w:rPr>
                <w:rFonts w:ascii="Times New Roman" w:hAnsi="Times New Roman" w:cs="Times New Roman"/>
                <w:sz w:val="24"/>
                <w:szCs w:val="24"/>
                <w:lang w:val="en-US"/>
              </w:rPr>
            </w:rPrChange>
          </w:rPr>
          <w:delText xml:space="preserve"> &amp; </w:delText>
        </w:r>
      </w:del>
      <w:r w:rsidR="00D361E6" w:rsidRPr="000B5FF1">
        <w:rPr>
          <w:rFonts w:ascii="Times New Roman" w:hAnsi="Times New Roman" w:cs="Times New Roman"/>
          <w:b/>
          <w:bCs/>
          <w:sz w:val="24"/>
          <w:szCs w:val="24"/>
          <w:highlight w:val="cyan"/>
          <w:lang w:val="en-US"/>
          <w:rPrChange w:id="1401" w:author="anna.resch88@gmail.com" w:date="2022-01-05T11:08:00Z">
            <w:rPr>
              <w:rFonts w:ascii="Times New Roman" w:hAnsi="Times New Roman" w:cs="Times New Roman"/>
              <w:sz w:val="24"/>
              <w:szCs w:val="24"/>
              <w:lang w:val="en-US"/>
            </w:rPr>
          </w:rPrChange>
        </w:rPr>
        <w:t>S</w:t>
      </w:r>
      <w:r w:rsidR="00AA6B77" w:rsidRPr="000B5FF1">
        <w:rPr>
          <w:rFonts w:ascii="Times New Roman" w:hAnsi="Times New Roman" w:cs="Times New Roman"/>
          <w:b/>
          <w:bCs/>
          <w:sz w:val="24"/>
          <w:szCs w:val="24"/>
          <w:highlight w:val="cyan"/>
          <w:lang w:val="en-US"/>
          <w:rPrChange w:id="1402" w:author="anna.resch88@gmail.com" w:date="2022-01-05T11:08:00Z">
            <w:rPr>
              <w:rFonts w:ascii="Times New Roman" w:hAnsi="Times New Roman" w:cs="Times New Roman"/>
              <w:sz w:val="24"/>
              <w:szCs w:val="24"/>
              <w:lang w:val="en-US"/>
            </w:rPr>
          </w:rPrChange>
        </w:rPr>
        <w:t>I</w:t>
      </w:r>
      <w:r w:rsidR="00D361E6" w:rsidRPr="000B5FF1">
        <w:rPr>
          <w:rFonts w:ascii="Times New Roman" w:hAnsi="Times New Roman" w:cs="Times New Roman"/>
          <w:b/>
          <w:bCs/>
          <w:sz w:val="24"/>
          <w:szCs w:val="24"/>
          <w:highlight w:val="cyan"/>
          <w:lang w:val="en-US"/>
          <w:rPrChange w:id="1403" w:author="anna.resch88@gmail.com" w:date="2022-01-05T11:08:00Z">
            <w:rPr>
              <w:rFonts w:ascii="Times New Roman" w:hAnsi="Times New Roman" w:cs="Times New Roman"/>
              <w:sz w:val="24"/>
              <w:szCs w:val="24"/>
              <w:lang w:val="en-US"/>
            </w:rPr>
          </w:rPrChange>
        </w:rPr>
        <w:t xml:space="preserve"> </w:t>
      </w:r>
      <w:ins w:id="1404" w:author="anna.resch88@gmail.com" w:date="2022-01-16T12:16:00Z">
        <w:r w:rsidR="00D610B0">
          <w:rPr>
            <w:rFonts w:ascii="Times New Roman" w:hAnsi="Times New Roman" w:cs="Times New Roman"/>
            <w:b/>
            <w:bCs/>
            <w:sz w:val="24"/>
            <w:szCs w:val="24"/>
            <w:highlight w:val="cyan"/>
            <w:lang w:val="en-US"/>
          </w:rPr>
          <w:t>section</w:t>
        </w:r>
      </w:ins>
      <w:ins w:id="1405" w:author="anna.resch88@gmail.com" w:date="2022-01-04T18:07:00Z">
        <w:r w:rsidR="00E6089B" w:rsidRPr="000B5FF1">
          <w:rPr>
            <w:rFonts w:ascii="Times New Roman" w:hAnsi="Times New Roman" w:cs="Times New Roman"/>
            <w:b/>
            <w:bCs/>
            <w:sz w:val="24"/>
            <w:szCs w:val="24"/>
            <w:highlight w:val="cyan"/>
            <w:lang w:val="en-US"/>
            <w:rPrChange w:id="1406" w:author="anna.resch88@gmail.com" w:date="2022-01-05T11:08:00Z">
              <w:rPr>
                <w:rFonts w:ascii="Times New Roman" w:hAnsi="Times New Roman" w:cs="Times New Roman"/>
                <w:sz w:val="24"/>
                <w:szCs w:val="24"/>
                <w:highlight w:val="cyan"/>
                <w:lang w:val="en-US"/>
              </w:rPr>
            </w:rPrChange>
          </w:rPr>
          <w:t xml:space="preserve"> 1</w:t>
        </w:r>
      </w:ins>
      <w:ins w:id="1407" w:author="anna.resch88@gmail.com" w:date="2022-01-16T12:16:00Z">
        <w:r w:rsidR="00D610B0">
          <w:rPr>
            <w:rFonts w:ascii="Times New Roman" w:hAnsi="Times New Roman" w:cs="Times New Roman"/>
            <w:b/>
            <w:bCs/>
            <w:sz w:val="24"/>
            <w:szCs w:val="24"/>
            <w:highlight w:val="cyan"/>
            <w:lang w:val="en-US"/>
          </w:rPr>
          <w:t>2</w:t>
        </w:r>
      </w:ins>
      <w:ins w:id="1408" w:author="anna.resch88@gmail.com" w:date="2022-01-04T18:07:00Z">
        <w:r w:rsidR="00E6089B">
          <w:rPr>
            <w:rFonts w:ascii="Times New Roman" w:hAnsi="Times New Roman" w:cs="Times New Roman"/>
            <w:sz w:val="24"/>
            <w:szCs w:val="24"/>
            <w:highlight w:val="cyan"/>
            <w:lang w:val="en-US"/>
          </w:rPr>
          <w:t xml:space="preserve"> and </w:t>
        </w:r>
      </w:ins>
      <w:r w:rsidR="00AF1369" w:rsidRPr="000B5FF1">
        <w:rPr>
          <w:rFonts w:ascii="Times New Roman" w:hAnsi="Times New Roman" w:cs="Times New Roman"/>
          <w:b/>
          <w:bCs/>
          <w:sz w:val="24"/>
          <w:szCs w:val="24"/>
          <w:highlight w:val="cyan"/>
          <w:lang w:val="en-US"/>
          <w:rPrChange w:id="1409" w:author="anna.resch88@gmail.com" w:date="2022-01-05T11:08:00Z">
            <w:rPr>
              <w:rFonts w:ascii="Times New Roman" w:hAnsi="Times New Roman" w:cs="Times New Roman"/>
              <w:sz w:val="24"/>
              <w:szCs w:val="24"/>
              <w:lang w:val="en-US"/>
            </w:rPr>
          </w:rPrChange>
        </w:rPr>
        <w:t>T</w:t>
      </w:r>
      <w:r w:rsidR="00D361E6" w:rsidRPr="000B5FF1">
        <w:rPr>
          <w:rFonts w:ascii="Times New Roman" w:hAnsi="Times New Roman" w:cs="Times New Roman"/>
          <w:b/>
          <w:bCs/>
          <w:sz w:val="24"/>
          <w:szCs w:val="24"/>
          <w:highlight w:val="cyan"/>
          <w:lang w:val="en-US"/>
          <w:rPrChange w:id="1410" w:author="anna.resch88@gmail.com" w:date="2022-01-05T11:08:00Z">
            <w:rPr>
              <w:rFonts w:ascii="Times New Roman" w:hAnsi="Times New Roman" w:cs="Times New Roman"/>
              <w:sz w:val="24"/>
              <w:szCs w:val="24"/>
              <w:lang w:val="en-US"/>
            </w:rPr>
          </w:rPrChange>
        </w:rPr>
        <w:t xml:space="preserve">able </w:t>
      </w:r>
      <w:del w:id="1411" w:author="Bizan N. Balzer" w:date="2021-10-05T00:42:00Z">
        <w:r w:rsidR="00D361E6" w:rsidRPr="000B5FF1" w:rsidDel="00A6095E">
          <w:rPr>
            <w:rFonts w:ascii="Times New Roman" w:hAnsi="Times New Roman" w:cs="Times New Roman"/>
            <w:b/>
            <w:bCs/>
            <w:sz w:val="24"/>
            <w:szCs w:val="24"/>
            <w:highlight w:val="cyan"/>
            <w:lang w:val="en-US"/>
            <w:rPrChange w:id="1412" w:author="anna.resch88@gmail.com" w:date="2022-01-05T11:08:00Z">
              <w:rPr>
                <w:rFonts w:ascii="Times New Roman" w:hAnsi="Times New Roman" w:cs="Times New Roman"/>
                <w:sz w:val="24"/>
                <w:szCs w:val="24"/>
                <w:lang w:val="en-US"/>
              </w:rPr>
            </w:rPrChange>
          </w:rPr>
          <w:delText>2-</w:delText>
        </w:r>
      </w:del>
      <w:r w:rsidR="00D361E6" w:rsidRPr="000B5FF1">
        <w:rPr>
          <w:rFonts w:ascii="Times New Roman" w:hAnsi="Times New Roman" w:cs="Times New Roman"/>
          <w:b/>
          <w:bCs/>
          <w:sz w:val="24"/>
          <w:szCs w:val="24"/>
          <w:highlight w:val="cyan"/>
          <w:lang w:val="en-US"/>
          <w:rPrChange w:id="1413" w:author="anna.resch88@gmail.com" w:date="2022-01-05T11:08:00Z">
            <w:rPr>
              <w:rFonts w:ascii="Times New Roman" w:hAnsi="Times New Roman" w:cs="Times New Roman"/>
              <w:sz w:val="24"/>
              <w:szCs w:val="24"/>
              <w:lang w:val="en-US"/>
            </w:rPr>
          </w:rPrChange>
        </w:rPr>
        <w:t>S</w:t>
      </w:r>
      <w:ins w:id="1414" w:author="Bizan N. Balzer" w:date="2021-10-05T00:42:00Z">
        <w:r w:rsidR="00A6095E" w:rsidRPr="000B5FF1">
          <w:rPr>
            <w:rFonts w:ascii="Times New Roman" w:hAnsi="Times New Roman" w:cs="Times New Roman"/>
            <w:b/>
            <w:bCs/>
            <w:sz w:val="24"/>
            <w:szCs w:val="24"/>
            <w:highlight w:val="cyan"/>
            <w:lang w:val="en-US"/>
            <w:rPrChange w:id="1415" w:author="anna.resch88@gmail.com" w:date="2022-01-05T11:08:00Z">
              <w:rPr>
                <w:rFonts w:ascii="Times New Roman" w:hAnsi="Times New Roman" w:cs="Times New Roman"/>
                <w:sz w:val="24"/>
                <w:szCs w:val="24"/>
                <w:lang w:val="en-US"/>
              </w:rPr>
            </w:rPrChange>
          </w:rPr>
          <w:t>-2</w:t>
        </w:r>
      </w:ins>
      <w:r w:rsidR="00D361E6" w:rsidRPr="009A1C08">
        <w:rPr>
          <w:rFonts w:ascii="Times New Roman" w:hAnsi="Times New Roman" w:cs="Times New Roman"/>
          <w:sz w:val="24"/>
          <w:szCs w:val="24"/>
          <w:lang w:val="en-US"/>
        </w:rPr>
        <w:t>)</w:t>
      </w:r>
      <w:r w:rsidR="0057053F" w:rsidRPr="009A1C08">
        <w:rPr>
          <w:rFonts w:ascii="Times New Roman" w:hAnsi="Times New Roman" w:cs="Times New Roman"/>
          <w:sz w:val="24"/>
          <w:szCs w:val="24"/>
          <w:lang w:val="en-US"/>
        </w:rPr>
        <w:t xml:space="preserve">. </w:t>
      </w:r>
      <w:ins w:id="1416" w:author="anna.resch88@gmail.com" w:date="2022-01-03T16:13:00Z">
        <w:r w:rsidR="00475EA5" w:rsidRPr="009A1C08">
          <w:rPr>
            <w:rFonts w:ascii="Times New Roman" w:hAnsi="Times New Roman" w:cs="Times New Roman"/>
            <w:sz w:val="24"/>
            <w:szCs w:val="24"/>
            <w:lang w:val="en-US"/>
          </w:rPr>
          <w:t xml:space="preserve">ULD-V20-ULD and ULD-V40-ULD </w:t>
        </w:r>
        <w:r w:rsidR="00475EA5">
          <w:rPr>
            <w:rFonts w:ascii="Times New Roman" w:hAnsi="Times New Roman" w:cs="Times New Roman"/>
            <w:sz w:val="24"/>
            <w:szCs w:val="24"/>
            <w:lang w:val="en-US"/>
          </w:rPr>
          <w:t>were chosen f</w:t>
        </w:r>
      </w:ins>
      <w:del w:id="1417" w:author="anna.resch88@gmail.com" w:date="2022-01-03T16:13:00Z">
        <w:r w:rsidR="00273108" w:rsidRPr="009A1C08" w:rsidDel="00475EA5">
          <w:rPr>
            <w:rFonts w:ascii="Times New Roman" w:hAnsi="Times New Roman" w:cs="Times New Roman"/>
            <w:sz w:val="24"/>
            <w:szCs w:val="24"/>
            <w:lang w:val="en-US"/>
          </w:rPr>
          <w:delText>F</w:delText>
        </w:r>
      </w:del>
      <w:r w:rsidR="00273108" w:rsidRPr="009A1C08">
        <w:rPr>
          <w:rFonts w:ascii="Times New Roman" w:hAnsi="Times New Roman" w:cs="Times New Roman"/>
          <w:sz w:val="24"/>
          <w:szCs w:val="24"/>
          <w:lang w:val="en-US"/>
        </w:rPr>
        <w:t xml:space="preserve">or </w:t>
      </w:r>
      <w:r w:rsidR="000F42B3" w:rsidRPr="009A1C08">
        <w:rPr>
          <w:rFonts w:ascii="Times New Roman" w:hAnsi="Times New Roman" w:cs="Times New Roman"/>
          <w:sz w:val="24"/>
          <w:szCs w:val="24"/>
          <w:lang w:val="en-US"/>
        </w:rPr>
        <w:t>further mechanical characterization and tissue sealing</w:t>
      </w:r>
      <w:del w:id="1418" w:author="anna.resch88@gmail.com" w:date="2022-01-05T11:12:00Z">
        <w:r w:rsidR="006E26BA" w:rsidRPr="009A1C08" w:rsidDel="002A42CB">
          <w:rPr>
            <w:rFonts w:ascii="Times New Roman" w:hAnsi="Times New Roman" w:cs="Times New Roman"/>
            <w:sz w:val="24"/>
            <w:szCs w:val="24"/>
            <w:lang w:val="en-US"/>
          </w:rPr>
          <w:delText>,</w:delText>
        </w:r>
        <w:r w:rsidR="000F42B3" w:rsidRPr="009A1C08" w:rsidDel="002A42CB">
          <w:rPr>
            <w:rFonts w:ascii="Times New Roman" w:hAnsi="Times New Roman" w:cs="Times New Roman"/>
            <w:sz w:val="24"/>
            <w:szCs w:val="24"/>
            <w:lang w:val="en-US"/>
          </w:rPr>
          <w:delText xml:space="preserve"> </w:delText>
        </w:r>
      </w:del>
      <w:del w:id="1419" w:author="anna.resch88@gmail.com" w:date="2022-01-03T16:13:00Z">
        <w:r w:rsidR="000F42B3" w:rsidRPr="009A1C08" w:rsidDel="00475EA5">
          <w:rPr>
            <w:rFonts w:ascii="Times New Roman" w:hAnsi="Times New Roman" w:cs="Times New Roman"/>
            <w:sz w:val="24"/>
            <w:szCs w:val="24"/>
            <w:lang w:val="en-US"/>
          </w:rPr>
          <w:delText>ULD-V20-ULD and ULD-V40-ULD</w:delText>
        </w:r>
        <w:r w:rsidR="004E072A" w:rsidRPr="009A1C08" w:rsidDel="00475EA5">
          <w:rPr>
            <w:rFonts w:ascii="Times New Roman" w:hAnsi="Times New Roman" w:cs="Times New Roman"/>
            <w:sz w:val="24"/>
            <w:szCs w:val="24"/>
            <w:lang w:val="en-US"/>
          </w:rPr>
          <w:delText xml:space="preserve"> were used</w:delText>
        </w:r>
      </w:del>
      <w:r w:rsidR="00971C89" w:rsidRPr="009A1C08">
        <w:rPr>
          <w:rFonts w:ascii="Times New Roman" w:hAnsi="Times New Roman" w:cs="Times New Roman"/>
          <w:sz w:val="24"/>
          <w:szCs w:val="24"/>
          <w:lang w:val="en-US"/>
        </w:rPr>
        <w:t>,</w:t>
      </w:r>
      <w:r w:rsidR="00F20A1B" w:rsidRPr="009A1C08">
        <w:rPr>
          <w:rFonts w:ascii="Times New Roman" w:hAnsi="Times New Roman" w:cs="Times New Roman"/>
          <w:sz w:val="24"/>
          <w:szCs w:val="24"/>
          <w:lang w:val="en-US"/>
        </w:rPr>
        <w:t xml:space="preserve"> based on</w:t>
      </w:r>
      <w:r w:rsidR="000F42B3" w:rsidRPr="009A1C08">
        <w:rPr>
          <w:rFonts w:ascii="Times New Roman" w:hAnsi="Times New Roman" w:cs="Times New Roman"/>
          <w:sz w:val="24"/>
          <w:szCs w:val="24"/>
          <w:lang w:val="en-US"/>
        </w:rPr>
        <w:t xml:space="preserve"> </w:t>
      </w:r>
      <w:r w:rsidR="00BD1942" w:rsidRPr="009A1C08">
        <w:rPr>
          <w:rFonts w:ascii="Times New Roman" w:hAnsi="Times New Roman" w:cs="Times New Roman"/>
          <w:sz w:val="24"/>
          <w:szCs w:val="24"/>
          <w:lang w:val="en-US"/>
        </w:rPr>
        <w:t xml:space="preserve">acceptable variance of </w:t>
      </w:r>
      <w:r w:rsidR="004C4690" w:rsidRPr="009A1C08">
        <w:rPr>
          <w:rFonts w:ascii="Times New Roman" w:hAnsi="Times New Roman" w:cs="Times New Roman"/>
          <w:sz w:val="24"/>
          <w:szCs w:val="24"/>
          <w:lang w:val="en-US"/>
        </w:rPr>
        <w:t>nanoindentation</w:t>
      </w:r>
      <w:r w:rsidR="00BD1942" w:rsidRPr="009A1C08">
        <w:rPr>
          <w:rFonts w:ascii="Times New Roman" w:hAnsi="Times New Roman" w:cs="Times New Roman"/>
          <w:sz w:val="24"/>
          <w:szCs w:val="24"/>
          <w:lang w:val="en-US"/>
        </w:rPr>
        <w:t xml:space="preserve"> measurements, </w:t>
      </w:r>
      <w:r w:rsidR="004C4690" w:rsidRPr="009A1C08">
        <w:rPr>
          <w:rFonts w:ascii="Times New Roman" w:hAnsi="Times New Roman" w:cs="Times New Roman"/>
          <w:sz w:val="24"/>
          <w:szCs w:val="24"/>
          <w:lang w:val="en-US"/>
        </w:rPr>
        <w:t>favorable</w:t>
      </w:r>
      <w:r w:rsidR="00BD1942" w:rsidRPr="009A1C08">
        <w:rPr>
          <w:rFonts w:ascii="Times New Roman" w:hAnsi="Times New Roman" w:cs="Times New Roman"/>
          <w:sz w:val="24"/>
          <w:szCs w:val="24"/>
          <w:lang w:val="en-US"/>
        </w:rPr>
        <w:t xml:space="preserve"> solubility</w:t>
      </w:r>
      <w:r w:rsidR="00744961" w:rsidRPr="009A1C08">
        <w:rPr>
          <w:rFonts w:ascii="Times New Roman" w:hAnsi="Times New Roman" w:cs="Times New Roman"/>
          <w:sz w:val="24"/>
          <w:szCs w:val="24"/>
          <w:lang w:val="en-US"/>
        </w:rPr>
        <w:t>,</w:t>
      </w:r>
      <w:r w:rsidR="00305224" w:rsidRPr="009A1C08">
        <w:rPr>
          <w:rFonts w:ascii="Times New Roman" w:hAnsi="Times New Roman" w:cs="Times New Roman"/>
          <w:sz w:val="24"/>
          <w:szCs w:val="24"/>
          <w:lang w:val="en-US"/>
        </w:rPr>
        <w:t xml:space="preserve"> and </w:t>
      </w:r>
      <w:del w:id="1420" w:author="Alexander Resch" w:date="2022-01-17T20:04:00Z">
        <w:r w:rsidR="00305224" w:rsidRPr="009A1C08" w:rsidDel="006E18F7">
          <w:rPr>
            <w:rFonts w:ascii="Times New Roman" w:hAnsi="Times New Roman" w:cs="Times New Roman"/>
            <w:sz w:val="24"/>
            <w:szCs w:val="24"/>
            <w:lang w:val="en-US"/>
          </w:rPr>
          <w:delText xml:space="preserve">strong </w:delText>
        </w:r>
      </w:del>
      <w:r w:rsidR="00305224" w:rsidRPr="009A1C08">
        <w:rPr>
          <w:rFonts w:ascii="Times New Roman" w:hAnsi="Times New Roman" w:cs="Times New Roman"/>
          <w:sz w:val="24"/>
          <w:szCs w:val="24"/>
          <w:lang w:val="en-US"/>
        </w:rPr>
        <w:t>adhesi</w:t>
      </w:r>
      <w:ins w:id="1421" w:author="Alexander Resch" w:date="2022-01-17T20:04:00Z">
        <w:r w:rsidR="006E18F7">
          <w:rPr>
            <w:rFonts w:ascii="Times New Roman" w:hAnsi="Times New Roman" w:cs="Times New Roman"/>
            <w:sz w:val="24"/>
            <w:szCs w:val="24"/>
            <w:lang w:val="en-US"/>
          </w:rPr>
          <w:t>ve strength</w:t>
        </w:r>
      </w:ins>
      <w:del w:id="1422" w:author="Alexander Resch" w:date="2022-01-17T20:04:00Z">
        <w:r w:rsidR="00305224" w:rsidRPr="009A1C08" w:rsidDel="006E18F7">
          <w:rPr>
            <w:rFonts w:ascii="Times New Roman" w:hAnsi="Times New Roman" w:cs="Times New Roman"/>
            <w:sz w:val="24"/>
            <w:szCs w:val="24"/>
            <w:lang w:val="en-US"/>
          </w:rPr>
          <w:delText>on</w:delText>
        </w:r>
      </w:del>
      <w:r w:rsidR="00BD1942" w:rsidRPr="009A1C08">
        <w:rPr>
          <w:rFonts w:ascii="Times New Roman" w:hAnsi="Times New Roman" w:cs="Times New Roman"/>
          <w:sz w:val="24"/>
          <w:szCs w:val="24"/>
          <w:lang w:val="en-US"/>
        </w:rPr>
        <w:t>.</w:t>
      </w:r>
      <w:r w:rsidR="00816635" w:rsidRPr="009A1C08">
        <w:rPr>
          <w:rFonts w:ascii="Times New Roman" w:hAnsi="Times New Roman" w:cs="Times New Roman"/>
          <w:sz w:val="24"/>
          <w:szCs w:val="24"/>
          <w:lang w:val="en-US"/>
        </w:rPr>
        <w:tab/>
      </w:r>
    </w:p>
    <w:p w14:paraId="3FF87651" w14:textId="66FCFF9A" w:rsidR="002676CE" w:rsidRDefault="00337981" w:rsidP="000453D6">
      <w:pPr>
        <w:spacing w:line="480" w:lineRule="auto"/>
        <w:jc w:val="both"/>
        <w:rPr>
          <w:ins w:id="1423" w:author="anna.resch88@gmail.com" w:date="2022-01-03T15:02:00Z"/>
          <w:rFonts w:ascii="Times New Roman" w:hAnsi="Times New Roman" w:cs="Times New Roman"/>
          <w:b/>
          <w:iCs/>
          <w:sz w:val="24"/>
          <w:szCs w:val="24"/>
          <w:lang w:val="en-US"/>
        </w:rPr>
      </w:pPr>
      <w:del w:id="1424" w:author="anna.resch88@gmail.com" w:date="2022-01-03T15:36:00Z">
        <w:r w:rsidRPr="009A1C08" w:rsidDel="00511894">
          <w:rPr>
            <w:rFonts w:ascii="Times New Roman" w:hAnsi="Times New Roman" w:cs="Times New Roman"/>
            <w:sz w:val="24"/>
            <w:szCs w:val="24"/>
            <w:lang w:val="en-US"/>
          </w:rPr>
          <w:lastRenderedPageBreak/>
          <w:br/>
        </w:r>
      </w:del>
      <w:ins w:id="1425" w:author="anna.resch88@gmail.com" w:date="2022-01-03T15:36:00Z">
        <w:r w:rsidR="00511894">
          <w:rPr>
            <w:rFonts w:ascii="Times New Roman" w:hAnsi="Times New Roman" w:cs="Times New Roman"/>
            <w:b/>
            <w:iCs/>
            <w:noProof/>
            <w:sz w:val="24"/>
            <w:szCs w:val="24"/>
            <w:lang w:val="en-US"/>
          </w:rPr>
          <w:drawing>
            <wp:inline distT="0" distB="0" distL="0" distR="0" wp14:anchorId="32287205" wp14:editId="520BECC0">
              <wp:extent cx="8993034" cy="61150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97807" cy="6118296"/>
                      </a:xfrm>
                      <a:prstGeom prst="rect">
                        <a:avLst/>
                      </a:prstGeom>
                      <a:noFill/>
                    </pic:spPr>
                  </pic:pic>
                </a:graphicData>
              </a:graphic>
            </wp:inline>
          </w:drawing>
        </w:r>
      </w:ins>
    </w:p>
    <w:p w14:paraId="109A429B" w14:textId="6A39EAF0" w:rsidR="00E710A1" w:rsidRDefault="006F5425" w:rsidP="00816635">
      <w:pPr>
        <w:spacing w:line="360" w:lineRule="auto"/>
        <w:jc w:val="both"/>
        <w:rPr>
          <w:ins w:id="1426" w:author="anna.resch88@gmail.com" w:date="2022-01-03T15:19:00Z"/>
          <w:rFonts w:ascii="Times New Roman" w:hAnsi="Times New Roman" w:cs="Times New Roman"/>
          <w:iCs/>
          <w:sz w:val="24"/>
          <w:szCs w:val="24"/>
          <w:lang w:val="en-US"/>
        </w:rPr>
      </w:pPr>
      <w:commentRangeStart w:id="1427"/>
      <w:r w:rsidRPr="009A1C08">
        <w:rPr>
          <w:rFonts w:ascii="Times New Roman" w:hAnsi="Times New Roman" w:cs="Times New Roman"/>
          <w:b/>
          <w:iCs/>
          <w:sz w:val="24"/>
          <w:szCs w:val="24"/>
          <w:lang w:val="en-US"/>
        </w:rPr>
        <w:lastRenderedPageBreak/>
        <w:t xml:space="preserve">Figure </w:t>
      </w:r>
      <w:commentRangeEnd w:id="1427"/>
      <w:r w:rsidR="00821E44">
        <w:rPr>
          <w:rStyle w:val="Kommentarzeichen"/>
        </w:rPr>
        <w:commentReference w:id="1427"/>
      </w:r>
      <w:r w:rsidR="00AA3BEB" w:rsidRPr="009A1C08">
        <w:rPr>
          <w:rFonts w:ascii="Times New Roman" w:hAnsi="Times New Roman" w:cs="Times New Roman"/>
          <w:b/>
          <w:iCs/>
          <w:sz w:val="24"/>
          <w:szCs w:val="24"/>
          <w:lang w:val="en-US"/>
        </w:rPr>
        <w:t>3</w:t>
      </w:r>
      <w:r w:rsidR="008D65D5" w:rsidRPr="009A1C08">
        <w:rPr>
          <w:rFonts w:ascii="Times New Roman" w:hAnsi="Times New Roman" w:cs="Times New Roman"/>
          <w:b/>
          <w:iCs/>
          <w:sz w:val="24"/>
          <w:szCs w:val="24"/>
          <w:lang w:val="en-US"/>
        </w:rPr>
        <w:t xml:space="preserve">: </w:t>
      </w:r>
      <w:r w:rsidR="008D65D5" w:rsidRPr="009A1C08">
        <w:rPr>
          <w:rFonts w:ascii="Times New Roman" w:hAnsi="Times New Roman" w:cs="Times New Roman"/>
          <w:iCs/>
          <w:sz w:val="24"/>
          <w:szCs w:val="24"/>
          <w:lang w:val="en-US"/>
        </w:rPr>
        <w:t>Micro-elasticity of UL</w:t>
      </w:r>
      <w:ins w:id="1428" w:author="anna.resch88@gmail.com" w:date="2022-01-04T18:07:00Z">
        <w:r w:rsidR="00E6089B">
          <w:rPr>
            <w:rFonts w:ascii="Times New Roman" w:hAnsi="Times New Roman" w:cs="Times New Roman"/>
            <w:iCs/>
            <w:sz w:val="24"/>
            <w:szCs w:val="24"/>
            <w:lang w:val="en-US"/>
          </w:rPr>
          <w:t>U</w:t>
        </w:r>
      </w:ins>
      <w:del w:id="1429" w:author="anna.resch88@gmail.com" w:date="2022-01-04T18:07:00Z">
        <w:r w:rsidR="008D65D5" w:rsidRPr="009A1C08" w:rsidDel="00E6089B">
          <w:rPr>
            <w:rFonts w:ascii="Times New Roman" w:hAnsi="Times New Roman" w:cs="Times New Roman"/>
            <w:iCs/>
            <w:sz w:val="24"/>
            <w:szCs w:val="24"/>
            <w:lang w:val="en-US"/>
          </w:rPr>
          <w:delText>D</w:delText>
        </w:r>
      </w:del>
      <w:del w:id="1430" w:author="anna.resch88@gmail.com" w:date="2022-01-03T15:16:00Z">
        <w:r w:rsidR="008D65D5" w:rsidRPr="009A1C08" w:rsidDel="00D67235">
          <w:rPr>
            <w:rFonts w:ascii="Times New Roman" w:hAnsi="Times New Roman" w:cs="Times New Roman"/>
            <w:iCs/>
            <w:sz w:val="24"/>
            <w:szCs w:val="24"/>
            <w:lang w:val="en-US"/>
          </w:rPr>
          <w:delText>-ELP</w:delText>
        </w:r>
      </w:del>
      <w:del w:id="1431" w:author="anna.resch88@gmail.com" w:date="2022-01-04T18:07:00Z">
        <w:r w:rsidR="008D65D5" w:rsidRPr="009A1C08" w:rsidDel="00E6089B">
          <w:rPr>
            <w:rFonts w:ascii="Times New Roman" w:hAnsi="Times New Roman" w:cs="Times New Roman"/>
            <w:iCs/>
            <w:sz w:val="24"/>
            <w:szCs w:val="24"/>
            <w:lang w:val="en-US"/>
          </w:rPr>
          <w:delText>-ULD</w:delText>
        </w:r>
      </w:del>
      <w:r w:rsidR="008D65D5" w:rsidRPr="009A1C08">
        <w:rPr>
          <w:rFonts w:ascii="Times New Roman" w:hAnsi="Times New Roman" w:cs="Times New Roman"/>
          <w:iCs/>
          <w:sz w:val="24"/>
          <w:szCs w:val="24"/>
          <w:lang w:val="en-US"/>
        </w:rPr>
        <w:t xml:space="preserve"> hydrogels as determined </w:t>
      </w:r>
      <w:r w:rsidR="000A0A3F" w:rsidRPr="009A1C08">
        <w:rPr>
          <w:rFonts w:ascii="Times New Roman" w:hAnsi="Times New Roman" w:cs="Times New Roman"/>
          <w:iCs/>
          <w:sz w:val="24"/>
          <w:szCs w:val="24"/>
          <w:lang w:val="en-US"/>
        </w:rPr>
        <w:t xml:space="preserve">by </w:t>
      </w:r>
      <w:r w:rsidR="008D65D5" w:rsidRPr="009A1C08">
        <w:rPr>
          <w:rFonts w:ascii="Times New Roman" w:hAnsi="Times New Roman" w:cs="Times New Roman"/>
          <w:iCs/>
          <w:sz w:val="24"/>
          <w:szCs w:val="24"/>
          <w:lang w:val="en-US"/>
        </w:rPr>
        <w:t>nanoindentation.</w:t>
      </w:r>
      <w:r w:rsidRPr="009A1C08">
        <w:rPr>
          <w:rFonts w:ascii="Times New Roman" w:hAnsi="Times New Roman" w:cs="Times New Roman"/>
          <w:iCs/>
          <w:sz w:val="24"/>
          <w:szCs w:val="24"/>
          <w:lang w:val="en-US"/>
        </w:rPr>
        <w:t xml:space="preserve"> </w:t>
      </w:r>
      <w:ins w:id="1432" w:author="anna.resch88@gmail.com" w:date="2022-01-03T15:05:00Z">
        <w:r w:rsidR="002676CE">
          <w:rPr>
            <w:rFonts w:ascii="Times New Roman" w:hAnsi="Times New Roman" w:cs="Times New Roman"/>
            <w:b/>
            <w:bCs/>
            <w:iCs/>
            <w:sz w:val="24"/>
            <w:szCs w:val="24"/>
            <w:lang w:val="en-US"/>
          </w:rPr>
          <w:t>a</w:t>
        </w:r>
      </w:ins>
      <w:del w:id="1433" w:author="anna.resch88@gmail.com" w:date="2022-01-03T15:05:00Z">
        <w:r w:rsidR="002676CE" w:rsidRPr="009A1C08" w:rsidDel="002676CE">
          <w:rPr>
            <w:rFonts w:ascii="Times New Roman" w:hAnsi="Times New Roman" w:cs="Times New Roman"/>
            <w:b/>
            <w:bCs/>
            <w:iCs/>
            <w:sz w:val="24"/>
            <w:szCs w:val="24"/>
            <w:lang w:val="en-US"/>
          </w:rPr>
          <w:delText>A</w:delText>
        </w:r>
      </w:del>
      <w:ins w:id="1434" w:author="anna.resch88@gmail.com" w:date="2022-01-03T15:05:00Z">
        <w:r w:rsidR="002676CE">
          <w:rPr>
            <w:rFonts w:ascii="Times New Roman" w:hAnsi="Times New Roman" w:cs="Times New Roman"/>
            <w:b/>
            <w:bCs/>
            <w:iCs/>
            <w:sz w:val="24"/>
            <w:szCs w:val="24"/>
            <w:lang w:val="en-US"/>
          </w:rPr>
          <w:t>, b</w:t>
        </w:r>
      </w:ins>
      <w:del w:id="1435" w:author="Bizan N. Balzer" w:date="2021-10-07T21:36:00Z">
        <w:r w:rsidR="001E5830" w:rsidRPr="009A1C08" w:rsidDel="00E66F1E">
          <w:rPr>
            <w:rFonts w:ascii="Times New Roman" w:hAnsi="Times New Roman" w:cs="Times New Roman"/>
            <w:bCs/>
            <w:iCs/>
            <w:sz w:val="24"/>
            <w:szCs w:val="24"/>
            <w:lang w:val="en-US"/>
          </w:rPr>
          <w:delText xml:space="preserve">) </w:delText>
        </w:r>
      </w:del>
      <w:ins w:id="1436" w:author="Bizan N. Balzer" w:date="2021-10-07T21:36:00Z">
        <w:r w:rsidR="00E66F1E" w:rsidRPr="009A1C08">
          <w:rPr>
            <w:rFonts w:ascii="Times New Roman" w:hAnsi="Times New Roman" w:cs="Times New Roman"/>
            <w:bCs/>
            <w:iCs/>
            <w:sz w:val="24"/>
            <w:szCs w:val="24"/>
            <w:lang w:val="en-US"/>
          </w:rPr>
          <w:t>)</w:t>
        </w:r>
        <w:r w:rsidR="00E66F1E">
          <w:rPr>
            <w:rFonts w:ascii="Times New Roman" w:hAnsi="Times New Roman" w:cs="Times New Roman"/>
            <w:bCs/>
            <w:iCs/>
            <w:sz w:val="24"/>
            <w:szCs w:val="24"/>
            <w:lang w:val="en-US"/>
          </w:rPr>
          <w:t> </w:t>
        </w:r>
      </w:ins>
      <w:ins w:id="1437" w:author="anna.resch88@gmail.com" w:date="2022-01-03T15:08:00Z">
        <w:r w:rsidR="00821E44">
          <w:rPr>
            <w:rFonts w:ascii="Times New Roman" w:hAnsi="Times New Roman" w:cs="Times New Roman"/>
            <w:bCs/>
            <w:iCs/>
            <w:sz w:val="24"/>
            <w:szCs w:val="24"/>
            <w:lang w:val="en-US"/>
          </w:rPr>
          <w:t>Exemplary f</w:t>
        </w:r>
      </w:ins>
      <w:ins w:id="1438" w:author="anna.resch88@gmail.com" w:date="2022-01-03T15:05:00Z">
        <w:r w:rsidR="002676CE" w:rsidRPr="009A1C08">
          <w:rPr>
            <w:rFonts w:ascii="Times New Roman" w:hAnsi="Times New Roman" w:cs="Times New Roman"/>
            <w:bCs/>
            <w:iCs/>
            <w:sz w:val="24"/>
            <w:szCs w:val="24"/>
            <w:lang w:val="en-US"/>
          </w:rPr>
          <w:t xml:space="preserve">orce-displacement graph and displacement-time graph for various measurements of a single hydrogel pad </w:t>
        </w:r>
        <w:r w:rsidR="002676CE" w:rsidRPr="009A1C08">
          <w:rPr>
            <w:rFonts w:ascii="Times New Roman" w:hAnsi="Times New Roman" w:cs="Times New Roman"/>
            <w:iCs/>
            <w:sz w:val="24"/>
            <w:szCs w:val="24"/>
            <w:lang w:val="en-US"/>
          </w:rPr>
          <w:t xml:space="preserve">of riboflavin-photocrosslinked ULD-V40-ULD, 20 % protein. Measurements were performed in load-controlled mode at a constant loading/unloading rate. Each curve shows a single </w:t>
        </w:r>
      </w:ins>
      <w:ins w:id="1439" w:author="anna.resch88@gmail.com" w:date="2022-01-03T15:09:00Z">
        <w:r w:rsidR="00821E44">
          <w:rPr>
            <w:rFonts w:ascii="Times New Roman" w:hAnsi="Times New Roman" w:cs="Times New Roman"/>
            <w:iCs/>
            <w:sz w:val="24"/>
            <w:szCs w:val="24"/>
            <w:lang w:val="en-US"/>
          </w:rPr>
          <w:t xml:space="preserve">indentation </w:t>
        </w:r>
      </w:ins>
      <w:ins w:id="1440" w:author="anna.resch88@gmail.com" w:date="2022-01-03T15:05:00Z">
        <w:r w:rsidR="002676CE" w:rsidRPr="009A1C08">
          <w:rPr>
            <w:rFonts w:ascii="Times New Roman" w:hAnsi="Times New Roman" w:cs="Times New Roman"/>
            <w:iCs/>
            <w:sz w:val="24"/>
            <w:szCs w:val="24"/>
            <w:lang w:val="en-US"/>
          </w:rPr>
          <w:t xml:space="preserve">measurement. Positions of single </w:t>
        </w:r>
      </w:ins>
      <w:ins w:id="1441" w:author="anna.resch88@gmail.com" w:date="2022-01-03T15:09:00Z">
        <w:r w:rsidR="00821E44">
          <w:rPr>
            <w:rFonts w:ascii="Times New Roman" w:hAnsi="Times New Roman" w:cs="Times New Roman"/>
            <w:iCs/>
            <w:sz w:val="24"/>
            <w:szCs w:val="24"/>
            <w:lang w:val="en-US"/>
          </w:rPr>
          <w:t>indentations</w:t>
        </w:r>
      </w:ins>
      <w:ins w:id="1442" w:author="anna.resch88@gmail.com" w:date="2022-01-03T15:05:00Z">
        <w:r w:rsidR="002676CE" w:rsidRPr="009A1C08">
          <w:rPr>
            <w:rFonts w:ascii="Times New Roman" w:hAnsi="Times New Roman" w:cs="Times New Roman"/>
            <w:iCs/>
            <w:sz w:val="24"/>
            <w:szCs w:val="24"/>
            <w:lang w:val="en-US"/>
          </w:rPr>
          <w:t xml:space="preserve"> </w:t>
        </w:r>
        <w:r w:rsidR="002676CE">
          <w:rPr>
            <w:rFonts w:ascii="Times New Roman" w:hAnsi="Times New Roman" w:cs="Times New Roman"/>
            <w:iCs/>
            <w:sz w:val="24"/>
            <w:szCs w:val="24"/>
            <w:lang w:val="en-US"/>
          </w:rPr>
          <w:t>we</w:t>
        </w:r>
        <w:r w:rsidR="002676CE" w:rsidRPr="009A1C08">
          <w:rPr>
            <w:rFonts w:ascii="Times New Roman" w:hAnsi="Times New Roman" w:cs="Times New Roman"/>
            <w:iCs/>
            <w:sz w:val="24"/>
            <w:szCs w:val="24"/>
            <w:lang w:val="en-US"/>
          </w:rPr>
          <w:t xml:space="preserve">re given by a 5x3 matrix. </w:t>
        </w:r>
      </w:ins>
      <w:ins w:id="1443" w:author="anna.resch88@gmail.com" w:date="2022-01-05T11:14:00Z">
        <w:r w:rsidR="002A42CB">
          <w:rPr>
            <w:rFonts w:ascii="Times New Roman" w:hAnsi="Times New Roman" w:cs="Times New Roman"/>
            <w:iCs/>
            <w:sz w:val="24"/>
            <w:szCs w:val="24"/>
            <w:lang w:val="en-US"/>
          </w:rPr>
          <w:t xml:space="preserve">For details, see </w:t>
        </w:r>
        <w:r w:rsidR="002A42CB" w:rsidRPr="00DE0B00">
          <w:rPr>
            <w:rFonts w:ascii="Times New Roman" w:hAnsi="Times New Roman" w:cs="Times New Roman"/>
            <w:b/>
            <w:bCs/>
            <w:iCs/>
            <w:sz w:val="24"/>
            <w:szCs w:val="24"/>
            <w:highlight w:val="cyan"/>
            <w:lang w:val="en-US"/>
            <w:rPrChange w:id="1444" w:author="anna.resch88@gmail.com" w:date="2022-01-05T11:16:00Z">
              <w:rPr>
                <w:rFonts w:ascii="Times New Roman" w:hAnsi="Times New Roman" w:cs="Times New Roman"/>
                <w:iCs/>
                <w:sz w:val="24"/>
                <w:szCs w:val="24"/>
                <w:lang w:val="en-US"/>
              </w:rPr>
            </w:rPrChange>
          </w:rPr>
          <w:t xml:space="preserve">SI </w:t>
        </w:r>
      </w:ins>
      <w:ins w:id="1445" w:author="anna.resch88@gmail.com" w:date="2022-01-16T12:19:00Z">
        <w:r w:rsidR="0069580F">
          <w:rPr>
            <w:rFonts w:ascii="Times New Roman" w:hAnsi="Times New Roman" w:cs="Times New Roman"/>
            <w:b/>
            <w:bCs/>
            <w:iCs/>
            <w:sz w:val="24"/>
            <w:szCs w:val="24"/>
            <w:highlight w:val="cyan"/>
            <w:lang w:val="en-US"/>
          </w:rPr>
          <w:t>section</w:t>
        </w:r>
      </w:ins>
      <w:ins w:id="1446" w:author="anna.resch88@gmail.com" w:date="2022-01-05T11:14:00Z">
        <w:r w:rsidR="002A42CB" w:rsidRPr="00DE0B00">
          <w:rPr>
            <w:rFonts w:ascii="Times New Roman" w:hAnsi="Times New Roman" w:cs="Times New Roman"/>
            <w:b/>
            <w:bCs/>
            <w:iCs/>
            <w:sz w:val="24"/>
            <w:szCs w:val="24"/>
            <w:highlight w:val="cyan"/>
            <w:lang w:val="en-US"/>
            <w:rPrChange w:id="1447" w:author="anna.resch88@gmail.com" w:date="2022-01-05T11:16:00Z">
              <w:rPr>
                <w:rFonts w:ascii="Times New Roman" w:hAnsi="Times New Roman" w:cs="Times New Roman"/>
                <w:iCs/>
                <w:sz w:val="24"/>
                <w:szCs w:val="24"/>
                <w:lang w:val="en-US"/>
              </w:rPr>
            </w:rPrChange>
          </w:rPr>
          <w:t xml:space="preserve"> 1</w:t>
        </w:r>
      </w:ins>
      <w:ins w:id="1448" w:author="anna.resch88@gmail.com" w:date="2022-01-16T12:20:00Z">
        <w:r w:rsidR="0069580F">
          <w:rPr>
            <w:rFonts w:ascii="Times New Roman" w:hAnsi="Times New Roman" w:cs="Times New Roman"/>
            <w:b/>
            <w:bCs/>
            <w:iCs/>
            <w:sz w:val="24"/>
            <w:szCs w:val="24"/>
            <w:highlight w:val="cyan"/>
            <w:lang w:val="en-US"/>
          </w:rPr>
          <w:t>1</w:t>
        </w:r>
      </w:ins>
      <w:ins w:id="1449" w:author="anna.resch88@gmail.com" w:date="2022-01-05T11:14:00Z">
        <w:r w:rsidR="002A42CB">
          <w:rPr>
            <w:rFonts w:ascii="Times New Roman" w:hAnsi="Times New Roman" w:cs="Times New Roman"/>
            <w:iCs/>
            <w:sz w:val="24"/>
            <w:szCs w:val="24"/>
            <w:lang w:val="en-US"/>
          </w:rPr>
          <w:t xml:space="preserve">. </w:t>
        </w:r>
      </w:ins>
      <w:ins w:id="1450" w:author="anna.resch88@gmail.com" w:date="2022-01-03T15:05:00Z">
        <w:r w:rsidR="002676CE">
          <w:rPr>
            <w:rFonts w:ascii="Times New Roman" w:hAnsi="Times New Roman" w:cs="Times New Roman"/>
            <w:b/>
            <w:iCs/>
            <w:sz w:val="24"/>
            <w:szCs w:val="24"/>
            <w:lang w:val="en-US"/>
          </w:rPr>
          <w:t>a</w:t>
        </w:r>
        <w:r w:rsidR="002676CE" w:rsidRPr="009A1C08">
          <w:rPr>
            <w:rFonts w:ascii="Times New Roman" w:hAnsi="Times New Roman" w:cs="Times New Roman"/>
            <w:iCs/>
            <w:sz w:val="24"/>
            <w:szCs w:val="24"/>
            <w:lang w:val="en-US"/>
          </w:rPr>
          <w:t xml:space="preserve">) Force-displacement curves with differing maximum loads, with </w:t>
        </w:r>
        <w:r w:rsidR="002676CE">
          <w:rPr>
            <w:rFonts w:ascii="Times New Roman" w:hAnsi="Times New Roman" w:cs="Times New Roman"/>
            <w:iCs/>
            <w:sz w:val="24"/>
            <w:szCs w:val="24"/>
            <w:lang w:val="en-US"/>
          </w:rPr>
          <w:t xml:space="preserve">or without </w:t>
        </w:r>
        <w:r w:rsidR="002676CE" w:rsidRPr="009A1C08">
          <w:rPr>
            <w:rFonts w:ascii="Times New Roman" w:hAnsi="Times New Roman" w:cs="Times New Roman"/>
            <w:iCs/>
            <w:sz w:val="24"/>
            <w:szCs w:val="24"/>
            <w:lang w:val="en-US"/>
          </w:rPr>
          <w:t xml:space="preserve">a hold period of 60 seconds for maximum loads of 100-300 µN. </w:t>
        </w:r>
        <w:r w:rsidR="002676CE">
          <w:rPr>
            <w:rFonts w:ascii="Times New Roman" w:hAnsi="Times New Roman" w:cs="Times New Roman"/>
            <w:b/>
            <w:iCs/>
            <w:sz w:val="24"/>
            <w:szCs w:val="24"/>
            <w:lang w:val="en-US"/>
          </w:rPr>
          <w:t>b</w:t>
        </w:r>
        <w:r w:rsidR="002676CE" w:rsidRPr="009A1C08">
          <w:rPr>
            <w:rFonts w:ascii="Times New Roman" w:hAnsi="Times New Roman" w:cs="Times New Roman"/>
            <w:iCs/>
            <w:sz w:val="24"/>
            <w:szCs w:val="24"/>
            <w:lang w:val="en-US"/>
          </w:rPr>
          <w:t>) Displacement-time-curves for varying maximum loads, with and without a hold</w:t>
        </w:r>
      </w:ins>
      <w:ins w:id="1451" w:author="anna.resch88@gmail.com" w:date="2022-01-03T15:10:00Z">
        <w:r w:rsidR="00821E44">
          <w:rPr>
            <w:rFonts w:ascii="Times New Roman" w:hAnsi="Times New Roman" w:cs="Times New Roman"/>
            <w:iCs/>
            <w:sz w:val="24"/>
            <w:szCs w:val="24"/>
            <w:lang w:val="en-US"/>
          </w:rPr>
          <w:t xml:space="preserve"> period</w:t>
        </w:r>
      </w:ins>
      <w:ins w:id="1452" w:author="anna.resch88@gmail.com" w:date="2022-01-03T15:05:00Z">
        <w:r w:rsidR="002676CE" w:rsidRPr="009A1C08">
          <w:rPr>
            <w:rFonts w:ascii="Times New Roman" w:hAnsi="Times New Roman" w:cs="Times New Roman"/>
            <w:iCs/>
            <w:sz w:val="24"/>
            <w:szCs w:val="24"/>
            <w:lang w:val="en-US"/>
          </w:rPr>
          <w:t>, demonstrating creep</w:t>
        </w:r>
      </w:ins>
      <w:ins w:id="1453" w:author="anna.resch88@gmail.com" w:date="2022-01-03T15:13:00Z">
        <w:r w:rsidR="00D67235">
          <w:rPr>
            <w:rFonts w:ascii="Times New Roman" w:hAnsi="Times New Roman" w:cs="Times New Roman"/>
            <w:iCs/>
            <w:sz w:val="24"/>
            <w:szCs w:val="24"/>
            <w:lang w:val="en-US"/>
          </w:rPr>
          <w:t xml:space="preserve"> </w:t>
        </w:r>
      </w:ins>
      <w:ins w:id="1454" w:author="anna.resch88@gmail.com" w:date="2022-01-03T15:05:00Z">
        <w:r w:rsidR="002676CE" w:rsidRPr="009A1C08">
          <w:rPr>
            <w:rFonts w:ascii="Times New Roman" w:hAnsi="Times New Roman" w:cs="Times New Roman"/>
            <w:iCs/>
            <w:sz w:val="24"/>
            <w:szCs w:val="24"/>
            <w:lang w:val="en-US"/>
          </w:rPr>
          <w:t>during the hold phase.</w:t>
        </w:r>
        <w:r w:rsidR="002676CE">
          <w:rPr>
            <w:rFonts w:ascii="Times New Roman" w:hAnsi="Times New Roman" w:cs="Times New Roman"/>
            <w:iCs/>
            <w:sz w:val="24"/>
            <w:szCs w:val="24"/>
            <w:lang w:val="en-US"/>
          </w:rPr>
          <w:t xml:space="preserve"> </w:t>
        </w:r>
        <w:r w:rsidR="002676CE" w:rsidRPr="000453D6">
          <w:rPr>
            <w:rFonts w:ascii="Times New Roman" w:hAnsi="Times New Roman" w:cs="Times New Roman"/>
            <w:b/>
            <w:bCs/>
            <w:iCs/>
            <w:sz w:val="24"/>
            <w:szCs w:val="24"/>
            <w:lang w:val="en-US"/>
          </w:rPr>
          <w:t>c</w:t>
        </w:r>
        <w:r w:rsidR="002676CE">
          <w:rPr>
            <w:rFonts w:ascii="Times New Roman" w:hAnsi="Times New Roman" w:cs="Times New Roman"/>
            <w:iCs/>
            <w:sz w:val="24"/>
            <w:szCs w:val="24"/>
            <w:lang w:val="en-US"/>
          </w:rPr>
          <w:t xml:space="preserve">) </w:t>
        </w:r>
      </w:ins>
      <w:r w:rsidR="001E5830" w:rsidRPr="009A1C08">
        <w:rPr>
          <w:rFonts w:ascii="Times New Roman" w:hAnsi="Times New Roman" w:cs="Times New Roman"/>
          <w:bCs/>
          <w:iCs/>
          <w:sz w:val="24"/>
          <w:szCs w:val="24"/>
          <w:lang w:val="en-US"/>
        </w:rPr>
        <w:t>Young’s moduli for ULD-V20-ULD</w:t>
      </w:r>
      <w:ins w:id="1455" w:author="anna.resch88@gmail.com" w:date="2022-01-03T15:05:00Z">
        <w:r w:rsidR="002676CE">
          <w:rPr>
            <w:rFonts w:ascii="Times New Roman" w:hAnsi="Times New Roman" w:cs="Times New Roman"/>
            <w:bCs/>
            <w:iCs/>
            <w:sz w:val="24"/>
            <w:szCs w:val="24"/>
            <w:lang w:val="en-US"/>
          </w:rPr>
          <w:t xml:space="preserve"> and</w:t>
        </w:r>
      </w:ins>
      <w:del w:id="1456" w:author="anna.resch88@gmail.com" w:date="2022-01-03T15:05:00Z">
        <w:r w:rsidR="001E5830" w:rsidRPr="009A1C08" w:rsidDel="002676CE">
          <w:rPr>
            <w:rFonts w:ascii="Times New Roman" w:hAnsi="Times New Roman" w:cs="Times New Roman"/>
            <w:bCs/>
            <w:iCs/>
            <w:sz w:val="24"/>
            <w:szCs w:val="24"/>
            <w:lang w:val="en-US"/>
          </w:rPr>
          <w:delText>,</w:delText>
        </w:r>
      </w:del>
      <w:r w:rsidR="001E5830" w:rsidRPr="009A1C08">
        <w:rPr>
          <w:rFonts w:ascii="Times New Roman" w:hAnsi="Times New Roman" w:cs="Times New Roman"/>
          <w:bCs/>
          <w:iCs/>
          <w:sz w:val="24"/>
          <w:szCs w:val="24"/>
          <w:lang w:val="en-US"/>
        </w:rPr>
        <w:t xml:space="preserve"> ULD-V40-ULD </w:t>
      </w:r>
      <w:del w:id="1457" w:author="anna.resch88@gmail.com" w:date="2022-01-03T15:05:00Z">
        <w:r w:rsidR="001E5830" w:rsidRPr="009A1C08" w:rsidDel="002676CE">
          <w:rPr>
            <w:rFonts w:ascii="Times New Roman" w:hAnsi="Times New Roman" w:cs="Times New Roman"/>
            <w:bCs/>
            <w:iCs/>
            <w:sz w:val="24"/>
            <w:szCs w:val="24"/>
            <w:lang w:val="en-US"/>
          </w:rPr>
          <w:delText xml:space="preserve">and ULD-V80-ULD </w:delText>
        </w:r>
      </w:del>
      <w:r w:rsidR="001E5830" w:rsidRPr="009A1C08">
        <w:rPr>
          <w:rFonts w:ascii="Times New Roman" w:hAnsi="Times New Roman" w:cs="Times New Roman"/>
          <w:bCs/>
          <w:iCs/>
          <w:sz w:val="24"/>
          <w:szCs w:val="24"/>
          <w:lang w:val="en-US"/>
        </w:rPr>
        <w:t>hydrogels</w:t>
      </w:r>
      <w:ins w:id="1458" w:author="anna.resch88@gmail.com" w:date="2022-01-03T15:05:00Z">
        <w:r w:rsidR="002676CE">
          <w:rPr>
            <w:rFonts w:ascii="Times New Roman" w:hAnsi="Times New Roman" w:cs="Times New Roman"/>
            <w:bCs/>
            <w:iCs/>
            <w:sz w:val="24"/>
            <w:szCs w:val="24"/>
            <w:lang w:val="en-US"/>
          </w:rPr>
          <w:t xml:space="preserve"> </w:t>
        </w:r>
      </w:ins>
      <w:ins w:id="1459" w:author="anna.resch88@gmail.com" w:date="2022-01-16T12:20:00Z">
        <w:r w:rsidR="0069580F">
          <w:rPr>
            <w:rFonts w:ascii="Times New Roman" w:hAnsi="Times New Roman" w:cs="Times New Roman"/>
            <w:bCs/>
            <w:iCs/>
            <w:sz w:val="24"/>
            <w:szCs w:val="24"/>
            <w:lang w:val="en-US"/>
          </w:rPr>
          <w:t>and</w:t>
        </w:r>
      </w:ins>
      <w:ins w:id="1460" w:author="anna.resch88@gmail.com" w:date="2022-01-03T15:05:00Z">
        <w:r w:rsidR="002676CE">
          <w:rPr>
            <w:rFonts w:ascii="Times New Roman" w:hAnsi="Times New Roman" w:cs="Times New Roman"/>
            <w:bCs/>
            <w:iCs/>
            <w:sz w:val="24"/>
            <w:szCs w:val="24"/>
            <w:lang w:val="en-US"/>
          </w:rPr>
          <w:t xml:space="preserve"> their RGD-containing variants</w:t>
        </w:r>
      </w:ins>
      <w:ins w:id="1461" w:author="anna.resch88@gmail.com" w:date="2022-01-03T16:04:00Z">
        <w:r w:rsidR="009F174C">
          <w:rPr>
            <w:rFonts w:ascii="Times New Roman" w:hAnsi="Times New Roman" w:cs="Times New Roman"/>
            <w:bCs/>
            <w:iCs/>
            <w:sz w:val="24"/>
            <w:szCs w:val="24"/>
            <w:lang w:val="en-US"/>
          </w:rPr>
          <w:t xml:space="preserve"> ULD-V20-RGD-ULD and ULD-V40-RGD-ULD</w:t>
        </w:r>
      </w:ins>
      <w:r w:rsidR="001E5830" w:rsidRPr="009A1C08">
        <w:rPr>
          <w:rFonts w:ascii="Times New Roman" w:hAnsi="Times New Roman" w:cs="Times New Roman"/>
          <w:bCs/>
          <w:iCs/>
          <w:sz w:val="24"/>
          <w:szCs w:val="24"/>
          <w:lang w:val="en-US"/>
        </w:rPr>
        <w:t>,</w:t>
      </w:r>
      <w:r w:rsidR="001E5830" w:rsidRPr="009A1C08">
        <w:rPr>
          <w:rFonts w:ascii="Times New Roman" w:hAnsi="Times New Roman" w:cs="Times New Roman"/>
          <w:b/>
          <w:bCs/>
          <w:iCs/>
          <w:sz w:val="24"/>
          <w:szCs w:val="24"/>
          <w:lang w:val="en-US"/>
        </w:rPr>
        <w:t xml:space="preserve"> </w:t>
      </w:r>
      <w:r w:rsidR="004C4690" w:rsidRPr="009A1C08">
        <w:rPr>
          <w:rFonts w:ascii="Times New Roman" w:hAnsi="Times New Roman" w:cs="Times New Roman"/>
          <w:iCs/>
          <w:sz w:val="24"/>
          <w:szCs w:val="24"/>
          <w:lang w:val="en-US"/>
        </w:rPr>
        <w:t xml:space="preserve">calculated based on </w:t>
      </w:r>
      <w:r w:rsidRPr="009A1C08">
        <w:rPr>
          <w:rFonts w:ascii="Times New Roman" w:hAnsi="Times New Roman" w:cs="Times New Roman"/>
          <w:iCs/>
          <w:sz w:val="24"/>
          <w:szCs w:val="24"/>
          <w:lang w:val="en-US"/>
        </w:rPr>
        <w:t>Hertz fit</w:t>
      </w:r>
      <w:r w:rsidR="00697024">
        <w:rPr>
          <w:rFonts w:ascii="Times New Roman" w:hAnsi="Times New Roman" w:cs="Times New Roman"/>
          <w:iCs/>
          <w:sz w:val="24"/>
          <w:szCs w:val="24"/>
          <w:lang w:val="en-US"/>
        </w:rPr>
        <w:fldChar w:fldCharType="begin"/>
      </w:r>
      <w:r w:rsidR="00697024">
        <w:rPr>
          <w:rFonts w:ascii="Times New Roman" w:hAnsi="Times New Roman" w:cs="Times New Roman"/>
          <w:iCs/>
          <w:sz w:val="24"/>
          <w:szCs w:val="24"/>
          <w:lang w:val="en-US"/>
        </w:rPr>
        <w:instrText xml:space="preserve"> ADDIN EN.CITE &lt;EndNote&gt;&lt;Cite&gt;&lt;Author&gt;Hertz&lt;/Author&gt;&lt;Year&gt;1881&lt;/Year&gt;&lt;RecNum&gt;28&lt;/RecNum&gt;&lt;DisplayText&gt;&lt;style face="superscript"&gt;[26]&lt;/style&gt;&lt;/DisplayText&gt;&lt;record&gt;&lt;rec-number&gt;28&lt;/rec-number&gt;&lt;foreign-keys&gt;&lt;key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sidR="00697024">
        <w:rPr>
          <w:rFonts w:ascii="Times New Roman" w:hAnsi="Times New Roman" w:cs="Times New Roman"/>
          <w:iCs/>
          <w:sz w:val="24"/>
          <w:szCs w:val="24"/>
          <w:lang w:val="en-US"/>
        </w:rPr>
        <w:fldChar w:fldCharType="separate"/>
      </w:r>
      <w:r w:rsidR="00697024" w:rsidRPr="00697024">
        <w:rPr>
          <w:rFonts w:ascii="Times New Roman" w:hAnsi="Times New Roman" w:cs="Times New Roman"/>
          <w:iCs/>
          <w:noProof/>
          <w:sz w:val="24"/>
          <w:szCs w:val="24"/>
          <w:vertAlign w:val="superscript"/>
          <w:lang w:val="en-US"/>
        </w:rPr>
        <w:t>[26]</w:t>
      </w:r>
      <w:r w:rsidR="00697024">
        <w:rPr>
          <w:rFonts w:ascii="Times New Roman" w:hAnsi="Times New Roman" w:cs="Times New Roman"/>
          <w:iCs/>
          <w:sz w:val="24"/>
          <w:szCs w:val="24"/>
          <w:lang w:val="en-US"/>
        </w:rPr>
        <w:fldChar w:fldCharType="end"/>
      </w:r>
      <w:r w:rsidRPr="009A1C08">
        <w:rPr>
          <w:rFonts w:ascii="Times New Roman" w:hAnsi="Times New Roman" w:cs="Times New Roman"/>
          <w:iCs/>
          <w:sz w:val="24"/>
          <w:szCs w:val="24"/>
          <w:lang w:val="en-US"/>
        </w:rPr>
        <w:t>. For each hydrogel type, 3</w:t>
      </w:r>
      <w:ins w:id="1462" w:author="anna.resch88@gmail.com" w:date="2022-01-03T15:06:00Z">
        <w:r w:rsidR="002676CE">
          <w:rPr>
            <w:rFonts w:ascii="Times New Roman" w:hAnsi="Times New Roman" w:cs="Times New Roman"/>
            <w:iCs/>
            <w:sz w:val="24"/>
            <w:szCs w:val="24"/>
            <w:lang w:val="en-US"/>
          </w:rPr>
          <w:t>-6</w:t>
        </w:r>
      </w:ins>
      <w:r w:rsidRPr="009A1C08">
        <w:rPr>
          <w:rFonts w:ascii="Times New Roman" w:hAnsi="Times New Roman" w:cs="Times New Roman"/>
          <w:iCs/>
          <w:sz w:val="24"/>
          <w:szCs w:val="24"/>
          <w:lang w:val="en-US"/>
        </w:rPr>
        <w:t xml:space="preserve"> hydrogel pads were prepared independently</w:t>
      </w:r>
      <w:r w:rsidR="00986BFE" w:rsidRPr="009A1C08">
        <w:rPr>
          <w:rFonts w:ascii="Times New Roman" w:hAnsi="Times New Roman" w:cs="Times New Roman"/>
          <w:iCs/>
          <w:sz w:val="24"/>
          <w:szCs w:val="24"/>
          <w:lang w:val="en-US"/>
        </w:rPr>
        <w:t xml:space="preserve"> </w:t>
      </w:r>
      <w:del w:id="1463" w:author="anna.resch88@gmail.com" w:date="2022-01-03T15:06:00Z">
        <w:r w:rsidR="009B1130" w:rsidRPr="009A1C08" w:rsidDel="002676CE">
          <w:rPr>
            <w:rFonts w:ascii="Times New Roman" w:hAnsi="Times New Roman" w:cs="Times New Roman"/>
            <w:iCs/>
            <w:sz w:val="24"/>
            <w:szCs w:val="24"/>
            <w:lang w:val="en-US"/>
          </w:rPr>
          <w:delText>(</w:delText>
        </w:r>
        <w:r w:rsidR="00986BFE" w:rsidRPr="009A1C08" w:rsidDel="002676CE">
          <w:rPr>
            <w:rFonts w:ascii="Times New Roman" w:hAnsi="Times New Roman" w:cs="Times New Roman"/>
            <w:iCs/>
            <w:sz w:val="24"/>
            <w:szCs w:val="24"/>
            <w:lang w:val="en-US"/>
          </w:rPr>
          <w:delText xml:space="preserve">hydrogel types: </w:delText>
        </w:r>
        <w:r w:rsidR="009B1130" w:rsidRPr="009A1C08" w:rsidDel="002676CE">
          <w:rPr>
            <w:rFonts w:ascii="Times New Roman" w:hAnsi="Times New Roman" w:cs="Times New Roman"/>
            <w:iCs/>
            <w:sz w:val="24"/>
            <w:szCs w:val="24"/>
            <w:lang w:val="en-US"/>
          </w:rPr>
          <w:delText>ULD-V20-ULD, 10 %, 15 % and 20 % protein (w/v), ULD-V40-ULD, 20</w:delText>
        </w:r>
        <w:r w:rsidR="00744961" w:rsidRPr="009A1C08" w:rsidDel="002676CE">
          <w:rPr>
            <w:rFonts w:ascii="Times New Roman" w:hAnsi="Times New Roman" w:cs="Times New Roman"/>
            <w:iCs/>
            <w:sz w:val="24"/>
            <w:szCs w:val="24"/>
            <w:lang w:val="en-US"/>
          </w:rPr>
          <w:delText xml:space="preserve"> </w:delText>
        </w:r>
        <w:r w:rsidR="009B1130" w:rsidRPr="009A1C08" w:rsidDel="002676CE">
          <w:rPr>
            <w:rFonts w:ascii="Times New Roman" w:hAnsi="Times New Roman" w:cs="Times New Roman"/>
            <w:iCs/>
            <w:sz w:val="24"/>
            <w:szCs w:val="24"/>
            <w:lang w:val="en-US"/>
          </w:rPr>
          <w:delText>%, and ULD-V80-ULD, 20</w:delText>
        </w:r>
        <w:r w:rsidR="00744961" w:rsidRPr="009A1C08" w:rsidDel="002676CE">
          <w:rPr>
            <w:rFonts w:ascii="Times New Roman" w:hAnsi="Times New Roman" w:cs="Times New Roman"/>
            <w:iCs/>
            <w:sz w:val="24"/>
            <w:szCs w:val="24"/>
            <w:lang w:val="en-US"/>
          </w:rPr>
          <w:delText xml:space="preserve"> </w:delText>
        </w:r>
        <w:r w:rsidR="009B1130" w:rsidRPr="009A1C08" w:rsidDel="002676CE">
          <w:rPr>
            <w:rFonts w:ascii="Times New Roman" w:hAnsi="Times New Roman" w:cs="Times New Roman"/>
            <w:iCs/>
            <w:sz w:val="24"/>
            <w:szCs w:val="24"/>
            <w:lang w:val="en-US"/>
          </w:rPr>
          <w:delText xml:space="preserve">%, each </w:delText>
        </w:r>
        <w:r w:rsidR="00257C27" w:rsidRPr="009A1C08" w:rsidDel="002676CE">
          <w:rPr>
            <w:rFonts w:ascii="Times New Roman" w:hAnsi="Times New Roman" w:cs="Times New Roman"/>
            <w:iCs/>
            <w:sz w:val="24"/>
            <w:szCs w:val="24"/>
            <w:lang w:val="en-US"/>
          </w:rPr>
          <w:delText>photo</w:delText>
        </w:r>
        <w:r w:rsidR="009B1130" w:rsidRPr="009A1C08" w:rsidDel="002676CE">
          <w:rPr>
            <w:rFonts w:ascii="Times New Roman" w:hAnsi="Times New Roman" w:cs="Times New Roman"/>
            <w:iCs/>
            <w:sz w:val="24"/>
            <w:szCs w:val="24"/>
            <w:lang w:val="en-US"/>
          </w:rPr>
          <w:delText>crosslinked with riboflavin or tris(bipyridine)ruthenium(II) chloride (</w:delText>
        </w:r>
        <w:r w:rsidR="002E7F57" w:rsidRPr="009A1C08" w:rsidDel="002676CE">
          <w:rPr>
            <w:rFonts w:ascii="Times New Roman" w:hAnsi="Times New Roman" w:cs="Times New Roman"/>
            <w:iCs/>
            <w:sz w:val="24"/>
            <w:szCs w:val="24"/>
            <w:lang w:val="en-US"/>
          </w:rPr>
          <w:delText>R</w:delText>
        </w:r>
        <w:r w:rsidR="009B1130" w:rsidRPr="009A1C08" w:rsidDel="002676CE">
          <w:rPr>
            <w:rFonts w:ascii="Times New Roman" w:hAnsi="Times New Roman" w:cs="Times New Roman"/>
            <w:iCs/>
            <w:sz w:val="24"/>
            <w:szCs w:val="24"/>
            <w:lang w:val="en-US"/>
          </w:rPr>
          <w:delText>u(II)bpy)</w:delText>
        </w:r>
        <w:r w:rsidRPr="009A1C08" w:rsidDel="002676CE">
          <w:rPr>
            <w:rFonts w:ascii="Times New Roman" w:hAnsi="Times New Roman" w:cs="Times New Roman"/>
            <w:iCs/>
            <w:sz w:val="24"/>
            <w:szCs w:val="24"/>
            <w:lang w:val="en-US"/>
          </w:rPr>
          <w:delText>. For each hydrogel pad,</w:delText>
        </w:r>
      </w:del>
      <w:ins w:id="1464" w:author="anna.resch88@gmail.com" w:date="2022-01-03T15:06:00Z">
        <w:r w:rsidR="002676CE">
          <w:rPr>
            <w:rFonts w:ascii="Times New Roman" w:hAnsi="Times New Roman" w:cs="Times New Roman"/>
            <w:iCs/>
            <w:sz w:val="24"/>
            <w:szCs w:val="24"/>
            <w:lang w:val="en-US"/>
          </w:rPr>
          <w:t>and</w:t>
        </w:r>
      </w:ins>
      <w:r w:rsidRPr="009A1C08">
        <w:rPr>
          <w:rFonts w:ascii="Times New Roman" w:hAnsi="Times New Roman" w:cs="Times New Roman"/>
          <w:iCs/>
          <w:sz w:val="24"/>
          <w:szCs w:val="24"/>
          <w:lang w:val="en-US"/>
        </w:rPr>
        <w:t xml:space="preserve"> nanoindentation was performed at 15 </w:t>
      </w:r>
      <w:del w:id="1465" w:author="anna.resch88@gmail.com" w:date="2022-01-03T15:15:00Z">
        <w:r w:rsidRPr="009A1C08" w:rsidDel="00D67235">
          <w:rPr>
            <w:rFonts w:ascii="Times New Roman" w:hAnsi="Times New Roman" w:cs="Times New Roman"/>
            <w:iCs/>
            <w:sz w:val="24"/>
            <w:szCs w:val="24"/>
            <w:lang w:val="en-US"/>
          </w:rPr>
          <w:delText xml:space="preserve">different </w:delText>
        </w:r>
      </w:del>
      <w:r w:rsidR="00986BFE" w:rsidRPr="009A1C08">
        <w:rPr>
          <w:rFonts w:ascii="Times New Roman" w:hAnsi="Times New Roman" w:cs="Times New Roman"/>
          <w:iCs/>
          <w:sz w:val="24"/>
          <w:szCs w:val="24"/>
          <w:lang w:val="en-US"/>
        </w:rPr>
        <w:t>locations</w:t>
      </w:r>
      <w:ins w:id="1466" w:author="anna.resch88@gmail.com" w:date="2022-01-03T15:06:00Z">
        <w:r w:rsidR="002676CE">
          <w:rPr>
            <w:rFonts w:ascii="Times New Roman" w:hAnsi="Times New Roman" w:cs="Times New Roman"/>
            <w:iCs/>
            <w:sz w:val="24"/>
            <w:szCs w:val="24"/>
            <w:lang w:val="en-US"/>
          </w:rPr>
          <w:t xml:space="preserve"> on each pad</w:t>
        </w:r>
      </w:ins>
      <w:r w:rsidRPr="009A1C08">
        <w:rPr>
          <w:rFonts w:ascii="Times New Roman" w:hAnsi="Times New Roman" w:cs="Times New Roman"/>
          <w:iCs/>
          <w:sz w:val="24"/>
          <w:szCs w:val="24"/>
          <w:lang w:val="en-US"/>
        </w:rPr>
        <w:t>.</w:t>
      </w:r>
      <w:del w:id="1467" w:author="anna.resch88@gmail.com" w:date="2022-01-03T15:06:00Z">
        <w:r w:rsidRPr="009A1C08" w:rsidDel="002676CE">
          <w:rPr>
            <w:rFonts w:ascii="Times New Roman" w:hAnsi="Times New Roman" w:cs="Times New Roman"/>
            <w:iCs/>
            <w:sz w:val="24"/>
            <w:szCs w:val="24"/>
            <w:lang w:val="en-US"/>
          </w:rPr>
          <w:delText xml:space="preserve"> Each </w:delText>
        </w:r>
        <w:r w:rsidR="001E5830" w:rsidRPr="009A1C08" w:rsidDel="002676CE">
          <w:rPr>
            <w:rFonts w:ascii="Times New Roman" w:hAnsi="Times New Roman" w:cs="Times New Roman"/>
            <w:iCs/>
            <w:sz w:val="24"/>
            <w:szCs w:val="24"/>
            <w:lang w:val="en-US"/>
          </w:rPr>
          <w:delText xml:space="preserve">box plot </w:delText>
        </w:r>
        <w:r w:rsidRPr="009A1C08" w:rsidDel="002676CE">
          <w:rPr>
            <w:rFonts w:ascii="Times New Roman" w:hAnsi="Times New Roman" w:cs="Times New Roman"/>
            <w:iCs/>
            <w:sz w:val="24"/>
            <w:szCs w:val="24"/>
            <w:lang w:val="en-US"/>
          </w:rPr>
          <w:delText xml:space="preserve">represents </w:delText>
        </w:r>
        <w:r w:rsidR="001E56BA" w:rsidRPr="009A1C08" w:rsidDel="002676CE">
          <w:rPr>
            <w:rFonts w:ascii="Times New Roman" w:hAnsi="Times New Roman" w:cs="Times New Roman"/>
            <w:iCs/>
            <w:sz w:val="24"/>
            <w:szCs w:val="24"/>
            <w:lang w:val="en-US"/>
          </w:rPr>
          <w:delText>u</w:delText>
        </w:r>
        <w:r w:rsidR="00744961" w:rsidRPr="009A1C08" w:rsidDel="002676CE">
          <w:rPr>
            <w:rFonts w:ascii="Times New Roman" w:hAnsi="Times New Roman" w:cs="Times New Roman"/>
            <w:iCs/>
            <w:sz w:val="24"/>
            <w:szCs w:val="24"/>
            <w:lang w:val="en-US"/>
          </w:rPr>
          <w:delText>p</w:delText>
        </w:r>
        <w:r w:rsidR="001E56BA" w:rsidRPr="009A1C08" w:rsidDel="002676CE">
          <w:rPr>
            <w:rFonts w:ascii="Times New Roman" w:hAnsi="Times New Roman" w:cs="Times New Roman"/>
            <w:iCs/>
            <w:sz w:val="24"/>
            <w:szCs w:val="24"/>
            <w:lang w:val="en-US"/>
          </w:rPr>
          <w:delText xml:space="preserve"> to 15 </w:delText>
        </w:r>
        <w:r w:rsidR="001E5830" w:rsidRPr="009A1C08" w:rsidDel="002676CE">
          <w:rPr>
            <w:rFonts w:ascii="Times New Roman" w:hAnsi="Times New Roman" w:cs="Times New Roman"/>
            <w:iCs/>
            <w:sz w:val="24"/>
            <w:szCs w:val="24"/>
            <w:lang w:val="en-US"/>
          </w:rPr>
          <w:delText xml:space="preserve">measurements of </w:delText>
        </w:r>
        <w:r w:rsidRPr="009A1C08" w:rsidDel="002676CE">
          <w:rPr>
            <w:rFonts w:ascii="Times New Roman" w:hAnsi="Times New Roman" w:cs="Times New Roman"/>
            <w:iCs/>
            <w:sz w:val="24"/>
            <w:szCs w:val="24"/>
            <w:lang w:val="en-US"/>
          </w:rPr>
          <w:delText xml:space="preserve">one </w:delText>
        </w:r>
        <w:r w:rsidR="00986BFE" w:rsidRPr="009A1C08" w:rsidDel="002676CE">
          <w:rPr>
            <w:rFonts w:ascii="Times New Roman" w:hAnsi="Times New Roman" w:cs="Times New Roman"/>
            <w:iCs/>
            <w:sz w:val="24"/>
            <w:szCs w:val="24"/>
            <w:lang w:val="en-US"/>
          </w:rPr>
          <w:delText xml:space="preserve">single </w:delText>
        </w:r>
        <w:r w:rsidRPr="009A1C08" w:rsidDel="002676CE">
          <w:rPr>
            <w:rFonts w:ascii="Times New Roman" w:hAnsi="Times New Roman" w:cs="Times New Roman"/>
            <w:iCs/>
            <w:sz w:val="24"/>
            <w:szCs w:val="24"/>
            <w:lang w:val="en-US"/>
          </w:rPr>
          <w:delText>hydrogel pad</w:delText>
        </w:r>
      </w:del>
      <w:r w:rsidRPr="009A1C08">
        <w:rPr>
          <w:rFonts w:ascii="Times New Roman" w:hAnsi="Times New Roman" w:cs="Times New Roman"/>
          <w:iCs/>
          <w:sz w:val="24"/>
          <w:szCs w:val="24"/>
          <w:lang w:val="en-US"/>
        </w:rPr>
        <w:t xml:space="preserve">. All </w:t>
      </w:r>
      <w:del w:id="1468" w:author="anna.resch88@gmail.com" w:date="2022-01-03T15:08:00Z">
        <w:r w:rsidR="001F0A2C" w:rsidRPr="009A1C08" w:rsidDel="00821E44">
          <w:rPr>
            <w:rFonts w:ascii="Times New Roman" w:hAnsi="Times New Roman" w:cs="Times New Roman"/>
            <w:sz w:val="24"/>
            <w:szCs w:val="24"/>
            <w:lang w:val="en-US"/>
          </w:rPr>
          <w:delText>ULU</w:delText>
        </w:r>
        <w:r w:rsidRPr="009A1C08" w:rsidDel="00821E44">
          <w:rPr>
            <w:rFonts w:ascii="Times New Roman" w:hAnsi="Times New Roman" w:cs="Times New Roman"/>
            <w:iCs/>
            <w:sz w:val="24"/>
            <w:szCs w:val="24"/>
            <w:lang w:val="en-US"/>
          </w:rPr>
          <w:delText>-solutions</w:delText>
        </w:r>
      </w:del>
      <w:ins w:id="1469" w:author="anna.resch88@gmail.com" w:date="2022-01-03T15:08:00Z">
        <w:r w:rsidR="00821E44">
          <w:rPr>
            <w:rFonts w:ascii="Times New Roman" w:hAnsi="Times New Roman" w:cs="Times New Roman"/>
            <w:sz w:val="24"/>
            <w:szCs w:val="24"/>
            <w:lang w:val="en-US"/>
          </w:rPr>
          <w:t>hydrogels</w:t>
        </w:r>
      </w:ins>
      <w:r w:rsidRPr="009A1C08">
        <w:rPr>
          <w:rFonts w:ascii="Times New Roman" w:hAnsi="Times New Roman" w:cs="Times New Roman"/>
          <w:iCs/>
          <w:sz w:val="24"/>
          <w:szCs w:val="24"/>
          <w:lang w:val="en-US"/>
        </w:rPr>
        <w:t xml:space="preserve"> were prepared in</w:t>
      </w:r>
      <w:r w:rsidR="00744961" w:rsidRPr="009A1C08">
        <w:rPr>
          <w:rFonts w:ascii="Times New Roman" w:hAnsi="Times New Roman" w:cs="Times New Roman"/>
          <w:iCs/>
          <w:sz w:val="24"/>
          <w:szCs w:val="24"/>
          <w:lang w:val="en-US"/>
        </w:rPr>
        <w:t xml:space="preserve"> </w:t>
      </w:r>
      <w:del w:id="1470" w:author="anna.resch88@gmail.com" w:date="2022-01-03T15:07:00Z">
        <w:r w:rsidR="00744961" w:rsidRPr="009A1C08" w:rsidDel="00821E44">
          <w:rPr>
            <w:rFonts w:ascii="Times New Roman" w:hAnsi="Times New Roman" w:cs="Times New Roman"/>
            <w:iCs/>
            <w:sz w:val="24"/>
            <w:szCs w:val="24"/>
            <w:lang w:val="en-US"/>
          </w:rPr>
          <w:delText>either</w:delText>
        </w:r>
        <w:r w:rsidRPr="009A1C08" w:rsidDel="00821E44">
          <w:rPr>
            <w:rFonts w:ascii="Times New Roman" w:hAnsi="Times New Roman" w:cs="Times New Roman"/>
            <w:iCs/>
            <w:sz w:val="24"/>
            <w:szCs w:val="24"/>
            <w:lang w:val="en-US"/>
          </w:rPr>
          <w:delText xml:space="preserve"> </w:delText>
        </w:r>
      </w:del>
      <w:r w:rsidR="00273108" w:rsidRPr="009A1C08">
        <w:rPr>
          <w:rFonts w:ascii="Times New Roman" w:hAnsi="Times New Roman" w:cs="Times New Roman"/>
          <w:iCs/>
          <w:sz w:val="24"/>
          <w:szCs w:val="24"/>
          <w:lang w:val="en-US"/>
        </w:rPr>
        <w:t>ddH</w:t>
      </w:r>
      <w:r w:rsidR="00273108" w:rsidRPr="009A1C08">
        <w:rPr>
          <w:rFonts w:ascii="Times New Roman" w:hAnsi="Times New Roman" w:cs="Times New Roman"/>
          <w:iCs/>
          <w:sz w:val="24"/>
          <w:szCs w:val="24"/>
          <w:vertAlign w:val="subscript"/>
          <w:lang w:val="en-US"/>
        </w:rPr>
        <w:t>2</w:t>
      </w:r>
      <w:r w:rsidR="00273108" w:rsidRPr="009A1C08">
        <w:rPr>
          <w:rFonts w:ascii="Times New Roman" w:hAnsi="Times New Roman" w:cs="Times New Roman"/>
          <w:iCs/>
          <w:sz w:val="24"/>
          <w:szCs w:val="24"/>
          <w:lang w:val="en-US"/>
        </w:rPr>
        <w:t>O</w:t>
      </w:r>
      <w:del w:id="1471" w:author="anna.resch88@gmail.com" w:date="2022-01-03T15:07:00Z">
        <w:r w:rsidR="00FB2F67" w:rsidRPr="009A1C08" w:rsidDel="00821E44">
          <w:rPr>
            <w:rFonts w:ascii="Times New Roman" w:hAnsi="Times New Roman" w:cs="Times New Roman"/>
            <w:iCs/>
            <w:sz w:val="24"/>
            <w:szCs w:val="24"/>
            <w:lang w:val="en-US"/>
          </w:rPr>
          <w:delText xml:space="preserve"> (ULD-V20-ULD and ULD-V40-ULD) or 4 M urea (ULD-V80-ULD)</w:delText>
        </w:r>
      </w:del>
      <w:r w:rsidR="00744961"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contain</w:t>
      </w:r>
      <w:r w:rsidR="00257C27" w:rsidRPr="009A1C08">
        <w:rPr>
          <w:rFonts w:ascii="Times New Roman" w:hAnsi="Times New Roman" w:cs="Times New Roman"/>
          <w:iCs/>
          <w:sz w:val="24"/>
          <w:szCs w:val="24"/>
          <w:lang w:val="en-US"/>
        </w:rPr>
        <w:t>ing</w:t>
      </w:r>
      <w:r w:rsidRPr="009A1C08">
        <w:rPr>
          <w:rFonts w:ascii="Times New Roman" w:hAnsi="Times New Roman" w:cs="Times New Roman"/>
          <w:iCs/>
          <w:sz w:val="24"/>
          <w:szCs w:val="24"/>
          <w:lang w:val="en-US"/>
        </w:rPr>
        <w:t xml:space="preserve"> 30 mM APS</w:t>
      </w:r>
      <w:ins w:id="1472" w:author="anna.resch88@gmail.com" w:date="2022-01-03T15:15:00Z">
        <w:r w:rsidR="00D67235">
          <w:rPr>
            <w:rFonts w:ascii="Times New Roman" w:hAnsi="Times New Roman" w:cs="Times New Roman"/>
            <w:iCs/>
            <w:sz w:val="24"/>
            <w:szCs w:val="24"/>
            <w:lang w:val="en-US"/>
          </w:rPr>
          <w:t>,</w:t>
        </w:r>
      </w:ins>
      <w:del w:id="1473" w:author="anna.resch88@gmail.com" w:date="2022-01-03T15:15:00Z">
        <w:r w:rsidR="00964211" w:rsidRPr="009A1C08" w:rsidDel="00D67235">
          <w:rPr>
            <w:rFonts w:ascii="Times New Roman" w:hAnsi="Times New Roman" w:cs="Times New Roman"/>
            <w:iCs/>
            <w:sz w:val="24"/>
            <w:szCs w:val="24"/>
            <w:lang w:val="en-US"/>
          </w:rPr>
          <w:delText xml:space="preserve"> and</w:delText>
        </w:r>
      </w:del>
      <w:r w:rsidRPr="009A1C08">
        <w:rPr>
          <w:rFonts w:ascii="Times New Roman" w:hAnsi="Times New Roman" w:cs="Times New Roman"/>
          <w:iCs/>
          <w:sz w:val="24"/>
          <w:szCs w:val="24"/>
          <w:lang w:val="en-US"/>
        </w:rPr>
        <w:t xml:space="preserve"> either 2.5 mM riboflavin or 0.1 mM </w:t>
      </w:r>
      <w:ins w:id="1474" w:author="anna.resch88@gmail.com" w:date="2022-01-03T15:07:00Z">
        <w:r w:rsidR="00821E44">
          <w:rPr>
            <w:rFonts w:ascii="Times New Roman" w:hAnsi="Times New Roman" w:cs="Times New Roman"/>
            <w:iCs/>
            <w:sz w:val="24"/>
            <w:szCs w:val="24"/>
            <w:lang w:val="en-US"/>
          </w:rPr>
          <w:t>r</w:t>
        </w:r>
      </w:ins>
      <w:del w:id="1475" w:author="anna.resch88@gmail.com" w:date="2022-01-03T15:07:00Z">
        <w:r w:rsidR="002E7F57" w:rsidRPr="009A1C08" w:rsidDel="00821E44">
          <w:rPr>
            <w:rFonts w:ascii="Times New Roman" w:hAnsi="Times New Roman" w:cs="Times New Roman"/>
            <w:iCs/>
            <w:sz w:val="24"/>
            <w:szCs w:val="24"/>
            <w:lang w:val="en-US"/>
          </w:rPr>
          <w:delText>R</w:delText>
        </w:r>
      </w:del>
      <w:r w:rsidRPr="009A1C08">
        <w:rPr>
          <w:rFonts w:ascii="Times New Roman" w:hAnsi="Times New Roman" w:cs="Times New Roman"/>
          <w:iCs/>
          <w:sz w:val="24"/>
          <w:szCs w:val="24"/>
          <w:lang w:val="en-US"/>
        </w:rPr>
        <w:t>u(II)bpy</w:t>
      </w:r>
      <w:ins w:id="1476" w:author="anna.resch88@gmail.com" w:date="2022-01-03T15:13:00Z">
        <w:r w:rsidR="00D67235">
          <w:rPr>
            <w:rFonts w:ascii="Times New Roman" w:hAnsi="Times New Roman" w:cs="Times New Roman"/>
            <w:iCs/>
            <w:sz w:val="24"/>
            <w:szCs w:val="24"/>
            <w:lang w:val="en-US"/>
          </w:rPr>
          <w:t xml:space="preserve"> and varying illumination density</w:t>
        </w:r>
      </w:ins>
      <w:r w:rsidRPr="009A1C08">
        <w:rPr>
          <w:rFonts w:ascii="Times New Roman" w:hAnsi="Times New Roman" w:cs="Times New Roman"/>
          <w:iCs/>
          <w:sz w:val="24"/>
          <w:szCs w:val="24"/>
          <w:lang w:val="en-US"/>
        </w:rPr>
        <w:t xml:space="preserve">. </w:t>
      </w:r>
      <w:ins w:id="1477" w:author="anna.resch88@gmail.com" w:date="2022-01-03T15:37:00Z">
        <w:r w:rsidR="00511894">
          <w:rPr>
            <w:rFonts w:ascii="Times New Roman" w:hAnsi="Times New Roman" w:cs="Times New Roman"/>
            <w:iCs/>
            <w:sz w:val="24"/>
            <w:szCs w:val="24"/>
            <w:lang w:val="en-US"/>
          </w:rPr>
          <w:t xml:space="preserve">Whiskers </w:t>
        </w:r>
      </w:ins>
      <w:ins w:id="1478" w:author="anna.resch88@gmail.com" w:date="2022-01-03T15:39:00Z">
        <w:r w:rsidR="00511894">
          <w:rPr>
            <w:rFonts w:ascii="Times New Roman" w:hAnsi="Times New Roman" w:cs="Times New Roman"/>
            <w:iCs/>
            <w:sz w:val="24"/>
            <w:szCs w:val="24"/>
            <w:lang w:val="en-US"/>
          </w:rPr>
          <w:t>of the box-whisker-plots correspond to</w:t>
        </w:r>
      </w:ins>
      <w:ins w:id="1479" w:author="anna.resch88@gmail.com" w:date="2022-01-03T15:38:00Z">
        <w:r w:rsidR="00511894">
          <w:rPr>
            <w:rFonts w:ascii="Times New Roman" w:hAnsi="Times New Roman" w:cs="Times New Roman"/>
            <w:iCs/>
            <w:sz w:val="24"/>
            <w:szCs w:val="24"/>
            <w:lang w:val="en-US"/>
          </w:rPr>
          <w:t xml:space="preserve"> 1.5</w:t>
        </w:r>
      </w:ins>
      <w:ins w:id="1480" w:author="anna.resch88@gmail.com" w:date="2022-01-03T15:39:00Z">
        <w:r w:rsidR="00511894">
          <w:rPr>
            <w:rFonts w:ascii="Times New Roman" w:hAnsi="Times New Roman" w:cs="Times New Roman"/>
            <w:iCs/>
            <w:sz w:val="24"/>
            <w:szCs w:val="24"/>
            <w:lang w:val="en-US"/>
          </w:rPr>
          <w:t xml:space="preserve"> times the</w:t>
        </w:r>
      </w:ins>
      <w:ins w:id="1481" w:author="anna.resch88@gmail.com" w:date="2022-01-03T15:38:00Z">
        <w:r w:rsidR="00511894">
          <w:rPr>
            <w:rFonts w:ascii="Times New Roman" w:hAnsi="Times New Roman" w:cs="Times New Roman"/>
            <w:iCs/>
            <w:sz w:val="24"/>
            <w:szCs w:val="24"/>
            <w:lang w:val="en-US"/>
          </w:rPr>
          <w:t xml:space="preserve"> interquartile range</w:t>
        </w:r>
      </w:ins>
      <w:ins w:id="1482" w:author="anna.resch88@gmail.com" w:date="2022-01-03T15:37:00Z">
        <w:r w:rsidR="00511894">
          <w:rPr>
            <w:rFonts w:ascii="Times New Roman" w:hAnsi="Times New Roman" w:cs="Times New Roman"/>
            <w:iCs/>
            <w:sz w:val="24"/>
            <w:szCs w:val="24"/>
            <w:lang w:val="en-US"/>
          </w:rPr>
          <w:t xml:space="preserve">. </w:t>
        </w:r>
      </w:ins>
      <w:ins w:id="1483" w:author="anna.resch88@gmail.com" w:date="2022-01-03T15:17:00Z">
        <w:r w:rsidR="00E710A1">
          <w:rPr>
            <w:rFonts w:ascii="Times New Roman" w:hAnsi="Times New Roman" w:cs="Times New Roman"/>
            <w:iCs/>
            <w:sz w:val="24"/>
            <w:szCs w:val="24"/>
            <w:lang w:val="en-US"/>
          </w:rPr>
          <w:t xml:space="preserve">Differences between hydrogel variants are indicated with corresponding </w:t>
        </w:r>
        <w:r w:rsidR="00E710A1" w:rsidRPr="000453D6">
          <w:rPr>
            <w:rFonts w:ascii="Times New Roman" w:hAnsi="Times New Roman" w:cs="Times New Roman"/>
            <w:i/>
            <w:sz w:val="24"/>
            <w:szCs w:val="24"/>
            <w:lang w:val="en-US"/>
          </w:rPr>
          <w:t>p</w:t>
        </w:r>
        <w:r w:rsidR="00E710A1">
          <w:rPr>
            <w:rFonts w:ascii="Times New Roman" w:hAnsi="Times New Roman" w:cs="Times New Roman"/>
            <w:iCs/>
            <w:sz w:val="24"/>
            <w:szCs w:val="24"/>
            <w:lang w:val="en-US"/>
          </w:rPr>
          <w:t xml:space="preserve">-values based on nested one-way ANOVA and </w:t>
        </w:r>
      </w:ins>
      <w:ins w:id="1484" w:author="anna.resch88@gmail.com" w:date="2022-01-03T15:18:00Z">
        <w:r w:rsidR="00E710A1" w:rsidRPr="00E710A1">
          <w:rPr>
            <w:rFonts w:ascii="Times New Roman" w:hAnsi="Times New Roman" w:cs="Times New Roman"/>
            <w:iCs/>
            <w:sz w:val="24"/>
            <w:szCs w:val="24"/>
            <w:lang w:val="en-US"/>
          </w:rPr>
          <w:t>Šídák</w:t>
        </w:r>
        <w:r w:rsidR="00E710A1">
          <w:rPr>
            <w:rFonts w:ascii="Times New Roman" w:hAnsi="Times New Roman" w:cs="Times New Roman"/>
            <w:iCs/>
            <w:sz w:val="24"/>
            <w:szCs w:val="24"/>
            <w:lang w:val="en-US"/>
          </w:rPr>
          <w:t>’s</w:t>
        </w:r>
        <w:r w:rsidR="00E710A1" w:rsidRPr="00E710A1">
          <w:rPr>
            <w:rFonts w:ascii="Times New Roman" w:hAnsi="Times New Roman" w:cs="Times New Roman"/>
            <w:iCs/>
            <w:sz w:val="24"/>
            <w:szCs w:val="24"/>
            <w:lang w:val="en-US"/>
          </w:rPr>
          <w:t xml:space="preserve"> </w:t>
        </w:r>
      </w:ins>
      <w:ins w:id="1485" w:author="anna.resch88@gmail.com" w:date="2022-01-03T15:17:00Z">
        <w:r w:rsidR="00E710A1" w:rsidRPr="00511894">
          <w:rPr>
            <w:rFonts w:ascii="Times New Roman" w:hAnsi="Times New Roman" w:cs="Times New Roman"/>
            <w:i/>
            <w:sz w:val="24"/>
            <w:szCs w:val="24"/>
            <w:lang w:val="en-US"/>
            <w:rPrChange w:id="1486" w:author="anna.resch88@gmail.com" w:date="2022-01-03T15:39:00Z">
              <w:rPr>
                <w:rFonts w:ascii="Times New Roman" w:hAnsi="Times New Roman" w:cs="Times New Roman"/>
                <w:iCs/>
                <w:sz w:val="24"/>
                <w:szCs w:val="24"/>
                <w:lang w:val="en-US"/>
              </w:rPr>
            </w:rPrChange>
          </w:rPr>
          <w:t>post-hoc</w:t>
        </w:r>
        <w:r w:rsidR="00E710A1">
          <w:rPr>
            <w:rFonts w:ascii="Times New Roman" w:hAnsi="Times New Roman" w:cs="Times New Roman"/>
            <w:iCs/>
            <w:sz w:val="24"/>
            <w:szCs w:val="24"/>
            <w:lang w:val="en-US"/>
          </w:rPr>
          <w:t xml:space="preserve"> multiple comparison</w:t>
        </w:r>
      </w:ins>
      <w:ins w:id="1487" w:author="anna.resch88@gmail.com" w:date="2022-01-03T15:18:00Z">
        <w:r w:rsidR="00E710A1">
          <w:rPr>
            <w:rFonts w:ascii="Times New Roman" w:hAnsi="Times New Roman" w:cs="Times New Roman"/>
            <w:iCs/>
            <w:sz w:val="24"/>
            <w:szCs w:val="24"/>
            <w:lang w:val="en-US"/>
          </w:rPr>
          <w:t xml:space="preserve"> test.</w:t>
        </w:r>
      </w:ins>
      <w:del w:id="1488" w:author="anna.resch88@gmail.com" w:date="2022-01-05T11:16:00Z">
        <w:r w:rsidRPr="000453D6" w:rsidDel="00DE0B00">
          <w:rPr>
            <w:rFonts w:ascii="Times New Roman" w:hAnsi="Times New Roman" w:cs="Times New Roman"/>
            <w:iCs/>
            <w:sz w:val="24"/>
            <w:szCs w:val="24"/>
            <w:highlight w:val="magenta"/>
            <w:lang w:val="en-US"/>
          </w:rPr>
          <w:delText>For details,</w:delText>
        </w:r>
        <w:r w:rsidRPr="009A1C08" w:rsidDel="00DE0B00">
          <w:rPr>
            <w:rFonts w:ascii="Times New Roman" w:hAnsi="Times New Roman" w:cs="Times New Roman"/>
            <w:iCs/>
            <w:sz w:val="24"/>
            <w:szCs w:val="24"/>
            <w:lang w:val="en-US"/>
          </w:rPr>
          <w:delText xml:space="preserve"> </w:delText>
        </w:r>
        <w:r w:rsidRPr="000453D6" w:rsidDel="00DE0B00">
          <w:rPr>
            <w:rFonts w:ascii="Times New Roman" w:hAnsi="Times New Roman" w:cs="Times New Roman"/>
            <w:iCs/>
            <w:sz w:val="24"/>
            <w:szCs w:val="24"/>
            <w:highlight w:val="cyan"/>
            <w:lang w:val="en-US"/>
          </w:rPr>
          <w:delText>see Supplementary Informati</w:delText>
        </w:r>
        <w:r w:rsidRPr="005F3832" w:rsidDel="00DE0B00">
          <w:rPr>
            <w:rFonts w:ascii="Times New Roman" w:hAnsi="Times New Roman" w:cs="Times New Roman"/>
            <w:iCs/>
            <w:sz w:val="24"/>
            <w:szCs w:val="24"/>
            <w:highlight w:val="cyan"/>
            <w:lang w:val="en-US"/>
            <w:rPrChange w:id="1489" w:author="Bizan N. Balzer" w:date="2021-10-07T22:09:00Z">
              <w:rPr>
                <w:rFonts w:ascii="Times New Roman" w:hAnsi="Times New Roman" w:cs="Times New Roman"/>
                <w:iCs/>
                <w:sz w:val="24"/>
                <w:szCs w:val="24"/>
                <w:lang w:val="en-US"/>
              </w:rPr>
            </w:rPrChange>
          </w:rPr>
          <w:delText>on</w:delText>
        </w:r>
      </w:del>
      <w:ins w:id="1490" w:author="Bizan N. Balzer" w:date="2021-10-07T22:08:00Z">
        <w:del w:id="1491" w:author="anna.resch88@gmail.com" w:date="2022-01-05T11:16:00Z">
          <w:r w:rsidR="005F3832" w:rsidRPr="005F3832" w:rsidDel="00DE0B00">
            <w:rPr>
              <w:rFonts w:ascii="Times New Roman" w:hAnsi="Times New Roman" w:cs="Times New Roman"/>
              <w:iCs/>
              <w:sz w:val="24"/>
              <w:szCs w:val="24"/>
              <w:highlight w:val="cyan"/>
              <w:lang w:val="en-US"/>
              <w:rPrChange w:id="1492" w:author="Bizan N. Balzer" w:date="2021-10-07T22:09:00Z">
                <w:rPr>
                  <w:rFonts w:ascii="Times New Roman" w:hAnsi="Times New Roman" w:cs="Times New Roman"/>
                  <w:iCs/>
                  <w:sz w:val="24"/>
                  <w:szCs w:val="24"/>
                  <w:lang w:val="en-US"/>
                </w:rPr>
              </w:rPrChange>
            </w:rPr>
            <w:delText>SI Table S-</w:delText>
          </w:r>
        </w:del>
      </w:ins>
      <w:ins w:id="1493" w:author="Bizan N. Balzer" w:date="2021-10-07T22:23:00Z">
        <w:del w:id="1494" w:author="anna.resch88@gmail.com" w:date="2022-01-05T11:16:00Z">
          <w:r w:rsidR="0063322A" w:rsidDel="00DE0B00">
            <w:rPr>
              <w:rFonts w:ascii="Times New Roman" w:hAnsi="Times New Roman" w:cs="Times New Roman"/>
              <w:iCs/>
              <w:sz w:val="24"/>
              <w:szCs w:val="24"/>
              <w:lang w:val="en-US"/>
            </w:rPr>
            <w:delText>4</w:delText>
          </w:r>
        </w:del>
      </w:ins>
      <w:del w:id="1495" w:author="anna.resch88@gmail.com" w:date="2022-01-05T11:16:00Z">
        <w:r w:rsidRPr="009A1C08" w:rsidDel="00DE0B00">
          <w:rPr>
            <w:rFonts w:ascii="Times New Roman" w:hAnsi="Times New Roman" w:cs="Times New Roman"/>
            <w:iCs/>
            <w:sz w:val="24"/>
            <w:szCs w:val="24"/>
            <w:lang w:val="en-US"/>
          </w:rPr>
          <w:delText>.</w:delText>
        </w:r>
      </w:del>
      <w:ins w:id="1496" w:author="anna.resch88@gmail.com" w:date="2022-01-03T15:19:00Z">
        <w:r w:rsidR="00E710A1">
          <w:rPr>
            <w:rFonts w:ascii="Times New Roman" w:hAnsi="Times New Roman" w:cs="Times New Roman"/>
            <w:iCs/>
            <w:sz w:val="24"/>
            <w:szCs w:val="24"/>
            <w:lang w:val="en-US"/>
          </w:rPr>
          <w:t xml:space="preserve"> Abbr.: APS</w:t>
        </w:r>
      </w:ins>
      <w:ins w:id="1497" w:author="anna.resch88@gmail.com" w:date="2022-01-03T15:20:00Z">
        <w:r w:rsidR="00E710A1">
          <w:rPr>
            <w:rFonts w:ascii="Times New Roman" w:hAnsi="Times New Roman" w:cs="Times New Roman"/>
            <w:iCs/>
            <w:sz w:val="24"/>
            <w:szCs w:val="24"/>
            <w:lang w:val="en-US"/>
          </w:rPr>
          <w:t xml:space="preserve"> =</w:t>
        </w:r>
      </w:ins>
      <w:ins w:id="1498" w:author="anna.resch88@gmail.com" w:date="2022-01-03T15:19:00Z">
        <w:r w:rsidR="00E710A1">
          <w:rPr>
            <w:rFonts w:ascii="Times New Roman" w:hAnsi="Times New Roman" w:cs="Times New Roman"/>
            <w:iCs/>
            <w:sz w:val="24"/>
            <w:szCs w:val="24"/>
            <w:lang w:val="en-US"/>
          </w:rPr>
          <w:t xml:space="preserve"> ammonium per</w:t>
        </w:r>
      </w:ins>
      <w:ins w:id="1499" w:author="anna.resch88@gmail.com" w:date="2022-01-05T11:15:00Z">
        <w:r w:rsidR="002A42CB">
          <w:rPr>
            <w:rFonts w:ascii="Times New Roman" w:hAnsi="Times New Roman" w:cs="Times New Roman"/>
            <w:iCs/>
            <w:sz w:val="24"/>
            <w:szCs w:val="24"/>
            <w:lang w:val="en-US"/>
          </w:rPr>
          <w:t>oxodi</w:t>
        </w:r>
      </w:ins>
      <w:ins w:id="1500" w:author="anna.resch88@gmail.com" w:date="2022-01-03T15:19:00Z">
        <w:r w:rsidR="00E710A1">
          <w:rPr>
            <w:rFonts w:ascii="Times New Roman" w:hAnsi="Times New Roman" w:cs="Times New Roman"/>
            <w:iCs/>
            <w:sz w:val="24"/>
            <w:szCs w:val="24"/>
            <w:lang w:val="en-US"/>
          </w:rPr>
          <w:t xml:space="preserve">sulfate; n.s. = not significant; </w:t>
        </w:r>
      </w:ins>
      <w:ins w:id="1501" w:author="anna.resch88@gmail.com" w:date="2022-01-03T15:20:00Z">
        <w:r w:rsidR="00E710A1">
          <w:rPr>
            <w:rFonts w:ascii="Times New Roman" w:hAnsi="Times New Roman" w:cs="Times New Roman"/>
            <w:iCs/>
            <w:sz w:val="24"/>
            <w:szCs w:val="24"/>
            <w:lang w:val="en-US"/>
          </w:rPr>
          <w:t>RGD = amino acid sequence Arginine</w:t>
        </w:r>
      </w:ins>
      <w:ins w:id="1502" w:author="anna.resch88@gmail.com" w:date="2022-01-03T15:22:00Z">
        <w:r w:rsidR="00E710A1">
          <w:rPr>
            <w:rFonts w:ascii="Times New Roman" w:hAnsi="Times New Roman" w:cs="Times New Roman"/>
            <w:iCs/>
            <w:sz w:val="24"/>
            <w:szCs w:val="24"/>
            <w:lang w:val="en-US"/>
          </w:rPr>
          <w:t xml:space="preserve"> (R)</w:t>
        </w:r>
      </w:ins>
      <w:ins w:id="1503" w:author="anna.resch88@gmail.com" w:date="2022-01-03T15:20:00Z">
        <w:r w:rsidR="00E710A1">
          <w:rPr>
            <w:rFonts w:ascii="Times New Roman" w:hAnsi="Times New Roman" w:cs="Times New Roman"/>
            <w:iCs/>
            <w:sz w:val="24"/>
            <w:szCs w:val="24"/>
            <w:lang w:val="en-US"/>
          </w:rPr>
          <w:t xml:space="preserve"> – Glycine</w:t>
        </w:r>
      </w:ins>
      <w:ins w:id="1504" w:author="anna.resch88@gmail.com" w:date="2022-01-03T15:22:00Z">
        <w:r w:rsidR="00E710A1">
          <w:rPr>
            <w:rFonts w:ascii="Times New Roman" w:hAnsi="Times New Roman" w:cs="Times New Roman"/>
            <w:iCs/>
            <w:sz w:val="24"/>
            <w:szCs w:val="24"/>
            <w:lang w:val="en-US"/>
          </w:rPr>
          <w:t xml:space="preserve"> (G)</w:t>
        </w:r>
      </w:ins>
      <w:ins w:id="1505" w:author="anna.resch88@gmail.com" w:date="2022-01-03T15:20:00Z">
        <w:r w:rsidR="00E710A1">
          <w:rPr>
            <w:rFonts w:ascii="Times New Roman" w:hAnsi="Times New Roman" w:cs="Times New Roman"/>
            <w:iCs/>
            <w:sz w:val="24"/>
            <w:szCs w:val="24"/>
            <w:lang w:val="en-US"/>
          </w:rPr>
          <w:t xml:space="preserve"> – Aspar</w:t>
        </w:r>
      </w:ins>
      <w:ins w:id="1506" w:author="anna.resch88@gmail.com" w:date="2022-01-03T15:21:00Z">
        <w:r w:rsidR="00E710A1">
          <w:rPr>
            <w:rFonts w:ascii="Times New Roman" w:hAnsi="Times New Roman" w:cs="Times New Roman"/>
            <w:iCs/>
            <w:sz w:val="24"/>
            <w:szCs w:val="24"/>
            <w:lang w:val="en-US"/>
          </w:rPr>
          <w:t>tic acid</w:t>
        </w:r>
      </w:ins>
      <w:ins w:id="1507" w:author="anna.resch88@gmail.com" w:date="2022-01-03T15:22:00Z">
        <w:r w:rsidR="00E710A1">
          <w:rPr>
            <w:rFonts w:ascii="Times New Roman" w:hAnsi="Times New Roman" w:cs="Times New Roman"/>
            <w:iCs/>
            <w:sz w:val="24"/>
            <w:szCs w:val="24"/>
            <w:lang w:val="en-US"/>
          </w:rPr>
          <w:t xml:space="preserve"> (D)</w:t>
        </w:r>
      </w:ins>
      <w:ins w:id="1508" w:author="anna.resch88@gmail.com" w:date="2022-01-03T15:20:00Z">
        <w:r w:rsidR="00E710A1">
          <w:rPr>
            <w:rFonts w:ascii="Times New Roman" w:hAnsi="Times New Roman" w:cs="Times New Roman"/>
            <w:iCs/>
            <w:sz w:val="24"/>
            <w:szCs w:val="24"/>
            <w:lang w:val="en-US"/>
          </w:rPr>
          <w:t xml:space="preserve">; </w:t>
        </w:r>
      </w:ins>
      <w:ins w:id="1509" w:author="anna.resch88@gmail.com" w:date="2022-01-03T15:19:00Z">
        <w:r w:rsidR="00E710A1">
          <w:rPr>
            <w:rFonts w:ascii="Times New Roman" w:hAnsi="Times New Roman" w:cs="Times New Roman"/>
            <w:iCs/>
            <w:sz w:val="24"/>
            <w:szCs w:val="24"/>
            <w:lang w:val="en-US"/>
          </w:rPr>
          <w:t>r</w:t>
        </w:r>
        <w:r w:rsidR="00E710A1" w:rsidRPr="009A1C08">
          <w:rPr>
            <w:rFonts w:ascii="Times New Roman" w:hAnsi="Times New Roman" w:cs="Times New Roman"/>
            <w:iCs/>
            <w:sz w:val="24"/>
            <w:szCs w:val="24"/>
            <w:lang w:val="en-US"/>
          </w:rPr>
          <w:t>u(II)bpy</w:t>
        </w:r>
        <w:r w:rsidR="00E710A1">
          <w:rPr>
            <w:rFonts w:ascii="Times New Roman" w:hAnsi="Times New Roman" w:cs="Times New Roman"/>
            <w:iCs/>
            <w:sz w:val="24"/>
            <w:szCs w:val="24"/>
            <w:lang w:val="en-US"/>
          </w:rPr>
          <w:t xml:space="preserve"> = tris(bipyridine)ruthenium(II)chloride.</w:t>
        </w:r>
      </w:ins>
    </w:p>
    <w:p w14:paraId="6CF26C1E" w14:textId="4AEA10FB" w:rsidR="002676CE" w:rsidRDefault="00257C27" w:rsidP="00816635">
      <w:pPr>
        <w:spacing w:line="360" w:lineRule="auto"/>
        <w:jc w:val="both"/>
        <w:rPr>
          <w:ins w:id="1510" w:author="anna.resch88@gmail.com" w:date="2022-01-03T15:02:00Z"/>
          <w:rFonts w:ascii="Times New Roman" w:hAnsi="Times New Roman" w:cs="Times New Roman"/>
          <w:iCs/>
          <w:sz w:val="24"/>
          <w:szCs w:val="24"/>
          <w:lang w:val="en-US"/>
        </w:rPr>
        <w:sectPr w:rsidR="002676CE" w:rsidSect="002676CE">
          <w:pgSz w:w="16838" w:h="11906" w:orient="landscape"/>
          <w:pgMar w:top="1417" w:right="1417" w:bottom="1417" w:left="1134" w:header="708" w:footer="708" w:gutter="0"/>
          <w:cols w:space="708"/>
          <w:titlePg/>
          <w:docGrid w:linePitch="360"/>
          <w:sectPrChange w:id="1511" w:author="anna.resch88@gmail.com" w:date="2022-01-03T15:02:00Z">
            <w:sectPr w:rsidR="002676CE" w:rsidSect="002676CE">
              <w:pgSz w:w="11906" w:h="16838" w:orient="portrait"/>
              <w:pgMar w:top="1417" w:right="1417" w:bottom="1134" w:left="1417" w:header="708" w:footer="708" w:gutter="0"/>
            </w:sectPr>
          </w:sectPrChange>
        </w:sectPr>
      </w:pPr>
      <w:r w:rsidRPr="009A1C08">
        <w:rPr>
          <w:rFonts w:ascii="Times New Roman" w:hAnsi="Times New Roman" w:cs="Times New Roman"/>
          <w:iCs/>
          <w:sz w:val="24"/>
          <w:szCs w:val="24"/>
          <w:lang w:val="en-US"/>
        </w:rPr>
        <w:t xml:space="preserve"> </w:t>
      </w:r>
      <w:del w:id="1512" w:author="anna.resch88@gmail.com" w:date="2022-01-03T15:13:00Z">
        <w:r w:rsidR="001E5830" w:rsidRPr="009A1C08" w:rsidDel="00D67235">
          <w:rPr>
            <w:rFonts w:ascii="Times New Roman" w:hAnsi="Times New Roman" w:cs="Times New Roman"/>
            <w:b/>
            <w:bCs/>
            <w:iCs/>
            <w:sz w:val="24"/>
            <w:szCs w:val="24"/>
            <w:lang w:val="en-US"/>
          </w:rPr>
          <w:delText>b</w:delText>
        </w:r>
        <w:r w:rsidR="001E5830" w:rsidRPr="009A1C08" w:rsidDel="00D67235">
          <w:rPr>
            <w:rFonts w:ascii="Times New Roman" w:hAnsi="Times New Roman" w:cs="Times New Roman"/>
            <w:bCs/>
            <w:iCs/>
            <w:sz w:val="24"/>
            <w:szCs w:val="24"/>
            <w:lang w:val="en-US"/>
          </w:rPr>
          <w:delText>,</w:delText>
        </w:r>
        <w:r w:rsidR="0092551F" w:rsidRPr="009A1C08" w:rsidDel="00D67235">
          <w:rPr>
            <w:rFonts w:ascii="Times New Roman" w:hAnsi="Times New Roman" w:cs="Times New Roman"/>
            <w:bCs/>
            <w:iCs/>
            <w:sz w:val="24"/>
            <w:szCs w:val="24"/>
            <w:lang w:val="en-US"/>
          </w:rPr>
          <w:delText xml:space="preserve"> </w:delText>
        </w:r>
        <w:r w:rsidR="001E5830" w:rsidRPr="009A1C08" w:rsidDel="00D67235">
          <w:rPr>
            <w:rFonts w:ascii="Times New Roman" w:hAnsi="Times New Roman" w:cs="Times New Roman"/>
            <w:b/>
            <w:bCs/>
            <w:iCs/>
            <w:sz w:val="24"/>
            <w:szCs w:val="24"/>
            <w:lang w:val="en-US"/>
          </w:rPr>
          <w:delText>c</w:delText>
        </w:r>
        <w:r w:rsidR="006F5425" w:rsidRPr="009A1C08" w:rsidDel="00D67235">
          <w:rPr>
            <w:rFonts w:ascii="Times New Roman" w:hAnsi="Times New Roman" w:cs="Times New Roman"/>
            <w:bCs/>
            <w:iCs/>
            <w:sz w:val="24"/>
            <w:szCs w:val="24"/>
            <w:lang w:val="en-US"/>
          </w:rPr>
          <w:delText>)</w:delText>
        </w:r>
      </w:del>
      <w:del w:id="1513" w:author="anna.resch88@gmail.com" w:date="2022-01-03T15:04:00Z">
        <w:r w:rsidR="006F5425" w:rsidRPr="009A1C08" w:rsidDel="002676CE">
          <w:rPr>
            <w:rFonts w:ascii="Times New Roman" w:hAnsi="Times New Roman" w:cs="Times New Roman"/>
            <w:bCs/>
            <w:iCs/>
            <w:sz w:val="24"/>
            <w:szCs w:val="24"/>
            <w:lang w:val="en-US"/>
          </w:rPr>
          <w:delText xml:space="preserve"> Force-displacement graphs and displacement-time graphs for various measurements of a single </w:delText>
        </w:r>
        <w:r w:rsidR="0092551F" w:rsidRPr="009A1C08" w:rsidDel="002676CE">
          <w:rPr>
            <w:rFonts w:ascii="Times New Roman" w:hAnsi="Times New Roman" w:cs="Times New Roman"/>
            <w:bCs/>
            <w:iCs/>
            <w:sz w:val="24"/>
            <w:szCs w:val="24"/>
            <w:lang w:val="en-US"/>
          </w:rPr>
          <w:delText xml:space="preserve">hydrogel pad </w:delText>
        </w:r>
        <w:r w:rsidR="006F5425" w:rsidRPr="009A1C08" w:rsidDel="002676CE">
          <w:rPr>
            <w:rFonts w:ascii="Times New Roman" w:hAnsi="Times New Roman" w:cs="Times New Roman"/>
            <w:iCs/>
            <w:sz w:val="24"/>
            <w:szCs w:val="24"/>
            <w:lang w:val="en-US"/>
          </w:rPr>
          <w:delText xml:space="preserve">of </w:delText>
        </w:r>
        <w:r w:rsidR="00964211" w:rsidRPr="009A1C08" w:rsidDel="002676CE">
          <w:rPr>
            <w:rFonts w:ascii="Times New Roman" w:hAnsi="Times New Roman" w:cs="Times New Roman"/>
            <w:iCs/>
            <w:sz w:val="24"/>
            <w:szCs w:val="24"/>
            <w:lang w:val="en-US"/>
          </w:rPr>
          <w:delText>riboflavin-</w:delText>
        </w:r>
        <w:r w:rsidRPr="009A1C08" w:rsidDel="002676CE">
          <w:rPr>
            <w:rFonts w:ascii="Times New Roman" w:hAnsi="Times New Roman" w:cs="Times New Roman"/>
            <w:iCs/>
            <w:sz w:val="24"/>
            <w:szCs w:val="24"/>
            <w:lang w:val="en-US"/>
          </w:rPr>
          <w:delText>photo</w:delText>
        </w:r>
        <w:r w:rsidR="00964211" w:rsidRPr="009A1C08" w:rsidDel="002676CE">
          <w:rPr>
            <w:rFonts w:ascii="Times New Roman" w:hAnsi="Times New Roman" w:cs="Times New Roman"/>
            <w:iCs/>
            <w:sz w:val="24"/>
            <w:szCs w:val="24"/>
            <w:lang w:val="en-US"/>
          </w:rPr>
          <w:delText xml:space="preserve">crosslinked </w:delText>
        </w:r>
        <w:r w:rsidR="006F5425" w:rsidRPr="009A1C08" w:rsidDel="002676CE">
          <w:rPr>
            <w:rFonts w:ascii="Times New Roman" w:hAnsi="Times New Roman" w:cs="Times New Roman"/>
            <w:iCs/>
            <w:sz w:val="24"/>
            <w:szCs w:val="24"/>
            <w:lang w:val="en-US"/>
          </w:rPr>
          <w:delText>ULD-V40-ULD, 20</w:delText>
        </w:r>
        <w:r w:rsidR="00273108" w:rsidRPr="009A1C08" w:rsidDel="002676CE">
          <w:rPr>
            <w:rFonts w:ascii="Times New Roman" w:hAnsi="Times New Roman" w:cs="Times New Roman"/>
            <w:iCs/>
            <w:sz w:val="24"/>
            <w:szCs w:val="24"/>
            <w:lang w:val="en-US"/>
          </w:rPr>
          <w:delText xml:space="preserve"> </w:delText>
        </w:r>
        <w:r w:rsidR="006F5425" w:rsidRPr="009A1C08" w:rsidDel="002676CE">
          <w:rPr>
            <w:rFonts w:ascii="Times New Roman" w:hAnsi="Times New Roman" w:cs="Times New Roman"/>
            <w:iCs/>
            <w:sz w:val="24"/>
            <w:szCs w:val="24"/>
            <w:lang w:val="en-US"/>
          </w:rPr>
          <w:delText xml:space="preserve">% protein. </w:delText>
        </w:r>
        <w:r w:rsidR="00964211" w:rsidRPr="009A1C08" w:rsidDel="002676CE">
          <w:rPr>
            <w:rFonts w:ascii="Times New Roman" w:hAnsi="Times New Roman" w:cs="Times New Roman"/>
            <w:iCs/>
            <w:sz w:val="24"/>
            <w:szCs w:val="24"/>
            <w:lang w:val="en-US"/>
          </w:rPr>
          <w:delText>M</w:delText>
        </w:r>
        <w:r w:rsidR="006F5425" w:rsidRPr="009A1C08" w:rsidDel="002676CE">
          <w:rPr>
            <w:rFonts w:ascii="Times New Roman" w:hAnsi="Times New Roman" w:cs="Times New Roman"/>
            <w:iCs/>
            <w:sz w:val="24"/>
            <w:szCs w:val="24"/>
            <w:lang w:val="en-US"/>
          </w:rPr>
          <w:delText>easurements were performed in load-controlled mode at a constant loading</w:delText>
        </w:r>
        <w:r w:rsidR="00964211" w:rsidRPr="009A1C08" w:rsidDel="002676CE">
          <w:rPr>
            <w:rFonts w:ascii="Times New Roman" w:hAnsi="Times New Roman" w:cs="Times New Roman"/>
            <w:iCs/>
            <w:sz w:val="24"/>
            <w:szCs w:val="24"/>
            <w:lang w:val="en-US"/>
          </w:rPr>
          <w:delText>/</w:delText>
        </w:r>
        <w:r w:rsidR="006F5425" w:rsidRPr="009A1C08" w:rsidDel="002676CE">
          <w:rPr>
            <w:rFonts w:ascii="Times New Roman" w:hAnsi="Times New Roman" w:cs="Times New Roman"/>
            <w:iCs/>
            <w:sz w:val="24"/>
            <w:szCs w:val="24"/>
            <w:lang w:val="en-US"/>
          </w:rPr>
          <w:delText xml:space="preserve">unloading rate. Each curve </w:delText>
        </w:r>
        <w:r w:rsidR="00744961" w:rsidRPr="009A1C08" w:rsidDel="002676CE">
          <w:rPr>
            <w:rFonts w:ascii="Times New Roman" w:hAnsi="Times New Roman" w:cs="Times New Roman"/>
            <w:iCs/>
            <w:sz w:val="24"/>
            <w:szCs w:val="24"/>
            <w:lang w:val="en-US"/>
          </w:rPr>
          <w:delText xml:space="preserve">shows </w:delText>
        </w:r>
        <w:r w:rsidR="006F5425" w:rsidRPr="009A1C08" w:rsidDel="002676CE">
          <w:rPr>
            <w:rFonts w:ascii="Times New Roman" w:hAnsi="Times New Roman" w:cs="Times New Roman"/>
            <w:iCs/>
            <w:sz w:val="24"/>
            <w:szCs w:val="24"/>
            <w:lang w:val="en-US"/>
          </w:rPr>
          <w:delText xml:space="preserve">a single measurement (one of 15 measured </w:delText>
        </w:r>
        <w:r w:rsidR="00986BFE" w:rsidRPr="009A1C08" w:rsidDel="002676CE">
          <w:rPr>
            <w:rFonts w:ascii="Times New Roman" w:hAnsi="Times New Roman" w:cs="Times New Roman"/>
            <w:iCs/>
            <w:sz w:val="24"/>
            <w:szCs w:val="24"/>
            <w:lang w:val="en-US"/>
          </w:rPr>
          <w:delText xml:space="preserve">locations </w:delText>
        </w:r>
        <w:r w:rsidR="006F5425" w:rsidRPr="009A1C08" w:rsidDel="002676CE">
          <w:rPr>
            <w:rFonts w:ascii="Times New Roman" w:hAnsi="Times New Roman" w:cs="Times New Roman"/>
            <w:iCs/>
            <w:sz w:val="24"/>
            <w:szCs w:val="24"/>
            <w:lang w:val="en-US"/>
          </w:rPr>
          <w:delText xml:space="preserve">within one hydrogel pad). </w:delText>
        </w:r>
        <w:r w:rsidR="004C4690" w:rsidRPr="009A1C08" w:rsidDel="002676CE">
          <w:rPr>
            <w:rFonts w:ascii="Times New Roman" w:hAnsi="Times New Roman" w:cs="Times New Roman"/>
            <w:iCs/>
            <w:sz w:val="24"/>
            <w:szCs w:val="24"/>
            <w:lang w:val="en-US"/>
          </w:rPr>
          <w:delText xml:space="preserve">Positions of single measurements </w:delText>
        </w:r>
      </w:del>
      <w:del w:id="1514" w:author="anna.resch88@gmail.com" w:date="2022-01-03T10:34:00Z">
        <w:r w:rsidR="004C4690" w:rsidRPr="009A1C08" w:rsidDel="00F122E0">
          <w:rPr>
            <w:rFonts w:ascii="Times New Roman" w:hAnsi="Times New Roman" w:cs="Times New Roman"/>
            <w:iCs/>
            <w:sz w:val="24"/>
            <w:szCs w:val="24"/>
            <w:lang w:val="en-US"/>
          </w:rPr>
          <w:delText>a</w:delText>
        </w:r>
      </w:del>
      <w:del w:id="1515" w:author="anna.resch88@gmail.com" w:date="2022-01-03T15:04:00Z">
        <w:r w:rsidR="004C4690" w:rsidRPr="009A1C08" w:rsidDel="002676CE">
          <w:rPr>
            <w:rFonts w:ascii="Times New Roman" w:hAnsi="Times New Roman" w:cs="Times New Roman"/>
            <w:iCs/>
            <w:sz w:val="24"/>
            <w:szCs w:val="24"/>
            <w:lang w:val="en-US"/>
          </w:rPr>
          <w:delText>re given by a 5x3 matrix.</w:delText>
        </w:r>
        <w:r w:rsidR="001E5830" w:rsidRPr="009A1C08" w:rsidDel="002676CE">
          <w:rPr>
            <w:rFonts w:ascii="Times New Roman" w:hAnsi="Times New Roman" w:cs="Times New Roman"/>
            <w:iCs/>
            <w:sz w:val="24"/>
            <w:szCs w:val="24"/>
            <w:lang w:val="en-US"/>
          </w:rPr>
          <w:delText xml:space="preserve"> </w:delText>
        </w:r>
        <w:r w:rsidR="001E5830" w:rsidRPr="009A1C08" w:rsidDel="002676CE">
          <w:rPr>
            <w:rFonts w:ascii="Times New Roman" w:hAnsi="Times New Roman" w:cs="Times New Roman"/>
            <w:b/>
            <w:iCs/>
            <w:sz w:val="24"/>
            <w:szCs w:val="24"/>
            <w:lang w:val="en-US"/>
          </w:rPr>
          <w:delText>b</w:delText>
        </w:r>
        <w:r w:rsidR="006F5425" w:rsidRPr="009A1C08" w:rsidDel="002676CE">
          <w:rPr>
            <w:rFonts w:ascii="Times New Roman" w:hAnsi="Times New Roman" w:cs="Times New Roman"/>
            <w:iCs/>
            <w:sz w:val="24"/>
            <w:szCs w:val="24"/>
            <w:lang w:val="en-US"/>
          </w:rPr>
          <w:delText>) Force-displacement curves with differing maximum loads, with a hold period of 60 seconds</w:delText>
        </w:r>
        <w:r w:rsidR="00337981" w:rsidRPr="009A1C08" w:rsidDel="002676CE">
          <w:rPr>
            <w:rFonts w:ascii="Times New Roman" w:hAnsi="Times New Roman" w:cs="Times New Roman"/>
            <w:iCs/>
            <w:sz w:val="24"/>
            <w:szCs w:val="24"/>
            <w:lang w:val="en-US"/>
          </w:rPr>
          <w:delText xml:space="preserve"> for maximum loads</w:delText>
        </w:r>
        <w:r w:rsidR="0092551F" w:rsidRPr="009A1C08" w:rsidDel="002676CE">
          <w:rPr>
            <w:rFonts w:ascii="Times New Roman" w:hAnsi="Times New Roman" w:cs="Times New Roman"/>
            <w:iCs/>
            <w:sz w:val="24"/>
            <w:szCs w:val="24"/>
            <w:lang w:val="en-US"/>
          </w:rPr>
          <w:delText xml:space="preserve"> of</w:delText>
        </w:r>
        <w:r w:rsidR="00337981" w:rsidRPr="009A1C08" w:rsidDel="002676CE">
          <w:rPr>
            <w:rFonts w:ascii="Times New Roman" w:hAnsi="Times New Roman" w:cs="Times New Roman"/>
            <w:iCs/>
            <w:sz w:val="24"/>
            <w:szCs w:val="24"/>
            <w:lang w:val="en-US"/>
          </w:rPr>
          <w:delText xml:space="preserve"> 100-300 µN</w:delText>
        </w:r>
      </w:del>
      <w:del w:id="1516" w:author="anna.resch88@gmail.com" w:date="2022-01-03T10:35:00Z">
        <w:r w:rsidR="00337981" w:rsidRPr="009A1C08" w:rsidDel="000501AE">
          <w:rPr>
            <w:rFonts w:ascii="Times New Roman" w:hAnsi="Times New Roman" w:cs="Times New Roman"/>
            <w:iCs/>
            <w:sz w:val="24"/>
            <w:szCs w:val="24"/>
            <w:lang w:val="en-US"/>
          </w:rPr>
          <w:delText xml:space="preserve"> and without a hold</w:delText>
        </w:r>
        <w:r w:rsidR="00285249" w:rsidRPr="009A1C08" w:rsidDel="000501AE">
          <w:rPr>
            <w:rFonts w:ascii="Times New Roman" w:hAnsi="Times New Roman" w:cs="Times New Roman"/>
            <w:iCs/>
            <w:sz w:val="24"/>
            <w:szCs w:val="24"/>
            <w:lang w:val="en-US"/>
          </w:rPr>
          <w:delText>ing</w:delText>
        </w:r>
        <w:r w:rsidR="00337981" w:rsidRPr="009A1C08" w:rsidDel="000501AE">
          <w:rPr>
            <w:rFonts w:ascii="Times New Roman" w:hAnsi="Times New Roman" w:cs="Times New Roman"/>
            <w:iCs/>
            <w:sz w:val="24"/>
            <w:szCs w:val="24"/>
            <w:lang w:val="en-US"/>
          </w:rPr>
          <w:delText xml:space="preserve"> </w:delText>
        </w:r>
        <w:r w:rsidR="00C878C8" w:rsidRPr="009A1C08" w:rsidDel="000501AE">
          <w:rPr>
            <w:rFonts w:ascii="Times New Roman" w:hAnsi="Times New Roman" w:cs="Times New Roman"/>
            <w:iCs/>
            <w:sz w:val="24"/>
            <w:szCs w:val="24"/>
            <w:lang w:val="en-US"/>
          </w:rPr>
          <w:delText xml:space="preserve">time </w:delText>
        </w:r>
        <w:r w:rsidR="00337981" w:rsidRPr="009A1C08" w:rsidDel="000501AE">
          <w:rPr>
            <w:rFonts w:ascii="Times New Roman" w:hAnsi="Times New Roman" w:cs="Times New Roman"/>
            <w:iCs/>
            <w:sz w:val="24"/>
            <w:szCs w:val="24"/>
            <w:lang w:val="en-US"/>
          </w:rPr>
          <w:delText>for 100</w:delText>
        </w:r>
        <w:r w:rsidR="00744961" w:rsidRPr="009A1C08" w:rsidDel="000501AE">
          <w:rPr>
            <w:rFonts w:ascii="Times New Roman" w:hAnsi="Times New Roman" w:cs="Times New Roman"/>
            <w:iCs/>
            <w:sz w:val="24"/>
            <w:szCs w:val="24"/>
            <w:lang w:val="en-US"/>
          </w:rPr>
          <w:delText> </w:delText>
        </w:r>
        <w:r w:rsidR="00337981" w:rsidRPr="009A1C08" w:rsidDel="000501AE">
          <w:rPr>
            <w:rFonts w:ascii="Times New Roman" w:hAnsi="Times New Roman" w:cs="Times New Roman"/>
            <w:iCs/>
            <w:sz w:val="24"/>
            <w:szCs w:val="24"/>
            <w:lang w:val="en-US"/>
          </w:rPr>
          <w:delText>µN maximum load</w:delText>
        </w:r>
      </w:del>
      <w:del w:id="1517" w:author="anna.resch88@gmail.com" w:date="2022-01-03T15:04:00Z">
        <w:r w:rsidR="006F5425" w:rsidRPr="009A1C08" w:rsidDel="002676CE">
          <w:rPr>
            <w:rFonts w:ascii="Times New Roman" w:hAnsi="Times New Roman" w:cs="Times New Roman"/>
            <w:iCs/>
            <w:sz w:val="24"/>
            <w:szCs w:val="24"/>
            <w:lang w:val="en-US"/>
          </w:rPr>
          <w:delText xml:space="preserve">. </w:delText>
        </w:r>
        <w:r w:rsidR="004F7A69" w:rsidRPr="009A1C08" w:rsidDel="002676CE">
          <w:rPr>
            <w:rFonts w:ascii="Times New Roman" w:hAnsi="Times New Roman" w:cs="Times New Roman"/>
            <w:iCs/>
            <w:sz w:val="24"/>
            <w:szCs w:val="24"/>
            <w:lang w:val="en-US"/>
          </w:rPr>
          <w:br/>
        </w:r>
        <w:r w:rsidR="001E5830" w:rsidRPr="009A1C08" w:rsidDel="002676CE">
          <w:rPr>
            <w:rFonts w:ascii="Times New Roman" w:hAnsi="Times New Roman" w:cs="Times New Roman"/>
            <w:b/>
            <w:iCs/>
            <w:sz w:val="24"/>
            <w:szCs w:val="24"/>
            <w:lang w:val="en-US"/>
          </w:rPr>
          <w:delText>c</w:delText>
        </w:r>
        <w:r w:rsidR="006F5425" w:rsidRPr="009A1C08" w:rsidDel="002676CE">
          <w:rPr>
            <w:rFonts w:ascii="Times New Roman" w:hAnsi="Times New Roman" w:cs="Times New Roman"/>
            <w:iCs/>
            <w:sz w:val="24"/>
            <w:szCs w:val="24"/>
            <w:lang w:val="en-US"/>
          </w:rPr>
          <w:delText>) Displacement-time-curves for varying maximum loads, with and without a hold</w:delText>
        </w:r>
        <w:r w:rsidR="00285249" w:rsidRPr="009A1C08" w:rsidDel="002676CE">
          <w:rPr>
            <w:rFonts w:ascii="Times New Roman" w:hAnsi="Times New Roman" w:cs="Times New Roman"/>
            <w:iCs/>
            <w:sz w:val="24"/>
            <w:szCs w:val="24"/>
            <w:lang w:val="en-US"/>
          </w:rPr>
          <w:delText>ing</w:delText>
        </w:r>
        <w:r w:rsidR="006F5425" w:rsidRPr="009A1C08" w:rsidDel="002676CE">
          <w:rPr>
            <w:rFonts w:ascii="Times New Roman" w:hAnsi="Times New Roman" w:cs="Times New Roman"/>
            <w:iCs/>
            <w:sz w:val="24"/>
            <w:szCs w:val="24"/>
            <w:lang w:val="en-US"/>
          </w:rPr>
          <w:delText xml:space="preserve"> </w:delText>
        </w:r>
        <w:r w:rsidR="00C878C8" w:rsidRPr="009A1C08" w:rsidDel="002676CE">
          <w:rPr>
            <w:rFonts w:ascii="Times New Roman" w:hAnsi="Times New Roman" w:cs="Times New Roman"/>
            <w:iCs/>
            <w:sz w:val="24"/>
            <w:szCs w:val="24"/>
            <w:lang w:val="en-US"/>
          </w:rPr>
          <w:delText>time</w:delText>
        </w:r>
        <w:r w:rsidR="006F5425" w:rsidRPr="009A1C08" w:rsidDel="002676CE">
          <w:rPr>
            <w:rFonts w:ascii="Times New Roman" w:hAnsi="Times New Roman" w:cs="Times New Roman"/>
            <w:iCs/>
            <w:sz w:val="24"/>
            <w:szCs w:val="24"/>
            <w:lang w:val="en-US"/>
          </w:rPr>
          <w:delText xml:space="preserve">, demonstrating </w:delText>
        </w:r>
        <w:r w:rsidR="00C878C8" w:rsidRPr="009A1C08" w:rsidDel="002676CE">
          <w:rPr>
            <w:rFonts w:ascii="Times New Roman" w:hAnsi="Times New Roman" w:cs="Times New Roman"/>
            <w:iCs/>
            <w:sz w:val="24"/>
            <w:szCs w:val="24"/>
            <w:lang w:val="en-US"/>
          </w:rPr>
          <w:delText xml:space="preserve">weak </w:delText>
        </w:r>
        <w:r w:rsidR="006F5425" w:rsidRPr="009A1C08" w:rsidDel="002676CE">
          <w:rPr>
            <w:rFonts w:ascii="Times New Roman" w:hAnsi="Times New Roman" w:cs="Times New Roman"/>
            <w:iCs/>
            <w:sz w:val="24"/>
            <w:szCs w:val="24"/>
            <w:lang w:val="en-US"/>
          </w:rPr>
          <w:delText>creeping behavior of hydrogels during the hold phase.</w:delText>
        </w:r>
      </w:del>
      <w:r w:rsidR="006F5425" w:rsidRPr="009A1C08">
        <w:rPr>
          <w:rFonts w:ascii="Times New Roman" w:hAnsi="Times New Roman" w:cs="Times New Roman"/>
          <w:iCs/>
          <w:sz w:val="24"/>
          <w:szCs w:val="24"/>
          <w:lang w:val="en-US"/>
        </w:rPr>
        <w:t xml:space="preserve">  </w:t>
      </w:r>
    </w:p>
    <w:p w14:paraId="4CA58BE0" w14:textId="125A08D9" w:rsidR="008923D6" w:rsidRPr="009A1C08" w:rsidRDefault="008C28F1"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lastRenderedPageBreak/>
        <w:t xml:space="preserve">In contrast to </w:t>
      </w:r>
      <w:r w:rsidR="0057053F" w:rsidRPr="009A1C08">
        <w:rPr>
          <w:rFonts w:ascii="Times New Roman" w:hAnsi="Times New Roman" w:cs="Times New Roman"/>
          <w:sz w:val="24"/>
          <w:szCs w:val="24"/>
          <w:lang w:val="en-US"/>
        </w:rPr>
        <w:t xml:space="preserve">most </w:t>
      </w:r>
      <w:r w:rsidRPr="009A1C08">
        <w:rPr>
          <w:rFonts w:ascii="Times New Roman" w:hAnsi="Times New Roman" w:cs="Times New Roman"/>
          <w:sz w:val="24"/>
          <w:szCs w:val="24"/>
          <w:lang w:val="en-US"/>
        </w:rPr>
        <w:t>comparable hydrogel</w:t>
      </w:r>
      <w:r w:rsidR="00361A7F" w:rsidRPr="009A1C08">
        <w:rPr>
          <w:rFonts w:ascii="Times New Roman" w:hAnsi="Times New Roman" w:cs="Times New Roman"/>
          <w:sz w:val="24"/>
          <w:szCs w:val="24"/>
          <w:lang w:val="en-US"/>
        </w:rPr>
        <w:t>s</w:t>
      </w:r>
      <w:r w:rsidR="00697024">
        <w:rPr>
          <w:rFonts w:ascii="Times New Roman" w:hAnsi="Times New Roman" w:cs="Times New Roman"/>
          <w:sz w:val="24"/>
          <w:szCs w:val="24"/>
          <w:lang w:val="en-US"/>
        </w:rPr>
        <w:fldChar w:fldCharType="begin">
          <w:fldData xml:space="preserve">PEVuZE5vdGU+PENpdGU+PEF1dGhvcj5MYW1wZTwvQXV0aG9yPjxZZWFyPjIwMTM8L1llYXI+PFJl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PEVuZE5vdGU+PENpdGU+PEF1dGhvcj5MYW1wZTwvQXV0aG9yPjxZZWFyPjIwMTM8L1llYXI+PFJl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[17, 27]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our system does not </w:t>
      </w:r>
      <w:ins w:id="1518" w:author="anna.resch88@gmail.com" w:date="2022-01-03T15:25:00Z">
        <w:r w:rsidR="000453D6">
          <w:rPr>
            <w:rFonts w:ascii="Times New Roman" w:hAnsi="Times New Roman" w:cs="Times New Roman"/>
            <w:sz w:val="24"/>
            <w:szCs w:val="24"/>
            <w:lang w:val="en-US"/>
          </w:rPr>
          <w:t xml:space="preserve">exclusively </w:t>
        </w:r>
      </w:ins>
      <w:r w:rsidRPr="009A1C08">
        <w:rPr>
          <w:rFonts w:ascii="Times New Roman" w:hAnsi="Times New Roman" w:cs="Times New Roman"/>
          <w:sz w:val="24"/>
          <w:szCs w:val="24"/>
          <w:lang w:val="en-US"/>
        </w:rPr>
        <w:t xml:space="preserve">depend on lowering protein </w:t>
      </w:r>
      <w:r w:rsidR="00361A7F" w:rsidRPr="009A1C08">
        <w:rPr>
          <w:rFonts w:ascii="Times New Roman" w:hAnsi="Times New Roman" w:cs="Times New Roman"/>
          <w:sz w:val="24"/>
          <w:szCs w:val="24"/>
          <w:lang w:val="en-US"/>
        </w:rPr>
        <w:t xml:space="preserve">or catalyst </w:t>
      </w:r>
      <w:r w:rsidRPr="009A1C08">
        <w:rPr>
          <w:rFonts w:ascii="Times New Roman" w:hAnsi="Times New Roman" w:cs="Times New Roman"/>
          <w:sz w:val="24"/>
          <w:szCs w:val="24"/>
          <w:lang w:val="en-US"/>
        </w:rPr>
        <w:t>concentration</w:t>
      </w:r>
      <w:r w:rsidR="00273108" w:rsidRPr="009A1C08">
        <w:rPr>
          <w:rFonts w:ascii="Times New Roman" w:hAnsi="Times New Roman" w:cs="Times New Roman"/>
          <w:sz w:val="24"/>
          <w:szCs w:val="24"/>
          <w:lang w:val="en-US"/>
        </w:rPr>
        <w:t xml:space="preserve"> -</w:t>
      </w:r>
      <w:r w:rsidR="00DF560F" w:rsidRPr="009A1C08">
        <w:rPr>
          <w:rFonts w:ascii="Times New Roman" w:hAnsi="Times New Roman" w:cs="Times New Roman"/>
          <w:sz w:val="24"/>
          <w:szCs w:val="24"/>
          <w:lang w:val="en-US"/>
        </w:rPr>
        <w:t xml:space="preserve"> thereby altering the chemical composition</w:t>
      </w:r>
      <w:r w:rsidR="00273108" w:rsidRPr="009A1C08">
        <w:rPr>
          <w:rFonts w:ascii="Times New Roman" w:hAnsi="Times New Roman" w:cs="Times New Roman"/>
          <w:sz w:val="24"/>
          <w:szCs w:val="24"/>
          <w:lang w:val="en-US"/>
        </w:rPr>
        <w:t xml:space="preserve"> - </w:t>
      </w:r>
      <w:r w:rsidRPr="009A1C08">
        <w:rPr>
          <w:rFonts w:ascii="Times New Roman" w:hAnsi="Times New Roman" w:cs="Times New Roman"/>
          <w:sz w:val="24"/>
          <w:szCs w:val="24"/>
          <w:lang w:val="en-US"/>
        </w:rPr>
        <w:t xml:space="preserve">if lower gel stiffness is desired. </w:t>
      </w:r>
      <w:r w:rsidR="00361A7F" w:rsidRPr="009A1C08">
        <w:rPr>
          <w:rFonts w:ascii="Times New Roman" w:hAnsi="Times New Roman" w:cs="Times New Roman"/>
          <w:sz w:val="24"/>
          <w:szCs w:val="24"/>
          <w:lang w:val="en-US"/>
        </w:rPr>
        <w:t xml:space="preserve">For instance, </w:t>
      </w:r>
      <w:r w:rsidRPr="009A1C08">
        <w:rPr>
          <w:rFonts w:ascii="Times New Roman" w:hAnsi="Times New Roman" w:cs="Times New Roman"/>
          <w:sz w:val="24"/>
          <w:szCs w:val="24"/>
          <w:lang w:val="en-US"/>
        </w:rPr>
        <w:t xml:space="preserve">mixing ULD-V20-ULD and ULD-V40-ULD </w:t>
      </w:r>
      <w:del w:id="1519" w:author="anna.resch88@gmail.com" w:date="2022-01-03T15:40:00Z">
        <w:r w:rsidR="00EB77ED" w:rsidRPr="009A1C08" w:rsidDel="00511894">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in</w:t>
      </w:r>
      <w:r w:rsidR="00273108" w:rsidRPr="009A1C08">
        <w:rPr>
          <w:rFonts w:ascii="Times New Roman" w:hAnsi="Times New Roman" w:cs="Times New Roman"/>
          <w:sz w:val="24"/>
          <w:szCs w:val="24"/>
          <w:lang w:val="en-US"/>
        </w:rPr>
        <w:t xml:space="preserve"> a</w:t>
      </w:r>
      <w:r w:rsidRPr="009A1C08">
        <w:rPr>
          <w:rFonts w:ascii="Times New Roman" w:hAnsi="Times New Roman" w:cs="Times New Roman"/>
          <w:sz w:val="24"/>
          <w:szCs w:val="24"/>
          <w:lang w:val="en-US"/>
        </w:rPr>
        <w:t xml:space="preserve"> 1:1 </w:t>
      </w:r>
      <w:r w:rsidR="00273108" w:rsidRPr="009A1C08">
        <w:rPr>
          <w:rFonts w:ascii="Times New Roman" w:hAnsi="Times New Roman" w:cs="Times New Roman"/>
          <w:sz w:val="24"/>
          <w:szCs w:val="24"/>
          <w:lang w:val="en-US"/>
        </w:rPr>
        <w:t xml:space="preserve">or 2:1 </w:t>
      </w:r>
      <w:r w:rsidRPr="009A1C08">
        <w:rPr>
          <w:rFonts w:ascii="Times New Roman" w:hAnsi="Times New Roman" w:cs="Times New Roman"/>
          <w:sz w:val="24"/>
          <w:szCs w:val="24"/>
          <w:lang w:val="en-US"/>
        </w:rPr>
        <w:t>ratio [w/w]</w:t>
      </w:r>
      <w:del w:id="1520" w:author="anna.resch88@gmail.com" w:date="2022-01-03T15:40:00Z">
        <w:r w:rsidRPr="009A1C08" w:rsidDel="00511894">
          <w:rPr>
            <w:rFonts w:ascii="Times New Roman" w:hAnsi="Times New Roman" w:cs="Times New Roman"/>
            <w:sz w:val="24"/>
            <w:szCs w:val="24"/>
            <w:lang w:val="en-US"/>
          </w:rPr>
          <w:delText>)</w:delText>
        </w:r>
      </w:del>
      <w:ins w:id="1521" w:author="anna.resch88@gmail.com" w:date="2022-01-03T10:35:00Z">
        <w:r w:rsidR="000501AE">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while maintaining the overall protein concentration of 20</w:t>
      </w:r>
      <w:r w:rsidR="00273108"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w:t>
      </w:r>
      <w:ins w:id="1522" w:author="anna.resch88@gmail.com" w:date="2022-01-03T10:35:00Z">
        <w:r w:rsidR="000501AE">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w:t>
      </w:r>
      <w:r w:rsidR="00273108" w:rsidRPr="009A1C08">
        <w:rPr>
          <w:rFonts w:ascii="Times New Roman" w:hAnsi="Times New Roman" w:cs="Times New Roman"/>
          <w:sz w:val="24"/>
          <w:szCs w:val="24"/>
          <w:lang w:val="en-US"/>
        </w:rPr>
        <w:t>yielded h</w:t>
      </w:r>
      <w:r w:rsidRPr="009A1C08">
        <w:rPr>
          <w:rFonts w:ascii="Times New Roman" w:hAnsi="Times New Roman" w:cs="Times New Roman"/>
          <w:sz w:val="24"/>
          <w:szCs w:val="24"/>
          <w:lang w:val="en-US"/>
        </w:rPr>
        <w:t>omogeneous</w:t>
      </w:r>
      <w:r w:rsidR="00273108" w:rsidRPr="009A1C08">
        <w:rPr>
          <w:rFonts w:ascii="Times New Roman" w:hAnsi="Times New Roman" w:cs="Times New Roman"/>
          <w:sz w:val="24"/>
          <w:szCs w:val="24"/>
          <w:lang w:val="en-US"/>
        </w:rPr>
        <w:t xml:space="preserve"> </w:t>
      </w:r>
      <w:r w:rsidR="004F7A69" w:rsidRPr="009A1C08">
        <w:rPr>
          <w:rFonts w:ascii="Times New Roman" w:hAnsi="Times New Roman" w:cs="Times New Roman"/>
          <w:sz w:val="24"/>
          <w:szCs w:val="24"/>
          <w:lang w:val="en-US"/>
        </w:rPr>
        <w:t>riboflavin</w:t>
      </w:r>
      <w:r w:rsidR="00273108" w:rsidRPr="009A1C08">
        <w:rPr>
          <w:rFonts w:ascii="Times New Roman" w:hAnsi="Times New Roman" w:cs="Times New Roman"/>
          <w:sz w:val="24"/>
          <w:szCs w:val="24"/>
          <w:lang w:val="en-US"/>
        </w:rPr>
        <w:t>-crosslinked</w:t>
      </w:r>
      <w:r w:rsidRPr="009A1C08">
        <w:rPr>
          <w:rFonts w:ascii="Times New Roman" w:hAnsi="Times New Roman" w:cs="Times New Roman"/>
          <w:sz w:val="24"/>
          <w:szCs w:val="24"/>
          <w:lang w:val="en-US"/>
        </w:rPr>
        <w:t xml:space="preserve"> hydrogel</w:t>
      </w:r>
      <w:r w:rsidR="00361A7F" w:rsidRPr="009A1C08">
        <w:rPr>
          <w:rFonts w:ascii="Times New Roman" w:hAnsi="Times New Roman" w:cs="Times New Roman"/>
          <w:sz w:val="24"/>
          <w:szCs w:val="24"/>
          <w:lang w:val="en-US"/>
        </w:rPr>
        <w:t>s</w:t>
      </w:r>
      <w:r w:rsidRPr="009A1C08">
        <w:rPr>
          <w:rFonts w:ascii="Times New Roman" w:hAnsi="Times New Roman" w:cs="Times New Roman"/>
          <w:sz w:val="24"/>
          <w:szCs w:val="24"/>
          <w:lang w:val="en-US"/>
        </w:rPr>
        <w:t xml:space="preserve"> with average Young’s modul</w:t>
      </w:r>
      <w:r w:rsidR="00273108" w:rsidRPr="009A1C08">
        <w:rPr>
          <w:rFonts w:ascii="Times New Roman" w:hAnsi="Times New Roman" w:cs="Times New Roman"/>
          <w:sz w:val="24"/>
          <w:szCs w:val="24"/>
          <w:lang w:val="en-US"/>
        </w:rPr>
        <w:t>i</w:t>
      </w:r>
      <w:r w:rsidRPr="009A1C08">
        <w:rPr>
          <w:rFonts w:ascii="Times New Roman" w:hAnsi="Times New Roman" w:cs="Times New Roman"/>
          <w:sz w:val="24"/>
          <w:szCs w:val="24"/>
          <w:lang w:val="en-US"/>
        </w:rPr>
        <w:t xml:space="preserve"> of 91</w:t>
      </w:r>
      <w:ins w:id="1523" w:author="anna.resch88@gmail.com" w:date="2022-01-03T15:41:00Z">
        <w:r w:rsidR="00D03E96">
          <w:rPr>
            <w:rFonts w:ascii="Times New Roman" w:hAnsi="Times New Roman" w:cs="Times New Roman"/>
            <w:sz w:val="24"/>
            <w:szCs w:val="24"/>
            <w:lang w:val="en-US"/>
          </w:rPr>
          <w:t>.1</w:t>
        </w:r>
      </w:ins>
      <w:r w:rsidRPr="009A1C08">
        <w:rPr>
          <w:rFonts w:ascii="Times New Roman" w:hAnsi="Times New Roman" w:cs="Times New Roman"/>
          <w:sz w:val="24"/>
          <w:szCs w:val="24"/>
          <w:lang w:val="en-US"/>
        </w:rPr>
        <w:t xml:space="preserve"> kPa (</w:t>
      </w:r>
      <w:r w:rsidR="00273108" w:rsidRPr="009A1C08">
        <w:rPr>
          <w:rFonts w:ascii="Times New Roman" w:hAnsi="Times New Roman" w:cs="Times New Roman"/>
          <w:sz w:val="24"/>
          <w:szCs w:val="24"/>
          <w:lang w:val="en-US"/>
        </w:rPr>
        <w:t xml:space="preserve">1:1 ratio; </w:t>
      </w:r>
      <w:r w:rsidRPr="009A1C08">
        <w:rPr>
          <w:rFonts w:ascii="Times New Roman" w:hAnsi="Times New Roman" w:cs="Times New Roman"/>
          <w:sz w:val="24"/>
          <w:szCs w:val="24"/>
          <w:lang w:val="en-US"/>
        </w:rPr>
        <w:t>standard deviation</w:t>
      </w:r>
      <w:r w:rsidR="004F7A69" w:rsidRPr="009A1C08">
        <w:rPr>
          <w:rFonts w:ascii="Times New Roman" w:hAnsi="Times New Roman" w:cs="Times New Roman"/>
          <w:sz w:val="24"/>
          <w:szCs w:val="24"/>
          <w:lang w:val="en-US"/>
        </w:rPr>
        <w:t xml:space="preserve"> (StD)</w:t>
      </w:r>
      <w:r w:rsidR="007B0747" w:rsidRPr="009A1C08">
        <w:rPr>
          <w:rFonts w:ascii="Times New Roman" w:hAnsi="Times New Roman" w:cs="Times New Roman"/>
          <w:sz w:val="24"/>
          <w:szCs w:val="24"/>
          <w:lang w:val="en-US"/>
        </w:rPr>
        <w:t> </w:t>
      </w:r>
      <w:ins w:id="1524" w:author="anna.resch88@gmail.com" w:date="2022-01-05T11:18:00Z">
        <w:r w:rsidR="00DE0B00">
          <w:rPr>
            <w:rFonts w:ascii="Times New Roman" w:hAnsi="Times New Roman" w:cs="Times New Roman"/>
            <w:sz w:val="24"/>
            <w:szCs w:val="24"/>
            <w:lang w:val="en-US"/>
          </w:rPr>
          <w:t xml:space="preserve">± </w:t>
        </w:r>
      </w:ins>
      <w:del w:id="1525" w:author="anna.resch88@gmail.com" w:date="2022-01-03T15:42:00Z">
        <w:r w:rsidRPr="009A1C08" w:rsidDel="00D03E96">
          <w:rPr>
            <w:rFonts w:ascii="Times New Roman" w:hAnsi="Times New Roman" w:cs="Times New Roman"/>
            <w:sz w:val="24"/>
            <w:szCs w:val="24"/>
            <w:lang w:val="en-US"/>
          </w:rPr>
          <w:delText>6.7</w:delText>
        </w:r>
      </w:del>
      <w:ins w:id="1526" w:author="anna.resch88@gmail.com" w:date="2022-01-03T15:42:00Z">
        <w:r w:rsidR="00D03E96">
          <w:rPr>
            <w:rFonts w:ascii="Times New Roman" w:hAnsi="Times New Roman" w:cs="Times New Roman"/>
            <w:sz w:val="24"/>
            <w:szCs w:val="24"/>
            <w:lang w:val="en-US"/>
          </w:rPr>
          <w:t>7.3</w:t>
        </w:r>
      </w:ins>
      <w:r w:rsidR="007B0747" w:rsidRPr="009A1C08">
        <w:rPr>
          <w:rFonts w:ascii="Times New Roman" w:hAnsi="Times New Roman" w:cs="Times New Roman"/>
          <w:sz w:val="24"/>
          <w:szCs w:val="24"/>
          <w:lang w:val="en-US"/>
        </w:rPr>
        <w:t> </w:t>
      </w:r>
      <w:r w:rsidRPr="009A1C08">
        <w:rPr>
          <w:rFonts w:ascii="Times New Roman" w:hAnsi="Times New Roman" w:cs="Times New Roman"/>
          <w:sz w:val="24"/>
          <w:szCs w:val="24"/>
          <w:lang w:val="en-US"/>
        </w:rPr>
        <w:t xml:space="preserve">kPa) </w:t>
      </w:r>
      <w:r w:rsidR="00273108" w:rsidRPr="009A1C08">
        <w:rPr>
          <w:rFonts w:ascii="Times New Roman" w:hAnsi="Times New Roman" w:cs="Times New Roman"/>
          <w:sz w:val="24"/>
          <w:szCs w:val="24"/>
          <w:lang w:val="en-US"/>
        </w:rPr>
        <w:t xml:space="preserve">and </w:t>
      </w:r>
      <w:r w:rsidR="00EB77ED" w:rsidRPr="009A1C08">
        <w:rPr>
          <w:rFonts w:ascii="Times New Roman" w:hAnsi="Times New Roman" w:cs="Times New Roman"/>
          <w:sz w:val="24"/>
          <w:szCs w:val="24"/>
          <w:lang w:val="en-US"/>
        </w:rPr>
        <w:t>136.</w:t>
      </w:r>
      <w:ins w:id="1527" w:author="anna.resch88@gmail.com" w:date="2022-01-03T15:41:00Z">
        <w:r w:rsidR="00511894">
          <w:rPr>
            <w:rFonts w:ascii="Times New Roman" w:hAnsi="Times New Roman" w:cs="Times New Roman"/>
            <w:sz w:val="24"/>
            <w:szCs w:val="24"/>
            <w:lang w:val="en-US"/>
          </w:rPr>
          <w:t>8</w:t>
        </w:r>
      </w:ins>
      <w:del w:id="1528" w:author="anna.resch88@gmail.com" w:date="2022-01-03T15:41:00Z">
        <w:r w:rsidR="00EB77ED" w:rsidRPr="009A1C08" w:rsidDel="00511894">
          <w:rPr>
            <w:rFonts w:ascii="Times New Roman" w:hAnsi="Times New Roman" w:cs="Times New Roman"/>
            <w:sz w:val="24"/>
            <w:szCs w:val="24"/>
            <w:lang w:val="en-US"/>
          </w:rPr>
          <w:delText>7</w:delText>
        </w:r>
      </w:del>
      <w:r w:rsidR="00EB77ED" w:rsidRPr="009A1C08">
        <w:rPr>
          <w:rFonts w:ascii="Times New Roman" w:hAnsi="Times New Roman" w:cs="Times New Roman"/>
          <w:sz w:val="24"/>
          <w:szCs w:val="24"/>
          <w:lang w:val="en-US"/>
        </w:rPr>
        <w:t xml:space="preserve"> </w:t>
      </w:r>
      <w:r w:rsidR="00273108" w:rsidRPr="009A1C08">
        <w:rPr>
          <w:rFonts w:ascii="Times New Roman" w:hAnsi="Times New Roman" w:cs="Times New Roman"/>
          <w:sz w:val="24"/>
          <w:szCs w:val="24"/>
          <w:lang w:val="en-US"/>
        </w:rPr>
        <w:t>kPa</w:t>
      </w:r>
      <w:r w:rsidR="00EB77ED" w:rsidRPr="009A1C08">
        <w:rPr>
          <w:rFonts w:ascii="Times New Roman" w:hAnsi="Times New Roman" w:cs="Times New Roman"/>
          <w:sz w:val="24"/>
          <w:szCs w:val="24"/>
          <w:lang w:val="en-US"/>
        </w:rPr>
        <w:t xml:space="preserve"> (2:1 ratio, </w:t>
      </w:r>
      <w:ins w:id="1529" w:author="anna.resch88@gmail.com" w:date="2022-01-05T11:18:00Z">
        <w:r w:rsidR="00DE0B00">
          <w:rPr>
            <w:rFonts w:ascii="Times New Roman" w:hAnsi="Times New Roman" w:cs="Times New Roman"/>
            <w:sz w:val="24"/>
            <w:szCs w:val="24"/>
            <w:lang w:val="en-US"/>
          </w:rPr>
          <w:t xml:space="preserve">± </w:t>
        </w:r>
      </w:ins>
      <w:del w:id="1530" w:author="anna.resch88@gmail.com" w:date="2022-01-05T11:18:00Z">
        <w:r w:rsidR="004F7A69" w:rsidRPr="009A1C08" w:rsidDel="00DE0B00">
          <w:rPr>
            <w:rFonts w:ascii="Times New Roman" w:hAnsi="Times New Roman" w:cs="Times New Roman"/>
            <w:sz w:val="24"/>
            <w:szCs w:val="24"/>
            <w:lang w:val="en-US"/>
          </w:rPr>
          <w:delText>StD</w:delText>
        </w:r>
        <w:r w:rsidR="00EB77ED" w:rsidRPr="009A1C08" w:rsidDel="00DE0B00">
          <w:rPr>
            <w:rFonts w:ascii="Times New Roman" w:hAnsi="Times New Roman" w:cs="Times New Roman"/>
            <w:sz w:val="24"/>
            <w:szCs w:val="24"/>
            <w:lang w:val="en-US"/>
          </w:rPr>
          <w:delText xml:space="preserve"> </w:delText>
        </w:r>
      </w:del>
      <w:del w:id="1531" w:author="anna.resch88@gmail.com" w:date="2022-01-03T15:41:00Z">
        <w:r w:rsidR="00EB77ED" w:rsidRPr="009A1C08" w:rsidDel="00511894">
          <w:rPr>
            <w:rFonts w:ascii="Times New Roman" w:hAnsi="Times New Roman" w:cs="Times New Roman"/>
            <w:sz w:val="24"/>
            <w:szCs w:val="24"/>
            <w:lang w:val="en-US"/>
          </w:rPr>
          <w:delText>19.1</w:delText>
        </w:r>
      </w:del>
      <w:ins w:id="1532" w:author="anna.resch88@gmail.com" w:date="2022-01-03T15:41:00Z">
        <w:r w:rsidR="00511894">
          <w:rPr>
            <w:rFonts w:ascii="Times New Roman" w:hAnsi="Times New Roman" w:cs="Times New Roman"/>
            <w:sz w:val="24"/>
            <w:szCs w:val="24"/>
            <w:lang w:val="en-US"/>
          </w:rPr>
          <w:t>23.1</w:t>
        </w:r>
      </w:ins>
      <w:r w:rsidR="00EB77ED" w:rsidRPr="009A1C08">
        <w:rPr>
          <w:rFonts w:ascii="Times New Roman" w:hAnsi="Times New Roman" w:cs="Times New Roman"/>
          <w:sz w:val="24"/>
          <w:szCs w:val="24"/>
          <w:lang w:val="en-US"/>
        </w:rPr>
        <w:t xml:space="preserve"> kPa</w:t>
      </w:r>
      <w:del w:id="1533" w:author="anna.resch88@gmail.com" w:date="2022-01-05T11:18:00Z">
        <w:r w:rsidR="00FB2F67" w:rsidRPr="009A1C08" w:rsidDel="00DE0B00">
          <w:rPr>
            <w:rFonts w:ascii="Times New Roman" w:hAnsi="Times New Roman" w:cs="Times New Roman"/>
            <w:sz w:val="24"/>
            <w:szCs w:val="24"/>
            <w:lang w:val="en-US"/>
          </w:rPr>
          <w:delText xml:space="preserve">, see </w:delText>
        </w:r>
        <w:r w:rsidR="00634335" w:rsidRPr="00B724BD" w:rsidDel="00DE0B00">
          <w:rPr>
            <w:rFonts w:ascii="Times New Roman" w:hAnsi="Times New Roman" w:cs="Times New Roman"/>
            <w:sz w:val="24"/>
            <w:szCs w:val="24"/>
            <w:highlight w:val="cyan"/>
            <w:lang w:val="en-US"/>
            <w:rPrChange w:id="1534" w:author="Bizan N. Balzer" w:date="2021-10-07T16:27:00Z">
              <w:rPr>
                <w:rFonts w:ascii="Times New Roman" w:hAnsi="Times New Roman" w:cs="Times New Roman"/>
                <w:sz w:val="24"/>
                <w:szCs w:val="24"/>
                <w:lang w:val="en-US"/>
              </w:rPr>
            </w:rPrChange>
          </w:rPr>
          <w:delText xml:space="preserve">SI </w:delText>
        </w:r>
        <w:r w:rsidR="00FB2F67" w:rsidRPr="00B724BD" w:rsidDel="00DE0B00">
          <w:rPr>
            <w:rFonts w:ascii="Times New Roman" w:hAnsi="Times New Roman" w:cs="Times New Roman"/>
            <w:sz w:val="24"/>
            <w:szCs w:val="24"/>
            <w:highlight w:val="cyan"/>
            <w:lang w:val="en-US"/>
            <w:rPrChange w:id="1535" w:author="Bizan N. Balzer" w:date="2021-10-07T16:27:00Z">
              <w:rPr>
                <w:rFonts w:ascii="Times New Roman" w:hAnsi="Times New Roman" w:cs="Times New Roman"/>
                <w:sz w:val="24"/>
                <w:szCs w:val="24"/>
                <w:lang w:val="en-US"/>
              </w:rPr>
            </w:rPrChange>
          </w:rPr>
          <w:delText>Table S-</w:delText>
        </w:r>
        <w:r w:rsidR="0082139B" w:rsidRPr="00B724BD" w:rsidDel="00DE0B00">
          <w:rPr>
            <w:rFonts w:ascii="Times New Roman" w:hAnsi="Times New Roman" w:cs="Times New Roman"/>
            <w:sz w:val="24"/>
            <w:szCs w:val="24"/>
            <w:highlight w:val="cyan"/>
            <w:lang w:val="en-US"/>
            <w:rPrChange w:id="1536" w:author="Bizan N. Balzer" w:date="2021-10-07T16:27:00Z">
              <w:rPr>
                <w:rFonts w:ascii="Times New Roman" w:hAnsi="Times New Roman" w:cs="Times New Roman"/>
                <w:sz w:val="24"/>
                <w:szCs w:val="24"/>
                <w:lang w:val="en-US"/>
              </w:rPr>
            </w:rPrChange>
          </w:rPr>
          <w:delText>3</w:delText>
        </w:r>
      </w:del>
      <w:r w:rsidR="00EB77ED" w:rsidRPr="009A1C08">
        <w:rPr>
          <w:rFonts w:ascii="Times New Roman" w:hAnsi="Times New Roman" w:cs="Times New Roman"/>
          <w:sz w:val="24"/>
          <w:szCs w:val="24"/>
          <w:lang w:val="en-US"/>
        </w:rPr>
        <w:t>)</w:t>
      </w:r>
      <w:r w:rsidR="00273108" w:rsidRPr="009A1C08">
        <w:rPr>
          <w:rFonts w:ascii="Times New Roman" w:hAnsi="Times New Roman" w:cs="Times New Roman"/>
          <w:sz w:val="24"/>
          <w:szCs w:val="24"/>
          <w:lang w:val="en-US"/>
        </w:rPr>
        <w:t>, respectively</w:t>
      </w:r>
      <w:r w:rsidRPr="009A1C08">
        <w:rPr>
          <w:rFonts w:ascii="Times New Roman" w:hAnsi="Times New Roman" w:cs="Times New Roman"/>
          <w:sz w:val="24"/>
          <w:szCs w:val="24"/>
          <w:lang w:val="en-US"/>
        </w:rPr>
        <w:t>.</w:t>
      </w:r>
      <w:r w:rsidR="00361A7F" w:rsidRPr="009A1C08">
        <w:rPr>
          <w:rFonts w:ascii="Times New Roman" w:hAnsi="Times New Roman" w:cs="Times New Roman"/>
          <w:sz w:val="24"/>
          <w:szCs w:val="24"/>
          <w:lang w:val="en-US"/>
        </w:rPr>
        <w:t xml:space="preserve"> </w:t>
      </w:r>
    </w:p>
    <w:p w14:paraId="1B386064" w14:textId="77777777" w:rsidR="008C28F1" w:rsidRPr="009A1C08" w:rsidRDefault="008C28F1" w:rsidP="00816635">
      <w:pPr>
        <w:spacing w:line="360" w:lineRule="auto"/>
        <w:jc w:val="both"/>
        <w:rPr>
          <w:rFonts w:ascii="Times New Roman" w:hAnsi="Times New Roman" w:cs="Times New Roman"/>
          <w:lang w:val="en-US"/>
        </w:rPr>
      </w:pPr>
    </w:p>
    <w:p w14:paraId="67390422" w14:textId="19BF2802" w:rsidR="008C4C5A" w:rsidRPr="009A1C08" w:rsidRDefault="008C4C5A">
      <w:pPr>
        <w:pStyle w:val="berschrift4"/>
        <w:spacing w:after="240" w:line="360" w:lineRule="auto"/>
        <w:jc w:val="both"/>
        <w:rPr>
          <w:rFonts w:ascii="Times New Roman" w:hAnsi="Times New Roman" w:cs="Times New Roman"/>
          <w:sz w:val="24"/>
          <w:szCs w:val="24"/>
          <w:lang w:val="en-US"/>
        </w:rPr>
        <w:pPrChange w:id="1537" w:author="anna.resch88@gmail.com" w:date="2022-01-05T11:18:00Z">
          <w:pPr>
            <w:pStyle w:val="berschrift4"/>
            <w:spacing w:line="360" w:lineRule="auto"/>
            <w:jc w:val="both"/>
          </w:pPr>
        </w:pPrChange>
      </w:pPr>
      <w:r w:rsidRPr="009A1C08">
        <w:rPr>
          <w:rFonts w:ascii="Times New Roman" w:hAnsi="Times New Roman" w:cs="Times New Roman"/>
          <w:sz w:val="24"/>
          <w:szCs w:val="24"/>
          <w:lang w:val="en-US"/>
        </w:rPr>
        <w:t xml:space="preserve">Dynamic Mechanical Analysis </w:t>
      </w:r>
      <w:r w:rsidR="007624F8" w:rsidRPr="009A1C08">
        <w:rPr>
          <w:rFonts w:ascii="Times New Roman" w:hAnsi="Times New Roman" w:cs="Times New Roman"/>
          <w:sz w:val="24"/>
          <w:szCs w:val="24"/>
          <w:lang w:val="en-US"/>
        </w:rPr>
        <w:t>(DMA)</w:t>
      </w:r>
    </w:p>
    <w:p w14:paraId="58491655" w14:textId="752650A5" w:rsidR="00EA7785" w:rsidRDefault="0086273B" w:rsidP="009A1C08">
      <w:pPr>
        <w:spacing w:line="480" w:lineRule="auto"/>
        <w:jc w:val="both"/>
        <w:rPr>
          <w:ins w:id="1538" w:author="anna.resch88@gmail.com" w:date="2022-01-07T12:53:00Z"/>
          <w:rFonts w:ascii="Times New Roman" w:hAnsi="Times New Roman" w:cs="Times New Roman"/>
          <w:iCs/>
          <w:sz w:val="24"/>
          <w:szCs w:val="24"/>
          <w:lang w:val="en-US"/>
        </w:rPr>
      </w:pPr>
      <w:r w:rsidRPr="009A1C08">
        <w:rPr>
          <w:rFonts w:ascii="Times New Roman" w:hAnsi="Times New Roman" w:cs="Times New Roman"/>
          <w:sz w:val="24"/>
          <w:szCs w:val="24"/>
          <w:lang w:val="en-US"/>
        </w:rPr>
        <w:t>To determine bulk mechanical properties, w</w:t>
      </w:r>
      <w:r w:rsidR="00FD0326" w:rsidRPr="009A1C08">
        <w:rPr>
          <w:rFonts w:ascii="Times New Roman" w:hAnsi="Times New Roman" w:cs="Times New Roman"/>
          <w:sz w:val="24"/>
          <w:szCs w:val="24"/>
          <w:lang w:val="en-US"/>
        </w:rPr>
        <w:t xml:space="preserve">e performed </w:t>
      </w:r>
      <w:ins w:id="1539" w:author="Alexander Resch" w:date="2022-01-18T19:59:00Z">
        <w:r w:rsidR="00721C79">
          <w:rPr>
            <w:rFonts w:ascii="Times New Roman" w:hAnsi="Times New Roman" w:cs="Times New Roman"/>
            <w:sz w:val="24"/>
            <w:szCs w:val="24"/>
            <w:lang w:val="en-US"/>
          </w:rPr>
          <w:t xml:space="preserve">cyclical </w:t>
        </w:r>
      </w:ins>
      <w:r w:rsidR="00FD0326" w:rsidRPr="009A1C08">
        <w:rPr>
          <w:rFonts w:ascii="Times New Roman" w:hAnsi="Times New Roman" w:cs="Times New Roman"/>
          <w:sz w:val="24"/>
          <w:szCs w:val="24"/>
          <w:lang w:val="en-US"/>
        </w:rPr>
        <w:t>uniaxial tensile stretch experiments for</w:t>
      </w:r>
      <w:r w:rsidR="00257918" w:rsidRPr="009A1C08">
        <w:rPr>
          <w:rFonts w:ascii="Times New Roman" w:hAnsi="Times New Roman" w:cs="Times New Roman"/>
          <w:sz w:val="24"/>
          <w:szCs w:val="24"/>
          <w:lang w:val="en-US"/>
        </w:rPr>
        <w:t xml:space="preserve"> </w:t>
      </w:r>
      <w:r w:rsidR="004C4690" w:rsidRPr="009A1C08">
        <w:rPr>
          <w:rFonts w:ascii="Times New Roman" w:hAnsi="Times New Roman" w:cs="Times New Roman"/>
          <w:sz w:val="24"/>
          <w:szCs w:val="24"/>
          <w:lang w:val="en-US"/>
        </w:rPr>
        <w:t>riboflavin</w:t>
      </w:r>
      <w:r w:rsidR="00257918" w:rsidRPr="009A1C08">
        <w:rPr>
          <w:rFonts w:ascii="Times New Roman" w:hAnsi="Times New Roman" w:cs="Times New Roman"/>
          <w:sz w:val="24"/>
          <w:szCs w:val="24"/>
          <w:lang w:val="en-US"/>
        </w:rPr>
        <w:t>-crosslinked</w:t>
      </w:r>
      <w:r w:rsidR="00FD0326"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hydrogels </w:t>
      </w:r>
      <w:r w:rsidR="00FD0326" w:rsidRPr="009A1C08">
        <w:rPr>
          <w:rFonts w:ascii="Times New Roman" w:hAnsi="Times New Roman" w:cs="Times New Roman"/>
          <w:sz w:val="24"/>
          <w:szCs w:val="24"/>
          <w:lang w:val="en-US"/>
        </w:rPr>
        <w:t>of ULD-V20-ULD</w:t>
      </w:r>
      <w:ins w:id="1540" w:author="anna.resch88@gmail.com" w:date="2022-01-03T10:36:00Z">
        <w:r w:rsidR="000501AE">
          <w:rPr>
            <w:rFonts w:ascii="Times New Roman" w:hAnsi="Times New Roman" w:cs="Times New Roman"/>
            <w:sz w:val="24"/>
            <w:szCs w:val="24"/>
            <w:lang w:val="en-US"/>
          </w:rPr>
          <w:t>,</w:t>
        </w:r>
      </w:ins>
      <w:r w:rsidR="00FD0326" w:rsidRPr="009A1C08">
        <w:rPr>
          <w:rFonts w:ascii="Times New Roman" w:hAnsi="Times New Roman" w:cs="Times New Roman"/>
          <w:sz w:val="24"/>
          <w:szCs w:val="24"/>
          <w:lang w:val="en-US"/>
        </w:rPr>
        <w:t xml:space="preserve"> </w:t>
      </w:r>
      <w:del w:id="1541" w:author="anna.resch88@gmail.com" w:date="2022-01-03T10:35:00Z">
        <w:r w:rsidR="00FD0326" w:rsidRPr="009A1C08" w:rsidDel="000501AE">
          <w:rPr>
            <w:rFonts w:ascii="Times New Roman" w:hAnsi="Times New Roman" w:cs="Times New Roman"/>
            <w:sz w:val="24"/>
            <w:szCs w:val="24"/>
            <w:lang w:val="en-US"/>
          </w:rPr>
          <w:delText>(10</w:delText>
        </w:r>
        <w:r w:rsidR="005E79F0" w:rsidRPr="009A1C08" w:rsidDel="000501AE">
          <w:rPr>
            <w:rFonts w:ascii="Times New Roman" w:hAnsi="Times New Roman" w:cs="Times New Roman"/>
            <w:sz w:val="24"/>
            <w:szCs w:val="24"/>
            <w:lang w:val="en-US"/>
          </w:rPr>
          <w:delText xml:space="preserve"> </w:delText>
        </w:r>
        <w:r w:rsidR="00FD0326" w:rsidRPr="009A1C08" w:rsidDel="000501AE">
          <w:rPr>
            <w:rFonts w:ascii="Times New Roman" w:hAnsi="Times New Roman" w:cs="Times New Roman"/>
            <w:sz w:val="24"/>
            <w:szCs w:val="24"/>
            <w:lang w:val="en-US"/>
          </w:rPr>
          <w:delText>% and 20</w:delText>
        </w:r>
        <w:r w:rsidR="005E79F0" w:rsidRPr="009A1C08" w:rsidDel="000501AE">
          <w:rPr>
            <w:rFonts w:ascii="Times New Roman" w:hAnsi="Times New Roman" w:cs="Times New Roman"/>
            <w:sz w:val="24"/>
            <w:szCs w:val="24"/>
            <w:lang w:val="en-US"/>
          </w:rPr>
          <w:delText xml:space="preserve"> </w:delText>
        </w:r>
        <w:r w:rsidR="00FD0326" w:rsidRPr="009A1C08" w:rsidDel="000501AE">
          <w:rPr>
            <w:rFonts w:ascii="Times New Roman" w:hAnsi="Times New Roman" w:cs="Times New Roman"/>
            <w:sz w:val="24"/>
            <w:szCs w:val="24"/>
            <w:lang w:val="en-US"/>
          </w:rPr>
          <w:delText>% protein</w:delText>
        </w:r>
        <w:r w:rsidR="00AB2235" w:rsidRPr="009A1C08" w:rsidDel="000501AE">
          <w:rPr>
            <w:rFonts w:ascii="Times New Roman" w:hAnsi="Times New Roman" w:cs="Times New Roman"/>
            <w:sz w:val="24"/>
            <w:szCs w:val="24"/>
            <w:lang w:val="en-US"/>
          </w:rPr>
          <w:delText>)</w:delText>
        </w:r>
        <w:r w:rsidR="00FD0326" w:rsidRPr="009A1C08" w:rsidDel="000501AE">
          <w:rPr>
            <w:rFonts w:ascii="Times New Roman" w:hAnsi="Times New Roman" w:cs="Times New Roman"/>
            <w:sz w:val="24"/>
            <w:szCs w:val="24"/>
            <w:lang w:val="en-US"/>
          </w:rPr>
          <w:delText xml:space="preserve"> </w:delText>
        </w:r>
      </w:del>
      <w:del w:id="1542" w:author="anna.resch88@gmail.com" w:date="2022-01-03T10:36:00Z">
        <w:r w:rsidR="00FD0326" w:rsidRPr="009A1C08" w:rsidDel="000501AE">
          <w:rPr>
            <w:rFonts w:ascii="Times New Roman" w:hAnsi="Times New Roman" w:cs="Times New Roman"/>
            <w:sz w:val="24"/>
            <w:szCs w:val="24"/>
            <w:lang w:val="en-US"/>
          </w:rPr>
          <w:delText xml:space="preserve">as well as </w:delText>
        </w:r>
      </w:del>
      <w:r w:rsidR="00FD0326" w:rsidRPr="009A1C08">
        <w:rPr>
          <w:rFonts w:ascii="Times New Roman" w:hAnsi="Times New Roman" w:cs="Times New Roman"/>
          <w:sz w:val="24"/>
          <w:szCs w:val="24"/>
          <w:lang w:val="en-US"/>
        </w:rPr>
        <w:t>ULD-V40-ULD</w:t>
      </w:r>
      <w:ins w:id="1543" w:author="anna.resch88@gmail.com" w:date="2022-01-03T10:36:00Z">
        <w:r w:rsidR="000501AE">
          <w:rPr>
            <w:rFonts w:ascii="Times New Roman" w:hAnsi="Times New Roman" w:cs="Times New Roman"/>
            <w:sz w:val="24"/>
            <w:szCs w:val="24"/>
            <w:lang w:val="en-US"/>
          </w:rPr>
          <w:t xml:space="preserve"> as well as their RGD-containing variants</w:t>
        </w:r>
      </w:ins>
      <w:r w:rsidR="00FD0326" w:rsidRPr="009A1C08">
        <w:rPr>
          <w:rFonts w:ascii="Times New Roman" w:hAnsi="Times New Roman" w:cs="Times New Roman"/>
          <w:sz w:val="24"/>
          <w:szCs w:val="24"/>
          <w:lang w:val="en-US"/>
        </w:rPr>
        <w:t xml:space="preserve"> (20</w:t>
      </w:r>
      <w:r w:rsidR="007B0747" w:rsidRPr="009A1C08">
        <w:rPr>
          <w:rFonts w:ascii="Times New Roman" w:hAnsi="Times New Roman" w:cs="Times New Roman"/>
          <w:sz w:val="24"/>
          <w:szCs w:val="24"/>
          <w:lang w:val="en-US"/>
        </w:rPr>
        <w:t> </w:t>
      </w:r>
      <w:r w:rsidR="00FD0326" w:rsidRPr="009A1C08">
        <w:rPr>
          <w:rFonts w:ascii="Times New Roman" w:hAnsi="Times New Roman" w:cs="Times New Roman"/>
          <w:sz w:val="24"/>
          <w:szCs w:val="24"/>
          <w:lang w:val="en-US"/>
        </w:rPr>
        <w:t>%</w:t>
      </w:r>
      <w:ins w:id="1544" w:author="anna.resch88@gmail.com" w:date="2022-01-03T10:36:00Z">
        <w:r w:rsidR="000501AE">
          <w:rPr>
            <w:rFonts w:ascii="Times New Roman" w:hAnsi="Times New Roman" w:cs="Times New Roman"/>
            <w:sz w:val="24"/>
            <w:szCs w:val="24"/>
            <w:lang w:val="en-US"/>
          </w:rPr>
          <w:t xml:space="preserve"> protein each</w:t>
        </w:r>
      </w:ins>
      <w:r w:rsidR="00492A48" w:rsidRPr="009A1C08">
        <w:rPr>
          <w:rFonts w:ascii="Times New Roman" w:hAnsi="Times New Roman" w:cs="Times New Roman"/>
          <w:sz w:val="24"/>
          <w:szCs w:val="24"/>
          <w:lang w:val="en-US"/>
        </w:rPr>
        <w:t xml:space="preserve">). </w:t>
      </w:r>
      <w:ins w:id="1545" w:author="anna.resch88@gmail.com" w:date="2022-01-07T12:53:00Z">
        <w:r w:rsidR="00EA7785" w:rsidRPr="009A1C08">
          <w:rPr>
            <w:rFonts w:ascii="Times New Roman" w:hAnsi="Times New Roman" w:cs="Times New Roman"/>
            <w:iCs/>
            <w:sz w:val="24"/>
            <w:szCs w:val="24"/>
            <w:lang w:val="en-US"/>
          </w:rPr>
          <w:t>Hydrogels for DMA experiments were prepared in 4 M urea to ensure fast and homogeneous dissolution of the high protein amount required</w:t>
        </w:r>
        <w:r w:rsidR="00EA7785">
          <w:rPr>
            <w:rFonts w:ascii="Times New Roman" w:hAnsi="Times New Roman" w:cs="Times New Roman"/>
            <w:iCs/>
            <w:sz w:val="24"/>
            <w:szCs w:val="24"/>
            <w:lang w:val="en-US"/>
          </w:rPr>
          <w:t xml:space="preserve">. All hydrogels were crosslinked with 2.5 mM riboflavin, 30 mM APS and </w:t>
        </w:r>
      </w:ins>
      <w:ins w:id="1546" w:author="Alexander Resch" w:date="2022-01-17T20:08:00Z">
        <w:r w:rsidR="001D6F6A">
          <w:rPr>
            <w:rFonts w:ascii="Times New Roman" w:hAnsi="Times New Roman" w:cs="Times New Roman"/>
            <w:iCs/>
            <w:sz w:val="24"/>
            <w:szCs w:val="24"/>
            <w:lang w:val="en-US"/>
          </w:rPr>
          <w:t xml:space="preserve">an illumination energy density of </w:t>
        </w:r>
      </w:ins>
      <w:ins w:id="1547" w:author="anna.resch88@gmail.com" w:date="2022-01-07T12:53:00Z">
        <w:r w:rsidR="00EA7785">
          <w:rPr>
            <w:rFonts w:ascii="Times New Roman" w:hAnsi="Times New Roman" w:cs="Times New Roman"/>
            <w:iCs/>
            <w:sz w:val="24"/>
            <w:szCs w:val="24"/>
            <w:lang w:val="en-US"/>
          </w:rPr>
          <w:t>67.7 J/cm².</w:t>
        </w:r>
        <w:del w:id="1548" w:author="Alexander Resch" w:date="2022-01-18T19:56:00Z">
          <w:r w:rsidR="00EA7785" w:rsidDel="00721C79">
            <w:rPr>
              <w:rFonts w:ascii="Times New Roman" w:hAnsi="Times New Roman" w:cs="Times New Roman"/>
              <w:iCs/>
              <w:sz w:val="24"/>
              <w:szCs w:val="24"/>
              <w:lang w:val="en-US"/>
            </w:rPr>
            <w:delText xml:space="preserve"> </w:delText>
          </w:r>
        </w:del>
        <w:del w:id="1549" w:author="anna.resch88@gmail.com" w:date="2022-01-07T12:50:00Z">
          <w:r w:rsidR="00EA7785" w:rsidRPr="009A1C08" w:rsidDel="009F0F3E">
            <w:rPr>
              <w:rFonts w:ascii="Times New Roman" w:hAnsi="Times New Roman" w:cs="Times New Roman"/>
              <w:iCs/>
              <w:sz w:val="24"/>
              <w:szCs w:val="24"/>
              <w:lang w:val="en-US"/>
            </w:rPr>
            <w:delText xml:space="preserve">, while samples for nanoindentation were prepared in water. </w:delText>
          </w:r>
        </w:del>
        <w:del w:id="1550" w:author="anna.resch88@gmail.com" w:date="2022-01-03T10:39:00Z">
          <w:r w:rsidR="00EA7785" w:rsidRPr="009A1C08" w:rsidDel="000501AE">
            <w:rPr>
              <w:rFonts w:ascii="Times New Roman" w:hAnsi="Times New Roman" w:cs="Times New Roman"/>
              <w:iCs/>
              <w:sz w:val="24"/>
              <w:szCs w:val="24"/>
              <w:lang w:val="en-US"/>
            </w:rPr>
            <w:delText>However, samples equivalently prepared in 4 M urea and water did not show considerable differences in Young’s moduli, as determined by nanoindentation (</w:delText>
          </w:r>
          <w:commentRangeStart w:id="1551"/>
          <w:r w:rsidR="00EA7785" w:rsidRPr="009A1C08" w:rsidDel="000501AE">
            <w:rPr>
              <w:rFonts w:ascii="Times New Roman" w:hAnsi="Times New Roman" w:cs="Times New Roman"/>
              <w:iCs/>
              <w:sz w:val="24"/>
              <w:szCs w:val="24"/>
              <w:lang w:val="en-US"/>
            </w:rPr>
            <w:delText>data not shown</w:delText>
          </w:r>
          <w:commentRangeEnd w:id="1551"/>
          <w:r w:rsidR="00EA7785" w:rsidDel="000501AE">
            <w:rPr>
              <w:rStyle w:val="Kommentarzeichen"/>
            </w:rPr>
            <w:commentReference w:id="1551"/>
          </w:r>
          <w:r w:rsidR="00EA7785" w:rsidRPr="009A1C08" w:rsidDel="000501AE">
            <w:rPr>
              <w:rFonts w:ascii="Times New Roman" w:hAnsi="Times New Roman" w:cs="Times New Roman"/>
              <w:iCs/>
              <w:sz w:val="24"/>
              <w:szCs w:val="24"/>
              <w:lang w:val="en-US"/>
            </w:rPr>
            <w:delText>).</w:delText>
          </w:r>
          <w:r w:rsidR="00EA7785" w:rsidRPr="009A1C08" w:rsidDel="000501AE">
            <w:rPr>
              <w:rFonts w:ascii="Times New Roman" w:hAnsi="Times New Roman" w:cs="Times New Roman"/>
              <w:sz w:val="24"/>
              <w:szCs w:val="24"/>
              <w:lang w:val="en-US"/>
            </w:rPr>
            <w:delText xml:space="preserve"> </w:delText>
          </w:r>
        </w:del>
        <w:del w:id="1552" w:author="anna.resch88@gmail.com" w:date="2022-01-07T12:50:00Z">
          <w:r w:rsidR="00EA7785" w:rsidRPr="009A1C08" w:rsidDel="009F0F3E">
            <w:rPr>
              <w:rFonts w:ascii="Times New Roman" w:hAnsi="Times New Roman" w:cs="Times New Roman"/>
              <w:iCs/>
              <w:sz w:val="24"/>
              <w:szCs w:val="24"/>
              <w:lang w:val="en-US"/>
            </w:rPr>
            <w:delText>Nanoindentation measurements were performed at ambient temperature in water, while DMA was performed at 37 °C in PBS buffer.</w:delText>
          </w:r>
        </w:del>
      </w:ins>
    </w:p>
    <w:p w14:paraId="202A2B86" w14:textId="25906D28" w:rsidR="00EA3BB0" w:rsidRPr="009A1C08" w:rsidRDefault="00141487" w:rsidP="009A1C08">
      <w:pPr>
        <w:spacing w:line="480" w:lineRule="auto"/>
        <w:jc w:val="both"/>
        <w:rPr>
          <w:rFonts w:ascii="Times New Roman" w:hAnsi="Times New Roman" w:cs="Times New Roman"/>
          <w:sz w:val="24"/>
          <w:szCs w:val="24"/>
          <w:lang w:val="en-US"/>
        </w:rPr>
      </w:pPr>
      <w:r w:rsidRPr="000501AE">
        <w:rPr>
          <w:rFonts w:ascii="Times New Roman" w:hAnsi="Times New Roman" w:cs="Times New Roman"/>
          <w:sz w:val="24"/>
          <w:szCs w:val="24"/>
          <w:highlight w:val="magenta"/>
          <w:lang w:val="en-US"/>
          <w:rPrChange w:id="1553" w:author="anna.resch88@gmail.com" w:date="2022-01-03T10:36:00Z">
            <w:rPr>
              <w:rFonts w:ascii="Times New Roman" w:hAnsi="Times New Roman" w:cs="Times New Roman"/>
              <w:sz w:val="24"/>
              <w:szCs w:val="24"/>
              <w:lang w:val="en-US"/>
            </w:rPr>
          </w:rPrChange>
        </w:rPr>
        <w:t>Stress-strain curves for the three</w:t>
      </w:r>
      <w:r w:rsidR="00AF3514" w:rsidRPr="000501AE">
        <w:rPr>
          <w:rFonts w:ascii="Times New Roman" w:hAnsi="Times New Roman" w:cs="Times New Roman"/>
          <w:sz w:val="24"/>
          <w:szCs w:val="24"/>
          <w:highlight w:val="magenta"/>
          <w:lang w:val="en-US"/>
          <w:rPrChange w:id="1554" w:author="anna.resch88@gmail.com" w:date="2022-01-03T10:36:00Z">
            <w:rPr>
              <w:rFonts w:ascii="Times New Roman" w:hAnsi="Times New Roman" w:cs="Times New Roman"/>
              <w:sz w:val="24"/>
              <w:szCs w:val="24"/>
              <w:lang w:val="en-US"/>
            </w:rPr>
          </w:rPrChange>
        </w:rPr>
        <w:t xml:space="preserve"> </w:t>
      </w:r>
      <w:r w:rsidRPr="000501AE">
        <w:rPr>
          <w:rFonts w:ascii="Times New Roman" w:hAnsi="Times New Roman" w:cs="Times New Roman"/>
          <w:sz w:val="24"/>
          <w:szCs w:val="24"/>
          <w:highlight w:val="magenta"/>
          <w:lang w:val="en-US"/>
          <w:rPrChange w:id="1555" w:author="anna.resch88@gmail.com" w:date="2022-01-03T10:36:00Z">
            <w:rPr>
              <w:rFonts w:ascii="Times New Roman" w:hAnsi="Times New Roman" w:cs="Times New Roman"/>
              <w:sz w:val="24"/>
              <w:szCs w:val="24"/>
              <w:lang w:val="en-US"/>
            </w:rPr>
          </w:rPrChange>
        </w:rPr>
        <w:t xml:space="preserve">hydrogel types are </w:t>
      </w:r>
      <w:r w:rsidR="00477228" w:rsidRPr="000501AE">
        <w:rPr>
          <w:rFonts w:ascii="Times New Roman" w:hAnsi="Times New Roman" w:cs="Times New Roman"/>
          <w:sz w:val="24"/>
          <w:szCs w:val="24"/>
          <w:highlight w:val="magenta"/>
          <w:lang w:val="en-US"/>
          <w:rPrChange w:id="1556" w:author="anna.resch88@gmail.com" w:date="2022-01-03T10:36:00Z">
            <w:rPr>
              <w:rFonts w:ascii="Times New Roman" w:hAnsi="Times New Roman" w:cs="Times New Roman"/>
              <w:sz w:val="24"/>
              <w:szCs w:val="24"/>
              <w:lang w:val="en-US"/>
            </w:rPr>
          </w:rPrChange>
        </w:rPr>
        <w:t>shown</w:t>
      </w:r>
      <w:r w:rsidRPr="000501AE">
        <w:rPr>
          <w:rFonts w:ascii="Times New Roman" w:hAnsi="Times New Roman" w:cs="Times New Roman"/>
          <w:sz w:val="24"/>
          <w:szCs w:val="24"/>
          <w:highlight w:val="magenta"/>
          <w:lang w:val="en-US"/>
          <w:rPrChange w:id="1557" w:author="anna.resch88@gmail.com" w:date="2022-01-03T10:36:00Z">
            <w:rPr>
              <w:rFonts w:ascii="Times New Roman" w:hAnsi="Times New Roman" w:cs="Times New Roman"/>
              <w:sz w:val="24"/>
              <w:szCs w:val="24"/>
              <w:lang w:val="en-US"/>
            </w:rPr>
          </w:rPrChange>
        </w:rPr>
        <w:t xml:space="preserve"> in</w:t>
      </w:r>
      <w:r w:rsidRPr="009A1C08">
        <w:rPr>
          <w:rFonts w:ascii="Times New Roman" w:hAnsi="Times New Roman" w:cs="Times New Roman"/>
          <w:sz w:val="24"/>
          <w:szCs w:val="24"/>
          <w:lang w:val="en-US"/>
        </w:rPr>
        <w:t xml:space="preserve"> </w:t>
      </w:r>
      <w:r w:rsidRPr="00AB552A">
        <w:rPr>
          <w:rFonts w:ascii="Times New Roman" w:hAnsi="Times New Roman" w:cs="Times New Roman"/>
          <w:b/>
          <w:sz w:val="24"/>
          <w:szCs w:val="24"/>
          <w:highlight w:val="cyan"/>
          <w:lang w:val="en-US"/>
          <w:rPrChange w:id="1558" w:author="Bizan N. Balzer" w:date="2021-10-07T16:21:00Z">
            <w:rPr>
              <w:rFonts w:ascii="Times New Roman" w:hAnsi="Times New Roman" w:cs="Times New Roman"/>
              <w:b/>
              <w:sz w:val="24"/>
              <w:szCs w:val="24"/>
              <w:lang w:val="en-US"/>
            </w:rPr>
          </w:rPrChange>
        </w:rPr>
        <w:t xml:space="preserve">Figure </w:t>
      </w:r>
      <w:r w:rsidR="0082139B" w:rsidRPr="00AB552A">
        <w:rPr>
          <w:rFonts w:ascii="Times New Roman" w:hAnsi="Times New Roman" w:cs="Times New Roman"/>
          <w:b/>
          <w:sz w:val="24"/>
          <w:szCs w:val="24"/>
          <w:highlight w:val="cyan"/>
          <w:lang w:val="en-US"/>
          <w:rPrChange w:id="1559" w:author="Bizan N. Balzer" w:date="2021-10-07T16:21:00Z">
            <w:rPr>
              <w:rFonts w:ascii="Times New Roman" w:hAnsi="Times New Roman" w:cs="Times New Roman"/>
              <w:b/>
              <w:sz w:val="24"/>
              <w:szCs w:val="24"/>
              <w:lang w:val="en-US"/>
            </w:rPr>
          </w:rPrChange>
        </w:rPr>
        <w:t>4</w:t>
      </w:r>
      <w:r w:rsidRPr="009A1C08">
        <w:rPr>
          <w:rFonts w:ascii="Times New Roman" w:hAnsi="Times New Roman" w:cs="Times New Roman"/>
          <w:sz w:val="24"/>
          <w:szCs w:val="24"/>
          <w:lang w:val="en-US"/>
        </w:rPr>
        <w:t xml:space="preserve">. </w:t>
      </w:r>
      <w:moveFromRangeStart w:id="1560" w:author="anna.resch88@gmail.com" w:date="2022-01-07T12:56:00Z" w:name="move92452617"/>
      <w:moveFrom w:id="1561" w:author="anna.resch88@gmail.com" w:date="2022-01-07T12:56:00Z">
        <w:r w:rsidR="00492A48" w:rsidRPr="009A1C08" w:rsidDel="00EA7785">
          <w:rPr>
            <w:rFonts w:ascii="Times New Roman" w:hAnsi="Times New Roman" w:cs="Times New Roman"/>
            <w:sz w:val="24"/>
            <w:szCs w:val="24"/>
            <w:lang w:val="en-US"/>
          </w:rPr>
          <w:t>U</w:t>
        </w:r>
        <w:r w:rsidR="001C0A96" w:rsidRPr="009A1C08" w:rsidDel="00EA7785">
          <w:rPr>
            <w:rFonts w:ascii="Times New Roman" w:hAnsi="Times New Roman" w:cs="Times New Roman"/>
            <w:sz w:val="24"/>
            <w:szCs w:val="24"/>
            <w:lang w:val="en-US"/>
          </w:rPr>
          <w:t xml:space="preserve">ltimate tensile strength and extension to break were determined by stretching the </w:t>
        </w:r>
        <w:r w:rsidR="00492A48" w:rsidRPr="009A1C08" w:rsidDel="00EA7785">
          <w:rPr>
            <w:rFonts w:ascii="Times New Roman" w:hAnsi="Times New Roman" w:cs="Times New Roman"/>
            <w:sz w:val="24"/>
            <w:szCs w:val="24"/>
            <w:lang w:val="en-US"/>
          </w:rPr>
          <w:t xml:space="preserve">hydrogel </w:t>
        </w:r>
        <w:r w:rsidR="001C0A96" w:rsidRPr="009A1C08" w:rsidDel="00EA7785">
          <w:rPr>
            <w:rFonts w:ascii="Times New Roman" w:hAnsi="Times New Roman" w:cs="Times New Roman"/>
            <w:sz w:val="24"/>
            <w:szCs w:val="24"/>
            <w:lang w:val="en-US"/>
          </w:rPr>
          <w:t xml:space="preserve">samples until rupture. </w:t>
        </w:r>
      </w:moveFrom>
      <w:moveFromRangeEnd w:id="1560"/>
      <w:commentRangeStart w:id="1562"/>
      <w:del w:id="1563" w:author="anna.resch88@gmail.com" w:date="2022-01-07T12:55:00Z">
        <w:r w:rsidR="001C0A96" w:rsidRPr="000501AE" w:rsidDel="00EA7785">
          <w:rPr>
            <w:rFonts w:ascii="Times New Roman" w:hAnsi="Times New Roman" w:cs="Times New Roman"/>
            <w:sz w:val="24"/>
            <w:szCs w:val="24"/>
            <w:highlight w:val="magenta"/>
            <w:lang w:val="en-US"/>
            <w:rPrChange w:id="1564" w:author="anna.resch88@gmail.com" w:date="2022-01-03T10:36:00Z">
              <w:rPr>
                <w:rFonts w:ascii="Times New Roman" w:hAnsi="Times New Roman" w:cs="Times New Roman"/>
                <w:sz w:val="24"/>
                <w:szCs w:val="24"/>
                <w:lang w:val="en-US"/>
              </w:rPr>
            </w:rPrChange>
          </w:rPr>
          <w:delText>E</w:delText>
        </w:r>
        <w:r w:rsidR="00EA3BB0" w:rsidRPr="000501AE" w:rsidDel="00EA7785">
          <w:rPr>
            <w:rFonts w:ascii="Times New Roman" w:hAnsi="Times New Roman" w:cs="Times New Roman"/>
            <w:sz w:val="24"/>
            <w:szCs w:val="24"/>
            <w:highlight w:val="magenta"/>
            <w:lang w:val="en-US"/>
            <w:rPrChange w:id="1565" w:author="anna.resch88@gmail.com" w:date="2022-01-03T10:36:00Z">
              <w:rPr>
                <w:rFonts w:ascii="Times New Roman" w:hAnsi="Times New Roman" w:cs="Times New Roman"/>
                <w:sz w:val="24"/>
                <w:szCs w:val="24"/>
                <w:lang w:val="en-US"/>
              </w:rPr>
            </w:rPrChange>
          </w:rPr>
          <w:delText xml:space="preserve">xtensions to break </w:delText>
        </w:r>
        <w:r w:rsidR="00492A48" w:rsidRPr="000501AE" w:rsidDel="00EA7785">
          <w:rPr>
            <w:rFonts w:ascii="Times New Roman" w:hAnsi="Times New Roman" w:cs="Times New Roman"/>
            <w:sz w:val="24"/>
            <w:szCs w:val="24"/>
            <w:highlight w:val="magenta"/>
            <w:lang w:val="en-US"/>
            <w:rPrChange w:id="1566" w:author="anna.resch88@gmail.com" w:date="2022-01-03T10:36:00Z">
              <w:rPr>
                <w:rFonts w:ascii="Times New Roman" w:hAnsi="Times New Roman" w:cs="Times New Roman"/>
                <w:sz w:val="24"/>
                <w:szCs w:val="24"/>
                <w:lang w:val="en-US"/>
              </w:rPr>
            </w:rPrChange>
          </w:rPr>
          <w:delText>exceeded</w:delText>
        </w:r>
        <w:r w:rsidR="00EA3BB0" w:rsidRPr="000501AE" w:rsidDel="00EA7785">
          <w:rPr>
            <w:rFonts w:ascii="Times New Roman" w:hAnsi="Times New Roman" w:cs="Times New Roman"/>
            <w:sz w:val="24"/>
            <w:szCs w:val="24"/>
            <w:highlight w:val="magenta"/>
            <w:lang w:val="en-US"/>
            <w:rPrChange w:id="1567" w:author="anna.resch88@gmail.com" w:date="2022-01-03T10:36:00Z">
              <w:rPr>
                <w:rFonts w:ascii="Times New Roman" w:hAnsi="Times New Roman" w:cs="Times New Roman"/>
                <w:sz w:val="24"/>
                <w:szCs w:val="24"/>
                <w:lang w:val="en-US"/>
              </w:rPr>
            </w:rPrChange>
          </w:rPr>
          <w:delText xml:space="preserve"> 250</w:delText>
        </w:r>
        <w:r w:rsidR="007B0747" w:rsidRPr="000501AE" w:rsidDel="00EA7785">
          <w:rPr>
            <w:rFonts w:ascii="Times New Roman" w:hAnsi="Times New Roman" w:cs="Times New Roman"/>
            <w:sz w:val="24"/>
            <w:szCs w:val="24"/>
            <w:highlight w:val="magenta"/>
            <w:lang w:val="en-US"/>
            <w:rPrChange w:id="1568" w:author="anna.resch88@gmail.com" w:date="2022-01-03T10:36:00Z">
              <w:rPr>
                <w:rFonts w:ascii="Times New Roman" w:hAnsi="Times New Roman" w:cs="Times New Roman"/>
                <w:sz w:val="24"/>
                <w:szCs w:val="24"/>
                <w:lang w:val="en-US"/>
              </w:rPr>
            </w:rPrChange>
          </w:rPr>
          <w:delText> </w:delText>
        </w:r>
        <w:r w:rsidR="00EA3BB0" w:rsidRPr="000501AE" w:rsidDel="00EA7785">
          <w:rPr>
            <w:rFonts w:ascii="Times New Roman" w:hAnsi="Times New Roman" w:cs="Times New Roman"/>
            <w:sz w:val="24"/>
            <w:szCs w:val="24"/>
            <w:highlight w:val="magenta"/>
            <w:lang w:val="en-US"/>
            <w:rPrChange w:id="1569" w:author="anna.resch88@gmail.com" w:date="2022-01-03T10:36:00Z">
              <w:rPr>
                <w:rFonts w:ascii="Times New Roman" w:hAnsi="Times New Roman" w:cs="Times New Roman"/>
                <w:sz w:val="24"/>
                <w:szCs w:val="24"/>
                <w:lang w:val="en-US"/>
              </w:rPr>
            </w:rPrChange>
          </w:rPr>
          <w:delText>%</w:delText>
        </w:r>
        <w:r w:rsidR="00286750" w:rsidRPr="000501AE" w:rsidDel="00EA7785">
          <w:rPr>
            <w:rFonts w:ascii="Times New Roman" w:hAnsi="Times New Roman" w:cs="Times New Roman"/>
            <w:sz w:val="24"/>
            <w:szCs w:val="24"/>
            <w:highlight w:val="magenta"/>
            <w:lang w:val="en-US"/>
            <w:rPrChange w:id="1570" w:author="anna.resch88@gmail.com" w:date="2022-01-03T10:36:00Z">
              <w:rPr>
                <w:rFonts w:ascii="Times New Roman" w:hAnsi="Times New Roman" w:cs="Times New Roman"/>
                <w:sz w:val="24"/>
                <w:szCs w:val="24"/>
                <w:lang w:val="en-US"/>
              </w:rPr>
            </w:rPrChange>
          </w:rPr>
          <w:delText xml:space="preserve"> in two of the three hydrogel types</w:delText>
        </w:r>
        <w:r w:rsidR="00453C84" w:rsidRPr="000501AE" w:rsidDel="00EA7785">
          <w:rPr>
            <w:rFonts w:ascii="Times New Roman" w:hAnsi="Times New Roman" w:cs="Times New Roman"/>
            <w:sz w:val="24"/>
            <w:szCs w:val="24"/>
            <w:highlight w:val="magenta"/>
            <w:lang w:val="en-US"/>
            <w:rPrChange w:id="1571" w:author="anna.resch88@gmail.com" w:date="2022-01-03T10:36:00Z">
              <w:rPr>
                <w:rFonts w:ascii="Times New Roman" w:hAnsi="Times New Roman" w:cs="Times New Roman"/>
                <w:sz w:val="24"/>
                <w:szCs w:val="24"/>
                <w:lang w:val="en-US"/>
              </w:rPr>
            </w:rPrChange>
          </w:rPr>
          <w:delText xml:space="preserve">, </w:delText>
        </w:r>
        <w:r w:rsidR="0042323A" w:rsidRPr="000501AE" w:rsidDel="00EA7785">
          <w:rPr>
            <w:rFonts w:ascii="Times New Roman" w:hAnsi="Times New Roman" w:cs="Times New Roman"/>
            <w:sz w:val="24"/>
            <w:szCs w:val="24"/>
            <w:highlight w:val="magenta"/>
            <w:lang w:val="en-US"/>
            <w:rPrChange w:id="1572" w:author="anna.resch88@gmail.com" w:date="2022-01-03T10:36:00Z">
              <w:rPr>
                <w:rFonts w:ascii="Times New Roman" w:hAnsi="Times New Roman" w:cs="Times New Roman"/>
                <w:sz w:val="24"/>
                <w:szCs w:val="24"/>
                <w:lang w:val="en-US"/>
              </w:rPr>
            </w:rPrChange>
          </w:rPr>
          <w:delText xml:space="preserve">demonstrating </w:delText>
        </w:r>
        <w:r w:rsidR="00453C84" w:rsidRPr="000501AE" w:rsidDel="00EA7785">
          <w:rPr>
            <w:rFonts w:ascii="Times New Roman" w:hAnsi="Times New Roman" w:cs="Times New Roman"/>
            <w:sz w:val="24"/>
            <w:szCs w:val="24"/>
            <w:highlight w:val="magenta"/>
            <w:lang w:val="en-US"/>
            <w:rPrChange w:id="1573" w:author="anna.resch88@gmail.com" w:date="2022-01-03T10:36:00Z">
              <w:rPr>
                <w:rFonts w:ascii="Times New Roman" w:hAnsi="Times New Roman" w:cs="Times New Roman"/>
                <w:sz w:val="24"/>
                <w:szCs w:val="24"/>
                <w:lang w:val="en-US"/>
              </w:rPr>
            </w:rPrChange>
          </w:rPr>
          <w:delText>high elasticity</w:delText>
        </w:r>
        <w:r w:rsidR="00EA3BB0" w:rsidRPr="009A1C08" w:rsidDel="00EA7785">
          <w:rPr>
            <w:rFonts w:ascii="Times New Roman" w:hAnsi="Times New Roman" w:cs="Times New Roman"/>
            <w:sz w:val="24"/>
            <w:szCs w:val="24"/>
            <w:lang w:val="en-US"/>
          </w:rPr>
          <w:delText xml:space="preserve"> (see </w:delText>
        </w:r>
        <w:r w:rsidR="00EA3BB0" w:rsidRPr="00AB552A" w:rsidDel="00EA7785">
          <w:rPr>
            <w:rFonts w:ascii="Times New Roman" w:hAnsi="Times New Roman" w:cs="Times New Roman"/>
            <w:b/>
            <w:sz w:val="24"/>
            <w:szCs w:val="24"/>
            <w:highlight w:val="cyan"/>
            <w:lang w:val="en-US"/>
            <w:rPrChange w:id="1574" w:author="Bizan N. Balzer" w:date="2021-10-07T16:21:00Z">
              <w:rPr>
                <w:rFonts w:ascii="Times New Roman" w:hAnsi="Times New Roman" w:cs="Times New Roman"/>
                <w:b/>
                <w:sz w:val="24"/>
                <w:szCs w:val="24"/>
                <w:lang w:val="en-US"/>
              </w:rPr>
            </w:rPrChange>
          </w:rPr>
          <w:delText>Table 1</w:delText>
        </w:r>
        <w:r w:rsidR="00EA3BB0" w:rsidRPr="009A1C08" w:rsidDel="00EA7785">
          <w:rPr>
            <w:rFonts w:ascii="Times New Roman" w:hAnsi="Times New Roman" w:cs="Times New Roman"/>
            <w:sz w:val="24"/>
            <w:szCs w:val="24"/>
            <w:lang w:val="en-US"/>
          </w:rPr>
          <w:delText>).</w:delText>
        </w:r>
        <w:r w:rsidR="00816635" w:rsidRPr="009A1C08" w:rsidDel="00EA7785">
          <w:rPr>
            <w:rFonts w:ascii="Times New Roman" w:hAnsi="Times New Roman" w:cs="Times New Roman"/>
            <w:sz w:val="24"/>
            <w:szCs w:val="24"/>
            <w:lang w:val="en-US"/>
          </w:rPr>
          <w:delText xml:space="preserve"> </w:delText>
        </w:r>
        <w:commentRangeEnd w:id="1562"/>
        <w:r w:rsidR="00EA7785" w:rsidDel="00EA7785">
          <w:rPr>
            <w:rStyle w:val="Kommentarzeichen"/>
          </w:rPr>
          <w:commentReference w:id="1562"/>
        </w:r>
      </w:del>
      <w:r w:rsidR="00FC5159" w:rsidRPr="000501AE">
        <w:rPr>
          <w:rFonts w:ascii="Times New Roman" w:hAnsi="Times New Roman" w:cs="Times New Roman"/>
          <w:sz w:val="24"/>
          <w:szCs w:val="24"/>
          <w:highlight w:val="magenta"/>
          <w:lang w:val="en-US"/>
          <w:rPrChange w:id="1575" w:author="anna.resch88@gmail.com" w:date="2022-01-03T10:37:00Z">
            <w:rPr>
              <w:rFonts w:ascii="Times New Roman" w:hAnsi="Times New Roman" w:cs="Times New Roman"/>
              <w:sz w:val="24"/>
              <w:szCs w:val="24"/>
              <w:lang w:val="en-US"/>
            </w:rPr>
          </w:rPrChange>
        </w:rPr>
        <w:t xml:space="preserve">Proceeding in time, </w:t>
      </w:r>
      <w:r w:rsidR="00EA3BB0" w:rsidRPr="000501AE">
        <w:rPr>
          <w:rFonts w:ascii="Times New Roman" w:hAnsi="Times New Roman" w:cs="Times New Roman"/>
          <w:sz w:val="24"/>
          <w:szCs w:val="24"/>
          <w:highlight w:val="magenta"/>
          <w:lang w:val="en-US"/>
          <w:rPrChange w:id="1576" w:author="anna.resch88@gmail.com" w:date="2022-01-03T10:37:00Z">
            <w:rPr>
              <w:rFonts w:ascii="Times New Roman" w:hAnsi="Times New Roman" w:cs="Times New Roman"/>
              <w:sz w:val="24"/>
              <w:szCs w:val="24"/>
              <w:lang w:val="en-US"/>
            </w:rPr>
          </w:rPrChange>
        </w:rPr>
        <w:t xml:space="preserve">DMA measurements </w:t>
      </w:r>
      <w:del w:id="1577" w:author="Alexander Resch" w:date="2022-01-17T20:46:00Z">
        <w:r w:rsidR="005A7A3D" w:rsidRPr="000501AE" w:rsidDel="0072131A">
          <w:rPr>
            <w:rFonts w:ascii="Times New Roman" w:hAnsi="Times New Roman" w:cs="Times New Roman"/>
            <w:sz w:val="24"/>
            <w:szCs w:val="24"/>
            <w:highlight w:val="magenta"/>
            <w:lang w:val="en-US"/>
            <w:rPrChange w:id="1578" w:author="anna.resch88@gmail.com" w:date="2022-01-03T10:37:00Z">
              <w:rPr>
                <w:rFonts w:ascii="Times New Roman" w:hAnsi="Times New Roman" w:cs="Times New Roman"/>
                <w:sz w:val="24"/>
                <w:szCs w:val="24"/>
                <w:lang w:val="en-US"/>
              </w:rPr>
            </w:rPrChange>
          </w:rPr>
          <w:delText>revealed</w:delText>
        </w:r>
        <w:r w:rsidR="00EA3BB0" w:rsidRPr="000501AE" w:rsidDel="0072131A">
          <w:rPr>
            <w:rFonts w:ascii="Times New Roman" w:hAnsi="Times New Roman" w:cs="Times New Roman"/>
            <w:sz w:val="24"/>
            <w:szCs w:val="24"/>
            <w:highlight w:val="magenta"/>
            <w:lang w:val="en-US"/>
            <w:rPrChange w:id="1579" w:author="anna.resch88@gmail.com" w:date="2022-01-03T10:37:00Z">
              <w:rPr>
                <w:rFonts w:ascii="Times New Roman" w:hAnsi="Times New Roman" w:cs="Times New Roman"/>
                <w:sz w:val="24"/>
                <w:szCs w:val="24"/>
                <w:lang w:val="en-US"/>
              </w:rPr>
            </w:rPrChange>
          </w:rPr>
          <w:delText xml:space="preserve"> </w:delText>
        </w:r>
      </w:del>
      <w:ins w:id="1580" w:author="Alexander Resch" w:date="2022-01-17T20:48:00Z">
        <w:r w:rsidR="0072131A">
          <w:rPr>
            <w:rFonts w:ascii="Times New Roman" w:hAnsi="Times New Roman" w:cs="Times New Roman"/>
            <w:sz w:val="24"/>
            <w:szCs w:val="24"/>
            <w:highlight w:val="magenta"/>
            <w:lang w:val="en-US"/>
          </w:rPr>
          <w:t xml:space="preserve">did not show </w:t>
        </w:r>
      </w:ins>
      <w:ins w:id="1581" w:author="Alexander Resch" w:date="2022-01-17T20:51:00Z">
        <w:r w:rsidR="0072131A">
          <w:rPr>
            <w:rFonts w:ascii="Times New Roman" w:hAnsi="Times New Roman" w:cs="Times New Roman"/>
            <w:sz w:val="24"/>
            <w:szCs w:val="24"/>
            <w:highlight w:val="magenta"/>
            <w:lang w:val="en-US"/>
          </w:rPr>
          <w:t xml:space="preserve">any </w:t>
        </w:r>
      </w:ins>
      <w:ins w:id="1582" w:author="Alexander Resch" w:date="2022-01-17T20:48:00Z">
        <w:r w:rsidR="0072131A">
          <w:rPr>
            <w:rFonts w:ascii="Times New Roman" w:hAnsi="Times New Roman" w:cs="Times New Roman"/>
            <w:sz w:val="24"/>
            <w:szCs w:val="24"/>
            <w:highlight w:val="magenta"/>
            <w:lang w:val="en-US"/>
          </w:rPr>
          <w:t>evidence for mechanical fat</w:t>
        </w:r>
      </w:ins>
      <w:ins w:id="1583" w:author="Alexander Resch" w:date="2022-01-17T20:49:00Z">
        <w:r w:rsidR="0072131A">
          <w:rPr>
            <w:rFonts w:ascii="Times New Roman" w:hAnsi="Times New Roman" w:cs="Times New Roman"/>
            <w:sz w:val="24"/>
            <w:szCs w:val="24"/>
            <w:highlight w:val="magenta"/>
            <w:lang w:val="en-US"/>
          </w:rPr>
          <w:t>igue</w:t>
        </w:r>
      </w:ins>
      <w:ins w:id="1584" w:author="Alexander Resch" w:date="2022-01-17T21:01:00Z">
        <w:r w:rsidR="000E14F4">
          <w:rPr>
            <w:rFonts w:ascii="Times New Roman" w:hAnsi="Times New Roman" w:cs="Times New Roman"/>
            <w:sz w:val="24"/>
            <w:szCs w:val="24"/>
            <w:highlight w:val="magenta"/>
            <w:lang w:val="en-US"/>
          </w:rPr>
          <w:t>, as</w:t>
        </w:r>
      </w:ins>
      <w:ins w:id="1585" w:author="Alexander Resch" w:date="2022-01-17T20:59:00Z">
        <w:r w:rsidR="000E14F4">
          <w:rPr>
            <w:rFonts w:ascii="Times New Roman" w:hAnsi="Times New Roman" w:cs="Times New Roman"/>
            <w:sz w:val="24"/>
            <w:szCs w:val="24"/>
            <w:highlight w:val="magenta"/>
            <w:lang w:val="en-US"/>
          </w:rPr>
          <w:t xml:space="preserve"> no ne</w:t>
        </w:r>
      </w:ins>
      <w:ins w:id="1586" w:author="Alexander Resch" w:date="2022-01-17T21:00:00Z">
        <w:r w:rsidR="000E14F4">
          <w:rPr>
            <w:rFonts w:ascii="Times New Roman" w:hAnsi="Times New Roman" w:cs="Times New Roman"/>
            <w:sz w:val="24"/>
            <w:szCs w:val="24"/>
            <w:highlight w:val="magenta"/>
            <w:lang w:val="en-US"/>
          </w:rPr>
          <w:t xml:space="preserve">gative trend </w:t>
        </w:r>
      </w:ins>
      <w:ins w:id="1587" w:author="Alexander Resch" w:date="2022-01-17T21:01:00Z">
        <w:r w:rsidR="00515CC1">
          <w:rPr>
            <w:rFonts w:ascii="Times New Roman" w:hAnsi="Times New Roman" w:cs="Times New Roman"/>
            <w:sz w:val="24"/>
            <w:szCs w:val="24"/>
            <w:highlight w:val="magenta"/>
            <w:lang w:val="en-US"/>
          </w:rPr>
          <w:t xml:space="preserve">in the calculated Young’s moduli was </w:t>
        </w:r>
      </w:ins>
      <w:ins w:id="1588" w:author="Alexander Resch" w:date="2022-01-17T21:00:00Z">
        <w:r w:rsidR="000E14F4">
          <w:rPr>
            <w:rFonts w:ascii="Times New Roman" w:hAnsi="Times New Roman" w:cs="Times New Roman"/>
            <w:sz w:val="24"/>
            <w:szCs w:val="24"/>
            <w:highlight w:val="magenta"/>
            <w:lang w:val="en-US"/>
          </w:rPr>
          <w:t xml:space="preserve">observable. </w:t>
        </w:r>
      </w:ins>
      <w:del w:id="1589" w:author="Alexander Resch" w:date="2022-01-17T20:49:00Z">
        <w:r w:rsidR="00EA3BB0" w:rsidRPr="000501AE" w:rsidDel="0072131A">
          <w:rPr>
            <w:rFonts w:ascii="Times New Roman" w:hAnsi="Times New Roman" w:cs="Times New Roman"/>
            <w:sz w:val="24"/>
            <w:szCs w:val="24"/>
            <w:highlight w:val="magenta"/>
            <w:lang w:val="en-US"/>
            <w:rPrChange w:id="1590" w:author="anna.resch88@gmail.com" w:date="2022-01-03T10:37:00Z">
              <w:rPr>
                <w:rFonts w:ascii="Times New Roman" w:hAnsi="Times New Roman" w:cs="Times New Roman"/>
                <w:sz w:val="24"/>
                <w:szCs w:val="24"/>
                <w:lang w:val="en-US"/>
              </w:rPr>
            </w:rPrChange>
          </w:rPr>
          <w:delText>only</w:delText>
        </w:r>
        <w:r w:rsidR="00FC5159" w:rsidRPr="000501AE" w:rsidDel="0072131A">
          <w:rPr>
            <w:rFonts w:ascii="Times New Roman" w:hAnsi="Times New Roman" w:cs="Times New Roman"/>
            <w:sz w:val="24"/>
            <w:szCs w:val="24"/>
            <w:highlight w:val="magenta"/>
            <w:lang w:val="en-US"/>
            <w:rPrChange w:id="1591" w:author="anna.resch88@gmail.com" w:date="2022-01-03T10:37:00Z">
              <w:rPr>
                <w:rFonts w:ascii="Times New Roman" w:hAnsi="Times New Roman" w:cs="Times New Roman"/>
                <w:sz w:val="24"/>
                <w:szCs w:val="24"/>
                <w:lang w:val="en-US"/>
              </w:rPr>
            </w:rPrChange>
          </w:rPr>
          <w:delText xml:space="preserve"> </w:delText>
        </w:r>
      </w:del>
      <w:del w:id="1592" w:author="Alexander Resch" w:date="2022-01-17T20:48:00Z">
        <w:r w:rsidR="00FC5159" w:rsidRPr="000501AE" w:rsidDel="0072131A">
          <w:rPr>
            <w:rFonts w:ascii="Times New Roman" w:hAnsi="Times New Roman" w:cs="Times New Roman"/>
            <w:sz w:val="24"/>
            <w:szCs w:val="24"/>
            <w:highlight w:val="magenta"/>
            <w:lang w:val="en-US"/>
            <w:rPrChange w:id="1593" w:author="anna.resch88@gmail.com" w:date="2022-01-03T10:37:00Z">
              <w:rPr>
                <w:rFonts w:ascii="Times New Roman" w:hAnsi="Times New Roman" w:cs="Times New Roman"/>
                <w:sz w:val="24"/>
                <w:szCs w:val="24"/>
                <w:lang w:val="en-US"/>
              </w:rPr>
            </w:rPrChange>
          </w:rPr>
          <w:delText xml:space="preserve">slight </w:delText>
        </w:r>
      </w:del>
      <w:del w:id="1594" w:author="Alexander Resch" w:date="2022-01-17T20:49:00Z">
        <w:r w:rsidR="00FC5159" w:rsidRPr="000501AE" w:rsidDel="0072131A">
          <w:rPr>
            <w:rFonts w:ascii="Times New Roman" w:hAnsi="Times New Roman" w:cs="Times New Roman"/>
            <w:sz w:val="24"/>
            <w:szCs w:val="24"/>
            <w:highlight w:val="magenta"/>
            <w:lang w:val="en-US"/>
            <w:rPrChange w:id="1595" w:author="anna.resch88@gmail.com" w:date="2022-01-03T10:37:00Z">
              <w:rPr>
                <w:rFonts w:ascii="Times New Roman" w:hAnsi="Times New Roman" w:cs="Times New Roman"/>
                <w:sz w:val="24"/>
                <w:szCs w:val="24"/>
                <w:lang w:val="en-US"/>
              </w:rPr>
            </w:rPrChange>
          </w:rPr>
          <w:delText>deviations,</w:delText>
        </w:r>
      </w:del>
      <w:r w:rsidR="00FC5159" w:rsidRPr="000501AE">
        <w:rPr>
          <w:rFonts w:ascii="Times New Roman" w:hAnsi="Times New Roman" w:cs="Times New Roman"/>
          <w:sz w:val="24"/>
          <w:szCs w:val="24"/>
          <w:highlight w:val="magenta"/>
          <w:lang w:val="en-US"/>
          <w:rPrChange w:id="1596" w:author="anna.resch88@gmail.com" w:date="2022-01-03T10:37:00Z">
            <w:rPr>
              <w:rFonts w:ascii="Times New Roman" w:hAnsi="Times New Roman" w:cs="Times New Roman"/>
              <w:sz w:val="24"/>
              <w:szCs w:val="24"/>
              <w:lang w:val="en-US"/>
            </w:rPr>
          </w:rPrChange>
        </w:rPr>
        <w:t xml:space="preserve"> </w:t>
      </w:r>
      <w:del w:id="1597" w:author="Alexander Resch" w:date="2022-01-17T20:51:00Z">
        <w:r w:rsidR="00FC5159" w:rsidRPr="000501AE" w:rsidDel="0072131A">
          <w:rPr>
            <w:rFonts w:ascii="Times New Roman" w:hAnsi="Times New Roman" w:cs="Times New Roman"/>
            <w:sz w:val="24"/>
            <w:szCs w:val="24"/>
            <w:highlight w:val="magenta"/>
            <w:lang w:val="en-US"/>
            <w:rPrChange w:id="1598" w:author="anna.resch88@gmail.com" w:date="2022-01-03T10:37:00Z">
              <w:rPr>
                <w:rFonts w:ascii="Times New Roman" w:hAnsi="Times New Roman" w:cs="Times New Roman"/>
                <w:sz w:val="24"/>
                <w:szCs w:val="24"/>
                <w:lang w:val="en-US"/>
              </w:rPr>
            </w:rPrChange>
          </w:rPr>
          <w:delText xml:space="preserve">both </w:delText>
        </w:r>
      </w:del>
      <w:del w:id="1599" w:author="Alexander Resch" w:date="2022-01-17T20:49:00Z">
        <w:r w:rsidR="00FC5159" w:rsidRPr="000501AE" w:rsidDel="0072131A">
          <w:rPr>
            <w:rFonts w:ascii="Times New Roman" w:hAnsi="Times New Roman" w:cs="Times New Roman"/>
            <w:sz w:val="24"/>
            <w:szCs w:val="24"/>
            <w:highlight w:val="magenta"/>
            <w:lang w:val="en-US"/>
            <w:rPrChange w:id="1600" w:author="anna.resch88@gmail.com" w:date="2022-01-03T10:37:00Z">
              <w:rPr>
                <w:rFonts w:ascii="Times New Roman" w:hAnsi="Times New Roman" w:cs="Times New Roman"/>
                <w:sz w:val="24"/>
                <w:szCs w:val="24"/>
                <w:lang w:val="en-US"/>
              </w:rPr>
            </w:rPrChange>
          </w:rPr>
          <w:delText xml:space="preserve">to </w:delText>
        </w:r>
      </w:del>
      <w:del w:id="1601" w:author="Alexander Resch" w:date="2022-01-17T20:51:00Z">
        <w:r w:rsidR="00FC5159" w:rsidRPr="000501AE" w:rsidDel="0072131A">
          <w:rPr>
            <w:rFonts w:ascii="Times New Roman" w:hAnsi="Times New Roman" w:cs="Times New Roman"/>
            <w:sz w:val="24"/>
            <w:szCs w:val="24"/>
            <w:highlight w:val="magenta"/>
            <w:lang w:val="en-US"/>
            <w:rPrChange w:id="1602" w:author="anna.resch88@gmail.com" w:date="2022-01-03T10:37:00Z">
              <w:rPr>
                <w:rFonts w:ascii="Times New Roman" w:hAnsi="Times New Roman" w:cs="Times New Roman"/>
                <w:sz w:val="24"/>
                <w:szCs w:val="24"/>
                <w:lang w:val="en-US"/>
              </w:rPr>
            </w:rPrChange>
          </w:rPr>
          <w:delText xml:space="preserve">higher and </w:delText>
        </w:r>
      </w:del>
      <w:del w:id="1603" w:author="Alexander Resch" w:date="2022-01-17T20:49:00Z">
        <w:r w:rsidR="00FC5159" w:rsidRPr="000501AE" w:rsidDel="0072131A">
          <w:rPr>
            <w:rFonts w:ascii="Times New Roman" w:hAnsi="Times New Roman" w:cs="Times New Roman"/>
            <w:sz w:val="24"/>
            <w:szCs w:val="24"/>
            <w:highlight w:val="magenta"/>
            <w:lang w:val="en-US"/>
            <w:rPrChange w:id="1604" w:author="anna.resch88@gmail.com" w:date="2022-01-03T10:37:00Z">
              <w:rPr>
                <w:rFonts w:ascii="Times New Roman" w:hAnsi="Times New Roman" w:cs="Times New Roman"/>
                <w:sz w:val="24"/>
                <w:szCs w:val="24"/>
                <w:lang w:val="en-US"/>
              </w:rPr>
            </w:rPrChange>
          </w:rPr>
          <w:delText xml:space="preserve">to </w:delText>
        </w:r>
      </w:del>
      <w:del w:id="1605" w:author="Alexander Resch" w:date="2022-01-17T20:51:00Z">
        <w:r w:rsidR="00FC5159" w:rsidRPr="000501AE" w:rsidDel="0072131A">
          <w:rPr>
            <w:rFonts w:ascii="Times New Roman" w:hAnsi="Times New Roman" w:cs="Times New Roman"/>
            <w:sz w:val="24"/>
            <w:szCs w:val="24"/>
            <w:highlight w:val="magenta"/>
            <w:lang w:val="en-US"/>
            <w:rPrChange w:id="1606" w:author="anna.resch88@gmail.com" w:date="2022-01-03T10:37:00Z">
              <w:rPr>
                <w:rFonts w:ascii="Times New Roman" w:hAnsi="Times New Roman" w:cs="Times New Roman"/>
                <w:sz w:val="24"/>
                <w:szCs w:val="24"/>
                <w:lang w:val="en-US"/>
              </w:rPr>
            </w:rPrChange>
          </w:rPr>
          <w:delText>lower Young’s moduli</w:delText>
        </w:r>
        <w:r w:rsidR="00EA3BB0" w:rsidRPr="000501AE" w:rsidDel="0072131A">
          <w:rPr>
            <w:rFonts w:ascii="Times New Roman" w:hAnsi="Times New Roman" w:cs="Times New Roman"/>
            <w:sz w:val="24"/>
            <w:szCs w:val="24"/>
            <w:highlight w:val="magenta"/>
            <w:lang w:val="en-US"/>
            <w:rPrChange w:id="1607" w:author="anna.resch88@gmail.com" w:date="2022-01-03T10:37:00Z">
              <w:rPr>
                <w:rFonts w:ascii="Times New Roman" w:hAnsi="Times New Roman" w:cs="Times New Roman"/>
                <w:sz w:val="24"/>
                <w:szCs w:val="24"/>
                <w:lang w:val="en-US"/>
              </w:rPr>
            </w:rPrChange>
          </w:rPr>
          <w:delText>,</w:delText>
        </w:r>
        <w:r w:rsidR="00FC5159" w:rsidRPr="000501AE" w:rsidDel="0072131A">
          <w:rPr>
            <w:rFonts w:ascii="Times New Roman" w:hAnsi="Times New Roman" w:cs="Times New Roman"/>
            <w:sz w:val="24"/>
            <w:szCs w:val="24"/>
            <w:highlight w:val="magenta"/>
            <w:lang w:val="en-US"/>
            <w:rPrChange w:id="1608" w:author="anna.resch88@gmail.com" w:date="2022-01-03T10:37:00Z">
              <w:rPr>
                <w:rFonts w:ascii="Times New Roman" w:hAnsi="Times New Roman" w:cs="Times New Roman"/>
                <w:sz w:val="24"/>
                <w:szCs w:val="24"/>
                <w:lang w:val="en-US"/>
              </w:rPr>
            </w:rPrChange>
          </w:rPr>
          <w:delText xml:space="preserve"> giving rise to the assumption that </w:delText>
        </w:r>
        <w:r w:rsidR="007B0747" w:rsidRPr="000501AE" w:rsidDel="0072131A">
          <w:rPr>
            <w:rFonts w:ascii="Times New Roman" w:hAnsi="Times New Roman" w:cs="Times New Roman"/>
            <w:sz w:val="24"/>
            <w:szCs w:val="24"/>
            <w:highlight w:val="magenta"/>
            <w:lang w:val="en-US"/>
            <w:rPrChange w:id="1609" w:author="anna.resch88@gmail.com" w:date="2022-01-03T10:37:00Z">
              <w:rPr>
                <w:rFonts w:ascii="Times New Roman" w:hAnsi="Times New Roman" w:cs="Times New Roman"/>
                <w:sz w:val="24"/>
                <w:szCs w:val="24"/>
                <w:lang w:val="en-US"/>
              </w:rPr>
            </w:rPrChange>
          </w:rPr>
          <w:delText>it is</w:delText>
        </w:r>
        <w:r w:rsidR="00FC5159" w:rsidRPr="000501AE" w:rsidDel="0072131A">
          <w:rPr>
            <w:rFonts w:ascii="Times New Roman" w:hAnsi="Times New Roman" w:cs="Times New Roman"/>
            <w:sz w:val="24"/>
            <w:szCs w:val="24"/>
            <w:highlight w:val="magenta"/>
            <w:lang w:val="en-US"/>
            <w:rPrChange w:id="1610" w:author="anna.resch88@gmail.com" w:date="2022-01-03T10:37:00Z">
              <w:rPr>
                <w:rFonts w:ascii="Times New Roman" w:hAnsi="Times New Roman" w:cs="Times New Roman"/>
                <w:sz w:val="24"/>
                <w:szCs w:val="24"/>
                <w:lang w:val="en-US"/>
              </w:rPr>
            </w:rPrChange>
          </w:rPr>
          <w:delText xml:space="preserve"> not physical fatigue being shown, but rather external effects. </w:delText>
        </w:r>
        <w:r w:rsidR="00EA3BB0" w:rsidRPr="000501AE" w:rsidDel="0072131A">
          <w:rPr>
            <w:rFonts w:ascii="Times New Roman" w:hAnsi="Times New Roman" w:cs="Times New Roman"/>
            <w:sz w:val="24"/>
            <w:szCs w:val="24"/>
            <w:highlight w:val="magenta"/>
            <w:lang w:val="en-US"/>
            <w:rPrChange w:id="1611" w:author="anna.resch88@gmail.com" w:date="2022-01-03T10:37:00Z">
              <w:rPr>
                <w:rFonts w:ascii="Times New Roman" w:hAnsi="Times New Roman" w:cs="Times New Roman"/>
                <w:sz w:val="24"/>
                <w:szCs w:val="24"/>
                <w:lang w:val="en-US"/>
              </w:rPr>
            </w:rPrChange>
          </w:rPr>
          <w:delText xml:space="preserve">However, after 200 stretch cycles, we did not observe any evidence of material fatigue under </w:delText>
        </w:r>
        <w:r w:rsidR="004E072A" w:rsidRPr="000501AE" w:rsidDel="0072131A">
          <w:rPr>
            <w:rFonts w:ascii="Times New Roman" w:hAnsi="Times New Roman" w:cs="Times New Roman"/>
            <w:sz w:val="24"/>
            <w:szCs w:val="24"/>
            <w:highlight w:val="magenta"/>
            <w:lang w:val="en-US"/>
            <w:rPrChange w:id="1612" w:author="anna.resch88@gmail.com" w:date="2022-01-03T10:37:00Z">
              <w:rPr>
                <w:rFonts w:ascii="Times New Roman" w:hAnsi="Times New Roman" w:cs="Times New Roman"/>
                <w:sz w:val="24"/>
                <w:szCs w:val="24"/>
                <w:lang w:val="en-US"/>
              </w:rPr>
            </w:rPrChange>
          </w:rPr>
          <w:delText xml:space="preserve">the </w:delText>
        </w:r>
        <w:r w:rsidR="007B0747" w:rsidRPr="000501AE" w:rsidDel="0072131A">
          <w:rPr>
            <w:rFonts w:ascii="Times New Roman" w:hAnsi="Times New Roman" w:cs="Times New Roman"/>
            <w:sz w:val="24"/>
            <w:szCs w:val="24"/>
            <w:highlight w:val="magenta"/>
            <w:lang w:val="en-US"/>
            <w:rPrChange w:id="1613" w:author="anna.resch88@gmail.com" w:date="2022-01-03T10:37:00Z">
              <w:rPr>
                <w:rFonts w:ascii="Times New Roman" w:hAnsi="Times New Roman" w:cs="Times New Roman"/>
                <w:sz w:val="24"/>
                <w:szCs w:val="24"/>
                <w:lang w:val="en-US"/>
              </w:rPr>
            </w:rPrChange>
          </w:rPr>
          <w:delText>given</w:delText>
        </w:r>
        <w:r w:rsidR="00EA3BB0" w:rsidRPr="000501AE" w:rsidDel="0072131A">
          <w:rPr>
            <w:rFonts w:ascii="Times New Roman" w:hAnsi="Times New Roman" w:cs="Times New Roman"/>
            <w:sz w:val="24"/>
            <w:szCs w:val="24"/>
            <w:highlight w:val="magenta"/>
            <w:lang w:val="en-US"/>
            <w:rPrChange w:id="1614" w:author="anna.resch88@gmail.com" w:date="2022-01-03T10:37:00Z">
              <w:rPr>
                <w:rFonts w:ascii="Times New Roman" w:hAnsi="Times New Roman" w:cs="Times New Roman"/>
                <w:sz w:val="24"/>
                <w:szCs w:val="24"/>
                <w:lang w:val="en-US"/>
              </w:rPr>
            </w:rPrChange>
          </w:rPr>
          <w:delText xml:space="preserve"> conditions. </w:delText>
        </w:r>
      </w:del>
      <w:r w:rsidRPr="00BE2ADE">
        <w:rPr>
          <w:rFonts w:ascii="Times New Roman" w:hAnsi="Times New Roman" w:cs="Times New Roman"/>
          <w:sz w:val="24"/>
          <w:szCs w:val="24"/>
          <w:lang w:val="en-US"/>
        </w:rPr>
        <w:t>Young’s moduli</w:t>
      </w:r>
      <w:r w:rsidR="004629CD" w:rsidRPr="00BE2ADE">
        <w:rPr>
          <w:rFonts w:ascii="Times New Roman" w:hAnsi="Times New Roman" w:cs="Times New Roman"/>
          <w:sz w:val="24"/>
          <w:szCs w:val="24"/>
          <w:lang w:val="en-US"/>
        </w:rPr>
        <w:t xml:space="preserve"> </w:t>
      </w:r>
      <w:r w:rsidR="00BE2ADE" w:rsidRPr="00BE2ADE">
        <w:rPr>
          <w:rFonts w:ascii="Times New Roman" w:hAnsi="Times New Roman" w:cs="Times New Roman"/>
          <w:sz w:val="24"/>
          <w:szCs w:val="24"/>
          <w:lang w:val="en-US"/>
        </w:rPr>
        <w:t>of ULD-V20-ULD and ULD-V40-ULD</w:t>
      </w:r>
      <w:ins w:id="1615" w:author="Alexander Resch" w:date="2022-01-17T21:03:00Z">
        <w:r w:rsidR="00515CC1">
          <w:rPr>
            <w:rFonts w:ascii="Times New Roman" w:hAnsi="Times New Roman" w:cs="Times New Roman"/>
            <w:sz w:val="24"/>
            <w:szCs w:val="24"/>
            <w:lang w:val="en-US"/>
          </w:rPr>
          <w:t>,</w:t>
        </w:r>
      </w:ins>
      <w:r w:rsidR="00BE2ADE" w:rsidRPr="00BE2ADE">
        <w:rPr>
          <w:rFonts w:ascii="Times New Roman" w:hAnsi="Times New Roman" w:cs="Times New Roman"/>
          <w:sz w:val="24"/>
          <w:szCs w:val="24"/>
          <w:lang w:val="en-US"/>
        </w:rPr>
        <w:t xml:space="preserve"> as determined by DMA</w:t>
      </w:r>
      <w:ins w:id="1616" w:author="Alexander Resch" w:date="2022-01-17T21:03:00Z">
        <w:r w:rsidR="00515CC1">
          <w:rPr>
            <w:rFonts w:ascii="Times New Roman" w:hAnsi="Times New Roman" w:cs="Times New Roman"/>
            <w:sz w:val="24"/>
            <w:szCs w:val="24"/>
            <w:lang w:val="en-US"/>
          </w:rPr>
          <w:t>,</w:t>
        </w:r>
      </w:ins>
      <w:r w:rsidR="00BE2ADE" w:rsidRPr="00BE2ADE">
        <w:rPr>
          <w:rFonts w:ascii="Times New Roman" w:hAnsi="Times New Roman" w:cs="Times New Roman"/>
          <w:sz w:val="24"/>
          <w:szCs w:val="24"/>
          <w:lang w:val="en-US"/>
        </w:rPr>
        <w:t xml:space="preserve"> </w:t>
      </w:r>
      <w:r w:rsidR="00EA3BB0" w:rsidRPr="00BE2ADE">
        <w:rPr>
          <w:rFonts w:ascii="Times New Roman" w:hAnsi="Times New Roman" w:cs="Times New Roman"/>
          <w:sz w:val="24"/>
          <w:szCs w:val="24"/>
          <w:lang w:val="en-US"/>
        </w:rPr>
        <w:t>range</w:t>
      </w:r>
      <w:r w:rsidR="00BD2EAB" w:rsidRPr="00BE2ADE">
        <w:rPr>
          <w:rFonts w:ascii="Times New Roman" w:hAnsi="Times New Roman" w:cs="Times New Roman"/>
          <w:sz w:val="24"/>
          <w:szCs w:val="24"/>
          <w:lang w:val="en-US"/>
        </w:rPr>
        <w:t>d</w:t>
      </w:r>
      <w:r w:rsidRPr="00BE2ADE">
        <w:rPr>
          <w:rFonts w:ascii="Times New Roman" w:hAnsi="Times New Roman" w:cs="Times New Roman"/>
          <w:sz w:val="24"/>
          <w:szCs w:val="24"/>
          <w:lang w:val="en-US"/>
        </w:rPr>
        <w:t xml:space="preserve"> </w:t>
      </w:r>
      <w:r w:rsidR="00883F7C" w:rsidRPr="00BE2ADE">
        <w:rPr>
          <w:rFonts w:ascii="Times New Roman" w:hAnsi="Times New Roman" w:cs="Times New Roman"/>
          <w:sz w:val="24"/>
          <w:szCs w:val="24"/>
          <w:lang w:val="en-US"/>
        </w:rPr>
        <w:t xml:space="preserve">from </w:t>
      </w:r>
      <w:del w:id="1617" w:author="anna.resch88@gmail.com" w:date="2022-01-07T12:58:00Z">
        <w:r w:rsidRPr="00BE2ADE" w:rsidDel="00FE0ED4">
          <w:rPr>
            <w:rFonts w:ascii="Times New Roman" w:hAnsi="Times New Roman" w:cs="Times New Roman"/>
            <w:sz w:val="24"/>
            <w:szCs w:val="24"/>
            <w:lang w:val="en-US"/>
          </w:rPr>
          <w:delText xml:space="preserve">120 </w:delText>
        </w:r>
      </w:del>
      <w:commentRangeStart w:id="1618"/>
      <w:ins w:id="1619" w:author="anna.resch88@gmail.com" w:date="2022-01-07T12:58:00Z">
        <w:r w:rsidR="00FE0ED4" w:rsidRPr="00BE2ADE">
          <w:rPr>
            <w:rFonts w:ascii="Times New Roman" w:hAnsi="Times New Roman" w:cs="Times New Roman"/>
            <w:sz w:val="24"/>
            <w:szCs w:val="24"/>
            <w:lang w:val="en-US"/>
          </w:rPr>
          <w:t xml:space="preserve">56 </w:t>
        </w:r>
      </w:ins>
      <w:r w:rsidRPr="00BE2ADE">
        <w:rPr>
          <w:rFonts w:ascii="Times New Roman" w:hAnsi="Times New Roman" w:cs="Times New Roman"/>
          <w:sz w:val="24"/>
          <w:szCs w:val="24"/>
          <w:lang w:val="en-US"/>
        </w:rPr>
        <w:t xml:space="preserve">to </w:t>
      </w:r>
      <w:del w:id="1620" w:author="anna.resch88@gmail.com" w:date="2022-01-07T12:58:00Z">
        <w:r w:rsidRPr="00BE2ADE" w:rsidDel="00FE0ED4">
          <w:rPr>
            <w:rFonts w:ascii="Times New Roman" w:hAnsi="Times New Roman" w:cs="Times New Roman"/>
            <w:sz w:val="24"/>
            <w:szCs w:val="24"/>
            <w:lang w:val="en-US"/>
          </w:rPr>
          <w:delText>13</w:delText>
        </w:r>
        <w:r w:rsidR="00CE575A" w:rsidRPr="00BE2ADE" w:rsidDel="00FE0ED4">
          <w:rPr>
            <w:rFonts w:ascii="Times New Roman" w:hAnsi="Times New Roman" w:cs="Times New Roman"/>
            <w:sz w:val="24"/>
            <w:szCs w:val="24"/>
            <w:lang w:val="en-US"/>
          </w:rPr>
          <w:delText>7</w:delText>
        </w:r>
        <w:r w:rsidRPr="00BE2ADE" w:rsidDel="00FE0ED4">
          <w:rPr>
            <w:rFonts w:ascii="Times New Roman" w:hAnsi="Times New Roman" w:cs="Times New Roman"/>
            <w:sz w:val="24"/>
            <w:szCs w:val="24"/>
            <w:lang w:val="en-US"/>
          </w:rPr>
          <w:delText xml:space="preserve"> </w:delText>
        </w:r>
      </w:del>
      <w:ins w:id="1621" w:author="anna.resch88@gmail.com" w:date="2022-01-07T12:58:00Z">
        <w:r w:rsidR="00FE0ED4" w:rsidRPr="00BE2ADE">
          <w:rPr>
            <w:rFonts w:ascii="Times New Roman" w:hAnsi="Times New Roman" w:cs="Times New Roman"/>
            <w:sz w:val="24"/>
            <w:szCs w:val="24"/>
            <w:lang w:val="en-US"/>
          </w:rPr>
          <w:t xml:space="preserve">328 </w:t>
        </w:r>
      </w:ins>
      <w:r w:rsidRPr="00BE2ADE">
        <w:rPr>
          <w:rFonts w:ascii="Times New Roman" w:hAnsi="Times New Roman" w:cs="Times New Roman"/>
          <w:sz w:val="24"/>
          <w:szCs w:val="24"/>
          <w:lang w:val="en-US"/>
        </w:rPr>
        <w:t>kPa (</w:t>
      </w:r>
      <w:ins w:id="1622" w:author="anna.resch88@gmail.com" w:date="2022-01-16T12:22:00Z">
        <w:r w:rsidR="0069580F">
          <w:rPr>
            <w:rFonts w:ascii="Times New Roman" w:hAnsi="Times New Roman" w:cs="Times New Roman"/>
            <w:sz w:val="24"/>
            <w:szCs w:val="24"/>
            <w:lang w:val="en-US"/>
          </w:rPr>
          <w:t xml:space="preserve">StD </w:t>
        </w:r>
      </w:ins>
      <w:del w:id="1623" w:author="Alexander Resch" w:date="2022-01-18T19:00:00Z">
        <w:r w:rsidR="00BD2EAB" w:rsidRPr="00BE2ADE" w:rsidDel="00DB12A2">
          <w:rPr>
            <w:rFonts w:ascii="Times New Roman" w:hAnsi="Times New Roman" w:cs="Times New Roman"/>
            <w:sz w:val="24"/>
            <w:szCs w:val="24"/>
            <w:lang w:val="en-US"/>
          </w:rPr>
          <w:delText xml:space="preserve">± </w:delText>
        </w:r>
      </w:del>
      <w:del w:id="1624" w:author="anna.resch88@gmail.com" w:date="2022-01-07T12:58:00Z">
        <w:r w:rsidR="00CE575A" w:rsidRPr="00BE2ADE" w:rsidDel="00FE0ED4">
          <w:rPr>
            <w:rFonts w:ascii="Times New Roman" w:hAnsi="Times New Roman" w:cs="Times New Roman"/>
            <w:sz w:val="24"/>
            <w:szCs w:val="24"/>
            <w:lang w:val="en-US"/>
          </w:rPr>
          <w:delText>15</w:delText>
        </w:r>
        <w:r w:rsidR="00477228" w:rsidRPr="00BE2ADE" w:rsidDel="00FE0ED4">
          <w:rPr>
            <w:rFonts w:ascii="Times New Roman" w:hAnsi="Times New Roman" w:cs="Times New Roman"/>
            <w:sz w:val="24"/>
            <w:szCs w:val="24"/>
            <w:lang w:val="en-US"/>
          </w:rPr>
          <w:delText xml:space="preserve"> </w:delText>
        </w:r>
      </w:del>
      <w:ins w:id="1625" w:author="anna.resch88@gmail.com" w:date="2022-01-07T12:58:00Z">
        <w:r w:rsidR="00FE0ED4" w:rsidRPr="00BE2ADE">
          <w:rPr>
            <w:rFonts w:ascii="Times New Roman" w:hAnsi="Times New Roman" w:cs="Times New Roman"/>
            <w:sz w:val="24"/>
            <w:szCs w:val="24"/>
            <w:lang w:val="en-US"/>
          </w:rPr>
          <w:t xml:space="preserve">32 </w:t>
        </w:r>
      </w:ins>
      <w:ins w:id="1626" w:author="anna.resch88@gmail.com" w:date="2022-01-16T12:22:00Z">
        <w:r w:rsidR="0069580F">
          <w:rPr>
            <w:rFonts w:ascii="Times New Roman" w:hAnsi="Times New Roman" w:cs="Times New Roman"/>
            <w:sz w:val="24"/>
            <w:szCs w:val="24"/>
            <w:lang w:val="en-US"/>
          </w:rPr>
          <w:t xml:space="preserve">kPa </w:t>
        </w:r>
      </w:ins>
      <w:del w:id="1627" w:author="anna.resch88@gmail.com" w:date="2022-01-16T12:22:00Z">
        <w:r w:rsidR="00477228" w:rsidRPr="00BE2ADE" w:rsidDel="0069580F">
          <w:rPr>
            <w:rFonts w:ascii="Times New Roman" w:hAnsi="Times New Roman" w:cs="Times New Roman"/>
            <w:sz w:val="24"/>
            <w:szCs w:val="24"/>
            <w:lang w:val="en-US"/>
          </w:rPr>
          <w:delText xml:space="preserve">to </w:delText>
        </w:r>
      </w:del>
      <w:ins w:id="1628" w:author="anna.resch88@gmail.com" w:date="2022-01-16T12:22:00Z">
        <w:r w:rsidR="0069580F">
          <w:rPr>
            <w:rFonts w:ascii="Times New Roman" w:hAnsi="Times New Roman" w:cs="Times New Roman"/>
            <w:sz w:val="24"/>
            <w:szCs w:val="24"/>
            <w:lang w:val="en-US"/>
          </w:rPr>
          <w:t>and</w:t>
        </w:r>
        <w:r w:rsidR="0069580F" w:rsidRPr="00BE2ADE">
          <w:rPr>
            <w:rFonts w:ascii="Times New Roman" w:hAnsi="Times New Roman" w:cs="Times New Roman"/>
            <w:sz w:val="24"/>
            <w:szCs w:val="24"/>
            <w:lang w:val="en-US"/>
          </w:rPr>
          <w:t xml:space="preserve"> </w:t>
        </w:r>
      </w:ins>
      <w:del w:id="1629" w:author="anna.resch88@gmail.com" w:date="2022-01-07T12:58:00Z">
        <w:r w:rsidR="00477228" w:rsidRPr="00BE2ADE" w:rsidDel="00FE0ED4">
          <w:rPr>
            <w:rFonts w:ascii="Times New Roman" w:hAnsi="Times New Roman" w:cs="Times New Roman"/>
            <w:sz w:val="24"/>
            <w:szCs w:val="24"/>
            <w:lang w:val="en-US"/>
          </w:rPr>
          <w:delText>5</w:delText>
        </w:r>
        <w:r w:rsidR="00CE575A" w:rsidRPr="00BE2ADE" w:rsidDel="00FE0ED4">
          <w:rPr>
            <w:rFonts w:ascii="Times New Roman" w:hAnsi="Times New Roman" w:cs="Times New Roman"/>
            <w:sz w:val="24"/>
            <w:szCs w:val="24"/>
            <w:lang w:val="en-US"/>
          </w:rPr>
          <w:delText>4</w:delText>
        </w:r>
        <w:r w:rsidR="00477228" w:rsidRPr="00BE2ADE" w:rsidDel="00FE0ED4">
          <w:rPr>
            <w:rFonts w:ascii="Times New Roman" w:hAnsi="Times New Roman" w:cs="Times New Roman"/>
            <w:sz w:val="24"/>
            <w:szCs w:val="24"/>
            <w:lang w:val="en-US"/>
          </w:rPr>
          <w:delText xml:space="preserve"> </w:delText>
        </w:r>
      </w:del>
      <w:ins w:id="1630" w:author="anna.resch88@gmail.com" w:date="2022-01-07T12:58:00Z">
        <w:r w:rsidR="00FE0ED4" w:rsidRPr="00BE2ADE">
          <w:rPr>
            <w:rFonts w:ascii="Times New Roman" w:hAnsi="Times New Roman" w:cs="Times New Roman"/>
            <w:sz w:val="24"/>
            <w:szCs w:val="24"/>
            <w:lang w:val="en-US"/>
          </w:rPr>
          <w:t xml:space="preserve">160 </w:t>
        </w:r>
      </w:ins>
      <w:r w:rsidR="00477228" w:rsidRPr="00BE2ADE">
        <w:rPr>
          <w:rFonts w:ascii="Times New Roman" w:hAnsi="Times New Roman" w:cs="Times New Roman"/>
          <w:sz w:val="24"/>
          <w:szCs w:val="24"/>
          <w:lang w:val="en-US"/>
        </w:rPr>
        <w:t>kPa</w:t>
      </w:r>
      <w:commentRangeEnd w:id="1618"/>
      <w:r w:rsidR="00515CC1">
        <w:rPr>
          <w:rStyle w:val="Kommentarzeichen"/>
        </w:rPr>
        <w:commentReference w:id="1618"/>
      </w:r>
      <w:del w:id="1631" w:author="anna.resch88@gmail.com" w:date="2022-01-16T12:22:00Z">
        <w:r w:rsidR="00BD2EAB" w:rsidRPr="00BE2ADE" w:rsidDel="0069580F">
          <w:rPr>
            <w:rFonts w:ascii="Times New Roman" w:hAnsi="Times New Roman" w:cs="Times New Roman"/>
            <w:sz w:val="24"/>
            <w:szCs w:val="24"/>
            <w:lang w:val="en-US"/>
          </w:rPr>
          <w:delText xml:space="preserve"> standard deviation</w:delText>
        </w:r>
      </w:del>
      <w:ins w:id="1632" w:author="anna.resch88@gmail.com" w:date="2022-01-07T12:58:00Z">
        <w:r w:rsidR="00FE0ED4" w:rsidRPr="00BE2ADE">
          <w:rPr>
            <w:rFonts w:ascii="Times New Roman" w:hAnsi="Times New Roman" w:cs="Times New Roman"/>
            <w:sz w:val="24"/>
            <w:szCs w:val="24"/>
            <w:lang w:val="en-US"/>
          </w:rPr>
          <w:t>)</w:t>
        </w:r>
      </w:ins>
      <w:r w:rsidR="00BE2ADE">
        <w:rPr>
          <w:rFonts w:ascii="Times New Roman" w:hAnsi="Times New Roman" w:cs="Times New Roman"/>
          <w:sz w:val="24"/>
          <w:szCs w:val="24"/>
          <w:lang w:val="en-US"/>
        </w:rPr>
        <w:t xml:space="preserve"> and did not differ between variants with and without the RGD epitope (p&gt;0.05)</w:t>
      </w:r>
      <w:del w:id="1633" w:author="anna.resch88@gmail.com" w:date="2022-01-07T12:56:00Z">
        <w:r w:rsidR="00BD2EAB" w:rsidRPr="009A1C08" w:rsidDel="00EA7785">
          <w:rPr>
            <w:rFonts w:ascii="Times New Roman" w:hAnsi="Times New Roman" w:cs="Times New Roman"/>
            <w:sz w:val="24"/>
            <w:szCs w:val="24"/>
            <w:lang w:val="en-US"/>
          </w:rPr>
          <w:delText>;</w:delText>
        </w:r>
      </w:del>
      <w:r w:rsidR="00477228" w:rsidRPr="009A1C08">
        <w:rPr>
          <w:rFonts w:ascii="Times New Roman" w:hAnsi="Times New Roman" w:cs="Times New Roman"/>
          <w:sz w:val="24"/>
          <w:szCs w:val="24"/>
          <w:lang w:val="en-US"/>
        </w:rPr>
        <w:t xml:space="preserve"> </w:t>
      </w:r>
      <w:r w:rsidR="00477228" w:rsidRPr="005F3832">
        <w:rPr>
          <w:rFonts w:ascii="Times New Roman" w:hAnsi="Times New Roman" w:cs="Times New Roman"/>
          <w:sz w:val="24"/>
          <w:szCs w:val="24"/>
          <w:highlight w:val="cyan"/>
          <w:lang w:val="en-US"/>
          <w:rPrChange w:id="1634" w:author="Bizan N. Balzer" w:date="2021-10-07T22:09:00Z">
            <w:rPr>
              <w:rFonts w:ascii="Times New Roman" w:hAnsi="Times New Roman" w:cs="Times New Roman"/>
              <w:sz w:val="24"/>
              <w:szCs w:val="24"/>
              <w:lang w:val="en-US"/>
            </w:rPr>
          </w:rPrChange>
        </w:rPr>
        <w:t xml:space="preserve">see </w:t>
      </w:r>
      <w:r w:rsidR="002349FB" w:rsidRPr="00EA7785">
        <w:rPr>
          <w:rFonts w:ascii="Times New Roman" w:hAnsi="Times New Roman" w:cs="Times New Roman"/>
          <w:b/>
          <w:bCs/>
          <w:sz w:val="24"/>
          <w:szCs w:val="24"/>
          <w:highlight w:val="cyan"/>
          <w:lang w:val="en-US"/>
          <w:rPrChange w:id="1635" w:author="anna.resch88@gmail.com" w:date="2022-01-07T12:56:00Z">
            <w:rPr>
              <w:rFonts w:ascii="Times New Roman" w:hAnsi="Times New Roman" w:cs="Times New Roman"/>
              <w:sz w:val="24"/>
              <w:szCs w:val="24"/>
              <w:lang w:val="en-US"/>
            </w:rPr>
          </w:rPrChange>
        </w:rPr>
        <w:t>Table 1</w:t>
      </w:r>
      <w:del w:id="1636" w:author="anna.resch88@gmail.com" w:date="2022-01-07T12:56:00Z">
        <w:r w:rsidR="002349FB" w:rsidRPr="005F3832" w:rsidDel="00EA7785">
          <w:rPr>
            <w:rFonts w:ascii="Times New Roman" w:hAnsi="Times New Roman" w:cs="Times New Roman"/>
            <w:sz w:val="24"/>
            <w:szCs w:val="24"/>
            <w:highlight w:val="cyan"/>
            <w:lang w:val="en-US"/>
            <w:rPrChange w:id="1637" w:author="Bizan N. Balzer" w:date="2021-10-07T22:09:00Z">
              <w:rPr>
                <w:rFonts w:ascii="Times New Roman" w:hAnsi="Times New Roman" w:cs="Times New Roman"/>
                <w:sz w:val="24"/>
                <w:szCs w:val="24"/>
                <w:lang w:val="en-US"/>
              </w:rPr>
            </w:rPrChange>
          </w:rPr>
          <w:delText xml:space="preserve"> and </w:delText>
        </w:r>
      </w:del>
      <w:ins w:id="1638" w:author="Bizan N. Balzer" w:date="2021-10-07T22:38:00Z">
        <w:del w:id="1639" w:author="anna.resch88@gmail.com" w:date="2022-01-07T12:56:00Z">
          <w:r w:rsidR="00E96D6A" w:rsidRPr="00B5110E" w:rsidDel="00EA7785">
            <w:rPr>
              <w:rFonts w:ascii="Times New Roman" w:hAnsi="Times New Roman" w:cs="Times New Roman"/>
              <w:sz w:val="24"/>
              <w:szCs w:val="24"/>
              <w:highlight w:val="cyan"/>
              <w:lang w:val="en-US"/>
            </w:rPr>
            <w:delText>Supplementary Methods and Materials</w:delText>
          </w:r>
        </w:del>
      </w:ins>
      <w:ins w:id="1640" w:author="Bizan N. Balzer" w:date="2021-10-07T22:09:00Z">
        <w:del w:id="1641" w:author="anna.resch88@gmail.com" w:date="2022-01-07T12:56:00Z">
          <w:r w:rsidR="005F3832" w:rsidRPr="005F3832" w:rsidDel="00EA7785">
            <w:rPr>
              <w:rFonts w:ascii="Times New Roman" w:hAnsi="Times New Roman" w:cs="Times New Roman"/>
              <w:sz w:val="24"/>
              <w:szCs w:val="24"/>
              <w:highlight w:val="cyan"/>
              <w:lang w:val="en-US"/>
              <w:rPrChange w:id="1642" w:author="Bizan N. Balzer" w:date="2021-10-07T22:09:00Z">
                <w:rPr>
                  <w:rFonts w:ascii="Times New Roman" w:hAnsi="Times New Roman" w:cs="Times New Roman"/>
                  <w:sz w:val="24"/>
                  <w:szCs w:val="24"/>
                  <w:lang w:val="en-US"/>
                </w:rPr>
              </w:rPrChange>
            </w:rPr>
            <w:delText xml:space="preserve"> 2.3</w:delText>
          </w:r>
        </w:del>
      </w:ins>
      <w:ins w:id="1643" w:author="Bizan N. Balzer" w:date="2021-10-07T22:20:00Z">
        <w:del w:id="1644" w:author="anna.resch88@gmail.com" w:date="2022-01-07T12:56:00Z">
          <w:r w:rsidR="00266C7B" w:rsidDel="00EA7785">
            <w:rPr>
              <w:rFonts w:ascii="Times New Roman" w:hAnsi="Times New Roman" w:cs="Times New Roman"/>
              <w:sz w:val="24"/>
              <w:szCs w:val="24"/>
              <w:highlight w:val="cyan"/>
              <w:lang w:val="en-US"/>
            </w:rPr>
            <w:delText>, SI Figure S-4</w:delText>
          </w:r>
        </w:del>
      </w:ins>
      <w:ins w:id="1645" w:author="Bizan N. Balzer" w:date="2021-10-07T22:09:00Z">
        <w:del w:id="1646" w:author="anna.resch88@gmail.com" w:date="2022-01-07T12:56:00Z">
          <w:r w:rsidR="005F3832" w:rsidRPr="005F3832" w:rsidDel="00EA7785">
            <w:rPr>
              <w:rFonts w:ascii="Times New Roman" w:hAnsi="Times New Roman" w:cs="Times New Roman"/>
              <w:sz w:val="24"/>
              <w:szCs w:val="24"/>
              <w:highlight w:val="cyan"/>
              <w:lang w:val="en-US"/>
              <w:rPrChange w:id="1647" w:author="Bizan N. Balzer" w:date="2021-10-07T22:09:00Z">
                <w:rPr>
                  <w:rFonts w:ascii="Times New Roman" w:hAnsi="Times New Roman" w:cs="Times New Roman"/>
                  <w:sz w:val="24"/>
                  <w:szCs w:val="24"/>
                  <w:lang w:val="en-US"/>
                </w:rPr>
              </w:rPrChange>
            </w:rPr>
            <w:delText xml:space="preserve"> and </w:delText>
          </w:r>
        </w:del>
      </w:ins>
      <w:del w:id="1648" w:author="anna.resch88@gmail.com" w:date="2022-01-07T12:56:00Z">
        <w:r w:rsidR="00634335" w:rsidRPr="005F3832" w:rsidDel="00EA7785">
          <w:rPr>
            <w:rFonts w:ascii="Times New Roman" w:hAnsi="Times New Roman" w:cs="Times New Roman"/>
            <w:sz w:val="24"/>
            <w:szCs w:val="24"/>
            <w:highlight w:val="cyan"/>
            <w:lang w:val="en-US"/>
            <w:rPrChange w:id="1649" w:author="Bizan N. Balzer" w:date="2021-10-07T22:09:00Z">
              <w:rPr>
                <w:rFonts w:ascii="Times New Roman" w:hAnsi="Times New Roman" w:cs="Times New Roman"/>
                <w:sz w:val="24"/>
                <w:szCs w:val="24"/>
                <w:lang w:val="en-US"/>
              </w:rPr>
            </w:rPrChange>
          </w:rPr>
          <w:delText xml:space="preserve">SI </w:delText>
        </w:r>
        <w:r w:rsidR="004C4690" w:rsidRPr="00B724BD" w:rsidDel="00EA7785">
          <w:rPr>
            <w:rFonts w:ascii="Times New Roman" w:hAnsi="Times New Roman" w:cs="Times New Roman"/>
            <w:sz w:val="24"/>
            <w:szCs w:val="24"/>
            <w:highlight w:val="cyan"/>
            <w:lang w:val="en-US"/>
            <w:rPrChange w:id="1650" w:author="Bizan N. Balzer" w:date="2021-10-07T16:27:00Z">
              <w:rPr>
                <w:rFonts w:ascii="Times New Roman" w:hAnsi="Times New Roman" w:cs="Times New Roman"/>
                <w:sz w:val="24"/>
                <w:szCs w:val="24"/>
                <w:lang w:val="en-US"/>
              </w:rPr>
            </w:rPrChange>
          </w:rPr>
          <w:delText>Table S-</w:delText>
        </w:r>
        <w:r w:rsidR="00AA3BEB" w:rsidRPr="00B724BD" w:rsidDel="00EA7785">
          <w:rPr>
            <w:rFonts w:ascii="Times New Roman" w:hAnsi="Times New Roman" w:cs="Times New Roman"/>
            <w:sz w:val="24"/>
            <w:szCs w:val="24"/>
            <w:highlight w:val="cyan"/>
            <w:lang w:val="en-US"/>
            <w:rPrChange w:id="1651" w:author="Bizan N. Balzer" w:date="2021-10-07T16:27:00Z">
              <w:rPr>
                <w:rFonts w:ascii="Times New Roman" w:hAnsi="Times New Roman" w:cs="Times New Roman"/>
                <w:sz w:val="24"/>
                <w:szCs w:val="24"/>
                <w:lang w:val="en-US"/>
              </w:rPr>
            </w:rPrChange>
          </w:rPr>
          <w:delText>3</w:delText>
        </w:r>
        <w:r w:rsidR="00477228" w:rsidRPr="009A1C08" w:rsidDel="00EA7785">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 </w:t>
      </w:r>
      <w:r w:rsidR="00AA16FE">
        <w:rPr>
          <w:rFonts w:ascii="Times New Roman" w:hAnsi="Times New Roman" w:cs="Times New Roman"/>
          <w:sz w:val="24"/>
          <w:szCs w:val="24"/>
          <w:lang w:val="en-US"/>
        </w:rPr>
        <w:t xml:space="preserve">However, a statistically significant difference between </w:t>
      </w:r>
      <w:r w:rsidR="00BE2ADE">
        <w:rPr>
          <w:rFonts w:ascii="Times New Roman" w:hAnsi="Times New Roman" w:cs="Times New Roman"/>
          <w:sz w:val="24"/>
          <w:szCs w:val="24"/>
          <w:lang w:val="en-US"/>
        </w:rPr>
        <w:t xml:space="preserve">ULD-ELP-ULD </w:t>
      </w:r>
      <w:r w:rsidR="00AA16FE">
        <w:rPr>
          <w:rFonts w:ascii="Times New Roman" w:hAnsi="Times New Roman" w:cs="Times New Roman"/>
          <w:sz w:val="24"/>
          <w:szCs w:val="24"/>
          <w:lang w:val="en-US"/>
        </w:rPr>
        <w:t>variants with 20 and 40 ELP pentamer repeats was observed</w:t>
      </w:r>
      <w:del w:id="1652" w:author="anna.resch88@gmail.com" w:date="2022-01-16T12:23:00Z">
        <w:r w:rsidR="00BE2ADE" w:rsidDel="0069580F">
          <w:rPr>
            <w:rFonts w:ascii="Times New Roman" w:hAnsi="Times New Roman" w:cs="Times New Roman"/>
            <w:sz w:val="24"/>
            <w:szCs w:val="24"/>
            <w:lang w:val="en-US"/>
          </w:rPr>
          <w:delText xml:space="preserve"> (</w:delText>
        </w:r>
        <w:r w:rsidR="00BE2ADE" w:rsidRPr="00BE2ADE" w:rsidDel="0069580F">
          <w:rPr>
            <w:rFonts w:ascii="Times New Roman" w:hAnsi="Times New Roman" w:cs="Times New Roman"/>
            <w:b/>
            <w:bCs/>
            <w:sz w:val="24"/>
            <w:szCs w:val="24"/>
            <w:lang w:val="en-US"/>
          </w:rPr>
          <w:delText>Table 1</w:delText>
        </w:r>
        <w:r w:rsidR="00BE2ADE" w:rsidDel="0069580F">
          <w:rPr>
            <w:rFonts w:ascii="Times New Roman" w:hAnsi="Times New Roman" w:cs="Times New Roman"/>
            <w:sz w:val="24"/>
            <w:szCs w:val="24"/>
            <w:lang w:val="en-US"/>
          </w:rPr>
          <w:delText>)</w:delText>
        </w:r>
      </w:del>
      <w:r w:rsidR="00AA16FE">
        <w:rPr>
          <w:rFonts w:ascii="Times New Roman" w:hAnsi="Times New Roman" w:cs="Times New Roman"/>
          <w:sz w:val="24"/>
          <w:szCs w:val="24"/>
          <w:lang w:val="en-US"/>
        </w:rPr>
        <w:t xml:space="preserve">. </w:t>
      </w:r>
      <w:ins w:id="1653" w:author="Alexander Resch" w:date="2022-01-17T21:05:00Z">
        <w:r w:rsidR="00515CC1">
          <w:rPr>
            <w:rFonts w:ascii="Times New Roman" w:hAnsi="Times New Roman" w:cs="Times New Roman"/>
            <w:sz w:val="24"/>
            <w:szCs w:val="24"/>
            <w:lang w:val="en-US"/>
          </w:rPr>
          <w:t xml:space="preserve">Both </w:t>
        </w:r>
      </w:ins>
      <w:moveToRangeStart w:id="1654" w:author="anna.resch88@gmail.com" w:date="2022-01-07T12:56:00Z" w:name="move92452617"/>
      <w:moveTo w:id="1655" w:author="anna.resch88@gmail.com" w:date="2022-01-07T12:56:00Z">
        <w:del w:id="1656" w:author="Alexander Resch" w:date="2022-01-17T21:05:00Z">
          <w:r w:rsidR="00EA7785" w:rsidRPr="009A1C08" w:rsidDel="00515CC1">
            <w:rPr>
              <w:rFonts w:ascii="Times New Roman" w:hAnsi="Times New Roman" w:cs="Times New Roman"/>
              <w:sz w:val="24"/>
              <w:szCs w:val="24"/>
              <w:lang w:val="en-US"/>
            </w:rPr>
            <w:delText>U</w:delText>
          </w:r>
        </w:del>
      </w:moveTo>
      <w:ins w:id="1657" w:author="Alexander Resch" w:date="2022-01-17T21:05:00Z">
        <w:r w:rsidR="00515CC1">
          <w:rPr>
            <w:rFonts w:ascii="Times New Roman" w:hAnsi="Times New Roman" w:cs="Times New Roman"/>
            <w:sz w:val="24"/>
            <w:szCs w:val="24"/>
            <w:lang w:val="en-US"/>
          </w:rPr>
          <w:t>u</w:t>
        </w:r>
      </w:ins>
      <w:moveTo w:id="1658" w:author="anna.resch88@gmail.com" w:date="2022-01-07T12:56:00Z">
        <w:r w:rsidR="00EA7785" w:rsidRPr="009A1C08">
          <w:rPr>
            <w:rFonts w:ascii="Times New Roman" w:hAnsi="Times New Roman" w:cs="Times New Roman"/>
            <w:sz w:val="24"/>
            <w:szCs w:val="24"/>
            <w:lang w:val="en-US"/>
          </w:rPr>
          <w:t xml:space="preserve">ltimate tensile strength </w:t>
        </w:r>
      </w:moveTo>
      <w:ins w:id="1659" w:author="anna.resch88@gmail.com" w:date="2022-01-16T12:23:00Z">
        <w:r w:rsidR="0069580F">
          <w:rPr>
            <w:rFonts w:ascii="Times New Roman" w:hAnsi="Times New Roman" w:cs="Times New Roman"/>
            <w:sz w:val="24"/>
            <w:szCs w:val="24"/>
            <w:lang w:val="en-US"/>
          </w:rPr>
          <w:t xml:space="preserve">(UTS) </w:t>
        </w:r>
      </w:ins>
      <w:moveTo w:id="1660" w:author="anna.resch88@gmail.com" w:date="2022-01-07T12:56:00Z">
        <w:r w:rsidR="00EA7785" w:rsidRPr="009A1C08">
          <w:rPr>
            <w:rFonts w:ascii="Times New Roman" w:hAnsi="Times New Roman" w:cs="Times New Roman"/>
            <w:sz w:val="24"/>
            <w:szCs w:val="24"/>
            <w:lang w:val="en-US"/>
          </w:rPr>
          <w:t xml:space="preserve">and </w:t>
        </w:r>
        <w:del w:id="1661" w:author="Alexander Resch" w:date="2022-01-17T21:05:00Z">
          <w:r w:rsidR="00EA7785" w:rsidRPr="009A1C08" w:rsidDel="00515CC1">
            <w:rPr>
              <w:rFonts w:ascii="Times New Roman" w:hAnsi="Times New Roman" w:cs="Times New Roman"/>
              <w:sz w:val="24"/>
              <w:szCs w:val="24"/>
              <w:lang w:val="en-US"/>
            </w:rPr>
            <w:delText>extension</w:delText>
          </w:r>
        </w:del>
      </w:moveTo>
      <w:ins w:id="1662" w:author="Alexander Resch" w:date="2022-01-17T21:05:00Z">
        <w:r w:rsidR="00515CC1">
          <w:rPr>
            <w:rFonts w:ascii="Times New Roman" w:hAnsi="Times New Roman" w:cs="Times New Roman"/>
            <w:sz w:val="24"/>
            <w:szCs w:val="24"/>
            <w:lang w:val="en-US"/>
          </w:rPr>
          <w:t>strain at</w:t>
        </w:r>
      </w:ins>
      <w:moveTo w:id="1663" w:author="anna.resch88@gmail.com" w:date="2022-01-07T12:56:00Z">
        <w:r w:rsidR="00EA7785" w:rsidRPr="009A1C08">
          <w:rPr>
            <w:rFonts w:ascii="Times New Roman" w:hAnsi="Times New Roman" w:cs="Times New Roman"/>
            <w:sz w:val="24"/>
            <w:szCs w:val="24"/>
            <w:lang w:val="en-US"/>
          </w:rPr>
          <w:t xml:space="preserve"> </w:t>
        </w:r>
        <w:del w:id="1664" w:author="Alexander Resch" w:date="2022-01-17T21:05:00Z">
          <w:r w:rsidR="00EA7785" w:rsidRPr="009A1C08" w:rsidDel="00515CC1">
            <w:rPr>
              <w:rFonts w:ascii="Times New Roman" w:hAnsi="Times New Roman" w:cs="Times New Roman"/>
              <w:sz w:val="24"/>
              <w:szCs w:val="24"/>
              <w:lang w:val="en-US"/>
            </w:rPr>
            <w:delText xml:space="preserve">to </w:delText>
          </w:r>
        </w:del>
        <w:r w:rsidR="00EA7785" w:rsidRPr="009A1C08">
          <w:rPr>
            <w:rFonts w:ascii="Times New Roman" w:hAnsi="Times New Roman" w:cs="Times New Roman"/>
            <w:sz w:val="24"/>
            <w:szCs w:val="24"/>
            <w:lang w:val="en-US"/>
          </w:rPr>
          <w:t xml:space="preserve">break </w:t>
        </w:r>
        <w:del w:id="1665" w:author="Alexander Resch" w:date="2022-01-18T19:01:00Z">
          <w:r w:rsidR="00EA7785" w:rsidRPr="009A1C08" w:rsidDel="00DB12A2">
            <w:rPr>
              <w:rFonts w:ascii="Times New Roman" w:hAnsi="Times New Roman" w:cs="Times New Roman"/>
              <w:sz w:val="24"/>
              <w:szCs w:val="24"/>
              <w:lang w:val="en-US"/>
            </w:rPr>
            <w:delText>were</w:delText>
          </w:r>
        </w:del>
      </w:moveTo>
      <w:ins w:id="1666" w:author="Alexander Resch" w:date="2022-01-18T19:01:00Z">
        <w:r w:rsidR="00DB12A2">
          <w:rPr>
            <w:rFonts w:ascii="Times New Roman" w:hAnsi="Times New Roman" w:cs="Times New Roman"/>
            <w:sz w:val="24"/>
            <w:szCs w:val="24"/>
            <w:lang w:val="en-US"/>
          </w:rPr>
          <w:t>have been</w:t>
        </w:r>
      </w:ins>
      <w:moveTo w:id="1667" w:author="anna.resch88@gmail.com" w:date="2022-01-07T12:56:00Z">
        <w:r w:rsidR="00EA7785" w:rsidRPr="009A1C08">
          <w:rPr>
            <w:rFonts w:ascii="Times New Roman" w:hAnsi="Times New Roman" w:cs="Times New Roman"/>
            <w:sz w:val="24"/>
            <w:szCs w:val="24"/>
            <w:lang w:val="en-US"/>
          </w:rPr>
          <w:t xml:space="preserve"> determined by stretching the hydrogel samples </w:t>
        </w:r>
        <w:r w:rsidR="00EA7785" w:rsidRPr="00644D4A">
          <w:rPr>
            <w:rFonts w:ascii="Times New Roman" w:hAnsi="Times New Roman" w:cs="Times New Roman"/>
            <w:sz w:val="24"/>
            <w:szCs w:val="24"/>
            <w:lang w:val="en-US"/>
          </w:rPr>
          <w:t>until rupture.</w:t>
        </w:r>
      </w:moveTo>
      <w:moveToRangeEnd w:id="1654"/>
      <w:r w:rsidR="005B4380" w:rsidRPr="00644D4A">
        <w:rPr>
          <w:rFonts w:ascii="Times New Roman" w:hAnsi="Times New Roman" w:cs="Times New Roman"/>
          <w:sz w:val="24"/>
          <w:szCs w:val="24"/>
          <w:lang w:val="en-US"/>
        </w:rPr>
        <w:t xml:space="preserve"> ULD-V20-ULD and ULD-V20-RGD-ULD demonstrated higher </w:t>
      </w:r>
      <w:del w:id="1668" w:author="anna.resch88@gmail.com" w:date="2022-01-16T12:23:00Z">
        <w:r w:rsidR="005B4380" w:rsidRPr="00644D4A" w:rsidDel="0069580F">
          <w:rPr>
            <w:rFonts w:ascii="Times New Roman" w:hAnsi="Times New Roman" w:cs="Times New Roman"/>
            <w:sz w:val="24"/>
            <w:szCs w:val="24"/>
            <w:lang w:val="en-US"/>
          </w:rPr>
          <w:delText>tensile strength</w:delText>
        </w:r>
      </w:del>
      <w:ins w:id="1669" w:author="anna.resch88@gmail.com" w:date="2022-01-16T12:23:00Z">
        <w:r w:rsidR="0069580F">
          <w:rPr>
            <w:rFonts w:ascii="Times New Roman" w:hAnsi="Times New Roman" w:cs="Times New Roman"/>
            <w:sz w:val="24"/>
            <w:szCs w:val="24"/>
            <w:lang w:val="en-US"/>
          </w:rPr>
          <w:t>UTS</w:t>
        </w:r>
      </w:ins>
      <w:r w:rsidR="005B4380" w:rsidRPr="00644D4A">
        <w:rPr>
          <w:rFonts w:ascii="Times New Roman" w:hAnsi="Times New Roman" w:cs="Times New Roman"/>
          <w:sz w:val="24"/>
          <w:szCs w:val="24"/>
          <w:lang w:val="en-US"/>
        </w:rPr>
        <w:t xml:space="preserve"> (</w:t>
      </w:r>
      <w:commentRangeStart w:id="1670"/>
      <w:ins w:id="1671" w:author="anna.resch88@gmail.com" w:date="2022-01-07T13:03:00Z">
        <w:r w:rsidR="005B4380" w:rsidRPr="00644D4A">
          <w:rPr>
            <w:rFonts w:ascii="Times New Roman" w:hAnsi="Times New Roman" w:cs="Times New Roman"/>
            <w:iCs/>
            <w:sz w:val="24"/>
            <w:szCs w:val="24"/>
            <w:lang w:val="en-US"/>
          </w:rPr>
          <w:t xml:space="preserve">127.9 </w:t>
        </w:r>
      </w:ins>
      <w:r w:rsidR="005B4380" w:rsidRPr="00644D4A">
        <w:rPr>
          <w:rFonts w:ascii="Times New Roman" w:hAnsi="Times New Roman" w:cs="Times New Roman"/>
          <w:iCs/>
          <w:sz w:val="24"/>
          <w:szCs w:val="24"/>
          <w:lang w:val="en-US"/>
        </w:rPr>
        <w:t xml:space="preserve">kPa </w:t>
      </w:r>
      <w:ins w:id="1672" w:author="anna.resch88@gmail.com" w:date="2022-01-07T13:03:00Z">
        <w:r w:rsidR="005B4380" w:rsidRPr="00644D4A">
          <w:rPr>
            <w:rFonts w:ascii="Times New Roman" w:hAnsi="Times New Roman" w:cs="Times New Roman"/>
            <w:iCs/>
            <w:sz w:val="24"/>
            <w:szCs w:val="24"/>
            <w:lang w:val="en-US"/>
          </w:rPr>
          <w:t>± 63.2</w:t>
        </w:r>
      </w:ins>
      <w:r w:rsidR="005B4380" w:rsidRPr="00644D4A">
        <w:rPr>
          <w:rFonts w:ascii="Times New Roman" w:hAnsi="Times New Roman" w:cs="Times New Roman"/>
          <w:iCs/>
          <w:sz w:val="24"/>
          <w:szCs w:val="24"/>
          <w:lang w:val="en-US"/>
        </w:rPr>
        <w:t xml:space="preserve"> kPa and </w:t>
      </w:r>
      <w:ins w:id="1673" w:author="anna.resch88@gmail.com" w:date="2022-01-07T13:03:00Z">
        <w:r w:rsidR="005B4380" w:rsidRPr="00644D4A">
          <w:rPr>
            <w:rFonts w:ascii="Times New Roman" w:hAnsi="Times New Roman" w:cs="Times New Roman"/>
            <w:iCs/>
            <w:sz w:val="24"/>
            <w:szCs w:val="24"/>
            <w:lang w:val="en-US"/>
          </w:rPr>
          <w:t xml:space="preserve">114.0 </w:t>
        </w:r>
      </w:ins>
      <w:r w:rsidR="005B4380" w:rsidRPr="00644D4A">
        <w:rPr>
          <w:rFonts w:ascii="Times New Roman" w:hAnsi="Times New Roman" w:cs="Times New Roman"/>
          <w:iCs/>
          <w:sz w:val="24"/>
          <w:szCs w:val="24"/>
          <w:lang w:val="en-US"/>
        </w:rPr>
        <w:t xml:space="preserve">kPa </w:t>
      </w:r>
      <w:ins w:id="1674" w:author="anna.resch88@gmail.com" w:date="2022-01-07T13:03:00Z">
        <w:r w:rsidR="005B4380" w:rsidRPr="00644D4A">
          <w:rPr>
            <w:rFonts w:ascii="Times New Roman" w:hAnsi="Times New Roman" w:cs="Times New Roman"/>
            <w:iCs/>
            <w:sz w:val="24"/>
            <w:szCs w:val="24"/>
            <w:lang w:val="en-US"/>
          </w:rPr>
          <w:t>± 69.2</w:t>
        </w:r>
      </w:ins>
      <w:r w:rsidR="005B4380" w:rsidRPr="00644D4A">
        <w:rPr>
          <w:rFonts w:ascii="Times New Roman" w:hAnsi="Times New Roman" w:cs="Times New Roman"/>
          <w:iCs/>
          <w:sz w:val="24"/>
          <w:szCs w:val="24"/>
          <w:lang w:val="en-US"/>
        </w:rPr>
        <w:t xml:space="preserve"> kPa, respectively</w:t>
      </w:r>
      <w:commentRangeEnd w:id="1670"/>
      <w:r w:rsidR="00515CC1">
        <w:rPr>
          <w:rStyle w:val="Kommentarzeichen"/>
        </w:rPr>
        <w:commentReference w:id="1670"/>
      </w:r>
      <w:r w:rsidR="005B4380" w:rsidRPr="00644D4A">
        <w:rPr>
          <w:rFonts w:ascii="Times New Roman" w:hAnsi="Times New Roman" w:cs="Times New Roman"/>
          <w:iCs/>
          <w:sz w:val="24"/>
          <w:szCs w:val="24"/>
          <w:lang w:val="en-US"/>
        </w:rPr>
        <w:t>) compared to ULD-V40-ULD and its RGD-containing variant (</w:t>
      </w:r>
      <w:commentRangeStart w:id="1675"/>
      <w:ins w:id="1676" w:author="anna.resch88@gmail.com" w:date="2022-01-07T13:03:00Z">
        <w:r w:rsidR="005B4380" w:rsidRPr="00644D4A">
          <w:rPr>
            <w:rFonts w:ascii="Times New Roman" w:hAnsi="Times New Roman" w:cs="Times New Roman"/>
            <w:iCs/>
            <w:sz w:val="24"/>
            <w:szCs w:val="24"/>
            <w:lang w:val="en-US"/>
          </w:rPr>
          <w:t xml:space="preserve">80.2 </w:t>
        </w:r>
      </w:ins>
      <w:r w:rsidR="005B4380" w:rsidRPr="00644D4A">
        <w:rPr>
          <w:rFonts w:ascii="Times New Roman" w:hAnsi="Times New Roman" w:cs="Times New Roman"/>
          <w:iCs/>
          <w:sz w:val="24"/>
          <w:szCs w:val="24"/>
          <w:lang w:val="en-US"/>
        </w:rPr>
        <w:t xml:space="preserve">kPa </w:t>
      </w:r>
      <w:ins w:id="1677" w:author="anna.resch88@gmail.com" w:date="2022-01-07T13:03:00Z">
        <w:r w:rsidR="005B4380" w:rsidRPr="00644D4A">
          <w:rPr>
            <w:rFonts w:ascii="Times New Roman" w:hAnsi="Times New Roman" w:cs="Times New Roman"/>
            <w:iCs/>
            <w:sz w:val="24"/>
            <w:szCs w:val="24"/>
            <w:lang w:val="en-US"/>
          </w:rPr>
          <w:t>± 31.7</w:t>
        </w:r>
      </w:ins>
      <w:r w:rsidR="005B4380" w:rsidRPr="00644D4A">
        <w:rPr>
          <w:rFonts w:ascii="Times New Roman" w:hAnsi="Times New Roman" w:cs="Times New Roman"/>
          <w:iCs/>
          <w:sz w:val="24"/>
          <w:szCs w:val="24"/>
          <w:lang w:val="en-US"/>
        </w:rPr>
        <w:t xml:space="preserve"> kPa and </w:t>
      </w:r>
      <w:ins w:id="1678" w:author="anna.resch88@gmail.com" w:date="2022-01-07T13:03:00Z">
        <w:r w:rsidR="005B4380" w:rsidRPr="00644D4A">
          <w:rPr>
            <w:rFonts w:ascii="Times New Roman" w:hAnsi="Times New Roman" w:cs="Times New Roman"/>
            <w:iCs/>
            <w:sz w:val="24"/>
            <w:szCs w:val="24"/>
            <w:lang w:val="en-US"/>
          </w:rPr>
          <w:t>66.7</w:t>
        </w:r>
      </w:ins>
      <w:r w:rsidR="005B4380" w:rsidRPr="00644D4A">
        <w:rPr>
          <w:rFonts w:ascii="Times New Roman" w:hAnsi="Times New Roman" w:cs="Times New Roman"/>
          <w:iCs/>
          <w:sz w:val="24"/>
          <w:szCs w:val="24"/>
          <w:lang w:val="en-US"/>
        </w:rPr>
        <w:t xml:space="preserve"> kPa</w:t>
      </w:r>
      <w:ins w:id="1679" w:author="anna.resch88@gmail.com" w:date="2022-01-07T13:03:00Z">
        <w:r w:rsidR="005B4380" w:rsidRPr="00644D4A">
          <w:rPr>
            <w:rFonts w:ascii="Times New Roman" w:hAnsi="Times New Roman" w:cs="Times New Roman"/>
            <w:iCs/>
            <w:sz w:val="24"/>
            <w:szCs w:val="24"/>
            <w:lang w:val="en-US"/>
          </w:rPr>
          <w:t xml:space="preserve"> ± 15.5</w:t>
        </w:r>
      </w:ins>
      <w:r w:rsidR="005B4380" w:rsidRPr="00644D4A">
        <w:rPr>
          <w:rFonts w:ascii="Times New Roman" w:hAnsi="Times New Roman" w:cs="Times New Roman"/>
          <w:iCs/>
          <w:sz w:val="24"/>
          <w:szCs w:val="24"/>
          <w:lang w:val="en-US"/>
        </w:rPr>
        <w:t xml:space="preserve"> kPa</w:t>
      </w:r>
      <w:commentRangeEnd w:id="1675"/>
      <w:r w:rsidR="0053741A">
        <w:rPr>
          <w:rStyle w:val="Kommentarzeichen"/>
        </w:rPr>
        <w:commentReference w:id="1675"/>
      </w:r>
      <w:r w:rsidR="005B4380" w:rsidRPr="00644D4A">
        <w:rPr>
          <w:rFonts w:ascii="Times New Roman" w:hAnsi="Times New Roman" w:cs="Times New Roman"/>
          <w:iCs/>
          <w:sz w:val="24"/>
          <w:szCs w:val="24"/>
          <w:lang w:val="en-US"/>
        </w:rPr>
        <w:t>)</w:t>
      </w:r>
      <w:r w:rsidR="00644D4A" w:rsidRPr="00644D4A">
        <w:rPr>
          <w:rFonts w:ascii="Times New Roman" w:hAnsi="Times New Roman" w:cs="Times New Roman"/>
          <w:iCs/>
          <w:sz w:val="24"/>
          <w:szCs w:val="24"/>
          <w:lang w:val="en-US"/>
        </w:rPr>
        <w:t xml:space="preserve">. In contrast, the </w:t>
      </w:r>
      <w:r w:rsidR="00644D4A">
        <w:rPr>
          <w:rFonts w:ascii="Times New Roman" w:hAnsi="Times New Roman" w:cs="Times New Roman"/>
          <w:iCs/>
          <w:sz w:val="24"/>
          <w:szCs w:val="24"/>
          <w:lang w:val="en-US"/>
        </w:rPr>
        <w:t>linker variants</w:t>
      </w:r>
      <w:r w:rsidR="00644D4A" w:rsidRPr="00644D4A">
        <w:rPr>
          <w:rFonts w:ascii="Times New Roman" w:hAnsi="Times New Roman" w:cs="Times New Roman"/>
          <w:iCs/>
          <w:sz w:val="24"/>
          <w:szCs w:val="24"/>
          <w:lang w:val="en-US"/>
        </w:rPr>
        <w:t xml:space="preserve"> </w:t>
      </w:r>
      <w:r w:rsidR="00644D4A" w:rsidRPr="00644D4A">
        <w:rPr>
          <w:rFonts w:ascii="Times New Roman" w:hAnsi="Times New Roman" w:cs="Times New Roman"/>
          <w:iCs/>
          <w:sz w:val="24"/>
          <w:szCs w:val="24"/>
          <w:lang w:val="en-US"/>
        </w:rPr>
        <w:lastRenderedPageBreak/>
        <w:t xml:space="preserve">containing 40 ELP pentamer repeats exhibited numerically higher extensibility (up to 263% </w:t>
      </w:r>
      <w:ins w:id="1680" w:author="anna.resch88@gmail.com" w:date="2022-01-07T13:03:00Z">
        <w:r w:rsidR="00644D4A" w:rsidRPr="00644D4A">
          <w:rPr>
            <w:rFonts w:ascii="Times New Roman" w:hAnsi="Times New Roman" w:cs="Times New Roman"/>
            <w:iCs/>
            <w:sz w:val="24"/>
            <w:szCs w:val="24"/>
            <w:lang w:val="en-US"/>
          </w:rPr>
          <w:t>± 46</w:t>
        </w:r>
      </w:ins>
      <w:ins w:id="1681" w:author="Alexander Resch" w:date="2022-01-18T19:02:00Z">
        <w:r w:rsidR="00DB12A2">
          <w:rPr>
            <w:rFonts w:ascii="Times New Roman" w:hAnsi="Times New Roman" w:cs="Times New Roman"/>
            <w:iCs/>
            <w:sz w:val="24"/>
            <w:szCs w:val="24"/>
            <w:lang w:val="en-US"/>
          </w:rPr>
          <w:t xml:space="preserve"> </w:t>
        </w:r>
      </w:ins>
      <w:r w:rsidR="00644D4A" w:rsidRPr="00644D4A">
        <w:rPr>
          <w:rFonts w:ascii="Times New Roman" w:hAnsi="Times New Roman" w:cs="Times New Roman"/>
          <w:iCs/>
          <w:sz w:val="24"/>
          <w:szCs w:val="24"/>
          <w:lang w:val="en-US"/>
        </w:rPr>
        <w:t xml:space="preserve">% as compared to 240 % </w:t>
      </w:r>
      <w:ins w:id="1682" w:author="anna.resch88@gmail.com" w:date="2022-01-07T13:03:00Z">
        <w:r w:rsidR="00644D4A" w:rsidRPr="00644D4A">
          <w:rPr>
            <w:rFonts w:ascii="Times New Roman" w:hAnsi="Times New Roman" w:cs="Times New Roman"/>
            <w:iCs/>
            <w:sz w:val="24"/>
            <w:szCs w:val="24"/>
            <w:lang w:val="en-US"/>
          </w:rPr>
          <w:t>± 3</w:t>
        </w:r>
      </w:ins>
      <w:r w:rsidR="00644D4A" w:rsidRPr="00644D4A">
        <w:rPr>
          <w:rFonts w:ascii="Times New Roman" w:hAnsi="Times New Roman" w:cs="Times New Roman"/>
          <w:iCs/>
          <w:sz w:val="24"/>
          <w:szCs w:val="24"/>
          <w:lang w:val="en-US"/>
        </w:rPr>
        <w:t>9 %</w:t>
      </w:r>
      <w:r w:rsidR="00644D4A">
        <w:rPr>
          <w:rFonts w:ascii="Times New Roman" w:hAnsi="Times New Roman" w:cs="Times New Roman"/>
          <w:iCs/>
          <w:sz w:val="24"/>
          <w:szCs w:val="24"/>
          <w:lang w:val="en-US"/>
        </w:rPr>
        <w:t xml:space="preserve"> for ULD-V20-ULD</w:t>
      </w:r>
      <w:r w:rsidR="00644D4A" w:rsidRPr="00644D4A">
        <w:rPr>
          <w:rFonts w:ascii="Times New Roman" w:hAnsi="Times New Roman" w:cs="Times New Roman"/>
          <w:iCs/>
          <w:sz w:val="24"/>
          <w:szCs w:val="24"/>
          <w:lang w:val="en-US"/>
        </w:rPr>
        <w:t>).</w:t>
      </w:r>
      <w:r w:rsidR="00644D4A">
        <w:rPr>
          <w:rFonts w:ascii="Times New Roman" w:hAnsi="Times New Roman" w:cs="Times New Roman"/>
          <w:iCs/>
          <w:lang w:val="en-US"/>
        </w:rPr>
        <w:t xml:space="preserve"> </w:t>
      </w:r>
    </w:p>
    <w:p w14:paraId="55D94644" w14:textId="18C21BBD" w:rsidR="00EA3BB0" w:rsidRPr="009A1C08" w:rsidRDefault="004C4690"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When comparing DMA results, i.e.</w:t>
      </w:r>
      <w:r w:rsidR="00D64EDB"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material properties on </w:t>
      </w:r>
      <w:r w:rsidR="009E1B07" w:rsidRPr="009A1C08">
        <w:rPr>
          <w:rFonts w:ascii="Times New Roman" w:hAnsi="Times New Roman" w:cs="Times New Roman"/>
          <w:sz w:val="24"/>
          <w:szCs w:val="24"/>
          <w:lang w:val="en-US"/>
        </w:rPr>
        <w:t xml:space="preserve">the </w:t>
      </w:r>
      <w:r w:rsidR="00BD2EAB" w:rsidRPr="009A1C08">
        <w:rPr>
          <w:rFonts w:ascii="Times New Roman" w:hAnsi="Times New Roman" w:cs="Times New Roman"/>
          <w:sz w:val="24"/>
          <w:szCs w:val="24"/>
          <w:lang w:val="en-US"/>
        </w:rPr>
        <w:t>millimeter scale</w:t>
      </w:r>
      <w:r w:rsidRPr="009A1C08">
        <w:rPr>
          <w:rFonts w:ascii="Times New Roman" w:hAnsi="Times New Roman" w:cs="Times New Roman"/>
          <w:sz w:val="24"/>
          <w:szCs w:val="24"/>
          <w:lang w:val="en-US"/>
        </w:rPr>
        <w:t>, with</w:t>
      </w:r>
      <w:r w:rsidR="002349FB" w:rsidRPr="009A1C08">
        <w:rPr>
          <w:rFonts w:ascii="Times New Roman" w:hAnsi="Times New Roman" w:cs="Times New Roman"/>
          <w:sz w:val="24"/>
          <w:szCs w:val="24"/>
          <w:lang w:val="en-US"/>
        </w:rPr>
        <w:t xml:space="preserve"> nanoindentation</w:t>
      </w:r>
      <w:r w:rsidRPr="009A1C08">
        <w:rPr>
          <w:rFonts w:ascii="Times New Roman" w:hAnsi="Times New Roman" w:cs="Times New Roman"/>
          <w:sz w:val="24"/>
          <w:szCs w:val="24"/>
          <w:lang w:val="en-US"/>
        </w:rPr>
        <w:t xml:space="preserve"> results</w:t>
      </w:r>
      <w:r w:rsidR="00073D1F" w:rsidRPr="009A1C08">
        <w:rPr>
          <w:rFonts w:ascii="Times New Roman" w:hAnsi="Times New Roman" w:cs="Times New Roman"/>
          <w:sz w:val="24"/>
          <w:szCs w:val="24"/>
          <w:lang w:val="en-US"/>
        </w:rPr>
        <w:t xml:space="preserve"> </w:t>
      </w:r>
      <w:r w:rsidR="00BD2EAB" w:rsidRPr="009A1C08">
        <w:rPr>
          <w:rFonts w:ascii="Times New Roman" w:hAnsi="Times New Roman" w:cs="Times New Roman"/>
          <w:sz w:val="24"/>
          <w:szCs w:val="24"/>
          <w:lang w:val="en-US"/>
        </w:rPr>
        <w:t xml:space="preserve">on </w:t>
      </w:r>
      <w:r w:rsidR="007D3E4B" w:rsidRPr="009A1C08">
        <w:rPr>
          <w:rFonts w:ascii="Times New Roman" w:hAnsi="Times New Roman" w:cs="Times New Roman"/>
          <w:sz w:val="24"/>
          <w:szCs w:val="24"/>
          <w:lang w:val="en-US"/>
        </w:rPr>
        <w:t>smaller</w:t>
      </w:r>
      <w:r w:rsidR="00BD2EAB" w:rsidRPr="009A1C08">
        <w:rPr>
          <w:rFonts w:ascii="Times New Roman" w:hAnsi="Times New Roman" w:cs="Times New Roman"/>
          <w:sz w:val="24"/>
          <w:szCs w:val="24"/>
          <w:lang w:val="en-US"/>
        </w:rPr>
        <w:t xml:space="preserve"> scale</w:t>
      </w:r>
      <w:r w:rsidR="002349FB" w:rsidRPr="009A1C08">
        <w:rPr>
          <w:rFonts w:ascii="Times New Roman" w:hAnsi="Times New Roman" w:cs="Times New Roman"/>
          <w:sz w:val="24"/>
          <w:szCs w:val="24"/>
          <w:lang w:val="en-US"/>
        </w:rPr>
        <w:t xml:space="preserve">, it </w:t>
      </w:r>
      <w:r w:rsidR="00BD2EAB" w:rsidRPr="009A1C08">
        <w:rPr>
          <w:rFonts w:ascii="Times New Roman" w:hAnsi="Times New Roman" w:cs="Times New Roman"/>
          <w:sz w:val="24"/>
          <w:szCs w:val="24"/>
          <w:lang w:val="en-US"/>
        </w:rPr>
        <w:t>was</w:t>
      </w:r>
      <w:r w:rsidR="002349FB" w:rsidRPr="009A1C08">
        <w:rPr>
          <w:rFonts w:ascii="Times New Roman" w:hAnsi="Times New Roman" w:cs="Times New Roman"/>
          <w:sz w:val="24"/>
          <w:szCs w:val="24"/>
          <w:lang w:val="en-US"/>
        </w:rPr>
        <w:t xml:space="preserve"> evident that elasticit</w:t>
      </w:r>
      <w:r w:rsidR="00380897" w:rsidRPr="009A1C08">
        <w:rPr>
          <w:rFonts w:ascii="Times New Roman" w:hAnsi="Times New Roman" w:cs="Times New Roman"/>
          <w:sz w:val="24"/>
          <w:szCs w:val="24"/>
          <w:lang w:val="en-US"/>
        </w:rPr>
        <w:t>ies</w:t>
      </w:r>
      <w:r w:rsidR="002349FB" w:rsidRPr="009A1C08">
        <w:rPr>
          <w:rFonts w:ascii="Times New Roman" w:hAnsi="Times New Roman" w:cs="Times New Roman"/>
          <w:sz w:val="24"/>
          <w:szCs w:val="24"/>
          <w:lang w:val="en-US"/>
        </w:rPr>
        <w:t xml:space="preserve"> </w:t>
      </w:r>
      <w:r w:rsidR="00B90BF0" w:rsidRPr="009A1C08">
        <w:rPr>
          <w:rFonts w:ascii="Times New Roman" w:hAnsi="Times New Roman" w:cs="Times New Roman"/>
          <w:sz w:val="24"/>
          <w:szCs w:val="24"/>
          <w:lang w:val="en-US"/>
        </w:rPr>
        <w:t>differ</w:t>
      </w:r>
      <w:r w:rsidR="00BD2EAB" w:rsidRPr="009A1C08">
        <w:rPr>
          <w:rFonts w:ascii="Times New Roman" w:hAnsi="Times New Roman" w:cs="Times New Roman"/>
          <w:sz w:val="24"/>
          <w:szCs w:val="24"/>
          <w:lang w:val="en-US"/>
        </w:rPr>
        <w:t>ed</w:t>
      </w:r>
      <w:ins w:id="1683" w:author="Alexander Resch" w:date="2022-01-17T21:08:00Z">
        <w:r w:rsidR="0053741A">
          <w:rPr>
            <w:rFonts w:ascii="Times New Roman" w:hAnsi="Times New Roman" w:cs="Times New Roman"/>
            <w:sz w:val="24"/>
            <w:szCs w:val="24"/>
            <w:lang w:val="en-US"/>
          </w:rPr>
          <w:t>, with</w:t>
        </w:r>
      </w:ins>
      <w:r w:rsidR="00B90BF0" w:rsidRPr="009A1C08">
        <w:rPr>
          <w:rFonts w:ascii="Times New Roman" w:hAnsi="Times New Roman" w:cs="Times New Roman"/>
          <w:sz w:val="24"/>
          <w:szCs w:val="24"/>
          <w:lang w:val="en-US"/>
        </w:rPr>
        <w:t xml:space="preserve"> </w:t>
      </w:r>
      <w:del w:id="1684" w:author="Alexander Resch" w:date="2022-01-17T21:08:00Z">
        <w:r w:rsidR="002349FB" w:rsidRPr="009A1C08" w:rsidDel="0053741A">
          <w:rPr>
            <w:rFonts w:ascii="Times New Roman" w:hAnsi="Times New Roman" w:cs="Times New Roman"/>
            <w:sz w:val="24"/>
            <w:szCs w:val="24"/>
            <w:lang w:val="en-US"/>
          </w:rPr>
          <w:delText xml:space="preserve">and </w:delText>
        </w:r>
      </w:del>
      <w:r w:rsidR="002349FB" w:rsidRPr="009A1C08">
        <w:rPr>
          <w:rFonts w:ascii="Times New Roman" w:hAnsi="Times New Roman" w:cs="Times New Roman"/>
          <w:sz w:val="24"/>
          <w:szCs w:val="24"/>
          <w:lang w:val="en-US"/>
        </w:rPr>
        <w:t>material characteri</w:t>
      </w:r>
      <w:r w:rsidRPr="009A1C08">
        <w:rPr>
          <w:rFonts w:ascii="Times New Roman" w:hAnsi="Times New Roman" w:cs="Times New Roman"/>
          <w:sz w:val="24"/>
          <w:szCs w:val="24"/>
          <w:lang w:val="en-US"/>
        </w:rPr>
        <w:t>stics</w:t>
      </w:r>
      <w:r w:rsidR="002349FB" w:rsidRPr="009A1C08">
        <w:rPr>
          <w:rFonts w:ascii="Times New Roman" w:hAnsi="Times New Roman" w:cs="Times New Roman"/>
          <w:sz w:val="24"/>
          <w:szCs w:val="24"/>
          <w:lang w:val="en-US"/>
        </w:rPr>
        <w:t xml:space="preserve"> at </w:t>
      </w:r>
      <w:del w:id="1685" w:author="Alexander Resch" w:date="2022-01-18T19:02:00Z">
        <w:r w:rsidR="002349FB" w:rsidRPr="009A1C08" w:rsidDel="00DB12A2">
          <w:rPr>
            <w:rFonts w:ascii="Times New Roman" w:hAnsi="Times New Roman" w:cs="Times New Roman"/>
            <w:sz w:val="24"/>
            <w:szCs w:val="24"/>
            <w:lang w:val="en-US"/>
          </w:rPr>
          <w:delText xml:space="preserve">both </w:delText>
        </w:r>
      </w:del>
      <w:ins w:id="1686" w:author="Alexander Resch" w:date="2022-01-18T19:03:00Z">
        <w:r w:rsidR="00DB12A2">
          <w:rPr>
            <w:rFonts w:ascii="Times New Roman" w:hAnsi="Times New Roman" w:cs="Times New Roman"/>
            <w:sz w:val="24"/>
            <w:szCs w:val="24"/>
            <w:lang w:val="en-US"/>
          </w:rPr>
          <w:t xml:space="preserve">each </w:t>
        </w:r>
      </w:ins>
      <w:r w:rsidR="002349FB" w:rsidRPr="009A1C08">
        <w:rPr>
          <w:rFonts w:ascii="Times New Roman" w:hAnsi="Times New Roman" w:cs="Times New Roman"/>
          <w:sz w:val="24"/>
          <w:szCs w:val="24"/>
          <w:lang w:val="en-US"/>
        </w:rPr>
        <w:t>scale</w:t>
      </w:r>
      <w:del w:id="1687" w:author="Alexander Resch" w:date="2022-01-18T19:03:00Z">
        <w:r w:rsidR="002349FB" w:rsidRPr="009A1C08" w:rsidDel="00DB12A2">
          <w:rPr>
            <w:rFonts w:ascii="Times New Roman" w:hAnsi="Times New Roman" w:cs="Times New Roman"/>
            <w:sz w:val="24"/>
            <w:szCs w:val="24"/>
            <w:lang w:val="en-US"/>
          </w:rPr>
          <w:delText>s</w:delText>
        </w:r>
      </w:del>
      <w:r w:rsidR="002349FB" w:rsidRPr="009A1C08">
        <w:rPr>
          <w:rFonts w:ascii="Times New Roman" w:hAnsi="Times New Roman" w:cs="Times New Roman"/>
          <w:sz w:val="24"/>
          <w:szCs w:val="24"/>
          <w:lang w:val="en-US"/>
        </w:rPr>
        <w:t xml:space="preserve"> describ</w:t>
      </w:r>
      <w:ins w:id="1688" w:author="Alexander Resch" w:date="2022-01-17T21:09:00Z">
        <w:r w:rsidR="0053741A">
          <w:rPr>
            <w:rFonts w:ascii="Times New Roman" w:hAnsi="Times New Roman" w:cs="Times New Roman"/>
            <w:sz w:val="24"/>
            <w:szCs w:val="24"/>
            <w:lang w:val="en-US"/>
          </w:rPr>
          <w:t>ing</w:t>
        </w:r>
      </w:ins>
      <w:del w:id="1689" w:author="Alexander Resch" w:date="2022-01-17T21:09:00Z">
        <w:r w:rsidR="002349FB" w:rsidRPr="009A1C08" w:rsidDel="0053741A">
          <w:rPr>
            <w:rFonts w:ascii="Times New Roman" w:hAnsi="Times New Roman" w:cs="Times New Roman"/>
            <w:sz w:val="24"/>
            <w:szCs w:val="24"/>
            <w:lang w:val="en-US"/>
          </w:rPr>
          <w:delText>e</w:delText>
        </w:r>
        <w:r w:rsidR="00504209" w:rsidRPr="009A1C08" w:rsidDel="0053741A">
          <w:rPr>
            <w:rFonts w:ascii="Times New Roman" w:hAnsi="Times New Roman" w:cs="Times New Roman"/>
            <w:sz w:val="24"/>
            <w:szCs w:val="24"/>
            <w:lang w:val="en-US"/>
          </w:rPr>
          <w:delText>d</w:delText>
        </w:r>
      </w:del>
      <w:r w:rsidR="002349FB" w:rsidRPr="009A1C08">
        <w:rPr>
          <w:rFonts w:ascii="Times New Roman" w:hAnsi="Times New Roman" w:cs="Times New Roman"/>
          <w:sz w:val="24"/>
          <w:szCs w:val="24"/>
          <w:lang w:val="en-US"/>
        </w:rPr>
        <w:t xml:space="preserve"> different </w:t>
      </w:r>
      <w:ins w:id="1690" w:author="Alexander Resch" w:date="2022-01-18T19:03:00Z">
        <w:r w:rsidR="00DB12A2">
          <w:rPr>
            <w:rFonts w:ascii="Times New Roman" w:hAnsi="Times New Roman" w:cs="Times New Roman"/>
            <w:sz w:val="24"/>
            <w:szCs w:val="24"/>
            <w:lang w:val="en-US"/>
          </w:rPr>
          <w:t xml:space="preserve">physical </w:t>
        </w:r>
      </w:ins>
      <w:r w:rsidR="002349FB" w:rsidRPr="009A1C08">
        <w:rPr>
          <w:rFonts w:ascii="Times New Roman" w:hAnsi="Times New Roman" w:cs="Times New Roman"/>
          <w:sz w:val="24"/>
          <w:szCs w:val="24"/>
          <w:lang w:val="en-US"/>
        </w:rPr>
        <w:t xml:space="preserve">processes </w:t>
      </w:r>
      <w:r w:rsidR="00B90BF0" w:rsidRPr="009A1C08">
        <w:rPr>
          <w:rFonts w:ascii="Times New Roman" w:hAnsi="Times New Roman" w:cs="Times New Roman"/>
          <w:sz w:val="24"/>
          <w:szCs w:val="24"/>
          <w:lang w:val="en-US"/>
        </w:rPr>
        <w:t>within the material.</w:t>
      </w:r>
      <w:r w:rsidRPr="009A1C08">
        <w:rPr>
          <w:rFonts w:ascii="Times New Roman" w:hAnsi="Times New Roman" w:cs="Times New Roman"/>
          <w:sz w:val="24"/>
          <w:szCs w:val="24"/>
          <w:lang w:val="en-US"/>
        </w:rPr>
        <w:t xml:space="preserve"> </w:t>
      </w:r>
      <w:r w:rsidR="00EA3BB0" w:rsidRPr="009A1C08">
        <w:rPr>
          <w:rFonts w:ascii="Times New Roman" w:hAnsi="Times New Roman" w:cs="Times New Roman"/>
          <w:sz w:val="24"/>
          <w:szCs w:val="24"/>
          <w:lang w:val="en-US"/>
        </w:rPr>
        <w:t>N</w:t>
      </w:r>
      <w:r w:rsidRPr="009A1C08">
        <w:rPr>
          <w:rFonts w:ascii="Times New Roman" w:hAnsi="Times New Roman" w:cs="Times New Roman"/>
          <w:sz w:val="24"/>
          <w:szCs w:val="24"/>
          <w:lang w:val="en-US"/>
        </w:rPr>
        <w:t xml:space="preserve">anoindentation captures </w:t>
      </w:r>
      <w:r w:rsidR="00B00C5E" w:rsidRPr="009A1C08">
        <w:rPr>
          <w:rFonts w:ascii="Times New Roman" w:hAnsi="Times New Roman" w:cs="Times New Roman"/>
          <w:sz w:val="24"/>
          <w:szCs w:val="24"/>
          <w:lang w:val="en-US"/>
        </w:rPr>
        <w:t xml:space="preserve">microscale </w:t>
      </w:r>
      <w:r w:rsidR="004E072A" w:rsidRPr="009A1C08">
        <w:rPr>
          <w:rFonts w:ascii="Times New Roman" w:hAnsi="Times New Roman" w:cs="Times New Roman"/>
          <w:sz w:val="24"/>
          <w:szCs w:val="24"/>
          <w:lang w:val="en-US"/>
        </w:rPr>
        <w:t xml:space="preserve">protein-network </w:t>
      </w:r>
      <w:r w:rsidR="00FC5159" w:rsidRPr="009A1C08">
        <w:rPr>
          <w:rFonts w:ascii="Times New Roman" w:hAnsi="Times New Roman" w:cs="Times New Roman"/>
          <w:sz w:val="24"/>
          <w:szCs w:val="24"/>
          <w:lang w:val="en-US"/>
        </w:rPr>
        <w:t xml:space="preserve">deformations, mainly attributed to water redistribution within the hydrogel, </w:t>
      </w:r>
      <w:r w:rsidR="00EA3BB0" w:rsidRPr="009A1C08">
        <w:rPr>
          <w:rFonts w:ascii="Times New Roman" w:hAnsi="Times New Roman" w:cs="Times New Roman"/>
          <w:sz w:val="24"/>
          <w:szCs w:val="24"/>
          <w:lang w:val="en-US"/>
        </w:rPr>
        <w:t>as well as inhomogeneities within the hydrogel. In contrast, DMA investigates the material’s bulk behavior,</w:t>
      </w:r>
      <w:ins w:id="1691" w:author="Alexander Resch" w:date="2022-01-17T21:09:00Z">
        <w:r w:rsidR="0053741A">
          <w:rPr>
            <w:rFonts w:ascii="Times New Roman" w:hAnsi="Times New Roman" w:cs="Times New Roman"/>
            <w:sz w:val="24"/>
            <w:szCs w:val="24"/>
            <w:lang w:val="en-US"/>
          </w:rPr>
          <w:t xml:space="preserve"> </w:t>
        </w:r>
      </w:ins>
      <w:ins w:id="1692" w:author="Alexander Resch" w:date="2022-01-18T19:03:00Z">
        <w:r w:rsidR="00E17D2C">
          <w:rPr>
            <w:rFonts w:ascii="Times New Roman" w:hAnsi="Times New Roman" w:cs="Times New Roman"/>
            <w:sz w:val="24"/>
            <w:szCs w:val="24"/>
            <w:lang w:val="en-US"/>
          </w:rPr>
          <w:t>therefore</w:t>
        </w:r>
      </w:ins>
      <w:ins w:id="1693" w:author="Alexander Resch" w:date="2022-01-18T19:04:00Z">
        <w:r w:rsidR="00E17D2C">
          <w:rPr>
            <w:rFonts w:ascii="Times New Roman" w:hAnsi="Times New Roman" w:cs="Times New Roman"/>
            <w:sz w:val="24"/>
            <w:szCs w:val="24"/>
            <w:lang w:val="en-US"/>
          </w:rPr>
          <w:t xml:space="preserve"> being</w:t>
        </w:r>
      </w:ins>
      <w:ins w:id="1694" w:author="Alexander Resch" w:date="2022-01-17T21:09:00Z">
        <w:r w:rsidR="0053741A">
          <w:rPr>
            <w:rFonts w:ascii="Times New Roman" w:hAnsi="Times New Roman" w:cs="Times New Roman"/>
            <w:sz w:val="24"/>
            <w:szCs w:val="24"/>
            <w:lang w:val="en-US"/>
          </w:rPr>
          <w:t xml:space="preserve"> </w:t>
        </w:r>
      </w:ins>
      <w:del w:id="1695" w:author="Alexander Resch" w:date="2022-01-17T21:09:00Z">
        <w:r w:rsidR="00EA3BB0" w:rsidRPr="009A1C08" w:rsidDel="0053741A">
          <w:rPr>
            <w:rFonts w:ascii="Times New Roman" w:hAnsi="Times New Roman" w:cs="Times New Roman"/>
            <w:sz w:val="24"/>
            <w:szCs w:val="24"/>
            <w:lang w:val="en-US"/>
          </w:rPr>
          <w:delText xml:space="preserve"> but is also </w:delText>
        </w:r>
      </w:del>
      <w:ins w:id="1696" w:author="Alexander Resch" w:date="2022-01-18T19:04:00Z">
        <w:r w:rsidR="00E17D2C">
          <w:rPr>
            <w:rFonts w:ascii="Times New Roman" w:hAnsi="Times New Roman" w:cs="Times New Roman"/>
            <w:sz w:val="24"/>
            <w:szCs w:val="24"/>
            <w:lang w:val="en-US"/>
          </w:rPr>
          <w:t xml:space="preserve">particularly </w:t>
        </w:r>
      </w:ins>
      <w:r w:rsidR="00EA3BB0" w:rsidRPr="009A1C08">
        <w:rPr>
          <w:rFonts w:ascii="Times New Roman" w:hAnsi="Times New Roman" w:cs="Times New Roman"/>
          <w:sz w:val="24"/>
          <w:szCs w:val="24"/>
          <w:lang w:val="en-US"/>
        </w:rPr>
        <w:t>susceptible to local inhomogeneities</w:t>
      </w:r>
      <w:ins w:id="1697" w:author="Alexander Resch" w:date="2022-01-17T21:09:00Z">
        <w:r w:rsidR="0053741A">
          <w:rPr>
            <w:rFonts w:ascii="Times New Roman" w:hAnsi="Times New Roman" w:cs="Times New Roman"/>
            <w:sz w:val="24"/>
            <w:szCs w:val="24"/>
            <w:lang w:val="en-US"/>
          </w:rPr>
          <w:t>,</w:t>
        </w:r>
      </w:ins>
      <w:r w:rsidR="00EA3BB0" w:rsidRPr="009A1C08">
        <w:rPr>
          <w:rFonts w:ascii="Times New Roman" w:hAnsi="Times New Roman" w:cs="Times New Roman"/>
          <w:sz w:val="24"/>
          <w:szCs w:val="24"/>
          <w:lang w:val="en-US"/>
        </w:rPr>
        <w:t xml:space="preserve"> potentially leading to micro-cracks that can </w:t>
      </w:r>
      <w:del w:id="1698" w:author="Alexander Resch" w:date="2022-01-17T21:10:00Z">
        <w:r w:rsidR="00EA3BB0" w:rsidRPr="009A1C08" w:rsidDel="0053741A">
          <w:rPr>
            <w:rFonts w:ascii="Times New Roman" w:hAnsi="Times New Roman" w:cs="Times New Roman"/>
            <w:sz w:val="24"/>
            <w:szCs w:val="24"/>
            <w:lang w:val="en-US"/>
          </w:rPr>
          <w:delText xml:space="preserve">propagate </w:delText>
        </w:r>
      </w:del>
      <w:ins w:id="1699" w:author="Alexander Resch" w:date="2022-01-17T21:10:00Z">
        <w:r w:rsidR="0053741A">
          <w:rPr>
            <w:rFonts w:ascii="Times New Roman" w:hAnsi="Times New Roman" w:cs="Times New Roman"/>
            <w:sz w:val="24"/>
            <w:szCs w:val="24"/>
            <w:lang w:val="en-US"/>
          </w:rPr>
          <w:t>expand</w:t>
        </w:r>
        <w:r w:rsidR="0053741A" w:rsidRPr="009A1C08">
          <w:rPr>
            <w:rFonts w:ascii="Times New Roman" w:hAnsi="Times New Roman" w:cs="Times New Roman"/>
            <w:sz w:val="24"/>
            <w:szCs w:val="24"/>
            <w:lang w:val="en-US"/>
          </w:rPr>
          <w:t xml:space="preserve"> </w:t>
        </w:r>
      </w:ins>
      <w:r w:rsidR="00EA3BB0" w:rsidRPr="009A1C08">
        <w:rPr>
          <w:rFonts w:ascii="Times New Roman" w:hAnsi="Times New Roman" w:cs="Times New Roman"/>
          <w:sz w:val="24"/>
          <w:szCs w:val="24"/>
          <w:lang w:val="en-US"/>
        </w:rPr>
        <w:t xml:space="preserve">in time. </w:t>
      </w:r>
    </w:p>
    <w:p w14:paraId="1B923D0A" w14:textId="0795510A" w:rsidR="008C4C5A" w:rsidRPr="009A1C08" w:rsidRDefault="007F317B"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Taken together, these results describe a robust, viscoelastic hydrogel material with </w:t>
      </w:r>
      <w:r w:rsidR="00504209" w:rsidRPr="009A1C08">
        <w:rPr>
          <w:rFonts w:ascii="Times New Roman" w:hAnsi="Times New Roman" w:cs="Times New Roman"/>
          <w:sz w:val="24"/>
          <w:szCs w:val="24"/>
          <w:lang w:val="en-US"/>
        </w:rPr>
        <w:t xml:space="preserve">high </w:t>
      </w:r>
      <w:r w:rsidRPr="009A1C08">
        <w:rPr>
          <w:rFonts w:ascii="Times New Roman" w:hAnsi="Times New Roman" w:cs="Times New Roman"/>
          <w:sz w:val="24"/>
          <w:szCs w:val="24"/>
          <w:lang w:val="en-US"/>
        </w:rPr>
        <w:t>tensile strength</w:t>
      </w:r>
      <w:ins w:id="1700" w:author="Alexander Resch" w:date="2022-01-17T21:10:00Z">
        <w:r w:rsidR="0053741A">
          <w:rPr>
            <w:rFonts w:ascii="Times New Roman" w:hAnsi="Times New Roman" w:cs="Times New Roman"/>
            <w:sz w:val="24"/>
            <w:szCs w:val="24"/>
            <w:lang w:val="en-US"/>
          </w:rPr>
          <w:t>.</w:t>
        </w:r>
      </w:ins>
      <w:r w:rsidR="009E3920" w:rsidRPr="009A1C08">
        <w:rPr>
          <w:rFonts w:ascii="Times New Roman" w:hAnsi="Times New Roman" w:cs="Times New Roman"/>
          <w:sz w:val="24"/>
          <w:szCs w:val="24"/>
          <w:lang w:val="en-US"/>
        </w:rPr>
        <w:t xml:space="preserve"> </w:t>
      </w:r>
      <w:del w:id="1701" w:author="Alexander Resch" w:date="2022-01-17T21:10:00Z">
        <w:r w:rsidR="009E3920" w:rsidRPr="009A1C08" w:rsidDel="0053741A">
          <w:rPr>
            <w:rFonts w:ascii="Times New Roman" w:hAnsi="Times New Roman" w:cs="Times New Roman"/>
            <w:sz w:val="24"/>
            <w:szCs w:val="24"/>
            <w:lang w:val="en-US"/>
          </w:rPr>
          <w:delText xml:space="preserve">and </w:delText>
        </w:r>
      </w:del>
      <w:ins w:id="1702" w:author="Alexander Resch" w:date="2022-01-17T21:10:00Z">
        <w:r w:rsidR="0053741A">
          <w:rPr>
            <w:rFonts w:ascii="Times New Roman" w:hAnsi="Times New Roman" w:cs="Times New Roman"/>
            <w:sz w:val="24"/>
            <w:szCs w:val="24"/>
            <w:lang w:val="en-US"/>
          </w:rPr>
          <w:t xml:space="preserve">They </w:t>
        </w:r>
      </w:ins>
      <w:r w:rsidR="009E3920" w:rsidRPr="009A1C08">
        <w:rPr>
          <w:rFonts w:ascii="Times New Roman" w:hAnsi="Times New Roman" w:cs="Times New Roman"/>
          <w:sz w:val="24"/>
          <w:szCs w:val="24"/>
          <w:lang w:val="en-US"/>
        </w:rPr>
        <w:t>confirm</w:t>
      </w:r>
      <w:del w:id="1703" w:author="anna.resch88@gmail.com" w:date="2022-01-03T10:37:00Z">
        <w:r w:rsidR="00504209" w:rsidRPr="009A1C08" w:rsidDel="000501AE">
          <w:rPr>
            <w:rFonts w:ascii="Times New Roman" w:hAnsi="Times New Roman" w:cs="Times New Roman"/>
            <w:sz w:val="24"/>
            <w:szCs w:val="24"/>
            <w:lang w:val="en-US"/>
          </w:rPr>
          <w:delText>ed</w:delText>
        </w:r>
      </w:del>
      <w:r w:rsidR="009E3920" w:rsidRPr="009A1C08">
        <w:rPr>
          <w:rFonts w:ascii="Times New Roman" w:hAnsi="Times New Roman" w:cs="Times New Roman"/>
          <w:sz w:val="24"/>
          <w:szCs w:val="24"/>
          <w:lang w:val="en-US"/>
        </w:rPr>
        <w:t xml:space="preserve"> that</w:t>
      </w:r>
      <w:r w:rsidRPr="009A1C08">
        <w:rPr>
          <w:rFonts w:ascii="Times New Roman" w:hAnsi="Times New Roman" w:cs="Times New Roman"/>
          <w:sz w:val="24"/>
          <w:szCs w:val="24"/>
          <w:lang w:val="en-US"/>
        </w:rPr>
        <w:t xml:space="preserve"> </w:t>
      </w:r>
      <w:r w:rsidR="009E3920" w:rsidRPr="009A1C08">
        <w:rPr>
          <w:rFonts w:ascii="Times New Roman" w:hAnsi="Times New Roman" w:cs="Times New Roman"/>
          <w:sz w:val="24"/>
          <w:szCs w:val="24"/>
          <w:lang w:val="en-US"/>
        </w:rPr>
        <w:t>m</w:t>
      </w:r>
      <w:r w:rsidRPr="009A1C08">
        <w:rPr>
          <w:rFonts w:ascii="Times New Roman" w:hAnsi="Times New Roman" w:cs="Times New Roman"/>
          <w:sz w:val="24"/>
          <w:szCs w:val="24"/>
          <w:lang w:val="en-US"/>
        </w:rPr>
        <w:t xml:space="preserve">aterial stiffness can be adjusted by mixing different building blocks at a given overall protein concentration, in addition to the choice of protein </w:t>
      </w:r>
      <w:r w:rsidR="00B63C14" w:rsidRPr="009A1C08">
        <w:rPr>
          <w:rFonts w:ascii="Times New Roman" w:hAnsi="Times New Roman" w:cs="Times New Roman"/>
          <w:sz w:val="24"/>
          <w:szCs w:val="24"/>
          <w:lang w:val="en-US"/>
        </w:rPr>
        <w:t>spacer</w:t>
      </w:r>
      <w:r w:rsidRPr="009A1C08">
        <w:rPr>
          <w:rFonts w:ascii="Times New Roman" w:hAnsi="Times New Roman" w:cs="Times New Roman"/>
          <w:sz w:val="24"/>
          <w:szCs w:val="24"/>
          <w:lang w:val="en-US"/>
        </w:rPr>
        <w:t xml:space="preserve"> length. </w:t>
      </w:r>
      <w:r w:rsidRPr="00147B5E">
        <w:rPr>
          <w:rFonts w:ascii="Times New Roman" w:hAnsi="Times New Roman" w:cs="Times New Roman"/>
          <w:sz w:val="24"/>
          <w:szCs w:val="24"/>
          <w:highlight w:val="darkCyan"/>
          <w:lang w:val="en-US"/>
        </w:rPr>
        <w:t>The choice of catalyst play</w:t>
      </w:r>
      <w:r w:rsidR="0057053F" w:rsidRPr="00147B5E">
        <w:rPr>
          <w:rFonts w:ascii="Times New Roman" w:hAnsi="Times New Roman" w:cs="Times New Roman"/>
          <w:sz w:val="24"/>
          <w:szCs w:val="24"/>
          <w:highlight w:val="darkCyan"/>
          <w:lang w:val="en-US"/>
        </w:rPr>
        <w:t>s</w:t>
      </w:r>
      <w:r w:rsidRPr="00147B5E">
        <w:rPr>
          <w:rFonts w:ascii="Times New Roman" w:hAnsi="Times New Roman" w:cs="Times New Roman"/>
          <w:sz w:val="24"/>
          <w:szCs w:val="24"/>
          <w:highlight w:val="darkCyan"/>
          <w:lang w:val="en-US"/>
        </w:rPr>
        <w:t xml:space="preserve"> a role as well</w:t>
      </w:r>
      <w:r w:rsidR="006D5332" w:rsidRPr="00147B5E">
        <w:rPr>
          <w:rFonts w:ascii="Times New Roman" w:hAnsi="Times New Roman" w:cs="Times New Roman"/>
          <w:sz w:val="24"/>
          <w:szCs w:val="24"/>
          <w:highlight w:val="darkCyan"/>
          <w:lang w:val="en-US"/>
        </w:rPr>
        <w:t xml:space="preserve"> due to varied crosslinking efficiency</w:t>
      </w:r>
      <w:r w:rsidR="0057053F" w:rsidRPr="00147B5E">
        <w:rPr>
          <w:rFonts w:ascii="Times New Roman" w:hAnsi="Times New Roman" w:cs="Times New Roman"/>
          <w:sz w:val="24"/>
          <w:szCs w:val="24"/>
          <w:highlight w:val="darkCyan"/>
          <w:lang w:val="en-US"/>
        </w:rPr>
        <w:t xml:space="preserve"> (</w:t>
      </w:r>
      <w:r w:rsidR="00634335" w:rsidRPr="00147B5E">
        <w:rPr>
          <w:rFonts w:ascii="Times New Roman" w:hAnsi="Times New Roman" w:cs="Times New Roman"/>
          <w:sz w:val="24"/>
          <w:szCs w:val="24"/>
          <w:highlight w:val="darkCyan"/>
          <w:lang w:val="en-US"/>
          <w:rPrChange w:id="1704" w:author="Bizan N. Balzer" w:date="2021-10-07T16:27:00Z">
            <w:rPr>
              <w:rFonts w:ascii="Times New Roman" w:hAnsi="Times New Roman" w:cs="Times New Roman"/>
              <w:sz w:val="24"/>
              <w:szCs w:val="24"/>
              <w:lang w:val="en-US"/>
            </w:rPr>
          </w:rPrChange>
        </w:rPr>
        <w:t xml:space="preserve">SI </w:t>
      </w:r>
      <w:r w:rsidR="007237EA" w:rsidRPr="00147B5E">
        <w:rPr>
          <w:rFonts w:ascii="Times New Roman" w:hAnsi="Times New Roman" w:cs="Times New Roman"/>
          <w:sz w:val="24"/>
          <w:szCs w:val="24"/>
          <w:highlight w:val="darkCyan"/>
          <w:lang w:val="en-US"/>
          <w:rPrChange w:id="1705" w:author="Bizan N. Balzer" w:date="2021-10-07T16:27:00Z">
            <w:rPr>
              <w:rFonts w:ascii="Times New Roman" w:hAnsi="Times New Roman" w:cs="Times New Roman"/>
              <w:sz w:val="24"/>
              <w:szCs w:val="24"/>
              <w:lang w:val="en-US"/>
            </w:rPr>
          </w:rPrChange>
        </w:rPr>
        <w:t>T</w:t>
      </w:r>
      <w:r w:rsidR="0057053F" w:rsidRPr="00147B5E">
        <w:rPr>
          <w:rFonts w:ascii="Times New Roman" w:hAnsi="Times New Roman" w:cs="Times New Roman"/>
          <w:sz w:val="24"/>
          <w:szCs w:val="24"/>
          <w:highlight w:val="darkCyan"/>
          <w:lang w:val="en-US"/>
          <w:rPrChange w:id="1706" w:author="Bizan N. Balzer" w:date="2021-10-07T16:27:00Z">
            <w:rPr>
              <w:rFonts w:ascii="Times New Roman" w:hAnsi="Times New Roman" w:cs="Times New Roman"/>
              <w:sz w:val="24"/>
              <w:szCs w:val="24"/>
              <w:lang w:val="en-US"/>
            </w:rPr>
          </w:rPrChange>
        </w:rPr>
        <w:t>able S-</w:t>
      </w:r>
      <w:ins w:id="1707" w:author="anna.resch88@gmail.com" w:date="2022-01-16T12:24:00Z">
        <w:r w:rsidR="002D3173">
          <w:rPr>
            <w:rFonts w:ascii="Times New Roman" w:hAnsi="Times New Roman" w:cs="Times New Roman"/>
            <w:sz w:val="24"/>
            <w:szCs w:val="24"/>
            <w:highlight w:val="darkCyan"/>
            <w:lang w:val="en-US"/>
          </w:rPr>
          <w:t>2</w:t>
        </w:r>
      </w:ins>
      <w:del w:id="1708" w:author="Bizan N. Balzer" w:date="2021-10-07T22:10:00Z">
        <w:r w:rsidR="0057053F" w:rsidRPr="00147B5E" w:rsidDel="005F3832">
          <w:rPr>
            <w:rFonts w:ascii="Times New Roman" w:hAnsi="Times New Roman" w:cs="Times New Roman"/>
            <w:sz w:val="24"/>
            <w:szCs w:val="24"/>
            <w:highlight w:val="darkCyan"/>
            <w:lang w:val="en-US"/>
            <w:rPrChange w:id="1709" w:author="Bizan N. Balzer" w:date="2021-10-07T16:27:00Z">
              <w:rPr>
                <w:rFonts w:ascii="Times New Roman" w:hAnsi="Times New Roman" w:cs="Times New Roman"/>
                <w:sz w:val="24"/>
                <w:szCs w:val="24"/>
                <w:lang w:val="en-US"/>
              </w:rPr>
            </w:rPrChange>
          </w:rPr>
          <w:delText>2</w:delText>
        </w:r>
      </w:del>
      <w:ins w:id="1710" w:author="Bizan N. Balzer" w:date="2021-10-07T22:10:00Z">
        <w:del w:id="1711" w:author="anna.resch88@gmail.com" w:date="2022-01-16T12:24:00Z">
          <w:r w:rsidR="005F3832" w:rsidRPr="00147B5E" w:rsidDel="002D3173">
            <w:rPr>
              <w:rFonts w:ascii="Times New Roman" w:hAnsi="Times New Roman" w:cs="Times New Roman"/>
              <w:sz w:val="24"/>
              <w:szCs w:val="24"/>
              <w:highlight w:val="darkCyan"/>
              <w:lang w:val="en-US"/>
            </w:rPr>
            <w:delText>5</w:delText>
          </w:r>
        </w:del>
      </w:ins>
      <w:r w:rsidR="0057053F" w:rsidRPr="00147B5E">
        <w:rPr>
          <w:rFonts w:ascii="Times New Roman" w:hAnsi="Times New Roman" w:cs="Times New Roman"/>
          <w:sz w:val="24"/>
          <w:szCs w:val="24"/>
          <w:highlight w:val="darkCyan"/>
          <w:lang w:val="en-US"/>
        </w:rPr>
        <w:t>)</w:t>
      </w:r>
      <w:r w:rsidRPr="00147B5E">
        <w:rPr>
          <w:rFonts w:ascii="Times New Roman" w:hAnsi="Times New Roman" w:cs="Times New Roman"/>
          <w:sz w:val="24"/>
          <w:szCs w:val="24"/>
          <w:highlight w:val="darkCyan"/>
          <w:lang w:val="en-US"/>
        </w:rPr>
        <w:t xml:space="preserve">. </w:t>
      </w:r>
      <w:ins w:id="1712" w:author="Bizan N. Balzer" w:date="2021-10-07T23:06:00Z">
        <w:r w:rsidR="00622446" w:rsidRPr="00147B5E">
          <w:rPr>
            <w:rFonts w:ascii="Times New Roman" w:hAnsi="Times New Roman" w:cs="Times New Roman"/>
            <w:sz w:val="24"/>
            <w:szCs w:val="24"/>
            <w:highlight w:val="darkCyan"/>
            <w:lang w:val="en-US"/>
          </w:rPr>
          <w:t>MORE EXPLANATION NEEDED!</w:t>
        </w:r>
      </w:ins>
    </w:p>
    <w:p w14:paraId="5F800C05" w14:textId="11DD9D76" w:rsidR="00E229B7" w:rsidRPr="009A1C08" w:rsidRDefault="00377830" w:rsidP="00E229B7">
      <w:pPr>
        <w:spacing w:line="360" w:lineRule="auto"/>
        <w:jc w:val="both"/>
        <w:rPr>
          <w:rFonts w:ascii="Times New Roman" w:hAnsi="Times New Roman" w:cs="Times New Roman"/>
          <w:i/>
          <w:iCs/>
          <w:lang w:val="en-US"/>
        </w:rPr>
      </w:pPr>
      <w:commentRangeStart w:id="1713"/>
      <w:commentRangeStart w:id="1714"/>
      <w:del w:id="1715" w:author="anna.resch88@gmail.com" w:date="2022-01-03T10:38:00Z">
        <w:r w:rsidRPr="009A1C08" w:rsidDel="000501AE">
          <w:rPr>
            <w:rFonts w:ascii="Times New Roman" w:hAnsi="Times New Roman" w:cs="Times New Roman"/>
            <w:noProof/>
            <w:lang w:eastAsia="de-DE"/>
          </w:rPr>
          <w:drawing>
            <wp:inline distT="0" distB="0" distL="0" distR="0" wp14:anchorId="488ED8A0" wp14:editId="3BFB32DD">
              <wp:extent cx="5753100" cy="602660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53100" cy="6026608"/>
                      </a:xfrm>
                      <a:prstGeom prst="rect">
                        <a:avLst/>
                      </a:prstGeom>
                      <a:noFill/>
                      <a:ln>
                        <a:noFill/>
                      </a:ln>
                    </pic:spPr>
                  </pic:pic>
                </a:graphicData>
              </a:graphic>
            </wp:inline>
          </w:drawing>
        </w:r>
      </w:del>
      <w:commentRangeEnd w:id="1713"/>
      <w:r w:rsidR="00A81E7E">
        <w:rPr>
          <w:rStyle w:val="Kommentarzeichen"/>
        </w:rPr>
        <w:commentReference w:id="1713"/>
      </w:r>
      <w:commentRangeEnd w:id="1714"/>
      <w:r w:rsidR="00492DD0">
        <w:rPr>
          <w:rStyle w:val="Kommentarzeichen"/>
        </w:rPr>
        <w:commentReference w:id="1714"/>
      </w:r>
      <w:r w:rsidR="00E62CF9" w:rsidRPr="009A1C08">
        <w:rPr>
          <w:rFonts w:ascii="Times New Roman" w:hAnsi="Times New Roman" w:cs="Times New Roman"/>
          <w:b/>
          <w:bCs/>
          <w:iCs/>
          <w:sz w:val="24"/>
          <w:szCs w:val="24"/>
          <w:lang w:val="en-US"/>
        </w:rPr>
        <w:t xml:space="preserve">Figure </w:t>
      </w:r>
      <w:r w:rsidR="00AA3BEB" w:rsidRPr="009A1C08">
        <w:rPr>
          <w:rFonts w:ascii="Times New Roman" w:hAnsi="Times New Roman" w:cs="Times New Roman"/>
          <w:b/>
          <w:bCs/>
          <w:iCs/>
          <w:sz w:val="24"/>
          <w:szCs w:val="24"/>
          <w:lang w:val="en-US"/>
        </w:rPr>
        <w:t>4</w:t>
      </w:r>
      <w:r w:rsidR="008D65D5" w:rsidRPr="009A1C08">
        <w:rPr>
          <w:rFonts w:ascii="Times New Roman" w:hAnsi="Times New Roman" w:cs="Times New Roman"/>
          <w:b/>
          <w:bCs/>
          <w:iCs/>
          <w:sz w:val="24"/>
          <w:szCs w:val="24"/>
          <w:lang w:val="en-US"/>
        </w:rPr>
        <w:t>:</w:t>
      </w:r>
      <w:r w:rsidR="00E62CF9" w:rsidRPr="009A1C08">
        <w:rPr>
          <w:rFonts w:ascii="Times New Roman" w:hAnsi="Times New Roman" w:cs="Times New Roman"/>
          <w:iCs/>
          <w:sz w:val="24"/>
          <w:szCs w:val="24"/>
          <w:lang w:val="en-US"/>
        </w:rPr>
        <w:t xml:space="preserve"> </w:t>
      </w:r>
      <w:r w:rsidR="00E62CF9" w:rsidRPr="002D3173">
        <w:rPr>
          <w:rFonts w:ascii="Times New Roman" w:hAnsi="Times New Roman" w:cs="Times New Roman"/>
          <w:bCs/>
          <w:iCs/>
          <w:sz w:val="24"/>
          <w:szCs w:val="24"/>
          <w:highlight w:val="magenta"/>
          <w:lang w:val="en-US"/>
          <w:rPrChange w:id="1716" w:author="anna.resch88@gmail.com" w:date="2022-01-16T12:24:00Z">
            <w:rPr>
              <w:rFonts w:ascii="Times New Roman" w:hAnsi="Times New Roman" w:cs="Times New Roman"/>
              <w:bCs/>
              <w:iCs/>
              <w:sz w:val="24"/>
              <w:szCs w:val="24"/>
              <w:lang w:val="en-US"/>
            </w:rPr>
          </w:rPrChange>
        </w:rPr>
        <w:t xml:space="preserve">Uniaxial tensile stretch data show </w:t>
      </w:r>
      <w:r w:rsidR="00EA3BB0" w:rsidRPr="002D3173">
        <w:rPr>
          <w:rFonts w:ascii="Times New Roman" w:hAnsi="Times New Roman" w:cs="Times New Roman"/>
          <w:bCs/>
          <w:iCs/>
          <w:sz w:val="24"/>
          <w:szCs w:val="24"/>
          <w:highlight w:val="magenta"/>
          <w:lang w:val="en-US"/>
          <w:rPrChange w:id="1717" w:author="anna.resch88@gmail.com" w:date="2022-01-16T12:24:00Z">
            <w:rPr>
              <w:rFonts w:ascii="Times New Roman" w:hAnsi="Times New Roman" w:cs="Times New Roman"/>
              <w:bCs/>
              <w:iCs/>
              <w:sz w:val="24"/>
              <w:szCs w:val="24"/>
              <w:lang w:val="en-US"/>
            </w:rPr>
          </w:rPrChange>
        </w:rPr>
        <w:t xml:space="preserve">robust hysteresis, </w:t>
      </w:r>
      <w:r w:rsidR="00E62CF9" w:rsidRPr="002D3173">
        <w:rPr>
          <w:rFonts w:ascii="Times New Roman" w:hAnsi="Times New Roman" w:cs="Times New Roman"/>
          <w:bCs/>
          <w:iCs/>
          <w:sz w:val="24"/>
          <w:szCs w:val="24"/>
          <w:highlight w:val="magenta"/>
          <w:lang w:val="en-US"/>
          <w:rPrChange w:id="1718" w:author="anna.resch88@gmail.com" w:date="2022-01-16T12:24:00Z">
            <w:rPr>
              <w:rFonts w:ascii="Times New Roman" w:hAnsi="Times New Roman" w:cs="Times New Roman"/>
              <w:bCs/>
              <w:iCs/>
              <w:sz w:val="24"/>
              <w:szCs w:val="24"/>
              <w:lang w:val="en-US"/>
            </w:rPr>
          </w:rPrChange>
        </w:rPr>
        <w:t>high elasticity and no evidence of fatigue</w:t>
      </w:r>
      <w:r w:rsidR="008D65D5" w:rsidRPr="002D3173">
        <w:rPr>
          <w:rFonts w:ascii="Times New Roman" w:hAnsi="Times New Roman" w:cs="Times New Roman"/>
          <w:bCs/>
          <w:iCs/>
          <w:sz w:val="24"/>
          <w:szCs w:val="24"/>
          <w:highlight w:val="magenta"/>
          <w:lang w:val="en-US"/>
          <w:rPrChange w:id="1719" w:author="anna.resch88@gmail.com" w:date="2022-01-16T12:24:00Z">
            <w:rPr>
              <w:rFonts w:ascii="Times New Roman" w:hAnsi="Times New Roman" w:cs="Times New Roman"/>
              <w:bCs/>
              <w:iCs/>
              <w:sz w:val="24"/>
              <w:szCs w:val="24"/>
              <w:lang w:val="en-US"/>
            </w:rPr>
          </w:rPrChange>
        </w:rPr>
        <w:t xml:space="preserve"> on a macroscopic scale</w:t>
      </w:r>
      <w:r w:rsidR="00E62CF9" w:rsidRPr="002D3173">
        <w:rPr>
          <w:rFonts w:ascii="Times New Roman" w:hAnsi="Times New Roman" w:cs="Times New Roman"/>
          <w:iCs/>
          <w:sz w:val="24"/>
          <w:szCs w:val="24"/>
          <w:highlight w:val="magenta"/>
          <w:lang w:val="en-US"/>
          <w:rPrChange w:id="1720" w:author="anna.resch88@gmail.com" w:date="2022-01-16T12:24:00Z">
            <w:rPr>
              <w:rFonts w:ascii="Times New Roman" w:hAnsi="Times New Roman" w:cs="Times New Roman"/>
              <w:iCs/>
              <w:sz w:val="24"/>
              <w:szCs w:val="24"/>
              <w:lang w:val="en-US"/>
            </w:rPr>
          </w:rPrChange>
        </w:rPr>
        <w:t xml:space="preserve">. </w:t>
      </w:r>
      <w:del w:id="1721" w:author="anna.resch88@gmail.com" w:date="2022-01-03T10:38:00Z">
        <w:r w:rsidR="00E62CF9" w:rsidRPr="002D3173" w:rsidDel="000501AE">
          <w:rPr>
            <w:rFonts w:ascii="Times New Roman" w:hAnsi="Times New Roman" w:cs="Times New Roman"/>
            <w:iCs/>
            <w:sz w:val="24"/>
            <w:szCs w:val="24"/>
            <w:highlight w:val="magenta"/>
            <w:lang w:val="en-US"/>
            <w:rPrChange w:id="1722" w:author="anna.resch88@gmail.com" w:date="2022-01-16T12:24:00Z">
              <w:rPr>
                <w:rFonts w:ascii="Times New Roman" w:hAnsi="Times New Roman" w:cs="Times New Roman"/>
                <w:iCs/>
                <w:sz w:val="24"/>
                <w:szCs w:val="24"/>
                <w:lang w:val="en-US"/>
              </w:rPr>
            </w:rPrChange>
          </w:rPr>
          <w:delText>Left panel: stress-strain curves for ULD-V20-ULD, 10</w:delText>
        </w:r>
        <w:r w:rsidR="002700AD" w:rsidRPr="002D3173" w:rsidDel="000501AE">
          <w:rPr>
            <w:rFonts w:ascii="Times New Roman" w:hAnsi="Times New Roman" w:cs="Times New Roman"/>
            <w:iCs/>
            <w:sz w:val="24"/>
            <w:szCs w:val="24"/>
            <w:highlight w:val="magenta"/>
            <w:lang w:val="en-US"/>
            <w:rPrChange w:id="1723"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24" w:author="anna.resch88@gmail.com" w:date="2022-01-16T12:24:00Z">
              <w:rPr>
                <w:rFonts w:ascii="Times New Roman" w:hAnsi="Times New Roman" w:cs="Times New Roman"/>
                <w:iCs/>
                <w:sz w:val="24"/>
                <w:szCs w:val="24"/>
                <w:lang w:val="en-US"/>
              </w:rPr>
            </w:rPrChange>
          </w:rPr>
          <w:delText>% protein, middle: ULD-V20-ULD, 20</w:delText>
        </w:r>
        <w:r w:rsidR="002700AD" w:rsidRPr="002D3173" w:rsidDel="000501AE">
          <w:rPr>
            <w:rFonts w:ascii="Times New Roman" w:hAnsi="Times New Roman" w:cs="Times New Roman"/>
            <w:iCs/>
            <w:sz w:val="24"/>
            <w:szCs w:val="24"/>
            <w:highlight w:val="magenta"/>
            <w:lang w:val="en-US"/>
            <w:rPrChange w:id="1725"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26" w:author="anna.resch88@gmail.com" w:date="2022-01-16T12:24:00Z">
              <w:rPr>
                <w:rFonts w:ascii="Times New Roman" w:hAnsi="Times New Roman" w:cs="Times New Roman"/>
                <w:iCs/>
                <w:sz w:val="24"/>
                <w:szCs w:val="24"/>
                <w:lang w:val="en-US"/>
              </w:rPr>
            </w:rPrChange>
          </w:rPr>
          <w:delText>% protein, and right panel: ULD-V40-ULD, 20</w:delText>
        </w:r>
        <w:r w:rsidR="002700AD" w:rsidRPr="002D3173" w:rsidDel="000501AE">
          <w:rPr>
            <w:rFonts w:ascii="Times New Roman" w:hAnsi="Times New Roman" w:cs="Times New Roman"/>
            <w:iCs/>
            <w:sz w:val="24"/>
            <w:szCs w:val="24"/>
            <w:highlight w:val="magenta"/>
            <w:lang w:val="en-US"/>
            <w:rPrChange w:id="1727"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28" w:author="anna.resch88@gmail.com" w:date="2022-01-16T12:24:00Z">
              <w:rPr>
                <w:rFonts w:ascii="Times New Roman" w:hAnsi="Times New Roman" w:cs="Times New Roman"/>
                <w:iCs/>
                <w:sz w:val="24"/>
                <w:szCs w:val="24"/>
                <w:lang w:val="en-US"/>
              </w:rPr>
            </w:rPrChange>
          </w:rPr>
          <w:delText>% protein</w:delText>
        </w:r>
        <w:r w:rsidR="009E3920" w:rsidRPr="002D3173" w:rsidDel="000501AE">
          <w:rPr>
            <w:rFonts w:ascii="Times New Roman" w:hAnsi="Times New Roman" w:cs="Times New Roman"/>
            <w:iCs/>
            <w:sz w:val="24"/>
            <w:szCs w:val="24"/>
            <w:highlight w:val="magenta"/>
            <w:lang w:val="en-US"/>
            <w:rPrChange w:id="1729" w:author="anna.resch88@gmail.com" w:date="2022-01-16T12:24:00Z">
              <w:rPr>
                <w:rFonts w:ascii="Times New Roman" w:hAnsi="Times New Roman" w:cs="Times New Roman"/>
                <w:iCs/>
                <w:sz w:val="24"/>
                <w:szCs w:val="24"/>
                <w:lang w:val="en-US"/>
              </w:rPr>
            </w:rPrChange>
          </w:rPr>
          <w:delText xml:space="preserve"> (all hydrogels</w:delText>
        </w:r>
        <w:r w:rsidR="00E62CF9" w:rsidRPr="002D3173" w:rsidDel="000501AE">
          <w:rPr>
            <w:rFonts w:ascii="Times New Roman" w:hAnsi="Times New Roman" w:cs="Times New Roman"/>
            <w:iCs/>
            <w:sz w:val="24"/>
            <w:szCs w:val="24"/>
            <w:highlight w:val="magenta"/>
            <w:lang w:val="en-US"/>
            <w:rPrChange w:id="1730" w:author="anna.resch88@gmail.com" w:date="2022-01-16T12:24:00Z">
              <w:rPr>
                <w:rFonts w:ascii="Times New Roman" w:hAnsi="Times New Roman" w:cs="Times New Roman"/>
                <w:iCs/>
                <w:sz w:val="24"/>
                <w:szCs w:val="24"/>
                <w:lang w:val="en-US"/>
              </w:rPr>
            </w:rPrChange>
          </w:rPr>
          <w:delText xml:space="preserve"> </w:delText>
        </w:r>
        <w:r w:rsidR="009E3920" w:rsidRPr="002D3173" w:rsidDel="000501AE">
          <w:rPr>
            <w:rFonts w:ascii="Times New Roman" w:hAnsi="Times New Roman" w:cs="Times New Roman"/>
            <w:iCs/>
            <w:sz w:val="24"/>
            <w:szCs w:val="24"/>
            <w:highlight w:val="magenta"/>
            <w:lang w:val="en-US"/>
            <w:rPrChange w:id="1731" w:author="anna.resch88@gmail.com" w:date="2022-01-16T12:24:00Z">
              <w:rPr>
                <w:rFonts w:ascii="Times New Roman" w:hAnsi="Times New Roman" w:cs="Times New Roman"/>
                <w:iCs/>
                <w:sz w:val="24"/>
                <w:szCs w:val="24"/>
                <w:lang w:val="en-US"/>
              </w:rPr>
            </w:rPrChange>
          </w:rPr>
          <w:delText xml:space="preserve">reconstituted </w:delText>
        </w:r>
        <w:r w:rsidR="00E62CF9" w:rsidRPr="002D3173" w:rsidDel="000501AE">
          <w:rPr>
            <w:rFonts w:ascii="Times New Roman" w:hAnsi="Times New Roman" w:cs="Times New Roman"/>
            <w:iCs/>
            <w:sz w:val="24"/>
            <w:szCs w:val="24"/>
            <w:highlight w:val="magenta"/>
            <w:lang w:val="en-US"/>
            <w:rPrChange w:id="1732" w:author="anna.resch88@gmail.com" w:date="2022-01-16T12:24:00Z">
              <w:rPr>
                <w:rFonts w:ascii="Times New Roman" w:hAnsi="Times New Roman" w:cs="Times New Roman"/>
                <w:iCs/>
                <w:sz w:val="24"/>
                <w:szCs w:val="24"/>
                <w:lang w:val="en-US"/>
              </w:rPr>
            </w:rPrChange>
          </w:rPr>
          <w:delText>in 4 M urea</w:delText>
        </w:r>
        <w:r w:rsidR="009E3920" w:rsidRPr="002D3173" w:rsidDel="000501AE">
          <w:rPr>
            <w:rFonts w:ascii="Times New Roman" w:hAnsi="Times New Roman" w:cs="Times New Roman"/>
            <w:iCs/>
            <w:sz w:val="24"/>
            <w:szCs w:val="24"/>
            <w:highlight w:val="magenta"/>
            <w:lang w:val="en-US"/>
            <w:rPrChange w:id="1733" w:author="anna.resch88@gmail.com" w:date="2022-01-16T12:24:00Z">
              <w:rPr>
                <w:rFonts w:ascii="Times New Roman" w:hAnsi="Times New Roman" w:cs="Times New Roman"/>
                <w:iCs/>
                <w:sz w:val="24"/>
                <w:szCs w:val="24"/>
                <w:lang w:val="en-US"/>
              </w:rPr>
            </w:rPrChange>
          </w:rPr>
          <w:delText xml:space="preserve"> and </w:delText>
        </w:r>
        <w:r w:rsidR="00C878C8" w:rsidRPr="002D3173" w:rsidDel="000501AE">
          <w:rPr>
            <w:rFonts w:ascii="Times New Roman" w:hAnsi="Times New Roman" w:cs="Times New Roman"/>
            <w:iCs/>
            <w:sz w:val="24"/>
            <w:szCs w:val="24"/>
            <w:highlight w:val="magenta"/>
            <w:lang w:val="en-US"/>
            <w:rPrChange w:id="1734" w:author="anna.resch88@gmail.com" w:date="2022-01-16T12:24:00Z">
              <w:rPr>
                <w:rFonts w:ascii="Times New Roman" w:hAnsi="Times New Roman" w:cs="Times New Roman"/>
                <w:iCs/>
                <w:sz w:val="24"/>
                <w:szCs w:val="24"/>
                <w:lang w:val="en-US"/>
              </w:rPr>
            </w:rPrChange>
          </w:rPr>
          <w:delText>photo</w:delText>
        </w:r>
        <w:r w:rsidR="009E3920" w:rsidRPr="002D3173" w:rsidDel="000501AE">
          <w:rPr>
            <w:rFonts w:ascii="Times New Roman" w:hAnsi="Times New Roman" w:cs="Times New Roman"/>
            <w:iCs/>
            <w:sz w:val="24"/>
            <w:szCs w:val="24"/>
            <w:highlight w:val="magenta"/>
            <w:lang w:val="en-US"/>
            <w:rPrChange w:id="1735" w:author="anna.resch88@gmail.com" w:date="2022-01-16T12:24:00Z">
              <w:rPr>
                <w:rFonts w:ascii="Times New Roman" w:hAnsi="Times New Roman" w:cs="Times New Roman"/>
                <w:iCs/>
                <w:sz w:val="24"/>
                <w:szCs w:val="24"/>
                <w:lang w:val="en-US"/>
              </w:rPr>
            </w:rPrChange>
          </w:rPr>
          <w:delText>crosslinked</w:delText>
        </w:r>
        <w:r w:rsidR="00E62CF9" w:rsidRPr="002D3173" w:rsidDel="000501AE">
          <w:rPr>
            <w:rFonts w:ascii="Times New Roman" w:hAnsi="Times New Roman" w:cs="Times New Roman"/>
            <w:iCs/>
            <w:sz w:val="24"/>
            <w:szCs w:val="24"/>
            <w:highlight w:val="magenta"/>
            <w:lang w:val="en-US"/>
            <w:rPrChange w:id="1736" w:author="anna.resch88@gmail.com" w:date="2022-01-16T12:24:00Z">
              <w:rPr>
                <w:rFonts w:ascii="Times New Roman" w:hAnsi="Times New Roman" w:cs="Times New Roman"/>
                <w:iCs/>
                <w:sz w:val="24"/>
                <w:szCs w:val="24"/>
                <w:lang w:val="en-US"/>
              </w:rPr>
            </w:rPrChange>
          </w:rPr>
          <w:delText xml:space="preserve"> with 2.5 mM riboflavin and 30 mM APS</w:delText>
        </w:r>
        <w:r w:rsidR="009E3920" w:rsidRPr="002D3173" w:rsidDel="000501AE">
          <w:rPr>
            <w:rFonts w:ascii="Times New Roman" w:hAnsi="Times New Roman" w:cs="Times New Roman"/>
            <w:iCs/>
            <w:sz w:val="24"/>
            <w:szCs w:val="24"/>
            <w:highlight w:val="magenta"/>
            <w:lang w:val="en-US"/>
            <w:rPrChange w:id="1737" w:author="anna.resch88@gmail.com" w:date="2022-01-16T12:24:00Z">
              <w:rPr>
                <w:rFonts w:ascii="Times New Roman" w:hAnsi="Times New Roman" w:cs="Times New Roman"/>
                <w:iCs/>
                <w:sz w:val="24"/>
                <w:szCs w:val="24"/>
                <w:lang w:val="en-US"/>
              </w:rPr>
            </w:rPrChange>
          </w:rPr>
          <w:delText>)</w:delText>
        </w:r>
        <w:r w:rsidR="00E62CF9" w:rsidRPr="002D3173" w:rsidDel="000501AE">
          <w:rPr>
            <w:rFonts w:ascii="Times New Roman" w:hAnsi="Times New Roman" w:cs="Times New Roman"/>
            <w:iCs/>
            <w:sz w:val="24"/>
            <w:szCs w:val="24"/>
            <w:highlight w:val="magenta"/>
            <w:lang w:val="en-US"/>
            <w:rPrChange w:id="1738" w:author="anna.resch88@gmail.com" w:date="2022-01-16T12:24:00Z">
              <w:rPr>
                <w:rFonts w:ascii="Times New Roman" w:hAnsi="Times New Roman" w:cs="Times New Roman"/>
                <w:iCs/>
                <w:sz w:val="24"/>
                <w:szCs w:val="24"/>
                <w:lang w:val="en-US"/>
              </w:rPr>
            </w:rPrChange>
          </w:rPr>
          <w:delText>. For each hydrogel type, a film was cast and cut into three slices (each slice = one sample). Each graph shows</w:delText>
        </w:r>
        <w:r w:rsidR="009E3920" w:rsidRPr="002D3173" w:rsidDel="000501AE">
          <w:rPr>
            <w:rFonts w:ascii="Times New Roman" w:hAnsi="Times New Roman" w:cs="Times New Roman"/>
            <w:iCs/>
            <w:sz w:val="24"/>
            <w:szCs w:val="24"/>
            <w:highlight w:val="magenta"/>
            <w:lang w:val="en-US"/>
            <w:rPrChange w:id="1739" w:author="anna.resch88@gmail.com" w:date="2022-01-16T12:24:00Z">
              <w:rPr>
                <w:rFonts w:ascii="Times New Roman" w:hAnsi="Times New Roman" w:cs="Times New Roman"/>
                <w:iCs/>
                <w:sz w:val="24"/>
                <w:szCs w:val="24"/>
                <w:lang w:val="en-US"/>
              </w:rPr>
            </w:rPrChange>
          </w:rPr>
          <w:delText xml:space="preserve"> </w:delText>
        </w:r>
        <w:r w:rsidR="00E62CF9" w:rsidRPr="002D3173" w:rsidDel="000501AE">
          <w:rPr>
            <w:rFonts w:ascii="Times New Roman" w:hAnsi="Times New Roman" w:cs="Times New Roman"/>
            <w:iCs/>
            <w:sz w:val="24"/>
            <w:szCs w:val="24"/>
            <w:highlight w:val="magenta"/>
            <w:lang w:val="en-US"/>
            <w:rPrChange w:id="1740" w:author="anna.resch88@gmail.com" w:date="2022-01-16T12:24:00Z">
              <w:rPr>
                <w:rFonts w:ascii="Times New Roman" w:hAnsi="Times New Roman" w:cs="Times New Roman"/>
                <w:iCs/>
                <w:sz w:val="24"/>
                <w:szCs w:val="24"/>
                <w:lang w:val="en-US"/>
              </w:rPr>
            </w:rPrChange>
          </w:rPr>
          <w:delText xml:space="preserve">measurement data of one hydrogel sample. </w:delText>
        </w:r>
        <w:commentRangeStart w:id="1741"/>
        <w:r w:rsidR="009E3920" w:rsidRPr="002D3173" w:rsidDel="000501AE">
          <w:rPr>
            <w:rFonts w:ascii="Times New Roman" w:hAnsi="Times New Roman" w:cs="Times New Roman"/>
            <w:iCs/>
            <w:sz w:val="24"/>
            <w:szCs w:val="24"/>
            <w:highlight w:val="magenta"/>
            <w:lang w:val="en-US"/>
            <w:rPrChange w:id="1742" w:author="anna.resch88@gmail.com" w:date="2022-01-16T12:24:00Z">
              <w:rPr>
                <w:rFonts w:ascii="Times New Roman" w:hAnsi="Times New Roman" w:cs="Times New Roman"/>
                <w:iCs/>
                <w:sz w:val="24"/>
                <w:szCs w:val="24"/>
                <w:lang w:val="en-US"/>
              </w:rPr>
            </w:rPrChange>
          </w:rPr>
          <w:delText>Samples</w:delText>
        </w:r>
        <w:r w:rsidR="00E62CF9" w:rsidRPr="002D3173" w:rsidDel="000501AE">
          <w:rPr>
            <w:rFonts w:ascii="Times New Roman" w:hAnsi="Times New Roman" w:cs="Times New Roman"/>
            <w:iCs/>
            <w:sz w:val="24"/>
            <w:szCs w:val="24"/>
            <w:highlight w:val="magenta"/>
            <w:lang w:val="en-US"/>
            <w:rPrChange w:id="1743" w:author="anna.resch88@gmail.com" w:date="2022-01-16T12:24:00Z">
              <w:rPr>
                <w:rFonts w:ascii="Times New Roman" w:hAnsi="Times New Roman" w:cs="Times New Roman"/>
                <w:iCs/>
                <w:sz w:val="24"/>
                <w:szCs w:val="24"/>
                <w:lang w:val="en-US"/>
              </w:rPr>
            </w:rPrChange>
          </w:rPr>
          <w:delText xml:space="preserve"> underwent cyclic stretching and relaxation with maximum displacement </w:delText>
        </w:r>
        <w:r w:rsidR="004629CD" w:rsidRPr="002D3173" w:rsidDel="000501AE">
          <w:rPr>
            <w:rFonts w:ascii="Times New Roman" w:hAnsi="Times New Roman" w:cs="Times New Roman"/>
            <w:iCs/>
            <w:sz w:val="24"/>
            <w:szCs w:val="24"/>
            <w:highlight w:val="magenta"/>
            <w:lang w:val="en-US"/>
            <w:rPrChange w:id="1744" w:author="anna.resch88@gmail.com" w:date="2022-01-16T12:24:00Z">
              <w:rPr>
                <w:rFonts w:ascii="Times New Roman" w:hAnsi="Times New Roman" w:cs="Times New Roman"/>
                <w:iCs/>
                <w:sz w:val="24"/>
                <w:szCs w:val="24"/>
                <w:lang w:val="en-US"/>
              </w:rPr>
            </w:rPrChange>
          </w:rPr>
          <w:delText>of</w:delText>
        </w:r>
        <w:r w:rsidR="00E62CF9" w:rsidRPr="002D3173" w:rsidDel="000501AE">
          <w:rPr>
            <w:rFonts w:ascii="Times New Roman" w:hAnsi="Times New Roman" w:cs="Times New Roman"/>
            <w:iCs/>
            <w:sz w:val="24"/>
            <w:szCs w:val="24"/>
            <w:highlight w:val="magenta"/>
            <w:lang w:val="en-US"/>
            <w:rPrChange w:id="1745" w:author="anna.resch88@gmail.com" w:date="2022-01-16T12:24:00Z">
              <w:rPr>
                <w:rFonts w:ascii="Times New Roman" w:hAnsi="Times New Roman" w:cs="Times New Roman"/>
                <w:iCs/>
                <w:sz w:val="24"/>
                <w:szCs w:val="24"/>
                <w:lang w:val="en-US"/>
              </w:rPr>
            </w:rPrChange>
          </w:rPr>
          <w:delText xml:space="preserve"> 20 % at 1 Hz for a total of 200 cycles. </w:delText>
        </w:r>
        <w:r w:rsidR="001E56BA" w:rsidRPr="002D3173" w:rsidDel="000501AE">
          <w:rPr>
            <w:rFonts w:ascii="Times New Roman" w:hAnsi="Times New Roman" w:cs="Times New Roman"/>
            <w:iCs/>
            <w:sz w:val="24"/>
            <w:szCs w:val="24"/>
            <w:highlight w:val="magenta"/>
            <w:lang w:val="en-US"/>
            <w:rPrChange w:id="1746" w:author="anna.resch88@gmail.com" w:date="2022-01-16T12:24:00Z">
              <w:rPr>
                <w:rFonts w:ascii="Times New Roman" w:hAnsi="Times New Roman" w:cs="Times New Roman"/>
                <w:iCs/>
                <w:sz w:val="24"/>
                <w:szCs w:val="24"/>
                <w:lang w:val="en-US"/>
              </w:rPr>
            </w:rPrChange>
          </w:rPr>
          <w:delText xml:space="preserve">Due to the high elasticity of all hydrogels and small dimensions of gel slices, measured force values were low, resulting in a low signal-to-noise ratio. </w:delText>
        </w:r>
        <w:r w:rsidR="009E3920" w:rsidRPr="002D3173" w:rsidDel="000501AE">
          <w:rPr>
            <w:rFonts w:ascii="Times New Roman" w:hAnsi="Times New Roman" w:cs="Times New Roman"/>
            <w:iCs/>
            <w:sz w:val="24"/>
            <w:szCs w:val="24"/>
            <w:highlight w:val="magenta"/>
            <w:lang w:val="en-US"/>
            <w:rPrChange w:id="1747" w:author="anna.resch88@gmail.com" w:date="2022-01-16T12:24:00Z">
              <w:rPr>
                <w:rFonts w:ascii="Times New Roman" w:hAnsi="Times New Roman" w:cs="Times New Roman"/>
                <w:iCs/>
                <w:sz w:val="24"/>
                <w:szCs w:val="24"/>
                <w:lang w:val="en-US"/>
              </w:rPr>
            </w:rPrChange>
          </w:rPr>
          <w:delText>A</w:delText>
        </w:r>
        <w:r w:rsidR="001E56BA" w:rsidRPr="002D3173" w:rsidDel="000501AE">
          <w:rPr>
            <w:rFonts w:ascii="Times New Roman" w:hAnsi="Times New Roman" w:cs="Times New Roman"/>
            <w:iCs/>
            <w:sz w:val="24"/>
            <w:szCs w:val="24"/>
            <w:highlight w:val="magenta"/>
            <w:lang w:val="en-US"/>
            <w:rPrChange w:id="1748" w:author="anna.resch88@gmail.com" w:date="2022-01-16T12:24:00Z">
              <w:rPr>
                <w:rFonts w:ascii="Times New Roman" w:hAnsi="Times New Roman" w:cs="Times New Roman"/>
                <w:iCs/>
                <w:sz w:val="24"/>
                <w:szCs w:val="24"/>
                <w:lang w:val="en-US"/>
              </w:rPr>
            </w:rPrChange>
          </w:rPr>
          <w:delText xml:space="preserve"> denoising process of the recorded force values involving fast </w:delText>
        </w:r>
        <w:r w:rsidR="00222B2F" w:rsidRPr="002D3173" w:rsidDel="000501AE">
          <w:rPr>
            <w:rFonts w:ascii="Times New Roman" w:hAnsi="Times New Roman" w:cs="Times New Roman"/>
            <w:iCs/>
            <w:sz w:val="24"/>
            <w:szCs w:val="24"/>
            <w:highlight w:val="magenta"/>
            <w:lang w:val="en-US"/>
            <w:rPrChange w:id="1749" w:author="anna.resch88@gmail.com" w:date="2022-01-16T12:24:00Z">
              <w:rPr>
                <w:rFonts w:ascii="Times New Roman" w:hAnsi="Times New Roman" w:cs="Times New Roman"/>
                <w:iCs/>
                <w:sz w:val="24"/>
                <w:szCs w:val="24"/>
                <w:lang w:val="en-US"/>
              </w:rPr>
            </w:rPrChange>
          </w:rPr>
          <w:delText xml:space="preserve">Fourier </w:delText>
        </w:r>
        <w:r w:rsidR="001E56BA" w:rsidRPr="002D3173" w:rsidDel="000501AE">
          <w:rPr>
            <w:rFonts w:ascii="Times New Roman" w:hAnsi="Times New Roman" w:cs="Times New Roman"/>
            <w:iCs/>
            <w:sz w:val="24"/>
            <w:szCs w:val="24"/>
            <w:highlight w:val="magenta"/>
            <w:lang w:val="en-US"/>
            <w:rPrChange w:id="1750" w:author="anna.resch88@gmail.com" w:date="2022-01-16T12:24:00Z">
              <w:rPr>
                <w:rFonts w:ascii="Times New Roman" w:hAnsi="Times New Roman" w:cs="Times New Roman"/>
                <w:iCs/>
                <w:sz w:val="24"/>
                <w:szCs w:val="24"/>
                <w:lang w:val="en-US"/>
              </w:rPr>
            </w:rPrChange>
          </w:rPr>
          <w:delText xml:space="preserve">transform (FFT) </w:delText>
        </w:r>
        <w:r w:rsidR="009E3920" w:rsidRPr="002D3173" w:rsidDel="000501AE">
          <w:rPr>
            <w:rFonts w:ascii="Times New Roman" w:hAnsi="Times New Roman" w:cs="Times New Roman"/>
            <w:iCs/>
            <w:sz w:val="24"/>
            <w:szCs w:val="24"/>
            <w:highlight w:val="magenta"/>
            <w:lang w:val="en-US"/>
            <w:rPrChange w:id="1751" w:author="anna.resch88@gmail.com" w:date="2022-01-16T12:24:00Z">
              <w:rPr>
                <w:rFonts w:ascii="Times New Roman" w:hAnsi="Times New Roman" w:cs="Times New Roman"/>
                <w:iCs/>
                <w:sz w:val="24"/>
                <w:szCs w:val="24"/>
                <w:lang w:val="en-US"/>
              </w:rPr>
            </w:rPrChange>
          </w:rPr>
          <w:delText xml:space="preserve">was applied </w:delText>
        </w:r>
        <w:r w:rsidR="001E56BA" w:rsidRPr="002D3173" w:rsidDel="000501AE">
          <w:rPr>
            <w:rFonts w:ascii="Times New Roman" w:hAnsi="Times New Roman" w:cs="Times New Roman"/>
            <w:iCs/>
            <w:sz w:val="24"/>
            <w:szCs w:val="24"/>
            <w:highlight w:val="magenta"/>
            <w:lang w:val="en-US"/>
            <w:rPrChange w:id="1752" w:author="anna.resch88@gmail.com" w:date="2022-01-16T12:24:00Z">
              <w:rPr>
                <w:rFonts w:ascii="Times New Roman" w:hAnsi="Times New Roman" w:cs="Times New Roman"/>
                <w:iCs/>
                <w:sz w:val="24"/>
                <w:szCs w:val="24"/>
                <w:lang w:val="en-US"/>
              </w:rPr>
            </w:rPrChange>
          </w:rPr>
          <w:delText xml:space="preserve">to remove background and sensor noise. Of the 200 cycles per measurement, subgroups of 50 cycles each were investigated separately to be able to notice changes over time. </w:delText>
        </w:r>
        <w:r w:rsidR="00497428" w:rsidRPr="002D3173" w:rsidDel="000501AE">
          <w:rPr>
            <w:rFonts w:ascii="Times New Roman" w:hAnsi="Times New Roman" w:cs="Times New Roman"/>
            <w:bCs/>
            <w:iCs/>
            <w:sz w:val="24"/>
            <w:szCs w:val="24"/>
            <w:highlight w:val="magenta"/>
            <w:lang w:val="en-US"/>
            <w:rPrChange w:id="1753" w:author="anna.resch88@gmail.com" w:date="2022-01-16T12:24:00Z">
              <w:rPr>
                <w:rFonts w:ascii="Times New Roman" w:hAnsi="Times New Roman" w:cs="Times New Roman"/>
                <w:bCs/>
                <w:iCs/>
                <w:sz w:val="24"/>
                <w:szCs w:val="24"/>
                <w:lang w:val="en-US"/>
              </w:rPr>
            </w:rPrChange>
          </w:rPr>
          <w:delText>All</w:delText>
        </w:r>
        <w:r w:rsidR="00497428" w:rsidRPr="002D3173" w:rsidDel="000501AE">
          <w:rPr>
            <w:rFonts w:ascii="Times New Roman" w:hAnsi="Times New Roman" w:cs="Times New Roman"/>
            <w:iCs/>
            <w:sz w:val="24"/>
            <w:szCs w:val="24"/>
            <w:highlight w:val="magenta"/>
            <w:lang w:val="en-US"/>
            <w:rPrChange w:id="1754" w:author="anna.resch88@gmail.com" w:date="2022-01-16T12:24:00Z">
              <w:rPr>
                <w:rFonts w:ascii="Times New Roman" w:hAnsi="Times New Roman" w:cs="Times New Roman"/>
                <w:iCs/>
                <w:sz w:val="24"/>
                <w:szCs w:val="24"/>
                <w:lang w:val="en-US"/>
              </w:rPr>
            </w:rPrChange>
          </w:rPr>
          <w:delText xml:space="preserve"> stress-strain data points for each subgroup are plotted (200 cycles, 8000 data points), hence no average values and confidence bands are presented</w:delText>
        </w:r>
        <w:r w:rsidR="0007593E" w:rsidRPr="002D3173" w:rsidDel="000501AE">
          <w:rPr>
            <w:rFonts w:ascii="Times New Roman" w:hAnsi="Times New Roman" w:cs="Times New Roman"/>
            <w:iCs/>
            <w:sz w:val="24"/>
            <w:szCs w:val="24"/>
            <w:highlight w:val="magenta"/>
            <w:lang w:val="en-US"/>
            <w:rPrChange w:id="1755" w:author="anna.resch88@gmail.com" w:date="2022-01-16T12:24:00Z">
              <w:rPr>
                <w:rFonts w:ascii="Times New Roman" w:hAnsi="Times New Roman" w:cs="Times New Roman"/>
                <w:iCs/>
                <w:sz w:val="24"/>
                <w:szCs w:val="24"/>
                <w:lang w:val="en-US"/>
              </w:rPr>
            </w:rPrChange>
          </w:rPr>
          <w:delText>.</w:delText>
        </w:r>
        <w:r w:rsidR="0007593E" w:rsidRPr="002D3173" w:rsidDel="000501AE">
          <w:rPr>
            <w:rFonts w:ascii="Times New Roman" w:hAnsi="Times New Roman" w:cs="Times New Roman"/>
            <w:iCs/>
            <w:color w:val="222222"/>
            <w:sz w:val="24"/>
            <w:szCs w:val="24"/>
            <w:highlight w:val="magenta"/>
            <w:shd w:val="clear" w:color="auto" w:fill="FFFFFF"/>
            <w:lang w:val="en-US"/>
            <w:rPrChange w:id="1756" w:author="anna.resch88@gmail.com" w:date="2022-01-16T12:24:00Z">
              <w:rPr>
                <w:rFonts w:ascii="Times New Roman" w:hAnsi="Times New Roman" w:cs="Times New Roman"/>
                <w:iCs/>
                <w:color w:val="222222"/>
                <w:sz w:val="24"/>
                <w:szCs w:val="24"/>
                <w:shd w:val="clear" w:color="auto" w:fill="FFFFFF"/>
                <w:lang w:val="en-US"/>
              </w:rPr>
            </w:rPrChange>
          </w:rPr>
          <w:delText xml:space="preserve"> </w:delText>
        </w:r>
        <w:commentRangeEnd w:id="1741"/>
        <w:r w:rsidR="00622446" w:rsidRPr="002D3173" w:rsidDel="000501AE">
          <w:rPr>
            <w:rStyle w:val="Kommentarzeichen"/>
            <w:highlight w:val="magenta"/>
            <w:rPrChange w:id="1757" w:author="anna.resch88@gmail.com" w:date="2022-01-16T12:24:00Z">
              <w:rPr>
                <w:rStyle w:val="Kommentarzeichen"/>
              </w:rPr>
            </w:rPrChange>
          </w:rPr>
          <w:commentReference w:id="1741"/>
        </w:r>
        <w:commentRangeStart w:id="1758"/>
        <w:r w:rsidR="0007593E" w:rsidRPr="002D3173" w:rsidDel="000501AE">
          <w:rPr>
            <w:rFonts w:ascii="Times New Roman" w:hAnsi="Times New Roman" w:cs="Times New Roman"/>
            <w:iCs/>
            <w:color w:val="222222"/>
            <w:sz w:val="24"/>
            <w:szCs w:val="24"/>
            <w:highlight w:val="magenta"/>
            <w:shd w:val="clear" w:color="auto" w:fill="FFFFFF"/>
            <w:lang w:val="en-US"/>
            <w:rPrChange w:id="1759" w:author="anna.resch88@gmail.com" w:date="2022-01-16T12:24:00Z">
              <w:rPr>
                <w:rFonts w:ascii="Times New Roman" w:hAnsi="Times New Roman" w:cs="Times New Roman"/>
                <w:iCs/>
                <w:color w:val="222222"/>
                <w:sz w:val="24"/>
                <w:szCs w:val="24"/>
                <w:shd w:val="clear" w:color="auto" w:fill="FFFFFF"/>
                <w:lang w:val="en-US"/>
              </w:rPr>
            </w:rPrChange>
          </w:rPr>
          <w:delText xml:space="preserve">However, as the </w:delText>
        </w:r>
        <w:r w:rsidR="000A798B" w:rsidRPr="002D3173" w:rsidDel="000501AE">
          <w:rPr>
            <w:rFonts w:ascii="Times New Roman" w:hAnsi="Times New Roman" w:cs="Times New Roman"/>
            <w:iCs/>
            <w:color w:val="222222"/>
            <w:sz w:val="24"/>
            <w:szCs w:val="24"/>
            <w:highlight w:val="magenta"/>
            <w:shd w:val="clear" w:color="auto" w:fill="FFFFFF"/>
            <w:lang w:val="en-US"/>
            <w:rPrChange w:id="1760" w:author="anna.resch88@gmail.com" w:date="2022-01-16T12:24:00Z">
              <w:rPr>
                <w:rFonts w:ascii="Times New Roman" w:hAnsi="Times New Roman" w:cs="Times New Roman"/>
                <w:iCs/>
                <w:color w:val="222222"/>
                <w:sz w:val="24"/>
                <w:szCs w:val="24"/>
                <w:shd w:val="clear" w:color="auto" w:fill="FFFFFF"/>
                <w:lang w:val="en-US"/>
              </w:rPr>
            </w:rPrChange>
          </w:rPr>
          <w:delText xml:space="preserve">fast </w:delText>
        </w:r>
        <w:r w:rsidR="00222B2F" w:rsidRPr="002D3173" w:rsidDel="000501AE">
          <w:rPr>
            <w:rFonts w:ascii="Times New Roman" w:hAnsi="Times New Roman" w:cs="Times New Roman"/>
            <w:iCs/>
            <w:color w:val="222222"/>
            <w:sz w:val="24"/>
            <w:szCs w:val="24"/>
            <w:highlight w:val="magenta"/>
            <w:shd w:val="clear" w:color="auto" w:fill="FFFFFF"/>
            <w:lang w:val="en-US"/>
            <w:rPrChange w:id="1761" w:author="anna.resch88@gmail.com" w:date="2022-01-16T12:24:00Z">
              <w:rPr>
                <w:rFonts w:ascii="Times New Roman" w:hAnsi="Times New Roman" w:cs="Times New Roman"/>
                <w:iCs/>
                <w:color w:val="222222"/>
                <w:sz w:val="24"/>
                <w:szCs w:val="24"/>
                <w:shd w:val="clear" w:color="auto" w:fill="FFFFFF"/>
                <w:lang w:val="en-US"/>
              </w:rPr>
            </w:rPrChange>
          </w:rPr>
          <w:delText>F</w:delText>
        </w:r>
        <w:r w:rsidR="0007593E" w:rsidRPr="002D3173" w:rsidDel="000501AE">
          <w:rPr>
            <w:rFonts w:ascii="Times New Roman" w:hAnsi="Times New Roman" w:cs="Times New Roman"/>
            <w:iCs/>
            <w:color w:val="222222"/>
            <w:sz w:val="24"/>
            <w:szCs w:val="24"/>
            <w:highlight w:val="magenta"/>
            <w:shd w:val="clear" w:color="auto" w:fill="FFFFFF"/>
            <w:lang w:val="en-US"/>
            <w:rPrChange w:id="1762" w:author="anna.resch88@gmail.com" w:date="2022-01-16T12:24:00Z">
              <w:rPr>
                <w:rFonts w:ascii="Times New Roman" w:hAnsi="Times New Roman" w:cs="Times New Roman"/>
                <w:iCs/>
                <w:color w:val="222222"/>
                <w:sz w:val="24"/>
                <w:szCs w:val="24"/>
                <w:shd w:val="clear" w:color="auto" w:fill="FFFFFF"/>
                <w:lang w:val="en-US"/>
              </w:rPr>
            </w:rPrChange>
          </w:rPr>
          <w:delText>ourier transform returns a unique power spectral density for each window (i.e. subgroup) it is applied to, it returned slightly varying power spectral densities for each subgroup. This may be due to noise and machine drift, which in turn result in small differences in stress-strain curve slopes.</w:delText>
        </w:r>
        <w:r w:rsidR="00CF0063" w:rsidRPr="002D3173" w:rsidDel="000501AE">
          <w:rPr>
            <w:rFonts w:ascii="Times New Roman" w:hAnsi="Times New Roman" w:cs="Times New Roman"/>
            <w:i/>
            <w:iCs/>
            <w:highlight w:val="magenta"/>
            <w:lang w:val="en-US"/>
            <w:rPrChange w:id="1763" w:author="anna.resch88@gmail.com" w:date="2022-01-16T12:24:00Z">
              <w:rPr>
                <w:rFonts w:ascii="Times New Roman" w:hAnsi="Times New Roman" w:cs="Times New Roman"/>
                <w:i/>
                <w:iCs/>
                <w:lang w:val="en-US"/>
              </w:rPr>
            </w:rPrChange>
          </w:rPr>
          <w:delText xml:space="preserve"> </w:delText>
        </w:r>
        <w:commentRangeEnd w:id="1758"/>
        <w:r w:rsidR="00A6095E" w:rsidRPr="002D3173" w:rsidDel="000501AE">
          <w:rPr>
            <w:rStyle w:val="Kommentarzeichen"/>
            <w:highlight w:val="magenta"/>
            <w:rPrChange w:id="1764" w:author="anna.resch88@gmail.com" w:date="2022-01-16T12:24:00Z">
              <w:rPr>
                <w:rStyle w:val="Kommentarzeichen"/>
              </w:rPr>
            </w:rPrChange>
          </w:rPr>
          <w:commentReference w:id="1758"/>
        </w:r>
      </w:del>
    </w:p>
    <w:p w14:paraId="6CECD74B" w14:textId="77777777" w:rsidR="00E229B7" w:rsidRPr="009A1C08" w:rsidRDefault="00E229B7" w:rsidP="00E229B7">
      <w:pPr>
        <w:spacing w:line="360" w:lineRule="auto"/>
        <w:jc w:val="both"/>
        <w:rPr>
          <w:rFonts w:ascii="Times New Roman" w:hAnsi="Times New Roman" w:cs="Times New Roman"/>
          <w:i/>
          <w:iCs/>
          <w:lang w:val="en-US"/>
        </w:rPr>
      </w:pPr>
    </w:p>
    <w:p w14:paraId="1E0EB71A" w14:textId="35B748B0" w:rsidR="009D0197" w:rsidRDefault="007D7C2C" w:rsidP="008D5BD5">
      <w:pPr>
        <w:spacing w:line="360" w:lineRule="auto"/>
        <w:jc w:val="both"/>
        <w:rPr>
          <w:ins w:id="1765" w:author="anna.resch88@gmail.com" w:date="2022-01-07T13:02:00Z"/>
          <w:rFonts w:ascii="Times New Roman" w:hAnsi="Times New Roman" w:cs="Times New Roman"/>
          <w:iCs/>
          <w:sz w:val="24"/>
          <w:szCs w:val="24"/>
          <w:lang w:val="en-US"/>
        </w:rPr>
      </w:pPr>
      <w:r w:rsidRPr="009A1C08">
        <w:rPr>
          <w:rFonts w:ascii="Times New Roman" w:hAnsi="Times New Roman" w:cs="Times New Roman"/>
          <w:b/>
          <w:bCs/>
          <w:iCs/>
          <w:sz w:val="24"/>
          <w:szCs w:val="24"/>
          <w:lang w:val="en-US"/>
        </w:rPr>
        <w:t>Table 1</w:t>
      </w:r>
      <w:r w:rsidR="008D65D5" w:rsidRPr="009A1C08">
        <w:rPr>
          <w:rFonts w:ascii="Times New Roman" w:hAnsi="Times New Roman" w:cs="Times New Roman"/>
          <w:iCs/>
          <w:sz w:val="24"/>
          <w:szCs w:val="24"/>
          <w:lang w:val="en-US"/>
        </w:rPr>
        <w:t>:</w:t>
      </w:r>
      <w:r w:rsidR="00F24D34" w:rsidRPr="009A1C08">
        <w:rPr>
          <w:rFonts w:ascii="Times New Roman" w:hAnsi="Times New Roman" w:cs="Times New Roman"/>
          <w:iCs/>
          <w:sz w:val="24"/>
          <w:szCs w:val="24"/>
          <w:lang w:val="en-US"/>
        </w:rPr>
        <w:t xml:space="preserve"> </w:t>
      </w:r>
      <w:r w:rsidR="00F24D34" w:rsidRPr="009A1C08">
        <w:rPr>
          <w:rFonts w:ascii="Times New Roman" w:hAnsi="Times New Roman" w:cs="Times New Roman"/>
          <w:bCs/>
          <w:iCs/>
          <w:sz w:val="24"/>
          <w:szCs w:val="24"/>
          <w:lang w:val="en-US"/>
        </w:rPr>
        <w:t xml:space="preserve">Mechanical characteristics </w:t>
      </w:r>
      <w:r w:rsidR="004F0B1A" w:rsidRPr="009A1C08">
        <w:rPr>
          <w:rFonts w:ascii="Times New Roman" w:hAnsi="Times New Roman" w:cs="Times New Roman"/>
          <w:bCs/>
          <w:iCs/>
          <w:sz w:val="24"/>
          <w:szCs w:val="24"/>
          <w:lang w:val="en-US"/>
        </w:rPr>
        <w:t xml:space="preserve">of </w:t>
      </w:r>
      <w:r w:rsidR="00330B70" w:rsidRPr="009A1C08">
        <w:rPr>
          <w:rFonts w:ascii="Times New Roman" w:hAnsi="Times New Roman" w:cs="Times New Roman"/>
          <w:bCs/>
          <w:iCs/>
          <w:sz w:val="24"/>
          <w:szCs w:val="24"/>
          <w:lang w:val="en-US"/>
        </w:rPr>
        <w:t xml:space="preserve">crosslinked </w:t>
      </w:r>
      <w:r w:rsidR="004F0B1A" w:rsidRPr="009A1C08">
        <w:rPr>
          <w:rFonts w:ascii="Times New Roman" w:hAnsi="Times New Roman" w:cs="Times New Roman"/>
          <w:bCs/>
          <w:iCs/>
          <w:sz w:val="24"/>
          <w:szCs w:val="24"/>
          <w:lang w:val="en-US"/>
        </w:rPr>
        <w:t>ULD-V20-ULD and ULD-V40-ULD</w:t>
      </w:r>
      <w:ins w:id="1766" w:author="anna.resch88@gmail.com" w:date="2022-01-07T12:22:00Z">
        <w:r w:rsidR="00B8674C">
          <w:rPr>
            <w:rFonts w:ascii="Times New Roman" w:hAnsi="Times New Roman" w:cs="Times New Roman"/>
            <w:bCs/>
            <w:iCs/>
            <w:sz w:val="24"/>
            <w:szCs w:val="24"/>
            <w:lang w:val="en-US"/>
          </w:rPr>
          <w:t xml:space="preserve">, including </w:t>
        </w:r>
        <w:r w:rsidR="00B8674C">
          <w:rPr>
            <w:rFonts w:ascii="Times New Roman" w:hAnsi="Times New Roman" w:cs="Times New Roman"/>
            <w:sz w:val="24"/>
            <w:szCs w:val="24"/>
            <w:lang w:val="en-US"/>
          </w:rPr>
          <w:t>their RGD-containing variants,</w:t>
        </w:r>
      </w:ins>
      <w:r w:rsidR="004F0B1A" w:rsidRPr="009A1C08">
        <w:rPr>
          <w:rFonts w:ascii="Times New Roman" w:hAnsi="Times New Roman" w:cs="Times New Roman"/>
          <w:bCs/>
          <w:iCs/>
          <w:sz w:val="24"/>
          <w:szCs w:val="24"/>
          <w:lang w:val="en-US"/>
        </w:rPr>
        <w:t xml:space="preserve"> </w:t>
      </w:r>
      <w:del w:id="1767" w:author="anna.resch88@gmail.com" w:date="2022-01-07T12:50:00Z">
        <w:r w:rsidR="00F24D34" w:rsidRPr="009A1C08" w:rsidDel="009F0F3E">
          <w:rPr>
            <w:rFonts w:ascii="Times New Roman" w:hAnsi="Times New Roman" w:cs="Times New Roman"/>
            <w:bCs/>
            <w:iCs/>
            <w:sz w:val="24"/>
            <w:szCs w:val="24"/>
            <w:lang w:val="en-US"/>
          </w:rPr>
          <w:delText xml:space="preserve">on the microscopic </w:delText>
        </w:r>
        <w:r w:rsidR="002700AD" w:rsidRPr="009A1C08" w:rsidDel="009F0F3E">
          <w:rPr>
            <w:rFonts w:ascii="Times New Roman" w:hAnsi="Times New Roman" w:cs="Times New Roman"/>
            <w:bCs/>
            <w:iCs/>
            <w:sz w:val="24"/>
            <w:szCs w:val="24"/>
            <w:lang w:val="en-US"/>
          </w:rPr>
          <w:delText xml:space="preserve">scale </w:delText>
        </w:r>
        <w:r w:rsidR="00F10A79" w:rsidRPr="009A1C08" w:rsidDel="009F0F3E">
          <w:rPr>
            <w:rFonts w:ascii="Times New Roman" w:hAnsi="Times New Roman" w:cs="Times New Roman"/>
            <w:bCs/>
            <w:iCs/>
            <w:sz w:val="24"/>
            <w:szCs w:val="24"/>
            <w:lang w:val="en-US"/>
          </w:rPr>
          <w:delText xml:space="preserve">(nanoindentation) </w:delText>
        </w:r>
        <w:r w:rsidR="00F24D34" w:rsidRPr="009A1C08" w:rsidDel="009F0F3E">
          <w:rPr>
            <w:rFonts w:ascii="Times New Roman" w:hAnsi="Times New Roman" w:cs="Times New Roman"/>
            <w:bCs/>
            <w:iCs/>
            <w:sz w:val="24"/>
            <w:szCs w:val="24"/>
            <w:lang w:val="en-US"/>
          </w:rPr>
          <w:delText>and macroscopic scale</w:delText>
        </w:r>
      </w:del>
      <w:ins w:id="1768" w:author="anna.resch88@gmail.com" w:date="2022-01-07T12:50:00Z">
        <w:r w:rsidR="009F0F3E">
          <w:rPr>
            <w:rFonts w:ascii="Times New Roman" w:hAnsi="Times New Roman" w:cs="Times New Roman"/>
            <w:bCs/>
            <w:iCs/>
            <w:sz w:val="24"/>
            <w:szCs w:val="24"/>
            <w:lang w:val="en-US"/>
          </w:rPr>
          <w:t>as determined by</w:t>
        </w:r>
      </w:ins>
      <w:del w:id="1769" w:author="anna.resch88@gmail.com" w:date="2022-01-07T12:50:00Z">
        <w:r w:rsidR="00F10A79" w:rsidRPr="009A1C08" w:rsidDel="009F0F3E">
          <w:rPr>
            <w:rFonts w:ascii="Times New Roman" w:hAnsi="Times New Roman" w:cs="Times New Roman"/>
            <w:bCs/>
            <w:iCs/>
            <w:sz w:val="24"/>
            <w:szCs w:val="24"/>
            <w:lang w:val="en-US"/>
          </w:rPr>
          <w:delText xml:space="preserve"> (</w:delText>
        </w:r>
      </w:del>
      <w:ins w:id="1770" w:author="anna.resch88@gmail.com" w:date="2022-01-07T12:50:00Z">
        <w:r w:rsidR="009F0F3E">
          <w:rPr>
            <w:rFonts w:ascii="Times New Roman" w:hAnsi="Times New Roman" w:cs="Times New Roman"/>
            <w:bCs/>
            <w:iCs/>
            <w:sz w:val="24"/>
            <w:szCs w:val="24"/>
            <w:lang w:val="en-US"/>
          </w:rPr>
          <w:t xml:space="preserve"> </w:t>
        </w:r>
      </w:ins>
      <w:r w:rsidR="00E62CF9" w:rsidRPr="009A1C08">
        <w:rPr>
          <w:rFonts w:ascii="Times New Roman" w:hAnsi="Times New Roman" w:cs="Times New Roman"/>
          <w:bCs/>
          <w:iCs/>
          <w:sz w:val="24"/>
          <w:szCs w:val="24"/>
          <w:lang w:val="en-US"/>
        </w:rPr>
        <w:t>dynamic mechanical analysis</w:t>
      </w:r>
      <w:ins w:id="1771" w:author="anna.resch88@gmail.com" w:date="2022-01-07T12:50:00Z">
        <w:r w:rsidR="009F0F3E">
          <w:rPr>
            <w:rFonts w:ascii="Times New Roman" w:hAnsi="Times New Roman" w:cs="Times New Roman"/>
            <w:bCs/>
            <w:iCs/>
            <w:sz w:val="24"/>
            <w:szCs w:val="24"/>
            <w:lang w:val="en-US"/>
          </w:rPr>
          <w:t xml:space="preserve"> (</w:t>
        </w:r>
      </w:ins>
      <w:del w:id="1772" w:author="anna.resch88@gmail.com" w:date="2022-01-07T12:50:00Z">
        <w:r w:rsidR="00E62CF9" w:rsidRPr="009A1C08" w:rsidDel="009F0F3E">
          <w:rPr>
            <w:rFonts w:ascii="Times New Roman" w:hAnsi="Times New Roman" w:cs="Times New Roman"/>
            <w:bCs/>
            <w:iCs/>
            <w:sz w:val="24"/>
            <w:szCs w:val="24"/>
            <w:lang w:val="en-US"/>
          </w:rPr>
          <w:delText xml:space="preserve">, </w:delText>
        </w:r>
      </w:del>
      <w:r w:rsidR="00F10A79" w:rsidRPr="009A1C08">
        <w:rPr>
          <w:rFonts w:ascii="Times New Roman" w:hAnsi="Times New Roman" w:cs="Times New Roman"/>
          <w:bCs/>
          <w:iCs/>
          <w:sz w:val="24"/>
          <w:szCs w:val="24"/>
          <w:lang w:val="en-US"/>
        </w:rPr>
        <w:t>DMA)</w:t>
      </w:r>
      <w:r w:rsidR="00F24D34" w:rsidRPr="009A1C08">
        <w:rPr>
          <w:rFonts w:ascii="Times New Roman" w:hAnsi="Times New Roman" w:cs="Times New Roman"/>
          <w:bCs/>
          <w:iCs/>
          <w:sz w:val="24"/>
          <w:szCs w:val="24"/>
          <w:lang w:val="en-US"/>
        </w:rPr>
        <w:t>.</w:t>
      </w:r>
      <w:del w:id="1773" w:author="Bizan N. Balzer" w:date="2021-10-07T22:13:00Z">
        <w:r w:rsidR="006B28AA" w:rsidRPr="009A1C08" w:rsidDel="00266C7B">
          <w:rPr>
            <w:rFonts w:ascii="Times New Roman" w:hAnsi="Times New Roman" w:cs="Times New Roman"/>
            <w:iCs/>
            <w:sz w:val="24"/>
            <w:szCs w:val="24"/>
            <w:lang w:val="en-US"/>
          </w:rPr>
          <w:delText xml:space="preserve">For results concerning micro-to-nanoscale mechanical properties, especially mechanical resilience, please see </w:delText>
        </w:r>
      </w:del>
      <w:del w:id="1774" w:author="Bizan N. Balzer" w:date="2021-10-05T00:52:00Z">
        <w:r w:rsidR="00EF43A2" w:rsidRPr="00B724BD" w:rsidDel="007C095B">
          <w:rPr>
            <w:rFonts w:ascii="Times New Roman" w:hAnsi="Times New Roman" w:cs="Times New Roman"/>
            <w:sz w:val="24"/>
            <w:szCs w:val="24"/>
            <w:highlight w:val="cyan"/>
            <w:lang w:val="en-US"/>
            <w:rPrChange w:id="1775" w:author="Bizan N. Balzer" w:date="2021-10-07T16:27:00Z">
              <w:rPr>
                <w:rFonts w:ascii="Times New Roman" w:hAnsi="Times New Roman" w:cs="Times New Roman"/>
                <w:sz w:val="24"/>
                <w:szCs w:val="24"/>
                <w:lang w:val="en-US"/>
              </w:rPr>
            </w:rPrChange>
          </w:rPr>
          <w:delText>Supplementary</w:delText>
        </w:r>
        <w:r w:rsidR="00EF43A2" w:rsidRPr="00B724BD" w:rsidDel="007C095B">
          <w:rPr>
            <w:rFonts w:ascii="Times New Roman" w:hAnsi="Times New Roman" w:cs="Times New Roman"/>
            <w:iCs/>
            <w:sz w:val="24"/>
            <w:szCs w:val="24"/>
            <w:highlight w:val="cyan"/>
            <w:lang w:val="en-US"/>
            <w:rPrChange w:id="1776" w:author="Bizan N. Balzer" w:date="2021-10-07T16:27:00Z">
              <w:rPr>
                <w:rFonts w:ascii="Times New Roman" w:hAnsi="Times New Roman" w:cs="Times New Roman"/>
                <w:iCs/>
                <w:sz w:val="24"/>
                <w:szCs w:val="24"/>
                <w:lang w:val="en-US"/>
              </w:rPr>
            </w:rPrChange>
          </w:rPr>
          <w:delText xml:space="preserve"> </w:delText>
        </w:r>
      </w:del>
      <w:del w:id="1777" w:author="Bizan N. Balzer" w:date="2021-10-07T22:13:00Z">
        <w:r w:rsidR="006B28AA" w:rsidRPr="00B724BD" w:rsidDel="00266C7B">
          <w:rPr>
            <w:rFonts w:ascii="Times New Roman" w:hAnsi="Times New Roman" w:cs="Times New Roman"/>
            <w:iCs/>
            <w:sz w:val="24"/>
            <w:szCs w:val="24"/>
            <w:highlight w:val="cyan"/>
            <w:lang w:val="en-US"/>
            <w:rPrChange w:id="1778" w:author="Bizan N. Balzer" w:date="2021-10-07T16:27:00Z">
              <w:rPr>
                <w:rFonts w:ascii="Times New Roman" w:hAnsi="Times New Roman" w:cs="Times New Roman"/>
                <w:iCs/>
                <w:sz w:val="24"/>
                <w:szCs w:val="24"/>
                <w:lang w:val="en-US"/>
              </w:rPr>
            </w:rPrChange>
          </w:rPr>
          <w:delText>Table S-2</w:delText>
        </w:r>
      </w:del>
      <w:del w:id="1779" w:author="Bizan N. Balzer" w:date="2021-10-05T00:52:00Z">
        <w:r w:rsidR="006B28AA" w:rsidRPr="009A1C08" w:rsidDel="007C095B">
          <w:rPr>
            <w:rFonts w:ascii="Times New Roman" w:hAnsi="Times New Roman" w:cs="Times New Roman"/>
            <w:iCs/>
            <w:sz w:val="24"/>
            <w:szCs w:val="24"/>
            <w:lang w:val="en-US"/>
          </w:rPr>
          <w:delText xml:space="preserve"> chapter 2.4 of the </w:delText>
        </w:r>
        <w:r w:rsidR="007237EA" w:rsidRPr="009A1C08" w:rsidDel="007C095B">
          <w:rPr>
            <w:rFonts w:ascii="Times New Roman" w:hAnsi="Times New Roman" w:cs="Times New Roman"/>
            <w:iCs/>
            <w:sz w:val="24"/>
            <w:szCs w:val="24"/>
            <w:lang w:val="en-US"/>
          </w:rPr>
          <w:delText>Supplementary Information</w:delText>
        </w:r>
      </w:del>
      <w:del w:id="1780" w:author="Bizan N. Balzer" w:date="2021-10-07T22:13:00Z">
        <w:r w:rsidR="006B28AA" w:rsidRPr="009A1C08" w:rsidDel="00266C7B">
          <w:rPr>
            <w:rFonts w:ascii="Times New Roman" w:hAnsi="Times New Roman" w:cs="Times New Roman"/>
            <w:iCs/>
            <w:sz w:val="24"/>
            <w:szCs w:val="24"/>
            <w:lang w:val="en-US"/>
          </w:rPr>
          <w:delText xml:space="preserve">. </w:delText>
        </w:r>
      </w:del>
      <w:del w:id="1781" w:author="anna.resch88@gmail.com" w:date="2022-01-03T10:39:00Z">
        <w:r w:rsidR="002349FB" w:rsidRPr="009A1C08" w:rsidDel="000501AE">
          <w:rPr>
            <w:rFonts w:ascii="Times New Roman" w:hAnsi="Times New Roman" w:cs="Times New Roman"/>
            <w:iCs/>
            <w:sz w:val="24"/>
            <w:szCs w:val="24"/>
            <w:lang w:val="en-US"/>
          </w:rPr>
          <w:delText xml:space="preserve">Number of measurements: nanoindentation, </w:delText>
        </w:r>
        <w:r w:rsidR="002349FB" w:rsidRPr="007C095B" w:rsidDel="000501AE">
          <w:rPr>
            <w:rFonts w:ascii="Times New Roman" w:hAnsi="Times New Roman" w:cs="Times New Roman"/>
            <w:i/>
            <w:sz w:val="24"/>
            <w:szCs w:val="24"/>
            <w:lang w:val="en-US"/>
            <w:rPrChange w:id="1782"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 xml:space="preserve">=15 for each </w:delText>
        </w:r>
        <w:r w:rsidR="00F10A79" w:rsidRPr="009A1C08" w:rsidDel="000501AE">
          <w:rPr>
            <w:rFonts w:ascii="Times New Roman" w:hAnsi="Times New Roman" w:cs="Times New Roman"/>
            <w:iCs/>
            <w:sz w:val="24"/>
            <w:szCs w:val="24"/>
            <w:lang w:val="en-US"/>
          </w:rPr>
          <w:delText xml:space="preserve">hydrogel </w:delText>
        </w:r>
        <w:r w:rsidR="009E3920" w:rsidRPr="009A1C08" w:rsidDel="000501AE">
          <w:rPr>
            <w:rFonts w:ascii="Times New Roman" w:hAnsi="Times New Roman" w:cs="Times New Roman"/>
            <w:iCs/>
            <w:sz w:val="24"/>
            <w:szCs w:val="24"/>
            <w:lang w:val="en-US"/>
          </w:rPr>
          <w:delText xml:space="preserve">sample </w:delText>
        </w:r>
        <w:r w:rsidR="002700AD" w:rsidRPr="009A1C08" w:rsidDel="000501AE">
          <w:rPr>
            <w:rFonts w:ascii="Times New Roman" w:hAnsi="Times New Roman" w:cs="Times New Roman"/>
            <w:iCs/>
            <w:sz w:val="24"/>
            <w:szCs w:val="24"/>
            <w:lang w:val="en-US"/>
          </w:rPr>
          <w:delText>and</w:delText>
        </w:r>
        <w:r w:rsidR="00F10A79" w:rsidRPr="009A1C08" w:rsidDel="000501AE">
          <w:rPr>
            <w:rFonts w:ascii="Times New Roman" w:hAnsi="Times New Roman" w:cs="Times New Roman"/>
            <w:iCs/>
            <w:sz w:val="24"/>
            <w:szCs w:val="24"/>
            <w:lang w:val="en-US"/>
          </w:rPr>
          <w:delText xml:space="preserve"> 3 </w:delText>
        </w:r>
        <w:r w:rsidR="009E3920" w:rsidRPr="009A1C08" w:rsidDel="000501AE">
          <w:rPr>
            <w:rFonts w:ascii="Times New Roman" w:hAnsi="Times New Roman" w:cs="Times New Roman"/>
            <w:iCs/>
            <w:sz w:val="24"/>
            <w:szCs w:val="24"/>
            <w:lang w:val="en-US"/>
          </w:rPr>
          <w:delText xml:space="preserve">samples </w:delText>
        </w:r>
        <w:r w:rsidR="002700AD" w:rsidRPr="009A1C08" w:rsidDel="000501AE">
          <w:rPr>
            <w:rFonts w:ascii="Times New Roman" w:hAnsi="Times New Roman" w:cs="Times New Roman"/>
            <w:iCs/>
            <w:sz w:val="24"/>
            <w:szCs w:val="24"/>
            <w:lang w:val="en-US"/>
          </w:rPr>
          <w:delText>in total</w:delText>
        </w:r>
        <w:r w:rsidR="00F10A79" w:rsidRPr="009A1C08" w:rsidDel="000501AE">
          <w:rPr>
            <w:rFonts w:ascii="Times New Roman" w:hAnsi="Times New Roman" w:cs="Times New Roman"/>
            <w:iCs/>
            <w:sz w:val="24"/>
            <w:szCs w:val="24"/>
            <w:lang w:val="en-US"/>
          </w:rPr>
          <w:delText xml:space="preserve"> per hydrogel type</w:delText>
        </w:r>
        <w:r w:rsidR="002349FB" w:rsidRPr="009A1C08" w:rsidDel="000501AE">
          <w:rPr>
            <w:rFonts w:ascii="Times New Roman" w:hAnsi="Times New Roman" w:cs="Times New Roman"/>
            <w:iCs/>
            <w:sz w:val="24"/>
            <w:szCs w:val="24"/>
            <w:lang w:val="en-US"/>
          </w:rPr>
          <w:delText xml:space="preserve">; DMA, </w:delText>
        </w:r>
        <w:r w:rsidR="002349FB" w:rsidRPr="007C095B" w:rsidDel="000501AE">
          <w:rPr>
            <w:rFonts w:ascii="Times New Roman" w:hAnsi="Times New Roman" w:cs="Times New Roman"/>
            <w:i/>
            <w:sz w:val="24"/>
            <w:szCs w:val="24"/>
            <w:lang w:val="en-US"/>
            <w:rPrChange w:id="1783"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=1 for each</w:delText>
        </w:r>
        <w:r w:rsidR="009E3920" w:rsidRPr="009A1C08" w:rsidDel="000501AE">
          <w:rPr>
            <w:rFonts w:ascii="Times New Roman" w:hAnsi="Times New Roman" w:cs="Times New Roman"/>
            <w:iCs/>
            <w:sz w:val="24"/>
            <w:szCs w:val="24"/>
            <w:lang w:val="en-US"/>
          </w:rPr>
          <w:delText xml:space="preserve"> hydrogel s</w:delText>
        </w:r>
        <w:r w:rsidR="002349FB" w:rsidRPr="009A1C08" w:rsidDel="000501AE">
          <w:rPr>
            <w:rFonts w:ascii="Times New Roman" w:hAnsi="Times New Roman" w:cs="Times New Roman"/>
            <w:iCs/>
            <w:sz w:val="24"/>
            <w:szCs w:val="24"/>
            <w:lang w:val="en-US"/>
          </w:rPr>
          <w:delText>ampl</w:delText>
        </w:r>
        <w:r w:rsidR="00816635" w:rsidRPr="009A1C08" w:rsidDel="000501AE">
          <w:rPr>
            <w:rFonts w:ascii="Times New Roman" w:hAnsi="Times New Roman" w:cs="Times New Roman"/>
            <w:iCs/>
            <w:sz w:val="24"/>
            <w:szCs w:val="24"/>
            <w:lang w:val="en-US"/>
          </w:rPr>
          <w:delText>e</w:delText>
        </w:r>
        <w:r w:rsidR="009E3920" w:rsidRPr="009A1C08" w:rsidDel="000501AE">
          <w:rPr>
            <w:rFonts w:ascii="Times New Roman" w:hAnsi="Times New Roman" w:cs="Times New Roman"/>
            <w:iCs/>
            <w:sz w:val="24"/>
            <w:szCs w:val="24"/>
            <w:lang w:val="en-US"/>
          </w:rPr>
          <w:delText>)</w:delText>
        </w:r>
        <w:r w:rsidR="00F10A79" w:rsidRPr="009A1C08" w:rsidDel="000501AE">
          <w:rPr>
            <w:rFonts w:ascii="Times New Roman" w:hAnsi="Times New Roman" w:cs="Times New Roman"/>
            <w:iCs/>
            <w:sz w:val="24"/>
            <w:szCs w:val="24"/>
            <w:lang w:val="en-US"/>
          </w:rPr>
          <w:delText xml:space="preserve"> </w:delText>
        </w:r>
        <w:r w:rsidR="002700AD" w:rsidRPr="009A1C08" w:rsidDel="000501AE">
          <w:rPr>
            <w:rFonts w:ascii="Times New Roman" w:hAnsi="Times New Roman" w:cs="Times New Roman"/>
            <w:iCs/>
            <w:sz w:val="24"/>
            <w:szCs w:val="24"/>
            <w:lang w:val="en-US"/>
          </w:rPr>
          <w:delText>and</w:delText>
        </w:r>
        <w:r w:rsidR="00F10A79" w:rsidRPr="009A1C08" w:rsidDel="000501AE">
          <w:rPr>
            <w:rFonts w:ascii="Times New Roman" w:hAnsi="Times New Roman" w:cs="Times New Roman"/>
            <w:iCs/>
            <w:sz w:val="24"/>
            <w:szCs w:val="24"/>
            <w:lang w:val="en-US"/>
          </w:rPr>
          <w:delText xml:space="preserve"> 3 samples per hydrogel type</w:delText>
        </w:r>
        <w:r w:rsidR="002349FB" w:rsidRPr="009A1C08" w:rsidDel="000501AE">
          <w:rPr>
            <w:rFonts w:ascii="Times New Roman" w:hAnsi="Times New Roman" w:cs="Times New Roman"/>
            <w:iCs/>
            <w:sz w:val="24"/>
            <w:szCs w:val="24"/>
            <w:lang w:val="en-US"/>
          </w:rPr>
          <w:delText xml:space="preserve">; stretch to </w:delText>
        </w:r>
        <w:r w:rsidR="007C6D7F" w:rsidRPr="009A1C08" w:rsidDel="000501AE">
          <w:rPr>
            <w:rFonts w:ascii="Times New Roman" w:hAnsi="Times New Roman" w:cs="Times New Roman"/>
            <w:iCs/>
            <w:sz w:val="24"/>
            <w:szCs w:val="24"/>
            <w:lang w:val="en-US"/>
          </w:rPr>
          <w:delText>break</w:delText>
        </w:r>
        <w:r w:rsidR="002349FB" w:rsidRPr="009A1C08" w:rsidDel="000501AE">
          <w:rPr>
            <w:rFonts w:ascii="Times New Roman" w:hAnsi="Times New Roman" w:cs="Times New Roman"/>
            <w:iCs/>
            <w:sz w:val="24"/>
            <w:szCs w:val="24"/>
            <w:lang w:val="en-US"/>
          </w:rPr>
          <w:delText xml:space="preserve">, </w:delText>
        </w:r>
        <w:r w:rsidR="002349FB" w:rsidRPr="007C095B" w:rsidDel="000501AE">
          <w:rPr>
            <w:rFonts w:ascii="Times New Roman" w:hAnsi="Times New Roman" w:cs="Times New Roman"/>
            <w:i/>
            <w:sz w:val="24"/>
            <w:szCs w:val="24"/>
            <w:lang w:val="en-US"/>
            <w:rPrChange w:id="1784" w:author="Bizan N. Balzer" w:date="2021-10-05T00:52:00Z">
              <w:rPr>
                <w:rFonts w:ascii="Times New Roman" w:hAnsi="Times New Roman" w:cs="Times New Roman"/>
                <w:iCs/>
                <w:sz w:val="24"/>
                <w:szCs w:val="24"/>
                <w:lang w:val="en-US"/>
              </w:rPr>
            </w:rPrChange>
          </w:rPr>
          <w:delText>n</w:delText>
        </w:r>
        <w:r w:rsidR="002349FB" w:rsidRPr="009A1C08" w:rsidDel="000501AE">
          <w:rPr>
            <w:rFonts w:ascii="Times New Roman" w:hAnsi="Times New Roman" w:cs="Times New Roman"/>
            <w:iCs/>
            <w:sz w:val="24"/>
            <w:szCs w:val="24"/>
            <w:lang w:val="en-US"/>
          </w:rPr>
          <w:delText>=1</w:delText>
        </w:r>
        <w:r w:rsidR="00F10A79" w:rsidRPr="009A1C08" w:rsidDel="000501AE">
          <w:rPr>
            <w:rFonts w:ascii="Times New Roman" w:hAnsi="Times New Roman" w:cs="Times New Roman"/>
            <w:iCs/>
            <w:sz w:val="24"/>
            <w:szCs w:val="24"/>
            <w:lang w:val="en-US"/>
          </w:rPr>
          <w:delText xml:space="preserve"> for each hydrogel </w:delText>
        </w:r>
        <w:r w:rsidR="00FE6951" w:rsidRPr="009A1C08" w:rsidDel="000501AE">
          <w:rPr>
            <w:rFonts w:ascii="Times New Roman" w:hAnsi="Times New Roman" w:cs="Times New Roman"/>
            <w:iCs/>
            <w:sz w:val="24"/>
            <w:szCs w:val="24"/>
            <w:lang w:val="en-US"/>
          </w:rPr>
          <w:delText>sample and one sample per hydrogel type</w:delText>
        </w:r>
        <w:r w:rsidR="00CE575A" w:rsidRPr="009A1C08" w:rsidDel="000501AE">
          <w:rPr>
            <w:rFonts w:ascii="Times New Roman" w:hAnsi="Times New Roman" w:cs="Times New Roman"/>
            <w:iCs/>
            <w:sz w:val="24"/>
            <w:szCs w:val="24"/>
            <w:lang w:val="en-US"/>
          </w:rPr>
          <w:delText>.</w:delText>
        </w:r>
      </w:del>
      <w:ins w:id="1785" w:author="Bizan N. Balzer" w:date="2021-10-05T00:54:00Z">
        <w:del w:id="1786" w:author="anna.resch88@gmail.com" w:date="2022-01-03T10:39:00Z">
          <w:r w:rsidR="007C095B" w:rsidRPr="007C095B" w:rsidDel="000501AE">
            <w:rPr>
              <w:rFonts w:ascii="Times New Roman" w:hAnsi="Times New Roman" w:cs="Times New Roman"/>
              <w:iCs/>
              <w:sz w:val="24"/>
              <w:szCs w:val="24"/>
              <w:lang w:val="en-US"/>
            </w:rPr>
            <w:delText xml:space="preserve"> </w:delText>
          </w:r>
        </w:del>
      </w:ins>
      <w:moveToRangeStart w:id="1787" w:author="Bizan N. Balzer" w:date="2021-10-05T00:54:00Z" w:name="move84287668"/>
      <w:moveTo w:id="1788" w:author="Bizan N. Balzer" w:date="2021-10-05T00:54:00Z">
        <w:del w:id="1789" w:author="anna.resch88@gmail.com" w:date="2022-01-07T12:53:00Z">
          <w:r w:rsidR="007C095B" w:rsidRPr="009A1C08" w:rsidDel="00EA7785">
            <w:rPr>
              <w:rFonts w:ascii="Times New Roman" w:hAnsi="Times New Roman" w:cs="Times New Roman"/>
              <w:iCs/>
              <w:sz w:val="24"/>
              <w:szCs w:val="24"/>
              <w:lang w:val="en-US"/>
            </w:rPr>
            <w:delText>Hydrogels for DMA experiments were prepared in 4 M urea to ensure fast and homogeneous dissolution of the high protein amount required</w:delText>
          </w:r>
        </w:del>
        <w:del w:id="1790" w:author="anna.resch88@gmail.com" w:date="2022-01-07T12:50:00Z">
          <w:r w:rsidR="007C095B" w:rsidRPr="009A1C08" w:rsidDel="009F0F3E">
            <w:rPr>
              <w:rFonts w:ascii="Times New Roman" w:hAnsi="Times New Roman" w:cs="Times New Roman"/>
              <w:iCs/>
              <w:sz w:val="24"/>
              <w:szCs w:val="24"/>
              <w:lang w:val="en-US"/>
            </w:rPr>
            <w:delText xml:space="preserve">, while samples for nanoindentation were prepared in water. </w:delText>
          </w:r>
        </w:del>
        <w:del w:id="1791" w:author="anna.resch88@gmail.com" w:date="2022-01-03T10:39:00Z">
          <w:r w:rsidR="007C095B" w:rsidRPr="009A1C08" w:rsidDel="000501AE">
            <w:rPr>
              <w:rFonts w:ascii="Times New Roman" w:hAnsi="Times New Roman" w:cs="Times New Roman"/>
              <w:iCs/>
              <w:sz w:val="24"/>
              <w:szCs w:val="24"/>
              <w:lang w:val="en-US"/>
            </w:rPr>
            <w:delText>However, samples equivalently prepared in 4 M urea and water did not show considerable differences in Young’s moduli, as determined by nanoindentation (</w:delText>
          </w:r>
          <w:commentRangeStart w:id="1792"/>
          <w:r w:rsidR="007C095B" w:rsidRPr="009A1C08" w:rsidDel="000501AE">
            <w:rPr>
              <w:rFonts w:ascii="Times New Roman" w:hAnsi="Times New Roman" w:cs="Times New Roman"/>
              <w:iCs/>
              <w:sz w:val="24"/>
              <w:szCs w:val="24"/>
              <w:lang w:val="en-US"/>
            </w:rPr>
            <w:delText>data not shown</w:delText>
          </w:r>
          <w:commentRangeEnd w:id="1792"/>
          <w:r w:rsidR="007C095B" w:rsidDel="000501AE">
            <w:rPr>
              <w:rStyle w:val="Kommentarzeichen"/>
            </w:rPr>
            <w:commentReference w:id="1792"/>
          </w:r>
          <w:r w:rsidR="007C095B" w:rsidRPr="009A1C08" w:rsidDel="000501AE">
            <w:rPr>
              <w:rFonts w:ascii="Times New Roman" w:hAnsi="Times New Roman" w:cs="Times New Roman"/>
              <w:iCs/>
              <w:sz w:val="24"/>
              <w:szCs w:val="24"/>
              <w:lang w:val="en-US"/>
            </w:rPr>
            <w:delText>).</w:delText>
          </w:r>
          <w:r w:rsidR="007C095B" w:rsidRPr="009A1C08" w:rsidDel="000501AE">
            <w:rPr>
              <w:rFonts w:ascii="Times New Roman" w:hAnsi="Times New Roman" w:cs="Times New Roman"/>
              <w:sz w:val="24"/>
              <w:szCs w:val="24"/>
              <w:lang w:val="en-US"/>
            </w:rPr>
            <w:delText xml:space="preserve"> </w:delText>
          </w:r>
        </w:del>
        <w:del w:id="1793" w:author="anna.resch88@gmail.com" w:date="2022-01-07T12:50:00Z">
          <w:r w:rsidR="007C095B" w:rsidRPr="009A1C08" w:rsidDel="009F0F3E">
            <w:rPr>
              <w:rFonts w:ascii="Times New Roman" w:hAnsi="Times New Roman" w:cs="Times New Roman"/>
              <w:iCs/>
              <w:sz w:val="24"/>
              <w:szCs w:val="24"/>
              <w:lang w:val="en-US"/>
            </w:rPr>
            <w:delText>Nanoindentation measurements were performed at ambient temperature in water, while DMA was performed at 37 °C in PBS buffer.</w:delText>
          </w:r>
        </w:del>
      </w:moveTo>
      <w:moveToRangeEnd w:id="1787"/>
      <w:del w:id="1794" w:author="Bizan N. Balzer" w:date="2021-10-05T00:54:00Z">
        <w:r w:rsidR="006F1B19" w:rsidRPr="009A1C08" w:rsidDel="007C095B">
          <w:rPr>
            <w:rFonts w:ascii="Times New Roman" w:hAnsi="Times New Roman" w:cs="Times New Roman"/>
            <w:iCs/>
            <w:sz w:val="24"/>
            <w:szCs w:val="24"/>
            <w:lang w:val="en-US"/>
          </w:rPr>
          <w:delText>Of note:</w:delText>
        </w:r>
      </w:del>
      <w:moveFromRangeStart w:id="1795" w:author="Bizan N. Balzer" w:date="2021-10-05T00:54:00Z" w:name="move84287668"/>
      <w:moveFrom w:id="1796" w:author="Bizan N. Balzer" w:date="2021-10-05T00:54:00Z">
        <w:del w:id="1797" w:author="Bizan N. Balzer" w:date="2021-10-05T00:54:00Z">
          <w:r w:rsidR="006F1B19" w:rsidRPr="009A1C08" w:rsidDel="007C095B">
            <w:rPr>
              <w:rFonts w:ascii="Times New Roman" w:hAnsi="Times New Roman" w:cs="Times New Roman"/>
              <w:iCs/>
              <w:sz w:val="24"/>
              <w:szCs w:val="24"/>
              <w:lang w:val="en-US"/>
            </w:rPr>
            <w:delText xml:space="preserve"> Hydrogels for DMA experiments were prepared in 4</w:delText>
          </w:r>
          <w:r w:rsidR="007B0747" w:rsidRPr="009A1C08" w:rsidDel="007C095B">
            <w:rPr>
              <w:rFonts w:ascii="Times New Roman" w:hAnsi="Times New Roman" w:cs="Times New Roman"/>
              <w:iCs/>
              <w:sz w:val="24"/>
              <w:szCs w:val="24"/>
              <w:lang w:val="en-US"/>
            </w:rPr>
            <w:delText xml:space="preserve"> </w:delText>
          </w:r>
          <w:r w:rsidR="006F1B19" w:rsidRPr="009A1C08" w:rsidDel="007C095B">
            <w:rPr>
              <w:rFonts w:ascii="Times New Roman" w:hAnsi="Times New Roman" w:cs="Times New Roman"/>
              <w:iCs/>
              <w:sz w:val="24"/>
              <w:szCs w:val="24"/>
              <w:lang w:val="en-US"/>
            </w:rPr>
            <w:delText>M urea</w:delText>
          </w:r>
          <w:r w:rsidR="009E3920" w:rsidRPr="009A1C08" w:rsidDel="007C095B">
            <w:rPr>
              <w:rFonts w:ascii="Times New Roman" w:hAnsi="Times New Roman" w:cs="Times New Roman"/>
              <w:iCs/>
              <w:sz w:val="24"/>
              <w:szCs w:val="24"/>
              <w:lang w:val="en-US"/>
            </w:rPr>
            <w:delText xml:space="preserve"> to ensure fast and homogeneous dissolution of the high protein amount required</w:delText>
          </w:r>
          <w:r w:rsidR="006F1B19" w:rsidRPr="009A1C08" w:rsidDel="007C095B">
            <w:rPr>
              <w:rFonts w:ascii="Times New Roman" w:hAnsi="Times New Roman" w:cs="Times New Roman"/>
              <w:iCs/>
              <w:sz w:val="24"/>
              <w:szCs w:val="24"/>
              <w:lang w:val="en-US"/>
            </w:rPr>
            <w:delText>, while samples for nanoindentation were prepared in water. However, samples equivalently prepared in 4</w:delText>
          </w:r>
          <w:r w:rsidR="00465E24" w:rsidRPr="009A1C08" w:rsidDel="007C095B">
            <w:rPr>
              <w:rFonts w:ascii="Times New Roman" w:hAnsi="Times New Roman" w:cs="Times New Roman"/>
              <w:iCs/>
              <w:sz w:val="24"/>
              <w:szCs w:val="24"/>
              <w:lang w:val="en-US"/>
            </w:rPr>
            <w:delText xml:space="preserve"> </w:delText>
          </w:r>
          <w:r w:rsidR="006F1B19" w:rsidRPr="009A1C08" w:rsidDel="007C095B">
            <w:rPr>
              <w:rFonts w:ascii="Times New Roman" w:hAnsi="Times New Roman" w:cs="Times New Roman"/>
              <w:iCs/>
              <w:sz w:val="24"/>
              <w:szCs w:val="24"/>
              <w:lang w:val="en-US"/>
            </w:rPr>
            <w:delText>M urea and water did not show considerable differences in Young’s moduli, as determined by nanoindentation</w:delText>
          </w:r>
          <w:r w:rsidR="004F0B1A" w:rsidRPr="009A1C08" w:rsidDel="007C095B">
            <w:rPr>
              <w:rFonts w:ascii="Times New Roman" w:hAnsi="Times New Roman" w:cs="Times New Roman"/>
              <w:iCs/>
              <w:sz w:val="24"/>
              <w:szCs w:val="24"/>
              <w:lang w:val="en-US"/>
            </w:rPr>
            <w:delText xml:space="preserve"> (</w:delText>
          </w:r>
          <w:commentRangeStart w:id="1798"/>
          <w:r w:rsidR="004F0B1A" w:rsidRPr="009A1C08" w:rsidDel="007C095B">
            <w:rPr>
              <w:rFonts w:ascii="Times New Roman" w:hAnsi="Times New Roman" w:cs="Times New Roman"/>
              <w:iCs/>
              <w:sz w:val="24"/>
              <w:szCs w:val="24"/>
              <w:lang w:val="en-US"/>
            </w:rPr>
            <w:delText>data not shown</w:delText>
          </w:r>
          <w:commentRangeEnd w:id="1798"/>
          <w:r w:rsidR="007C095B" w:rsidDel="007C095B">
            <w:rPr>
              <w:rStyle w:val="Kommentarzeichen"/>
            </w:rPr>
            <w:commentReference w:id="1798"/>
          </w:r>
          <w:r w:rsidR="004F0B1A" w:rsidRPr="009A1C08" w:rsidDel="007C095B">
            <w:rPr>
              <w:rFonts w:ascii="Times New Roman" w:hAnsi="Times New Roman" w:cs="Times New Roman"/>
              <w:iCs/>
              <w:sz w:val="24"/>
              <w:szCs w:val="24"/>
              <w:lang w:val="en-US"/>
            </w:rPr>
            <w:delText>)</w:delText>
          </w:r>
          <w:r w:rsidR="006F1B19" w:rsidRPr="009A1C08" w:rsidDel="007C095B">
            <w:rPr>
              <w:rFonts w:ascii="Times New Roman" w:hAnsi="Times New Roman" w:cs="Times New Roman"/>
              <w:iCs/>
              <w:sz w:val="24"/>
              <w:szCs w:val="24"/>
              <w:lang w:val="en-US"/>
            </w:rPr>
            <w:delText>.</w:delText>
          </w:r>
          <w:r w:rsidR="009E3920" w:rsidRPr="009A1C08" w:rsidDel="007C095B">
            <w:rPr>
              <w:rFonts w:ascii="Times New Roman" w:hAnsi="Times New Roman" w:cs="Times New Roman"/>
              <w:sz w:val="24"/>
              <w:szCs w:val="24"/>
              <w:lang w:val="en-US"/>
            </w:rPr>
            <w:delText xml:space="preserve"> </w:delText>
          </w:r>
          <w:r w:rsidR="00330B70" w:rsidRPr="009A1C08" w:rsidDel="007C095B">
            <w:rPr>
              <w:rFonts w:ascii="Times New Roman" w:hAnsi="Times New Roman" w:cs="Times New Roman"/>
              <w:iCs/>
              <w:sz w:val="24"/>
              <w:szCs w:val="24"/>
              <w:lang w:val="en-US"/>
            </w:rPr>
            <w:delText>N</w:delText>
          </w:r>
          <w:r w:rsidR="009E3920" w:rsidRPr="009A1C08" w:rsidDel="007C095B">
            <w:rPr>
              <w:rFonts w:ascii="Times New Roman" w:hAnsi="Times New Roman" w:cs="Times New Roman"/>
              <w:iCs/>
              <w:sz w:val="24"/>
              <w:szCs w:val="24"/>
              <w:lang w:val="en-US"/>
            </w:rPr>
            <w:delText>anoindentation measurements were performed at ambient temperature</w:delText>
          </w:r>
          <w:r w:rsidR="00FE6951" w:rsidRPr="009A1C08" w:rsidDel="007C095B">
            <w:rPr>
              <w:rFonts w:ascii="Times New Roman" w:hAnsi="Times New Roman" w:cs="Times New Roman"/>
              <w:iCs/>
              <w:sz w:val="24"/>
              <w:szCs w:val="24"/>
              <w:lang w:val="en-US"/>
            </w:rPr>
            <w:delText xml:space="preserve"> in water</w:delText>
          </w:r>
          <w:r w:rsidR="009E3920" w:rsidRPr="009A1C08" w:rsidDel="007C095B">
            <w:rPr>
              <w:rFonts w:ascii="Times New Roman" w:hAnsi="Times New Roman" w:cs="Times New Roman"/>
              <w:iCs/>
              <w:sz w:val="24"/>
              <w:szCs w:val="24"/>
              <w:lang w:val="en-US"/>
            </w:rPr>
            <w:delText>, while DMA was performed at 37 °C</w:delText>
          </w:r>
          <w:r w:rsidR="00FE6951" w:rsidRPr="009A1C08" w:rsidDel="007C095B">
            <w:rPr>
              <w:rFonts w:ascii="Times New Roman" w:hAnsi="Times New Roman" w:cs="Times New Roman"/>
              <w:iCs/>
              <w:sz w:val="24"/>
              <w:szCs w:val="24"/>
              <w:lang w:val="en-US"/>
            </w:rPr>
            <w:delText xml:space="preserve"> in PBS buffer</w:delText>
          </w:r>
          <w:r w:rsidR="009E3920" w:rsidRPr="009A1C08" w:rsidDel="007C095B">
            <w:rPr>
              <w:rFonts w:ascii="Times New Roman" w:hAnsi="Times New Roman" w:cs="Times New Roman"/>
              <w:iCs/>
              <w:sz w:val="24"/>
              <w:szCs w:val="24"/>
              <w:lang w:val="en-US"/>
            </w:rPr>
            <w:delText>.</w:delText>
          </w:r>
        </w:del>
      </w:moveFrom>
      <w:moveFromRangeEnd w:id="1795"/>
      <w:del w:id="1799" w:author="Bizan N. Balzer" w:date="2021-10-05T00:54:00Z">
        <w:r w:rsidR="009E3920" w:rsidRPr="009A1C08" w:rsidDel="007C095B">
          <w:rPr>
            <w:rFonts w:ascii="Times New Roman" w:hAnsi="Times New Roman" w:cs="Times New Roman"/>
            <w:iCs/>
            <w:sz w:val="24"/>
            <w:szCs w:val="24"/>
            <w:lang w:val="en-US"/>
          </w:rPr>
          <w:delText xml:space="preserve">  </w:delText>
        </w:r>
      </w:del>
    </w:p>
    <w:tbl>
      <w:tblPr>
        <w:tblStyle w:val="Tabellenraster"/>
        <w:tblW w:w="9706" w:type="dxa"/>
        <w:tblLook w:val="04A0" w:firstRow="1" w:lastRow="0" w:firstColumn="1" w:lastColumn="0" w:noHBand="0" w:noVBand="1"/>
      </w:tblPr>
      <w:tblGrid>
        <w:gridCol w:w="1809"/>
        <w:gridCol w:w="1134"/>
        <w:gridCol w:w="1134"/>
        <w:gridCol w:w="1134"/>
        <w:gridCol w:w="1134"/>
        <w:gridCol w:w="3361"/>
      </w:tblGrid>
      <w:tr w:rsidR="00CF03E8" w:rsidRPr="00CF03E8" w14:paraId="4E6766C2" w14:textId="77777777" w:rsidTr="00E01553">
        <w:trPr>
          <w:trHeight w:val="432"/>
        </w:trPr>
        <w:tc>
          <w:tcPr>
            <w:tcW w:w="1809" w:type="dxa"/>
            <w:vMerge w:val="restart"/>
            <w:vAlign w:val="center"/>
          </w:tcPr>
          <w:p w14:paraId="7EE3D55F" w14:textId="77777777" w:rsidR="00CF03E8" w:rsidRPr="00CF03E8" w:rsidRDefault="00CF03E8" w:rsidP="005B4380">
            <w:pPr>
              <w:spacing w:line="360" w:lineRule="auto"/>
              <w:rPr>
                <w:rFonts w:ascii="Times New Roman" w:hAnsi="Times New Roman" w:cs="Times New Roman"/>
                <w:lang w:val="en-US"/>
              </w:rPr>
            </w:pPr>
            <w:commentRangeStart w:id="1800"/>
          </w:p>
        </w:tc>
        <w:tc>
          <w:tcPr>
            <w:tcW w:w="4536" w:type="dxa"/>
            <w:gridSpan w:val="4"/>
            <w:vAlign w:val="center"/>
          </w:tcPr>
          <w:p w14:paraId="03AAB07C" w14:textId="366B6DDD" w:rsidR="00CF03E8" w:rsidRPr="005B4380" w:rsidRDefault="00CF03E8" w:rsidP="005B4380">
            <w:pPr>
              <w:spacing w:line="360" w:lineRule="auto"/>
              <w:jc w:val="center"/>
              <w:rPr>
                <w:rFonts w:ascii="Times New Roman" w:hAnsi="Times New Roman" w:cs="Times New Roman"/>
                <w:iCs/>
                <w:lang w:val="en-US"/>
              </w:rPr>
            </w:pPr>
            <w:r>
              <w:rPr>
                <w:rFonts w:ascii="Times New Roman" w:hAnsi="Times New Roman" w:cs="Times New Roman"/>
                <w:iCs/>
                <w:lang w:val="en-US"/>
              </w:rPr>
              <w:t>ULU linker type</w:t>
            </w:r>
          </w:p>
        </w:tc>
        <w:tc>
          <w:tcPr>
            <w:tcW w:w="3361" w:type="dxa"/>
            <w:vMerge w:val="restart"/>
          </w:tcPr>
          <w:p w14:paraId="464133A7" w14:textId="6F34DB68" w:rsidR="00CF03E8" w:rsidRDefault="00CF03E8" w:rsidP="005B4380">
            <w:pPr>
              <w:spacing w:line="360" w:lineRule="auto"/>
              <w:jc w:val="center"/>
              <w:rPr>
                <w:rFonts w:ascii="Times New Roman" w:hAnsi="Times New Roman" w:cs="Times New Roman"/>
                <w:iCs/>
                <w:lang w:val="en-US"/>
              </w:rPr>
            </w:pPr>
            <w:r>
              <w:rPr>
                <w:rFonts w:ascii="Times New Roman" w:hAnsi="Times New Roman" w:cs="Times New Roman"/>
                <w:iCs/>
                <w:lang w:val="en-US"/>
              </w:rPr>
              <w:t>Comparison</w:t>
            </w:r>
          </w:p>
        </w:tc>
      </w:tr>
      <w:tr w:rsidR="00CF03E8" w:rsidRPr="00CF03E8" w14:paraId="7542FB40" w14:textId="2D1031EF" w:rsidTr="00CF03E8">
        <w:trPr>
          <w:trHeight w:val="432"/>
          <w:ins w:id="1801" w:author="anna.resch88@gmail.com" w:date="2022-01-07T13:02:00Z"/>
        </w:trPr>
        <w:tc>
          <w:tcPr>
            <w:tcW w:w="1809" w:type="dxa"/>
            <w:vMerge/>
            <w:vAlign w:val="center"/>
          </w:tcPr>
          <w:p w14:paraId="6245799C" w14:textId="77777777" w:rsidR="00CF03E8" w:rsidRPr="005B4380" w:rsidRDefault="00CF03E8">
            <w:pPr>
              <w:spacing w:line="360" w:lineRule="auto"/>
              <w:rPr>
                <w:ins w:id="1802" w:author="anna.resch88@gmail.com" w:date="2022-01-07T13:02:00Z"/>
                <w:rFonts w:ascii="Times New Roman" w:hAnsi="Times New Roman" w:cs="Times New Roman"/>
                <w:sz w:val="22"/>
                <w:szCs w:val="22"/>
                <w:lang w:val="en-US"/>
                <w:rPrChange w:id="1803" w:author="anna.resch88@gmail.com" w:date="2022-01-07T13:05:00Z">
                  <w:rPr>
                    <w:ins w:id="1804" w:author="anna.resch88@gmail.com" w:date="2022-01-07T13:02:00Z"/>
                    <w:rFonts w:ascii="Times New Roman" w:hAnsi="Times New Roman" w:cs="Times New Roman"/>
                    <w:lang w:val="en-US"/>
                  </w:rPr>
                </w:rPrChange>
              </w:rPr>
              <w:pPrChange w:id="1805" w:author="anna.resch88@gmail.com" w:date="2022-01-07T13:04:00Z">
                <w:pPr>
                  <w:spacing w:line="360" w:lineRule="auto"/>
                  <w:jc w:val="both"/>
                </w:pPr>
              </w:pPrChange>
            </w:pPr>
          </w:p>
        </w:tc>
        <w:tc>
          <w:tcPr>
            <w:tcW w:w="1134" w:type="dxa"/>
            <w:vAlign w:val="center"/>
          </w:tcPr>
          <w:p w14:paraId="1E5740E6" w14:textId="0D482441" w:rsidR="00CF03E8" w:rsidRPr="005B4380" w:rsidRDefault="00CF03E8">
            <w:pPr>
              <w:spacing w:line="360" w:lineRule="auto"/>
              <w:jc w:val="center"/>
              <w:rPr>
                <w:ins w:id="1806" w:author="anna.resch88@gmail.com" w:date="2022-01-07T13:02:00Z"/>
                <w:rFonts w:ascii="Times New Roman" w:hAnsi="Times New Roman" w:cs="Times New Roman"/>
                <w:sz w:val="22"/>
                <w:szCs w:val="22"/>
                <w:lang w:val="en-US"/>
                <w:rPrChange w:id="1807" w:author="anna.resch88@gmail.com" w:date="2022-01-07T13:05:00Z">
                  <w:rPr>
                    <w:ins w:id="1808" w:author="anna.resch88@gmail.com" w:date="2022-01-07T13:02:00Z"/>
                    <w:rFonts w:ascii="Times New Roman" w:hAnsi="Times New Roman" w:cs="Times New Roman"/>
                    <w:lang w:val="en-US"/>
                  </w:rPr>
                </w:rPrChange>
              </w:rPr>
              <w:pPrChange w:id="1809" w:author="anna.resch88@gmail.com" w:date="2022-01-07T13:04:00Z">
                <w:pPr>
                  <w:spacing w:line="360" w:lineRule="auto"/>
                  <w:jc w:val="both"/>
                </w:pPr>
              </w:pPrChange>
            </w:pPr>
            <w:ins w:id="1810" w:author="anna.resch88@gmail.com" w:date="2022-01-07T13:02:00Z">
              <w:r w:rsidRPr="005B4380">
                <w:rPr>
                  <w:rFonts w:ascii="Times New Roman" w:hAnsi="Times New Roman" w:cs="Times New Roman"/>
                  <w:lang w:val="en-US"/>
                </w:rPr>
                <w:t>V20</w:t>
              </w:r>
            </w:ins>
          </w:p>
        </w:tc>
        <w:tc>
          <w:tcPr>
            <w:tcW w:w="1134" w:type="dxa"/>
            <w:vAlign w:val="center"/>
          </w:tcPr>
          <w:p w14:paraId="14616843" w14:textId="56EB380F" w:rsidR="00CF03E8" w:rsidRPr="005B4380" w:rsidRDefault="00CF03E8">
            <w:pPr>
              <w:spacing w:line="360" w:lineRule="auto"/>
              <w:jc w:val="center"/>
              <w:rPr>
                <w:ins w:id="1811" w:author="anna.resch88@gmail.com" w:date="2022-01-07T13:02:00Z"/>
                <w:rFonts w:ascii="Times New Roman" w:hAnsi="Times New Roman" w:cs="Times New Roman"/>
                <w:sz w:val="22"/>
                <w:szCs w:val="22"/>
                <w:lang w:val="en-US"/>
                <w:rPrChange w:id="1812" w:author="anna.resch88@gmail.com" w:date="2022-01-07T13:05:00Z">
                  <w:rPr>
                    <w:ins w:id="1813" w:author="anna.resch88@gmail.com" w:date="2022-01-07T13:02:00Z"/>
                    <w:rFonts w:ascii="Times New Roman" w:hAnsi="Times New Roman" w:cs="Times New Roman"/>
                    <w:lang w:val="en-US"/>
                  </w:rPr>
                </w:rPrChange>
              </w:rPr>
              <w:pPrChange w:id="1814" w:author="anna.resch88@gmail.com" w:date="2022-01-07T13:04:00Z">
                <w:pPr>
                  <w:spacing w:line="360" w:lineRule="auto"/>
                  <w:jc w:val="both"/>
                </w:pPr>
              </w:pPrChange>
            </w:pPr>
            <w:ins w:id="1815" w:author="anna.resch88@gmail.com" w:date="2022-01-07T13:02:00Z">
              <w:r w:rsidRPr="005B4380">
                <w:rPr>
                  <w:rFonts w:ascii="Times New Roman" w:hAnsi="Times New Roman" w:cs="Times New Roman"/>
                  <w:iCs/>
                  <w:sz w:val="22"/>
                  <w:szCs w:val="22"/>
                  <w:lang w:val="en-US"/>
                </w:rPr>
                <w:t>V20-RGD</w:t>
              </w:r>
            </w:ins>
          </w:p>
        </w:tc>
        <w:tc>
          <w:tcPr>
            <w:tcW w:w="1134" w:type="dxa"/>
            <w:vAlign w:val="center"/>
          </w:tcPr>
          <w:p w14:paraId="77E9885C" w14:textId="2400C47A" w:rsidR="00CF03E8" w:rsidRPr="005B4380" w:rsidRDefault="00CF03E8">
            <w:pPr>
              <w:spacing w:line="360" w:lineRule="auto"/>
              <w:jc w:val="center"/>
              <w:rPr>
                <w:ins w:id="1816" w:author="anna.resch88@gmail.com" w:date="2022-01-07T13:02:00Z"/>
                <w:rFonts w:ascii="Times New Roman" w:hAnsi="Times New Roman" w:cs="Times New Roman"/>
                <w:sz w:val="22"/>
                <w:szCs w:val="22"/>
                <w:lang w:val="en-US"/>
                <w:rPrChange w:id="1817" w:author="anna.resch88@gmail.com" w:date="2022-01-07T13:05:00Z">
                  <w:rPr>
                    <w:ins w:id="1818" w:author="anna.resch88@gmail.com" w:date="2022-01-07T13:02:00Z"/>
                    <w:rFonts w:ascii="Times New Roman" w:hAnsi="Times New Roman" w:cs="Times New Roman"/>
                    <w:lang w:val="en-US"/>
                  </w:rPr>
                </w:rPrChange>
              </w:rPr>
              <w:pPrChange w:id="1819" w:author="anna.resch88@gmail.com" w:date="2022-01-07T13:04:00Z">
                <w:pPr>
                  <w:spacing w:line="360" w:lineRule="auto"/>
                  <w:jc w:val="both"/>
                </w:pPr>
              </w:pPrChange>
            </w:pPr>
            <w:ins w:id="1820" w:author="anna.resch88@gmail.com" w:date="2022-01-07T13:02:00Z">
              <w:r w:rsidRPr="005B4380">
                <w:rPr>
                  <w:rFonts w:ascii="Times New Roman" w:hAnsi="Times New Roman" w:cs="Times New Roman"/>
                  <w:iCs/>
                  <w:sz w:val="22"/>
                  <w:szCs w:val="22"/>
                  <w:lang w:val="en-US"/>
                </w:rPr>
                <w:t>V40</w:t>
              </w:r>
            </w:ins>
          </w:p>
        </w:tc>
        <w:tc>
          <w:tcPr>
            <w:tcW w:w="1134" w:type="dxa"/>
            <w:vAlign w:val="center"/>
          </w:tcPr>
          <w:p w14:paraId="55213033" w14:textId="7B6A9268" w:rsidR="00CF03E8" w:rsidRPr="005B4380" w:rsidRDefault="00CF03E8">
            <w:pPr>
              <w:spacing w:line="360" w:lineRule="auto"/>
              <w:jc w:val="center"/>
              <w:rPr>
                <w:ins w:id="1821" w:author="anna.resch88@gmail.com" w:date="2022-01-07T13:02:00Z"/>
                <w:rFonts w:ascii="Times New Roman" w:hAnsi="Times New Roman" w:cs="Times New Roman"/>
                <w:sz w:val="22"/>
                <w:szCs w:val="22"/>
                <w:lang w:val="en-US"/>
                <w:rPrChange w:id="1822" w:author="anna.resch88@gmail.com" w:date="2022-01-07T13:05:00Z">
                  <w:rPr>
                    <w:ins w:id="1823" w:author="anna.resch88@gmail.com" w:date="2022-01-07T13:02:00Z"/>
                    <w:rFonts w:ascii="Times New Roman" w:hAnsi="Times New Roman" w:cs="Times New Roman"/>
                    <w:lang w:val="en-US"/>
                  </w:rPr>
                </w:rPrChange>
              </w:rPr>
              <w:pPrChange w:id="1824" w:author="anna.resch88@gmail.com" w:date="2022-01-07T13:04:00Z">
                <w:pPr>
                  <w:spacing w:line="360" w:lineRule="auto"/>
                  <w:jc w:val="both"/>
                </w:pPr>
              </w:pPrChange>
            </w:pPr>
            <w:ins w:id="1825" w:author="anna.resch88@gmail.com" w:date="2022-01-07T13:02:00Z">
              <w:r w:rsidRPr="005B4380">
                <w:rPr>
                  <w:rFonts w:ascii="Times New Roman" w:hAnsi="Times New Roman" w:cs="Times New Roman"/>
                  <w:iCs/>
                  <w:sz w:val="22"/>
                  <w:szCs w:val="22"/>
                  <w:lang w:val="en-US"/>
                </w:rPr>
                <w:t>V40-RGD</w:t>
              </w:r>
            </w:ins>
          </w:p>
        </w:tc>
        <w:tc>
          <w:tcPr>
            <w:tcW w:w="3361" w:type="dxa"/>
            <w:vMerge/>
          </w:tcPr>
          <w:p w14:paraId="61585D96" w14:textId="6E207BA8" w:rsidR="00CF03E8" w:rsidRPr="005B4380" w:rsidRDefault="00CF03E8" w:rsidP="005B4380">
            <w:pPr>
              <w:spacing w:line="360" w:lineRule="auto"/>
              <w:jc w:val="center"/>
              <w:rPr>
                <w:rFonts w:ascii="Times New Roman" w:hAnsi="Times New Roman" w:cs="Times New Roman"/>
                <w:iCs/>
                <w:lang w:val="en-US"/>
              </w:rPr>
            </w:pPr>
          </w:p>
        </w:tc>
      </w:tr>
      <w:tr w:rsidR="00CF03E8" w:rsidRPr="00DD2653" w14:paraId="7F118431" w14:textId="160B3EF0" w:rsidTr="00AA16FE">
        <w:trPr>
          <w:trHeight w:val="1305"/>
          <w:ins w:id="1826" w:author="anna.resch88@gmail.com" w:date="2022-01-07T13:02:00Z"/>
        </w:trPr>
        <w:tc>
          <w:tcPr>
            <w:tcW w:w="1809" w:type="dxa"/>
            <w:vAlign w:val="center"/>
          </w:tcPr>
          <w:p w14:paraId="25ADC794" w14:textId="683AA277" w:rsidR="00CF03E8" w:rsidRPr="005B4380" w:rsidRDefault="00CF03E8">
            <w:pPr>
              <w:spacing w:line="360" w:lineRule="auto"/>
              <w:rPr>
                <w:ins w:id="1827" w:author="anna.resch88@gmail.com" w:date="2022-01-07T13:02:00Z"/>
                <w:rFonts w:ascii="Times New Roman" w:hAnsi="Times New Roman" w:cs="Times New Roman"/>
                <w:sz w:val="22"/>
                <w:szCs w:val="22"/>
                <w:lang w:val="en-US"/>
                <w:rPrChange w:id="1828" w:author="anna.resch88@gmail.com" w:date="2022-01-07T13:05:00Z">
                  <w:rPr>
                    <w:ins w:id="1829" w:author="anna.resch88@gmail.com" w:date="2022-01-07T13:02:00Z"/>
                    <w:rFonts w:ascii="Times New Roman" w:hAnsi="Times New Roman" w:cs="Times New Roman"/>
                    <w:lang w:val="en-US"/>
                  </w:rPr>
                </w:rPrChange>
              </w:rPr>
              <w:pPrChange w:id="1830" w:author="anna.resch88@gmail.com" w:date="2022-01-07T13:04:00Z">
                <w:pPr>
                  <w:spacing w:line="360" w:lineRule="auto"/>
                  <w:jc w:val="both"/>
                </w:pPr>
              </w:pPrChange>
            </w:pPr>
            <w:ins w:id="1831" w:author="anna.resch88@gmail.com" w:date="2022-01-07T13:02:00Z">
              <w:r w:rsidRPr="005B4380">
                <w:rPr>
                  <w:rFonts w:ascii="Times New Roman" w:hAnsi="Times New Roman" w:cs="Times New Roman"/>
                  <w:iCs/>
                  <w:sz w:val="22"/>
                  <w:szCs w:val="22"/>
                  <w:lang w:val="en-US"/>
                </w:rPr>
                <w:t>Mean Young’s modulus ± StD (kPa)</w:t>
              </w:r>
            </w:ins>
          </w:p>
        </w:tc>
        <w:tc>
          <w:tcPr>
            <w:tcW w:w="1134" w:type="dxa"/>
            <w:vAlign w:val="center"/>
          </w:tcPr>
          <w:p w14:paraId="16CE4006" w14:textId="2234A9F1" w:rsidR="00CF03E8" w:rsidRPr="005B4380" w:rsidRDefault="00CF03E8">
            <w:pPr>
              <w:spacing w:line="360" w:lineRule="auto"/>
              <w:jc w:val="center"/>
              <w:rPr>
                <w:ins w:id="1832" w:author="anna.resch88@gmail.com" w:date="2022-01-07T13:02:00Z"/>
                <w:rFonts w:ascii="Times New Roman" w:hAnsi="Times New Roman" w:cs="Times New Roman"/>
                <w:sz w:val="22"/>
                <w:szCs w:val="22"/>
                <w:lang w:val="en-US"/>
                <w:rPrChange w:id="1833" w:author="anna.resch88@gmail.com" w:date="2022-01-07T13:05:00Z">
                  <w:rPr>
                    <w:ins w:id="1834" w:author="anna.resch88@gmail.com" w:date="2022-01-07T13:02:00Z"/>
                    <w:rFonts w:ascii="Times New Roman" w:hAnsi="Times New Roman" w:cs="Times New Roman"/>
                    <w:lang w:val="en-US"/>
                  </w:rPr>
                </w:rPrChange>
              </w:rPr>
              <w:pPrChange w:id="1835" w:author="anna.resch88@gmail.com" w:date="2022-01-07T13:04:00Z">
                <w:pPr>
                  <w:spacing w:line="360" w:lineRule="auto"/>
                  <w:jc w:val="both"/>
                </w:pPr>
              </w:pPrChange>
            </w:pPr>
            <w:ins w:id="1836" w:author="anna.resch88@gmail.com" w:date="2022-01-07T13:02:00Z">
              <w:r w:rsidRPr="005B4380">
                <w:rPr>
                  <w:rFonts w:ascii="Times New Roman" w:hAnsi="Times New Roman" w:cs="Times New Roman"/>
                  <w:iCs/>
                  <w:sz w:val="22"/>
                  <w:szCs w:val="22"/>
                  <w:lang w:val="en-US"/>
                </w:rPr>
                <w:t>275.6 ± 152.3</w:t>
              </w:r>
            </w:ins>
          </w:p>
        </w:tc>
        <w:tc>
          <w:tcPr>
            <w:tcW w:w="1134" w:type="dxa"/>
            <w:vAlign w:val="center"/>
          </w:tcPr>
          <w:p w14:paraId="017AF60F" w14:textId="174D92F1" w:rsidR="00CF03E8" w:rsidRPr="005B4380" w:rsidRDefault="00CF03E8">
            <w:pPr>
              <w:spacing w:line="360" w:lineRule="auto"/>
              <w:jc w:val="center"/>
              <w:rPr>
                <w:ins w:id="1837" w:author="anna.resch88@gmail.com" w:date="2022-01-07T13:02:00Z"/>
                <w:rFonts w:ascii="Times New Roman" w:hAnsi="Times New Roman" w:cs="Times New Roman"/>
                <w:sz w:val="22"/>
                <w:szCs w:val="22"/>
                <w:lang w:val="en-US"/>
                <w:rPrChange w:id="1838" w:author="anna.resch88@gmail.com" w:date="2022-01-07T13:05:00Z">
                  <w:rPr>
                    <w:ins w:id="1839" w:author="anna.resch88@gmail.com" w:date="2022-01-07T13:02:00Z"/>
                    <w:rFonts w:ascii="Times New Roman" w:hAnsi="Times New Roman" w:cs="Times New Roman"/>
                    <w:lang w:val="en-US"/>
                  </w:rPr>
                </w:rPrChange>
              </w:rPr>
              <w:pPrChange w:id="1840" w:author="anna.resch88@gmail.com" w:date="2022-01-07T13:04:00Z">
                <w:pPr>
                  <w:spacing w:line="360" w:lineRule="auto"/>
                  <w:jc w:val="both"/>
                </w:pPr>
              </w:pPrChange>
            </w:pPr>
            <w:ins w:id="1841" w:author="anna.resch88@gmail.com" w:date="2022-01-07T13:03:00Z">
              <w:r w:rsidRPr="005B4380">
                <w:rPr>
                  <w:rFonts w:ascii="Times New Roman" w:hAnsi="Times New Roman" w:cs="Times New Roman"/>
                  <w:iCs/>
                  <w:sz w:val="22"/>
                  <w:szCs w:val="22"/>
                  <w:lang w:val="en-US"/>
                </w:rPr>
                <w:t>328.4 ± 159.5</w:t>
              </w:r>
            </w:ins>
          </w:p>
        </w:tc>
        <w:tc>
          <w:tcPr>
            <w:tcW w:w="1134" w:type="dxa"/>
            <w:vAlign w:val="center"/>
          </w:tcPr>
          <w:p w14:paraId="653E42B0" w14:textId="18260617" w:rsidR="00CF03E8" w:rsidRPr="005B4380" w:rsidRDefault="00CF03E8">
            <w:pPr>
              <w:spacing w:line="360" w:lineRule="auto"/>
              <w:jc w:val="center"/>
              <w:rPr>
                <w:ins w:id="1842" w:author="anna.resch88@gmail.com" w:date="2022-01-07T13:02:00Z"/>
                <w:rFonts w:ascii="Times New Roman" w:hAnsi="Times New Roman" w:cs="Times New Roman"/>
                <w:sz w:val="22"/>
                <w:szCs w:val="22"/>
                <w:lang w:val="en-US"/>
                <w:rPrChange w:id="1843" w:author="anna.resch88@gmail.com" w:date="2022-01-07T13:05:00Z">
                  <w:rPr>
                    <w:ins w:id="1844" w:author="anna.resch88@gmail.com" w:date="2022-01-07T13:02:00Z"/>
                    <w:rFonts w:ascii="Times New Roman" w:hAnsi="Times New Roman" w:cs="Times New Roman"/>
                    <w:lang w:val="en-US"/>
                  </w:rPr>
                </w:rPrChange>
              </w:rPr>
              <w:pPrChange w:id="1845" w:author="anna.resch88@gmail.com" w:date="2022-01-07T13:04:00Z">
                <w:pPr>
                  <w:spacing w:line="360" w:lineRule="auto"/>
                  <w:jc w:val="both"/>
                </w:pPr>
              </w:pPrChange>
            </w:pPr>
            <w:ins w:id="1846" w:author="anna.resch88@gmail.com" w:date="2022-01-07T13:03:00Z">
              <w:r w:rsidRPr="005B4380">
                <w:rPr>
                  <w:rFonts w:ascii="Times New Roman" w:hAnsi="Times New Roman" w:cs="Times New Roman"/>
                  <w:iCs/>
                  <w:sz w:val="22"/>
                  <w:szCs w:val="22"/>
                  <w:lang w:val="en-US"/>
                </w:rPr>
                <w:t>55.7 ± 31.7</w:t>
              </w:r>
            </w:ins>
          </w:p>
        </w:tc>
        <w:tc>
          <w:tcPr>
            <w:tcW w:w="1134" w:type="dxa"/>
            <w:vAlign w:val="center"/>
          </w:tcPr>
          <w:p w14:paraId="20913E58" w14:textId="4381664E" w:rsidR="00CF03E8" w:rsidRPr="005B4380" w:rsidRDefault="00CF03E8">
            <w:pPr>
              <w:spacing w:line="360" w:lineRule="auto"/>
              <w:jc w:val="center"/>
              <w:rPr>
                <w:ins w:id="1847" w:author="anna.resch88@gmail.com" w:date="2022-01-07T13:02:00Z"/>
                <w:rFonts w:ascii="Times New Roman" w:hAnsi="Times New Roman" w:cs="Times New Roman"/>
                <w:sz w:val="22"/>
                <w:szCs w:val="22"/>
                <w:lang w:val="en-US"/>
                <w:rPrChange w:id="1848" w:author="anna.resch88@gmail.com" w:date="2022-01-07T13:05:00Z">
                  <w:rPr>
                    <w:ins w:id="1849" w:author="anna.resch88@gmail.com" w:date="2022-01-07T13:02:00Z"/>
                    <w:rFonts w:ascii="Times New Roman" w:hAnsi="Times New Roman" w:cs="Times New Roman"/>
                    <w:lang w:val="en-US"/>
                  </w:rPr>
                </w:rPrChange>
              </w:rPr>
              <w:pPrChange w:id="1850" w:author="anna.resch88@gmail.com" w:date="2022-01-07T13:04:00Z">
                <w:pPr>
                  <w:spacing w:line="360" w:lineRule="auto"/>
                  <w:jc w:val="both"/>
                </w:pPr>
              </w:pPrChange>
            </w:pPr>
            <w:ins w:id="1851" w:author="anna.resch88@gmail.com" w:date="2022-01-07T13:03:00Z">
              <w:r w:rsidRPr="005B4380">
                <w:rPr>
                  <w:rFonts w:ascii="Times New Roman" w:hAnsi="Times New Roman" w:cs="Times New Roman"/>
                  <w:iCs/>
                  <w:sz w:val="22"/>
                  <w:szCs w:val="22"/>
                  <w:lang w:val="en-US"/>
                </w:rPr>
                <w:t>91.4 ± 44.7</w:t>
              </w:r>
            </w:ins>
          </w:p>
        </w:tc>
        <w:tc>
          <w:tcPr>
            <w:tcW w:w="3361" w:type="dxa"/>
            <w:vAlign w:val="center"/>
          </w:tcPr>
          <w:p w14:paraId="47B081D5"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 vs. V40: </w:t>
            </w:r>
            <w:r w:rsidRPr="002D3173">
              <w:rPr>
                <w:rFonts w:ascii="Times New Roman" w:hAnsi="Times New Roman" w:cs="Times New Roman"/>
                <w:i/>
                <w:iCs/>
                <w:lang w:val="en-US"/>
                <w:rPrChange w:id="1852"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0.0068 </w:t>
            </w:r>
            <w:r w:rsidRPr="007B2DCF">
              <w:rPr>
                <w:rFonts w:ascii="Times New Roman" w:hAnsi="Times New Roman" w:cs="Times New Roman"/>
                <w:sz w:val="22"/>
                <w:szCs w:val="22"/>
                <w:vertAlign w:val="superscript"/>
                <w:lang w:val="en-US"/>
              </w:rPr>
              <w:t>a</w:t>
            </w:r>
          </w:p>
          <w:p w14:paraId="5971AA02"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 vs. R40-RGD: </w:t>
            </w:r>
            <w:r w:rsidRPr="002D3173">
              <w:rPr>
                <w:rFonts w:ascii="Times New Roman" w:hAnsi="Times New Roman" w:cs="Times New Roman"/>
                <w:i/>
                <w:iCs/>
                <w:lang w:val="en-US"/>
                <w:rPrChange w:id="1853"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0.0225</w:t>
            </w:r>
            <w:r w:rsidRPr="007B2DCF">
              <w:rPr>
                <w:rFonts w:ascii="Times New Roman" w:hAnsi="Times New Roman" w:cs="Times New Roman"/>
                <w:sz w:val="22"/>
                <w:szCs w:val="22"/>
                <w:vertAlign w:val="superscript"/>
                <w:lang w:val="en-US"/>
              </w:rPr>
              <w:t xml:space="preserve"> a</w:t>
            </w:r>
          </w:p>
          <w:p w14:paraId="78940290" w14:textId="77777777" w:rsidR="00CF03E8" w:rsidRDefault="00CF03E8" w:rsidP="00AA16FE">
            <w:pPr>
              <w:spacing w:line="360" w:lineRule="auto"/>
              <w:jc w:val="center"/>
              <w:rPr>
                <w:rFonts w:ascii="Times New Roman" w:hAnsi="Times New Roman" w:cs="Times New Roman"/>
                <w:sz w:val="22"/>
                <w:szCs w:val="22"/>
                <w:lang w:val="en-US"/>
              </w:rPr>
            </w:pPr>
            <w:r>
              <w:rPr>
                <w:rFonts w:ascii="Times New Roman" w:hAnsi="Times New Roman" w:cs="Times New Roman"/>
                <w:sz w:val="22"/>
                <w:szCs w:val="22"/>
                <w:lang w:val="en-US"/>
              </w:rPr>
              <w:t xml:space="preserve">V20-RGD vs. V40: </w:t>
            </w:r>
            <w:r w:rsidRPr="002D3173">
              <w:rPr>
                <w:rFonts w:ascii="Times New Roman" w:hAnsi="Times New Roman" w:cs="Times New Roman"/>
                <w:i/>
                <w:iCs/>
                <w:lang w:val="en-US"/>
                <w:rPrChange w:id="1854" w:author="anna.resch88@gmail.com" w:date="2022-01-16T12:25:00Z">
                  <w:rPr>
                    <w:rFonts w:ascii="Times New Roman" w:hAnsi="Times New Roman" w:cs="Times New Roman"/>
                    <w:lang w:val="en-US"/>
                  </w:rPr>
                </w:rPrChange>
              </w:rPr>
              <w:t>p</w:t>
            </w:r>
            <w:r>
              <w:rPr>
                <w:rFonts w:ascii="Times New Roman" w:hAnsi="Times New Roman" w:cs="Times New Roman"/>
                <w:sz w:val="22"/>
                <w:szCs w:val="22"/>
                <w:lang w:val="en-US"/>
              </w:rPr>
              <w:t xml:space="preserve"> = 0.001</w:t>
            </w:r>
            <w:r w:rsidRPr="007B2DCF">
              <w:rPr>
                <w:rFonts w:ascii="Times New Roman" w:hAnsi="Times New Roman" w:cs="Times New Roman"/>
                <w:sz w:val="22"/>
                <w:szCs w:val="22"/>
                <w:vertAlign w:val="superscript"/>
                <w:lang w:val="en-US"/>
              </w:rPr>
              <w:t xml:space="preserve"> a</w:t>
            </w:r>
          </w:p>
          <w:p w14:paraId="487A4D83" w14:textId="0C1AD719" w:rsidR="00CF03E8" w:rsidRPr="005B4380" w:rsidRDefault="00CF03E8" w:rsidP="00AA16FE">
            <w:pPr>
              <w:spacing w:line="360" w:lineRule="auto"/>
              <w:jc w:val="center"/>
              <w:rPr>
                <w:rFonts w:ascii="Times New Roman" w:hAnsi="Times New Roman" w:cs="Times New Roman"/>
                <w:iCs/>
                <w:lang w:val="en-US"/>
              </w:rPr>
            </w:pPr>
            <w:r>
              <w:rPr>
                <w:rFonts w:ascii="Times New Roman" w:hAnsi="Times New Roman" w:cs="Times New Roman"/>
                <w:sz w:val="22"/>
                <w:szCs w:val="22"/>
                <w:lang w:val="en-US"/>
              </w:rPr>
              <w:t xml:space="preserve">V20-RGD vs. V40-RGD: </w:t>
            </w:r>
            <w:r w:rsidR="00AA16FE">
              <w:rPr>
                <w:rFonts w:ascii="Times New Roman" w:hAnsi="Times New Roman" w:cs="Times New Roman"/>
                <w:sz w:val="22"/>
                <w:szCs w:val="22"/>
                <w:lang w:val="en-US"/>
              </w:rPr>
              <w:br/>
            </w:r>
            <w:r w:rsidRPr="002D3173">
              <w:rPr>
                <w:rFonts w:ascii="Times New Roman" w:hAnsi="Times New Roman" w:cs="Times New Roman"/>
                <w:i/>
                <w:iCs/>
                <w:lang w:val="en-US"/>
                <w:rPrChange w:id="1855" w:author="anna.resch88@gmail.com" w:date="2022-01-16T12:25:00Z">
                  <w:rPr>
                    <w:rFonts w:ascii="Times New Roman" w:hAnsi="Times New Roman" w:cs="Times New Roman"/>
                    <w:lang w:val="en-US"/>
                  </w:rPr>
                </w:rPrChange>
              </w:rPr>
              <w:lastRenderedPageBreak/>
              <w:t>p</w:t>
            </w:r>
            <w:r>
              <w:rPr>
                <w:rFonts w:ascii="Times New Roman" w:hAnsi="Times New Roman" w:cs="Times New Roman"/>
                <w:sz w:val="22"/>
                <w:szCs w:val="22"/>
                <w:lang w:val="en-US"/>
              </w:rPr>
              <w:t xml:space="preserve"> = 0.0033</w:t>
            </w:r>
            <w:r w:rsidRPr="007B2DCF">
              <w:rPr>
                <w:rFonts w:ascii="Times New Roman" w:hAnsi="Times New Roman" w:cs="Times New Roman"/>
                <w:sz w:val="22"/>
                <w:szCs w:val="22"/>
                <w:vertAlign w:val="superscript"/>
                <w:lang w:val="en-US"/>
              </w:rPr>
              <w:t xml:space="preserve"> a</w:t>
            </w:r>
          </w:p>
        </w:tc>
      </w:tr>
      <w:tr w:rsidR="00CF03E8" w:rsidRPr="00CF03E8" w14:paraId="1668B81F" w14:textId="40779CFC" w:rsidTr="00AA16FE">
        <w:trPr>
          <w:trHeight w:val="872"/>
          <w:ins w:id="1856" w:author="anna.resch88@gmail.com" w:date="2022-01-07T13:02:00Z"/>
        </w:trPr>
        <w:tc>
          <w:tcPr>
            <w:tcW w:w="1809" w:type="dxa"/>
            <w:vAlign w:val="center"/>
          </w:tcPr>
          <w:p w14:paraId="2E9A6CDB" w14:textId="6FBDF099" w:rsidR="00CF03E8" w:rsidRPr="005B4380" w:rsidRDefault="00CF03E8">
            <w:pPr>
              <w:spacing w:line="360" w:lineRule="auto"/>
              <w:rPr>
                <w:ins w:id="1857" w:author="anna.resch88@gmail.com" w:date="2022-01-07T13:02:00Z"/>
                <w:rFonts w:ascii="Times New Roman" w:hAnsi="Times New Roman" w:cs="Times New Roman"/>
                <w:sz w:val="22"/>
                <w:szCs w:val="22"/>
                <w:lang w:val="en-US"/>
                <w:rPrChange w:id="1858" w:author="anna.resch88@gmail.com" w:date="2022-01-07T13:05:00Z">
                  <w:rPr>
                    <w:ins w:id="1859" w:author="anna.resch88@gmail.com" w:date="2022-01-07T13:02:00Z"/>
                    <w:rFonts w:ascii="Times New Roman" w:hAnsi="Times New Roman" w:cs="Times New Roman"/>
                    <w:lang w:val="en-US"/>
                  </w:rPr>
                </w:rPrChange>
              </w:rPr>
              <w:pPrChange w:id="1860" w:author="anna.resch88@gmail.com" w:date="2022-01-07T13:04:00Z">
                <w:pPr>
                  <w:spacing w:line="360" w:lineRule="auto"/>
                  <w:jc w:val="both"/>
                </w:pPr>
              </w:pPrChange>
            </w:pPr>
            <w:ins w:id="1861" w:author="anna.resch88@gmail.com" w:date="2022-01-07T13:02:00Z">
              <w:r w:rsidRPr="005B4380">
                <w:rPr>
                  <w:rFonts w:ascii="Times New Roman" w:hAnsi="Times New Roman" w:cs="Times New Roman"/>
                  <w:iCs/>
                  <w:sz w:val="22"/>
                  <w:szCs w:val="22"/>
                  <w:lang w:val="en-US"/>
                </w:rPr>
                <w:lastRenderedPageBreak/>
                <w:t>Ultimate tensile strength ± StD (kPa)</w:t>
              </w:r>
            </w:ins>
          </w:p>
        </w:tc>
        <w:tc>
          <w:tcPr>
            <w:tcW w:w="1134" w:type="dxa"/>
            <w:vAlign w:val="center"/>
          </w:tcPr>
          <w:p w14:paraId="754ECE4B" w14:textId="6A3C5C01" w:rsidR="00CF03E8" w:rsidRPr="005B4380" w:rsidRDefault="00CF03E8">
            <w:pPr>
              <w:spacing w:line="360" w:lineRule="auto"/>
              <w:jc w:val="center"/>
              <w:rPr>
                <w:ins w:id="1862" w:author="anna.resch88@gmail.com" w:date="2022-01-07T13:02:00Z"/>
                <w:rFonts w:ascii="Times New Roman" w:hAnsi="Times New Roman" w:cs="Times New Roman"/>
                <w:sz w:val="22"/>
                <w:szCs w:val="22"/>
                <w:lang w:val="en-US"/>
                <w:rPrChange w:id="1863" w:author="anna.resch88@gmail.com" w:date="2022-01-07T13:05:00Z">
                  <w:rPr>
                    <w:ins w:id="1864" w:author="anna.resch88@gmail.com" w:date="2022-01-07T13:02:00Z"/>
                    <w:rFonts w:ascii="Times New Roman" w:hAnsi="Times New Roman" w:cs="Times New Roman"/>
                    <w:lang w:val="en-US"/>
                  </w:rPr>
                </w:rPrChange>
              </w:rPr>
              <w:pPrChange w:id="1865" w:author="anna.resch88@gmail.com" w:date="2022-01-07T13:04:00Z">
                <w:pPr>
                  <w:spacing w:line="360" w:lineRule="auto"/>
                  <w:jc w:val="both"/>
                </w:pPr>
              </w:pPrChange>
            </w:pPr>
            <w:ins w:id="1866" w:author="anna.resch88@gmail.com" w:date="2022-01-07T13:03:00Z">
              <w:r w:rsidRPr="005B4380">
                <w:rPr>
                  <w:rFonts w:ascii="Times New Roman" w:hAnsi="Times New Roman" w:cs="Times New Roman"/>
                  <w:iCs/>
                  <w:sz w:val="22"/>
                  <w:szCs w:val="22"/>
                  <w:lang w:val="en-US"/>
                </w:rPr>
                <w:t>127.9 ± 63.2</w:t>
              </w:r>
            </w:ins>
          </w:p>
        </w:tc>
        <w:tc>
          <w:tcPr>
            <w:tcW w:w="1134" w:type="dxa"/>
            <w:vAlign w:val="center"/>
          </w:tcPr>
          <w:p w14:paraId="6B4D110C" w14:textId="136BD199" w:rsidR="00CF03E8" w:rsidRPr="005B4380" w:rsidRDefault="00CF03E8">
            <w:pPr>
              <w:spacing w:line="360" w:lineRule="auto"/>
              <w:jc w:val="center"/>
              <w:rPr>
                <w:ins w:id="1867" w:author="anna.resch88@gmail.com" w:date="2022-01-07T13:02:00Z"/>
                <w:rFonts w:ascii="Times New Roman" w:hAnsi="Times New Roman" w:cs="Times New Roman"/>
                <w:sz w:val="22"/>
                <w:szCs w:val="22"/>
                <w:lang w:val="en-US"/>
                <w:rPrChange w:id="1868" w:author="anna.resch88@gmail.com" w:date="2022-01-07T13:05:00Z">
                  <w:rPr>
                    <w:ins w:id="1869" w:author="anna.resch88@gmail.com" w:date="2022-01-07T13:02:00Z"/>
                    <w:rFonts w:ascii="Times New Roman" w:hAnsi="Times New Roman" w:cs="Times New Roman"/>
                    <w:lang w:val="en-US"/>
                  </w:rPr>
                </w:rPrChange>
              </w:rPr>
              <w:pPrChange w:id="1870" w:author="anna.resch88@gmail.com" w:date="2022-01-07T13:04:00Z">
                <w:pPr>
                  <w:spacing w:line="360" w:lineRule="auto"/>
                  <w:jc w:val="both"/>
                </w:pPr>
              </w:pPrChange>
            </w:pPr>
            <w:ins w:id="1871" w:author="anna.resch88@gmail.com" w:date="2022-01-07T13:03:00Z">
              <w:r w:rsidRPr="005B4380">
                <w:rPr>
                  <w:rFonts w:ascii="Times New Roman" w:hAnsi="Times New Roman" w:cs="Times New Roman"/>
                  <w:iCs/>
                  <w:sz w:val="22"/>
                  <w:szCs w:val="22"/>
                  <w:lang w:val="en-US"/>
                </w:rPr>
                <w:t>114.0 ± 69.2</w:t>
              </w:r>
            </w:ins>
          </w:p>
        </w:tc>
        <w:tc>
          <w:tcPr>
            <w:tcW w:w="1134" w:type="dxa"/>
            <w:vAlign w:val="center"/>
          </w:tcPr>
          <w:p w14:paraId="0693F8AB" w14:textId="0AD0919A" w:rsidR="00CF03E8" w:rsidRPr="005B4380" w:rsidRDefault="00CF03E8">
            <w:pPr>
              <w:spacing w:line="360" w:lineRule="auto"/>
              <w:jc w:val="center"/>
              <w:rPr>
                <w:ins w:id="1872" w:author="anna.resch88@gmail.com" w:date="2022-01-07T13:02:00Z"/>
                <w:rFonts w:ascii="Times New Roman" w:hAnsi="Times New Roman" w:cs="Times New Roman"/>
                <w:sz w:val="22"/>
                <w:szCs w:val="22"/>
                <w:lang w:val="en-US"/>
                <w:rPrChange w:id="1873" w:author="anna.resch88@gmail.com" w:date="2022-01-07T13:05:00Z">
                  <w:rPr>
                    <w:ins w:id="1874" w:author="anna.resch88@gmail.com" w:date="2022-01-07T13:02:00Z"/>
                    <w:rFonts w:ascii="Times New Roman" w:hAnsi="Times New Roman" w:cs="Times New Roman"/>
                    <w:lang w:val="en-US"/>
                  </w:rPr>
                </w:rPrChange>
              </w:rPr>
              <w:pPrChange w:id="1875" w:author="anna.resch88@gmail.com" w:date="2022-01-07T13:04:00Z">
                <w:pPr>
                  <w:spacing w:line="360" w:lineRule="auto"/>
                  <w:jc w:val="both"/>
                </w:pPr>
              </w:pPrChange>
            </w:pPr>
            <w:ins w:id="1876" w:author="anna.resch88@gmail.com" w:date="2022-01-07T13:03:00Z">
              <w:r w:rsidRPr="005B4380">
                <w:rPr>
                  <w:rFonts w:ascii="Times New Roman" w:hAnsi="Times New Roman" w:cs="Times New Roman"/>
                  <w:iCs/>
                  <w:sz w:val="22"/>
                  <w:szCs w:val="22"/>
                  <w:lang w:val="en-US"/>
                </w:rPr>
                <w:t>80.2 ± 31.7</w:t>
              </w:r>
            </w:ins>
          </w:p>
        </w:tc>
        <w:tc>
          <w:tcPr>
            <w:tcW w:w="1134" w:type="dxa"/>
            <w:vAlign w:val="center"/>
          </w:tcPr>
          <w:p w14:paraId="75B75C9C" w14:textId="5E6B6EEF" w:rsidR="00CF03E8" w:rsidRPr="005B4380" w:rsidRDefault="00CF03E8">
            <w:pPr>
              <w:spacing w:line="360" w:lineRule="auto"/>
              <w:jc w:val="center"/>
              <w:rPr>
                <w:ins w:id="1877" w:author="anna.resch88@gmail.com" w:date="2022-01-07T13:02:00Z"/>
                <w:rFonts w:ascii="Times New Roman" w:hAnsi="Times New Roman" w:cs="Times New Roman"/>
                <w:sz w:val="22"/>
                <w:szCs w:val="22"/>
                <w:lang w:val="en-US"/>
                <w:rPrChange w:id="1878" w:author="anna.resch88@gmail.com" w:date="2022-01-07T13:05:00Z">
                  <w:rPr>
                    <w:ins w:id="1879" w:author="anna.resch88@gmail.com" w:date="2022-01-07T13:02:00Z"/>
                    <w:rFonts w:ascii="Times New Roman" w:hAnsi="Times New Roman" w:cs="Times New Roman"/>
                    <w:lang w:val="en-US"/>
                  </w:rPr>
                </w:rPrChange>
              </w:rPr>
              <w:pPrChange w:id="1880" w:author="anna.resch88@gmail.com" w:date="2022-01-07T13:04:00Z">
                <w:pPr>
                  <w:spacing w:line="360" w:lineRule="auto"/>
                  <w:jc w:val="both"/>
                </w:pPr>
              </w:pPrChange>
            </w:pPr>
            <w:ins w:id="1881" w:author="anna.resch88@gmail.com" w:date="2022-01-07T13:03:00Z">
              <w:r w:rsidRPr="005B4380">
                <w:rPr>
                  <w:rFonts w:ascii="Times New Roman" w:hAnsi="Times New Roman" w:cs="Times New Roman"/>
                  <w:iCs/>
                  <w:sz w:val="22"/>
                  <w:szCs w:val="22"/>
                  <w:lang w:val="en-US"/>
                </w:rPr>
                <w:t>66.7 ± 15.5</w:t>
              </w:r>
            </w:ins>
          </w:p>
        </w:tc>
        <w:tc>
          <w:tcPr>
            <w:tcW w:w="3361" w:type="dxa"/>
            <w:vAlign w:val="center"/>
          </w:tcPr>
          <w:p w14:paraId="47CE54A0" w14:textId="7F55C131" w:rsidR="00CF03E8" w:rsidRPr="005B4380" w:rsidRDefault="00CF03E8" w:rsidP="00AA16FE">
            <w:pPr>
              <w:spacing w:line="360" w:lineRule="auto"/>
              <w:jc w:val="center"/>
              <w:rPr>
                <w:rFonts w:ascii="Times New Roman" w:hAnsi="Times New Roman" w:cs="Times New Roman"/>
                <w:iCs/>
                <w:lang w:val="en-US"/>
              </w:rPr>
            </w:pPr>
            <w:r>
              <w:rPr>
                <w:rFonts w:ascii="Times New Roman" w:hAnsi="Times New Roman" w:cs="Times New Roman"/>
                <w:i/>
                <w:sz w:val="22"/>
                <w:szCs w:val="22"/>
                <w:lang w:val="en-US"/>
              </w:rPr>
              <w:t xml:space="preserve">p </w:t>
            </w:r>
            <w:ins w:id="1882" w:author="anna.resch88@gmail.com" w:date="2022-01-07T13:03:00Z">
              <w:r w:rsidRPr="005B4380">
                <w:rPr>
                  <w:rFonts w:ascii="Times New Roman" w:hAnsi="Times New Roman" w:cs="Times New Roman"/>
                  <w:iCs/>
                  <w:lang w:val="en-US"/>
                </w:rPr>
                <w:t>=</w:t>
              </w:r>
            </w:ins>
            <w:r>
              <w:rPr>
                <w:rFonts w:ascii="Times New Roman" w:hAnsi="Times New Roman" w:cs="Times New Roman"/>
                <w:iCs/>
                <w:sz w:val="22"/>
                <w:szCs w:val="22"/>
                <w:lang w:val="en-US"/>
              </w:rPr>
              <w:t xml:space="preserve"> </w:t>
            </w:r>
            <w:ins w:id="1883" w:author="anna.resch88@gmail.com" w:date="2022-01-07T13:03:00Z">
              <w:r w:rsidRPr="005B4380">
                <w:rPr>
                  <w:rFonts w:ascii="Times New Roman" w:hAnsi="Times New Roman" w:cs="Times New Roman"/>
                  <w:iCs/>
                  <w:lang w:val="en-US"/>
                </w:rPr>
                <w:t>0.</w:t>
              </w:r>
            </w:ins>
            <w:r>
              <w:rPr>
                <w:rFonts w:ascii="Times New Roman" w:hAnsi="Times New Roman" w:cs="Times New Roman"/>
                <w:iCs/>
                <w:sz w:val="22"/>
                <w:szCs w:val="22"/>
                <w:lang w:val="en-US"/>
              </w:rPr>
              <w:t xml:space="preserve">282 </w:t>
            </w:r>
            <w:r w:rsidRPr="00B54ECE">
              <w:rPr>
                <w:rFonts w:ascii="Times New Roman" w:hAnsi="Times New Roman" w:cs="Times New Roman"/>
                <w:iCs/>
                <w:sz w:val="22"/>
                <w:szCs w:val="22"/>
                <w:vertAlign w:val="superscript"/>
                <w:lang w:val="en-US"/>
              </w:rPr>
              <w:t>b</w:t>
            </w:r>
          </w:p>
        </w:tc>
      </w:tr>
      <w:tr w:rsidR="00CF03E8" w:rsidRPr="00CF03E8" w14:paraId="355D573C" w14:textId="75DA00F2" w:rsidTr="00AA16FE">
        <w:trPr>
          <w:trHeight w:val="647"/>
          <w:ins w:id="1884" w:author="anna.resch88@gmail.com" w:date="2022-01-07T13:02:00Z"/>
        </w:trPr>
        <w:tc>
          <w:tcPr>
            <w:tcW w:w="1809" w:type="dxa"/>
            <w:vAlign w:val="center"/>
          </w:tcPr>
          <w:p w14:paraId="15F86044" w14:textId="05F825FC" w:rsidR="00CF03E8" w:rsidRPr="005B4380" w:rsidRDefault="00CF03E8">
            <w:pPr>
              <w:spacing w:line="360" w:lineRule="auto"/>
              <w:rPr>
                <w:ins w:id="1885" w:author="anna.resch88@gmail.com" w:date="2022-01-07T13:02:00Z"/>
                <w:rFonts w:ascii="Times New Roman" w:hAnsi="Times New Roman" w:cs="Times New Roman"/>
                <w:sz w:val="22"/>
                <w:szCs w:val="22"/>
                <w:lang w:val="en-US"/>
                <w:rPrChange w:id="1886" w:author="anna.resch88@gmail.com" w:date="2022-01-07T13:05:00Z">
                  <w:rPr>
                    <w:ins w:id="1887" w:author="anna.resch88@gmail.com" w:date="2022-01-07T13:02:00Z"/>
                    <w:rFonts w:ascii="Times New Roman" w:hAnsi="Times New Roman" w:cs="Times New Roman"/>
                    <w:lang w:val="en-US"/>
                  </w:rPr>
                </w:rPrChange>
              </w:rPr>
              <w:pPrChange w:id="1888" w:author="anna.resch88@gmail.com" w:date="2022-01-07T13:04:00Z">
                <w:pPr>
                  <w:spacing w:line="360" w:lineRule="auto"/>
                  <w:jc w:val="both"/>
                </w:pPr>
              </w:pPrChange>
            </w:pPr>
            <w:ins w:id="1889" w:author="anna.resch88@gmail.com" w:date="2022-01-07T13:03:00Z">
              <w:r w:rsidRPr="005B4380">
                <w:rPr>
                  <w:rFonts w:ascii="Times New Roman" w:hAnsi="Times New Roman" w:cs="Times New Roman"/>
                  <w:iCs/>
                  <w:sz w:val="22"/>
                  <w:szCs w:val="22"/>
                  <w:lang w:val="en-US"/>
                </w:rPr>
                <w:t>Extension to break ± StD (%)</w:t>
              </w:r>
            </w:ins>
          </w:p>
        </w:tc>
        <w:tc>
          <w:tcPr>
            <w:tcW w:w="1134" w:type="dxa"/>
            <w:vAlign w:val="center"/>
          </w:tcPr>
          <w:p w14:paraId="7491BB09" w14:textId="1BD5E900" w:rsidR="00CF03E8" w:rsidRPr="005B4380" w:rsidRDefault="00CF03E8">
            <w:pPr>
              <w:spacing w:line="360" w:lineRule="auto"/>
              <w:jc w:val="center"/>
              <w:rPr>
                <w:ins w:id="1890" w:author="anna.resch88@gmail.com" w:date="2022-01-07T13:02:00Z"/>
                <w:rFonts w:ascii="Times New Roman" w:hAnsi="Times New Roman" w:cs="Times New Roman"/>
                <w:sz w:val="22"/>
                <w:szCs w:val="22"/>
                <w:lang w:val="en-US"/>
                <w:rPrChange w:id="1891" w:author="anna.resch88@gmail.com" w:date="2022-01-07T13:05:00Z">
                  <w:rPr>
                    <w:ins w:id="1892" w:author="anna.resch88@gmail.com" w:date="2022-01-07T13:02:00Z"/>
                    <w:rFonts w:ascii="Times New Roman" w:hAnsi="Times New Roman" w:cs="Times New Roman"/>
                    <w:lang w:val="en-US"/>
                  </w:rPr>
                </w:rPrChange>
              </w:rPr>
              <w:pPrChange w:id="1893" w:author="anna.resch88@gmail.com" w:date="2022-01-07T13:04:00Z">
                <w:pPr>
                  <w:spacing w:line="360" w:lineRule="auto"/>
                  <w:jc w:val="both"/>
                </w:pPr>
              </w:pPrChange>
            </w:pPr>
            <w:ins w:id="1894" w:author="anna.resch88@gmail.com" w:date="2022-01-07T13:03:00Z">
              <w:r w:rsidRPr="005B4380">
                <w:rPr>
                  <w:rFonts w:ascii="Times New Roman" w:hAnsi="Times New Roman" w:cs="Times New Roman"/>
                  <w:iCs/>
                  <w:sz w:val="22"/>
                  <w:szCs w:val="22"/>
                  <w:lang w:val="en-US"/>
                </w:rPr>
                <w:t>240.3 ± 38.5</w:t>
              </w:r>
            </w:ins>
          </w:p>
        </w:tc>
        <w:tc>
          <w:tcPr>
            <w:tcW w:w="1134" w:type="dxa"/>
            <w:vAlign w:val="center"/>
          </w:tcPr>
          <w:p w14:paraId="15C13A2A" w14:textId="78585E2B" w:rsidR="00CF03E8" w:rsidRPr="005B4380" w:rsidRDefault="00CF03E8">
            <w:pPr>
              <w:spacing w:line="360" w:lineRule="auto"/>
              <w:jc w:val="center"/>
              <w:rPr>
                <w:ins w:id="1895" w:author="anna.resch88@gmail.com" w:date="2022-01-07T13:02:00Z"/>
                <w:rFonts w:ascii="Times New Roman" w:hAnsi="Times New Roman" w:cs="Times New Roman"/>
                <w:sz w:val="22"/>
                <w:szCs w:val="22"/>
                <w:lang w:val="en-US"/>
                <w:rPrChange w:id="1896" w:author="anna.resch88@gmail.com" w:date="2022-01-07T13:05:00Z">
                  <w:rPr>
                    <w:ins w:id="1897" w:author="anna.resch88@gmail.com" w:date="2022-01-07T13:02:00Z"/>
                    <w:rFonts w:ascii="Times New Roman" w:hAnsi="Times New Roman" w:cs="Times New Roman"/>
                    <w:lang w:val="en-US"/>
                  </w:rPr>
                </w:rPrChange>
              </w:rPr>
              <w:pPrChange w:id="1898" w:author="anna.resch88@gmail.com" w:date="2022-01-07T13:04:00Z">
                <w:pPr>
                  <w:spacing w:line="360" w:lineRule="auto"/>
                  <w:jc w:val="both"/>
                </w:pPr>
              </w:pPrChange>
            </w:pPr>
            <w:ins w:id="1899" w:author="anna.resch88@gmail.com" w:date="2022-01-07T13:03:00Z">
              <w:r w:rsidRPr="005B4380">
                <w:rPr>
                  <w:rFonts w:ascii="Times New Roman" w:hAnsi="Times New Roman" w:cs="Times New Roman"/>
                  <w:iCs/>
                  <w:sz w:val="22"/>
                  <w:szCs w:val="22"/>
                  <w:lang w:val="en-US"/>
                </w:rPr>
                <w:t>188.4 ± 24.7</w:t>
              </w:r>
            </w:ins>
          </w:p>
        </w:tc>
        <w:tc>
          <w:tcPr>
            <w:tcW w:w="1134" w:type="dxa"/>
            <w:vAlign w:val="center"/>
          </w:tcPr>
          <w:p w14:paraId="30E11455" w14:textId="71218829" w:rsidR="00CF03E8" w:rsidRPr="005B4380" w:rsidRDefault="00CF03E8">
            <w:pPr>
              <w:spacing w:line="360" w:lineRule="auto"/>
              <w:jc w:val="center"/>
              <w:rPr>
                <w:ins w:id="1900" w:author="anna.resch88@gmail.com" w:date="2022-01-07T13:02:00Z"/>
                <w:rFonts w:ascii="Times New Roman" w:hAnsi="Times New Roman" w:cs="Times New Roman"/>
                <w:sz w:val="22"/>
                <w:szCs w:val="22"/>
                <w:lang w:val="en-US"/>
                <w:rPrChange w:id="1901" w:author="anna.resch88@gmail.com" w:date="2022-01-07T13:05:00Z">
                  <w:rPr>
                    <w:ins w:id="1902" w:author="anna.resch88@gmail.com" w:date="2022-01-07T13:02:00Z"/>
                    <w:rFonts w:ascii="Times New Roman" w:hAnsi="Times New Roman" w:cs="Times New Roman"/>
                    <w:lang w:val="en-US"/>
                  </w:rPr>
                </w:rPrChange>
              </w:rPr>
              <w:pPrChange w:id="1903" w:author="anna.resch88@gmail.com" w:date="2022-01-07T13:04:00Z">
                <w:pPr>
                  <w:spacing w:line="360" w:lineRule="auto"/>
                  <w:jc w:val="both"/>
                </w:pPr>
              </w:pPrChange>
            </w:pPr>
            <w:ins w:id="1904" w:author="anna.resch88@gmail.com" w:date="2022-01-07T13:03:00Z">
              <w:r w:rsidRPr="005B4380">
                <w:rPr>
                  <w:rFonts w:ascii="Times New Roman" w:hAnsi="Times New Roman" w:cs="Times New Roman"/>
                  <w:iCs/>
                  <w:sz w:val="22"/>
                  <w:szCs w:val="22"/>
                  <w:lang w:val="en-US"/>
                </w:rPr>
                <w:t>262.8 ± 46.1</w:t>
              </w:r>
            </w:ins>
          </w:p>
        </w:tc>
        <w:tc>
          <w:tcPr>
            <w:tcW w:w="1134" w:type="dxa"/>
            <w:vAlign w:val="center"/>
          </w:tcPr>
          <w:p w14:paraId="45D5C7C3" w14:textId="2E718681" w:rsidR="00CF03E8" w:rsidRPr="005B4380" w:rsidRDefault="00CF03E8">
            <w:pPr>
              <w:spacing w:line="360" w:lineRule="auto"/>
              <w:jc w:val="center"/>
              <w:rPr>
                <w:ins w:id="1905" w:author="anna.resch88@gmail.com" w:date="2022-01-07T13:02:00Z"/>
                <w:rFonts w:ascii="Times New Roman" w:hAnsi="Times New Roman" w:cs="Times New Roman"/>
                <w:sz w:val="22"/>
                <w:szCs w:val="22"/>
                <w:lang w:val="en-US"/>
                <w:rPrChange w:id="1906" w:author="anna.resch88@gmail.com" w:date="2022-01-07T13:05:00Z">
                  <w:rPr>
                    <w:ins w:id="1907" w:author="anna.resch88@gmail.com" w:date="2022-01-07T13:02:00Z"/>
                    <w:rFonts w:ascii="Times New Roman" w:hAnsi="Times New Roman" w:cs="Times New Roman"/>
                    <w:lang w:val="en-US"/>
                  </w:rPr>
                </w:rPrChange>
              </w:rPr>
              <w:pPrChange w:id="1908" w:author="anna.resch88@gmail.com" w:date="2022-01-07T13:04:00Z">
                <w:pPr>
                  <w:spacing w:line="360" w:lineRule="auto"/>
                  <w:jc w:val="both"/>
                </w:pPr>
              </w:pPrChange>
            </w:pPr>
            <w:ins w:id="1909" w:author="anna.resch88@gmail.com" w:date="2022-01-07T13:03:00Z">
              <w:r w:rsidRPr="005B4380">
                <w:rPr>
                  <w:rFonts w:ascii="Times New Roman" w:hAnsi="Times New Roman" w:cs="Times New Roman"/>
                  <w:iCs/>
                  <w:sz w:val="22"/>
                  <w:szCs w:val="22"/>
                  <w:lang w:val="en-US"/>
                </w:rPr>
                <w:t>207.3 ± 53.1</w:t>
              </w:r>
            </w:ins>
          </w:p>
        </w:tc>
        <w:tc>
          <w:tcPr>
            <w:tcW w:w="3361" w:type="dxa"/>
            <w:vAlign w:val="center"/>
          </w:tcPr>
          <w:p w14:paraId="47633EDF" w14:textId="6331F4B4" w:rsidR="00CF03E8" w:rsidRPr="005B4380" w:rsidRDefault="00CF03E8" w:rsidP="00AA16FE">
            <w:pPr>
              <w:spacing w:line="360" w:lineRule="auto"/>
              <w:jc w:val="center"/>
              <w:rPr>
                <w:rFonts w:ascii="Times New Roman" w:hAnsi="Times New Roman" w:cs="Times New Roman"/>
                <w:iCs/>
                <w:lang w:val="en-US"/>
              </w:rPr>
            </w:pPr>
            <w:ins w:id="1910" w:author="anna.resch88@gmail.com" w:date="2022-01-07T13:04:00Z">
              <w:r w:rsidRPr="005B4380">
                <w:rPr>
                  <w:rFonts w:ascii="Times New Roman" w:hAnsi="Times New Roman" w:cs="Times New Roman"/>
                  <w:i/>
                  <w:lang w:val="en-US"/>
                </w:rPr>
                <w:t>p</w:t>
              </w:r>
              <w:r w:rsidRPr="005B4380">
                <w:rPr>
                  <w:rFonts w:ascii="Times New Roman" w:hAnsi="Times New Roman" w:cs="Times New Roman"/>
                  <w:iCs/>
                  <w:lang w:val="en-US"/>
                </w:rPr>
                <w:t>=</w:t>
              </w:r>
            </w:ins>
            <w:r>
              <w:rPr>
                <w:rFonts w:ascii="Times New Roman" w:hAnsi="Times New Roman" w:cs="Times New Roman"/>
                <w:iCs/>
                <w:sz w:val="22"/>
                <w:szCs w:val="22"/>
                <w:lang w:val="en-US"/>
              </w:rPr>
              <w:t xml:space="preserve"> </w:t>
            </w:r>
            <w:ins w:id="1911" w:author="anna.resch88@gmail.com" w:date="2022-01-07T13:04:00Z">
              <w:r w:rsidRPr="005B4380">
                <w:rPr>
                  <w:rFonts w:ascii="Times New Roman" w:hAnsi="Times New Roman" w:cs="Times New Roman"/>
                  <w:iCs/>
                  <w:lang w:val="en-US"/>
                </w:rPr>
                <w:t>0.</w:t>
              </w:r>
            </w:ins>
            <w:r>
              <w:rPr>
                <w:rFonts w:ascii="Times New Roman" w:hAnsi="Times New Roman" w:cs="Times New Roman"/>
                <w:iCs/>
                <w:sz w:val="22"/>
                <w:szCs w:val="22"/>
                <w:lang w:val="en-US"/>
              </w:rPr>
              <w:t>091</w:t>
            </w:r>
            <w:r w:rsidRPr="00B54ECE">
              <w:rPr>
                <w:rFonts w:ascii="Times New Roman" w:hAnsi="Times New Roman" w:cs="Times New Roman"/>
                <w:iCs/>
                <w:sz w:val="22"/>
                <w:szCs w:val="22"/>
                <w:vertAlign w:val="superscript"/>
                <w:lang w:val="en-US"/>
              </w:rPr>
              <w:t xml:space="preserve"> b</w:t>
            </w:r>
          </w:p>
        </w:tc>
      </w:tr>
      <w:tr w:rsidR="00CF03E8" w:rsidRPr="00DD2653" w14:paraId="7786369B" w14:textId="77777777" w:rsidTr="00CF03E8">
        <w:trPr>
          <w:trHeight w:val="587"/>
        </w:trPr>
        <w:tc>
          <w:tcPr>
            <w:tcW w:w="9706" w:type="dxa"/>
            <w:gridSpan w:val="6"/>
            <w:vAlign w:val="center"/>
          </w:tcPr>
          <w:p w14:paraId="61384B17" w14:textId="77777777" w:rsidR="00CF03E8" w:rsidRDefault="00CF03E8" w:rsidP="00CF03E8">
            <w:pPr>
              <w:spacing w:line="360" w:lineRule="auto"/>
              <w:rPr>
                <w:ins w:id="1912" w:author="anna.resch88@gmail.com" w:date="2022-01-16T12:25:00Z"/>
                <w:rFonts w:ascii="Times New Roman" w:hAnsi="Times New Roman" w:cs="Times New Roman"/>
                <w:iCs/>
                <w:sz w:val="20"/>
                <w:szCs w:val="20"/>
                <w:lang w:val="en-US"/>
              </w:rPr>
            </w:pPr>
            <w:r w:rsidRPr="00600401">
              <w:rPr>
                <w:rFonts w:ascii="Times New Roman" w:hAnsi="Times New Roman" w:cs="Times New Roman"/>
                <w:iCs/>
                <w:sz w:val="20"/>
                <w:szCs w:val="20"/>
                <w:vertAlign w:val="superscript"/>
                <w:lang w:val="en-US"/>
              </w:rPr>
              <w:t xml:space="preserve">a </w:t>
            </w:r>
            <w:r w:rsidRPr="00600401">
              <w:rPr>
                <w:rFonts w:ascii="Times New Roman" w:hAnsi="Times New Roman" w:cs="Times New Roman"/>
                <w:iCs/>
                <w:sz w:val="20"/>
                <w:szCs w:val="20"/>
                <w:lang w:val="en-US"/>
              </w:rPr>
              <w:t>one-way ANOVA, Welch test yielded p</w:t>
            </w:r>
            <w:ins w:id="1913" w:author="anna.resch88@gmail.com" w:date="2022-01-16T12:25:00Z">
              <w:r w:rsidR="002D3173">
                <w:rPr>
                  <w:rFonts w:ascii="Times New Roman" w:hAnsi="Times New Roman" w:cs="Times New Roman"/>
                  <w:iCs/>
                  <w:sz w:val="20"/>
                  <w:szCs w:val="20"/>
                  <w:lang w:val="en-US"/>
                </w:rPr>
                <w:t xml:space="preserve"> </w:t>
              </w:r>
            </w:ins>
            <w:r w:rsidRPr="00600401">
              <w:rPr>
                <w:rFonts w:ascii="Times New Roman" w:hAnsi="Times New Roman" w:cs="Times New Roman"/>
                <w:iCs/>
                <w:sz w:val="20"/>
                <w:szCs w:val="20"/>
                <w:lang w:val="en-US"/>
              </w:rPr>
              <w:t>&lt;</w:t>
            </w:r>
            <w:ins w:id="1914" w:author="anna.resch88@gmail.com" w:date="2022-01-16T12:25:00Z">
              <w:r w:rsidR="002D3173">
                <w:rPr>
                  <w:rFonts w:ascii="Times New Roman" w:hAnsi="Times New Roman" w:cs="Times New Roman"/>
                  <w:iCs/>
                  <w:sz w:val="20"/>
                  <w:szCs w:val="20"/>
                  <w:lang w:val="en-US"/>
                </w:rPr>
                <w:t xml:space="preserve"> </w:t>
              </w:r>
            </w:ins>
            <w:r w:rsidRPr="00600401">
              <w:rPr>
                <w:rFonts w:ascii="Times New Roman" w:hAnsi="Times New Roman" w:cs="Times New Roman"/>
                <w:iCs/>
                <w:sz w:val="20"/>
                <w:szCs w:val="20"/>
                <w:lang w:val="en-US"/>
              </w:rPr>
              <w:t xml:space="preserve">0.0001. </w:t>
            </w:r>
            <w:r>
              <w:rPr>
                <w:rFonts w:ascii="Times New Roman" w:hAnsi="Times New Roman" w:cs="Times New Roman"/>
                <w:iCs/>
                <w:sz w:val="20"/>
                <w:szCs w:val="20"/>
                <w:lang w:val="en-US"/>
              </w:rPr>
              <w:t xml:space="preserve">Here, </w:t>
            </w:r>
            <w:r w:rsidRPr="00600401">
              <w:rPr>
                <w:rFonts w:ascii="Times New Roman" w:hAnsi="Times New Roman" w:cs="Times New Roman"/>
                <w:iCs/>
                <w:sz w:val="20"/>
                <w:szCs w:val="20"/>
                <w:lang w:val="en-US"/>
              </w:rPr>
              <w:t xml:space="preserve">p-values </w:t>
            </w:r>
            <w:r>
              <w:rPr>
                <w:rFonts w:ascii="Times New Roman" w:hAnsi="Times New Roman" w:cs="Times New Roman"/>
                <w:iCs/>
                <w:sz w:val="20"/>
                <w:szCs w:val="20"/>
                <w:lang w:val="en-US"/>
              </w:rPr>
              <w:t>of</w:t>
            </w:r>
            <w:r w:rsidRPr="00600401">
              <w:rPr>
                <w:rFonts w:ascii="Times New Roman" w:hAnsi="Times New Roman" w:cs="Times New Roman"/>
                <w:iCs/>
                <w:sz w:val="20"/>
                <w:szCs w:val="20"/>
                <w:lang w:val="en-US"/>
              </w:rPr>
              <w:t xml:space="preserve"> </w:t>
            </w:r>
            <w:r w:rsidRPr="00600401">
              <w:rPr>
                <w:rFonts w:ascii="Times New Roman" w:hAnsi="Times New Roman" w:cs="Times New Roman"/>
                <w:i/>
                <w:sz w:val="20"/>
                <w:szCs w:val="20"/>
                <w:lang w:val="en-US"/>
              </w:rPr>
              <w:t>post-hoc</w:t>
            </w:r>
            <w:r w:rsidRPr="00600401">
              <w:rPr>
                <w:rFonts w:ascii="Times New Roman" w:hAnsi="Times New Roman" w:cs="Times New Roman"/>
                <w:iCs/>
                <w:sz w:val="20"/>
                <w:szCs w:val="20"/>
                <w:lang w:val="en-US"/>
              </w:rPr>
              <w:t xml:space="preserve"> Dunnett’s T3 </w:t>
            </w:r>
            <w:r w:rsidRPr="00600401">
              <w:rPr>
                <w:rFonts w:ascii="Times New Roman" w:hAnsi="Times New Roman" w:cs="Times New Roman"/>
                <w:iCs/>
                <w:sz w:val="20"/>
                <w:szCs w:val="20"/>
                <w:vertAlign w:val="superscript"/>
                <w:lang w:val="en-US"/>
              </w:rPr>
              <w:t xml:space="preserve"> </w:t>
            </w:r>
            <w:r w:rsidRPr="00600401">
              <w:rPr>
                <w:rFonts w:ascii="Times New Roman" w:hAnsi="Times New Roman" w:cs="Times New Roman"/>
                <w:iCs/>
                <w:sz w:val="20"/>
                <w:szCs w:val="20"/>
                <w:lang w:val="en-US"/>
              </w:rPr>
              <w:t>multiple comparison</w:t>
            </w:r>
            <w:r>
              <w:rPr>
                <w:rFonts w:ascii="Times New Roman" w:hAnsi="Times New Roman" w:cs="Times New Roman"/>
                <w:iCs/>
                <w:sz w:val="20"/>
                <w:szCs w:val="20"/>
                <w:lang w:val="en-US"/>
              </w:rPr>
              <w:t xml:space="preserve"> test (comparison of all groups) are given for p</w:t>
            </w:r>
            <w:ins w:id="1915" w:author="anna.resch88@gmail.com" w:date="2022-01-16T12:25:00Z">
              <w:r w:rsidR="002D3173">
                <w:rPr>
                  <w:rFonts w:ascii="Times New Roman" w:hAnsi="Times New Roman" w:cs="Times New Roman"/>
                  <w:iCs/>
                  <w:sz w:val="20"/>
                  <w:szCs w:val="20"/>
                  <w:lang w:val="en-US"/>
                </w:rPr>
                <w:t xml:space="preserve"> </w:t>
              </w:r>
            </w:ins>
            <w:r>
              <w:rPr>
                <w:rFonts w:ascii="Times New Roman" w:hAnsi="Times New Roman" w:cs="Times New Roman"/>
                <w:iCs/>
                <w:sz w:val="20"/>
                <w:szCs w:val="20"/>
                <w:lang w:val="en-US"/>
              </w:rPr>
              <w:t>&lt;</w:t>
            </w:r>
            <w:ins w:id="1916" w:author="anna.resch88@gmail.com" w:date="2022-01-16T12:25:00Z">
              <w:r w:rsidR="002D3173">
                <w:rPr>
                  <w:rFonts w:ascii="Times New Roman" w:hAnsi="Times New Roman" w:cs="Times New Roman"/>
                  <w:iCs/>
                  <w:sz w:val="20"/>
                  <w:szCs w:val="20"/>
                  <w:lang w:val="en-US"/>
                </w:rPr>
                <w:t xml:space="preserve"> </w:t>
              </w:r>
            </w:ins>
            <w:r>
              <w:rPr>
                <w:rFonts w:ascii="Times New Roman" w:hAnsi="Times New Roman" w:cs="Times New Roman"/>
                <w:iCs/>
                <w:sz w:val="20"/>
                <w:szCs w:val="20"/>
                <w:lang w:val="en-US"/>
              </w:rPr>
              <w:t>0.05.</w:t>
            </w:r>
            <w:r w:rsidRPr="00600401">
              <w:rPr>
                <w:rFonts w:ascii="Times New Roman" w:hAnsi="Times New Roman" w:cs="Times New Roman"/>
                <w:iCs/>
                <w:sz w:val="20"/>
                <w:szCs w:val="20"/>
                <w:lang w:val="en-US"/>
              </w:rPr>
              <w:t xml:space="preserve"> </w:t>
            </w:r>
            <w:r w:rsidRPr="00600401">
              <w:rPr>
                <w:rFonts w:ascii="Times New Roman" w:hAnsi="Times New Roman" w:cs="Times New Roman"/>
                <w:iCs/>
                <w:sz w:val="20"/>
                <w:szCs w:val="20"/>
                <w:vertAlign w:val="superscript"/>
                <w:lang w:val="en-US"/>
              </w:rPr>
              <w:t>b</w:t>
            </w:r>
            <w:r w:rsidRPr="00600401">
              <w:rPr>
                <w:rFonts w:ascii="Times New Roman" w:hAnsi="Times New Roman" w:cs="Times New Roman"/>
                <w:iCs/>
                <w:sz w:val="20"/>
                <w:szCs w:val="20"/>
                <w:lang w:val="en-US"/>
              </w:rPr>
              <w:t xml:space="preserve"> one-way ANOVA, Welch test</w:t>
            </w:r>
          </w:p>
          <w:p w14:paraId="349C9ED6" w14:textId="18C78B02" w:rsidR="002D3173" w:rsidRPr="002D3173" w:rsidRDefault="002D3173" w:rsidP="00CF03E8">
            <w:pPr>
              <w:spacing w:line="360" w:lineRule="auto"/>
              <w:rPr>
                <w:rFonts w:ascii="Times New Roman" w:hAnsi="Times New Roman" w:cs="Times New Roman"/>
                <w:lang w:val="en-US"/>
                <w:rPrChange w:id="1917" w:author="anna.resch88@gmail.com" w:date="2022-01-16T12:25:00Z">
                  <w:rPr>
                    <w:rFonts w:ascii="Times New Roman" w:hAnsi="Times New Roman" w:cs="Times New Roman"/>
                    <w:i/>
                    <w:lang w:val="en-US"/>
                  </w:rPr>
                </w:rPrChange>
              </w:rPr>
            </w:pPr>
            <w:ins w:id="1918" w:author="anna.resch88@gmail.com" w:date="2022-01-16T12:25:00Z">
              <w:r w:rsidRPr="002D3173">
                <w:rPr>
                  <w:rFonts w:ascii="Times New Roman" w:hAnsi="Times New Roman" w:cs="Times New Roman"/>
                  <w:sz w:val="20"/>
                  <w:szCs w:val="20"/>
                  <w:lang w:val="en-US"/>
                  <w:rPrChange w:id="1919" w:author="anna.resch88@gmail.com" w:date="2022-01-16T12:25:00Z">
                    <w:rPr>
                      <w:rFonts w:ascii="Times New Roman" w:hAnsi="Times New Roman" w:cs="Times New Roman"/>
                      <w:i/>
                      <w:iCs/>
                      <w:sz w:val="20"/>
                      <w:szCs w:val="20"/>
                      <w:lang w:val="en-US"/>
                    </w:rPr>
                  </w:rPrChange>
                </w:rPr>
                <w:t>Abbr.: StD = standard deviation</w:t>
              </w:r>
            </w:ins>
            <w:commentRangeEnd w:id="1800"/>
            <w:r w:rsidR="00492DD0">
              <w:rPr>
                <w:rStyle w:val="Kommentarzeichen"/>
                <w:rFonts w:eastAsiaTheme="minorHAnsi"/>
                <w:lang w:eastAsia="en-US"/>
              </w:rPr>
              <w:commentReference w:id="1800"/>
            </w:r>
          </w:p>
        </w:tc>
      </w:tr>
    </w:tbl>
    <w:p w14:paraId="47DCE0B4" w14:textId="77777777" w:rsidR="00FE0ED4" w:rsidRPr="009A1C08" w:rsidRDefault="00FE0ED4" w:rsidP="008D5BD5">
      <w:pPr>
        <w:spacing w:line="360" w:lineRule="auto"/>
        <w:jc w:val="both"/>
        <w:rPr>
          <w:rFonts w:ascii="Times New Roman" w:hAnsi="Times New Roman" w:cs="Times New Roman"/>
          <w:sz w:val="24"/>
          <w:szCs w:val="24"/>
          <w:lang w:val="en-US"/>
        </w:rPr>
      </w:pPr>
    </w:p>
    <w:p w14:paraId="567FFD27" w14:textId="7C62FC40" w:rsidR="007148CB" w:rsidRDefault="00DA0BA6" w:rsidP="009A1C08">
      <w:pPr>
        <w:spacing w:line="480" w:lineRule="auto"/>
        <w:jc w:val="both"/>
        <w:rPr>
          <w:ins w:id="1920" w:author="anna.resch88@gmail.com" w:date="2022-01-16T12:46:00Z"/>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 xml:space="preserve">To avoid bond failure, an optimal </w:t>
      </w:r>
      <w:del w:id="1921" w:author="anna.resch88@gmail.com" w:date="2022-01-03T10:40:00Z">
        <w:r w:rsidRPr="009A1C08" w:rsidDel="0073781D">
          <w:rPr>
            <w:rFonts w:ascii="Times New Roman" w:hAnsi="Times New Roman" w:cs="Times New Roman"/>
            <w:color w:val="000000" w:themeColor="text1"/>
            <w:sz w:val="24"/>
            <w:szCs w:val="24"/>
            <w:lang w:val="en-US"/>
          </w:rPr>
          <w:delText xml:space="preserve">BioUltraBond </w:delText>
        </w:r>
      </w:del>
      <w:r w:rsidRPr="009A1C08">
        <w:rPr>
          <w:rFonts w:ascii="Times New Roman" w:hAnsi="Times New Roman" w:cs="Times New Roman"/>
          <w:color w:val="000000" w:themeColor="text1"/>
          <w:sz w:val="24"/>
          <w:szCs w:val="24"/>
          <w:lang w:val="en-US"/>
        </w:rPr>
        <w:t xml:space="preserve">sealant’s </w:t>
      </w:r>
      <w:ins w:id="1922" w:author="Alexander Resch" w:date="2022-01-18T20:13:00Z">
        <w:r w:rsidR="00492DD0">
          <w:rPr>
            <w:rFonts w:ascii="Times New Roman" w:hAnsi="Times New Roman" w:cs="Times New Roman"/>
            <w:color w:val="000000" w:themeColor="text1"/>
            <w:sz w:val="24"/>
            <w:szCs w:val="24"/>
            <w:lang w:val="en-US"/>
          </w:rPr>
          <w:t xml:space="preserve">Young’s </w:t>
        </w:r>
      </w:ins>
      <w:r w:rsidRPr="009A1C08">
        <w:rPr>
          <w:rFonts w:ascii="Times New Roman" w:hAnsi="Times New Roman" w:cs="Times New Roman"/>
          <w:color w:val="000000" w:themeColor="text1"/>
          <w:sz w:val="24"/>
          <w:szCs w:val="24"/>
          <w:lang w:val="en-US"/>
        </w:rPr>
        <w:t xml:space="preserve">modulus should match the </w:t>
      </w:r>
      <w:ins w:id="1923" w:author="Alexander Resch" w:date="2022-01-18T20:20:00Z">
        <w:r w:rsidR="00157A54">
          <w:rPr>
            <w:rFonts w:ascii="Times New Roman" w:hAnsi="Times New Roman" w:cs="Times New Roman"/>
            <w:color w:val="000000" w:themeColor="text1"/>
            <w:sz w:val="24"/>
            <w:szCs w:val="24"/>
            <w:lang w:val="en-US"/>
          </w:rPr>
          <w:t xml:space="preserve">one of the </w:t>
        </w:r>
      </w:ins>
      <w:r w:rsidRPr="009A1C08">
        <w:rPr>
          <w:rFonts w:ascii="Times New Roman" w:hAnsi="Times New Roman" w:cs="Times New Roman"/>
          <w:color w:val="000000" w:themeColor="text1"/>
          <w:sz w:val="24"/>
          <w:szCs w:val="24"/>
          <w:lang w:val="en-US"/>
        </w:rPr>
        <w:t>substrate</w:t>
      </w:r>
      <w:r w:rsidR="00697024">
        <w:rPr>
          <w:rFonts w:ascii="Times New Roman" w:hAnsi="Times New Roman" w:cs="Times New Roman"/>
          <w:color w:val="000000" w:themeColor="text1"/>
          <w:sz w:val="24"/>
          <w:szCs w:val="24"/>
          <w:lang w:val="en-US"/>
        </w:rPr>
        <w:fldChar w:fldCharType="begin"/>
      </w:r>
      <w:r w:rsidR="00697024">
        <w:rPr>
          <w:rFonts w:ascii="Times New Roman" w:hAnsi="Times New Roman" w:cs="Times New Roman"/>
          <w:color w:val="000000" w:themeColor="text1"/>
          <w:sz w:val="24"/>
          <w:szCs w:val="24"/>
          <w:lang w:val="en-US"/>
        </w:rPr>
        <w:instrText xml:space="preserve"> ADDIN EN.CITE &lt;EndNote&gt;&lt;Cite&gt;&lt;Author&gt;Peak&lt;/Author&gt;&lt;Year&gt;2013&lt;/Year&gt;&lt;RecNum&gt;50&lt;/RecNum&gt;&lt;DisplayText&gt;&lt;style face="superscript"&gt;[28]&lt;/style&gt;&lt;/DisplayText&gt;&lt;record&gt;&lt;rec-number&gt;50&lt;/rec-number&gt;&lt;foreign-keys&gt;&lt;key app="EN" db-id="zvspev52q5sttqetatnpexxo02zdpswpztzw" timestamp="1602401589"&gt;50&lt;/key&gt;&lt;/foreign-keys&gt;&lt;ref-type name="Journal Article"&gt;17&lt;/ref-type&gt;&lt;contributors&gt;&lt;authors&gt;&lt;author&gt;Peak, Charles W.&lt;/author&gt;&lt;author&gt;Wilker, Jonathan J.&lt;/author&gt;&lt;author&gt;Schmidt, Gudrun&lt;/author&gt;&lt;/authors&gt;&lt;/contributors&gt;&lt;titles&gt;&lt;title&gt;A review on tough and sticky hydrogels&lt;/title&gt;&lt;secondary-title&gt;Colloid and Polymer Science&lt;/secondary-title&gt;&lt;/titles&gt;&lt;periodical&gt;&lt;full-title&gt;Colloid and Polymer Science&lt;/full-title&gt;&lt;/periodical&gt;&lt;pages&gt;2031-2047&lt;/pages&gt;&lt;volume&gt;291&lt;/volume&gt;&lt;number&gt;9&lt;/number&gt;&lt;keywords&gt;&lt;keyword&gt;Adhesion&lt;/keyword&gt;&lt;keyword&gt;Cross-linking&lt;/keyword&gt;&lt;keyword&gt;Hydrogel&lt;/keyword&gt;&lt;keyword&gt;Mechanical strength&lt;/keyword&gt;&lt;keyword&gt;Polymer&lt;/keyword&gt;&lt;keyword&gt;Tough&lt;/keyword&gt;&lt;/keywords&gt;&lt;dates&gt;&lt;year&gt;2013&lt;/year&gt;&lt;/dates&gt;&lt;isbn&gt;0303-402X\r1435-1536&lt;/isbn&gt;&lt;urls&gt;&lt;pdf-urls&gt;&lt;url&gt;file:///C:/Users/annar/Documents/Backup ZBSA Aug 2019/03_Literaturverzeichnis V.2/07_Reviews/Hydrogel Biomaterials/Peak Colloid Polym Sci 2013.pdf&lt;/url&gt;&lt;/pdf-urls&gt;&lt;/urls&gt;&lt;electronic-resource-num&gt;10.1007/s00396-013-3021-y&lt;/electronic-resource-num&gt;&lt;/record&gt;&lt;/Cite&gt;&lt;/EndNote&gt;</w:instrText>
      </w:r>
      <w:r w:rsidR="00697024">
        <w:rPr>
          <w:rFonts w:ascii="Times New Roman" w:hAnsi="Times New Roman" w:cs="Times New Roman"/>
          <w:color w:val="000000" w:themeColor="text1"/>
          <w:sz w:val="24"/>
          <w:szCs w:val="24"/>
          <w:lang w:val="en-US"/>
        </w:rPr>
        <w:fldChar w:fldCharType="separate"/>
      </w:r>
      <w:r w:rsidR="00697024" w:rsidRPr="00697024">
        <w:rPr>
          <w:rFonts w:ascii="Times New Roman" w:hAnsi="Times New Roman" w:cs="Times New Roman"/>
          <w:noProof/>
          <w:color w:val="000000" w:themeColor="text1"/>
          <w:sz w:val="24"/>
          <w:szCs w:val="24"/>
          <w:vertAlign w:val="superscript"/>
          <w:lang w:val="en-US"/>
        </w:rPr>
        <w:t>[28]</w:t>
      </w:r>
      <w:r w:rsidR="00697024">
        <w:rPr>
          <w:rFonts w:ascii="Times New Roman" w:hAnsi="Times New Roman" w:cs="Times New Roman"/>
          <w:color w:val="000000" w:themeColor="text1"/>
          <w:sz w:val="24"/>
          <w:szCs w:val="24"/>
          <w:lang w:val="en-US"/>
        </w:rPr>
        <w:fldChar w:fldCharType="end"/>
      </w:r>
      <w:ins w:id="1924" w:author="Alexander Resch" w:date="2022-01-18T20:21:00Z">
        <w:r w:rsidR="00157A54">
          <w:rPr>
            <w:rFonts w:ascii="Times New Roman" w:hAnsi="Times New Roman" w:cs="Times New Roman"/>
            <w:color w:val="000000" w:themeColor="text1"/>
            <w:sz w:val="24"/>
            <w:szCs w:val="24"/>
            <w:lang w:val="en-US"/>
          </w:rPr>
          <w:t xml:space="preserve"> it’s applied to</w:t>
        </w:r>
      </w:ins>
      <w:r w:rsidRPr="009A1C08">
        <w:rPr>
          <w:rFonts w:ascii="Times New Roman" w:hAnsi="Times New Roman" w:cs="Times New Roman"/>
          <w:color w:val="000000" w:themeColor="text1"/>
          <w:sz w:val="24"/>
          <w:szCs w:val="24"/>
          <w:lang w:val="en-US"/>
        </w:rPr>
        <w:t xml:space="preserve">. </w:t>
      </w:r>
      <w:r w:rsidRPr="009A1C08">
        <w:rPr>
          <w:rFonts w:ascii="Times New Roman" w:hAnsi="Times New Roman" w:cs="Times New Roman"/>
          <w:sz w:val="24"/>
          <w:szCs w:val="24"/>
          <w:lang w:val="en-US"/>
        </w:rPr>
        <w:t xml:space="preserve">With the two presented variants ULD-V20-ULD and ULD-V40-ULD, we prepared elastic hydrogels with Young’s moduli ranging </w:t>
      </w:r>
      <w:r w:rsidRPr="006B33CB">
        <w:rPr>
          <w:rFonts w:ascii="Times New Roman" w:hAnsi="Times New Roman" w:cs="Times New Roman"/>
          <w:sz w:val="24"/>
          <w:szCs w:val="24"/>
          <w:lang w:val="en-US"/>
        </w:rPr>
        <w:t xml:space="preserve">from </w:t>
      </w:r>
      <w:ins w:id="1925" w:author="anna.resch88@gmail.com" w:date="2022-01-16T12:50:00Z">
        <w:r w:rsidR="006B33CB" w:rsidRPr="006B33CB">
          <w:rPr>
            <w:rFonts w:ascii="Times New Roman" w:hAnsi="Times New Roman" w:cs="Times New Roman"/>
            <w:sz w:val="24"/>
            <w:szCs w:val="24"/>
            <w:lang w:val="en-US"/>
            <w:rPrChange w:id="1926" w:author="anna.resch88@gmail.com" w:date="2022-01-16T12:50:00Z">
              <w:rPr>
                <w:rFonts w:ascii="Times New Roman" w:hAnsi="Times New Roman" w:cs="Times New Roman"/>
                <w:sz w:val="24"/>
                <w:szCs w:val="24"/>
                <w:highlight w:val="magenta"/>
                <w:lang w:val="en-US"/>
              </w:rPr>
            </w:rPrChange>
          </w:rPr>
          <w:t>56</w:t>
        </w:r>
      </w:ins>
      <w:del w:id="1927" w:author="anna.resch88@gmail.com" w:date="2022-01-16T12:50:00Z">
        <w:r w:rsidRPr="006B33CB" w:rsidDel="006B33CB">
          <w:rPr>
            <w:rFonts w:ascii="Times New Roman" w:hAnsi="Times New Roman" w:cs="Times New Roman"/>
            <w:sz w:val="24"/>
            <w:szCs w:val="24"/>
            <w:lang w:val="en-US"/>
          </w:rPr>
          <w:delText>32</w:delText>
        </w:r>
      </w:del>
      <w:r w:rsidRPr="006B33CB">
        <w:rPr>
          <w:rFonts w:ascii="Times New Roman" w:hAnsi="Times New Roman" w:cs="Times New Roman"/>
          <w:sz w:val="24"/>
          <w:szCs w:val="24"/>
          <w:lang w:val="en-US"/>
        </w:rPr>
        <w:t xml:space="preserve"> kPa to </w:t>
      </w:r>
      <w:del w:id="1928" w:author="anna.resch88@gmail.com" w:date="2022-01-16T12:50:00Z">
        <w:r w:rsidRPr="006B33CB" w:rsidDel="006B33CB">
          <w:rPr>
            <w:rFonts w:ascii="Times New Roman" w:hAnsi="Times New Roman" w:cs="Times New Roman"/>
            <w:sz w:val="24"/>
            <w:szCs w:val="24"/>
            <w:lang w:val="en-US"/>
          </w:rPr>
          <w:delText xml:space="preserve">210 </w:delText>
        </w:r>
      </w:del>
      <w:ins w:id="1929" w:author="anna.resch88@gmail.com" w:date="2022-01-16T12:50:00Z">
        <w:r w:rsidR="006B33CB" w:rsidRPr="006B33CB">
          <w:rPr>
            <w:rFonts w:ascii="Times New Roman" w:hAnsi="Times New Roman" w:cs="Times New Roman"/>
            <w:sz w:val="24"/>
            <w:szCs w:val="24"/>
            <w:lang w:val="en-US"/>
            <w:rPrChange w:id="1930" w:author="anna.resch88@gmail.com" w:date="2022-01-16T12:50:00Z">
              <w:rPr>
                <w:rFonts w:ascii="Times New Roman" w:hAnsi="Times New Roman" w:cs="Times New Roman"/>
                <w:sz w:val="24"/>
                <w:szCs w:val="24"/>
                <w:highlight w:val="magenta"/>
                <w:lang w:val="en-US"/>
              </w:rPr>
            </w:rPrChange>
          </w:rPr>
          <w:t>328</w:t>
        </w:r>
        <w:r w:rsidR="006B33CB" w:rsidRPr="006B33CB">
          <w:rPr>
            <w:rFonts w:ascii="Times New Roman" w:hAnsi="Times New Roman" w:cs="Times New Roman"/>
            <w:sz w:val="24"/>
            <w:szCs w:val="24"/>
            <w:lang w:val="en-US"/>
          </w:rPr>
          <w:t xml:space="preserve"> </w:t>
        </w:r>
      </w:ins>
      <w:r w:rsidRPr="006B33CB">
        <w:rPr>
          <w:rFonts w:ascii="Times New Roman" w:hAnsi="Times New Roman" w:cs="Times New Roman"/>
          <w:sz w:val="24"/>
          <w:szCs w:val="24"/>
          <w:lang w:val="en-US"/>
        </w:rPr>
        <w:t>kPa</w:t>
      </w:r>
      <w:r w:rsidRPr="006B33CB">
        <w:rPr>
          <w:rFonts w:ascii="Times New Roman" w:hAnsi="Times New Roman" w:cs="Times New Roman"/>
          <w:color w:val="000000" w:themeColor="text1"/>
          <w:sz w:val="24"/>
          <w:szCs w:val="24"/>
          <w:lang w:val="en-US"/>
          <w:rPrChange w:id="1931" w:author="anna.resch88@gmail.com" w:date="2022-01-16T12:50:00Z">
            <w:rPr>
              <w:rFonts w:ascii="Times New Roman" w:hAnsi="Times New Roman" w:cs="Times New Roman"/>
              <w:sz w:val="24"/>
              <w:szCs w:val="24"/>
              <w:lang w:val="en-US"/>
            </w:rPr>
          </w:rPrChange>
        </w:rPr>
        <w:t>,</w:t>
      </w:r>
      <w:r w:rsidRPr="00DA68CD">
        <w:rPr>
          <w:rFonts w:ascii="Times New Roman" w:hAnsi="Times New Roman" w:cs="Times New Roman"/>
          <w:color w:val="000000" w:themeColor="text1"/>
          <w:sz w:val="24"/>
          <w:szCs w:val="24"/>
          <w:lang w:val="en-US"/>
          <w:rPrChange w:id="1932" w:author="anna.resch88@gmail.com" w:date="2022-01-07T12:37:00Z">
            <w:rPr>
              <w:rFonts w:ascii="Times New Roman" w:hAnsi="Times New Roman" w:cs="Times New Roman"/>
              <w:sz w:val="24"/>
              <w:szCs w:val="24"/>
              <w:lang w:val="en-US"/>
            </w:rPr>
          </w:rPrChange>
        </w:rPr>
        <w:t xml:space="preserve"> </w:t>
      </w:r>
      <w:del w:id="1933" w:author="anna.resch88@gmail.com" w:date="2022-01-16T12:41:00Z">
        <w:r w:rsidRPr="00DA68CD" w:rsidDel="007D626A">
          <w:rPr>
            <w:rFonts w:ascii="Times New Roman" w:hAnsi="Times New Roman" w:cs="Times New Roman"/>
            <w:color w:val="000000" w:themeColor="text1"/>
            <w:sz w:val="24"/>
            <w:szCs w:val="24"/>
            <w:lang w:val="en-US"/>
            <w:rPrChange w:id="1934" w:author="anna.resch88@gmail.com" w:date="2022-01-07T12:37:00Z">
              <w:rPr>
                <w:rFonts w:ascii="Times New Roman" w:hAnsi="Times New Roman" w:cs="Times New Roman"/>
                <w:sz w:val="24"/>
                <w:szCs w:val="24"/>
                <w:lang w:val="en-US"/>
              </w:rPr>
            </w:rPrChange>
          </w:rPr>
          <w:delText>ultimate tensile strengths</w:delText>
        </w:r>
      </w:del>
      <w:ins w:id="1935" w:author="anna.resch88@gmail.com" w:date="2022-01-16T12:41:00Z">
        <w:r w:rsidR="007D626A">
          <w:rPr>
            <w:rFonts w:ascii="Times New Roman" w:hAnsi="Times New Roman" w:cs="Times New Roman"/>
            <w:color w:val="000000" w:themeColor="text1"/>
            <w:sz w:val="24"/>
            <w:szCs w:val="24"/>
            <w:lang w:val="en-US"/>
          </w:rPr>
          <w:t>UTS</w:t>
        </w:r>
      </w:ins>
      <w:r w:rsidRPr="00DA68CD">
        <w:rPr>
          <w:rFonts w:ascii="Times New Roman" w:hAnsi="Times New Roman" w:cs="Times New Roman"/>
          <w:color w:val="000000" w:themeColor="text1"/>
          <w:sz w:val="24"/>
          <w:szCs w:val="24"/>
          <w:lang w:val="en-US"/>
          <w:rPrChange w:id="1936" w:author="anna.resch88@gmail.com" w:date="2022-01-07T12:37:00Z">
            <w:rPr>
              <w:rFonts w:ascii="Times New Roman" w:hAnsi="Times New Roman" w:cs="Times New Roman"/>
              <w:sz w:val="24"/>
              <w:szCs w:val="24"/>
              <w:lang w:val="en-US"/>
            </w:rPr>
          </w:rPrChange>
        </w:rPr>
        <w:t xml:space="preserve"> of </w:t>
      </w:r>
      <w:del w:id="1937" w:author="anna.resch88@gmail.com" w:date="2022-01-07T12:37:00Z">
        <w:r w:rsidRPr="00DA68CD" w:rsidDel="00DA68CD">
          <w:rPr>
            <w:rFonts w:ascii="Times New Roman" w:hAnsi="Times New Roman" w:cs="Times New Roman"/>
            <w:color w:val="000000" w:themeColor="text1"/>
            <w:sz w:val="24"/>
            <w:szCs w:val="24"/>
            <w:lang w:val="en-US"/>
            <w:rPrChange w:id="1938" w:author="anna.resch88@gmail.com" w:date="2022-01-07T12:37:00Z">
              <w:rPr>
                <w:rFonts w:ascii="Times New Roman" w:hAnsi="Times New Roman" w:cs="Times New Roman"/>
                <w:sz w:val="24"/>
                <w:szCs w:val="24"/>
                <w:lang w:val="en-US"/>
              </w:rPr>
            </w:rPrChange>
          </w:rPr>
          <w:delText>8 </w:delText>
        </w:r>
      </w:del>
      <w:ins w:id="1939" w:author="anna.resch88@gmail.com" w:date="2022-01-07T12:37:00Z">
        <w:r w:rsidR="00DA68CD" w:rsidRPr="00DA68CD">
          <w:rPr>
            <w:rFonts w:ascii="Times New Roman" w:hAnsi="Times New Roman" w:cs="Times New Roman"/>
            <w:color w:val="000000" w:themeColor="text1"/>
            <w:sz w:val="24"/>
            <w:szCs w:val="24"/>
            <w:lang w:val="en-US"/>
            <w:rPrChange w:id="1940" w:author="anna.resch88@gmail.com" w:date="2022-01-07T12:37:00Z">
              <w:rPr>
                <w:rFonts w:ascii="Times New Roman" w:hAnsi="Times New Roman" w:cs="Times New Roman"/>
                <w:sz w:val="24"/>
                <w:szCs w:val="24"/>
                <w:highlight w:val="magenta"/>
                <w:lang w:val="en-US"/>
              </w:rPr>
            </w:rPrChange>
          </w:rPr>
          <w:t>67</w:t>
        </w:r>
        <w:r w:rsidR="00DA68CD" w:rsidRPr="00DA68CD">
          <w:rPr>
            <w:rFonts w:ascii="Times New Roman" w:hAnsi="Times New Roman" w:cs="Times New Roman"/>
            <w:color w:val="000000" w:themeColor="text1"/>
            <w:sz w:val="24"/>
            <w:szCs w:val="24"/>
            <w:lang w:val="en-US"/>
            <w:rPrChange w:id="1941" w:author="anna.resch88@gmail.com" w:date="2022-01-07T12:37:00Z">
              <w:rPr>
                <w:rFonts w:ascii="Times New Roman" w:hAnsi="Times New Roman" w:cs="Times New Roman"/>
                <w:sz w:val="24"/>
                <w:szCs w:val="24"/>
                <w:lang w:val="en-US"/>
              </w:rPr>
            </w:rPrChange>
          </w:rPr>
          <w:t> </w:t>
        </w:r>
      </w:ins>
      <w:r w:rsidRPr="00DA68CD">
        <w:rPr>
          <w:rFonts w:ascii="Times New Roman" w:hAnsi="Times New Roman" w:cs="Times New Roman"/>
          <w:color w:val="000000" w:themeColor="text1"/>
          <w:sz w:val="24"/>
          <w:szCs w:val="24"/>
          <w:lang w:val="en-US"/>
          <w:rPrChange w:id="1942" w:author="anna.resch88@gmail.com" w:date="2022-01-07T12:37:00Z">
            <w:rPr>
              <w:rFonts w:ascii="Times New Roman" w:hAnsi="Times New Roman" w:cs="Times New Roman"/>
              <w:sz w:val="24"/>
              <w:szCs w:val="24"/>
              <w:lang w:val="en-US"/>
            </w:rPr>
          </w:rPrChange>
        </w:rPr>
        <w:t xml:space="preserve">kPa to </w:t>
      </w:r>
      <w:del w:id="1943" w:author="anna.resch88@gmail.com" w:date="2022-01-07T12:37:00Z">
        <w:r w:rsidRPr="00DA68CD" w:rsidDel="00DA68CD">
          <w:rPr>
            <w:rFonts w:ascii="Times New Roman" w:hAnsi="Times New Roman" w:cs="Times New Roman"/>
            <w:color w:val="000000" w:themeColor="text1"/>
            <w:sz w:val="24"/>
            <w:szCs w:val="24"/>
            <w:lang w:val="en-US"/>
            <w:rPrChange w:id="1944" w:author="anna.resch88@gmail.com" w:date="2022-01-07T12:37:00Z">
              <w:rPr>
                <w:rFonts w:ascii="Times New Roman" w:hAnsi="Times New Roman" w:cs="Times New Roman"/>
                <w:sz w:val="24"/>
                <w:szCs w:val="24"/>
                <w:lang w:val="en-US"/>
              </w:rPr>
            </w:rPrChange>
          </w:rPr>
          <w:delText xml:space="preserve">86 </w:delText>
        </w:r>
      </w:del>
      <w:ins w:id="1945" w:author="anna.resch88@gmail.com" w:date="2022-01-07T12:37:00Z">
        <w:r w:rsidR="00DA68CD" w:rsidRPr="00DA68CD">
          <w:rPr>
            <w:rFonts w:ascii="Times New Roman" w:hAnsi="Times New Roman" w:cs="Times New Roman"/>
            <w:color w:val="000000" w:themeColor="text1"/>
            <w:sz w:val="24"/>
            <w:szCs w:val="24"/>
            <w:lang w:val="en-US"/>
            <w:rPrChange w:id="1946" w:author="anna.resch88@gmail.com" w:date="2022-01-07T12:37:00Z">
              <w:rPr>
                <w:rFonts w:ascii="Times New Roman" w:hAnsi="Times New Roman" w:cs="Times New Roman"/>
                <w:sz w:val="24"/>
                <w:szCs w:val="24"/>
                <w:highlight w:val="magenta"/>
                <w:lang w:val="en-US"/>
              </w:rPr>
            </w:rPrChange>
          </w:rPr>
          <w:t>128</w:t>
        </w:r>
        <w:r w:rsidR="00DA68CD" w:rsidRPr="00DA68CD">
          <w:rPr>
            <w:rFonts w:ascii="Times New Roman" w:hAnsi="Times New Roman" w:cs="Times New Roman"/>
            <w:color w:val="000000" w:themeColor="text1"/>
            <w:sz w:val="24"/>
            <w:szCs w:val="24"/>
            <w:lang w:val="en-US"/>
            <w:rPrChange w:id="1947" w:author="anna.resch88@gmail.com" w:date="2022-01-07T12:37:00Z">
              <w:rPr>
                <w:rFonts w:ascii="Times New Roman" w:hAnsi="Times New Roman" w:cs="Times New Roman"/>
                <w:sz w:val="24"/>
                <w:szCs w:val="24"/>
                <w:lang w:val="en-US"/>
              </w:rPr>
            </w:rPrChange>
          </w:rPr>
          <w:t xml:space="preserve"> </w:t>
        </w:r>
      </w:ins>
      <w:r w:rsidRPr="00DA68CD">
        <w:rPr>
          <w:rFonts w:ascii="Times New Roman" w:hAnsi="Times New Roman" w:cs="Times New Roman"/>
          <w:color w:val="000000" w:themeColor="text1"/>
          <w:sz w:val="24"/>
          <w:szCs w:val="24"/>
          <w:lang w:val="en-US"/>
          <w:rPrChange w:id="1948" w:author="anna.resch88@gmail.com" w:date="2022-01-07T12:37:00Z">
            <w:rPr>
              <w:rFonts w:ascii="Times New Roman" w:hAnsi="Times New Roman" w:cs="Times New Roman"/>
              <w:sz w:val="24"/>
              <w:szCs w:val="24"/>
              <w:lang w:val="en-US"/>
            </w:rPr>
          </w:rPrChange>
        </w:rPr>
        <w:t>kPa and extensibility of 1</w:t>
      </w:r>
      <w:ins w:id="1949" w:author="anna.resch88@gmail.com" w:date="2022-01-07T12:36:00Z">
        <w:r w:rsidR="00DA68CD" w:rsidRPr="00DA68CD">
          <w:rPr>
            <w:rFonts w:ascii="Times New Roman" w:hAnsi="Times New Roman" w:cs="Times New Roman"/>
            <w:color w:val="000000" w:themeColor="text1"/>
            <w:sz w:val="24"/>
            <w:szCs w:val="24"/>
            <w:lang w:val="en-US"/>
            <w:rPrChange w:id="1950" w:author="anna.resch88@gmail.com" w:date="2022-01-07T12:37:00Z">
              <w:rPr>
                <w:rFonts w:ascii="Times New Roman" w:hAnsi="Times New Roman" w:cs="Times New Roman"/>
                <w:sz w:val="24"/>
                <w:szCs w:val="24"/>
                <w:highlight w:val="magenta"/>
                <w:lang w:val="en-US"/>
              </w:rPr>
            </w:rPrChange>
          </w:rPr>
          <w:t>88</w:t>
        </w:r>
      </w:ins>
      <w:del w:id="1951" w:author="anna.resch88@gmail.com" w:date="2022-01-07T12:36:00Z">
        <w:r w:rsidRPr="00DA68CD" w:rsidDel="00DA68CD">
          <w:rPr>
            <w:rFonts w:ascii="Times New Roman" w:hAnsi="Times New Roman" w:cs="Times New Roman"/>
            <w:color w:val="000000" w:themeColor="text1"/>
            <w:sz w:val="24"/>
            <w:szCs w:val="24"/>
            <w:lang w:val="en-US"/>
            <w:rPrChange w:id="1952" w:author="anna.resch88@gmail.com" w:date="2022-01-07T12:37:00Z">
              <w:rPr>
                <w:rFonts w:ascii="Times New Roman" w:hAnsi="Times New Roman" w:cs="Times New Roman"/>
                <w:sz w:val="24"/>
                <w:szCs w:val="24"/>
                <w:lang w:val="en-US"/>
              </w:rPr>
            </w:rPrChange>
          </w:rPr>
          <w:delText>85</w:delText>
        </w:r>
      </w:del>
      <w:r w:rsidRPr="00DA68CD">
        <w:rPr>
          <w:rFonts w:ascii="Times New Roman" w:hAnsi="Times New Roman" w:cs="Times New Roman"/>
          <w:color w:val="000000" w:themeColor="text1"/>
          <w:sz w:val="24"/>
          <w:szCs w:val="24"/>
          <w:lang w:val="en-US"/>
          <w:rPrChange w:id="1953" w:author="anna.resch88@gmail.com" w:date="2022-01-07T12:37:00Z">
            <w:rPr>
              <w:rFonts w:ascii="Times New Roman" w:hAnsi="Times New Roman" w:cs="Times New Roman"/>
              <w:sz w:val="24"/>
              <w:szCs w:val="24"/>
              <w:lang w:val="en-US"/>
            </w:rPr>
          </w:rPrChange>
        </w:rPr>
        <w:t xml:space="preserve"> % to 2</w:t>
      </w:r>
      <w:ins w:id="1954" w:author="anna.resch88@gmail.com" w:date="2022-01-07T12:36:00Z">
        <w:r w:rsidR="00DA68CD" w:rsidRPr="00DA68CD">
          <w:rPr>
            <w:rFonts w:ascii="Times New Roman" w:hAnsi="Times New Roman" w:cs="Times New Roman"/>
            <w:color w:val="000000" w:themeColor="text1"/>
            <w:sz w:val="24"/>
            <w:szCs w:val="24"/>
            <w:lang w:val="en-US"/>
            <w:rPrChange w:id="1955" w:author="anna.resch88@gmail.com" w:date="2022-01-07T12:37:00Z">
              <w:rPr>
                <w:rFonts w:ascii="Times New Roman" w:hAnsi="Times New Roman" w:cs="Times New Roman"/>
                <w:sz w:val="24"/>
                <w:szCs w:val="24"/>
                <w:highlight w:val="magenta"/>
                <w:lang w:val="en-US"/>
              </w:rPr>
            </w:rPrChange>
          </w:rPr>
          <w:t>62</w:t>
        </w:r>
      </w:ins>
      <w:del w:id="1956" w:author="anna.resch88@gmail.com" w:date="2022-01-07T12:36:00Z">
        <w:r w:rsidRPr="00DA68CD" w:rsidDel="00DA68CD">
          <w:rPr>
            <w:rFonts w:ascii="Times New Roman" w:hAnsi="Times New Roman" w:cs="Times New Roman"/>
            <w:color w:val="000000" w:themeColor="text1"/>
            <w:sz w:val="24"/>
            <w:szCs w:val="24"/>
            <w:lang w:val="en-US"/>
            <w:rPrChange w:id="1957" w:author="anna.resch88@gmail.com" w:date="2022-01-07T12:37:00Z">
              <w:rPr>
                <w:rFonts w:ascii="Times New Roman" w:hAnsi="Times New Roman" w:cs="Times New Roman"/>
                <w:sz w:val="24"/>
                <w:szCs w:val="24"/>
                <w:lang w:val="en-US"/>
              </w:rPr>
            </w:rPrChange>
          </w:rPr>
          <w:delText>56</w:delText>
        </w:r>
      </w:del>
      <w:r w:rsidRPr="00DA68CD">
        <w:rPr>
          <w:rFonts w:ascii="Times New Roman" w:hAnsi="Times New Roman" w:cs="Times New Roman"/>
          <w:color w:val="000000" w:themeColor="text1"/>
          <w:sz w:val="24"/>
          <w:szCs w:val="24"/>
          <w:lang w:val="en-US"/>
          <w:rPrChange w:id="1958" w:author="anna.resch88@gmail.com" w:date="2022-01-07T12:37:00Z">
            <w:rPr>
              <w:rFonts w:ascii="Times New Roman" w:hAnsi="Times New Roman" w:cs="Times New Roman"/>
              <w:sz w:val="24"/>
              <w:szCs w:val="24"/>
              <w:lang w:val="en-US"/>
            </w:rPr>
          </w:rPrChange>
        </w:rPr>
        <w:t xml:space="preserve"> %</w:t>
      </w:r>
      <w:ins w:id="1959" w:author="anna.resch88@gmail.com" w:date="2022-01-16T12:51:00Z">
        <w:r w:rsidR="006B33CB">
          <w:rPr>
            <w:rFonts w:ascii="Times New Roman" w:hAnsi="Times New Roman" w:cs="Times New Roman"/>
            <w:color w:val="000000" w:themeColor="text1"/>
            <w:sz w:val="24"/>
            <w:szCs w:val="24"/>
            <w:lang w:val="en-US"/>
          </w:rPr>
          <w:t xml:space="preserve">, </w:t>
        </w:r>
        <w:r w:rsidR="006B33CB">
          <w:rPr>
            <w:rFonts w:ascii="Times New Roman" w:hAnsi="Times New Roman" w:cs="Times New Roman"/>
            <w:sz w:val="24"/>
            <w:szCs w:val="24"/>
            <w:lang w:val="en-US"/>
          </w:rPr>
          <w:t>as determined by DMA</w:t>
        </w:r>
      </w:ins>
      <w:ins w:id="1960" w:author="anna.resch88@gmail.com" w:date="2022-01-07T12:37:00Z">
        <w:r w:rsidR="00DA68CD">
          <w:rPr>
            <w:rFonts w:ascii="Times New Roman" w:hAnsi="Times New Roman" w:cs="Times New Roman"/>
            <w:color w:val="000000" w:themeColor="text1"/>
            <w:sz w:val="24"/>
            <w:szCs w:val="24"/>
            <w:lang w:val="en-US"/>
          </w:rPr>
          <w:t xml:space="preserve"> (</w:t>
        </w:r>
        <w:r w:rsidR="00DA68CD" w:rsidRPr="00DA68CD">
          <w:rPr>
            <w:rFonts w:ascii="Times New Roman" w:hAnsi="Times New Roman" w:cs="Times New Roman"/>
            <w:b/>
            <w:bCs/>
            <w:color w:val="000000" w:themeColor="text1"/>
            <w:sz w:val="24"/>
            <w:szCs w:val="24"/>
            <w:lang w:val="en-US"/>
            <w:rPrChange w:id="1961" w:author="anna.resch88@gmail.com" w:date="2022-01-07T12:37:00Z">
              <w:rPr>
                <w:rFonts w:ascii="Times New Roman" w:hAnsi="Times New Roman" w:cs="Times New Roman"/>
                <w:color w:val="000000" w:themeColor="text1"/>
                <w:sz w:val="24"/>
                <w:szCs w:val="24"/>
                <w:lang w:val="en-US"/>
              </w:rPr>
            </w:rPrChange>
          </w:rPr>
          <w:t>Table 1</w:t>
        </w:r>
        <w:r w:rsidR="00DA68CD">
          <w:rPr>
            <w:rFonts w:ascii="Times New Roman" w:hAnsi="Times New Roman" w:cs="Times New Roman"/>
            <w:color w:val="000000" w:themeColor="text1"/>
            <w:sz w:val="24"/>
            <w:szCs w:val="24"/>
            <w:lang w:val="en-US"/>
          </w:rPr>
          <w:t>)</w:t>
        </w:r>
      </w:ins>
      <w:r w:rsidRPr="00DA68CD">
        <w:rPr>
          <w:rFonts w:ascii="Times New Roman" w:hAnsi="Times New Roman" w:cs="Times New Roman"/>
          <w:color w:val="000000" w:themeColor="text1"/>
          <w:sz w:val="24"/>
          <w:szCs w:val="24"/>
          <w:lang w:val="en-US"/>
          <w:rPrChange w:id="1962" w:author="anna.resch88@gmail.com" w:date="2022-01-07T12:37:00Z">
            <w:rPr>
              <w:rFonts w:ascii="Times New Roman" w:hAnsi="Times New Roman" w:cs="Times New Roman"/>
              <w:sz w:val="24"/>
              <w:szCs w:val="24"/>
              <w:lang w:val="en-US"/>
            </w:rPr>
          </w:rPrChange>
        </w:rPr>
        <w:t xml:space="preserve">. </w:t>
      </w:r>
      <w:r w:rsidRPr="009A1C08">
        <w:rPr>
          <w:rFonts w:ascii="Times New Roman" w:hAnsi="Times New Roman" w:cs="Times New Roman"/>
          <w:sz w:val="24"/>
          <w:szCs w:val="24"/>
          <w:lang w:val="en-US"/>
        </w:rPr>
        <w:t>In line with published findings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&lt;EndNote&gt;&lt;Cite&gt;&lt;Author&gt;Martinez&lt;/Author&gt;&lt;Year&gt;2014&lt;/Year&gt;&lt;RecNum&gt;61&lt;/RecNum&gt;&lt;DisplayText&gt;&lt;style face="superscript"&gt;[29]&lt;/style&gt;&lt;/DisplayText&gt;&lt;record&gt;&lt;rec-number&gt;61&lt;/rec-number&gt;&lt;foreign-keys&gt;&lt;key app="EN" db-id="zvspev52q5sttqetatnpexxo02zdpswpztzw" timestamp="1602401589"&gt;61&lt;/key&gt;&lt;/foreign-keys&gt;&lt;ref-type name="Journal Article"&gt;17&lt;/ref-type&gt;&lt;contributors&gt;&lt;authors&gt;&lt;author&gt;Martinez, Adam W.&lt;/author&gt;&lt;author&gt;Caves, Jeffrey M.&lt;/author&gt;&lt;author&gt;Ravi, Swathi&lt;/author&gt;&lt;author&gt;Li, Wehnsheng&lt;/author&gt;&lt;author&gt;Chaikof, Elliot L.&lt;/author&gt;&lt;/authors&gt;&lt;/contributors&gt;&lt;titles&gt;&lt;title&gt;Effects of crosslinking on the mechanical properties, drug release and cytocompatibility of protein polymers&lt;/title&gt;&lt;secondary-title&gt;Acta Biomaterialia&lt;/secondary-title&gt;&lt;/titles&gt;&lt;periodical&gt;&lt;full-title&gt;Acta Biomaterialia&lt;/full-title&gt;&lt;/periodical&gt;&lt;pages&gt;26-33&lt;/pages&gt;&lt;volume&gt;10&lt;/volume&gt;&lt;number&gt;1&lt;/number&gt;&lt;keywords&gt;&lt;keyword&gt;Crosslinking&lt;/keyword&gt;&lt;keyword&gt;Drug release&lt;/keyword&gt;&lt;keyword&gt;Mechanical properties&lt;/keyword&gt;&lt;keyword&gt;Protein polymer&lt;/keyword&gt;&lt;/keywords&gt;&lt;dates&gt;&lt;year&gt;2014&lt;/year&gt;&lt;/dates&gt;&lt;publisher&gt;Acta Materialia Inc.&lt;/publisher&gt;&lt;isbn&gt;1878-7568 (Electronic)\r1742-7061 (Linking)&lt;/isbn&gt;&lt;urls&gt;&lt;related-urls&gt;&lt;url&gt;http://dx.doi.org/10.1016/j.actbio.2013.08.029&lt;/url&gt;&lt;/related-urls&gt;&lt;pdf-urls&gt;&lt;url&gt;file:///C:/Users/annar/Documents/Backup ZBSA Aug 2019/03_Literaturverzeichnis V.2/01_Hydrogele/01_ELP-basiert/02_ohne bioaktive Sequenzen/chemische Vernetzung/Lys - glutaraldehyde/Martinez Acta Biomaterialia 2014.pdf&lt;/url&gt;&lt;/pdf-urls&gt;&lt;/urls&gt;&lt;electronic-resource-num&gt;10.1016/j.actbio.2013.08.029&lt;/electronic-resource-num&gt;&lt;/record&gt;&lt;/Cite&gt;&lt;/EndNote&gt;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[29]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w:t>
      </w:r>
      <w:ins w:id="1963" w:author="anna.resch88@gmail.com" w:date="2022-01-16T12:49:00Z">
        <w:r w:rsidR="007148CB">
          <w:rPr>
            <w:rFonts w:ascii="Times New Roman" w:hAnsi="Times New Roman" w:cs="Times New Roman"/>
            <w:sz w:val="24"/>
            <w:szCs w:val="24"/>
            <w:lang w:val="en-US"/>
          </w:rPr>
          <w:t xml:space="preserve"> we observed that</w:t>
        </w:r>
      </w:ins>
      <w:r w:rsidRPr="009A1C08">
        <w:rPr>
          <w:rFonts w:ascii="Times New Roman" w:hAnsi="Times New Roman" w:cs="Times New Roman"/>
          <w:sz w:val="24"/>
          <w:szCs w:val="24"/>
          <w:lang w:val="en-US"/>
        </w:rPr>
        <w:t xml:space="preserve"> lower material stiffness </w:t>
      </w:r>
      <w:ins w:id="1964" w:author="anna.resch88@gmail.com" w:date="2022-01-16T12:49:00Z">
        <w:r w:rsidR="007148CB">
          <w:rPr>
            <w:rFonts w:ascii="Times New Roman" w:hAnsi="Times New Roman" w:cs="Times New Roman"/>
            <w:sz w:val="24"/>
            <w:szCs w:val="24"/>
            <w:lang w:val="en-US"/>
          </w:rPr>
          <w:t>wa</w:t>
        </w:r>
      </w:ins>
      <w:del w:id="1965" w:author="anna.resch88@gmail.com" w:date="2022-01-16T12:49:00Z">
        <w:r w:rsidRPr="009A1C08" w:rsidDel="007148CB">
          <w:rPr>
            <w:rFonts w:ascii="Times New Roman" w:hAnsi="Times New Roman" w:cs="Times New Roman"/>
            <w:sz w:val="24"/>
            <w:szCs w:val="24"/>
            <w:lang w:val="en-US"/>
          </w:rPr>
          <w:delText>i</w:delText>
        </w:r>
      </w:del>
      <w:r w:rsidRPr="009A1C08">
        <w:rPr>
          <w:rFonts w:ascii="Times New Roman" w:hAnsi="Times New Roman" w:cs="Times New Roman"/>
          <w:sz w:val="24"/>
          <w:szCs w:val="24"/>
          <w:lang w:val="en-US"/>
        </w:rPr>
        <w:t xml:space="preserve">s associated with higher elasticity </w:t>
      </w:r>
      <w:del w:id="1966" w:author="anna.resch88@gmail.com" w:date="2022-01-03T10:40:00Z">
        <w:r w:rsidRPr="009A1C08" w:rsidDel="0073781D">
          <w:rPr>
            <w:rFonts w:ascii="Times New Roman" w:hAnsi="Times New Roman" w:cs="Times New Roman"/>
            <w:sz w:val="24"/>
            <w:szCs w:val="24"/>
            <w:lang w:val="en-US"/>
          </w:rPr>
          <w:delText>leading to</w:delText>
        </w:r>
      </w:del>
      <w:ins w:id="1967" w:author="anna.resch88@gmail.com" w:date="2022-01-03T10:40:00Z">
        <w:r w:rsidR="0073781D">
          <w:rPr>
            <w:rFonts w:ascii="Times New Roman" w:hAnsi="Times New Roman" w:cs="Times New Roman"/>
            <w:sz w:val="24"/>
            <w:szCs w:val="24"/>
            <w:lang w:val="en-US"/>
          </w:rPr>
          <w:t>and</w:t>
        </w:r>
      </w:ins>
      <w:r w:rsidRPr="009A1C08">
        <w:rPr>
          <w:rFonts w:ascii="Times New Roman" w:hAnsi="Times New Roman" w:cs="Times New Roman"/>
          <w:sz w:val="24"/>
          <w:szCs w:val="24"/>
          <w:lang w:val="en-US"/>
        </w:rPr>
        <w:t xml:space="preserve"> </w:t>
      </w:r>
      <w:commentRangeStart w:id="1968"/>
      <w:r w:rsidRPr="009A1C08">
        <w:rPr>
          <w:rFonts w:ascii="Times New Roman" w:hAnsi="Times New Roman" w:cs="Times New Roman"/>
          <w:sz w:val="24"/>
          <w:szCs w:val="24"/>
          <w:lang w:val="en-US"/>
        </w:rPr>
        <w:t>superior burst pressure</w:t>
      </w:r>
      <w:commentRangeEnd w:id="1968"/>
      <w:r w:rsidR="00FE0ED4">
        <w:rPr>
          <w:rStyle w:val="Kommentarzeichen"/>
        </w:rPr>
        <w:commentReference w:id="1968"/>
      </w:r>
      <w:r w:rsidRPr="009A1C08">
        <w:rPr>
          <w:rFonts w:ascii="Times New Roman" w:hAnsi="Times New Roman" w:cs="Times New Roman"/>
          <w:sz w:val="24"/>
          <w:szCs w:val="24"/>
          <w:lang w:val="en-US"/>
        </w:rPr>
        <w:t xml:space="preserve">. </w:t>
      </w:r>
    </w:p>
    <w:p w14:paraId="46D455BC" w14:textId="2E2C9434" w:rsidR="00FA743F" w:rsidRPr="009A1C08" w:rsidDel="006B33CB" w:rsidRDefault="00DA0BA6" w:rsidP="009A1C08">
      <w:pPr>
        <w:spacing w:line="480" w:lineRule="auto"/>
        <w:jc w:val="both"/>
        <w:rPr>
          <w:del w:id="1969" w:author="anna.resch88@gmail.com" w:date="2022-01-16T12:51: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Expanding the existing scope and molecular toolbox of </w:t>
      </w:r>
      <w:del w:id="1970" w:author="anna.resch88@gmail.com" w:date="2022-01-04T18:09:00Z">
        <w:r w:rsidRPr="009A1C08" w:rsidDel="001C15F2">
          <w:rPr>
            <w:rFonts w:ascii="Times New Roman" w:hAnsi="Times New Roman" w:cs="Times New Roman"/>
            <w:sz w:val="24"/>
            <w:szCs w:val="24"/>
            <w:lang w:val="en-US"/>
          </w:rPr>
          <w:delText>super</w:delText>
        </w:r>
      </w:del>
      <w:ins w:id="1971" w:author="anna.resch88@gmail.com" w:date="2022-01-04T18:09:00Z">
        <w:r w:rsidR="001C15F2">
          <w:rPr>
            <w:rFonts w:ascii="Times New Roman" w:hAnsi="Times New Roman" w:cs="Times New Roman"/>
            <w:sz w:val="24"/>
            <w:szCs w:val="24"/>
            <w:lang w:val="en-US"/>
          </w:rPr>
          <w:t>highl</w:t>
        </w:r>
      </w:ins>
      <w:ins w:id="1972" w:author="anna.resch88@gmail.com" w:date="2022-01-04T18:10:00Z">
        <w:r w:rsidR="001C15F2">
          <w:rPr>
            <w:rFonts w:ascii="Times New Roman" w:hAnsi="Times New Roman" w:cs="Times New Roman"/>
            <w:sz w:val="24"/>
            <w:szCs w:val="24"/>
            <w:lang w:val="en-US"/>
          </w:rPr>
          <w:t xml:space="preserve">y </w:t>
        </w:r>
      </w:ins>
      <w:r w:rsidRPr="009A1C08">
        <w:rPr>
          <w:rFonts w:ascii="Times New Roman" w:hAnsi="Times New Roman" w:cs="Times New Roman"/>
          <w:sz w:val="24"/>
          <w:szCs w:val="24"/>
          <w:lang w:val="en-US"/>
        </w:rPr>
        <w:t xml:space="preserve">elastic </w:t>
      </w:r>
      <w:del w:id="1973" w:author="anna.resch88@gmail.com" w:date="2022-01-16T12:45:00Z">
        <w:r w:rsidRPr="009A1C08" w:rsidDel="007148CB">
          <w:rPr>
            <w:rFonts w:ascii="Times New Roman" w:hAnsi="Times New Roman" w:cs="Times New Roman"/>
            <w:sz w:val="24"/>
            <w:szCs w:val="24"/>
            <w:lang w:val="en-US"/>
          </w:rPr>
          <w:delText xml:space="preserve">and adhesive </w:delText>
        </w:r>
      </w:del>
      <w:ins w:id="1974" w:author="anna.resch88@gmail.com" w:date="2022-01-04T18:10:00Z">
        <w:r w:rsidR="001C15F2">
          <w:rPr>
            <w:rFonts w:ascii="Times New Roman" w:hAnsi="Times New Roman" w:cs="Times New Roman"/>
            <w:sz w:val="24"/>
            <w:szCs w:val="24"/>
            <w:lang w:val="en-US"/>
          </w:rPr>
          <w:t xml:space="preserve">natural </w:t>
        </w:r>
      </w:ins>
      <w:r w:rsidRPr="009A1C08">
        <w:rPr>
          <w:rFonts w:ascii="Times New Roman" w:hAnsi="Times New Roman" w:cs="Times New Roman"/>
          <w:sz w:val="24"/>
          <w:szCs w:val="24"/>
          <w:lang w:val="en-US"/>
        </w:rPr>
        <w:t xml:space="preserve">materials </w:t>
      </w:r>
      <w:del w:id="1975" w:author="anna.resch88@gmail.com" w:date="2022-01-04T18:10:00Z">
        <w:r w:rsidRPr="009A1C08" w:rsidDel="001C15F2">
          <w:rPr>
            <w:rFonts w:ascii="Times New Roman" w:hAnsi="Times New Roman" w:cs="Times New Roman"/>
            <w:sz w:val="24"/>
            <w:szCs w:val="24"/>
            <w:lang w:val="en-US"/>
          </w:rPr>
          <w:delText xml:space="preserve">from nature </w:delText>
        </w:r>
      </w:del>
      <w:r w:rsidRPr="009A1C08">
        <w:rPr>
          <w:rFonts w:ascii="Times New Roman" w:hAnsi="Times New Roman" w:cs="Times New Roman"/>
          <w:sz w:val="24"/>
          <w:szCs w:val="24"/>
          <w:lang w:val="en-US"/>
        </w:rPr>
        <w:t>with &gt;9</w:t>
      </w:r>
      <w:r w:rsidR="006D5332" w:rsidRPr="009A1C08">
        <w:rPr>
          <w:rFonts w:ascii="Times New Roman" w:hAnsi="Times New Roman" w:cs="Times New Roman"/>
          <w:sz w:val="24"/>
          <w:szCs w:val="24"/>
          <w:lang w:val="en-US"/>
        </w:rPr>
        <w:t>8</w:t>
      </w:r>
      <w:ins w:id="1976" w:author="anna.resch88@gmail.com" w:date="2022-01-16T12:45: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r w:rsidR="00392600" w:rsidRPr="009A1C08">
        <w:rPr>
          <w:rFonts w:ascii="Times New Roman" w:hAnsi="Times New Roman" w:cs="Times New Roman"/>
          <w:sz w:val="24"/>
          <w:szCs w:val="24"/>
          <w:lang w:val="en-US"/>
        </w:rPr>
        <w:t>resilience</w:t>
      </w:r>
      <w:del w:id="1977" w:author="Alexander Resch" w:date="2022-01-18T20:31:00Z">
        <w:r w:rsidR="00392600" w:rsidRPr="009A1C08" w:rsidDel="00DA050C">
          <w:rPr>
            <w:rFonts w:ascii="Times New Roman" w:hAnsi="Times New Roman" w:cs="Times New Roman"/>
            <w:sz w:val="24"/>
            <w:szCs w:val="24"/>
            <w:lang w:val="en-US"/>
          </w:rPr>
          <w:delText xml:space="preserve"> </w:delText>
        </w:r>
        <w:r w:rsidRPr="009A1C08" w:rsidDel="00DA050C">
          <w:rPr>
            <w:rFonts w:ascii="Times New Roman" w:hAnsi="Times New Roman" w:cs="Times New Roman"/>
            <w:sz w:val="24"/>
            <w:szCs w:val="24"/>
            <w:lang w:val="en-US"/>
          </w:rPr>
          <w:delText>possible</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&lt;EndNote&gt;&lt;Cite&gt;&lt;Author&gt;Elvin&lt;/Author&gt;&lt;Year&gt;2005&lt;/Year&gt;&lt;RecNum&gt;48&lt;/RecNum&gt;&lt;DisplayText&gt;&lt;style face="superscript"&gt;[4]&lt;/style&gt;&lt;/DisplayText&gt;&lt;record&gt;&lt;rec-number&gt;48&lt;/rec-number&gt;&lt;foreign-keys&gt;&lt;key app="EN" db-id="zvspev52q5sttqetatnpexxo02zdpswpztzw" timestamp="1602401589"&gt;48&lt;/key&gt;&lt;/foreign-keys&gt;&lt;ref-type name="Journal Article"&gt;17&lt;/ref-type&gt;&lt;contributors&gt;&lt;authors&gt;&lt;author&gt;Elvin, Christopher M.&lt;/author&gt;&lt;author&gt;Carr, Andrew G.&lt;/author&gt;&lt;author&gt;Huson, Mickey G.&lt;/author&gt;&lt;author&gt;Maxwell, Jane M.&lt;/author&gt;&lt;author&gt;Pearson, Roger D.&lt;/author&gt;&lt;author&gt;Vuocolo, Tony&lt;/author&gt;&lt;author&gt;Liyou, Nancy E.&lt;/author&gt;&lt;author&gt;Wong, Darren C. C. C.&lt;/author&gt;&lt;author&gt;Merritt, David J.&lt;/author&gt;&lt;author&gt;Dixon, Nicholas E.&lt;/author&gt;&lt;/authors&gt;&lt;/contributors&gt;&lt;titles&gt;&lt;title&gt;Synthesis and properties of crosslinked recombinant pro-resilin&lt;/title&gt;&lt;secondary-title&gt;Nature&lt;/secondary-title&gt;&lt;/titles&gt;&lt;periodical&gt;&lt;full-title&gt;Nature&lt;/full-title&gt;&lt;/periodical&gt;&lt;pages&gt;999-1002&lt;/pages&gt;&lt;volume&gt;437&lt;/volume&gt;&lt;number&gt;7061&lt;/number&gt;&lt;dates&gt;&lt;year&gt;2005&lt;/year&gt;&lt;/dates&gt;&lt;isbn&gt;0028-0836&lt;/isbn&gt;&lt;urls&gt;&lt;related-urls&gt;&lt;url&gt;http://www.nature.com/doifinder/10.1038/nature04085&lt;/url&gt;&lt;/related-urls&gt;&lt;pdf-urls&gt;&lt;url&gt;file:///C:/Users/annar/Documents/Backup ZBSA Aug 2019/03_Literaturverzeichnis V.2/01_Hydrogele/02_Non-ELP/Resilin/rec-1/Elvin Nature 2005.pdf&lt;/url&gt;&lt;/pdf-urls&gt;&lt;/urls&gt;&lt;electronic-resource-num&gt;10.1038/nature04085&lt;/electronic-resource-num&gt;&lt;/record&gt;&lt;/Cite&gt;&lt;/EndNote&gt;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[4]</w:t>
      </w:r>
      <w:r w:rsidR="00697024">
        <w:rPr>
          <w:rFonts w:ascii="Times New Roman" w:hAnsi="Times New Roman" w:cs="Times New Roman"/>
          <w:sz w:val="24"/>
          <w:szCs w:val="24"/>
          <w:lang w:val="en-US"/>
        </w:rPr>
        <w:fldChar w:fldCharType="end"/>
      </w:r>
      <w:r w:rsidR="00392600"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ins w:id="1978" w:author="anna.resch88@gmail.com" w:date="2022-01-16T12:47:00Z">
        <w:r w:rsidR="007148CB">
          <w:rPr>
            <w:rFonts w:ascii="Times New Roman" w:hAnsi="Times New Roman" w:cs="Times New Roman"/>
            <w:sz w:val="24"/>
            <w:szCs w:val="24"/>
            <w:lang w:val="en-US"/>
          </w:rPr>
          <w:t xml:space="preserve">the ULU bioadhesive </w:t>
        </w:r>
      </w:ins>
      <w:del w:id="1979" w:author="anna.resch88@gmail.com" w:date="2022-01-16T12:47:00Z">
        <w:r w:rsidRPr="009A1C08" w:rsidDel="007148CB">
          <w:rPr>
            <w:rFonts w:ascii="Times New Roman" w:hAnsi="Times New Roman" w:cs="Times New Roman"/>
            <w:sz w:val="24"/>
            <w:szCs w:val="24"/>
            <w:lang w:val="en-US"/>
          </w:rPr>
          <w:delText xml:space="preserve">we </w:delText>
        </w:r>
      </w:del>
      <w:del w:id="1980" w:author="anna.resch88@gmail.com" w:date="2022-01-16T12:46:00Z">
        <w:r w:rsidRPr="009A1C08" w:rsidDel="007148CB">
          <w:rPr>
            <w:rFonts w:ascii="Times New Roman" w:hAnsi="Times New Roman" w:cs="Times New Roman"/>
            <w:sz w:val="24"/>
            <w:szCs w:val="24"/>
            <w:lang w:val="en-US"/>
          </w:rPr>
          <w:delText xml:space="preserve">aimed </w:delText>
        </w:r>
      </w:del>
      <w:ins w:id="1981" w:author="anna.resch88@gmail.com" w:date="2022-01-16T12:46:00Z">
        <w:r w:rsidR="007148CB">
          <w:rPr>
            <w:rFonts w:ascii="Times New Roman" w:hAnsi="Times New Roman" w:cs="Times New Roman"/>
            <w:sz w:val="24"/>
            <w:szCs w:val="24"/>
            <w:lang w:val="en-US"/>
          </w:rPr>
          <w:t>reached</w:t>
        </w:r>
      </w:ins>
      <w:del w:id="1982" w:author="anna.resch88@gmail.com" w:date="2022-01-16T12:46:00Z">
        <w:r w:rsidRPr="009A1C08" w:rsidDel="007148CB">
          <w:rPr>
            <w:rFonts w:ascii="Times New Roman" w:hAnsi="Times New Roman" w:cs="Times New Roman"/>
            <w:sz w:val="24"/>
            <w:szCs w:val="24"/>
            <w:lang w:val="en-US"/>
          </w:rPr>
          <w:delText>for</w:delText>
        </w:r>
      </w:del>
      <w:r w:rsidRPr="009A1C08">
        <w:rPr>
          <w:rFonts w:ascii="Times New Roman" w:hAnsi="Times New Roman" w:cs="Times New Roman"/>
          <w:sz w:val="24"/>
          <w:szCs w:val="24"/>
          <w:lang w:val="en-US"/>
        </w:rPr>
        <w:t xml:space="preserve"> a </w:t>
      </w:r>
      <w:ins w:id="1983" w:author="anna.resch88@gmail.com" w:date="2022-01-16T12:46:00Z">
        <w:r w:rsidR="007148CB">
          <w:rPr>
            <w:rFonts w:ascii="Times New Roman" w:hAnsi="Times New Roman" w:cs="Times New Roman"/>
            <w:sz w:val="24"/>
            <w:szCs w:val="24"/>
            <w:lang w:val="en-US"/>
          </w:rPr>
          <w:t xml:space="preserve">remarkable </w:t>
        </w:r>
      </w:ins>
      <w:r w:rsidRPr="009A1C08">
        <w:rPr>
          <w:rFonts w:ascii="Times New Roman" w:hAnsi="Times New Roman" w:cs="Times New Roman"/>
          <w:sz w:val="24"/>
          <w:szCs w:val="24"/>
          <w:lang w:val="en-US"/>
        </w:rPr>
        <w:t>resilience of 80</w:t>
      </w:r>
      <w:ins w:id="1984" w:author="anna.resch88@gmail.com" w:date="2022-01-16T12:46: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w:t>
      </w:r>
      <w:ins w:id="1985" w:author="anna.resch88@gmail.com" w:date="2022-01-16T12:46:00Z">
        <w:r w:rsidR="007148CB">
          <w:rPr>
            <w:rFonts w:ascii="Times New Roman" w:hAnsi="Times New Roman" w:cs="Times New Roman"/>
            <w:sz w:val="24"/>
            <w:szCs w:val="24"/>
            <w:lang w:val="en-US"/>
          </w:rPr>
          <w:t>, as</w:t>
        </w:r>
      </w:ins>
      <w:ins w:id="1986" w:author="anna.resch88@gmail.com" w:date="2022-01-16T12:44:00Z">
        <w:r w:rsidR="007D626A">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w:t>
      </w:r>
      <w:ins w:id="1987" w:author="anna.resch88@gmail.com" w:date="2022-01-16T12:46:00Z">
        <w:r w:rsidR="007148CB" w:rsidRPr="009A1C08">
          <w:rPr>
            <w:rFonts w:ascii="Times New Roman" w:hAnsi="Times New Roman" w:cs="Times New Roman"/>
            <w:sz w:val="24"/>
            <w:szCs w:val="24"/>
            <w:lang w:val="en-US"/>
          </w:rPr>
          <w:t>determined by AFM (</w:t>
        </w:r>
        <w:r w:rsidR="007148CB" w:rsidRPr="007148CB">
          <w:rPr>
            <w:rFonts w:ascii="Times New Roman" w:hAnsi="Times New Roman" w:cs="Times New Roman"/>
            <w:b/>
            <w:bCs/>
            <w:sz w:val="24"/>
            <w:szCs w:val="24"/>
            <w:highlight w:val="cyan"/>
            <w:lang w:val="en-US"/>
            <w:rPrChange w:id="1988" w:author="anna.resch88@gmail.com" w:date="2022-01-16T12:46:00Z">
              <w:rPr>
                <w:rFonts w:ascii="Times New Roman" w:hAnsi="Times New Roman" w:cs="Times New Roman"/>
                <w:sz w:val="24"/>
                <w:szCs w:val="24"/>
                <w:highlight w:val="cyan"/>
                <w:lang w:val="en-US"/>
              </w:rPr>
            </w:rPrChange>
          </w:rPr>
          <w:t>SI Table S-2</w:t>
        </w:r>
        <w:r w:rsidR="007148CB">
          <w:rPr>
            <w:rFonts w:ascii="Times New Roman" w:hAnsi="Times New Roman" w:cs="Times New Roman"/>
            <w:sz w:val="24"/>
            <w:szCs w:val="24"/>
            <w:lang w:val="en-US"/>
          </w:rPr>
          <w:t xml:space="preserve">). </w:t>
        </w:r>
      </w:ins>
      <w:ins w:id="1989" w:author="anna.resch88@gmail.com" w:date="2022-01-16T12:48:00Z">
        <w:r w:rsidR="007148CB">
          <w:rPr>
            <w:rFonts w:ascii="Times New Roman" w:hAnsi="Times New Roman" w:cs="Times New Roman"/>
            <w:sz w:val="24"/>
            <w:szCs w:val="24"/>
            <w:lang w:val="en-US"/>
          </w:rPr>
          <w:t>Compared to this, the</w:t>
        </w:r>
      </w:ins>
      <w:del w:id="1990" w:author="anna.resch88@gmail.com" w:date="2022-01-16T12:48:00Z">
        <w:r w:rsidRPr="009A1C08" w:rsidDel="007148CB">
          <w:rPr>
            <w:rFonts w:ascii="Times New Roman" w:hAnsi="Times New Roman" w:cs="Times New Roman"/>
            <w:sz w:val="24"/>
            <w:szCs w:val="24"/>
            <w:lang w:val="en-US"/>
          </w:rPr>
          <w:delText>since</w:delText>
        </w:r>
      </w:del>
      <w:r w:rsidRPr="009A1C08">
        <w:rPr>
          <w:rFonts w:ascii="Times New Roman" w:hAnsi="Times New Roman" w:cs="Times New Roman"/>
          <w:sz w:val="24"/>
          <w:szCs w:val="24"/>
          <w:lang w:val="en-US"/>
        </w:rPr>
        <w:t xml:space="preserve"> </w:t>
      </w:r>
      <w:r w:rsidR="00FD2412" w:rsidRPr="009A1C08">
        <w:rPr>
          <w:rFonts w:ascii="Times New Roman" w:hAnsi="Times New Roman" w:cs="Times New Roman"/>
          <w:sz w:val="24"/>
          <w:szCs w:val="24"/>
          <w:lang w:val="en-US"/>
        </w:rPr>
        <w:t xml:space="preserve">best </w:t>
      </w:r>
      <w:r w:rsidRPr="009A1C08">
        <w:rPr>
          <w:rFonts w:ascii="Times New Roman" w:hAnsi="Times New Roman" w:cs="Times New Roman"/>
          <w:sz w:val="24"/>
          <w:szCs w:val="24"/>
          <w:lang w:val="en-US"/>
        </w:rPr>
        <w:t>commercial polymer</w:t>
      </w:r>
      <w:r w:rsidR="00FD2412" w:rsidRPr="009A1C08">
        <w:rPr>
          <w:rFonts w:ascii="Times New Roman" w:hAnsi="Times New Roman" w:cs="Times New Roman"/>
          <w:sz w:val="24"/>
          <w:szCs w:val="24"/>
          <w:lang w:val="en-US"/>
        </w:rPr>
        <w:t>s</w:t>
      </w:r>
      <w:r w:rsidRPr="009A1C08">
        <w:rPr>
          <w:rFonts w:ascii="Times New Roman" w:hAnsi="Times New Roman" w:cs="Times New Roman"/>
          <w:sz w:val="24"/>
          <w:szCs w:val="24"/>
          <w:lang w:val="en-US"/>
        </w:rPr>
        <w:t xml:space="preserve"> typically exhibit a resilience </w:t>
      </w:r>
      <w:r w:rsidR="00FD2412" w:rsidRPr="009A1C08">
        <w:rPr>
          <w:rFonts w:ascii="Times New Roman" w:hAnsi="Times New Roman" w:cs="Times New Roman"/>
          <w:sz w:val="24"/>
          <w:szCs w:val="24"/>
          <w:lang w:val="en-US"/>
        </w:rPr>
        <w:t>between</w:t>
      </w:r>
      <w:r w:rsidRPr="009A1C08">
        <w:rPr>
          <w:rFonts w:ascii="Times New Roman" w:hAnsi="Times New Roman" w:cs="Times New Roman"/>
          <w:sz w:val="24"/>
          <w:szCs w:val="24"/>
          <w:lang w:val="en-US"/>
        </w:rPr>
        <w:t xml:space="preserve"> 65-87</w:t>
      </w:r>
      <w:ins w:id="1991" w:author="anna.resch88@gmail.com" w:date="2022-01-16T12:48: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 (from </w:t>
      </w:r>
      <w:commentRangeStart w:id="1992"/>
      <w:r w:rsidRPr="009A1C08">
        <w:rPr>
          <w:rFonts w:ascii="Times New Roman" w:hAnsi="Times New Roman" w:cs="Times New Roman"/>
          <w:sz w:val="24"/>
          <w:szCs w:val="24"/>
          <w:lang w:val="en-US"/>
        </w:rPr>
        <w:t>EVA</w:t>
      </w:r>
      <w:r w:rsidR="008629A8" w:rsidRPr="009A1C08">
        <w:rPr>
          <w:rFonts w:ascii="Times New Roman" w:hAnsi="Times New Roman" w:cs="Times New Roman"/>
          <w:sz w:val="24"/>
          <w:szCs w:val="24"/>
          <w:lang w:val="en-US"/>
        </w:rPr>
        <w:t xml:space="preserve"> </w:t>
      </w:r>
      <w:commentRangeEnd w:id="1992"/>
      <w:r w:rsidR="007148CB">
        <w:rPr>
          <w:rStyle w:val="Kommentarzeichen"/>
        </w:rPr>
        <w:commentReference w:id="1992"/>
      </w:r>
      <w:r w:rsidR="008629A8" w:rsidRPr="009A1C08">
        <w:rPr>
          <w:rFonts w:ascii="Times New Roman" w:hAnsi="Times New Roman" w:cs="Times New Roman"/>
          <w:sz w:val="24"/>
          <w:szCs w:val="24"/>
          <w:lang w:val="en-US"/>
        </w:rPr>
        <w:t xml:space="preserve">(65%) </w:t>
      </w:r>
      <w:r w:rsidR="00FD2412" w:rsidRPr="009A1C08">
        <w:rPr>
          <w:rFonts w:ascii="Times New Roman" w:hAnsi="Times New Roman" w:cs="Times New Roman"/>
          <w:sz w:val="24"/>
          <w:szCs w:val="24"/>
          <w:lang w:val="en-US"/>
        </w:rPr>
        <w:t>and</w:t>
      </w:r>
      <w:r w:rsidRPr="009A1C08">
        <w:rPr>
          <w:rFonts w:ascii="Times New Roman" w:hAnsi="Times New Roman" w:cs="Times New Roman"/>
          <w:sz w:val="24"/>
          <w:szCs w:val="24"/>
          <w:lang w:val="en-US"/>
        </w:rPr>
        <w:t xml:space="preserve"> TPU (76%) </w:t>
      </w:r>
      <w:r w:rsidR="00FD2412" w:rsidRPr="009A1C08">
        <w:rPr>
          <w:rFonts w:ascii="Times New Roman" w:hAnsi="Times New Roman" w:cs="Times New Roman"/>
          <w:sz w:val="24"/>
          <w:szCs w:val="24"/>
          <w:lang w:val="en-US"/>
        </w:rPr>
        <w:t>to</w:t>
      </w:r>
      <w:r w:rsidRPr="009A1C08">
        <w:rPr>
          <w:rFonts w:ascii="Times New Roman" w:hAnsi="Times New Roman" w:cs="Times New Roman"/>
          <w:sz w:val="24"/>
          <w:szCs w:val="24"/>
          <w:lang w:val="en-US"/>
        </w:rPr>
        <w:t xml:space="preserve"> PEBAX </w:t>
      </w:r>
      <w:r w:rsidR="008629A8" w:rsidRPr="009A1C08">
        <w:rPr>
          <w:rFonts w:ascii="Times New Roman" w:hAnsi="Times New Roman" w:cs="Times New Roman"/>
          <w:sz w:val="24"/>
          <w:szCs w:val="24"/>
          <w:lang w:val="en-US"/>
        </w:rPr>
        <w:t xml:space="preserve">(up to </w:t>
      </w:r>
      <w:r w:rsidRPr="009A1C08">
        <w:rPr>
          <w:rFonts w:ascii="Times New Roman" w:hAnsi="Times New Roman" w:cs="Times New Roman"/>
          <w:sz w:val="24"/>
          <w:szCs w:val="24"/>
          <w:lang w:val="en-US"/>
        </w:rPr>
        <w:t>87</w:t>
      </w:r>
      <w:ins w:id="1993" w:author="anna.resch88@gmail.com" w:date="2022-01-16T12:45:00Z">
        <w:r w:rsidR="007148CB">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w:t>
      </w:r>
      <w:r w:rsidR="008629A8" w:rsidRPr="009A1C08">
        <w:rPr>
          <w:rFonts w:ascii="Times New Roman" w:hAnsi="Times New Roman" w:cs="Times New Roman"/>
          <w:sz w:val="24"/>
          <w:szCs w:val="24"/>
          <w:lang w:val="en-US"/>
        </w:rPr>
        <w:t>)</w:t>
      </w:r>
      <w:del w:id="1994" w:author="anna.resch88@gmail.com" w:date="2022-01-16T12:48:00Z">
        <w:r w:rsidR="008629A8" w:rsidRPr="009A1C08" w:rsidDel="007148CB">
          <w:rPr>
            <w:rFonts w:ascii="Times New Roman" w:hAnsi="Times New Roman" w:cs="Times New Roman"/>
            <w:sz w:val="24"/>
            <w:szCs w:val="24"/>
            <w:lang w:val="en-US"/>
          </w:rPr>
          <w:delText>)</w:delText>
        </w:r>
      </w:del>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&lt;EndNote&gt;&lt;Cite&gt;&lt;Author&gt;Burns&lt;/Author&gt;&lt;Year&gt;2020&lt;/Year&gt;&lt;RecNum&gt;223&lt;/RecNum&gt;&lt;DisplayText&gt;&lt;style face="superscript"&gt;[30]&lt;/style&gt;&lt;/DisplayText&gt;&lt;record&gt;&lt;rec-number&gt;223&lt;/rec-number&gt;&lt;foreign-keys&gt;&lt;key app="EN" db-id="zvspev52q5sttqetatnpexxo02zdpswpztzw" timestamp="1611228000"&gt;223&lt;/key&gt;&lt;/foreign-keys&gt;&lt;ref-type name="Journal Article"&gt;17&lt;/ref-type&gt;&lt;contributors&gt;&lt;authors&gt;&lt;author&gt;Burns, Geoffrey T&lt;/author&gt;&lt;author&gt;Tam, Nicholas&lt;/author&gt;&lt;/authors&gt;&lt;/contributors&gt;&lt;titles&gt;&lt;title&gt;Is it the shoes? A simple proposal for regulating footwear in road running.&lt;/title&gt;&lt;secondary-title&gt;British Journal of Sports Medicine&lt;/secondary-title&gt;&lt;/titles&gt;&lt;periodical&gt;&lt;full-title&gt;British Journal of Sports Medicine&lt;/full-title&gt;&lt;/periodical&gt;&lt;pages&gt;439-440&lt;/pages&gt;&lt;volume&gt;54&lt;/volume&gt;&lt;keywords&gt;&lt;keyword&gt;87% resileince for PEBAX in Nike Vaporfly Next&lt;/keyword&gt;&lt;/keywords&gt;&lt;dates&gt;&lt;year&gt;2020&lt;/year&gt;&lt;/dates&gt;&lt;urls&gt;&lt;related-urls&gt;&lt;url&gt;https://bjsm.bmj.com/content/bjsports/54/8/439.full.pdf&lt;/url&gt;&lt;url&gt;https://bjsm.bmj.com/content/54/8/439&lt;/url&gt;&lt;url&gt;https://bjsm.bmj.com/content/54/8/439.info&lt;/url&gt;&lt;/related-urls&gt;&lt;/urls&gt;&lt;electronic-resource-num&gt;doi:10.1136/bjsports-2018-100480 &lt;/electronic-resource-num&gt;&lt;/record&gt;&lt;/Cite&gt;&lt;/EndNote&gt;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[30]</w:t>
      </w:r>
      <w:r w:rsidR="00697024">
        <w:rPr>
          <w:rFonts w:ascii="Times New Roman" w:hAnsi="Times New Roman" w:cs="Times New Roman"/>
          <w:sz w:val="24"/>
          <w:szCs w:val="24"/>
          <w:lang w:val="en-US"/>
        </w:rPr>
        <w:fldChar w:fldCharType="end"/>
      </w:r>
      <w:del w:id="1995" w:author="anna.resch88@gmail.com" w:date="2022-01-16T12:47:00Z">
        <w:r w:rsidRPr="009A1C08" w:rsidDel="007148CB">
          <w:rPr>
            <w:rFonts w:ascii="Times New Roman" w:hAnsi="Times New Roman" w:cs="Times New Roman"/>
            <w:sz w:val="24"/>
            <w:szCs w:val="24"/>
            <w:lang w:val="en-US"/>
          </w:rPr>
          <w:delText xml:space="preserve"> reaching remarkable 8</w:delText>
        </w:r>
      </w:del>
      <w:del w:id="1996" w:author="anna.resch88@gmail.com" w:date="2022-01-16T12:45:00Z">
        <w:r w:rsidR="00836324" w:rsidRPr="009A1C08" w:rsidDel="007148CB">
          <w:rPr>
            <w:rFonts w:ascii="Times New Roman" w:hAnsi="Times New Roman" w:cs="Times New Roman"/>
            <w:sz w:val="24"/>
            <w:szCs w:val="24"/>
            <w:lang w:val="en-US"/>
          </w:rPr>
          <w:delText>O</w:delText>
        </w:r>
      </w:del>
      <w:del w:id="1997" w:author="anna.resch88@gmail.com" w:date="2022-01-16T12:47:00Z">
        <w:r w:rsidRPr="009A1C08" w:rsidDel="007148CB">
          <w:rPr>
            <w:rFonts w:ascii="Times New Roman" w:hAnsi="Times New Roman" w:cs="Times New Roman"/>
            <w:sz w:val="24"/>
            <w:szCs w:val="24"/>
            <w:lang w:val="en-US"/>
          </w:rPr>
          <w:delText>% with the BioUltraBond system</w:delText>
        </w:r>
      </w:del>
      <w:del w:id="1998" w:author="anna.resch88@gmail.com" w:date="2022-01-16T12:46:00Z">
        <w:r w:rsidR="00836324" w:rsidRPr="009A1C08" w:rsidDel="007148CB">
          <w:rPr>
            <w:rFonts w:ascii="Times New Roman" w:hAnsi="Times New Roman" w:cs="Times New Roman"/>
            <w:sz w:val="24"/>
            <w:szCs w:val="24"/>
            <w:lang w:val="en-US"/>
          </w:rPr>
          <w:delText xml:space="preserve"> determined by AFM (</w:delText>
        </w:r>
        <w:r w:rsidR="003D0D6B" w:rsidRPr="00AB552A" w:rsidDel="007148CB">
          <w:rPr>
            <w:rFonts w:ascii="Times New Roman" w:hAnsi="Times New Roman" w:cs="Times New Roman"/>
            <w:sz w:val="24"/>
            <w:szCs w:val="24"/>
            <w:highlight w:val="cyan"/>
            <w:lang w:val="en-US"/>
            <w:rPrChange w:id="1999" w:author="Bizan N. Balzer" w:date="2021-10-07T16:22:00Z">
              <w:rPr>
                <w:rFonts w:ascii="Times New Roman" w:hAnsi="Times New Roman" w:cs="Times New Roman"/>
                <w:sz w:val="24"/>
                <w:szCs w:val="24"/>
                <w:lang w:val="en-US"/>
              </w:rPr>
            </w:rPrChange>
          </w:rPr>
          <w:delText>S</w:delText>
        </w:r>
        <w:r w:rsidR="00792B1E" w:rsidRPr="00AB552A" w:rsidDel="007148CB">
          <w:rPr>
            <w:rFonts w:ascii="Times New Roman" w:hAnsi="Times New Roman" w:cs="Times New Roman"/>
            <w:sz w:val="24"/>
            <w:szCs w:val="24"/>
            <w:highlight w:val="cyan"/>
            <w:lang w:val="en-US"/>
            <w:rPrChange w:id="2000" w:author="Bizan N. Balzer" w:date="2021-10-07T16:22:00Z">
              <w:rPr>
                <w:rFonts w:ascii="Times New Roman" w:hAnsi="Times New Roman" w:cs="Times New Roman"/>
                <w:sz w:val="24"/>
                <w:szCs w:val="24"/>
                <w:lang w:val="en-US"/>
              </w:rPr>
            </w:rPrChange>
          </w:rPr>
          <w:delText>I</w:delText>
        </w:r>
        <w:r w:rsidR="003D0D6B" w:rsidRPr="00AB552A" w:rsidDel="007148CB">
          <w:rPr>
            <w:rFonts w:ascii="Times New Roman" w:hAnsi="Times New Roman" w:cs="Times New Roman"/>
            <w:sz w:val="24"/>
            <w:szCs w:val="24"/>
            <w:highlight w:val="cyan"/>
            <w:lang w:val="en-US"/>
            <w:rPrChange w:id="2001" w:author="Bizan N. Balzer" w:date="2021-10-07T16:22:00Z">
              <w:rPr>
                <w:rFonts w:ascii="Times New Roman" w:hAnsi="Times New Roman" w:cs="Times New Roman"/>
                <w:sz w:val="24"/>
                <w:szCs w:val="24"/>
                <w:lang w:val="en-US"/>
              </w:rPr>
            </w:rPrChange>
          </w:rPr>
          <w:delText xml:space="preserve"> Figure </w:delText>
        </w:r>
      </w:del>
      <w:ins w:id="2002" w:author="Bizan N. Balzer" w:date="2021-10-07T17:57:00Z">
        <w:del w:id="2003" w:author="anna.resch88@gmail.com" w:date="2022-01-16T12:46:00Z">
          <w:r w:rsidR="00DD74B4" w:rsidDel="007148CB">
            <w:rPr>
              <w:rFonts w:ascii="Times New Roman" w:hAnsi="Times New Roman" w:cs="Times New Roman"/>
              <w:sz w:val="24"/>
              <w:szCs w:val="24"/>
              <w:highlight w:val="cyan"/>
              <w:lang w:val="en-US"/>
            </w:rPr>
            <w:delText>Table</w:delText>
          </w:r>
          <w:r w:rsidR="00DD74B4" w:rsidRPr="00AB552A" w:rsidDel="007148CB">
            <w:rPr>
              <w:rFonts w:ascii="Times New Roman" w:hAnsi="Times New Roman" w:cs="Times New Roman"/>
              <w:sz w:val="24"/>
              <w:szCs w:val="24"/>
              <w:highlight w:val="cyan"/>
              <w:lang w:val="en-US"/>
              <w:rPrChange w:id="2004" w:author="Bizan N. Balzer" w:date="2021-10-07T16:22:00Z">
                <w:rPr>
                  <w:rFonts w:ascii="Times New Roman" w:hAnsi="Times New Roman" w:cs="Times New Roman"/>
                  <w:sz w:val="24"/>
                  <w:szCs w:val="24"/>
                  <w:lang w:val="en-US"/>
                </w:rPr>
              </w:rPrChange>
            </w:rPr>
            <w:delText xml:space="preserve"> </w:delText>
          </w:r>
        </w:del>
      </w:ins>
      <w:del w:id="2005" w:author="anna.resch88@gmail.com" w:date="2022-01-16T12:46:00Z">
        <w:r w:rsidR="00836324" w:rsidRPr="00AB552A" w:rsidDel="007148CB">
          <w:rPr>
            <w:rFonts w:ascii="Times New Roman" w:hAnsi="Times New Roman" w:cs="Times New Roman"/>
            <w:sz w:val="24"/>
            <w:szCs w:val="24"/>
            <w:highlight w:val="cyan"/>
            <w:lang w:val="en-US"/>
            <w:rPrChange w:id="2006" w:author="Bizan N. Balzer" w:date="2021-10-07T16:22:00Z">
              <w:rPr>
                <w:rFonts w:ascii="Times New Roman" w:hAnsi="Times New Roman" w:cs="Times New Roman"/>
                <w:sz w:val="24"/>
                <w:szCs w:val="24"/>
                <w:lang w:val="en-US"/>
              </w:rPr>
            </w:rPrChange>
          </w:rPr>
          <w:delText>S-2</w:delText>
        </w:r>
      </w:del>
      <w:del w:id="2007" w:author="anna.resch88@gmail.com" w:date="2022-01-16T12:47:00Z">
        <w:r w:rsidR="00836324" w:rsidRPr="009A1C08" w:rsidDel="007148CB">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 </w:t>
      </w:r>
    </w:p>
    <w:p w14:paraId="639084EB" w14:textId="77777777" w:rsidR="00F844DB" w:rsidRPr="009A1C08" w:rsidRDefault="00F844DB" w:rsidP="009A1C08">
      <w:pPr>
        <w:spacing w:line="480" w:lineRule="auto"/>
        <w:jc w:val="both"/>
        <w:rPr>
          <w:rFonts w:ascii="Times New Roman" w:hAnsi="Times New Roman" w:cs="Times New Roman"/>
          <w:sz w:val="24"/>
          <w:szCs w:val="24"/>
          <w:lang w:val="en-US"/>
        </w:rPr>
      </w:pPr>
    </w:p>
    <w:p w14:paraId="77770E11" w14:textId="2135B58C" w:rsidR="008C4C5A" w:rsidRPr="009A1C08" w:rsidRDefault="008C4C5A" w:rsidP="008D5BD5">
      <w:pPr>
        <w:pStyle w:val="berschrift2"/>
        <w:spacing w:line="360" w:lineRule="auto"/>
        <w:jc w:val="both"/>
        <w:rPr>
          <w:rFonts w:ascii="Times New Roman" w:hAnsi="Times New Roman" w:cs="Times New Roman"/>
          <w:lang w:val="en-US"/>
        </w:rPr>
      </w:pPr>
      <w:r w:rsidRPr="009A1C08">
        <w:rPr>
          <w:rFonts w:ascii="Times New Roman" w:hAnsi="Times New Roman" w:cs="Times New Roman"/>
          <w:lang w:val="en-US"/>
        </w:rPr>
        <w:t>Sealing of corneal defects</w:t>
      </w:r>
    </w:p>
    <w:p w14:paraId="4A5AE3E3" w14:textId="092B046E" w:rsidR="009B54BF" w:rsidRPr="00672A2F" w:rsidRDefault="00672A2F" w:rsidP="009A1C08">
      <w:pPr>
        <w:spacing w:line="480" w:lineRule="auto"/>
        <w:jc w:val="both"/>
        <w:rPr>
          <w:rFonts w:ascii="Times New Roman" w:hAnsi="Times New Roman" w:cs="Times New Roman"/>
          <w:color w:val="808080" w:themeColor="background1" w:themeShade="80"/>
          <w:sz w:val="24"/>
          <w:szCs w:val="24"/>
          <w:lang w:val="en-US"/>
          <w:rPrChange w:id="2008" w:author="anna.resch88@gmail.com" w:date="2022-01-04T18:15:00Z">
            <w:rPr>
              <w:rFonts w:ascii="Times New Roman" w:hAnsi="Times New Roman" w:cs="Times New Roman"/>
              <w:sz w:val="24"/>
              <w:szCs w:val="24"/>
              <w:lang w:val="en-US"/>
            </w:rPr>
          </w:rPrChange>
        </w:rPr>
      </w:pPr>
      <w:ins w:id="2009" w:author="anna.resch88@gmail.com" w:date="2022-01-04T18:15:00Z">
        <w:r w:rsidRPr="00DE0B00">
          <w:rPr>
            <w:rFonts w:ascii="Times New Roman" w:hAnsi="Times New Roman" w:cs="Times New Roman"/>
            <w:color w:val="000000" w:themeColor="text1"/>
            <w:sz w:val="24"/>
            <w:szCs w:val="24"/>
            <w:lang w:val="en-US"/>
            <w:rPrChange w:id="2010" w:author="anna.resch88@gmail.com" w:date="2022-01-05T11:19:00Z">
              <w:rPr>
                <w:rFonts w:ascii="Times New Roman" w:hAnsi="Times New Roman" w:cs="Times New Roman"/>
                <w:color w:val="808080" w:themeColor="background1" w:themeShade="80"/>
                <w:sz w:val="24"/>
                <w:szCs w:val="24"/>
                <w:lang w:val="en-US"/>
              </w:rPr>
            </w:rPrChange>
          </w:rPr>
          <w:t xml:space="preserve">An ophthalmological application was chosen as proof-of-concept for clinical applicability. </w:t>
        </w:r>
      </w:ins>
      <w:r w:rsidR="0088220A" w:rsidRPr="009A1C08">
        <w:rPr>
          <w:rFonts w:ascii="Times New Roman" w:hAnsi="Times New Roman" w:cs="Times New Roman"/>
          <w:sz w:val="24"/>
          <w:szCs w:val="24"/>
          <w:lang w:val="en-US"/>
        </w:rPr>
        <w:t>Corneal w</w:t>
      </w:r>
      <w:r w:rsidR="002A6503" w:rsidRPr="009A1C08">
        <w:rPr>
          <w:rFonts w:ascii="Times New Roman" w:hAnsi="Times New Roman" w:cs="Times New Roman"/>
          <w:sz w:val="24"/>
          <w:szCs w:val="24"/>
          <w:lang w:val="en-US"/>
        </w:rPr>
        <w:t xml:space="preserve">ounds </w:t>
      </w:r>
      <w:r w:rsidR="00335F2C" w:rsidRPr="009A1C08">
        <w:rPr>
          <w:rFonts w:ascii="Times New Roman" w:hAnsi="Times New Roman" w:cs="Times New Roman"/>
          <w:sz w:val="24"/>
          <w:szCs w:val="24"/>
          <w:lang w:val="en-US"/>
        </w:rPr>
        <w:t>pose a particular challenge</w:t>
      </w:r>
      <w:ins w:id="2011" w:author="Alexander Resch" w:date="2022-01-18T20:34:00Z">
        <w:r w:rsidR="00DA050C">
          <w:rPr>
            <w:rFonts w:ascii="Times New Roman" w:hAnsi="Times New Roman" w:cs="Times New Roman"/>
            <w:sz w:val="24"/>
            <w:szCs w:val="24"/>
            <w:lang w:val="en-US"/>
          </w:rPr>
          <w:t>,</w:t>
        </w:r>
      </w:ins>
      <w:r w:rsidR="00335F2C" w:rsidRPr="009A1C08">
        <w:rPr>
          <w:rFonts w:ascii="Times New Roman" w:hAnsi="Times New Roman" w:cs="Times New Roman"/>
          <w:sz w:val="24"/>
          <w:szCs w:val="24"/>
          <w:lang w:val="en-US"/>
        </w:rPr>
        <w:t xml:space="preserve"> as sutures </w:t>
      </w:r>
      <w:ins w:id="2012" w:author="anna.resch88@gmail.com" w:date="2022-01-03T10:42:00Z">
        <w:r w:rsidR="0073781D">
          <w:rPr>
            <w:rFonts w:ascii="Times New Roman" w:hAnsi="Times New Roman" w:cs="Times New Roman"/>
            <w:sz w:val="24"/>
            <w:szCs w:val="24"/>
            <w:lang w:val="en-US"/>
          </w:rPr>
          <w:t xml:space="preserve">can </w:t>
        </w:r>
      </w:ins>
      <w:r w:rsidR="00335F2C" w:rsidRPr="009A1C08">
        <w:rPr>
          <w:rFonts w:ascii="Times New Roman" w:hAnsi="Times New Roman" w:cs="Times New Roman"/>
          <w:sz w:val="24"/>
          <w:szCs w:val="24"/>
          <w:lang w:val="en-US"/>
        </w:rPr>
        <w:t xml:space="preserve">induce scaring </w:t>
      </w:r>
      <w:r w:rsidR="00993877" w:rsidRPr="009A1C08">
        <w:rPr>
          <w:rFonts w:ascii="Times New Roman" w:hAnsi="Times New Roman" w:cs="Times New Roman"/>
          <w:sz w:val="24"/>
          <w:szCs w:val="24"/>
          <w:lang w:val="en-US"/>
        </w:rPr>
        <w:t xml:space="preserve">as well as astigmatic </w:t>
      </w:r>
      <w:r w:rsidR="005A200E" w:rsidRPr="009A1C08">
        <w:rPr>
          <w:rFonts w:ascii="Times New Roman" w:hAnsi="Times New Roman" w:cs="Times New Roman"/>
          <w:sz w:val="24"/>
          <w:szCs w:val="24"/>
          <w:lang w:val="en-US"/>
        </w:rPr>
        <w:t xml:space="preserve">distortion of </w:t>
      </w:r>
      <w:ins w:id="2013" w:author="anna.resch88@gmail.com" w:date="2022-01-03T10:42:00Z">
        <w:r w:rsidR="0073781D">
          <w:rPr>
            <w:rFonts w:ascii="Times New Roman" w:hAnsi="Times New Roman" w:cs="Times New Roman"/>
            <w:sz w:val="24"/>
            <w:szCs w:val="24"/>
            <w:lang w:val="en-US"/>
          </w:rPr>
          <w:t xml:space="preserve">the </w:t>
        </w:r>
      </w:ins>
      <w:r w:rsidR="005A200E" w:rsidRPr="009A1C08">
        <w:rPr>
          <w:rFonts w:ascii="Times New Roman" w:hAnsi="Times New Roman" w:cs="Times New Roman"/>
          <w:sz w:val="24"/>
          <w:szCs w:val="24"/>
          <w:lang w:val="en-US"/>
        </w:rPr>
        <w:t>corneal shape</w:t>
      </w:r>
      <w:r w:rsidR="00F35DC7" w:rsidRPr="009A1C08">
        <w:rPr>
          <w:rFonts w:ascii="Times New Roman" w:hAnsi="Times New Roman" w:cs="Times New Roman"/>
          <w:sz w:val="24"/>
          <w:szCs w:val="24"/>
          <w:lang w:val="en-US"/>
        </w:rPr>
        <w:t>, both</w:t>
      </w:r>
      <w:r w:rsidR="005A200E" w:rsidRPr="009A1C08">
        <w:rPr>
          <w:rFonts w:ascii="Times New Roman" w:hAnsi="Times New Roman" w:cs="Times New Roman"/>
          <w:sz w:val="24"/>
          <w:szCs w:val="24"/>
          <w:lang w:val="en-US"/>
        </w:rPr>
        <w:t xml:space="preserve"> </w:t>
      </w:r>
      <w:r w:rsidR="00993877" w:rsidRPr="009A1C08">
        <w:rPr>
          <w:rFonts w:ascii="Times New Roman" w:hAnsi="Times New Roman" w:cs="Times New Roman"/>
          <w:sz w:val="24"/>
          <w:szCs w:val="24"/>
          <w:lang w:val="en-US"/>
        </w:rPr>
        <w:t>resulting in</w:t>
      </w:r>
      <w:r w:rsidR="005A200E" w:rsidRPr="009A1C08">
        <w:rPr>
          <w:rFonts w:ascii="Times New Roman" w:hAnsi="Times New Roman" w:cs="Times New Roman"/>
          <w:sz w:val="24"/>
          <w:szCs w:val="24"/>
          <w:lang w:val="en-US"/>
        </w:rPr>
        <w:t xml:space="preserve"> loss of vision.</w:t>
      </w:r>
      <w:r w:rsidR="00F35DC7" w:rsidRPr="009A1C08">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Since</w:t>
      </w:r>
      <w:r w:rsidR="00F35DC7" w:rsidRPr="009A1C08">
        <w:rPr>
          <w:rFonts w:ascii="Times New Roman" w:hAnsi="Times New Roman" w:cs="Times New Roman"/>
          <w:sz w:val="24"/>
          <w:szCs w:val="24"/>
          <w:lang w:val="en-US"/>
        </w:rPr>
        <w:t xml:space="preserve"> </w:t>
      </w:r>
      <w:r w:rsidR="008629A8" w:rsidRPr="009A1C08">
        <w:rPr>
          <w:rFonts w:ascii="Times New Roman" w:hAnsi="Times New Roman" w:cs="Times New Roman"/>
          <w:sz w:val="24"/>
          <w:szCs w:val="24"/>
          <w:lang w:val="en-US"/>
        </w:rPr>
        <w:t xml:space="preserve">an </w:t>
      </w:r>
      <w:r w:rsidR="00F35DC7" w:rsidRPr="009A1C08">
        <w:rPr>
          <w:rFonts w:ascii="Times New Roman" w:hAnsi="Times New Roman" w:cs="Times New Roman"/>
          <w:sz w:val="24"/>
          <w:szCs w:val="24"/>
          <w:lang w:val="en-US"/>
        </w:rPr>
        <w:t xml:space="preserve">ideal tissue glue for this purpose is still lacking, we addressed penetrating corneal wounds as a use case for </w:t>
      </w:r>
      <w:del w:id="2014" w:author="anna.resch88@gmail.com" w:date="2022-01-03T10:43:00Z">
        <w:r w:rsidR="00AA6B77" w:rsidRPr="009A1C08" w:rsidDel="0073781D">
          <w:rPr>
            <w:rFonts w:ascii="Times New Roman" w:hAnsi="Times New Roman" w:cs="Times New Roman"/>
            <w:sz w:val="24"/>
            <w:szCs w:val="24"/>
            <w:lang w:val="en-US"/>
          </w:rPr>
          <w:delText>BioUltr</w:delText>
        </w:r>
        <w:r w:rsidR="006D5332" w:rsidRPr="009A1C08" w:rsidDel="0073781D">
          <w:rPr>
            <w:rFonts w:ascii="Times New Roman" w:hAnsi="Times New Roman" w:cs="Times New Roman"/>
            <w:sz w:val="24"/>
            <w:szCs w:val="24"/>
            <w:lang w:val="en-US"/>
          </w:rPr>
          <w:delText>a</w:delText>
        </w:r>
        <w:r w:rsidR="00AA6B77" w:rsidRPr="009A1C08" w:rsidDel="0073781D">
          <w:rPr>
            <w:rFonts w:ascii="Times New Roman" w:hAnsi="Times New Roman" w:cs="Times New Roman"/>
            <w:sz w:val="24"/>
            <w:szCs w:val="24"/>
            <w:lang w:val="en-US"/>
          </w:rPr>
          <w:delText>Bond</w:delText>
        </w:r>
        <w:r w:rsidR="008D3EBE" w:rsidRPr="009A1C08" w:rsidDel="0073781D">
          <w:rPr>
            <w:rFonts w:ascii="Times New Roman" w:hAnsi="Times New Roman" w:cs="Times New Roman"/>
            <w:sz w:val="24"/>
            <w:szCs w:val="24"/>
            <w:lang w:val="en-US"/>
          </w:rPr>
          <w:delText xml:space="preserve"> </w:delText>
        </w:r>
      </w:del>
      <w:ins w:id="2015"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8629A8" w:rsidRPr="009A1C08">
        <w:rPr>
          <w:rFonts w:ascii="Times New Roman" w:hAnsi="Times New Roman" w:cs="Times New Roman"/>
          <w:sz w:val="24"/>
          <w:szCs w:val="24"/>
          <w:lang w:val="en-US"/>
        </w:rPr>
        <w:t>bioadhesives</w:t>
      </w:r>
      <w:r w:rsidR="008D3EBE" w:rsidRPr="009A1C08">
        <w:rPr>
          <w:rFonts w:ascii="Times New Roman" w:hAnsi="Times New Roman" w:cs="Times New Roman"/>
          <w:sz w:val="24"/>
          <w:szCs w:val="24"/>
          <w:lang w:val="en-US"/>
        </w:rPr>
        <w:t>.</w:t>
      </w:r>
    </w:p>
    <w:p w14:paraId="7CEAF7BA" w14:textId="56CC527A" w:rsidR="009B54BF" w:rsidRPr="009A1C08" w:rsidRDefault="00F87A27" w:rsidP="009A1C08">
      <w:pPr>
        <w:spacing w:line="480" w:lineRule="auto"/>
        <w:jc w:val="both"/>
        <w:rPr>
          <w:rFonts w:ascii="Times New Roman" w:hAnsi="Times New Roman" w:cs="Times New Roman"/>
          <w:sz w:val="24"/>
          <w:szCs w:val="24"/>
          <w:lang w:val="en-US"/>
        </w:rPr>
      </w:pPr>
      <w:r w:rsidRPr="009A1C08" w:rsidDel="00F87A27">
        <w:rPr>
          <w:rFonts w:ascii="Times New Roman" w:hAnsi="Times New Roman" w:cs="Times New Roman"/>
          <w:sz w:val="24"/>
          <w:szCs w:val="24"/>
          <w:lang w:val="en-US"/>
        </w:rPr>
        <w:lastRenderedPageBreak/>
        <w:t>For corneal sealing experiments</w:t>
      </w:r>
      <w:ins w:id="2016" w:author="Bizan N. Balzer" w:date="2021-10-07T23:08:00Z">
        <w:r w:rsidR="00622446">
          <w:rPr>
            <w:rFonts w:ascii="Times New Roman" w:hAnsi="Times New Roman" w:cs="Times New Roman"/>
            <w:sz w:val="24"/>
            <w:szCs w:val="24"/>
            <w:lang w:val="en-US"/>
          </w:rPr>
          <w:t xml:space="preserve"> (</w:t>
        </w:r>
        <w:r w:rsidR="00622446" w:rsidRPr="00622446">
          <w:rPr>
            <w:rFonts w:ascii="Times New Roman" w:hAnsi="Times New Roman" w:cs="Times New Roman"/>
            <w:b/>
            <w:bCs/>
            <w:sz w:val="24"/>
            <w:szCs w:val="24"/>
            <w:lang w:val="en-US"/>
            <w:rPrChange w:id="2017" w:author="Bizan N. Balzer" w:date="2021-10-07T23:09:00Z">
              <w:rPr>
                <w:rFonts w:ascii="Times New Roman" w:hAnsi="Times New Roman" w:cs="Times New Roman"/>
                <w:sz w:val="24"/>
                <w:szCs w:val="24"/>
                <w:lang w:val="en-US"/>
              </w:rPr>
            </w:rPrChange>
          </w:rPr>
          <w:t>Figure 5</w:t>
        </w:r>
        <w:r w:rsidR="00622446">
          <w:rPr>
            <w:rFonts w:ascii="Times New Roman" w:hAnsi="Times New Roman" w:cs="Times New Roman"/>
            <w:sz w:val="24"/>
            <w:szCs w:val="24"/>
            <w:lang w:val="en-US"/>
          </w:rPr>
          <w:t>)</w:t>
        </w:r>
      </w:ins>
      <w:r w:rsidRPr="009A1C08" w:rsidDel="00F87A27">
        <w:rPr>
          <w:rFonts w:ascii="Times New Roman" w:hAnsi="Times New Roman" w:cs="Times New Roman"/>
          <w:sz w:val="24"/>
          <w:szCs w:val="24"/>
          <w:lang w:val="en-US"/>
        </w:rPr>
        <w:t>, we chose the non-toxic catalyst riboflavin</w:t>
      </w:r>
      <w:r w:rsidR="008D3EBE" w:rsidRPr="009A1C08">
        <w:rPr>
          <w:rFonts w:ascii="Times New Roman" w:hAnsi="Times New Roman" w:cs="Times New Roman"/>
          <w:sz w:val="24"/>
          <w:szCs w:val="24"/>
          <w:lang w:val="en-US"/>
        </w:rPr>
        <w:t>, which is in</w:t>
      </w:r>
      <w:r w:rsidR="008D3EBE" w:rsidRPr="009A1C08" w:rsidDel="00F87A27">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 xml:space="preserve">clinical use for </w:t>
      </w:r>
      <w:r w:rsidRPr="009A1C08" w:rsidDel="00F87A27">
        <w:rPr>
          <w:rFonts w:ascii="Times New Roman" w:hAnsi="Times New Roman" w:cs="Times New Roman"/>
          <w:sz w:val="24"/>
          <w:szCs w:val="24"/>
          <w:lang w:val="en-US"/>
        </w:rPr>
        <w:t xml:space="preserve">the </w:t>
      </w:r>
      <w:r w:rsidR="008D3EBE" w:rsidRPr="009A1C08">
        <w:rPr>
          <w:rFonts w:ascii="Times New Roman" w:hAnsi="Times New Roman" w:cs="Times New Roman"/>
          <w:sz w:val="24"/>
          <w:szCs w:val="24"/>
          <w:lang w:val="en-US"/>
        </w:rPr>
        <w:t xml:space="preserve">crosslinking </w:t>
      </w:r>
      <w:r w:rsidRPr="009A1C08" w:rsidDel="00F87A27">
        <w:rPr>
          <w:rFonts w:ascii="Times New Roman" w:hAnsi="Times New Roman" w:cs="Times New Roman"/>
          <w:sz w:val="24"/>
          <w:szCs w:val="24"/>
          <w:lang w:val="en-US"/>
        </w:rPr>
        <w:t xml:space="preserve">treatment of </w:t>
      </w:r>
      <w:r w:rsidR="008D3EBE" w:rsidRPr="009A1C08">
        <w:rPr>
          <w:rFonts w:ascii="Times New Roman" w:hAnsi="Times New Roman" w:cs="Times New Roman"/>
          <w:sz w:val="24"/>
          <w:szCs w:val="24"/>
          <w:lang w:val="en-US"/>
        </w:rPr>
        <w:t xml:space="preserve">progressive </w:t>
      </w:r>
      <w:r w:rsidRPr="009A1C08" w:rsidDel="00F87A27">
        <w:rPr>
          <w:rFonts w:ascii="Times New Roman" w:hAnsi="Times New Roman" w:cs="Times New Roman"/>
          <w:sz w:val="24"/>
          <w:szCs w:val="24"/>
          <w:lang w:val="en-US"/>
        </w:rPr>
        <w:t>keratoconus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&lt;EndNote&gt;&lt;Cite&gt;&lt;Author&gt;Wollensak&lt;/Author&gt;&lt;Year&gt;2006&lt;/Year&gt;&lt;RecNum&gt;45&lt;/RecNum&gt;&lt;DisplayText&gt;&lt;style face="superscript"&gt;[31]&lt;/style&gt;&lt;/DisplayText&gt;&lt;record&gt;&lt;rec-number&gt;45&lt;/rec-number&gt;&lt;foreign-keys&gt;&lt;key app="EN" db-id="zvspev52q5sttqetatnpexxo02zdpswpztzw" timestamp="1602401589"&gt;45&lt;/key&gt;&lt;/foreign-keys&gt;&lt;ref-type name="Journal Article"&gt;17&lt;/ref-type&gt;&lt;contributors&gt;&lt;authors&gt;&lt;author&gt;Wollensak, Gregor&lt;/author&gt;&lt;/authors&gt;&lt;/contributors&gt;&lt;titles&gt;&lt;title&gt;Crosslinking treatment of progressive keratoconus: New hope&lt;/title&gt;&lt;secondary-title&gt;Current Opinion in Ophthalmology&lt;/secondary-title&gt;&lt;/titles&gt;&lt;periodical&gt;&lt;full-title&gt;Current Opinion in Ophthalmology&lt;/full-title&gt;&lt;/periodical&gt;&lt;pages&gt;356-360&lt;/pages&gt;&lt;volume&gt;17&lt;/volume&gt;&lt;number&gt;4&lt;/number&gt;&lt;keywords&gt;&lt;keyword&gt;Biomechanics&lt;/keyword&gt;&lt;keyword&gt;Cornea&lt;/keyword&gt;&lt;keyword&gt;Crosslinking&lt;/keyword&gt;&lt;keyword&gt;Keratoconus&lt;/keyword&gt;&lt;keyword&gt;Riboflavin&lt;/keyword&gt;&lt;keyword&gt;UVA&lt;/keyword&gt;&lt;/keywords&gt;&lt;dates&gt;&lt;year&gt;2006&lt;/year&gt;&lt;/dates&gt;&lt;urls&gt;&lt;pdf-urls&gt;&lt;url&gt;file:///C:/Users/annar/Documents/Backup ZBSA Aug 2019/03_Literaturverzeichnis V.2/03_Methoden/18_Cornea glue/!!! Crosslinking treatment of progressive keratoconus- new hope_2006.pdf&lt;/url&gt;&lt;/pdf-urls&gt;&lt;/urls&gt;&lt;electronic-resource-num&gt;10.1097/01.icu.0000233954.86723.25&lt;/electronic-resource-num&gt;&lt;/record&gt;&lt;/Cite&gt;&lt;/EndNote&gt;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[31]</w:t>
      </w:r>
      <w:r w:rsidR="00697024">
        <w:rPr>
          <w:rFonts w:ascii="Times New Roman" w:hAnsi="Times New Roman" w:cs="Times New Roman"/>
          <w:sz w:val="24"/>
          <w:szCs w:val="24"/>
          <w:lang w:val="en-US"/>
        </w:rPr>
        <w:fldChar w:fldCharType="end"/>
      </w:r>
      <w:r w:rsidRPr="009A1C08" w:rsidDel="00F87A27">
        <w:rPr>
          <w:rFonts w:ascii="Times New Roman" w:hAnsi="Times New Roman" w:cs="Times New Roman"/>
          <w:sz w:val="24"/>
          <w:szCs w:val="24"/>
          <w:lang w:val="en-US"/>
        </w:rPr>
        <w:t xml:space="preserve">. </w:t>
      </w:r>
      <w:r w:rsidR="005339D3" w:rsidRPr="009A1C08">
        <w:rPr>
          <w:rFonts w:ascii="Times New Roman" w:hAnsi="Times New Roman" w:cs="Times New Roman"/>
          <w:sz w:val="24"/>
          <w:szCs w:val="24"/>
          <w:lang w:val="en-US"/>
        </w:rPr>
        <w:t xml:space="preserve">We </w:t>
      </w:r>
      <w:r w:rsidR="008D3EBE" w:rsidRPr="009A1C08">
        <w:rPr>
          <w:rFonts w:ascii="Times New Roman" w:hAnsi="Times New Roman" w:cs="Times New Roman"/>
          <w:sz w:val="24"/>
          <w:szCs w:val="24"/>
          <w:lang w:val="en-US"/>
        </w:rPr>
        <w:t>prepared ulcer-like corneal</w:t>
      </w:r>
      <w:r w:rsidR="005339D3" w:rsidRPr="009A1C08">
        <w:rPr>
          <w:rFonts w:ascii="Times New Roman" w:hAnsi="Times New Roman" w:cs="Times New Roman"/>
          <w:sz w:val="24"/>
          <w:szCs w:val="24"/>
          <w:lang w:val="en-US"/>
        </w:rPr>
        <w:t xml:space="preserve"> defects </w:t>
      </w:r>
      <w:r w:rsidR="008D3EBE" w:rsidRPr="009A1C08">
        <w:rPr>
          <w:rFonts w:ascii="Times New Roman" w:hAnsi="Times New Roman" w:cs="Times New Roman"/>
          <w:sz w:val="24"/>
          <w:szCs w:val="24"/>
          <w:lang w:val="en-US"/>
        </w:rPr>
        <w:t>or</w:t>
      </w:r>
      <w:r w:rsidR="005339D3" w:rsidRPr="009A1C08">
        <w:rPr>
          <w:rFonts w:ascii="Times New Roman" w:hAnsi="Times New Roman" w:cs="Times New Roman"/>
          <w:sz w:val="24"/>
          <w:szCs w:val="24"/>
          <w:lang w:val="en-US"/>
        </w:rPr>
        <w:t xml:space="preserve"> </w:t>
      </w:r>
      <w:r w:rsidR="008D3EBE" w:rsidRPr="009A1C08">
        <w:rPr>
          <w:rFonts w:ascii="Times New Roman" w:hAnsi="Times New Roman" w:cs="Times New Roman"/>
          <w:sz w:val="24"/>
          <w:szCs w:val="24"/>
          <w:lang w:val="en-US"/>
        </w:rPr>
        <w:t>penetrating</w:t>
      </w:r>
      <w:r w:rsidR="005339D3" w:rsidRPr="009A1C08">
        <w:rPr>
          <w:rFonts w:ascii="Times New Roman" w:hAnsi="Times New Roman" w:cs="Times New Roman"/>
          <w:sz w:val="24"/>
          <w:szCs w:val="24"/>
          <w:lang w:val="en-US"/>
        </w:rPr>
        <w:t xml:space="preserve"> vertical incisions </w:t>
      </w:r>
      <w:r w:rsidR="008D3EBE" w:rsidRPr="009A1C08">
        <w:rPr>
          <w:rFonts w:ascii="Times New Roman" w:hAnsi="Times New Roman" w:cs="Times New Roman"/>
          <w:sz w:val="24"/>
          <w:szCs w:val="24"/>
          <w:lang w:val="en-US"/>
        </w:rPr>
        <w:t>in</w:t>
      </w:r>
      <w:r w:rsidR="005339D3" w:rsidRPr="009A1C08">
        <w:rPr>
          <w:rFonts w:ascii="Times New Roman" w:hAnsi="Times New Roman" w:cs="Times New Roman"/>
          <w:sz w:val="24"/>
          <w:szCs w:val="24"/>
          <w:lang w:val="en-US"/>
        </w:rPr>
        <w:t xml:space="preserve"> de-epithelialized cornea</w:t>
      </w:r>
      <w:r w:rsidR="008D3EBE" w:rsidRPr="009A1C08">
        <w:rPr>
          <w:rFonts w:ascii="Times New Roman" w:hAnsi="Times New Roman" w:cs="Times New Roman"/>
          <w:sz w:val="24"/>
          <w:szCs w:val="24"/>
          <w:lang w:val="en-US"/>
        </w:rPr>
        <w:t>e</w:t>
      </w:r>
      <w:r w:rsidR="005339D3" w:rsidRPr="009A1C08">
        <w:rPr>
          <w:rFonts w:ascii="Times New Roman" w:hAnsi="Times New Roman" w:cs="Times New Roman"/>
          <w:sz w:val="24"/>
          <w:szCs w:val="24"/>
          <w:lang w:val="en-US"/>
        </w:rPr>
        <w:t xml:space="preserve"> of extracted porcine eyes</w:t>
      </w:r>
      <w:ins w:id="2018" w:author="Bizan N. Balzer" w:date="2021-10-07T23:09:00Z">
        <w:r w:rsidR="00622446">
          <w:rPr>
            <w:rFonts w:ascii="Times New Roman" w:hAnsi="Times New Roman" w:cs="Times New Roman"/>
            <w:sz w:val="24"/>
            <w:szCs w:val="24"/>
            <w:lang w:val="en-US"/>
          </w:rPr>
          <w:t xml:space="preserve"> (</w:t>
        </w:r>
        <w:r w:rsidR="00622446" w:rsidRPr="006B33CB">
          <w:rPr>
            <w:rFonts w:ascii="Times New Roman" w:hAnsi="Times New Roman" w:cs="Times New Roman"/>
            <w:b/>
            <w:bCs/>
            <w:sz w:val="24"/>
            <w:szCs w:val="24"/>
            <w:highlight w:val="darkCyan"/>
            <w:lang w:val="en-US"/>
            <w:rPrChange w:id="2019" w:author="anna.resch88@gmail.com" w:date="2022-01-16T12:52:00Z">
              <w:rPr>
                <w:rFonts w:ascii="Times New Roman" w:hAnsi="Times New Roman" w:cs="Times New Roman"/>
                <w:b/>
                <w:bCs/>
                <w:sz w:val="24"/>
                <w:szCs w:val="24"/>
                <w:lang w:val="en-US"/>
              </w:rPr>
            </w:rPrChange>
          </w:rPr>
          <w:t xml:space="preserve">Figure 5 </w:t>
        </w:r>
      </w:ins>
      <w:ins w:id="2020" w:author="anna.resch88@gmail.com" w:date="2022-01-05T11:20:00Z">
        <w:r w:rsidR="00DE0B00" w:rsidRPr="006B33CB">
          <w:rPr>
            <w:rFonts w:ascii="Times New Roman" w:hAnsi="Times New Roman" w:cs="Times New Roman"/>
            <w:b/>
            <w:bCs/>
            <w:sz w:val="24"/>
            <w:szCs w:val="24"/>
            <w:highlight w:val="darkCyan"/>
            <w:lang w:val="en-US"/>
            <w:rPrChange w:id="2021" w:author="anna.resch88@gmail.com" w:date="2022-01-16T12:52:00Z">
              <w:rPr>
                <w:rFonts w:ascii="Times New Roman" w:hAnsi="Times New Roman" w:cs="Times New Roman"/>
                <w:b/>
                <w:bCs/>
                <w:sz w:val="24"/>
                <w:szCs w:val="24"/>
                <w:lang w:val="en-US"/>
              </w:rPr>
            </w:rPrChange>
          </w:rPr>
          <w:t>c</w:t>
        </w:r>
      </w:ins>
      <w:ins w:id="2022" w:author="Bizan N. Balzer" w:date="2021-10-07T23:09:00Z">
        <w:del w:id="2023" w:author="anna.resch88@gmail.com" w:date="2022-01-05T11:20:00Z">
          <w:r w:rsidR="00622446" w:rsidRPr="006B33CB" w:rsidDel="00DE0B00">
            <w:rPr>
              <w:rFonts w:ascii="Times New Roman" w:hAnsi="Times New Roman" w:cs="Times New Roman"/>
              <w:b/>
              <w:bCs/>
              <w:sz w:val="24"/>
              <w:szCs w:val="24"/>
              <w:highlight w:val="darkCyan"/>
              <w:lang w:val="en-US"/>
              <w:rPrChange w:id="2024" w:author="anna.resch88@gmail.com" w:date="2022-01-16T12:52:00Z">
                <w:rPr>
                  <w:rFonts w:ascii="Times New Roman" w:hAnsi="Times New Roman" w:cs="Times New Roman"/>
                  <w:b/>
                  <w:bCs/>
                  <w:sz w:val="24"/>
                  <w:szCs w:val="24"/>
                  <w:lang w:val="en-US"/>
                </w:rPr>
              </w:rPrChange>
            </w:rPr>
            <w:delText>b</w:delText>
          </w:r>
        </w:del>
        <w:r w:rsidR="00622446" w:rsidRPr="006B33CB">
          <w:rPr>
            <w:rFonts w:ascii="Times New Roman" w:hAnsi="Times New Roman" w:cs="Times New Roman"/>
            <w:b/>
            <w:bCs/>
            <w:sz w:val="24"/>
            <w:szCs w:val="24"/>
            <w:highlight w:val="darkCyan"/>
            <w:lang w:val="en-US"/>
            <w:rPrChange w:id="2025" w:author="anna.resch88@gmail.com" w:date="2022-01-16T12:52:00Z">
              <w:rPr>
                <w:rFonts w:ascii="Times New Roman" w:hAnsi="Times New Roman" w:cs="Times New Roman"/>
                <w:b/>
                <w:bCs/>
                <w:sz w:val="24"/>
                <w:szCs w:val="24"/>
                <w:lang w:val="en-US"/>
              </w:rPr>
            </w:rPrChange>
          </w:rPr>
          <w:t>-</w:t>
        </w:r>
      </w:ins>
      <w:ins w:id="2026" w:author="anna.resch88@gmail.com" w:date="2022-01-05T11:20:00Z">
        <w:r w:rsidR="00DE0B00" w:rsidRPr="006B33CB">
          <w:rPr>
            <w:rFonts w:ascii="Times New Roman" w:hAnsi="Times New Roman" w:cs="Times New Roman"/>
            <w:b/>
            <w:bCs/>
            <w:sz w:val="24"/>
            <w:szCs w:val="24"/>
            <w:highlight w:val="darkCyan"/>
            <w:lang w:val="en-US"/>
            <w:rPrChange w:id="2027" w:author="anna.resch88@gmail.com" w:date="2022-01-16T12:52:00Z">
              <w:rPr>
                <w:rFonts w:ascii="Times New Roman" w:hAnsi="Times New Roman" w:cs="Times New Roman"/>
                <w:b/>
                <w:bCs/>
                <w:sz w:val="24"/>
                <w:szCs w:val="24"/>
                <w:lang w:val="en-US"/>
              </w:rPr>
            </w:rPrChange>
          </w:rPr>
          <w:t>e</w:t>
        </w:r>
      </w:ins>
      <w:ins w:id="2028" w:author="Bizan N. Balzer" w:date="2021-10-07T23:09:00Z">
        <w:del w:id="2029" w:author="anna.resch88@gmail.com" w:date="2022-01-05T11:20:00Z">
          <w:r w:rsidR="00622446" w:rsidRPr="006B33CB" w:rsidDel="00DE0B00">
            <w:rPr>
              <w:rFonts w:ascii="Times New Roman" w:hAnsi="Times New Roman" w:cs="Times New Roman"/>
              <w:b/>
              <w:bCs/>
              <w:sz w:val="24"/>
              <w:szCs w:val="24"/>
              <w:highlight w:val="darkCyan"/>
              <w:lang w:val="en-US"/>
              <w:rPrChange w:id="2030" w:author="anna.resch88@gmail.com" w:date="2022-01-16T12:52:00Z">
                <w:rPr>
                  <w:rFonts w:ascii="Times New Roman" w:hAnsi="Times New Roman" w:cs="Times New Roman"/>
                  <w:b/>
                  <w:bCs/>
                  <w:sz w:val="24"/>
                  <w:szCs w:val="24"/>
                  <w:lang w:val="en-US"/>
                </w:rPr>
              </w:rPrChange>
            </w:rPr>
            <w:delText>d</w:delText>
          </w:r>
        </w:del>
        <w:r w:rsidR="00622446" w:rsidRPr="006B33CB">
          <w:rPr>
            <w:rFonts w:ascii="Times New Roman" w:hAnsi="Times New Roman" w:cs="Times New Roman"/>
            <w:b/>
            <w:bCs/>
            <w:sz w:val="24"/>
            <w:szCs w:val="24"/>
            <w:highlight w:val="darkCyan"/>
            <w:lang w:val="en-US"/>
            <w:rPrChange w:id="2031" w:author="anna.resch88@gmail.com" w:date="2022-01-16T12:52:00Z">
              <w:rPr>
                <w:rFonts w:ascii="Times New Roman" w:hAnsi="Times New Roman" w:cs="Times New Roman"/>
                <w:b/>
                <w:bCs/>
                <w:sz w:val="24"/>
                <w:szCs w:val="24"/>
                <w:lang w:val="en-US"/>
              </w:rPr>
            </w:rPrChange>
          </w:rPr>
          <w:t xml:space="preserve"> </w:t>
        </w:r>
        <w:r w:rsidR="00622446" w:rsidRPr="006B33CB">
          <w:rPr>
            <w:rFonts w:ascii="Times New Roman" w:hAnsi="Times New Roman" w:cs="Times New Roman"/>
            <w:sz w:val="24"/>
            <w:szCs w:val="24"/>
            <w:highlight w:val="darkCyan"/>
            <w:lang w:val="en-US"/>
            <w:rPrChange w:id="2032" w:author="anna.resch88@gmail.com" w:date="2022-01-16T12:52:00Z">
              <w:rPr>
                <w:rFonts w:ascii="Times New Roman" w:hAnsi="Times New Roman" w:cs="Times New Roman"/>
                <w:b/>
                <w:bCs/>
                <w:sz w:val="24"/>
                <w:szCs w:val="24"/>
                <w:lang w:val="en-US"/>
              </w:rPr>
            </w:rPrChange>
          </w:rPr>
          <w:t>top</w:t>
        </w:r>
        <w:r w:rsidR="00622446" w:rsidRPr="00622446">
          <w:rPr>
            <w:rFonts w:ascii="Times New Roman" w:hAnsi="Times New Roman" w:cs="Times New Roman"/>
            <w:sz w:val="24"/>
            <w:szCs w:val="24"/>
            <w:lang w:val="en-US"/>
            <w:rPrChange w:id="2033" w:author="Bizan N. Balzer" w:date="2021-10-07T23:10:00Z">
              <w:rPr>
                <w:rFonts w:ascii="Times New Roman" w:hAnsi="Times New Roman" w:cs="Times New Roman"/>
                <w:b/>
                <w:bCs/>
                <w:sz w:val="24"/>
                <w:szCs w:val="24"/>
                <w:lang w:val="en-US"/>
              </w:rPr>
            </w:rPrChange>
          </w:rPr>
          <w:t>)</w:t>
        </w:r>
      </w:ins>
      <w:r w:rsidR="005339D3" w:rsidRPr="009A1C08">
        <w:rPr>
          <w:rFonts w:ascii="Times New Roman" w:hAnsi="Times New Roman" w:cs="Times New Roman"/>
          <w:sz w:val="24"/>
          <w:szCs w:val="24"/>
          <w:lang w:val="en-US"/>
        </w:rPr>
        <w:t xml:space="preserve">. </w:t>
      </w:r>
      <w:ins w:id="2034" w:author="anna.resch88@gmail.com" w:date="2022-01-05T11:20:00Z">
        <w:r w:rsidR="00C2561A">
          <w:rPr>
            <w:rFonts w:ascii="Times New Roman" w:hAnsi="Times New Roman" w:cs="Times New Roman"/>
            <w:sz w:val="24"/>
            <w:szCs w:val="24"/>
            <w:lang w:val="en-US"/>
          </w:rPr>
          <w:t xml:space="preserve">Riboflavin-crosslinked </w:t>
        </w:r>
      </w:ins>
      <w:del w:id="2035" w:author="anna.resch88@gmail.com" w:date="2022-01-04T18:16:00Z">
        <w:r w:rsidR="00AA618D" w:rsidRPr="009A1C08" w:rsidDel="007249E8">
          <w:rPr>
            <w:rFonts w:ascii="Times New Roman" w:hAnsi="Times New Roman" w:cs="Times New Roman"/>
            <w:sz w:val="24"/>
            <w:szCs w:val="24"/>
            <w:lang w:val="en-US"/>
          </w:rPr>
          <w:delText>Both ULD</w:delText>
        </w:r>
        <w:r w:rsidR="00465E24" w:rsidRPr="009A1C08" w:rsidDel="007249E8">
          <w:rPr>
            <w:rFonts w:ascii="Times New Roman" w:hAnsi="Times New Roman" w:cs="Times New Roman"/>
            <w:sz w:val="24"/>
            <w:szCs w:val="24"/>
            <w:lang w:val="en-US"/>
          </w:rPr>
          <w:noBreakHyphen/>
        </w:r>
        <w:r w:rsidR="00AA618D" w:rsidRPr="009A1C08" w:rsidDel="007249E8">
          <w:rPr>
            <w:rFonts w:ascii="Times New Roman" w:hAnsi="Times New Roman" w:cs="Times New Roman"/>
            <w:sz w:val="24"/>
            <w:szCs w:val="24"/>
            <w:lang w:val="en-US"/>
          </w:rPr>
          <w:delText xml:space="preserve">V20-ULD and </w:delText>
        </w:r>
      </w:del>
      <w:r w:rsidR="00AA618D" w:rsidRPr="009A1C08">
        <w:rPr>
          <w:rFonts w:ascii="Times New Roman" w:hAnsi="Times New Roman" w:cs="Times New Roman"/>
          <w:sz w:val="24"/>
          <w:szCs w:val="24"/>
          <w:lang w:val="en-US"/>
        </w:rPr>
        <w:t xml:space="preserve">ULD-V40-ULD </w:t>
      </w:r>
      <w:ins w:id="2036" w:author="anna.resch88@gmail.com" w:date="2022-01-04T18:16:00Z">
        <w:r w:rsidR="007249E8">
          <w:rPr>
            <w:rFonts w:ascii="Times New Roman" w:hAnsi="Times New Roman" w:cs="Times New Roman"/>
            <w:sz w:val="24"/>
            <w:szCs w:val="24"/>
            <w:lang w:val="en-US"/>
          </w:rPr>
          <w:t xml:space="preserve">and ULD-V40-RGD-ULD </w:t>
        </w:r>
      </w:ins>
      <w:r w:rsidR="00AA618D" w:rsidRPr="009A1C08">
        <w:rPr>
          <w:rFonts w:ascii="Times New Roman" w:hAnsi="Times New Roman" w:cs="Times New Roman"/>
          <w:sz w:val="24"/>
          <w:szCs w:val="24"/>
          <w:lang w:val="en-US"/>
        </w:rPr>
        <w:t>hydrogels</w:t>
      </w:r>
      <w:r w:rsidR="00DA5ECD" w:rsidRPr="009A1C08">
        <w:rPr>
          <w:rFonts w:ascii="Times New Roman" w:hAnsi="Times New Roman" w:cs="Times New Roman"/>
          <w:sz w:val="24"/>
          <w:szCs w:val="24"/>
          <w:lang w:val="en-US"/>
        </w:rPr>
        <w:t xml:space="preserve"> (20</w:t>
      </w:r>
      <w:r w:rsidR="00465E24" w:rsidRPr="009A1C08">
        <w:rPr>
          <w:rFonts w:ascii="Times New Roman" w:hAnsi="Times New Roman" w:cs="Times New Roman"/>
          <w:sz w:val="24"/>
          <w:szCs w:val="24"/>
          <w:lang w:val="en-US"/>
        </w:rPr>
        <w:t xml:space="preserve"> </w:t>
      </w:r>
      <w:r w:rsidR="00DA5ECD" w:rsidRPr="009A1C08">
        <w:rPr>
          <w:rFonts w:ascii="Times New Roman" w:hAnsi="Times New Roman" w:cs="Times New Roman"/>
          <w:sz w:val="24"/>
          <w:szCs w:val="24"/>
          <w:lang w:val="en-US"/>
        </w:rPr>
        <w:t>% protein)</w:t>
      </w:r>
      <w:r w:rsidR="00AA618D" w:rsidRPr="009A1C08">
        <w:rPr>
          <w:rFonts w:ascii="Times New Roman" w:hAnsi="Times New Roman" w:cs="Times New Roman"/>
          <w:sz w:val="24"/>
          <w:szCs w:val="24"/>
          <w:lang w:val="en-US"/>
        </w:rPr>
        <w:t xml:space="preserve"> led to </w:t>
      </w:r>
      <w:r w:rsidR="0042323A" w:rsidRPr="009A1C08">
        <w:rPr>
          <w:rFonts w:ascii="Times New Roman" w:hAnsi="Times New Roman" w:cs="Times New Roman"/>
          <w:sz w:val="24"/>
          <w:szCs w:val="24"/>
          <w:lang w:val="en-US"/>
        </w:rPr>
        <w:t>robust</w:t>
      </w:r>
      <w:r w:rsidR="00E565C0" w:rsidRPr="009A1C08">
        <w:rPr>
          <w:rFonts w:ascii="Times New Roman" w:hAnsi="Times New Roman" w:cs="Times New Roman"/>
          <w:sz w:val="24"/>
          <w:szCs w:val="24"/>
          <w:lang w:val="en-US"/>
        </w:rPr>
        <w:t xml:space="preserve"> </w:t>
      </w:r>
      <w:r w:rsidR="00AA618D" w:rsidRPr="009A1C08">
        <w:rPr>
          <w:rFonts w:ascii="Times New Roman" w:hAnsi="Times New Roman" w:cs="Times New Roman"/>
          <w:sz w:val="24"/>
          <w:szCs w:val="24"/>
          <w:lang w:val="en-US"/>
        </w:rPr>
        <w:t>filling</w:t>
      </w:r>
      <w:r w:rsidR="00EE0F2E" w:rsidRPr="009A1C08">
        <w:rPr>
          <w:rFonts w:ascii="Times New Roman" w:hAnsi="Times New Roman" w:cs="Times New Roman"/>
          <w:sz w:val="24"/>
          <w:szCs w:val="24"/>
          <w:lang w:val="en-US"/>
        </w:rPr>
        <w:t>s</w:t>
      </w:r>
      <w:r w:rsidR="00AA618D" w:rsidRPr="009A1C08">
        <w:rPr>
          <w:rFonts w:ascii="Times New Roman" w:hAnsi="Times New Roman" w:cs="Times New Roman"/>
          <w:sz w:val="24"/>
          <w:szCs w:val="24"/>
          <w:lang w:val="en-US"/>
        </w:rPr>
        <w:t xml:space="preserve"> and sealing of </w:t>
      </w:r>
      <w:r w:rsidR="00E565C0" w:rsidRPr="009A1C08">
        <w:rPr>
          <w:rFonts w:ascii="Times New Roman" w:hAnsi="Times New Roman" w:cs="Times New Roman"/>
          <w:sz w:val="24"/>
          <w:szCs w:val="24"/>
          <w:lang w:val="en-US"/>
        </w:rPr>
        <w:t xml:space="preserve">wet </w:t>
      </w:r>
      <w:r w:rsidR="00AA618D" w:rsidRPr="009A1C08">
        <w:rPr>
          <w:rFonts w:ascii="Times New Roman" w:hAnsi="Times New Roman" w:cs="Times New Roman"/>
          <w:sz w:val="24"/>
          <w:szCs w:val="24"/>
          <w:lang w:val="en-US"/>
        </w:rPr>
        <w:t xml:space="preserve">corneal defects, </w:t>
      </w:r>
      <w:r w:rsidR="0007593E" w:rsidRPr="009A1C08">
        <w:rPr>
          <w:rFonts w:ascii="Times New Roman" w:hAnsi="Times New Roman" w:cs="Times New Roman"/>
          <w:sz w:val="24"/>
          <w:szCs w:val="24"/>
          <w:lang w:val="en-US"/>
        </w:rPr>
        <w:t xml:space="preserve">showing </w:t>
      </w:r>
      <w:del w:id="2037" w:author="anna.resch88@gmail.com" w:date="2022-01-04T18:16:00Z">
        <w:r w:rsidR="0007593E" w:rsidRPr="009A1C08" w:rsidDel="007249E8">
          <w:rPr>
            <w:rFonts w:ascii="Times New Roman" w:hAnsi="Times New Roman" w:cs="Times New Roman"/>
            <w:sz w:val="24"/>
            <w:szCs w:val="24"/>
            <w:lang w:val="en-US"/>
          </w:rPr>
          <w:delText xml:space="preserve">extraordinary </w:delText>
        </w:r>
      </w:del>
      <w:ins w:id="2038" w:author="anna.resch88@gmail.com" w:date="2022-01-04T18:16:00Z">
        <w:r w:rsidR="007249E8">
          <w:rPr>
            <w:rFonts w:ascii="Times New Roman" w:hAnsi="Times New Roman" w:cs="Times New Roman"/>
            <w:sz w:val="24"/>
            <w:szCs w:val="24"/>
            <w:lang w:val="en-US"/>
          </w:rPr>
          <w:t>strong</w:t>
        </w:r>
        <w:r w:rsidR="007249E8" w:rsidRPr="009A1C08">
          <w:rPr>
            <w:rFonts w:ascii="Times New Roman" w:hAnsi="Times New Roman" w:cs="Times New Roman"/>
            <w:sz w:val="24"/>
            <w:szCs w:val="24"/>
            <w:lang w:val="en-US"/>
          </w:rPr>
          <w:t xml:space="preserve"> </w:t>
        </w:r>
      </w:ins>
      <w:commentRangeStart w:id="2039"/>
      <w:r w:rsidR="0007593E" w:rsidRPr="009A1C08">
        <w:rPr>
          <w:rFonts w:ascii="Times New Roman" w:hAnsi="Times New Roman" w:cs="Times New Roman"/>
          <w:sz w:val="24"/>
          <w:szCs w:val="24"/>
          <w:lang w:val="en-US"/>
        </w:rPr>
        <w:t xml:space="preserve">adherence </w:t>
      </w:r>
      <w:commentRangeEnd w:id="2039"/>
      <w:r w:rsidR="00CA4547">
        <w:rPr>
          <w:rStyle w:val="Kommentarzeichen"/>
        </w:rPr>
        <w:commentReference w:id="2039"/>
      </w:r>
      <w:r w:rsidR="0007593E" w:rsidRPr="009A1C08">
        <w:rPr>
          <w:rFonts w:ascii="Times New Roman" w:hAnsi="Times New Roman" w:cs="Times New Roman"/>
          <w:sz w:val="24"/>
          <w:szCs w:val="24"/>
          <w:lang w:val="en-US"/>
        </w:rPr>
        <w:t>to the corneal surface</w:t>
      </w:r>
      <w:r w:rsidR="00993877" w:rsidRPr="009A1C08">
        <w:rPr>
          <w:rFonts w:ascii="Times New Roman" w:hAnsi="Times New Roman" w:cs="Times New Roman"/>
          <w:sz w:val="24"/>
          <w:szCs w:val="24"/>
          <w:lang w:val="en-US"/>
        </w:rPr>
        <w:t xml:space="preserve"> and stroma</w:t>
      </w:r>
      <w:del w:id="2040" w:author="anna.resch88@gmail.com" w:date="2022-01-03T10:44:00Z">
        <w:r w:rsidR="00465E24" w:rsidRPr="009A1C08" w:rsidDel="0073781D">
          <w:rPr>
            <w:rFonts w:ascii="Times New Roman" w:hAnsi="Times New Roman" w:cs="Times New Roman"/>
            <w:sz w:val="24"/>
            <w:szCs w:val="24"/>
            <w:lang w:val="en-US"/>
          </w:rPr>
          <w:delText xml:space="preserve">, </w:delText>
        </w:r>
        <w:r w:rsidR="00AA618D" w:rsidRPr="009A1C08" w:rsidDel="0073781D">
          <w:rPr>
            <w:rFonts w:ascii="Times New Roman" w:hAnsi="Times New Roman" w:cs="Times New Roman"/>
            <w:sz w:val="24"/>
            <w:szCs w:val="24"/>
            <w:lang w:val="en-US"/>
          </w:rPr>
          <w:delText>withstand</w:delText>
        </w:r>
        <w:r w:rsidR="008D3EBE" w:rsidRPr="009A1C08" w:rsidDel="0073781D">
          <w:rPr>
            <w:rFonts w:ascii="Times New Roman" w:hAnsi="Times New Roman" w:cs="Times New Roman"/>
            <w:sz w:val="24"/>
            <w:szCs w:val="24"/>
            <w:lang w:val="en-US"/>
          </w:rPr>
          <w:delText>ing</w:delText>
        </w:r>
        <w:r w:rsidR="00AA618D" w:rsidRPr="009A1C08" w:rsidDel="0073781D">
          <w:rPr>
            <w:rFonts w:ascii="Times New Roman" w:hAnsi="Times New Roman" w:cs="Times New Roman"/>
            <w:sz w:val="24"/>
            <w:szCs w:val="24"/>
            <w:lang w:val="en-US"/>
          </w:rPr>
          <w:delText xml:space="preserve"> intraocular pressures of 100 mmHg</w:delText>
        </w:r>
        <w:r w:rsidR="008D441A" w:rsidRPr="009A1C08" w:rsidDel="0073781D">
          <w:rPr>
            <w:rFonts w:ascii="Times New Roman" w:hAnsi="Times New Roman" w:cs="Times New Roman"/>
            <w:sz w:val="24"/>
            <w:szCs w:val="24"/>
            <w:lang w:val="en-US"/>
          </w:rPr>
          <w:delText>, the maximum attainable with the setup used</w:delText>
        </w:r>
      </w:del>
      <w:r w:rsidR="004F6E44" w:rsidRPr="009A1C08">
        <w:rPr>
          <w:rFonts w:ascii="Times New Roman" w:hAnsi="Times New Roman" w:cs="Times New Roman"/>
          <w:sz w:val="24"/>
          <w:szCs w:val="24"/>
          <w:lang w:val="en-US"/>
        </w:rPr>
        <w:t xml:space="preserve">. </w:t>
      </w:r>
      <w:del w:id="2041" w:author="anna.resch88@gmail.com" w:date="2022-01-03T10:43:00Z">
        <w:r w:rsidR="00E43283" w:rsidRPr="009A1C08" w:rsidDel="0073781D">
          <w:rPr>
            <w:rFonts w:ascii="Times New Roman" w:hAnsi="Times New Roman" w:cs="Times New Roman"/>
            <w:sz w:val="24"/>
            <w:szCs w:val="24"/>
            <w:lang w:val="en-US"/>
          </w:rPr>
          <w:delText>BioUltr</w:delText>
        </w:r>
        <w:r w:rsidR="00867C9E" w:rsidRPr="009A1C08" w:rsidDel="0073781D">
          <w:rPr>
            <w:rFonts w:ascii="Times New Roman" w:hAnsi="Times New Roman" w:cs="Times New Roman"/>
            <w:sz w:val="24"/>
            <w:szCs w:val="24"/>
            <w:lang w:val="en-US"/>
          </w:rPr>
          <w:delText>a</w:delText>
        </w:r>
        <w:r w:rsidR="00E43283" w:rsidRPr="009A1C08" w:rsidDel="0073781D">
          <w:rPr>
            <w:rFonts w:ascii="Times New Roman" w:hAnsi="Times New Roman" w:cs="Times New Roman"/>
            <w:sz w:val="24"/>
            <w:szCs w:val="24"/>
            <w:lang w:val="en-US"/>
          </w:rPr>
          <w:delText xml:space="preserve">Bond </w:delText>
        </w:r>
      </w:del>
      <w:ins w:id="2042"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DA5ECD" w:rsidRPr="009A1C08">
        <w:rPr>
          <w:rFonts w:ascii="Times New Roman" w:hAnsi="Times New Roman" w:cs="Times New Roman"/>
          <w:sz w:val="24"/>
          <w:szCs w:val="24"/>
          <w:lang w:val="en-US"/>
        </w:rPr>
        <w:t>seals</w:t>
      </w:r>
      <w:r w:rsidR="008141E3" w:rsidRPr="009A1C08">
        <w:rPr>
          <w:rFonts w:ascii="Times New Roman" w:hAnsi="Times New Roman" w:cs="Times New Roman"/>
          <w:sz w:val="24"/>
          <w:szCs w:val="24"/>
          <w:lang w:val="en-US"/>
        </w:rPr>
        <w:t xml:space="preserve"> rather </w:t>
      </w:r>
      <w:r w:rsidR="00465E24" w:rsidRPr="009A1C08">
        <w:rPr>
          <w:rFonts w:ascii="Times New Roman" w:hAnsi="Times New Roman" w:cs="Times New Roman"/>
          <w:sz w:val="24"/>
          <w:szCs w:val="24"/>
          <w:lang w:val="en-US"/>
        </w:rPr>
        <w:t>rupture</w:t>
      </w:r>
      <w:ins w:id="2043" w:author="anna.resch88@gmail.com" w:date="2022-01-05T11:21:00Z">
        <w:r w:rsidR="00C2561A">
          <w:rPr>
            <w:rFonts w:ascii="Times New Roman" w:hAnsi="Times New Roman" w:cs="Times New Roman"/>
            <w:sz w:val="24"/>
            <w:szCs w:val="24"/>
            <w:lang w:val="en-US"/>
          </w:rPr>
          <w:t>d</w:t>
        </w:r>
      </w:ins>
      <w:r w:rsidR="008141E3" w:rsidRPr="009A1C08">
        <w:rPr>
          <w:rFonts w:ascii="Times New Roman" w:hAnsi="Times New Roman" w:cs="Times New Roman"/>
          <w:sz w:val="24"/>
          <w:szCs w:val="24"/>
          <w:lang w:val="en-US"/>
        </w:rPr>
        <w:t xml:space="preserve"> than detach</w:t>
      </w:r>
      <w:ins w:id="2044" w:author="anna.resch88@gmail.com" w:date="2022-01-05T11:21:00Z">
        <w:r w:rsidR="00C2561A">
          <w:rPr>
            <w:rFonts w:ascii="Times New Roman" w:hAnsi="Times New Roman" w:cs="Times New Roman"/>
            <w:sz w:val="24"/>
            <w:szCs w:val="24"/>
            <w:lang w:val="en-US"/>
          </w:rPr>
          <w:t>ed</w:t>
        </w:r>
      </w:ins>
      <w:r w:rsidR="008141E3" w:rsidRPr="009A1C08">
        <w:rPr>
          <w:rFonts w:ascii="Times New Roman" w:hAnsi="Times New Roman" w:cs="Times New Roman"/>
          <w:sz w:val="24"/>
          <w:szCs w:val="24"/>
          <w:lang w:val="en-US"/>
        </w:rPr>
        <w:t xml:space="preserve"> from the surface</w:t>
      </w:r>
      <w:r w:rsidR="0007593E" w:rsidRPr="009A1C08">
        <w:rPr>
          <w:rFonts w:ascii="Times New Roman" w:hAnsi="Times New Roman" w:cs="Times New Roman"/>
          <w:sz w:val="24"/>
          <w:szCs w:val="24"/>
          <w:lang w:val="en-US"/>
        </w:rPr>
        <w:t xml:space="preserve"> once they have been crosslinked</w:t>
      </w:r>
      <w:r w:rsidR="008141E3" w:rsidRPr="009A1C08">
        <w:rPr>
          <w:rFonts w:ascii="Times New Roman" w:hAnsi="Times New Roman" w:cs="Times New Roman"/>
          <w:sz w:val="24"/>
          <w:szCs w:val="24"/>
          <w:lang w:val="en-US"/>
        </w:rPr>
        <w:t xml:space="preserve"> (</w:t>
      </w:r>
      <w:r w:rsidR="006F2056" w:rsidRPr="00AB552A">
        <w:rPr>
          <w:rFonts w:ascii="Times New Roman" w:hAnsi="Times New Roman" w:cs="Times New Roman"/>
          <w:b/>
          <w:sz w:val="24"/>
          <w:szCs w:val="24"/>
          <w:highlight w:val="cyan"/>
          <w:lang w:val="en-US"/>
          <w:rPrChange w:id="2045" w:author="Bizan N. Balzer" w:date="2021-10-07T16:22:00Z">
            <w:rPr>
              <w:rFonts w:ascii="Times New Roman" w:hAnsi="Times New Roman" w:cs="Times New Roman"/>
              <w:b/>
              <w:sz w:val="24"/>
              <w:szCs w:val="24"/>
              <w:lang w:val="en-US"/>
            </w:rPr>
          </w:rPrChange>
        </w:rPr>
        <w:t xml:space="preserve">Figure </w:t>
      </w:r>
      <w:r w:rsidR="00AA3BEB" w:rsidRPr="00AB552A">
        <w:rPr>
          <w:rFonts w:ascii="Times New Roman" w:hAnsi="Times New Roman" w:cs="Times New Roman"/>
          <w:b/>
          <w:sz w:val="24"/>
          <w:szCs w:val="24"/>
          <w:highlight w:val="cyan"/>
          <w:lang w:val="en-US"/>
          <w:rPrChange w:id="2046" w:author="Bizan N. Balzer" w:date="2021-10-07T16:22:00Z">
            <w:rPr>
              <w:rFonts w:ascii="Times New Roman" w:hAnsi="Times New Roman" w:cs="Times New Roman"/>
              <w:b/>
              <w:sz w:val="24"/>
              <w:szCs w:val="24"/>
              <w:lang w:val="en-US"/>
            </w:rPr>
          </w:rPrChange>
        </w:rPr>
        <w:t>5</w:t>
      </w:r>
      <w:r w:rsidR="006F2056" w:rsidRPr="00AB552A">
        <w:rPr>
          <w:rFonts w:ascii="Times New Roman" w:hAnsi="Times New Roman" w:cs="Times New Roman"/>
          <w:b/>
          <w:sz w:val="24"/>
          <w:szCs w:val="24"/>
          <w:highlight w:val="cyan"/>
          <w:lang w:val="en-US"/>
          <w:rPrChange w:id="2047" w:author="Bizan N. Balzer" w:date="2021-10-07T16:22:00Z">
            <w:rPr>
              <w:rFonts w:ascii="Times New Roman" w:hAnsi="Times New Roman" w:cs="Times New Roman"/>
              <w:b/>
              <w:sz w:val="24"/>
              <w:szCs w:val="24"/>
              <w:lang w:val="en-US"/>
            </w:rPr>
          </w:rPrChange>
        </w:rPr>
        <w:t xml:space="preserve"> </w:t>
      </w:r>
      <w:r w:rsidR="00AA3BEB" w:rsidRPr="00AB552A">
        <w:rPr>
          <w:rFonts w:ascii="Times New Roman" w:hAnsi="Times New Roman" w:cs="Times New Roman"/>
          <w:b/>
          <w:sz w:val="24"/>
          <w:szCs w:val="24"/>
          <w:highlight w:val="cyan"/>
          <w:lang w:val="en-US"/>
          <w:rPrChange w:id="2048" w:author="Bizan N. Balzer" w:date="2021-10-07T16:22:00Z">
            <w:rPr>
              <w:rFonts w:ascii="Times New Roman" w:hAnsi="Times New Roman" w:cs="Times New Roman"/>
              <w:b/>
              <w:sz w:val="24"/>
              <w:szCs w:val="24"/>
              <w:lang w:val="en-US"/>
            </w:rPr>
          </w:rPrChange>
        </w:rPr>
        <w:t>d</w:t>
      </w:r>
      <w:r w:rsidR="006F2056" w:rsidRPr="00AB552A">
        <w:rPr>
          <w:rFonts w:ascii="Times New Roman" w:hAnsi="Times New Roman" w:cs="Times New Roman"/>
          <w:sz w:val="24"/>
          <w:szCs w:val="24"/>
          <w:highlight w:val="cyan"/>
          <w:lang w:val="en-US"/>
          <w:rPrChange w:id="2049" w:author="Bizan N. Balzer" w:date="2021-10-07T16:22:00Z">
            <w:rPr>
              <w:rFonts w:ascii="Times New Roman" w:hAnsi="Times New Roman" w:cs="Times New Roman"/>
              <w:sz w:val="24"/>
              <w:szCs w:val="24"/>
              <w:lang w:val="en-US"/>
            </w:rPr>
          </w:rPrChange>
        </w:rPr>
        <w:t xml:space="preserve"> </w:t>
      </w:r>
      <w:commentRangeStart w:id="2050"/>
      <w:r w:rsidR="006F2056" w:rsidRPr="006B33CB">
        <w:rPr>
          <w:rFonts w:ascii="Times New Roman" w:hAnsi="Times New Roman" w:cs="Times New Roman"/>
          <w:sz w:val="24"/>
          <w:szCs w:val="24"/>
          <w:highlight w:val="darkCyan"/>
          <w:lang w:val="en-US"/>
          <w:rPrChange w:id="2051" w:author="anna.resch88@gmail.com" w:date="2022-01-16T12:52:00Z">
            <w:rPr>
              <w:rFonts w:ascii="Times New Roman" w:hAnsi="Times New Roman" w:cs="Times New Roman"/>
              <w:sz w:val="24"/>
              <w:szCs w:val="24"/>
              <w:lang w:val="en-US"/>
            </w:rPr>
          </w:rPrChange>
        </w:rPr>
        <w:t>bottom</w:t>
      </w:r>
      <w:commentRangeEnd w:id="2050"/>
      <w:r w:rsidR="00C2561A" w:rsidRPr="006B33CB">
        <w:rPr>
          <w:rStyle w:val="Kommentarzeichen"/>
          <w:highlight w:val="darkCyan"/>
          <w:rPrChange w:id="2052" w:author="anna.resch88@gmail.com" w:date="2022-01-16T12:52:00Z">
            <w:rPr>
              <w:rStyle w:val="Kommentarzeichen"/>
            </w:rPr>
          </w:rPrChange>
        </w:rPr>
        <w:commentReference w:id="2050"/>
      </w:r>
      <w:ins w:id="2053" w:author="Bizan N. Balzer" w:date="2021-10-07T22:14:00Z">
        <w:r w:rsidR="00266C7B">
          <w:rPr>
            <w:rFonts w:ascii="Times New Roman" w:hAnsi="Times New Roman" w:cs="Times New Roman"/>
            <w:sz w:val="24"/>
            <w:szCs w:val="24"/>
            <w:highlight w:val="cyan"/>
            <w:lang w:val="en-US"/>
          </w:rPr>
          <w:t xml:space="preserve">, </w:t>
        </w:r>
      </w:ins>
      <w:ins w:id="2054" w:author="Bizan N. Balzer" w:date="2021-10-07T22:39:00Z">
        <w:del w:id="2055" w:author="anna.resch88@gmail.com" w:date="2022-01-04T18:17:00Z">
          <w:r w:rsidR="00E96D6A" w:rsidRPr="00C2561A" w:rsidDel="007249E8">
            <w:rPr>
              <w:rFonts w:ascii="Times New Roman" w:hAnsi="Times New Roman" w:cs="Times New Roman"/>
              <w:b/>
              <w:bCs/>
              <w:sz w:val="24"/>
              <w:szCs w:val="24"/>
              <w:highlight w:val="cyan"/>
              <w:lang w:val="en-US"/>
              <w:rPrChange w:id="2056" w:author="anna.resch88@gmail.com" w:date="2022-01-05T11:21:00Z">
                <w:rPr>
                  <w:rFonts w:ascii="Times New Roman" w:hAnsi="Times New Roman" w:cs="Times New Roman"/>
                  <w:sz w:val="24"/>
                  <w:szCs w:val="24"/>
                  <w:highlight w:val="cyan"/>
                  <w:lang w:val="en-US"/>
                </w:rPr>
              </w:rPrChange>
            </w:rPr>
            <w:delText>Supplementary Methods and Materials</w:delText>
          </w:r>
        </w:del>
      </w:ins>
      <w:ins w:id="2057" w:author="Bizan N. Balzer" w:date="2021-10-07T22:14:00Z">
        <w:del w:id="2058" w:author="anna.resch88@gmail.com" w:date="2022-01-04T18:17:00Z">
          <w:r w:rsidR="00266C7B" w:rsidRPr="00C2561A" w:rsidDel="007249E8">
            <w:rPr>
              <w:rFonts w:ascii="Times New Roman" w:hAnsi="Times New Roman" w:cs="Times New Roman"/>
              <w:b/>
              <w:bCs/>
              <w:sz w:val="24"/>
              <w:szCs w:val="24"/>
              <w:highlight w:val="cyan"/>
              <w:lang w:val="en-US"/>
              <w:rPrChange w:id="2059" w:author="anna.resch88@gmail.com" w:date="2022-01-05T11:21:00Z">
                <w:rPr>
                  <w:rFonts w:ascii="Times New Roman" w:hAnsi="Times New Roman" w:cs="Times New Roman"/>
                  <w:sz w:val="24"/>
                  <w:szCs w:val="24"/>
                  <w:highlight w:val="cyan"/>
                  <w:lang w:val="en-US"/>
                </w:rPr>
              </w:rPrChange>
            </w:rPr>
            <w:delText xml:space="preserve"> 3</w:delText>
          </w:r>
        </w:del>
      </w:ins>
      <w:del w:id="2060" w:author="anna.resch88@gmail.com" w:date="2022-01-04T18:17:00Z">
        <w:r w:rsidR="00EF43A2" w:rsidRPr="00C2561A" w:rsidDel="007249E8">
          <w:rPr>
            <w:rFonts w:ascii="Times New Roman" w:hAnsi="Times New Roman" w:cs="Times New Roman"/>
            <w:b/>
            <w:bCs/>
            <w:sz w:val="24"/>
            <w:szCs w:val="24"/>
            <w:highlight w:val="cyan"/>
            <w:lang w:val="en-US"/>
            <w:rPrChange w:id="2061" w:author="anna.resch88@gmail.com" w:date="2022-01-05T11:21:00Z">
              <w:rPr>
                <w:rFonts w:ascii="Times New Roman" w:hAnsi="Times New Roman" w:cs="Times New Roman"/>
                <w:sz w:val="24"/>
                <w:szCs w:val="24"/>
                <w:lang w:val="en-US"/>
              </w:rPr>
            </w:rPrChange>
          </w:rPr>
          <w:delText xml:space="preserve"> and </w:delText>
        </w:r>
      </w:del>
      <w:r w:rsidR="00792B1E" w:rsidRPr="00C2561A">
        <w:rPr>
          <w:rFonts w:ascii="Times New Roman" w:hAnsi="Times New Roman" w:cs="Times New Roman"/>
          <w:b/>
          <w:bCs/>
          <w:sz w:val="24"/>
          <w:szCs w:val="24"/>
          <w:highlight w:val="cyan"/>
          <w:lang w:val="en-US"/>
          <w:rPrChange w:id="2062" w:author="anna.resch88@gmail.com" w:date="2022-01-05T11:21:00Z">
            <w:rPr>
              <w:rFonts w:ascii="Times New Roman" w:hAnsi="Times New Roman" w:cs="Times New Roman"/>
              <w:sz w:val="24"/>
              <w:szCs w:val="24"/>
              <w:lang w:val="en-US"/>
            </w:rPr>
          </w:rPrChange>
        </w:rPr>
        <w:t xml:space="preserve">SI </w:t>
      </w:r>
      <w:ins w:id="2063" w:author="anna.resch88@gmail.com" w:date="2022-01-16T12:52:00Z">
        <w:r w:rsidR="006B33CB">
          <w:rPr>
            <w:rFonts w:ascii="Times New Roman" w:hAnsi="Times New Roman" w:cs="Times New Roman"/>
            <w:b/>
            <w:bCs/>
            <w:sz w:val="24"/>
            <w:szCs w:val="24"/>
            <w:highlight w:val="cyan"/>
            <w:lang w:val="en-US"/>
          </w:rPr>
          <w:t>section</w:t>
        </w:r>
      </w:ins>
      <w:ins w:id="2064" w:author="anna.resch88@gmail.com" w:date="2022-01-04T18:17:00Z">
        <w:r w:rsidR="007249E8" w:rsidRPr="00C2561A">
          <w:rPr>
            <w:rFonts w:ascii="Times New Roman" w:hAnsi="Times New Roman" w:cs="Times New Roman"/>
            <w:b/>
            <w:bCs/>
            <w:sz w:val="24"/>
            <w:szCs w:val="24"/>
            <w:highlight w:val="cyan"/>
            <w:lang w:val="en-US"/>
            <w:rPrChange w:id="2065" w:author="anna.resch88@gmail.com" w:date="2022-01-05T11:21:00Z">
              <w:rPr>
                <w:rFonts w:ascii="Times New Roman" w:hAnsi="Times New Roman" w:cs="Times New Roman"/>
                <w:sz w:val="24"/>
                <w:szCs w:val="24"/>
                <w:highlight w:val="cyan"/>
                <w:lang w:val="en-US"/>
              </w:rPr>
            </w:rPrChange>
          </w:rPr>
          <w:t xml:space="preserve"> 1</w:t>
        </w:r>
      </w:ins>
      <w:ins w:id="2066" w:author="anna.resch88@gmail.com" w:date="2022-01-16T12:52:00Z">
        <w:r w:rsidR="006B33CB">
          <w:rPr>
            <w:rFonts w:ascii="Times New Roman" w:hAnsi="Times New Roman" w:cs="Times New Roman"/>
            <w:b/>
            <w:bCs/>
            <w:sz w:val="24"/>
            <w:szCs w:val="24"/>
            <w:highlight w:val="cyan"/>
            <w:lang w:val="en-US"/>
          </w:rPr>
          <w:t>4</w:t>
        </w:r>
      </w:ins>
      <w:ins w:id="2067" w:author="anna.resch88@gmail.com" w:date="2022-01-04T18:17:00Z">
        <w:r w:rsidR="007249E8">
          <w:rPr>
            <w:rFonts w:ascii="Times New Roman" w:hAnsi="Times New Roman" w:cs="Times New Roman"/>
            <w:sz w:val="24"/>
            <w:szCs w:val="24"/>
            <w:highlight w:val="cyan"/>
            <w:lang w:val="en-US"/>
          </w:rPr>
          <w:t xml:space="preserve"> and </w:t>
        </w:r>
      </w:ins>
      <w:r w:rsidR="007237EA" w:rsidRPr="00C2561A">
        <w:rPr>
          <w:rFonts w:ascii="Times New Roman" w:hAnsi="Times New Roman" w:cs="Times New Roman"/>
          <w:b/>
          <w:bCs/>
          <w:sz w:val="24"/>
          <w:szCs w:val="24"/>
          <w:highlight w:val="cyan"/>
          <w:lang w:val="en-US"/>
          <w:rPrChange w:id="2068" w:author="anna.resch88@gmail.com" w:date="2022-01-05T11:21:00Z">
            <w:rPr>
              <w:rFonts w:ascii="Times New Roman" w:hAnsi="Times New Roman" w:cs="Times New Roman"/>
              <w:sz w:val="24"/>
              <w:szCs w:val="24"/>
              <w:lang w:val="en-US"/>
            </w:rPr>
          </w:rPrChange>
        </w:rPr>
        <w:t>M</w:t>
      </w:r>
      <w:r w:rsidR="00EF43A2" w:rsidRPr="00C2561A">
        <w:rPr>
          <w:rFonts w:ascii="Times New Roman" w:hAnsi="Times New Roman" w:cs="Times New Roman"/>
          <w:b/>
          <w:bCs/>
          <w:sz w:val="24"/>
          <w:szCs w:val="24"/>
          <w:highlight w:val="cyan"/>
          <w:lang w:val="en-US"/>
          <w:rPrChange w:id="2069" w:author="anna.resch88@gmail.com" w:date="2022-01-05T11:21:00Z">
            <w:rPr>
              <w:rFonts w:ascii="Times New Roman" w:hAnsi="Times New Roman" w:cs="Times New Roman"/>
              <w:sz w:val="24"/>
              <w:szCs w:val="24"/>
              <w:lang w:val="en-US"/>
            </w:rPr>
          </w:rPrChange>
        </w:rPr>
        <w:t>ovie S-1</w:t>
      </w:r>
      <w:r w:rsidR="00EF43A2" w:rsidRPr="009A1C08">
        <w:rPr>
          <w:rFonts w:ascii="Times New Roman" w:hAnsi="Times New Roman" w:cs="Times New Roman"/>
          <w:sz w:val="24"/>
          <w:szCs w:val="24"/>
          <w:lang w:val="en-US"/>
        </w:rPr>
        <w:t>). H</w:t>
      </w:r>
      <w:r w:rsidR="00E43283" w:rsidRPr="009A1C08">
        <w:rPr>
          <w:rFonts w:ascii="Times New Roman" w:hAnsi="Times New Roman" w:cs="Times New Roman"/>
          <w:sz w:val="24"/>
          <w:szCs w:val="24"/>
          <w:lang w:val="en-US"/>
        </w:rPr>
        <w:t>ere</w:t>
      </w:r>
      <w:r w:rsidR="002F53FA" w:rsidRPr="009A1C08">
        <w:rPr>
          <w:rFonts w:ascii="Times New Roman" w:hAnsi="Times New Roman" w:cs="Times New Roman"/>
          <w:sz w:val="24"/>
          <w:szCs w:val="24"/>
          <w:lang w:val="en-US"/>
        </w:rPr>
        <w:t>,</w:t>
      </w:r>
      <w:r w:rsidR="00E43283" w:rsidRPr="009A1C08">
        <w:rPr>
          <w:rFonts w:ascii="Times New Roman" w:hAnsi="Times New Roman" w:cs="Times New Roman"/>
          <w:sz w:val="24"/>
          <w:szCs w:val="24"/>
          <w:lang w:val="en-US"/>
        </w:rPr>
        <w:t xml:space="preserve"> the </w:t>
      </w:r>
      <w:del w:id="2070" w:author="anna.resch88@gmail.com" w:date="2022-01-03T10:43:00Z">
        <w:r w:rsidR="00E43283" w:rsidRPr="009A1C08" w:rsidDel="0073781D">
          <w:rPr>
            <w:rFonts w:ascii="Times New Roman" w:hAnsi="Times New Roman" w:cs="Times New Roman"/>
            <w:sz w:val="24"/>
            <w:szCs w:val="24"/>
            <w:lang w:val="en-US"/>
          </w:rPr>
          <w:delText xml:space="preserve">BioUltraBond </w:delText>
        </w:r>
      </w:del>
      <w:ins w:id="2071" w:author="anna.resch88@gmail.com" w:date="2022-01-03T10:45:00Z">
        <w:r w:rsidR="0073781D">
          <w:rPr>
            <w:rFonts w:ascii="Times New Roman" w:hAnsi="Times New Roman" w:cs="Times New Roman"/>
            <w:sz w:val="24"/>
            <w:szCs w:val="24"/>
            <w:lang w:val="en-US"/>
          </w:rPr>
          <w:t xml:space="preserve"> </w:t>
        </w:r>
      </w:ins>
      <w:ins w:id="2072" w:author="anna.resch88@gmail.com" w:date="2022-01-03T10:43:00Z">
        <w:r w:rsidR="0073781D">
          <w:rPr>
            <w:rFonts w:ascii="Times New Roman" w:hAnsi="Times New Roman" w:cs="Times New Roman"/>
            <w:sz w:val="24"/>
            <w:szCs w:val="24"/>
            <w:lang w:val="en-US"/>
          </w:rPr>
          <w:t>ULU</w:t>
        </w:r>
        <w:r w:rsidR="0073781D" w:rsidRPr="009A1C08">
          <w:rPr>
            <w:rFonts w:ascii="Times New Roman" w:hAnsi="Times New Roman" w:cs="Times New Roman"/>
            <w:sz w:val="24"/>
            <w:szCs w:val="24"/>
            <w:lang w:val="en-US"/>
          </w:rPr>
          <w:t xml:space="preserve"> </w:t>
        </w:r>
      </w:ins>
      <w:r w:rsidR="00E43283" w:rsidRPr="009A1C08">
        <w:rPr>
          <w:rFonts w:ascii="Times New Roman" w:hAnsi="Times New Roman" w:cs="Times New Roman"/>
          <w:sz w:val="24"/>
          <w:szCs w:val="24"/>
          <w:lang w:val="en-US"/>
        </w:rPr>
        <w:t xml:space="preserve">seal </w:t>
      </w:r>
      <w:ins w:id="2073" w:author="anna.resch88@gmail.com" w:date="2022-01-03T10:45:00Z">
        <w:r w:rsidR="0073781D">
          <w:rPr>
            <w:rFonts w:ascii="Times New Roman" w:hAnsi="Times New Roman" w:cs="Times New Roman"/>
            <w:sz w:val="24"/>
            <w:szCs w:val="24"/>
            <w:lang w:val="en-US"/>
          </w:rPr>
          <w:t>of a f</w:t>
        </w:r>
        <w:r w:rsidR="000451AB">
          <w:rPr>
            <w:rFonts w:ascii="Times New Roman" w:hAnsi="Times New Roman" w:cs="Times New Roman"/>
            <w:sz w:val="24"/>
            <w:szCs w:val="24"/>
            <w:lang w:val="en-US"/>
          </w:rPr>
          <w:t xml:space="preserve">ull-thickness incision </w:t>
        </w:r>
      </w:ins>
      <w:ins w:id="2074" w:author="anna.resch88@gmail.com" w:date="2022-01-03T10:44:00Z">
        <w:r w:rsidR="0073781D">
          <w:rPr>
            <w:rFonts w:ascii="Times New Roman" w:hAnsi="Times New Roman" w:cs="Times New Roman"/>
            <w:sz w:val="24"/>
            <w:szCs w:val="24"/>
            <w:lang w:val="en-US"/>
          </w:rPr>
          <w:t>wa</w:t>
        </w:r>
      </w:ins>
      <w:del w:id="2075" w:author="anna.resch88@gmail.com" w:date="2022-01-03T10:44:00Z">
        <w:r w:rsidR="00E43283" w:rsidRPr="009A1C08" w:rsidDel="0073781D">
          <w:rPr>
            <w:rFonts w:ascii="Times New Roman" w:hAnsi="Times New Roman" w:cs="Times New Roman"/>
            <w:sz w:val="24"/>
            <w:szCs w:val="24"/>
            <w:lang w:val="en-US"/>
          </w:rPr>
          <w:delText>i</w:delText>
        </w:r>
      </w:del>
      <w:r w:rsidR="00E43283" w:rsidRPr="009A1C08">
        <w:rPr>
          <w:rFonts w:ascii="Times New Roman" w:hAnsi="Times New Roman" w:cs="Times New Roman"/>
          <w:sz w:val="24"/>
          <w:szCs w:val="24"/>
          <w:lang w:val="en-US"/>
        </w:rPr>
        <w:t>s still stable at 100 mm</w:t>
      </w:r>
      <w:del w:id="2076" w:author="anna.resch88@gmail.com" w:date="2022-01-03T10:44:00Z">
        <w:r w:rsidR="00E43283" w:rsidRPr="009A1C08" w:rsidDel="0073781D">
          <w:rPr>
            <w:rFonts w:ascii="Times New Roman" w:hAnsi="Times New Roman" w:cs="Times New Roman"/>
            <w:sz w:val="24"/>
            <w:szCs w:val="24"/>
            <w:lang w:val="en-US"/>
          </w:rPr>
          <w:delText xml:space="preserve"> </w:delText>
        </w:r>
      </w:del>
      <w:r w:rsidR="00A62315" w:rsidRPr="009A1C08">
        <w:rPr>
          <w:rFonts w:ascii="Times New Roman" w:hAnsi="Times New Roman" w:cs="Times New Roman"/>
          <w:sz w:val="24"/>
          <w:szCs w:val="24"/>
          <w:lang w:val="en-US"/>
        </w:rPr>
        <w:t>Hg</w:t>
      </w:r>
      <w:ins w:id="2077" w:author="anna.resch88@gmail.com" w:date="2022-01-03T10:44:00Z">
        <w:r w:rsidR="0073781D">
          <w:rPr>
            <w:rFonts w:ascii="Times New Roman" w:hAnsi="Times New Roman" w:cs="Times New Roman"/>
            <w:sz w:val="24"/>
            <w:szCs w:val="24"/>
            <w:lang w:val="en-US"/>
          </w:rPr>
          <w:t xml:space="preserve">, the maximum attainable </w:t>
        </w:r>
      </w:ins>
      <w:ins w:id="2078" w:author="anna.resch88@gmail.com" w:date="2022-01-03T10:45:00Z">
        <w:r w:rsidR="0073781D">
          <w:rPr>
            <w:rFonts w:ascii="Times New Roman" w:hAnsi="Times New Roman" w:cs="Times New Roman"/>
            <w:sz w:val="24"/>
            <w:szCs w:val="24"/>
            <w:lang w:val="en-US"/>
          </w:rPr>
          <w:t xml:space="preserve">pressure in the </w:t>
        </w:r>
      </w:ins>
      <w:ins w:id="2079" w:author="anna.resch88@gmail.com" w:date="2022-01-03T10:44:00Z">
        <w:r w:rsidR="0073781D">
          <w:rPr>
            <w:rFonts w:ascii="Times New Roman" w:hAnsi="Times New Roman" w:cs="Times New Roman"/>
            <w:sz w:val="24"/>
            <w:szCs w:val="24"/>
            <w:lang w:val="en-US"/>
          </w:rPr>
          <w:t>setup used</w:t>
        </w:r>
      </w:ins>
      <w:del w:id="2080" w:author="anna.resch88@gmail.com" w:date="2022-01-03T10:44:00Z">
        <w:r w:rsidR="00A62315" w:rsidRPr="009A1C08" w:rsidDel="0073781D">
          <w:rPr>
            <w:rFonts w:ascii="Times New Roman" w:hAnsi="Times New Roman" w:cs="Times New Roman"/>
            <w:sz w:val="24"/>
            <w:szCs w:val="24"/>
            <w:lang w:val="en-US"/>
          </w:rPr>
          <w:delText xml:space="preserve"> </w:delText>
        </w:r>
        <w:r w:rsidR="00E43283" w:rsidRPr="009A1C08" w:rsidDel="0073781D">
          <w:rPr>
            <w:rFonts w:ascii="Times New Roman" w:hAnsi="Times New Roman" w:cs="Times New Roman"/>
            <w:sz w:val="24"/>
            <w:szCs w:val="24"/>
            <w:lang w:val="en-US"/>
          </w:rPr>
          <w:delText>sealing a</w:delText>
        </w:r>
        <w:r w:rsidR="00EF43A2" w:rsidRPr="009A1C08" w:rsidDel="0073781D">
          <w:rPr>
            <w:rFonts w:ascii="Times New Roman" w:hAnsi="Times New Roman" w:cs="Times New Roman"/>
            <w:sz w:val="24"/>
            <w:szCs w:val="24"/>
            <w:lang w:val="en-US"/>
          </w:rPr>
          <w:delText>n</w:delText>
        </w:r>
        <w:r w:rsidR="00E43283" w:rsidRPr="009A1C08" w:rsidDel="0073781D">
          <w:rPr>
            <w:rFonts w:ascii="Times New Roman" w:hAnsi="Times New Roman" w:cs="Times New Roman"/>
            <w:sz w:val="24"/>
            <w:szCs w:val="24"/>
            <w:lang w:val="en-US"/>
          </w:rPr>
          <w:delText xml:space="preserve"> incision through the entire cornea</w:delText>
        </w:r>
      </w:del>
      <w:r w:rsidR="008141E3" w:rsidRPr="009A1C08">
        <w:rPr>
          <w:rFonts w:ascii="Times New Roman" w:hAnsi="Times New Roman" w:cs="Times New Roman"/>
          <w:sz w:val="24"/>
          <w:szCs w:val="24"/>
          <w:lang w:val="en-US"/>
        </w:rPr>
        <w:t xml:space="preserve">. </w:t>
      </w:r>
      <w:r w:rsidR="00AA618D" w:rsidRPr="009A1C08">
        <w:rPr>
          <w:rFonts w:ascii="Times New Roman" w:hAnsi="Times New Roman" w:cs="Times New Roman"/>
          <w:sz w:val="24"/>
          <w:szCs w:val="24"/>
          <w:lang w:val="en-US"/>
        </w:rPr>
        <w:t xml:space="preserve">At </w:t>
      </w:r>
      <w:r w:rsidR="006F2056" w:rsidRPr="009A1C08">
        <w:rPr>
          <w:rFonts w:ascii="Times New Roman" w:hAnsi="Times New Roman" w:cs="Times New Roman"/>
          <w:sz w:val="24"/>
          <w:szCs w:val="24"/>
          <w:lang w:val="en-US"/>
        </w:rPr>
        <w:t xml:space="preserve">intraocular </w:t>
      </w:r>
      <w:r w:rsidR="00AA618D" w:rsidRPr="009A1C08">
        <w:rPr>
          <w:rFonts w:ascii="Times New Roman" w:hAnsi="Times New Roman" w:cs="Times New Roman"/>
          <w:sz w:val="24"/>
          <w:szCs w:val="24"/>
          <w:lang w:val="en-US"/>
        </w:rPr>
        <w:t xml:space="preserve">pressures </w:t>
      </w:r>
      <w:r w:rsidR="0076614F" w:rsidRPr="009A1C08">
        <w:rPr>
          <w:rFonts w:ascii="Times New Roman" w:hAnsi="Times New Roman" w:cs="Times New Roman"/>
          <w:sz w:val="24"/>
          <w:szCs w:val="24"/>
          <w:lang w:val="en-US"/>
        </w:rPr>
        <w:t>near 10</w:t>
      </w:r>
      <w:r w:rsidR="00AA618D" w:rsidRPr="009A1C08">
        <w:rPr>
          <w:rFonts w:ascii="Times New Roman" w:hAnsi="Times New Roman" w:cs="Times New Roman"/>
          <w:sz w:val="24"/>
          <w:szCs w:val="24"/>
          <w:lang w:val="en-US"/>
        </w:rPr>
        <w:t xml:space="preserve">0 mmHg, liquid would rather </w:t>
      </w:r>
      <w:r w:rsidR="008D441A" w:rsidRPr="009A1C08">
        <w:rPr>
          <w:rFonts w:ascii="Times New Roman" w:hAnsi="Times New Roman" w:cs="Times New Roman"/>
          <w:sz w:val="24"/>
          <w:szCs w:val="24"/>
          <w:lang w:val="en-US"/>
        </w:rPr>
        <w:t xml:space="preserve">squirt </w:t>
      </w:r>
      <w:r w:rsidR="00AA618D" w:rsidRPr="009A1C08">
        <w:rPr>
          <w:rFonts w:ascii="Times New Roman" w:hAnsi="Times New Roman" w:cs="Times New Roman"/>
          <w:sz w:val="24"/>
          <w:szCs w:val="24"/>
          <w:lang w:val="en-US"/>
        </w:rPr>
        <w:t>through the paracentesis than breaking the hydrogel seal (</w:t>
      </w:r>
      <w:ins w:id="2081" w:author="Bizan N. Balzer" w:date="2021-10-07T23:10:00Z">
        <w:r w:rsidR="00622446" w:rsidRPr="006B33CB">
          <w:rPr>
            <w:rFonts w:ascii="Times New Roman" w:hAnsi="Times New Roman" w:cs="Times New Roman"/>
            <w:b/>
            <w:bCs/>
            <w:sz w:val="24"/>
            <w:szCs w:val="24"/>
            <w:highlight w:val="cyan"/>
            <w:lang w:val="en-US"/>
            <w:rPrChange w:id="2082" w:author="anna.resch88@gmail.com" w:date="2022-01-16T12:53:00Z">
              <w:rPr>
                <w:rFonts w:ascii="Times New Roman" w:hAnsi="Times New Roman" w:cs="Times New Roman"/>
                <w:sz w:val="24"/>
                <w:szCs w:val="24"/>
                <w:lang w:val="en-US"/>
              </w:rPr>
            </w:rPrChange>
          </w:rPr>
          <w:t>Figure 5 f</w:t>
        </w:r>
        <w:r w:rsidR="00622446">
          <w:rPr>
            <w:rFonts w:ascii="Times New Roman" w:hAnsi="Times New Roman" w:cs="Times New Roman"/>
            <w:sz w:val="24"/>
            <w:szCs w:val="24"/>
            <w:lang w:val="en-US"/>
          </w:rPr>
          <w:t xml:space="preserve"> and </w:t>
        </w:r>
      </w:ins>
      <w:r w:rsidR="00AB2235" w:rsidRPr="00C2561A">
        <w:rPr>
          <w:rFonts w:ascii="Times New Roman" w:hAnsi="Times New Roman" w:cs="Times New Roman"/>
          <w:b/>
          <w:bCs/>
          <w:sz w:val="24"/>
          <w:szCs w:val="24"/>
          <w:highlight w:val="cyan"/>
          <w:lang w:val="en-US"/>
          <w:rPrChange w:id="2083" w:author="anna.resch88@gmail.com" w:date="2022-01-05T11:22:00Z">
            <w:rPr>
              <w:rFonts w:ascii="Times New Roman" w:hAnsi="Times New Roman" w:cs="Times New Roman"/>
              <w:sz w:val="24"/>
              <w:szCs w:val="24"/>
              <w:lang w:val="en-US"/>
            </w:rPr>
          </w:rPrChange>
        </w:rPr>
        <w:t>S</w:t>
      </w:r>
      <w:r w:rsidR="00792B1E" w:rsidRPr="00C2561A">
        <w:rPr>
          <w:rFonts w:ascii="Times New Roman" w:hAnsi="Times New Roman" w:cs="Times New Roman"/>
          <w:b/>
          <w:bCs/>
          <w:sz w:val="24"/>
          <w:szCs w:val="24"/>
          <w:highlight w:val="cyan"/>
          <w:lang w:val="en-US"/>
          <w:rPrChange w:id="2084" w:author="anna.resch88@gmail.com" w:date="2022-01-05T11:22:00Z">
            <w:rPr>
              <w:rFonts w:ascii="Times New Roman" w:hAnsi="Times New Roman" w:cs="Times New Roman"/>
              <w:sz w:val="24"/>
              <w:szCs w:val="24"/>
              <w:lang w:val="en-US"/>
            </w:rPr>
          </w:rPrChange>
        </w:rPr>
        <w:t>I</w:t>
      </w:r>
      <w:r w:rsidR="00AB2235" w:rsidRPr="00C2561A">
        <w:rPr>
          <w:rFonts w:ascii="Times New Roman" w:hAnsi="Times New Roman" w:cs="Times New Roman"/>
          <w:b/>
          <w:bCs/>
          <w:sz w:val="24"/>
          <w:szCs w:val="24"/>
          <w:highlight w:val="cyan"/>
          <w:lang w:val="en-US"/>
          <w:rPrChange w:id="2085" w:author="anna.resch88@gmail.com" w:date="2022-01-05T11:22:00Z">
            <w:rPr>
              <w:rFonts w:ascii="Times New Roman" w:hAnsi="Times New Roman" w:cs="Times New Roman"/>
              <w:sz w:val="24"/>
              <w:szCs w:val="24"/>
              <w:lang w:val="en-US"/>
            </w:rPr>
          </w:rPrChange>
        </w:rPr>
        <w:t xml:space="preserve"> </w:t>
      </w:r>
      <w:r w:rsidR="007237EA" w:rsidRPr="00C2561A">
        <w:rPr>
          <w:rFonts w:ascii="Times New Roman" w:hAnsi="Times New Roman" w:cs="Times New Roman"/>
          <w:b/>
          <w:bCs/>
          <w:sz w:val="24"/>
          <w:szCs w:val="24"/>
          <w:highlight w:val="cyan"/>
          <w:lang w:val="en-US"/>
          <w:rPrChange w:id="2086" w:author="anna.resch88@gmail.com" w:date="2022-01-05T11:22:00Z">
            <w:rPr>
              <w:rFonts w:ascii="Times New Roman" w:hAnsi="Times New Roman" w:cs="Times New Roman"/>
              <w:sz w:val="24"/>
              <w:szCs w:val="24"/>
              <w:lang w:val="en-US"/>
            </w:rPr>
          </w:rPrChange>
        </w:rPr>
        <w:t>M</w:t>
      </w:r>
      <w:r w:rsidR="00AA618D" w:rsidRPr="00C2561A">
        <w:rPr>
          <w:rFonts w:ascii="Times New Roman" w:hAnsi="Times New Roman" w:cs="Times New Roman"/>
          <w:b/>
          <w:bCs/>
          <w:sz w:val="24"/>
          <w:szCs w:val="24"/>
          <w:highlight w:val="cyan"/>
          <w:lang w:val="en-US"/>
          <w:rPrChange w:id="2087" w:author="anna.resch88@gmail.com" w:date="2022-01-05T11:22:00Z">
            <w:rPr>
              <w:rFonts w:ascii="Times New Roman" w:hAnsi="Times New Roman" w:cs="Times New Roman"/>
              <w:sz w:val="24"/>
              <w:szCs w:val="24"/>
              <w:lang w:val="en-US"/>
            </w:rPr>
          </w:rPrChange>
        </w:rPr>
        <w:t>ovie</w:t>
      </w:r>
      <w:r w:rsidR="008141E3" w:rsidRPr="00C2561A">
        <w:rPr>
          <w:rFonts w:ascii="Times New Roman" w:hAnsi="Times New Roman" w:cs="Times New Roman"/>
          <w:b/>
          <w:bCs/>
          <w:sz w:val="24"/>
          <w:szCs w:val="24"/>
          <w:highlight w:val="cyan"/>
          <w:lang w:val="en-US"/>
          <w:rPrChange w:id="2088" w:author="anna.resch88@gmail.com" w:date="2022-01-05T11:22:00Z">
            <w:rPr>
              <w:rFonts w:ascii="Times New Roman" w:hAnsi="Times New Roman" w:cs="Times New Roman"/>
              <w:sz w:val="24"/>
              <w:szCs w:val="24"/>
              <w:lang w:val="en-US"/>
            </w:rPr>
          </w:rPrChange>
        </w:rPr>
        <w:t xml:space="preserve"> </w:t>
      </w:r>
      <w:r w:rsidR="0007593E" w:rsidRPr="00C2561A">
        <w:rPr>
          <w:rFonts w:ascii="Times New Roman" w:hAnsi="Times New Roman" w:cs="Times New Roman"/>
          <w:b/>
          <w:bCs/>
          <w:sz w:val="24"/>
          <w:szCs w:val="24"/>
          <w:highlight w:val="cyan"/>
          <w:lang w:val="en-US"/>
          <w:rPrChange w:id="2089" w:author="anna.resch88@gmail.com" w:date="2022-01-05T11:22:00Z">
            <w:rPr>
              <w:rFonts w:ascii="Times New Roman" w:hAnsi="Times New Roman" w:cs="Times New Roman"/>
              <w:sz w:val="24"/>
              <w:szCs w:val="24"/>
              <w:lang w:val="en-US"/>
            </w:rPr>
          </w:rPrChange>
        </w:rPr>
        <w:t>S-</w:t>
      </w:r>
      <w:r w:rsidR="008141E3" w:rsidRPr="00C2561A">
        <w:rPr>
          <w:rFonts w:ascii="Times New Roman" w:hAnsi="Times New Roman" w:cs="Times New Roman"/>
          <w:b/>
          <w:bCs/>
          <w:sz w:val="24"/>
          <w:szCs w:val="24"/>
          <w:highlight w:val="cyan"/>
          <w:lang w:val="en-US"/>
          <w:rPrChange w:id="2090" w:author="anna.resch88@gmail.com" w:date="2022-01-05T11:22:00Z">
            <w:rPr>
              <w:rFonts w:ascii="Times New Roman" w:hAnsi="Times New Roman" w:cs="Times New Roman"/>
              <w:sz w:val="24"/>
              <w:szCs w:val="24"/>
              <w:lang w:val="en-US"/>
            </w:rPr>
          </w:rPrChange>
        </w:rPr>
        <w:t>2</w:t>
      </w:r>
      <w:r w:rsidR="00AA618D" w:rsidRPr="009A1C08">
        <w:rPr>
          <w:rFonts w:ascii="Times New Roman" w:hAnsi="Times New Roman" w:cs="Times New Roman"/>
          <w:sz w:val="24"/>
          <w:szCs w:val="24"/>
          <w:lang w:val="en-US"/>
        </w:rPr>
        <w:t xml:space="preserve">). </w:t>
      </w:r>
    </w:p>
    <w:p w14:paraId="5F51847E" w14:textId="5554AD70" w:rsidR="005339D3" w:rsidRPr="009A1C08" w:rsidRDefault="005339D3" w:rsidP="008D5BD5">
      <w:pPr>
        <w:spacing w:line="360" w:lineRule="auto"/>
        <w:jc w:val="both"/>
        <w:rPr>
          <w:rFonts w:ascii="Times New Roman" w:hAnsi="Times New Roman" w:cs="Times New Roman"/>
          <w:lang w:val="en-US"/>
        </w:rPr>
      </w:pPr>
    </w:p>
    <w:p w14:paraId="17077340" w14:textId="4CB09BA5" w:rsidR="005339D3" w:rsidRPr="009A1C08" w:rsidRDefault="00CE744A">
      <w:pPr>
        <w:spacing w:line="360" w:lineRule="auto"/>
        <w:jc w:val="center"/>
        <w:rPr>
          <w:rFonts w:ascii="Times New Roman" w:hAnsi="Times New Roman" w:cs="Times New Roman"/>
          <w:lang w:val="en-US"/>
        </w:rPr>
        <w:pPrChange w:id="2091" w:author="Bizan N. Balzer" w:date="2021-10-07T22:15:00Z">
          <w:pPr>
            <w:spacing w:line="360" w:lineRule="auto"/>
            <w:jc w:val="both"/>
          </w:pPr>
        </w:pPrChange>
      </w:pPr>
      <w:r w:rsidRPr="009A1C08">
        <w:rPr>
          <w:rFonts w:ascii="Times New Roman" w:hAnsi="Times New Roman" w:cs="Times New Roman"/>
          <w:noProof/>
          <w:lang w:eastAsia="de-DE"/>
        </w:rPr>
        <w:drawing>
          <wp:inline distT="0" distB="0" distL="0" distR="0" wp14:anchorId="0A2D4FA8" wp14:editId="65242DC3">
            <wp:extent cx="3824584" cy="4328795"/>
            <wp:effectExtent l="0" t="0" r="1143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Figure 4_ANR&amp;MH_final-01 (4)B.png"/>
                    <pic:cNvPicPr/>
                  </pic:nvPicPr>
                  <pic:blipFill>
                    <a:blip r:embed="rId20">
                      <a:extLst>
                        <a:ext uri="{28A0092B-C50C-407E-A947-70E740481C1C}">
                          <a14:useLocalDpi xmlns:a14="http://schemas.microsoft.com/office/drawing/2010/main" val="0"/>
                        </a:ext>
                      </a:extLst>
                    </a:blip>
                    <a:stretch>
                      <a:fillRect/>
                    </a:stretch>
                  </pic:blipFill>
                  <pic:spPr>
                    <a:xfrm>
                      <a:off x="0" y="0"/>
                      <a:ext cx="3826305" cy="4330743"/>
                    </a:xfrm>
                    <a:prstGeom prst="rect">
                      <a:avLst/>
                    </a:prstGeom>
                  </pic:spPr>
                </pic:pic>
              </a:graphicData>
            </a:graphic>
          </wp:inline>
        </w:drawing>
      </w:r>
    </w:p>
    <w:p w14:paraId="153E4AA4" w14:textId="28553E2B" w:rsidR="008141E3" w:rsidRPr="009A1C08" w:rsidRDefault="008141E3" w:rsidP="008D5BD5">
      <w:pPr>
        <w:spacing w:line="360" w:lineRule="auto"/>
        <w:jc w:val="both"/>
        <w:rPr>
          <w:rFonts w:ascii="Times New Roman" w:hAnsi="Times New Roman" w:cs="Times New Roman"/>
          <w:b/>
          <w:iCs/>
          <w:sz w:val="24"/>
          <w:szCs w:val="24"/>
          <w:lang w:val="en-US"/>
        </w:rPr>
      </w:pPr>
      <w:commentRangeStart w:id="2092"/>
      <w:r w:rsidRPr="009A1C08">
        <w:rPr>
          <w:rFonts w:ascii="Times New Roman" w:hAnsi="Times New Roman" w:cs="Times New Roman"/>
          <w:b/>
          <w:iCs/>
          <w:sz w:val="24"/>
          <w:szCs w:val="24"/>
          <w:lang w:val="en-US"/>
        </w:rPr>
        <w:lastRenderedPageBreak/>
        <w:t xml:space="preserve">Figure </w:t>
      </w:r>
      <w:commentRangeEnd w:id="2092"/>
      <w:r w:rsidR="00C2561A">
        <w:rPr>
          <w:rStyle w:val="Kommentarzeichen"/>
        </w:rPr>
        <w:commentReference w:id="2092"/>
      </w:r>
      <w:r w:rsidR="00AA3BEB" w:rsidRPr="009A1C08">
        <w:rPr>
          <w:rFonts w:ascii="Times New Roman" w:hAnsi="Times New Roman" w:cs="Times New Roman"/>
          <w:b/>
          <w:iCs/>
          <w:sz w:val="24"/>
          <w:szCs w:val="24"/>
          <w:lang w:val="en-US"/>
        </w:rPr>
        <w:t>5</w:t>
      </w:r>
      <w:r w:rsidR="0076614F" w:rsidRPr="009A1C08">
        <w:rPr>
          <w:rFonts w:ascii="Times New Roman" w:hAnsi="Times New Roman" w:cs="Times New Roman"/>
          <w:b/>
          <w:iCs/>
          <w:sz w:val="24"/>
          <w:szCs w:val="24"/>
          <w:lang w:val="en-US"/>
        </w:rPr>
        <w:t xml:space="preserve">: </w:t>
      </w:r>
      <w:r w:rsidR="0092756B" w:rsidRPr="00C2561A">
        <w:rPr>
          <w:rFonts w:ascii="Times New Roman" w:hAnsi="Times New Roman" w:cs="Times New Roman"/>
          <w:iCs/>
          <w:sz w:val="24"/>
          <w:szCs w:val="24"/>
          <w:lang w:val="en-US"/>
        </w:rPr>
        <w:t>U</w:t>
      </w:r>
      <w:ins w:id="2093" w:author="anna.resch88@gmail.com" w:date="2022-01-05T11:22:00Z">
        <w:r w:rsidR="00C2561A" w:rsidRPr="00C2561A">
          <w:rPr>
            <w:rFonts w:ascii="Times New Roman" w:hAnsi="Times New Roman" w:cs="Times New Roman"/>
            <w:iCs/>
            <w:sz w:val="24"/>
            <w:szCs w:val="24"/>
            <w:lang w:val="en-US"/>
            <w:rPrChange w:id="2094" w:author="anna.resch88@gmail.com" w:date="2022-01-05T11:23:00Z">
              <w:rPr>
                <w:rFonts w:ascii="Times New Roman" w:hAnsi="Times New Roman" w:cs="Times New Roman"/>
                <w:iCs/>
                <w:sz w:val="24"/>
                <w:szCs w:val="24"/>
                <w:highlight w:val="magenta"/>
                <w:lang w:val="en-US"/>
              </w:rPr>
            </w:rPrChange>
          </w:rPr>
          <w:t>L</w:t>
        </w:r>
      </w:ins>
      <w:ins w:id="2095" w:author="anna.resch88@gmail.com" w:date="2022-01-16T12:53:00Z">
        <w:r w:rsidR="006B33CB">
          <w:rPr>
            <w:rFonts w:ascii="Times New Roman" w:hAnsi="Times New Roman" w:cs="Times New Roman"/>
            <w:iCs/>
            <w:sz w:val="24"/>
            <w:szCs w:val="24"/>
            <w:lang w:val="en-US"/>
          </w:rPr>
          <w:t>U</w:t>
        </w:r>
      </w:ins>
      <w:del w:id="2096" w:author="anna.resch88@gmail.com" w:date="2022-01-05T11:22:00Z">
        <w:r w:rsidR="0092756B" w:rsidRPr="00C2561A" w:rsidDel="00C2561A">
          <w:rPr>
            <w:rFonts w:ascii="Times New Roman" w:hAnsi="Times New Roman" w:cs="Times New Roman"/>
            <w:iCs/>
            <w:sz w:val="24"/>
            <w:szCs w:val="24"/>
            <w:lang w:val="en-US"/>
          </w:rPr>
          <w:delText>L</w:delText>
        </w:r>
      </w:del>
      <w:del w:id="2097" w:author="anna.resch88@gmail.com" w:date="2022-01-04T18:18:00Z">
        <w:r w:rsidR="0092756B" w:rsidRPr="00C2561A" w:rsidDel="007249E8">
          <w:rPr>
            <w:rFonts w:ascii="Times New Roman" w:hAnsi="Times New Roman" w:cs="Times New Roman"/>
            <w:iCs/>
            <w:sz w:val="24"/>
            <w:szCs w:val="24"/>
            <w:lang w:val="en-US"/>
          </w:rPr>
          <w:delText>D-ELP-ULD</w:delText>
        </w:r>
      </w:del>
      <w:del w:id="2098" w:author="anna.resch88@gmail.com" w:date="2022-01-03T10:46:00Z">
        <w:r w:rsidR="006B28AA" w:rsidRPr="00C2561A" w:rsidDel="000451AB">
          <w:rPr>
            <w:rFonts w:ascii="Times New Roman" w:hAnsi="Times New Roman" w:cs="Times New Roman"/>
            <w:iCs/>
            <w:sz w:val="24"/>
            <w:szCs w:val="24"/>
            <w:lang w:val="en-US"/>
          </w:rPr>
          <w:delText xml:space="preserve"> (BioUltr</w:delText>
        </w:r>
        <w:r w:rsidR="009F66CF" w:rsidRPr="00C2561A" w:rsidDel="000451AB">
          <w:rPr>
            <w:rFonts w:ascii="Times New Roman" w:hAnsi="Times New Roman" w:cs="Times New Roman"/>
            <w:iCs/>
            <w:sz w:val="24"/>
            <w:szCs w:val="24"/>
            <w:lang w:val="en-US"/>
          </w:rPr>
          <w:delText>a</w:delText>
        </w:r>
        <w:r w:rsidR="006B28AA" w:rsidRPr="00C2561A" w:rsidDel="000451AB">
          <w:rPr>
            <w:rFonts w:ascii="Times New Roman" w:hAnsi="Times New Roman" w:cs="Times New Roman"/>
            <w:iCs/>
            <w:sz w:val="24"/>
            <w:szCs w:val="24"/>
            <w:lang w:val="en-US"/>
          </w:rPr>
          <w:delText>Bond)</w:delText>
        </w:r>
      </w:del>
      <w:r w:rsidR="0092756B" w:rsidRPr="009A1C08">
        <w:rPr>
          <w:rFonts w:ascii="Times New Roman" w:hAnsi="Times New Roman" w:cs="Times New Roman"/>
          <w:iCs/>
          <w:sz w:val="24"/>
          <w:szCs w:val="24"/>
          <w:lang w:val="en-US"/>
        </w:rPr>
        <w:t xml:space="preserve"> hydrogels</w:t>
      </w:r>
      <w:r w:rsidR="006B28AA" w:rsidRPr="009A1C08">
        <w:rPr>
          <w:rFonts w:ascii="Times New Roman" w:hAnsi="Times New Roman" w:cs="Times New Roman"/>
          <w:iCs/>
          <w:sz w:val="24"/>
          <w:szCs w:val="24"/>
          <w:lang w:val="en-US"/>
        </w:rPr>
        <w:t xml:space="preserve"> </w:t>
      </w:r>
      <w:r w:rsidR="008D441A" w:rsidRPr="009A1C08">
        <w:rPr>
          <w:rFonts w:ascii="Times New Roman" w:hAnsi="Times New Roman" w:cs="Times New Roman"/>
          <w:iCs/>
          <w:sz w:val="24"/>
          <w:szCs w:val="24"/>
          <w:lang w:val="en-US"/>
        </w:rPr>
        <w:t>cover or</w:t>
      </w:r>
      <w:r w:rsidR="0092756B" w:rsidRPr="009A1C08">
        <w:rPr>
          <w:rFonts w:ascii="Times New Roman" w:hAnsi="Times New Roman" w:cs="Times New Roman"/>
          <w:iCs/>
          <w:sz w:val="24"/>
          <w:szCs w:val="24"/>
          <w:lang w:val="en-US"/>
        </w:rPr>
        <w:t xml:space="preserve"> seal corneal </w:t>
      </w:r>
      <w:r w:rsidR="008D441A" w:rsidRPr="009A1C08">
        <w:rPr>
          <w:rFonts w:ascii="Times New Roman" w:hAnsi="Times New Roman" w:cs="Times New Roman"/>
          <w:iCs/>
          <w:sz w:val="24"/>
          <w:szCs w:val="24"/>
          <w:lang w:val="en-US"/>
        </w:rPr>
        <w:t xml:space="preserve">wounds </w:t>
      </w:r>
      <w:r w:rsidR="0092756B" w:rsidRPr="009A1C08">
        <w:rPr>
          <w:rFonts w:ascii="Times New Roman" w:hAnsi="Times New Roman" w:cs="Times New Roman"/>
          <w:iCs/>
          <w:sz w:val="24"/>
          <w:szCs w:val="24"/>
          <w:lang w:val="en-US"/>
        </w:rPr>
        <w:t>effectively</w:t>
      </w:r>
      <w:r w:rsidR="0007593E" w:rsidRPr="009A1C08">
        <w:rPr>
          <w:rFonts w:ascii="Times New Roman" w:hAnsi="Times New Roman" w:cs="Times New Roman"/>
          <w:iCs/>
          <w:sz w:val="24"/>
          <w:szCs w:val="24"/>
          <w:lang w:val="en-US"/>
        </w:rPr>
        <w:t xml:space="preserve"> and demonstrate </w:t>
      </w:r>
      <w:del w:id="2099" w:author="anna.resch88@gmail.com" w:date="2022-01-03T10:46:00Z">
        <w:r w:rsidR="0007593E" w:rsidRPr="009A1C08" w:rsidDel="000451AB">
          <w:rPr>
            <w:rFonts w:ascii="Times New Roman" w:hAnsi="Times New Roman" w:cs="Times New Roman"/>
            <w:iCs/>
            <w:sz w:val="24"/>
            <w:szCs w:val="24"/>
            <w:lang w:val="en-US"/>
          </w:rPr>
          <w:delText xml:space="preserve">extremely </w:delText>
        </w:r>
      </w:del>
      <w:r w:rsidR="0007593E" w:rsidRPr="009A1C08">
        <w:rPr>
          <w:rFonts w:ascii="Times New Roman" w:hAnsi="Times New Roman" w:cs="Times New Roman"/>
          <w:iCs/>
          <w:sz w:val="24"/>
          <w:szCs w:val="24"/>
          <w:lang w:val="en-US"/>
        </w:rPr>
        <w:t>high adhesion to corneal surface</w:t>
      </w:r>
      <w:r w:rsidRPr="009A1C08">
        <w:rPr>
          <w:rFonts w:ascii="Times New Roman" w:hAnsi="Times New Roman" w:cs="Times New Roman"/>
          <w:iCs/>
          <w:sz w:val="24"/>
          <w:szCs w:val="24"/>
          <w:lang w:val="en-US"/>
        </w:rPr>
        <w:t xml:space="preserve">. </w:t>
      </w:r>
      <w:moveFromRangeStart w:id="2100" w:author="Bizan N. Balzer" w:date="2021-10-05T00:56:00Z" w:name="move84287776"/>
      <w:moveFrom w:id="2101" w:author="Bizan N. Balzer" w:date="2021-10-05T00:56:00Z">
        <w:r w:rsidR="00EE0F2E" w:rsidRPr="009A1C08" w:rsidDel="007C095B">
          <w:rPr>
            <w:rFonts w:ascii="Times New Roman" w:hAnsi="Times New Roman" w:cs="Times New Roman"/>
            <w:iCs/>
            <w:sz w:val="24"/>
            <w:szCs w:val="24"/>
            <w:lang w:val="en-US"/>
          </w:rPr>
          <w:t>W</w:t>
        </w:r>
        <w:r w:rsidR="006F2056" w:rsidRPr="009A1C08" w:rsidDel="007C095B">
          <w:rPr>
            <w:rFonts w:ascii="Times New Roman" w:hAnsi="Times New Roman" w:cs="Times New Roman"/>
            <w:iCs/>
            <w:sz w:val="24"/>
            <w:szCs w:val="24"/>
            <w:lang w:val="en-US"/>
          </w:rPr>
          <w:t>e used extracted porcine eyes and ULD-V40-ULD hydrogels (20</w:t>
        </w:r>
        <w:r w:rsidR="00992B2C" w:rsidRPr="009A1C08" w:rsidDel="007C095B">
          <w:rPr>
            <w:rFonts w:ascii="Times New Roman" w:hAnsi="Times New Roman" w:cs="Times New Roman"/>
            <w:iCs/>
            <w:sz w:val="24"/>
            <w:szCs w:val="24"/>
            <w:lang w:val="en-US"/>
          </w:rPr>
          <w:t xml:space="preserve"> </w:t>
        </w:r>
        <w:r w:rsidR="006F2056" w:rsidRPr="009A1C08" w:rsidDel="007C095B">
          <w:rPr>
            <w:rFonts w:ascii="Times New Roman" w:hAnsi="Times New Roman" w:cs="Times New Roman"/>
            <w:iCs/>
            <w:sz w:val="24"/>
            <w:szCs w:val="24"/>
            <w:lang w:val="en-US"/>
          </w:rPr>
          <w:t xml:space="preserve">% protein, </w:t>
        </w:r>
        <w:r w:rsidR="0042323A" w:rsidRPr="009A1C08" w:rsidDel="007C095B">
          <w:rPr>
            <w:rFonts w:ascii="Times New Roman" w:hAnsi="Times New Roman" w:cs="Times New Roman"/>
            <w:iCs/>
            <w:sz w:val="24"/>
            <w:szCs w:val="24"/>
            <w:lang w:val="en-US"/>
          </w:rPr>
          <w:t xml:space="preserve">2.5 mM </w:t>
        </w:r>
        <w:r w:rsidR="006F2056" w:rsidRPr="009A1C08" w:rsidDel="007C095B">
          <w:rPr>
            <w:rFonts w:ascii="Times New Roman" w:hAnsi="Times New Roman" w:cs="Times New Roman"/>
            <w:iCs/>
            <w:sz w:val="24"/>
            <w:szCs w:val="24"/>
            <w:lang w:val="en-US"/>
          </w:rPr>
          <w:t>riboflavin</w:t>
        </w:r>
        <w:r w:rsidR="00DA5ECD" w:rsidRPr="009A1C08" w:rsidDel="007C095B">
          <w:rPr>
            <w:rFonts w:ascii="Times New Roman" w:hAnsi="Times New Roman" w:cs="Times New Roman"/>
            <w:iCs/>
            <w:sz w:val="24"/>
            <w:szCs w:val="24"/>
            <w:lang w:val="en-US"/>
          </w:rPr>
          <w:t>,</w:t>
        </w:r>
        <w:r w:rsidR="006F2056" w:rsidRPr="009A1C08" w:rsidDel="007C095B">
          <w:rPr>
            <w:rFonts w:ascii="Times New Roman" w:hAnsi="Times New Roman" w:cs="Times New Roman"/>
            <w:iCs/>
            <w:sz w:val="24"/>
            <w:szCs w:val="24"/>
            <w:lang w:val="en-US"/>
          </w:rPr>
          <w:t xml:space="preserve"> 30 mM APS, </w:t>
        </w:r>
        <w:r w:rsidR="0007593E" w:rsidRPr="009A1C08" w:rsidDel="007C095B">
          <w:rPr>
            <w:rFonts w:ascii="Times New Roman" w:hAnsi="Times New Roman" w:cs="Times New Roman"/>
            <w:iCs/>
            <w:sz w:val="24"/>
            <w:szCs w:val="24"/>
            <w:lang w:val="en-US"/>
          </w:rPr>
          <w:t xml:space="preserve">duration of </w:t>
        </w:r>
        <w:r w:rsidR="00992B2C" w:rsidRPr="009A1C08" w:rsidDel="007C095B">
          <w:rPr>
            <w:rFonts w:ascii="Times New Roman" w:hAnsi="Times New Roman" w:cs="Times New Roman"/>
            <w:iCs/>
            <w:sz w:val="24"/>
            <w:szCs w:val="24"/>
            <w:lang w:val="en-US"/>
          </w:rPr>
          <w:t xml:space="preserve">exposure </w:t>
        </w:r>
        <w:r w:rsidR="006F2056" w:rsidRPr="009A1C08" w:rsidDel="007C095B">
          <w:rPr>
            <w:rFonts w:ascii="Times New Roman" w:hAnsi="Times New Roman" w:cs="Times New Roman"/>
            <w:iCs/>
            <w:sz w:val="24"/>
            <w:szCs w:val="24"/>
            <w:lang w:val="en-US"/>
          </w:rPr>
          <w:t>30 seconds</w:t>
        </w:r>
        <w:r w:rsidR="00AF66E5" w:rsidRPr="009A1C08" w:rsidDel="007C095B">
          <w:rPr>
            <w:rFonts w:ascii="Times New Roman" w:hAnsi="Times New Roman" w:cs="Times New Roman"/>
            <w:iCs/>
            <w:sz w:val="24"/>
            <w:szCs w:val="24"/>
            <w:lang w:val="en-US"/>
          </w:rPr>
          <w:t xml:space="preserve">, </w:t>
        </w:r>
        <w:r w:rsidR="00793837" w:rsidRPr="009A1C08" w:rsidDel="007C095B">
          <w:rPr>
            <w:rFonts w:ascii="Times New Roman" w:hAnsi="Times New Roman" w:cs="Times New Roman"/>
            <w:iCs/>
            <w:sz w:val="24"/>
            <w:szCs w:val="24"/>
            <w:lang w:val="en-US"/>
          </w:rPr>
          <w:t xml:space="preserve">total </w:t>
        </w:r>
        <w:r w:rsidR="00992B2C" w:rsidRPr="009A1C08" w:rsidDel="007C095B">
          <w:rPr>
            <w:rFonts w:ascii="Times New Roman" w:hAnsi="Times New Roman" w:cs="Times New Roman"/>
            <w:iCs/>
            <w:sz w:val="24"/>
            <w:szCs w:val="24"/>
            <w:lang w:val="en-US"/>
          </w:rPr>
          <w:t xml:space="preserve">exposure </w:t>
        </w:r>
        <w:r w:rsidR="006F2056" w:rsidRPr="009A1C08" w:rsidDel="007C095B">
          <w:rPr>
            <w:rFonts w:ascii="Times New Roman" w:hAnsi="Times New Roman" w:cs="Times New Roman"/>
            <w:iCs/>
            <w:sz w:val="24"/>
            <w:szCs w:val="24"/>
            <w:lang w:val="en-US"/>
          </w:rPr>
          <w:t xml:space="preserve">energy </w:t>
        </w:r>
        <w:r w:rsidR="00992B2C" w:rsidRPr="009A1C08" w:rsidDel="007C095B">
          <w:rPr>
            <w:rFonts w:ascii="Times New Roman" w:hAnsi="Times New Roman" w:cs="Times New Roman"/>
            <w:iCs/>
            <w:sz w:val="24"/>
            <w:szCs w:val="24"/>
            <w:lang w:val="en-US"/>
          </w:rPr>
          <w:t xml:space="preserve">density </w:t>
        </w:r>
        <w:r w:rsidR="006F2056" w:rsidRPr="009A1C08" w:rsidDel="007C095B">
          <w:rPr>
            <w:rFonts w:ascii="Times New Roman" w:hAnsi="Times New Roman" w:cs="Times New Roman"/>
            <w:iCs/>
            <w:sz w:val="24"/>
            <w:szCs w:val="24"/>
            <w:lang w:val="en-US"/>
          </w:rPr>
          <w:t>5.8 J/cm²</w:t>
        </w:r>
        <w:r w:rsidR="0007593E" w:rsidRPr="009A1C08" w:rsidDel="007C095B">
          <w:rPr>
            <w:rFonts w:ascii="Times New Roman" w:hAnsi="Times New Roman" w:cs="Times New Roman"/>
            <w:iCs/>
            <w:sz w:val="24"/>
            <w:szCs w:val="24"/>
            <w:lang w:val="en-US"/>
          </w:rPr>
          <w:t>)</w:t>
        </w:r>
        <w:r w:rsidR="006F2056" w:rsidRPr="009A1C08" w:rsidDel="007C095B">
          <w:rPr>
            <w:rFonts w:ascii="Times New Roman" w:hAnsi="Times New Roman" w:cs="Times New Roman"/>
            <w:iCs/>
            <w:sz w:val="24"/>
            <w:szCs w:val="24"/>
            <w:lang w:val="en-US"/>
          </w:rPr>
          <w:t>. The</w:t>
        </w:r>
        <w:r w:rsidR="001F0A2C" w:rsidRPr="009A1C08" w:rsidDel="007C095B">
          <w:rPr>
            <w:rFonts w:ascii="Times New Roman" w:hAnsi="Times New Roman" w:cs="Times New Roman"/>
            <w:sz w:val="24"/>
            <w:szCs w:val="24"/>
            <w:lang w:val="en-US"/>
          </w:rPr>
          <w:t xml:space="preserve"> ULU</w:t>
        </w:r>
        <w:r w:rsidR="006F2056" w:rsidRPr="009A1C08" w:rsidDel="007C095B">
          <w:rPr>
            <w:rFonts w:ascii="Times New Roman" w:hAnsi="Times New Roman" w:cs="Times New Roman"/>
            <w:iCs/>
            <w:sz w:val="24"/>
            <w:szCs w:val="24"/>
            <w:lang w:val="en-US"/>
          </w:rPr>
          <w:t>-solution was prepared freshly before each application and 2-3 µl were applied.</w:t>
        </w:r>
        <w:r w:rsidR="003355A4" w:rsidRPr="009A1C08" w:rsidDel="007C095B">
          <w:rPr>
            <w:rFonts w:ascii="Times New Roman" w:hAnsi="Times New Roman" w:cs="Times New Roman"/>
            <w:iCs/>
            <w:sz w:val="24"/>
            <w:szCs w:val="24"/>
            <w:lang w:val="en-US"/>
          </w:rPr>
          <w:t xml:space="preserve"> </w:t>
        </w:r>
      </w:moveFrom>
      <w:moveFromRangeEnd w:id="2100"/>
      <w:r w:rsidR="003355A4" w:rsidRPr="009A1C08">
        <w:rPr>
          <w:rFonts w:ascii="Times New Roman" w:hAnsi="Times New Roman" w:cs="Times New Roman"/>
          <w:b/>
          <w:iCs/>
          <w:sz w:val="24"/>
          <w:szCs w:val="24"/>
          <w:lang w:val="en-US"/>
        </w:rPr>
        <w:t>a</w:t>
      </w:r>
      <w:r w:rsidR="003355A4" w:rsidRPr="009A1C08">
        <w:rPr>
          <w:rFonts w:ascii="Times New Roman" w:hAnsi="Times New Roman" w:cs="Times New Roman"/>
          <w:iCs/>
          <w:sz w:val="24"/>
          <w:szCs w:val="24"/>
          <w:lang w:val="en-US"/>
        </w:rPr>
        <w:t xml:space="preserve">) Scheme of the eye – side view. </w:t>
      </w:r>
      <w:r w:rsidR="003355A4" w:rsidRPr="009A1C08">
        <w:rPr>
          <w:rFonts w:ascii="Times New Roman" w:hAnsi="Times New Roman" w:cs="Times New Roman"/>
          <w:b/>
          <w:iCs/>
          <w:sz w:val="24"/>
          <w:szCs w:val="24"/>
          <w:lang w:val="en-US"/>
        </w:rPr>
        <w:t>b</w:t>
      </w:r>
      <w:r w:rsidR="003355A4" w:rsidRPr="009A1C08">
        <w:rPr>
          <w:rFonts w:ascii="Times New Roman" w:hAnsi="Times New Roman" w:cs="Times New Roman"/>
          <w:iCs/>
          <w:sz w:val="24"/>
          <w:szCs w:val="24"/>
          <w:lang w:val="en-US"/>
        </w:rPr>
        <w:t>) Scheme of the ey</w:t>
      </w:r>
      <w:r w:rsidR="006B28AA" w:rsidRPr="009A1C08">
        <w:rPr>
          <w:rFonts w:ascii="Times New Roman" w:hAnsi="Times New Roman" w:cs="Times New Roman"/>
          <w:iCs/>
          <w:sz w:val="24"/>
          <w:szCs w:val="24"/>
          <w:lang w:val="en-US"/>
        </w:rPr>
        <w:t>e</w:t>
      </w:r>
      <w:ins w:id="2102" w:author="Alexander Resch" w:date="2022-01-18T20:45:00Z">
        <w:r w:rsidR="00D34EE8">
          <w:rPr>
            <w:rFonts w:ascii="Times New Roman" w:hAnsi="Times New Roman" w:cs="Times New Roman"/>
            <w:iCs/>
            <w:sz w:val="24"/>
            <w:szCs w:val="24"/>
            <w:lang w:val="en-US"/>
          </w:rPr>
          <w:t>,</w:t>
        </w:r>
      </w:ins>
      <w:r w:rsidR="006B28AA" w:rsidRPr="009A1C08">
        <w:rPr>
          <w:rFonts w:ascii="Times New Roman" w:hAnsi="Times New Roman" w:cs="Times New Roman"/>
          <w:iCs/>
          <w:sz w:val="24"/>
          <w:szCs w:val="24"/>
          <w:lang w:val="en-US"/>
        </w:rPr>
        <w:t xml:space="preserve"> </w:t>
      </w:r>
      <w:del w:id="2103" w:author="Alexander Resch" w:date="2022-01-18T20:45:00Z">
        <w:r w:rsidR="003355A4" w:rsidRPr="009A1C08" w:rsidDel="00D34EE8">
          <w:rPr>
            <w:rFonts w:ascii="Times New Roman" w:hAnsi="Times New Roman" w:cs="Times New Roman"/>
            <w:iCs/>
            <w:sz w:val="24"/>
            <w:szCs w:val="24"/>
            <w:lang w:val="en-US"/>
          </w:rPr>
          <w:delText xml:space="preserve">schematically </w:delText>
        </w:r>
      </w:del>
      <w:r w:rsidR="003355A4" w:rsidRPr="009A1C08">
        <w:rPr>
          <w:rFonts w:ascii="Times New Roman" w:hAnsi="Times New Roman" w:cs="Times New Roman"/>
          <w:iCs/>
          <w:sz w:val="24"/>
          <w:szCs w:val="24"/>
          <w:lang w:val="en-US"/>
        </w:rPr>
        <w:t>visualizing a full</w:t>
      </w:r>
      <w:ins w:id="2104" w:author="anna.resch88@gmail.com" w:date="2022-01-03T10:46:00Z">
        <w:r w:rsidR="000451AB">
          <w:rPr>
            <w:rFonts w:ascii="Times New Roman" w:hAnsi="Times New Roman" w:cs="Times New Roman"/>
            <w:iCs/>
            <w:sz w:val="24"/>
            <w:szCs w:val="24"/>
            <w:lang w:val="en-US"/>
          </w:rPr>
          <w:t>-</w:t>
        </w:r>
      </w:ins>
      <w:del w:id="2105" w:author="anna.resch88@gmail.com" w:date="2022-01-03T10:46:00Z">
        <w:r w:rsidR="003355A4" w:rsidRPr="009A1C08" w:rsidDel="000451AB">
          <w:rPr>
            <w:rFonts w:ascii="Times New Roman" w:hAnsi="Times New Roman" w:cs="Times New Roman"/>
            <w:iCs/>
            <w:sz w:val="24"/>
            <w:szCs w:val="24"/>
            <w:lang w:val="en-US"/>
          </w:rPr>
          <w:delText xml:space="preserve"> </w:delText>
        </w:r>
      </w:del>
      <w:r w:rsidR="003355A4" w:rsidRPr="009A1C08">
        <w:rPr>
          <w:rFonts w:ascii="Times New Roman" w:hAnsi="Times New Roman" w:cs="Times New Roman"/>
          <w:iCs/>
          <w:sz w:val="24"/>
          <w:szCs w:val="24"/>
          <w:lang w:val="en-US"/>
        </w:rPr>
        <w:t>thickness corneal incision</w:t>
      </w:r>
      <w:r w:rsidR="006B28AA" w:rsidRPr="009A1C08">
        <w:rPr>
          <w:rFonts w:ascii="Times New Roman" w:hAnsi="Times New Roman" w:cs="Times New Roman"/>
          <w:iCs/>
          <w:sz w:val="24"/>
          <w:szCs w:val="24"/>
          <w:lang w:val="en-US"/>
        </w:rPr>
        <w:t xml:space="preserve"> as experimentally treated</w:t>
      </w:r>
      <w:r w:rsidR="003355A4" w:rsidRPr="009A1C08">
        <w:rPr>
          <w:rFonts w:ascii="Times New Roman" w:hAnsi="Times New Roman" w:cs="Times New Roman"/>
          <w:iCs/>
          <w:sz w:val="24"/>
          <w:szCs w:val="24"/>
          <w:lang w:val="en-US"/>
        </w:rPr>
        <w:t xml:space="preserve"> in </w:t>
      </w:r>
      <w:r w:rsidR="003355A4" w:rsidRPr="00AF2431">
        <w:rPr>
          <w:rFonts w:ascii="Times New Roman" w:hAnsi="Times New Roman" w:cs="Times New Roman"/>
          <w:b/>
          <w:iCs/>
          <w:sz w:val="24"/>
          <w:szCs w:val="24"/>
          <w:highlight w:val="darkCyan"/>
          <w:lang w:val="en-US"/>
          <w:rPrChange w:id="2106" w:author="anna.resch88@gmail.com" w:date="2022-01-05T11:26:00Z">
            <w:rPr>
              <w:rFonts w:ascii="Times New Roman" w:hAnsi="Times New Roman" w:cs="Times New Roman"/>
              <w:b/>
              <w:iCs/>
              <w:sz w:val="24"/>
              <w:szCs w:val="24"/>
              <w:lang w:val="en-US"/>
            </w:rPr>
          </w:rPrChange>
        </w:rPr>
        <w:t>d</w:t>
      </w:r>
      <w:r w:rsidR="003355A4" w:rsidRPr="00AF2431">
        <w:rPr>
          <w:rFonts w:ascii="Times New Roman" w:hAnsi="Times New Roman" w:cs="Times New Roman"/>
          <w:iCs/>
          <w:sz w:val="24"/>
          <w:szCs w:val="24"/>
          <w:highlight w:val="darkCyan"/>
          <w:lang w:val="en-US"/>
          <w:rPrChange w:id="2107" w:author="anna.resch88@gmail.com" w:date="2022-01-05T11:26:00Z">
            <w:rPr>
              <w:rFonts w:ascii="Times New Roman" w:hAnsi="Times New Roman" w:cs="Times New Roman"/>
              <w:iCs/>
              <w:sz w:val="24"/>
              <w:szCs w:val="24"/>
              <w:lang w:val="en-US"/>
            </w:rPr>
          </w:rPrChange>
        </w:rPr>
        <w:t>)</w:t>
      </w:r>
      <w:r w:rsidR="003355A4" w:rsidRPr="009A1C08">
        <w:rPr>
          <w:rFonts w:ascii="Times New Roman" w:hAnsi="Times New Roman" w:cs="Times New Roman"/>
          <w:iCs/>
          <w:sz w:val="24"/>
          <w:szCs w:val="24"/>
          <w:lang w:val="en-US"/>
        </w:rPr>
        <w:t>.</w:t>
      </w:r>
      <w:r w:rsidR="006F2056" w:rsidRPr="009A1C08">
        <w:rPr>
          <w:rFonts w:ascii="Times New Roman" w:hAnsi="Times New Roman" w:cs="Times New Roman"/>
          <w:iCs/>
          <w:sz w:val="24"/>
          <w:szCs w:val="24"/>
          <w:lang w:val="en-US"/>
        </w:rPr>
        <w:t xml:space="preserve"> </w:t>
      </w:r>
      <w:r w:rsidR="003355A4" w:rsidRPr="009A1C08">
        <w:rPr>
          <w:rFonts w:ascii="Times New Roman" w:hAnsi="Times New Roman" w:cs="Times New Roman"/>
          <w:b/>
          <w:iCs/>
          <w:sz w:val="24"/>
          <w:szCs w:val="24"/>
          <w:lang w:val="en-US"/>
        </w:rPr>
        <w:t>c</w:t>
      </w:r>
      <w:r w:rsidR="0092756B" w:rsidRPr="009A1C08">
        <w:rPr>
          <w:rFonts w:ascii="Times New Roman" w:hAnsi="Times New Roman" w:cs="Times New Roman"/>
          <w:iCs/>
          <w:sz w:val="24"/>
          <w:szCs w:val="24"/>
          <w:lang w:val="en-US"/>
        </w:rPr>
        <w:t xml:space="preserve">) </w:t>
      </w:r>
      <w:r w:rsidR="006F2056" w:rsidRPr="009A1C08">
        <w:rPr>
          <w:rFonts w:ascii="Times New Roman" w:hAnsi="Times New Roman" w:cs="Times New Roman"/>
          <w:iCs/>
          <w:sz w:val="24"/>
          <w:szCs w:val="24"/>
          <w:lang w:val="en-US"/>
        </w:rPr>
        <w:t>Eye</w:t>
      </w:r>
      <w:r w:rsidRPr="009A1C08">
        <w:rPr>
          <w:rFonts w:ascii="Times New Roman" w:hAnsi="Times New Roman" w:cs="Times New Roman"/>
          <w:iCs/>
          <w:sz w:val="24"/>
          <w:szCs w:val="24"/>
          <w:lang w:val="en-US"/>
        </w:rPr>
        <w:t xml:space="preserve"> with inflicted </w:t>
      </w:r>
      <w:r w:rsidR="008D441A" w:rsidRPr="009A1C08">
        <w:rPr>
          <w:rFonts w:ascii="Times New Roman" w:hAnsi="Times New Roman" w:cs="Times New Roman"/>
          <w:iCs/>
          <w:sz w:val="24"/>
          <w:szCs w:val="24"/>
          <w:lang w:val="en-US"/>
        </w:rPr>
        <w:t xml:space="preserve">ulcer-like </w:t>
      </w:r>
      <w:r w:rsidRPr="009A1C08">
        <w:rPr>
          <w:rFonts w:ascii="Times New Roman" w:hAnsi="Times New Roman" w:cs="Times New Roman"/>
          <w:iCs/>
          <w:sz w:val="24"/>
          <w:szCs w:val="24"/>
          <w:lang w:val="en-US"/>
        </w:rPr>
        <w:t xml:space="preserve">stromal </w:t>
      </w:r>
      <w:r w:rsidR="008D441A" w:rsidRPr="009A1C08">
        <w:rPr>
          <w:rFonts w:ascii="Times New Roman" w:hAnsi="Times New Roman" w:cs="Times New Roman"/>
          <w:iCs/>
          <w:sz w:val="24"/>
          <w:szCs w:val="24"/>
          <w:lang w:val="en-US"/>
        </w:rPr>
        <w:t>wound</w:t>
      </w:r>
      <w:r w:rsidR="00E53E03" w:rsidRPr="009A1C08">
        <w:rPr>
          <w:rFonts w:ascii="Times New Roman" w:hAnsi="Times New Roman" w:cs="Times New Roman"/>
          <w:iCs/>
          <w:sz w:val="24"/>
          <w:szCs w:val="24"/>
          <w:lang w:val="en-US"/>
        </w:rPr>
        <w:t xml:space="preserve"> (</w:t>
      </w:r>
      <w:r w:rsidR="00E53E03" w:rsidRPr="00AF2431">
        <w:rPr>
          <w:rFonts w:ascii="Times New Roman" w:hAnsi="Times New Roman" w:cs="Times New Roman"/>
          <w:iCs/>
          <w:sz w:val="24"/>
          <w:szCs w:val="24"/>
          <w:highlight w:val="darkCyan"/>
          <w:lang w:val="en-US"/>
          <w:rPrChange w:id="2108" w:author="anna.resch88@gmail.com" w:date="2022-01-05T11:26:00Z">
            <w:rPr>
              <w:rFonts w:ascii="Times New Roman" w:hAnsi="Times New Roman" w:cs="Times New Roman"/>
              <w:iCs/>
              <w:sz w:val="24"/>
              <w:szCs w:val="24"/>
              <w:lang w:val="en-US"/>
            </w:rPr>
          </w:rPrChange>
        </w:rPr>
        <w:t xml:space="preserve">scheme in </w:t>
      </w:r>
      <w:r w:rsidR="00E53E03" w:rsidRPr="00AF2431">
        <w:rPr>
          <w:rFonts w:ascii="Times New Roman" w:hAnsi="Times New Roman" w:cs="Times New Roman"/>
          <w:b/>
          <w:iCs/>
          <w:sz w:val="24"/>
          <w:szCs w:val="24"/>
          <w:highlight w:val="darkCyan"/>
          <w:lang w:val="en-US"/>
          <w:rPrChange w:id="2109" w:author="anna.resch88@gmail.com" w:date="2022-01-05T11:26:00Z">
            <w:rPr>
              <w:rFonts w:ascii="Times New Roman" w:hAnsi="Times New Roman" w:cs="Times New Roman"/>
              <w:b/>
              <w:iCs/>
              <w:sz w:val="24"/>
              <w:szCs w:val="24"/>
              <w:lang w:val="en-US"/>
            </w:rPr>
          </w:rPrChange>
        </w:rPr>
        <w:t>e</w:t>
      </w:r>
      <w:r w:rsidR="00E53E03" w:rsidRPr="00AF2431">
        <w:rPr>
          <w:rFonts w:ascii="Times New Roman" w:hAnsi="Times New Roman" w:cs="Times New Roman"/>
          <w:iCs/>
          <w:sz w:val="24"/>
          <w:szCs w:val="24"/>
          <w:highlight w:val="darkCyan"/>
          <w:lang w:val="en-US"/>
          <w:rPrChange w:id="2110" w:author="anna.resch88@gmail.com" w:date="2022-01-05T11:26:00Z">
            <w:rPr>
              <w:rFonts w:ascii="Times New Roman" w:hAnsi="Times New Roman" w:cs="Times New Roman"/>
              <w:iCs/>
              <w:sz w:val="24"/>
              <w:szCs w:val="24"/>
              <w:lang w:val="en-US"/>
            </w:rPr>
          </w:rPrChange>
        </w:rPr>
        <w:t>), left column</w:t>
      </w:r>
      <w:r w:rsidR="00E53E03"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in part de-epithelialized</w:t>
      </w:r>
      <w:r w:rsidR="0092756B" w:rsidRPr="009A1C08">
        <w:rPr>
          <w:rFonts w:ascii="Times New Roman" w:hAnsi="Times New Roman" w:cs="Times New Roman"/>
          <w:iCs/>
          <w:sz w:val="24"/>
          <w:szCs w:val="24"/>
          <w:lang w:val="en-US"/>
        </w:rPr>
        <w:t>; top: b</w:t>
      </w:r>
      <w:r w:rsidRPr="009A1C08">
        <w:rPr>
          <w:rFonts w:ascii="Times New Roman" w:hAnsi="Times New Roman" w:cs="Times New Roman"/>
          <w:iCs/>
          <w:sz w:val="24"/>
          <w:szCs w:val="24"/>
          <w:lang w:val="en-US"/>
        </w:rPr>
        <w:t>efor</w:t>
      </w:r>
      <w:r w:rsidR="0092756B" w:rsidRPr="009A1C08">
        <w:rPr>
          <w:rFonts w:ascii="Times New Roman" w:hAnsi="Times New Roman" w:cs="Times New Roman"/>
          <w:iCs/>
          <w:sz w:val="24"/>
          <w:szCs w:val="24"/>
          <w:lang w:val="en-US"/>
        </w:rPr>
        <w:t>e treatment; bottom: after</w:t>
      </w:r>
      <w:r w:rsidR="006F2056" w:rsidRPr="009A1C08">
        <w:rPr>
          <w:rFonts w:ascii="Times New Roman" w:hAnsi="Times New Roman" w:cs="Times New Roman"/>
          <w:iCs/>
          <w:sz w:val="24"/>
          <w:szCs w:val="24"/>
          <w:lang w:val="en-US"/>
        </w:rPr>
        <w:t xml:space="preserve"> </w:t>
      </w:r>
      <w:r w:rsidR="0092756B" w:rsidRPr="009A1C08">
        <w:rPr>
          <w:rFonts w:ascii="Times New Roman" w:hAnsi="Times New Roman" w:cs="Times New Roman"/>
          <w:iCs/>
          <w:sz w:val="24"/>
          <w:szCs w:val="24"/>
          <w:lang w:val="en-US"/>
        </w:rPr>
        <w:t xml:space="preserve">filling the defect with </w:t>
      </w:r>
      <w:r w:rsidR="006F2056" w:rsidRPr="009A1C08">
        <w:rPr>
          <w:rFonts w:ascii="Times New Roman" w:hAnsi="Times New Roman" w:cs="Times New Roman"/>
          <w:iCs/>
          <w:sz w:val="24"/>
          <w:szCs w:val="24"/>
          <w:lang w:val="en-US"/>
        </w:rPr>
        <w:t xml:space="preserve">hydrogel and </w:t>
      </w:r>
      <w:r w:rsidR="003355A4" w:rsidRPr="009A1C08">
        <w:rPr>
          <w:rFonts w:ascii="Times New Roman" w:hAnsi="Times New Roman" w:cs="Times New Roman"/>
          <w:iCs/>
          <w:sz w:val="24"/>
          <w:szCs w:val="24"/>
          <w:lang w:val="en-US"/>
        </w:rPr>
        <w:t>photo</w:t>
      </w:r>
      <w:r w:rsidR="006F2056" w:rsidRPr="009A1C08">
        <w:rPr>
          <w:rFonts w:ascii="Times New Roman" w:hAnsi="Times New Roman" w:cs="Times New Roman"/>
          <w:iCs/>
          <w:sz w:val="24"/>
          <w:szCs w:val="24"/>
          <w:lang w:val="en-US"/>
        </w:rPr>
        <w:t xml:space="preserve">crosslinking. </w:t>
      </w:r>
      <w:moveToRangeStart w:id="2111" w:author="Bizan N. Balzer" w:date="2021-10-05T00:56:00Z" w:name="move84287776"/>
      <w:moveTo w:id="2112" w:author="Bizan N. Balzer" w:date="2021-10-05T00:56:00Z">
        <w:r w:rsidR="007C095B" w:rsidRPr="009A1C08">
          <w:rPr>
            <w:rFonts w:ascii="Times New Roman" w:hAnsi="Times New Roman" w:cs="Times New Roman"/>
            <w:iCs/>
            <w:sz w:val="24"/>
            <w:szCs w:val="24"/>
            <w:lang w:val="en-US"/>
          </w:rPr>
          <w:t>We used extracted porcine eyes and ULD-V40-ULD hydrogels (20 % protein, 2.5 mM riboflavin, 30 mM APS, duration of exposure 30 seconds, total exposure energy density 5.8 J/cm²). The</w:t>
        </w:r>
        <w:r w:rsidR="007C095B" w:rsidRPr="009A1C08">
          <w:rPr>
            <w:rFonts w:ascii="Times New Roman" w:hAnsi="Times New Roman" w:cs="Times New Roman"/>
            <w:sz w:val="24"/>
            <w:szCs w:val="24"/>
            <w:lang w:val="en-US"/>
          </w:rPr>
          <w:t xml:space="preserve"> ULU</w:t>
        </w:r>
      </w:moveTo>
      <w:ins w:id="2113" w:author="anna.resch88@gmail.com" w:date="2022-01-04T18:18:00Z">
        <w:r w:rsidR="007249E8">
          <w:rPr>
            <w:rFonts w:ascii="Times New Roman" w:hAnsi="Times New Roman" w:cs="Times New Roman"/>
            <w:iCs/>
            <w:sz w:val="24"/>
            <w:szCs w:val="24"/>
            <w:lang w:val="en-US"/>
          </w:rPr>
          <w:t xml:space="preserve"> </w:t>
        </w:r>
      </w:ins>
      <w:moveTo w:id="2114" w:author="Bizan N. Balzer" w:date="2021-10-05T00:56:00Z">
        <w:del w:id="2115" w:author="anna.resch88@gmail.com" w:date="2022-01-04T18:18:00Z">
          <w:r w:rsidR="007C095B" w:rsidRPr="009A1C08" w:rsidDel="007249E8">
            <w:rPr>
              <w:rFonts w:ascii="Times New Roman" w:hAnsi="Times New Roman" w:cs="Times New Roman"/>
              <w:iCs/>
              <w:sz w:val="24"/>
              <w:szCs w:val="24"/>
              <w:lang w:val="en-US"/>
            </w:rPr>
            <w:delText>-</w:delText>
          </w:r>
        </w:del>
        <w:r w:rsidR="007C095B" w:rsidRPr="009A1C08">
          <w:rPr>
            <w:rFonts w:ascii="Times New Roman" w:hAnsi="Times New Roman" w:cs="Times New Roman"/>
            <w:iCs/>
            <w:sz w:val="24"/>
            <w:szCs w:val="24"/>
            <w:lang w:val="en-US"/>
          </w:rPr>
          <w:t>solution was prepared freshly before each application and 2-3 µ</w:t>
        </w:r>
      </w:moveTo>
      <w:ins w:id="2116" w:author="anna.resch88@gmail.com" w:date="2022-01-04T18:18:00Z">
        <w:r w:rsidR="007249E8">
          <w:rPr>
            <w:rFonts w:ascii="Times New Roman" w:hAnsi="Times New Roman" w:cs="Times New Roman"/>
            <w:iCs/>
            <w:sz w:val="24"/>
            <w:szCs w:val="24"/>
            <w:lang w:val="en-US"/>
          </w:rPr>
          <w:t>L</w:t>
        </w:r>
      </w:ins>
      <w:moveTo w:id="2117" w:author="Bizan N. Balzer" w:date="2021-10-05T00:56:00Z">
        <w:del w:id="2118" w:author="anna.resch88@gmail.com" w:date="2022-01-04T18:18:00Z">
          <w:r w:rsidR="007C095B" w:rsidRPr="009A1C08" w:rsidDel="007249E8">
            <w:rPr>
              <w:rFonts w:ascii="Times New Roman" w:hAnsi="Times New Roman" w:cs="Times New Roman"/>
              <w:iCs/>
              <w:sz w:val="24"/>
              <w:szCs w:val="24"/>
              <w:lang w:val="en-US"/>
            </w:rPr>
            <w:delText>l</w:delText>
          </w:r>
        </w:del>
        <w:r w:rsidR="007C095B" w:rsidRPr="009A1C08">
          <w:rPr>
            <w:rFonts w:ascii="Times New Roman" w:hAnsi="Times New Roman" w:cs="Times New Roman"/>
            <w:iCs/>
            <w:sz w:val="24"/>
            <w:szCs w:val="24"/>
            <w:lang w:val="en-US"/>
          </w:rPr>
          <w:t xml:space="preserve"> were applied. </w:t>
        </w:r>
      </w:moveTo>
      <w:moveToRangeEnd w:id="2111"/>
      <w:r w:rsidR="0092756B" w:rsidRPr="009A1C08">
        <w:rPr>
          <w:rFonts w:ascii="Times New Roman" w:hAnsi="Times New Roman" w:cs="Times New Roman"/>
          <w:iCs/>
          <w:sz w:val="24"/>
          <w:szCs w:val="24"/>
          <w:lang w:val="en-US"/>
        </w:rPr>
        <w:t xml:space="preserve">The defect was incubated with 50 mM riboflavin for 3 minutes prior to filling it. </w:t>
      </w:r>
      <w:r w:rsidR="00E565C0" w:rsidRPr="009A1C08">
        <w:rPr>
          <w:rFonts w:ascii="Times New Roman" w:hAnsi="Times New Roman" w:cs="Times New Roman"/>
          <w:iCs/>
          <w:sz w:val="24"/>
          <w:szCs w:val="24"/>
          <w:lang w:val="en-US"/>
        </w:rPr>
        <w:t xml:space="preserve">After illumination, the defect </w:t>
      </w:r>
      <w:ins w:id="2119" w:author="anna.resch88@gmail.com" w:date="2022-01-05T11:27:00Z">
        <w:r w:rsidR="00AF2431">
          <w:rPr>
            <w:rFonts w:ascii="Times New Roman" w:hAnsi="Times New Roman" w:cs="Times New Roman"/>
            <w:iCs/>
            <w:sz w:val="24"/>
            <w:szCs w:val="24"/>
            <w:lang w:val="en-US"/>
          </w:rPr>
          <w:t>wa</w:t>
        </w:r>
      </w:ins>
      <w:del w:id="2120" w:author="anna.resch88@gmail.com" w:date="2022-01-05T11:27:00Z">
        <w:r w:rsidR="00E565C0" w:rsidRPr="009A1C08" w:rsidDel="00AF2431">
          <w:rPr>
            <w:rFonts w:ascii="Times New Roman" w:hAnsi="Times New Roman" w:cs="Times New Roman"/>
            <w:iCs/>
            <w:sz w:val="24"/>
            <w:szCs w:val="24"/>
            <w:lang w:val="en-US"/>
          </w:rPr>
          <w:delText>i</w:delText>
        </w:r>
      </w:del>
      <w:r w:rsidR="00E565C0" w:rsidRPr="009A1C08">
        <w:rPr>
          <w:rFonts w:ascii="Times New Roman" w:hAnsi="Times New Roman" w:cs="Times New Roman"/>
          <w:iCs/>
          <w:sz w:val="24"/>
          <w:szCs w:val="24"/>
          <w:lang w:val="en-US"/>
        </w:rPr>
        <w:t>s filled seamlessly with a strongly adhesive</w:t>
      </w:r>
      <w:del w:id="2121" w:author="anna.resch88@gmail.com" w:date="2022-01-03T10:47:00Z">
        <w:r w:rsidR="00E565C0" w:rsidRPr="009A1C08" w:rsidDel="000451AB">
          <w:rPr>
            <w:rFonts w:ascii="Times New Roman" w:hAnsi="Times New Roman" w:cs="Times New Roman"/>
            <w:iCs/>
            <w:sz w:val="24"/>
            <w:szCs w:val="24"/>
            <w:lang w:val="en-US"/>
          </w:rPr>
          <w:delText>, transparent</w:delText>
        </w:r>
        <w:r w:rsidR="00992B2C" w:rsidRPr="009A1C08" w:rsidDel="000451AB">
          <w:rPr>
            <w:rFonts w:ascii="Times New Roman" w:hAnsi="Times New Roman" w:cs="Times New Roman"/>
            <w:iCs/>
            <w:sz w:val="24"/>
            <w:szCs w:val="24"/>
            <w:lang w:val="en-US"/>
          </w:rPr>
          <w:delText>,</w:delText>
        </w:r>
      </w:del>
      <w:r w:rsidR="00E565C0" w:rsidRPr="009A1C08">
        <w:rPr>
          <w:rFonts w:ascii="Times New Roman" w:hAnsi="Times New Roman" w:cs="Times New Roman"/>
          <w:iCs/>
          <w:sz w:val="24"/>
          <w:szCs w:val="24"/>
          <w:lang w:val="en-US"/>
        </w:rPr>
        <w:t xml:space="preserve"> and mechanically stable hydrogel. </w:t>
      </w:r>
      <w:r w:rsidR="003355A4" w:rsidRPr="009A1C08">
        <w:rPr>
          <w:rFonts w:ascii="Times New Roman" w:hAnsi="Times New Roman" w:cs="Times New Roman"/>
          <w:b/>
          <w:iCs/>
          <w:sz w:val="24"/>
          <w:szCs w:val="24"/>
          <w:lang w:val="en-US"/>
        </w:rPr>
        <w:t>d</w:t>
      </w:r>
      <w:r w:rsidR="0092756B" w:rsidRPr="009A1C08">
        <w:rPr>
          <w:rFonts w:ascii="Times New Roman" w:hAnsi="Times New Roman" w:cs="Times New Roman"/>
          <w:iCs/>
          <w:sz w:val="24"/>
          <w:szCs w:val="24"/>
          <w:lang w:val="en-US"/>
        </w:rPr>
        <w:t xml:space="preserve">) </w:t>
      </w:r>
      <w:r w:rsidR="006F2056" w:rsidRPr="009A1C08">
        <w:rPr>
          <w:rFonts w:ascii="Times New Roman" w:hAnsi="Times New Roman" w:cs="Times New Roman"/>
          <w:iCs/>
          <w:sz w:val="24"/>
          <w:szCs w:val="24"/>
          <w:lang w:val="en-US"/>
        </w:rPr>
        <w:t>Eye</w:t>
      </w:r>
      <w:r w:rsidR="0092756B" w:rsidRPr="009A1C08">
        <w:rPr>
          <w:rFonts w:ascii="Times New Roman" w:hAnsi="Times New Roman" w:cs="Times New Roman"/>
          <w:iCs/>
          <w:sz w:val="24"/>
          <w:szCs w:val="24"/>
          <w:lang w:val="en-US"/>
        </w:rPr>
        <w:t xml:space="preserve"> with inflicted </w:t>
      </w:r>
      <w:r w:rsidR="00B607F5" w:rsidRPr="009A1C08">
        <w:rPr>
          <w:rFonts w:ascii="Times New Roman" w:hAnsi="Times New Roman" w:cs="Times New Roman"/>
          <w:iCs/>
          <w:sz w:val="24"/>
          <w:szCs w:val="24"/>
          <w:lang w:val="en-US"/>
        </w:rPr>
        <w:t xml:space="preserve">full-thickness </w:t>
      </w:r>
      <w:r w:rsidR="0092756B" w:rsidRPr="009A1C08">
        <w:rPr>
          <w:rFonts w:ascii="Times New Roman" w:hAnsi="Times New Roman" w:cs="Times New Roman"/>
          <w:iCs/>
          <w:sz w:val="24"/>
          <w:szCs w:val="24"/>
          <w:lang w:val="en-US"/>
        </w:rPr>
        <w:t>cornea</w:t>
      </w:r>
      <w:r w:rsidR="006F2056" w:rsidRPr="009A1C08">
        <w:rPr>
          <w:rFonts w:ascii="Times New Roman" w:hAnsi="Times New Roman" w:cs="Times New Roman"/>
          <w:iCs/>
          <w:sz w:val="24"/>
          <w:szCs w:val="24"/>
          <w:lang w:val="en-US"/>
        </w:rPr>
        <w:t>l</w:t>
      </w:r>
      <w:r w:rsidR="0092756B" w:rsidRPr="009A1C08">
        <w:rPr>
          <w:rFonts w:ascii="Times New Roman" w:hAnsi="Times New Roman" w:cs="Times New Roman"/>
          <w:iCs/>
          <w:sz w:val="24"/>
          <w:szCs w:val="24"/>
          <w:lang w:val="en-US"/>
        </w:rPr>
        <w:t xml:space="preserve"> incision of 2.2 mm length</w:t>
      </w:r>
      <w:r w:rsidR="00F22C43" w:rsidRPr="009A1C08">
        <w:rPr>
          <w:rFonts w:ascii="Times New Roman" w:hAnsi="Times New Roman" w:cs="Times New Roman"/>
          <w:iCs/>
          <w:sz w:val="24"/>
          <w:szCs w:val="24"/>
          <w:lang w:val="en-US"/>
        </w:rPr>
        <w:t xml:space="preserve"> (</w:t>
      </w:r>
      <w:r w:rsidR="00F22C43" w:rsidRPr="00AF2431">
        <w:rPr>
          <w:rFonts w:ascii="Times New Roman" w:hAnsi="Times New Roman" w:cs="Times New Roman"/>
          <w:iCs/>
          <w:sz w:val="24"/>
          <w:szCs w:val="24"/>
          <w:highlight w:val="darkCyan"/>
          <w:lang w:val="en-US"/>
          <w:rPrChange w:id="2122" w:author="anna.resch88@gmail.com" w:date="2022-01-05T11:27:00Z">
            <w:rPr>
              <w:rFonts w:ascii="Times New Roman" w:hAnsi="Times New Roman" w:cs="Times New Roman"/>
              <w:iCs/>
              <w:sz w:val="24"/>
              <w:szCs w:val="24"/>
              <w:lang w:val="en-US"/>
            </w:rPr>
          </w:rPrChange>
        </w:rPr>
        <w:t>scheme in e), right column</w:t>
      </w:r>
      <w:r w:rsidR="00F22C43"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w:t>
      </w:r>
      <w:r w:rsidR="0092756B" w:rsidRPr="009A1C08">
        <w:rPr>
          <w:rFonts w:ascii="Times New Roman" w:hAnsi="Times New Roman" w:cs="Times New Roman"/>
          <w:iCs/>
          <w:sz w:val="24"/>
          <w:szCs w:val="24"/>
          <w:lang w:val="en-US"/>
        </w:rPr>
        <w:t xml:space="preserve"> </w:t>
      </w:r>
      <w:r w:rsidR="00555C26" w:rsidRPr="009A1C08">
        <w:rPr>
          <w:rFonts w:ascii="Times New Roman" w:hAnsi="Times New Roman" w:cs="Times New Roman"/>
          <w:iCs/>
          <w:sz w:val="24"/>
          <w:szCs w:val="24"/>
          <w:lang w:val="en-US"/>
        </w:rPr>
        <w:t>A</w:t>
      </w:r>
      <w:r w:rsidR="0092756B" w:rsidRPr="009A1C08">
        <w:rPr>
          <w:rFonts w:ascii="Times New Roman" w:hAnsi="Times New Roman" w:cs="Times New Roman"/>
          <w:iCs/>
          <w:sz w:val="24"/>
          <w:szCs w:val="24"/>
          <w:lang w:val="en-US"/>
        </w:rPr>
        <w:t xml:space="preserve"> small amount of air was </w:t>
      </w:r>
      <w:r w:rsidR="008D441A" w:rsidRPr="009A1C08">
        <w:rPr>
          <w:rFonts w:ascii="Times New Roman" w:hAnsi="Times New Roman" w:cs="Times New Roman"/>
          <w:iCs/>
          <w:sz w:val="24"/>
          <w:szCs w:val="24"/>
          <w:lang w:val="en-US"/>
        </w:rPr>
        <w:t xml:space="preserve">injected </w:t>
      </w:r>
      <w:r w:rsidR="0092756B" w:rsidRPr="009A1C08">
        <w:rPr>
          <w:rFonts w:ascii="Times New Roman" w:hAnsi="Times New Roman" w:cs="Times New Roman"/>
          <w:iCs/>
          <w:sz w:val="24"/>
          <w:szCs w:val="24"/>
          <w:lang w:val="en-US"/>
        </w:rPr>
        <w:t xml:space="preserve">through a paracentesis to prevent liquid from leakage. </w:t>
      </w:r>
      <w:r w:rsidR="006F2056" w:rsidRPr="0091370C">
        <w:rPr>
          <w:rFonts w:ascii="Times New Roman" w:hAnsi="Times New Roman" w:cs="Times New Roman"/>
          <w:iCs/>
          <w:sz w:val="24"/>
          <w:szCs w:val="24"/>
          <w:lang w:val="en-US"/>
        </w:rPr>
        <w:t xml:space="preserve">A </w:t>
      </w:r>
      <w:r w:rsidR="003355A4" w:rsidRPr="0091370C">
        <w:rPr>
          <w:rFonts w:ascii="Times New Roman" w:hAnsi="Times New Roman" w:cs="Times New Roman"/>
          <w:iCs/>
          <w:sz w:val="24"/>
          <w:szCs w:val="24"/>
          <w:lang w:val="en-US"/>
        </w:rPr>
        <w:t xml:space="preserve">crosslinked </w:t>
      </w:r>
      <w:del w:id="2123" w:author="anna.resch88@gmail.com" w:date="2022-01-03T10:47:00Z">
        <w:r w:rsidR="008D1CA7" w:rsidRPr="0091370C" w:rsidDel="000451AB">
          <w:rPr>
            <w:rFonts w:ascii="Times New Roman" w:hAnsi="Times New Roman" w:cs="Times New Roman"/>
            <w:iCs/>
            <w:sz w:val="24"/>
            <w:szCs w:val="24"/>
            <w:lang w:val="en-US"/>
          </w:rPr>
          <w:delText xml:space="preserve">BioUltraBond </w:delText>
        </w:r>
      </w:del>
      <w:ins w:id="2124" w:author="anna.resch88@gmail.com" w:date="2022-01-03T10:47:00Z">
        <w:r w:rsidR="000451AB" w:rsidRPr="0091370C">
          <w:rPr>
            <w:rFonts w:ascii="Times New Roman" w:hAnsi="Times New Roman" w:cs="Times New Roman"/>
            <w:iCs/>
            <w:sz w:val="24"/>
            <w:szCs w:val="24"/>
            <w:lang w:val="en-US"/>
          </w:rPr>
          <w:t xml:space="preserve">ULU </w:t>
        </w:r>
      </w:ins>
      <w:r w:rsidR="0092756B" w:rsidRPr="0091370C">
        <w:rPr>
          <w:rFonts w:ascii="Times New Roman" w:hAnsi="Times New Roman" w:cs="Times New Roman"/>
          <w:iCs/>
          <w:sz w:val="24"/>
          <w:szCs w:val="24"/>
          <w:lang w:val="en-US"/>
        </w:rPr>
        <w:t>film</w:t>
      </w:r>
      <w:r w:rsidR="006F2056" w:rsidRPr="0091370C">
        <w:rPr>
          <w:rFonts w:ascii="Times New Roman" w:hAnsi="Times New Roman" w:cs="Times New Roman"/>
          <w:iCs/>
          <w:sz w:val="24"/>
          <w:szCs w:val="24"/>
          <w:lang w:val="en-US"/>
        </w:rPr>
        <w:t xml:space="preserve"> (the same hydrogel as used for filling and sealing defects)</w:t>
      </w:r>
      <w:r w:rsidR="0092756B" w:rsidRPr="0091370C">
        <w:rPr>
          <w:rFonts w:ascii="Times New Roman" w:hAnsi="Times New Roman" w:cs="Times New Roman"/>
          <w:iCs/>
          <w:sz w:val="24"/>
          <w:szCs w:val="24"/>
          <w:lang w:val="en-US"/>
        </w:rPr>
        <w:t xml:space="preserve"> with a punch</w:t>
      </w:r>
      <w:r w:rsidR="008D441A" w:rsidRPr="0091370C">
        <w:rPr>
          <w:rFonts w:ascii="Times New Roman" w:hAnsi="Times New Roman" w:cs="Times New Roman"/>
          <w:iCs/>
          <w:sz w:val="24"/>
          <w:szCs w:val="24"/>
          <w:lang w:val="en-US"/>
        </w:rPr>
        <w:t>ed hole</w:t>
      </w:r>
      <w:r w:rsidR="0092756B" w:rsidRPr="0091370C">
        <w:rPr>
          <w:rFonts w:ascii="Times New Roman" w:hAnsi="Times New Roman" w:cs="Times New Roman"/>
          <w:iCs/>
          <w:sz w:val="24"/>
          <w:szCs w:val="24"/>
          <w:lang w:val="en-US"/>
        </w:rPr>
        <w:t xml:space="preserve"> of approximately 5 mm diameter w</w:t>
      </w:r>
      <w:r w:rsidR="006F2056" w:rsidRPr="0091370C">
        <w:rPr>
          <w:rFonts w:ascii="Times New Roman" w:hAnsi="Times New Roman" w:cs="Times New Roman"/>
          <w:iCs/>
          <w:sz w:val="24"/>
          <w:szCs w:val="24"/>
          <w:lang w:val="en-US"/>
        </w:rPr>
        <w:t>as</w:t>
      </w:r>
      <w:r w:rsidR="0092756B" w:rsidRPr="0091370C">
        <w:rPr>
          <w:rFonts w:ascii="Times New Roman" w:hAnsi="Times New Roman" w:cs="Times New Roman"/>
          <w:iCs/>
          <w:sz w:val="24"/>
          <w:szCs w:val="24"/>
          <w:lang w:val="en-US"/>
        </w:rPr>
        <w:t xml:space="preserve"> positioned </w:t>
      </w:r>
      <w:r w:rsidR="006F2056" w:rsidRPr="0091370C">
        <w:rPr>
          <w:rFonts w:ascii="Times New Roman" w:hAnsi="Times New Roman" w:cs="Times New Roman"/>
          <w:iCs/>
          <w:sz w:val="24"/>
          <w:szCs w:val="24"/>
          <w:lang w:val="en-US"/>
        </w:rPr>
        <w:t>around</w:t>
      </w:r>
      <w:r w:rsidR="0092756B" w:rsidRPr="0091370C">
        <w:rPr>
          <w:rFonts w:ascii="Times New Roman" w:hAnsi="Times New Roman" w:cs="Times New Roman"/>
          <w:iCs/>
          <w:sz w:val="24"/>
          <w:szCs w:val="24"/>
          <w:lang w:val="en-US"/>
        </w:rPr>
        <w:t xml:space="preserve"> the incision</w:t>
      </w:r>
      <w:r w:rsidR="008D441A" w:rsidRPr="0091370C">
        <w:rPr>
          <w:rFonts w:ascii="Times New Roman" w:hAnsi="Times New Roman" w:cs="Times New Roman"/>
          <w:iCs/>
          <w:sz w:val="24"/>
          <w:szCs w:val="24"/>
          <w:lang w:val="en-US"/>
        </w:rPr>
        <w:t xml:space="preserve"> as a ca</w:t>
      </w:r>
      <w:r w:rsidR="0033596F" w:rsidRPr="0091370C">
        <w:rPr>
          <w:rFonts w:ascii="Times New Roman" w:hAnsi="Times New Roman" w:cs="Times New Roman"/>
          <w:iCs/>
          <w:sz w:val="24"/>
          <w:szCs w:val="24"/>
          <w:lang w:val="en-US"/>
        </w:rPr>
        <w:t>s</w:t>
      </w:r>
      <w:r w:rsidR="008D441A" w:rsidRPr="0091370C">
        <w:rPr>
          <w:rFonts w:ascii="Times New Roman" w:hAnsi="Times New Roman" w:cs="Times New Roman"/>
          <w:iCs/>
          <w:sz w:val="24"/>
          <w:szCs w:val="24"/>
          <w:lang w:val="en-US"/>
        </w:rPr>
        <w:t xml:space="preserve">ting </w:t>
      </w:r>
      <w:r w:rsidR="00992B2C" w:rsidRPr="0091370C">
        <w:rPr>
          <w:rFonts w:ascii="Times New Roman" w:hAnsi="Times New Roman" w:cs="Times New Roman"/>
          <w:iCs/>
          <w:sz w:val="24"/>
          <w:szCs w:val="24"/>
          <w:lang w:val="en-US"/>
        </w:rPr>
        <w:t>mold</w:t>
      </w:r>
      <w:r w:rsidR="008D441A" w:rsidRPr="0091370C">
        <w:rPr>
          <w:rFonts w:ascii="Times New Roman" w:hAnsi="Times New Roman" w:cs="Times New Roman"/>
          <w:iCs/>
          <w:sz w:val="24"/>
          <w:szCs w:val="24"/>
          <w:lang w:val="en-US"/>
        </w:rPr>
        <w:t xml:space="preserve"> and</w:t>
      </w:r>
      <w:r w:rsidR="006F2056" w:rsidRPr="0091370C">
        <w:rPr>
          <w:rFonts w:ascii="Times New Roman" w:hAnsi="Times New Roman" w:cs="Times New Roman"/>
          <w:iCs/>
          <w:sz w:val="24"/>
          <w:szCs w:val="24"/>
          <w:lang w:val="en-US"/>
        </w:rPr>
        <w:t xml:space="preserve"> filled with </w:t>
      </w:r>
      <w:r w:rsidR="001F0A2C" w:rsidRPr="0091370C">
        <w:rPr>
          <w:rFonts w:ascii="Times New Roman" w:hAnsi="Times New Roman" w:cs="Times New Roman"/>
          <w:sz w:val="24"/>
          <w:szCs w:val="24"/>
          <w:lang w:val="en-US"/>
        </w:rPr>
        <w:t>ULU</w:t>
      </w:r>
      <w:ins w:id="2125" w:author="anna.resch88@gmail.com" w:date="2022-01-04T18:19:00Z">
        <w:r w:rsidR="007249E8" w:rsidRPr="0091370C">
          <w:rPr>
            <w:rFonts w:ascii="Times New Roman" w:hAnsi="Times New Roman" w:cs="Times New Roman"/>
            <w:iCs/>
            <w:sz w:val="24"/>
            <w:szCs w:val="24"/>
            <w:lang w:val="en-US"/>
          </w:rPr>
          <w:t xml:space="preserve"> </w:t>
        </w:r>
      </w:ins>
      <w:del w:id="2126" w:author="anna.resch88@gmail.com" w:date="2022-01-04T18:19:00Z">
        <w:r w:rsidR="006F2056" w:rsidRPr="0091370C" w:rsidDel="007249E8">
          <w:rPr>
            <w:rFonts w:ascii="Times New Roman" w:hAnsi="Times New Roman" w:cs="Times New Roman"/>
            <w:iCs/>
            <w:sz w:val="24"/>
            <w:szCs w:val="24"/>
            <w:lang w:val="en-US"/>
          </w:rPr>
          <w:delText>-</w:delText>
        </w:r>
      </w:del>
      <w:r w:rsidR="006F2056" w:rsidRPr="0091370C">
        <w:rPr>
          <w:rFonts w:ascii="Times New Roman" w:hAnsi="Times New Roman" w:cs="Times New Roman"/>
          <w:iCs/>
          <w:sz w:val="24"/>
          <w:szCs w:val="24"/>
          <w:lang w:val="en-US"/>
        </w:rPr>
        <w:t xml:space="preserve">solution </w:t>
      </w:r>
      <w:r w:rsidR="008D441A" w:rsidRPr="0091370C">
        <w:rPr>
          <w:rFonts w:ascii="Times New Roman" w:hAnsi="Times New Roman" w:cs="Times New Roman"/>
          <w:iCs/>
          <w:sz w:val="24"/>
          <w:szCs w:val="24"/>
          <w:lang w:val="en-US"/>
        </w:rPr>
        <w:t xml:space="preserve">which was </w:t>
      </w:r>
      <w:r w:rsidR="003355A4" w:rsidRPr="0091370C">
        <w:rPr>
          <w:rFonts w:ascii="Times New Roman" w:hAnsi="Times New Roman" w:cs="Times New Roman"/>
          <w:iCs/>
          <w:sz w:val="24"/>
          <w:szCs w:val="24"/>
          <w:lang w:val="en-US"/>
        </w:rPr>
        <w:t>illuminated</w:t>
      </w:r>
      <w:r w:rsidR="0033596F" w:rsidRPr="0091370C">
        <w:rPr>
          <w:rFonts w:ascii="Times New Roman" w:hAnsi="Times New Roman" w:cs="Times New Roman"/>
          <w:iCs/>
          <w:sz w:val="24"/>
          <w:szCs w:val="24"/>
          <w:lang w:val="en-US"/>
        </w:rPr>
        <w:t>, resulting in a</w:t>
      </w:r>
      <w:r w:rsidR="00393E8C" w:rsidRPr="0091370C">
        <w:rPr>
          <w:rFonts w:ascii="Times New Roman" w:hAnsi="Times New Roman" w:cs="Times New Roman"/>
          <w:iCs/>
          <w:sz w:val="24"/>
          <w:szCs w:val="24"/>
          <w:lang w:val="en-US"/>
        </w:rPr>
        <w:t>n adherent,</w:t>
      </w:r>
      <w:r w:rsidR="0033596F" w:rsidRPr="0091370C">
        <w:rPr>
          <w:rFonts w:ascii="Times New Roman" w:hAnsi="Times New Roman" w:cs="Times New Roman"/>
          <w:iCs/>
          <w:sz w:val="24"/>
          <w:szCs w:val="24"/>
          <w:lang w:val="en-US"/>
        </w:rPr>
        <w:t xml:space="preserve"> </w:t>
      </w:r>
      <w:commentRangeStart w:id="2127"/>
      <w:del w:id="2128" w:author="anna.resch88@gmail.com" w:date="2022-01-03T10:47:00Z">
        <w:r w:rsidR="00E565C0" w:rsidRPr="0091370C" w:rsidDel="000451AB">
          <w:rPr>
            <w:rFonts w:ascii="Times New Roman" w:hAnsi="Times New Roman" w:cs="Times New Roman"/>
            <w:iCs/>
            <w:sz w:val="24"/>
            <w:szCs w:val="24"/>
            <w:lang w:val="en-US"/>
          </w:rPr>
          <w:delText>transparent</w:delText>
        </w:r>
        <w:commentRangeEnd w:id="2127"/>
        <w:r w:rsidR="00266C7B" w:rsidRPr="0091370C" w:rsidDel="000451AB">
          <w:rPr>
            <w:rStyle w:val="Kommentarzeichen"/>
          </w:rPr>
          <w:commentReference w:id="2127"/>
        </w:r>
        <w:r w:rsidR="00E565C0" w:rsidRPr="0091370C" w:rsidDel="000451AB">
          <w:rPr>
            <w:rFonts w:ascii="Times New Roman" w:hAnsi="Times New Roman" w:cs="Times New Roman"/>
            <w:iCs/>
            <w:sz w:val="24"/>
            <w:szCs w:val="24"/>
            <w:lang w:val="en-US"/>
          </w:rPr>
          <w:delText xml:space="preserve">, </w:delText>
        </w:r>
      </w:del>
      <w:r w:rsidR="0033596F" w:rsidRPr="0091370C">
        <w:rPr>
          <w:rFonts w:ascii="Times New Roman" w:hAnsi="Times New Roman" w:cs="Times New Roman"/>
          <w:iCs/>
          <w:sz w:val="24"/>
          <w:szCs w:val="24"/>
          <w:lang w:val="en-US"/>
        </w:rPr>
        <w:t>crosslinked hydrogel patch</w:t>
      </w:r>
      <w:r w:rsidR="00B63C14" w:rsidRPr="0091370C">
        <w:rPr>
          <w:rFonts w:ascii="Times New Roman" w:hAnsi="Times New Roman" w:cs="Times New Roman"/>
          <w:iCs/>
          <w:sz w:val="24"/>
          <w:szCs w:val="24"/>
          <w:lang w:val="en-US"/>
        </w:rPr>
        <w:t>. The casting mold was subsequently removed</w:t>
      </w:r>
      <w:r w:rsidR="0033596F" w:rsidRPr="0091370C">
        <w:rPr>
          <w:rFonts w:ascii="Times New Roman" w:hAnsi="Times New Roman" w:cs="Times New Roman"/>
          <w:iCs/>
          <w:sz w:val="24"/>
          <w:szCs w:val="24"/>
          <w:lang w:val="en-US"/>
        </w:rPr>
        <w:t xml:space="preserve"> (see</w:t>
      </w:r>
      <w:r w:rsidR="0033596F" w:rsidRPr="009A1C08">
        <w:rPr>
          <w:rFonts w:ascii="Times New Roman" w:hAnsi="Times New Roman" w:cs="Times New Roman"/>
          <w:iCs/>
          <w:sz w:val="24"/>
          <w:szCs w:val="24"/>
          <w:lang w:val="en-US"/>
        </w:rPr>
        <w:t xml:space="preserve"> </w:t>
      </w:r>
      <w:del w:id="2129" w:author="Bizan N. Balzer" w:date="2021-10-05T00:56:00Z">
        <w:r w:rsidR="0042323A" w:rsidRPr="006B33CB" w:rsidDel="007C095B">
          <w:rPr>
            <w:rFonts w:ascii="Times New Roman" w:hAnsi="Times New Roman" w:cs="Times New Roman"/>
            <w:b/>
            <w:bCs/>
            <w:iCs/>
            <w:sz w:val="24"/>
            <w:szCs w:val="24"/>
            <w:highlight w:val="cyan"/>
            <w:lang w:val="en-US"/>
            <w:rPrChange w:id="2130" w:author="anna.resch88@gmail.com" w:date="2022-01-16T12:54:00Z">
              <w:rPr>
                <w:rFonts w:ascii="Times New Roman" w:hAnsi="Times New Roman" w:cs="Times New Roman"/>
                <w:iCs/>
                <w:sz w:val="24"/>
                <w:szCs w:val="24"/>
                <w:lang w:val="en-US"/>
              </w:rPr>
            </w:rPrChange>
          </w:rPr>
          <w:delText xml:space="preserve">Supplementary </w:delText>
        </w:r>
      </w:del>
      <w:r w:rsidR="0033596F" w:rsidRPr="006B33CB">
        <w:rPr>
          <w:rFonts w:ascii="Times New Roman" w:hAnsi="Times New Roman" w:cs="Times New Roman"/>
          <w:b/>
          <w:bCs/>
          <w:iCs/>
          <w:sz w:val="24"/>
          <w:szCs w:val="24"/>
          <w:highlight w:val="cyan"/>
          <w:lang w:val="en-US"/>
          <w:rPrChange w:id="2131" w:author="anna.resch88@gmail.com" w:date="2022-01-16T12:54:00Z">
            <w:rPr>
              <w:rFonts w:ascii="Times New Roman" w:hAnsi="Times New Roman" w:cs="Times New Roman"/>
              <w:iCs/>
              <w:sz w:val="24"/>
              <w:szCs w:val="24"/>
              <w:lang w:val="en-US"/>
            </w:rPr>
          </w:rPrChange>
        </w:rPr>
        <w:t>Figure S-1</w:t>
      </w:r>
      <w:ins w:id="2132" w:author="anna.resch88@gmail.com" w:date="2022-01-04T18:19:00Z">
        <w:r w:rsidR="007249E8" w:rsidRPr="006B33CB">
          <w:rPr>
            <w:rFonts w:ascii="Times New Roman" w:hAnsi="Times New Roman" w:cs="Times New Roman"/>
            <w:b/>
            <w:bCs/>
            <w:iCs/>
            <w:sz w:val="24"/>
            <w:szCs w:val="24"/>
            <w:highlight w:val="cyan"/>
            <w:lang w:val="en-US"/>
            <w:rPrChange w:id="2133" w:author="anna.resch88@gmail.com" w:date="2022-01-16T12:54:00Z">
              <w:rPr>
                <w:rFonts w:ascii="Times New Roman" w:hAnsi="Times New Roman" w:cs="Times New Roman"/>
                <w:iCs/>
                <w:sz w:val="24"/>
                <w:szCs w:val="24"/>
                <w:highlight w:val="cyan"/>
                <w:lang w:val="en-US"/>
              </w:rPr>
            </w:rPrChange>
          </w:rPr>
          <w:t>1</w:t>
        </w:r>
      </w:ins>
      <w:del w:id="2134" w:author="anna.resch88@gmail.com" w:date="2022-01-04T18:19:00Z">
        <w:r w:rsidR="00AA3BEB" w:rsidRPr="00AB552A" w:rsidDel="007249E8">
          <w:rPr>
            <w:rFonts w:ascii="Times New Roman" w:hAnsi="Times New Roman" w:cs="Times New Roman"/>
            <w:iCs/>
            <w:sz w:val="24"/>
            <w:szCs w:val="24"/>
            <w:highlight w:val="cyan"/>
            <w:lang w:val="en-US"/>
            <w:rPrChange w:id="2135" w:author="Bizan N. Balzer" w:date="2021-10-07T16:22:00Z">
              <w:rPr>
                <w:rFonts w:ascii="Times New Roman" w:hAnsi="Times New Roman" w:cs="Times New Roman"/>
                <w:iCs/>
                <w:sz w:val="24"/>
                <w:szCs w:val="24"/>
                <w:lang w:val="en-US"/>
              </w:rPr>
            </w:rPrChange>
          </w:rPr>
          <w:delText>2</w:delText>
        </w:r>
      </w:del>
      <w:r w:rsidR="0033596F" w:rsidRPr="009A1C08">
        <w:rPr>
          <w:rFonts w:ascii="Times New Roman" w:hAnsi="Times New Roman" w:cs="Times New Roman"/>
          <w:iCs/>
          <w:sz w:val="24"/>
          <w:szCs w:val="24"/>
          <w:lang w:val="en-US"/>
        </w:rPr>
        <w:t>)</w:t>
      </w:r>
      <w:r w:rsidR="0092756B" w:rsidRPr="009A1C08">
        <w:rPr>
          <w:rFonts w:ascii="Times New Roman" w:hAnsi="Times New Roman" w:cs="Times New Roman"/>
          <w:iCs/>
          <w:sz w:val="24"/>
          <w:szCs w:val="24"/>
          <w:lang w:val="en-US"/>
        </w:rPr>
        <w:t xml:space="preserve">. Top: Crosslinked hydrogel patch </w:t>
      </w:r>
      <w:r w:rsidR="006F2056" w:rsidRPr="009A1C08">
        <w:rPr>
          <w:rFonts w:ascii="Times New Roman" w:hAnsi="Times New Roman" w:cs="Times New Roman"/>
          <w:iCs/>
          <w:sz w:val="24"/>
          <w:szCs w:val="24"/>
          <w:lang w:val="en-US"/>
        </w:rPr>
        <w:t>sealing the full-thickness corneal incision</w:t>
      </w:r>
      <w:r w:rsidR="0092756B" w:rsidRPr="009A1C08">
        <w:rPr>
          <w:rFonts w:ascii="Times New Roman" w:hAnsi="Times New Roman" w:cs="Times New Roman"/>
          <w:iCs/>
          <w:sz w:val="24"/>
          <w:szCs w:val="24"/>
          <w:lang w:val="en-US"/>
        </w:rPr>
        <w:t xml:space="preserve"> up to intraocular pressures of 100</w:t>
      </w:r>
      <w:r w:rsidR="00992B2C" w:rsidRPr="009A1C08">
        <w:rPr>
          <w:rFonts w:ascii="Times New Roman" w:hAnsi="Times New Roman" w:cs="Times New Roman"/>
          <w:iCs/>
          <w:sz w:val="24"/>
          <w:szCs w:val="24"/>
          <w:lang w:val="en-US"/>
        </w:rPr>
        <w:t> </w:t>
      </w:r>
      <w:r w:rsidR="0092756B" w:rsidRPr="009A1C08">
        <w:rPr>
          <w:rFonts w:ascii="Times New Roman" w:hAnsi="Times New Roman" w:cs="Times New Roman"/>
          <w:iCs/>
          <w:sz w:val="24"/>
          <w:szCs w:val="24"/>
          <w:lang w:val="en-US"/>
        </w:rPr>
        <w:t>mmHg</w:t>
      </w:r>
      <w:r w:rsidR="00EE62F0" w:rsidRPr="009A1C08">
        <w:rPr>
          <w:rFonts w:ascii="Times New Roman" w:hAnsi="Times New Roman" w:cs="Times New Roman"/>
          <w:iCs/>
          <w:sz w:val="24"/>
          <w:szCs w:val="24"/>
          <w:lang w:val="en-US"/>
        </w:rPr>
        <w:t>, both before and after removal of the air</w:t>
      </w:r>
      <w:r w:rsidR="00DA5ECD" w:rsidRPr="009A1C08">
        <w:rPr>
          <w:rFonts w:ascii="Times New Roman" w:hAnsi="Times New Roman" w:cs="Times New Roman"/>
          <w:iCs/>
          <w:sz w:val="24"/>
          <w:szCs w:val="24"/>
          <w:lang w:val="en-US"/>
        </w:rPr>
        <w:t xml:space="preserve"> from the anterior chamber</w:t>
      </w:r>
      <w:r w:rsidR="006F2056" w:rsidRPr="009A1C08">
        <w:rPr>
          <w:rFonts w:ascii="Times New Roman" w:hAnsi="Times New Roman" w:cs="Times New Roman"/>
          <w:iCs/>
          <w:sz w:val="24"/>
          <w:szCs w:val="24"/>
          <w:lang w:val="en-US"/>
        </w:rPr>
        <w:t xml:space="preserve">. Bottom: The </w:t>
      </w:r>
      <w:del w:id="2136" w:author="anna.resch88@gmail.com" w:date="2022-01-03T10:47:00Z">
        <w:r w:rsidR="00A01743" w:rsidRPr="009A1C08" w:rsidDel="000451AB">
          <w:rPr>
            <w:rFonts w:ascii="Times New Roman" w:hAnsi="Times New Roman" w:cs="Times New Roman"/>
            <w:iCs/>
            <w:sz w:val="24"/>
            <w:szCs w:val="24"/>
            <w:lang w:val="en-US"/>
          </w:rPr>
          <w:delText xml:space="preserve">BioUltraBond </w:delText>
        </w:r>
      </w:del>
      <w:r w:rsidR="006F2056" w:rsidRPr="009A1C08">
        <w:rPr>
          <w:rFonts w:ascii="Times New Roman" w:hAnsi="Times New Roman" w:cs="Times New Roman"/>
          <w:iCs/>
          <w:sz w:val="24"/>
          <w:szCs w:val="24"/>
          <w:lang w:val="en-US"/>
        </w:rPr>
        <w:t>patch adhere</w:t>
      </w:r>
      <w:ins w:id="2137" w:author="anna.resch88@gmail.com" w:date="2022-01-03T10:48:00Z">
        <w:r w:rsidR="000451AB">
          <w:rPr>
            <w:rFonts w:ascii="Times New Roman" w:hAnsi="Times New Roman" w:cs="Times New Roman"/>
            <w:iCs/>
            <w:sz w:val="24"/>
            <w:szCs w:val="24"/>
            <w:lang w:val="en-US"/>
          </w:rPr>
          <w:t>d</w:t>
        </w:r>
      </w:ins>
      <w:del w:id="2138" w:author="anna.resch88@gmail.com" w:date="2022-01-03T10:48:00Z">
        <w:r w:rsidR="006F2056" w:rsidRPr="009A1C08" w:rsidDel="000451AB">
          <w:rPr>
            <w:rFonts w:ascii="Times New Roman" w:hAnsi="Times New Roman" w:cs="Times New Roman"/>
            <w:iCs/>
            <w:sz w:val="24"/>
            <w:szCs w:val="24"/>
            <w:lang w:val="en-US"/>
          </w:rPr>
          <w:delText>s</w:delText>
        </w:r>
      </w:del>
      <w:r w:rsidR="006F2056" w:rsidRPr="009A1C08">
        <w:rPr>
          <w:rFonts w:ascii="Times New Roman" w:hAnsi="Times New Roman" w:cs="Times New Roman"/>
          <w:iCs/>
          <w:sz w:val="24"/>
          <w:szCs w:val="24"/>
          <w:lang w:val="en-US"/>
        </w:rPr>
        <w:t xml:space="preserve"> strongly to the cornea, removal of the patch </w:t>
      </w:r>
      <w:r w:rsidR="00A90B51" w:rsidRPr="009A1C08">
        <w:rPr>
          <w:rFonts w:ascii="Times New Roman" w:hAnsi="Times New Roman" w:cs="Times New Roman"/>
          <w:iCs/>
          <w:sz w:val="24"/>
          <w:szCs w:val="24"/>
          <w:lang w:val="en-US"/>
        </w:rPr>
        <w:t xml:space="preserve">with forceps </w:t>
      </w:r>
      <w:r w:rsidR="006F2056" w:rsidRPr="009A1C08">
        <w:rPr>
          <w:rFonts w:ascii="Times New Roman" w:hAnsi="Times New Roman" w:cs="Times New Roman"/>
          <w:iCs/>
          <w:sz w:val="24"/>
          <w:szCs w:val="24"/>
          <w:lang w:val="en-US"/>
        </w:rPr>
        <w:t>result</w:t>
      </w:r>
      <w:ins w:id="2139" w:author="anna.resch88@gmail.com" w:date="2022-01-03T10:48:00Z">
        <w:r w:rsidR="000451AB">
          <w:rPr>
            <w:rFonts w:ascii="Times New Roman" w:hAnsi="Times New Roman" w:cs="Times New Roman"/>
            <w:iCs/>
            <w:sz w:val="24"/>
            <w:szCs w:val="24"/>
            <w:lang w:val="en-US"/>
          </w:rPr>
          <w:t>ed</w:t>
        </w:r>
      </w:ins>
      <w:del w:id="2140" w:author="anna.resch88@gmail.com" w:date="2022-01-03T10:48:00Z">
        <w:r w:rsidR="006F2056" w:rsidRPr="009A1C08" w:rsidDel="000451AB">
          <w:rPr>
            <w:rFonts w:ascii="Times New Roman" w:hAnsi="Times New Roman" w:cs="Times New Roman"/>
            <w:iCs/>
            <w:sz w:val="24"/>
            <w:szCs w:val="24"/>
            <w:lang w:val="en-US"/>
          </w:rPr>
          <w:delText>s</w:delText>
        </w:r>
      </w:del>
      <w:r w:rsidR="006F2056" w:rsidRPr="009A1C08">
        <w:rPr>
          <w:rFonts w:ascii="Times New Roman" w:hAnsi="Times New Roman" w:cs="Times New Roman"/>
          <w:iCs/>
          <w:sz w:val="24"/>
          <w:szCs w:val="24"/>
          <w:lang w:val="en-US"/>
        </w:rPr>
        <w:t xml:space="preserve"> in tearing of the hydrogel. </w:t>
      </w:r>
      <w:r w:rsidR="00A01743" w:rsidRPr="00AF2431">
        <w:rPr>
          <w:rFonts w:ascii="Times New Roman" w:hAnsi="Times New Roman" w:cs="Times New Roman"/>
          <w:b/>
          <w:iCs/>
          <w:sz w:val="24"/>
          <w:szCs w:val="24"/>
          <w:highlight w:val="darkCyan"/>
          <w:lang w:val="en-US"/>
          <w:rPrChange w:id="2141" w:author="anna.resch88@gmail.com" w:date="2022-01-05T11:28:00Z">
            <w:rPr>
              <w:rFonts w:ascii="Times New Roman" w:hAnsi="Times New Roman" w:cs="Times New Roman"/>
              <w:b/>
              <w:iCs/>
              <w:sz w:val="24"/>
              <w:szCs w:val="24"/>
              <w:lang w:val="en-US"/>
            </w:rPr>
          </w:rPrChange>
        </w:rPr>
        <w:t>e</w:t>
      </w:r>
      <w:r w:rsidR="00A01743" w:rsidRPr="00AF2431">
        <w:rPr>
          <w:rFonts w:ascii="Times New Roman" w:hAnsi="Times New Roman" w:cs="Times New Roman"/>
          <w:iCs/>
          <w:sz w:val="24"/>
          <w:szCs w:val="24"/>
          <w:highlight w:val="darkCyan"/>
          <w:lang w:val="en-US"/>
          <w:rPrChange w:id="2142" w:author="anna.resch88@gmail.com" w:date="2022-01-05T11:28:00Z">
            <w:rPr>
              <w:rFonts w:ascii="Times New Roman" w:hAnsi="Times New Roman" w:cs="Times New Roman"/>
              <w:iCs/>
              <w:sz w:val="24"/>
              <w:szCs w:val="24"/>
              <w:lang w:val="en-US"/>
            </w:rPr>
          </w:rPrChange>
        </w:rPr>
        <w:t xml:space="preserve">) Schematic representation of the defects and wound/incision as treated experimentally: left – scheme of </w:t>
      </w:r>
      <w:r w:rsidR="00A01743" w:rsidRPr="00AF2431">
        <w:rPr>
          <w:rFonts w:ascii="Times New Roman" w:hAnsi="Times New Roman" w:cs="Times New Roman"/>
          <w:b/>
          <w:iCs/>
          <w:sz w:val="24"/>
          <w:szCs w:val="24"/>
          <w:highlight w:val="darkCyan"/>
          <w:lang w:val="en-US"/>
          <w:rPrChange w:id="2143" w:author="anna.resch88@gmail.com" w:date="2022-01-05T11:28:00Z">
            <w:rPr>
              <w:rFonts w:ascii="Times New Roman" w:hAnsi="Times New Roman" w:cs="Times New Roman"/>
              <w:b/>
              <w:iCs/>
              <w:sz w:val="24"/>
              <w:szCs w:val="24"/>
              <w:lang w:val="en-US"/>
            </w:rPr>
          </w:rPrChange>
        </w:rPr>
        <w:t>c</w:t>
      </w:r>
      <w:r w:rsidR="00A01743" w:rsidRPr="00AF2431">
        <w:rPr>
          <w:rFonts w:ascii="Times New Roman" w:hAnsi="Times New Roman" w:cs="Times New Roman"/>
          <w:iCs/>
          <w:sz w:val="24"/>
          <w:szCs w:val="24"/>
          <w:highlight w:val="darkCyan"/>
          <w:lang w:val="en-US"/>
          <w:rPrChange w:id="2144" w:author="anna.resch88@gmail.com" w:date="2022-01-05T11:28:00Z">
            <w:rPr>
              <w:rFonts w:ascii="Times New Roman" w:hAnsi="Times New Roman" w:cs="Times New Roman"/>
              <w:iCs/>
              <w:sz w:val="24"/>
              <w:szCs w:val="24"/>
              <w:lang w:val="en-US"/>
            </w:rPr>
          </w:rPrChange>
        </w:rPr>
        <w:t xml:space="preserve">), right – scheme of </w:t>
      </w:r>
      <w:r w:rsidR="00A01743" w:rsidRPr="00AF2431">
        <w:rPr>
          <w:rFonts w:ascii="Times New Roman" w:hAnsi="Times New Roman" w:cs="Times New Roman"/>
          <w:b/>
          <w:iCs/>
          <w:sz w:val="24"/>
          <w:szCs w:val="24"/>
          <w:highlight w:val="darkCyan"/>
          <w:lang w:val="en-US"/>
          <w:rPrChange w:id="2145" w:author="anna.resch88@gmail.com" w:date="2022-01-05T11:28:00Z">
            <w:rPr>
              <w:rFonts w:ascii="Times New Roman" w:hAnsi="Times New Roman" w:cs="Times New Roman"/>
              <w:b/>
              <w:iCs/>
              <w:sz w:val="24"/>
              <w:szCs w:val="24"/>
              <w:lang w:val="en-US"/>
            </w:rPr>
          </w:rPrChange>
        </w:rPr>
        <w:t>d</w:t>
      </w:r>
      <w:r w:rsidR="00A01743" w:rsidRPr="00AF2431">
        <w:rPr>
          <w:rFonts w:ascii="Times New Roman" w:hAnsi="Times New Roman" w:cs="Times New Roman"/>
          <w:iCs/>
          <w:sz w:val="24"/>
          <w:szCs w:val="24"/>
          <w:highlight w:val="darkCyan"/>
          <w:lang w:val="en-US"/>
          <w:rPrChange w:id="2146" w:author="anna.resch88@gmail.com" w:date="2022-01-05T11:28:00Z">
            <w:rPr>
              <w:rFonts w:ascii="Times New Roman" w:hAnsi="Times New Roman" w:cs="Times New Roman"/>
              <w:iCs/>
              <w:sz w:val="24"/>
              <w:szCs w:val="24"/>
              <w:lang w:val="en-US"/>
            </w:rPr>
          </w:rPrChange>
        </w:rPr>
        <w:t xml:space="preserve">). </w:t>
      </w:r>
      <w:r w:rsidR="00A01743" w:rsidRPr="00AF2431">
        <w:rPr>
          <w:rFonts w:ascii="Times New Roman" w:hAnsi="Times New Roman" w:cs="Times New Roman"/>
          <w:b/>
          <w:iCs/>
          <w:sz w:val="24"/>
          <w:szCs w:val="24"/>
          <w:highlight w:val="darkCyan"/>
          <w:lang w:val="en-US"/>
          <w:rPrChange w:id="2147" w:author="anna.resch88@gmail.com" w:date="2022-01-05T11:28:00Z">
            <w:rPr>
              <w:rFonts w:ascii="Times New Roman" w:hAnsi="Times New Roman" w:cs="Times New Roman"/>
              <w:b/>
              <w:iCs/>
              <w:sz w:val="24"/>
              <w:szCs w:val="24"/>
              <w:lang w:val="en-US"/>
            </w:rPr>
          </w:rPrChange>
        </w:rPr>
        <w:t>f</w:t>
      </w:r>
      <w:commentRangeStart w:id="2148"/>
      <w:r w:rsidR="00A01743" w:rsidRPr="00AF2431">
        <w:rPr>
          <w:rFonts w:ascii="Times New Roman" w:hAnsi="Times New Roman" w:cs="Times New Roman"/>
          <w:iCs/>
          <w:sz w:val="24"/>
          <w:szCs w:val="24"/>
          <w:highlight w:val="darkCyan"/>
          <w:lang w:val="en-US"/>
          <w:rPrChange w:id="2149" w:author="anna.resch88@gmail.com" w:date="2022-01-05T11:28:00Z">
            <w:rPr>
              <w:rFonts w:ascii="Times New Roman" w:hAnsi="Times New Roman" w:cs="Times New Roman"/>
              <w:iCs/>
              <w:sz w:val="24"/>
              <w:szCs w:val="24"/>
              <w:lang w:val="en-US"/>
            </w:rPr>
          </w:rPrChange>
        </w:rPr>
        <w:t xml:space="preserve">) Scheme of the surgical sealing </w:t>
      </w:r>
      <w:r w:rsidR="0028130C" w:rsidRPr="00AF2431">
        <w:rPr>
          <w:rFonts w:ascii="Times New Roman" w:hAnsi="Times New Roman" w:cs="Times New Roman"/>
          <w:iCs/>
          <w:sz w:val="24"/>
          <w:szCs w:val="24"/>
          <w:highlight w:val="darkCyan"/>
          <w:lang w:val="en-US"/>
          <w:rPrChange w:id="2150" w:author="anna.resch88@gmail.com" w:date="2022-01-05T11:28:00Z">
            <w:rPr>
              <w:rFonts w:ascii="Times New Roman" w:hAnsi="Times New Roman" w:cs="Times New Roman"/>
              <w:iCs/>
              <w:sz w:val="24"/>
              <w:szCs w:val="24"/>
              <w:lang w:val="en-US"/>
            </w:rPr>
          </w:rPrChange>
        </w:rPr>
        <w:t>and</w:t>
      </w:r>
      <w:r w:rsidR="00A01743" w:rsidRPr="00AF2431">
        <w:rPr>
          <w:rFonts w:ascii="Times New Roman" w:hAnsi="Times New Roman" w:cs="Times New Roman"/>
          <w:iCs/>
          <w:sz w:val="24"/>
          <w:szCs w:val="24"/>
          <w:highlight w:val="darkCyan"/>
          <w:lang w:val="en-US"/>
          <w:rPrChange w:id="2151" w:author="anna.resch88@gmail.com" w:date="2022-01-05T11:28:00Z">
            <w:rPr>
              <w:rFonts w:ascii="Times New Roman" w:hAnsi="Times New Roman" w:cs="Times New Roman"/>
              <w:iCs/>
              <w:sz w:val="24"/>
              <w:szCs w:val="24"/>
              <w:lang w:val="en-US"/>
            </w:rPr>
          </w:rPrChange>
        </w:rPr>
        <w:t xml:space="preserve"> wound treatment process</w:t>
      </w:r>
      <w:r w:rsidR="00A01743" w:rsidRPr="009A1C08">
        <w:rPr>
          <w:rFonts w:ascii="Times New Roman" w:hAnsi="Times New Roman" w:cs="Times New Roman"/>
          <w:iCs/>
          <w:sz w:val="24"/>
          <w:szCs w:val="24"/>
          <w:lang w:val="en-US"/>
        </w:rPr>
        <w:t>.</w:t>
      </w:r>
      <w:commentRangeEnd w:id="2148"/>
      <w:r w:rsidR="007C095B">
        <w:rPr>
          <w:rStyle w:val="Kommentarzeichen"/>
        </w:rPr>
        <w:commentReference w:id="2148"/>
      </w:r>
    </w:p>
    <w:p w14:paraId="30655F10" w14:textId="3BFCB876" w:rsidR="00EE62F0" w:rsidRPr="009A1C08" w:rsidRDefault="00EE62F0" w:rsidP="008D5BD5">
      <w:pPr>
        <w:spacing w:line="360" w:lineRule="auto"/>
        <w:jc w:val="both"/>
        <w:rPr>
          <w:rFonts w:ascii="Times New Roman" w:hAnsi="Times New Roman" w:cs="Times New Roman"/>
          <w:lang w:val="en-US"/>
        </w:rPr>
      </w:pPr>
    </w:p>
    <w:p w14:paraId="1EF50F4B" w14:textId="6681ABD5" w:rsidR="007249E8" w:rsidRPr="009A1C08" w:rsidRDefault="00F87A27" w:rsidP="007249E8">
      <w:pPr>
        <w:spacing w:line="360" w:lineRule="auto"/>
        <w:jc w:val="both"/>
        <w:rPr>
          <w:moveTo w:id="2152" w:author="anna.resch88@gmail.com" w:date="2022-01-04T18:20:00Z"/>
          <w:rFonts w:ascii="Times New Roman" w:hAnsi="Times New Roman" w:cs="Times New Roman"/>
          <w:iCs/>
          <w:sz w:val="24"/>
          <w:szCs w:val="24"/>
          <w:lang w:val="en-US"/>
        </w:rPr>
      </w:pPr>
      <w:r w:rsidRPr="009A1C08">
        <w:rPr>
          <w:rFonts w:ascii="Times New Roman" w:hAnsi="Times New Roman" w:cs="Times New Roman"/>
          <w:sz w:val="24"/>
          <w:szCs w:val="24"/>
          <w:lang w:val="en-US"/>
        </w:rPr>
        <w:t>Subsequently</w:t>
      </w:r>
      <w:ins w:id="2153" w:author="Alexander Resch" w:date="2022-01-18T20:51:00Z">
        <w:r w:rsidR="00E24342">
          <w:rPr>
            <w:rFonts w:ascii="Times New Roman" w:hAnsi="Times New Roman" w:cs="Times New Roman"/>
            <w:sz w:val="24"/>
            <w:szCs w:val="24"/>
            <w:lang w:val="en-US"/>
          </w:rPr>
          <w:t>, and additionally</w:t>
        </w:r>
      </w:ins>
      <w:r w:rsidRPr="009A1C08">
        <w:rPr>
          <w:rFonts w:ascii="Times New Roman" w:hAnsi="Times New Roman" w:cs="Times New Roman"/>
          <w:sz w:val="24"/>
          <w:szCs w:val="24"/>
          <w:lang w:val="en-US"/>
        </w:rPr>
        <w:t xml:space="preserve">, we confirmed </w:t>
      </w:r>
      <w:r w:rsidR="002C73F6" w:rsidRPr="009A1C08">
        <w:rPr>
          <w:rFonts w:ascii="Times New Roman" w:hAnsi="Times New Roman" w:cs="Times New Roman"/>
          <w:sz w:val="24"/>
          <w:szCs w:val="24"/>
          <w:lang w:val="en-US"/>
        </w:rPr>
        <w:t xml:space="preserve">by histology </w:t>
      </w:r>
      <w:r w:rsidRPr="009A1C08">
        <w:rPr>
          <w:rFonts w:ascii="Times New Roman" w:hAnsi="Times New Roman" w:cs="Times New Roman"/>
          <w:sz w:val="24"/>
          <w:szCs w:val="24"/>
          <w:lang w:val="en-US"/>
        </w:rPr>
        <w:t xml:space="preserve">that </w:t>
      </w:r>
      <w:del w:id="2154" w:author="anna.resch88@gmail.com" w:date="2022-01-03T10:48:00Z">
        <w:r w:rsidR="00F739FE" w:rsidRPr="009A1C08" w:rsidDel="000451AB">
          <w:rPr>
            <w:rFonts w:ascii="Times New Roman" w:hAnsi="Times New Roman" w:cs="Times New Roman"/>
            <w:sz w:val="24"/>
            <w:szCs w:val="24"/>
            <w:lang w:val="en-US"/>
          </w:rPr>
          <w:delText>BioUltraBond</w:delText>
        </w:r>
        <w:r w:rsidRPr="009A1C08" w:rsidDel="000451AB">
          <w:rPr>
            <w:rFonts w:ascii="Times New Roman" w:hAnsi="Times New Roman" w:cs="Times New Roman"/>
            <w:sz w:val="24"/>
            <w:szCs w:val="24"/>
            <w:lang w:val="en-US"/>
          </w:rPr>
          <w:delText xml:space="preserve"> </w:delText>
        </w:r>
      </w:del>
      <w:ins w:id="2155" w:author="anna.resch88@gmail.com" w:date="2022-01-03T10:48:00Z">
        <w:r w:rsidR="000451AB">
          <w:rPr>
            <w:rFonts w:ascii="Times New Roman" w:hAnsi="Times New Roman" w:cs="Times New Roman"/>
            <w:sz w:val="24"/>
            <w:szCs w:val="24"/>
            <w:lang w:val="en-US"/>
          </w:rPr>
          <w:t>ULU</w:t>
        </w:r>
        <w:r w:rsidR="000451AB"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hydrogels </w:t>
      </w:r>
      <w:del w:id="2156" w:author="Alexander Resch" w:date="2022-01-18T20:52:00Z">
        <w:r w:rsidR="00F739FE" w:rsidRPr="009A1C08" w:rsidDel="00BE4CE1">
          <w:rPr>
            <w:rFonts w:ascii="Times New Roman" w:hAnsi="Times New Roman" w:cs="Times New Roman"/>
            <w:sz w:val="24"/>
            <w:szCs w:val="24"/>
            <w:lang w:val="en-US"/>
          </w:rPr>
          <w:delText xml:space="preserve">are </w:delText>
        </w:r>
      </w:del>
      <w:ins w:id="2157" w:author="Alexander Resch" w:date="2022-01-18T20:52:00Z">
        <w:r w:rsidR="00BE4CE1">
          <w:rPr>
            <w:rFonts w:ascii="Times New Roman" w:hAnsi="Times New Roman" w:cs="Times New Roman"/>
            <w:sz w:val="24"/>
            <w:szCs w:val="24"/>
            <w:lang w:val="en-US"/>
          </w:rPr>
          <w:t>also</w:t>
        </w:r>
        <w:r w:rsidR="00BE4CE1"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bond to human cornea tissue</w:t>
      </w:r>
      <w:del w:id="2158" w:author="Alexander Resch" w:date="2022-01-18T20:52:00Z">
        <w:r w:rsidRPr="009A1C08" w:rsidDel="00BE4CE1">
          <w:rPr>
            <w:rFonts w:ascii="Times New Roman" w:hAnsi="Times New Roman" w:cs="Times New Roman"/>
            <w:sz w:val="24"/>
            <w:szCs w:val="24"/>
            <w:lang w:val="en-US"/>
          </w:rPr>
          <w:delText xml:space="preserve"> as well</w:delText>
        </w:r>
      </w:del>
      <w:r w:rsidRPr="009A1C08">
        <w:rPr>
          <w:rFonts w:ascii="Times New Roman" w:hAnsi="Times New Roman" w:cs="Times New Roman"/>
          <w:sz w:val="24"/>
          <w:szCs w:val="24"/>
          <w:lang w:val="en-US"/>
        </w:rPr>
        <w:t xml:space="preserve">. </w:t>
      </w:r>
      <w:r w:rsidR="006609EA" w:rsidRPr="009A1C08">
        <w:rPr>
          <w:rFonts w:ascii="Times New Roman" w:hAnsi="Times New Roman" w:cs="Times New Roman"/>
          <w:sz w:val="24"/>
          <w:szCs w:val="24"/>
          <w:lang w:val="en-US"/>
        </w:rPr>
        <w:t xml:space="preserve">Histological sections of the </w:t>
      </w:r>
      <w:r w:rsidR="000F5040" w:rsidRPr="009A1C08">
        <w:rPr>
          <w:rFonts w:ascii="Times New Roman" w:hAnsi="Times New Roman" w:cs="Times New Roman"/>
          <w:sz w:val="24"/>
          <w:szCs w:val="24"/>
          <w:lang w:val="en-US"/>
        </w:rPr>
        <w:t xml:space="preserve">paraffin-embedded </w:t>
      </w:r>
      <w:r w:rsidR="006609EA" w:rsidRPr="009A1C08">
        <w:rPr>
          <w:rFonts w:ascii="Times New Roman" w:hAnsi="Times New Roman" w:cs="Times New Roman"/>
          <w:sz w:val="24"/>
          <w:szCs w:val="24"/>
          <w:lang w:val="en-US"/>
        </w:rPr>
        <w:t xml:space="preserve">glued </w:t>
      </w:r>
      <w:r w:rsidR="00DA5ECD" w:rsidRPr="009A1C08">
        <w:rPr>
          <w:rFonts w:ascii="Times New Roman" w:hAnsi="Times New Roman" w:cs="Times New Roman"/>
          <w:sz w:val="24"/>
          <w:szCs w:val="24"/>
          <w:lang w:val="en-US"/>
        </w:rPr>
        <w:t xml:space="preserve">human cornea </w:t>
      </w:r>
      <w:r w:rsidR="006609EA" w:rsidRPr="009A1C08">
        <w:rPr>
          <w:rFonts w:ascii="Times New Roman" w:hAnsi="Times New Roman" w:cs="Times New Roman"/>
          <w:sz w:val="24"/>
          <w:szCs w:val="24"/>
          <w:lang w:val="en-US"/>
        </w:rPr>
        <w:t>(</w:t>
      </w:r>
      <w:r w:rsidRPr="00AB552A">
        <w:rPr>
          <w:rFonts w:ascii="Times New Roman" w:hAnsi="Times New Roman" w:cs="Times New Roman"/>
          <w:b/>
          <w:sz w:val="24"/>
          <w:szCs w:val="24"/>
          <w:highlight w:val="cyan"/>
          <w:lang w:val="en-US"/>
          <w:rPrChange w:id="2159" w:author="Bizan N. Balzer" w:date="2021-10-07T16:22:00Z">
            <w:rPr>
              <w:rFonts w:ascii="Times New Roman" w:hAnsi="Times New Roman" w:cs="Times New Roman"/>
              <w:b/>
              <w:sz w:val="24"/>
              <w:szCs w:val="24"/>
              <w:lang w:val="en-US"/>
            </w:rPr>
          </w:rPrChange>
        </w:rPr>
        <w:t xml:space="preserve">Figure </w:t>
      </w:r>
      <w:r w:rsidR="00E43283" w:rsidRPr="00AB552A">
        <w:rPr>
          <w:rFonts w:ascii="Times New Roman" w:hAnsi="Times New Roman" w:cs="Times New Roman"/>
          <w:b/>
          <w:sz w:val="24"/>
          <w:szCs w:val="24"/>
          <w:highlight w:val="cyan"/>
          <w:lang w:val="en-US"/>
          <w:rPrChange w:id="2160" w:author="Bizan N. Balzer" w:date="2021-10-07T16:22:00Z">
            <w:rPr>
              <w:rFonts w:ascii="Times New Roman" w:hAnsi="Times New Roman" w:cs="Times New Roman"/>
              <w:b/>
              <w:sz w:val="24"/>
              <w:szCs w:val="24"/>
              <w:lang w:val="en-US"/>
            </w:rPr>
          </w:rPrChange>
        </w:rPr>
        <w:t>6</w:t>
      </w:r>
      <w:r w:rsidR="006609EA"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w:t>
      </w:r>
      <w:r w:rsidR="00D96A36" w:rsidRPr="009A1C08">
        <w:rPr>
          <w:rFonts w:ascii="Times New Roman" w:hAnsi="Times New Roman" w:cs="Times New Roman"/>
          <w:sz w:val="24"/>
          <w:szCs w:val="24"/>
          <w:lang w:val="en-US"/>
        </w:rPr>
        <w:t xml:space="preserve">demonstrate </w:t>
      </w:r>
      <w:r w:rsidRPr="009A1C08">
        <w:rPr>
          <w:rFonts w:ascii="Times New Roman" w:hAnsi="Times New Roman" w:cs="Times New Roman"/>
          <w:sz w:val="24"/>
          <w:szCs w:val="24"/>
          <w:lang w:val="en-US"/>
        </w:rPr>
        <w:t xml:space="preserve">that </w:t>
      </w:r>
      <w:r w:rsidR="00D96A36" w:rsidRPr="009A1C08">
        <w:rPr>
          <w:rFonts w:ascii="Times New Roman" w:hAnsi="Times New Roman" w:cs="Times New Roman"/>
          <w:sz w:val="24"/>
          <w:szCs w:val="24"/>
          <w:lang w:val="en-US"/>
        </w:rPr>
        <w:t xml:space="preserve">the </w:t>
      </w:r>
      <w:r w:rsidRPr="009A1C08">
        <w:rPr>
          <w:rFonts w:ascii="Times New Roman" w:hAnsi="Times New Roman" w:cs="Times New Roman"/>
          <w:sz w:val="24"/>
          <w:szCs w:val="24"/>
          <w:lang w:val="en-US"/>
        </w:rPr>
        <w:t>hydrogel</w:t>
      </w:r>
      <w:r w:rsidR="00D96A36" w:rsidRPr="009A1C08">
        <w:rPr>
          <w:rFonts w:ascii="Times New Roman" w:hAnsi="Times New Roman" w:cs="Times New Roman"/>
          <w:sz w:val="24"/>
          <w:szCs w:val="24"/>
          <w:lang w:val="en-US"/>
        </w:rPr>
        <w:t xml:space="preserve"> coalesce</w:t>
      </w:r>
      <w:ins w:id="2161" w:author="anna.resch88@gmail.com" w:date="2022-01-03T10:48:00Z">
        <w:r w:rsidR="000451AB">
          <w:rPr>
            <w:rFonts w:ascii="Times New Roman" w:hAnsi="Times New Roman" w:cs="Times New Roman"/>
            <w:sz w:val="24"/>
            <w:szCs w:val="24"/>
            <w:lang w:val="en-US"/>
          </w:rPr>
          <w:t>d</w:t>
        </w:r>
      </w:ins>
      <w:del w:id="2162" w:author="anna.resch88@gmail.com" w:date="2022-01-03T10:48:00Z">
        <w:r w:rsidR="00D96A36" w:rsidRPr="009A1C08" w:rsidDel="000451AB">
          <w:rPr>
            <w:rFonts w:ascii="Times New Roman" w:hAnsi="Times New Roman" w:cs="Times New Roman"/>
            <w:sz w:val="24"/>
            <w:szCs w:val="24"/>
            <w:lang w:val="en-US"/>
          </w:rPr>
          <w:delText>s</w:delText>
        </w:r>
      </w:del>
      <w:r w:rsidR="00D96A36" w:rsidRPr="009A1C08">
        <w:rPr>
          <w:rFonts w:ascii="Times New Roman" w:hAnsi="Times New Roman" w:cs="Times New Roman"/>
          <w:sz w:val="24"/>
          <w:szCs w:val="24"/>
          <w:lang w:val="en-US"/>
        </w:rPr>
        <w:t xml:space="preserve"> seamlessly with the corneal stroma</w:t>
      </w:r>
      <w:r w:rsidR="00374C68" w:rsidRPr="009A1C08">
        <w:rPr>
          <w:rFonts w:ascii="Times New Roman" w:hAnsi="Times New Roman" w:cs="Times New Roman"/>
          <w:sz w:val="24"/>
          <w:szCs w:val="24"/>
          <w:lang w:val="en-US"/>
        </w:rPr>
        <w:t>.</w:t>
      </w:r>
      <w:r w:rsidR="009723E5" w:rsidRPr="009A1C08">
        <w:rPr>
          <w:rFonts w:ascii="Times New Roman" w:hAnsi="Times New Roman" w:cs="Times New Roman"/>
          <w:sz w:val="24"/>
          <w:szCs w:val="24"/>
          <w:lang w:val="en-US"/>
        </w:rPr>
        <w:t xml:space="preserve"> </w:t>
      </w:r>
      <w:r w:rsidR="009723E5" w:rsidRPr="00A90536">
        <w:rPr>
          <w:rFonts w:ascii="Times New Roman" w:hAnsi="Times New Roman" w:cs="Times New Roman"/>
          <w:sz w:val="24"/>
          <w:szCs w:val="24"/>
          <w:highlight w:val="darkCyan"/>
          <w:lang w:val="en-US"/>
          <w:rPrChange w:id="2163" w:author="anna.resch88@gmail.com" w:date="2022-01-16T12:55:00Z">
            <w:rPr>
              <w:rFonts w:ascii="Times New Roman" w:hAnsi="Times New Roman" w:cs="Times New Roman"/>
              <w:sz w:val="24"/>
              <w:szCs w:val="24"/>
              <w:lang w:val="en-US"/>
            </w:rPr>
          </w:rPrChange>
        </w:rPr>
        <w:t>W</w:t>
      </w:r>
      <w:r w:rsidR="00D0497C" w:rsidRPr="00A90536">
        <w:rPr>
          <w:rFonts w:ascii="Times New Roman" w:hAnsi="Times New Roman" w:cs="Times New Roman"/>
          <w:sz w:val="24"/>
          <w:szCs w:val="24"/>
          <w:highlight w:val="darkCyan"/>
          <w:lang w:val="en-US"/>
          <w:rPrChange w:id="2164" w:author="anna.resch88@gmail.com" w:date="2022-01-16T12:55:00Z">
            <w:rPr>
              <w:rFonts w:ascii="Times New Roman" w:hAnsi="Times New Roman" w:cs="Times New Roman"/>
              <w:sz w:val="24"/>
              <w:szCs w:val="24"/>
              <w:lang w:val="en-US"/>
            </w:rPr>
          </w:rPrChange>
        </w:rPr>
        <w:t xml:space="preserve">e did not observe any sign of </w:t>
      </w:r>
      <w:r w:rsidR="002F374B" w:rsidRPr="00A90536">
        <w:rPr>
          <w:rFonts w:ascii="Times New Roman" w:hAnsi="Times New Roman" w:cs="Times New Roman"/>
          <w:sz w:val="24"/>
          <w:szCs w:val="24"/>
          <w:highlight w:val="darkCyan"/>
          <w:lang w:val="en-US"/>
          <w:rPrChange w:id="2165" w:author="anna.resch88@gmail.com" w:date="2022-01-16T12:55:00Z">
            <w:rPr>
              <w:rFonts w:ascii="Times New Roman" w:hAnsi="Times New Roman" w:cs="Times New Roman"/>
              <w:sz w:val="24"/>
              <w:szCs w:val="24"/>
              <w:lang w:val="en-US"/>
            </w:rPr>
          </w:rPrChange>
        </w:rPr>
        <w:t xml:space="preserve">gross </w:t>
      </w:r>
      <w:r w:rsidR="00D0497C" w:rsidRPr="00A90536">
        <w:rPr>
          <w:rFonts w:ascii="Times New Roman" w:hAnsi="Times New Roman" w:cs="Times New Roman"/>
          <w:sz w:val="24"/>
          <w:szCs w:val="24"/>
          <w:highlight w:val="darkCyan"/>
          <w:lang w:val="en-US"/>
          <w:rPrChange w:id="2166" w:author="anna.resch88@gmail.com" w:date="2022-01-16T12:55:00Z">
            <w:rPr>
              <w:rFonts w:ascii="Times New Roman" w:hAnsi="Times New Roman" w:cs="Times New Roman"/>
              <w:sz w:val="24"/>
              <w:szCs w:val="24"/>
              <w:lang w:val="en-US"/>
            </w:rPr>
          </w:rPrChange>
        </w:rPr>
        <w:t>cell toxicity</w:t>
      </w:r>
      <w:r w:rsidR="009723E5" w:rsidRPr="00A90536">
        <w:rPr>
          <w:rFonts w:ascii="Times New Roman" w:hAnsi="Times New Roman" w:cs="Times New Roman"/>
          <w:sz w:val="24"/>
          <w:szCs w:val="24"/>
          <w:highlight w:val="darkCyan"/>
          <w:lang w:val="en-US"/>
          <w:rPrChange w:id="2167" w:author="anna.resch88@gmail.com" w:date="2022-01-16T12:55:00Z">
            <w:rPr>
              <w:rFonts w:ascii="Times New Roman" w:hAnsi="Times New Roman" w:cs="Times New Roman"/>
              <w:sz w:val="24"/>
              <w:szCs w:val="24"/>
              <w:lang w:val="en-US"/>
            </w:rPr>
          </w:rPrChange>
        </w:rPr>
        <w:t>.</w:t>
      </w:r>
      <w:r w:rsidR="009723E5" w:rsidRPr="009A1C08">
        <w:rPr>
          <w:rFonts w:ascii="Times New Roman" w:hAnsi="Times New Roman" w:cs="Times New Roman"/>
          <w:sz w:val="24"/>
          <w:szCs w:val="24"/>
          <w:lang w:val="en-US"/>
        </w:rPr>
        <w:t xml:space="preserve"> </w:t>
      </w:r>
      <w:del w:id="2168" w:author="anna.resch88@gmail.com" w:date="2022-01-04T18:20:00Z">
        <w:r w:rsidR="009723E5" w:rsidRPr="009A1C08" w:rsidDel="007249E8">
          <w:rPr>
            <w:rFonts w:ascii="Times New Roman" w:hAnsi="Times New Roman" w:cs="Times New Roman"/>
            <w:sz w:val="24"/>
            <w:szCs w:val="24"/>
            <w:lang w:val="en-US"/>
          </w:rPr>
          <w:delText xml:space="preserve">After </w:delText>
        </w:r>
        <w:r w:rsidR="007327FA" w:rsidRPr="009A1C08" w:rsidDel="007249E8">
          <w:rPr>
            <w:rFonts w:ascii="Times New Roman" w:hAnsi="Times New Roman" w:cs="Times New Roman"/>
            <w:sz w:val="24"/>
            <w:szCs w:val="24"/>
            <w:lang w:val="en-US"/>
          </w:rPr>
          <w:delText xml:space="preserve">16 </w:delText>
        </w:r>
        <w:r w:rsidR="009723E5" w:rsidRPr="009A1C08" w:rsidDel="007249E8">
          <w:rPr>
            <w:rFonts w:ascii="Times New Roman" w:hAnsi="Times New Roman" w:cs="Times New Roman"/>
            <w:sz w:val="24"/>
            <w:szCs w:val="24"/>
            <w:lang w:val="en-US"/>
          </w:rPr>
          <w:delText>days of culture, epithelial cells had recolonized the hydrogel surface in multiple layers.</w:delText>
        </w:r>
      </w:del>
      <w:moveToRangeStart w:id="2169" w:author="anna.resch88@gmail.com" w:date="2022-01-04T18:20:00Z" w:name="move92212852"/>
      <w:commentRangeStart w:id="2170"/>
      <w:commentRangeStart w:id="2171"/>
      <w:moveTo w:id="2172" w:author="anna.resch88@gmail.com" w:date="2022-01-04T18:20:00Z">
        <w:r w:rsidR="007249E8" w:rsidRPr="009A1C08">
          <w:rPr>
            <w:rFonts w:ascii="Times New Roman" w:hAnsi="Times New Roman" w:cs="Times New Roman"/>
            <w:iCs/>
            <w:sz w:val="24"/>
            <w:szCs w:val="24"/>
            <w:lang w:val="en-US"/>
          </w:rPr>
          <w:t xml:space="preserve">After 16 days of culture, </w:t>
        </w:r>
        <w:del w:id="2173" w:author="anna.resch88@gmail.com" w:date="2022-01-05T13:39:00Z">
          <w:r w:rsidR="007249E8" w:rsidRPr="009A1C08" w:rsidDel="00E81E0A">
            <w:rPr>
              <w:rFonts w:ascii="Times New Roman" w:hAnsi="Times New Roman" w:cs="Times New Roman"/>
              <w:iCs/>
              <w:sz w:val="24"/>
              <w:szCs w:val="24"/>
              <w:lang w:val="en-US"/>
            </w:rPr>
            <w:delText xml:space="preserve">the hydrogel filling did not detach from the cornea and </w:delText>
          </w:r>
        </w:del>
        <w:r w:rsidR="007249E8" w:rsidRPr="009A1C08">
          <w:rPr>
            <w:rFonts w:ascii="Times New Roman" w:hAnsi="Times New Roman" w:cs="Times New Roman"/>
            <w:iCs/>
            <w:sz w:val="24"/>
            <w:szCs w:val="24"/>
            <w:lang w:val="en-US"/>
          </w:rPr>
          <w:t xml:space="preserve">epithelial cells </w:t>
        </w:r>
      </w:moveTo>
      <w:ins w:id="2174" w:author="anna.resch88@gmail.com" w:date="2022-01-05T13:39:00Z">
        <w:r w:rsidR="00E81E0A">
          <w:rPr>
            <w:rFonts w:ascii="Times New Roman" w:hAnsi="Times New Roman" w:cs="Times New Roman"/>
            <w:iCs/>
            <w:sz w:val="24"/>
            <w:szCs w:val="24"/>
            <w:lang w:val="en-US"/>
          </w:rPr>
          <w:t xml:space="preserve">had </w:t>
        </w:r>
      </w:ins>
      <w:moveTo w:id="2175" w:author="anna.resch88@gmail.com" w:date="2022-01-04T18:20:00Z">
        <w:r w:rsidR="007249E8" w:rsidRPr="009A1C08">
          <w:rPr>
            <w:rFonts w:ascii="Times New Roman" w:hAnsi="Times New Roman" w:cs="Times New Roman"/>
            <w:iCs/>
            <w:sz w:val="24"/>
            <w:szCs w:val="24"/>
            <w:lang w:val="en-US"/>
          </w:rPr>
          <w:t>overgr</w:t>
        </w:r>
      </w:moveTo>
      <w:ins w:id="2176" w:author="anna.resch88@gmail.com" w:date="2022-01-05T13:39:00Z">
        <w:r w:rsidR="00E81E0A">
          <w:rPr>
            <w:rFonts w:ascii="Times New Roman" w:hAnsi="Times New Roman" w:cs="Times New Roman"/>
            <w:iCs/>
            <w:sz w:val="24"/>
            <w:szCs w:val="24"/>
            <w:lang w:val="en-US"/>
          </w:rPr>
          <w:t>own</w:t>
        </w:r>
      </w:ins>
      <w:moveTo w:id="2177" w:author="anna.resch88@gmail.com" w:date="2022-01-04T18:20:00Z">
        <w:del w:id="2178" w:author="anna.resch88@gmail.com" w:date="2022-01-05T13:39:00Z">
          <w:r w:rsidR="007249E8" w:rsidRPr="009A1C08" w:rsidDel="00E81E0A">
            <w:rPr>
              <w:rFonts w:ascii="Times New Roman" w:hAnsi="Times New Roman" w:cs="Times New Roman"/>
              <w:iCs/>
              <w:sz w:val="24"/>
              <w:szCs w:val="24"/>
              <w:lang w:val="en-US"/>
            </w:rPr>
            <w:delText>ew</w:delText>
          </w:r>
        </w:del>
        <w:r w:rsidR="007249E8" w:rsidRPr="009A1C08">
          <w:rPr>
            <w:rFonts w:ascii="Times New Roman" w:hAnsi="Times New Roman" w:cs="Times New Roman"/>
            <w:iCs/>
            <w:sz w:val="24"/>
            <w:szCs w:val="24"/>
            <w:lang w:val="en-US"/>
          </w:rPr>
          <w:t xml:space="preserve"> the hydrogel filling in multiple layers. </w:t>
        </w:r>
      </w:moveTo>
      <w:ins w:id="2179" w:author="anna.resch88@gmail.com" w:date="2022-01-05T13:39:00Z">
        <w:r w:rsidR="00E81E0A">
          <w:rPr>
            <w:rFonts w:ascii="Times New Roman" w:hAnsi="Times New Roman" w:cs="Times New Roman"/>
            <w:iCs/>
            <w:sz w:val="24"/>
            <w:szCs w:val="24"/>
            <w:lang w:val="en-US"/>
          </w:rPr>
          <w:t>T</w:t>
        </w:r>
        <w:r w:rsidR="00E81E0A" w:rsidRPr="009A1C08">
          <w:rPr>
            <w:rFonts w:ascii="Times New Roman" w:hAnsi="Times New Roman" w:cs="Times New Roman"/>
            <w:iCs/>
            <w:sz w:val="24"/>
            <w:szCs w:val="24"/>
            <w:lang w:val="en-US"/>
          </w:rPr>
          <w:t xml:space="preserve">he hydrogel filling did not detach from the cornea </w:t>
        </w:r>
        <w:r w:rsidR="00E81E0A">
          <w:rPr>
            <w:rFonts w:ascii="Times New Roman" w:hAnsi="Times New Roman" w:cs="Times New Roman"/>
            <w:iCs/>
            <w:sz w:val="24"/>
            <w:szCs w:val="24"/>
            <w:lang w:val="en-US"/>
          </w:rPr>
          <w:t>up to the maximum culture duration of 7 weeks.</w:t>
        </w:r>
        <w:r w:rsidR="00E81E0A" w:rsidRPr="009A1C08">
          <w:rPr>
            <w:rFonts w:ascii="Times New Roman" w:hAnsi="Times New Roman" w:cs="Times New Roman"/>
            <w:iCs/>
            <w:sz w:val="24"/>
            <w:szCs w:val="24"/>
            <w:lang w:val="en-US"/>
          </w:rPr>
          <w:t xml:space="preserve"> </w:t>
        </w:r>
      </w:ins>
      <w:moveTo w:id="2180" w:author="anna.resch88@gmail.com" w:date="2022-01-04T18:20:00Z">
        <w:del w:id="2181" w:author="anna.resch88@gmail.com" w:date="2022-01-05T13:38:00Z">
          <w:r w:rsidR="007249E8" w:rsidRPr="009A1C08" w:rsidDel="00E81E0A">
            <w:rPr>
              <w:rFonts w:ascii="Times New Roman" w:hAnsi="Times New Roman" w:cs="Times New Roman"/>
              <w:iCs/>
              <w:sz w:val="24"/>
              <w:szCs w:val="24"/>
              <w:lang w:val="en-US"/>
            </w:rPr>
            <w:delText>After 16 days of culture</w:delText>
          </w:r>
        </w:del>
      </w:moveTo>
      <w:ins w:id="2182" w:author="anna.resch88@gmail.com" w:date="2022-01-05T13:38:00Z">
        <w:r w:rsidR="00E81E0A">
          <w:rPr>
            <w:rFonts w:ascii="Times New Roman" w:hAnsi="Times New Roman" w:cs="Times New Roman"/>
            <w:iCs/>
            <w:sz w:val="24"/>
            <w:szCs w:val="24"/>
            <w:lang w:val="en-US"/>
          </w:rPr>
          <w:t>However</w:t>
        </w:r>
      </w:ins>
      <w:moveTo w:id="2183" w:author="anna.resch88@gmail.com" w:date="2022-01-04T18:20:00Z">
        <w:r w:rsidR="007249E8" w:rsidRPr="009A1C08">
          <w:rPr>
            <w:rFonts w:ascii="Times New Roman" w:hAnsi="Times New Roman" w:cs="Times New Roman"/>
            <w:iCs/>
            <w:sz w:val="24"/>
            <w:szCs w:val="24"/>
            <w:lang w:val="en-US"/>
          </w:rPr>
          <w:t>, there was no sign of keratocytes penetrating the hydrogel filling. As these cells migrate very slowly, a longer culture time may be required to assess invasion of cells into the hydrogel.</w:t>
        </w:r>
        <w:commentRangeEnd w:id="2170"/>
        <w:r w:rsidR="007249E8">
          <w:rPr>
            <w:rStyle w:val="Kommentarzeichen"/>
          </w:rPr>
          <w:commentReference w:id="2170"/>
        </w:r>
      </w:moveTo>
      <w:commentRangeEnd w:id="2171"/>
      <w:r w:rsidR="00E81E0A">
        <w:rPr>
          <w:rStyle w:val="Kommentarzeichen"/>
        </w:rPr>
        <w:commentReference w:id="2171"/>
      </w:r>
    </w:p>
    <w:moveToRangeEnd w:id="2169"/>
    <w:p w14:paraId="141FF6E0" w14:textId="3A58684B" w:rsidR="00946D4F" w:rsidRPr="009A1C08" w:rsidRDefault="00946D4F" w:rsidP="009A1C08">
      <w:pPr>
        <w:spacing w:line="480" w:lineRule="auto"/>
        <w:jc w:val="both"/>
        <w:rPr>
          <w:rFonts w:ascii="Times New Roman" w:hAnsi="Times New Roman" w:cs="Times New Roman"/>
          <w:sz w:val="24"/>
          <w:szCs w:val="24"/>
          <w:lang w:val="en-US"/>
        </w:rPr>
      </w:pPr>
    </w:p>
    <w:p w14:paraId="05098B67" w14:textId="407E86BC" w:rsidR="000F42B3" w:rsidRPr="009A1C08" w:rsidRDefault="00BE7CFF">
      <w:pPr>
        <w:spacing w:line="360" w:lineRule="auto"/>
        <w:jc w:val="center"/>
        <w:rPr>
          <w:rFonts w:ascii="Times New Roman" w:hAnsi="Times New Roman" w:cs="Times New Roman"/>
          <w:lang w:val="en-US"/>
        </w:rPr>
        <w:pPrChange w:id="2184" w:author="Bizan N. Balzer" w:date="2021-10-07T22:17:00Z">
          <w:pPr>
            <w:spacing w:line="360" w:lineRule="auto"/>
            <w:jc w:val="both"/>
          </w:pPr>
        </w:pPrChange>
      </w:pPr>
      <w:r w:rsidRPr="009A1C08">
        <w:rPr>
          <w:rFonts w:ascii="Times New Roman" w:hAnsi="Times New Roman" w:cs="Times New Roman"/>
          <w:noProof/>
          <w:lang w:eastAsia="de-DE"/>
        </w:rPr>
        <w:lastRenderedPageBreak/>
        <w:drawing>
          <wp:inline distT="0" distB="0" distL="0" distR="0" wp14:anchorId="5103A1DA" wp14:editId="41F3E9FA">
            <wp:extent cx="3868545" cy="4293687"/>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Figure 6_ANR&amp;MH_final-01-SS Arrows2bb.png"/>
                    <pic:cNvPicPr/>
                  </pic:nvPicPr>
                  <pic:blipFill>
                    <a:blip r:embed="rId21">
                      <a:extLst>
                        <a:ext uri="{28A0092B-C50C-407E-A947-70E740481C1C}">
                          <a14:useLocalDpi xmlns:a14="http://schemas.microsoft.com/office/drawing/2010/main" val="0"/>
                        </a:ext>
                      </a:extLst>
                    </a:blip>
                    <a:stretch>
                      <a:fillRect/>
                    </a:stretch>
                  </pic:blipFill>
                  <pic:spPr>
                    <a:xfrm>
                      <a:off x="0" y="0"/>
                      <a:ext cx="3868959" cy="4294147"/>
                    </a:xfrm>
                    <a:prstGeom prst="rect">
                      <a:avLst/>
                    </a:prstGeom>
                  </pic:spPr>
                </pic:pic>
              </a:graphicData>
            </a:graphic>
          </wp:inline>
        </w:drawing>
      </w:r>
    </w:p>
    <w:p w14:paraId="5D4A4C7D" w14:textId="21DB0DBB" w:rsidR="009B54BF" w:rsidRPr="009A1C08" w:rsidRDefault="009B54BF" w:rsidP="008D5BD5">
      <w:pPr>
        <w:spacing w:line="360" w:lineRule="auto"/>
        <w:jc w:val="both"/>
        <w:rPr>
          <w:rFonts w:ascii="Times New Roman" w:hAnsi="Times New Roman" w:cs="Times New Roman"/>
          <w:iCs/>
          <w:sz w:val="24"/>
          <w:szCs w:val="24"/>
          <w:lang w:val="en-US"/>
        </w:rPr>
      </w:pPr>
      <w:commentRangeStart w:id="2185"/>
      <w:r w:rsidRPr="009A1C08">
        <w:rPr>
          <w:rFonts w:ascii="Times New Roman" w:hAnsi="Times New Roman" w:cs="Times New Roman"/>
          <w:b/>
          <w:iCs/>
          <w:sz w:val="24"/>
          <w:szCs w:val="24"/>
          <w:lang w:val="en-US"/>
        </w:rPr>
        <w:t xml:space="preserve">Figure </w:t>
      </w:r>
      <w:commentRangeEnd w:id="2185"/>
      <w:r w:rsidR="00F025D2">
        <w:rPr>
          <w:rStyle w:val="Kommentarzeichen"/>
        </w:rPr>
        <w:commentReference w:id="2185"/>
      </w:r>
      <w:r w:rsidR="00AA3BEB" w:rsidRPr="009A1C08">
        <w:rPr>
          <w:rFonts w:ascii="Times New Roman" w:hAnsi="Times New Roman" w:cs="Times New Roman"/>
          <w:b/>
          <w:iCs/>
          <w:sz w:val="24"/>
          <w:szCs w:val="24"/>
          <w:lang w:val="en-US"/>
        </w:rPr>
        <w:t>6</w:t>
      </w:r>
      <w:r w:rsidR="009763E5" w:rsidRPr="009A1C08">
        <w:rPr>
          <w:rFonts w:ascii="Times New Roman" w:hAnsi="Times New Roman" w:cs="Times New Roman"/>
          <w:b/>
          <w:iCs/>
          <w:sz w:val="24"/>
          <w:szCs w:val="24"/>
          <w:lang w:val="en-US"/>
        </w:rPr>
        <w:t xml:space="preserve">: </w:t>
      </w:r>
      <w:r w:rsidR="009763E5" w:rsidRPr="009A1C08">
        <w:rPr>
          <w:rFonts w:ascii="Times New Roman" w:hAnsi="Times New Roman" w:cs="Times New Roman"/>
          <w:iCs/>
          <w:sz w:val="24"/>
          <w:szCs w:val="24"/>
          <w:lang w:val="en-US"/>
        </w:rPr>
        <w:t>UL</w:t>
      </w:r>
      <w:ins w:id="2186" w:author="anna.resch88@gmail.com" w:date="2022-01-04T18:19:00Z">
        <w:r w:rsidR="007249E8">
          <w:rPr>
            <w:rFonts w:ascii="Times New Roman" w:hAnsi="Times New Roman" w:cs="Times New Roman"/>
            <w:iCs/>
            <w:sz w:val="24"/>
            <w:szCs w:val="24"/>
            <w:lang w:val="en-US"/>
          </w:rPr>
          <w:t>U</w:t>
        </w:r>
      </w:ins>
      <w:del w:id="2187" w:author="anna.resch88@gmail.com" w:date="2022-01-04T18:19:00Z">
        <w:r w:rsidR="009763E5" w:rsidRPr="009A1C08" w:rsidDel="007249E8">
          <w:rPr>
            <w:rFonts w:ascii="Times New Roman" w:hAnsi="Times New Roman" w:cs="Times New Roman"/>
            <w:iCs/>
            <w:sz w:val="24"/>
            <w:szCs w:val="24"/>
            <w:lang w:val="en-US"/>
          </w:rPr>
          <w:delText>D-ELP-ULD</w:delText>
        </w:r>
        <w:r w:rsidR="006B28AA" w:rsidRPr="009A1C08" w:rsidDel="007249E8">
          <w:rPr>
            <w:rFonts w:ascii="Times New Roman" w:hAnsi="Times New Roman" w:cs="Times New Roman"/>
            <w:iCs/>
            <w:sz w:val="24"/>
            <w:szCs w:val="24"/>
            <w:lang w:val="en-US"/>
          </w:rPr>
          <w:delText xml:space="preserve"> (BioUltr</w:delText>
        </w:r>
        <w:r w:rsidR="009F66CF" w:rsidRPr="009A1C08" w:rsidDel="007249E8">
          <w:rPr>
            <w:rFonts w:ascii="Times New Roman" w:hAnsi="Times New Roman" w:cs="Times New Roman"/>
            <w:iCs/>
            <w:sz w:val="24"/>
            <w:szCs w:val="24"/>
            <w:lang w:val="en-US"/>
          </w:rPr>
          <w:delText>a</w:delText>
        </w:r>
        <w:r w:rsidR="006B28AA" w:rsidRPr="009A1C08" w:rsidDel="007249E8">
          <w:rPr>
            <w:rFonts w:ascii="Times New Roman" w:hAnsi="Times New Roman" w:cs="Times New Roman"/>
            <w:iCs/>
            <w:sz w:val="24"/>
            <w:szCs w:val="24"/>
            <w:lang w:val="en-US"/>
          </w:rPr>
          <w:delText>Bond)</w:delText>
        </w:r>
      </w:del>
      <w:r w:rsidR="009763E5" w:rsidRPr="009A1C08">
        <w:rPr>
          <w:rFonts w:ascii="Times New Roman" w:hAnsi="Times New Roman" w:cs="Times New Roman"/>
          <w:iCs/>
          <w:sz w:val="24"/>
          <w:szCs w:val="24"/>
          <w:lang w:val="en-US"/>
        </w:rPr>
        <w:t xml:space="preserve"> hydrogels</w:t>
      </w:r>
      <w:r w:rsidR="006B28AA" w:rsidRPr="009A1C08">
        <w:rPr>
          <w:rFonts w:ascii="Times New Roman" w:hAnsi="Times New Roman" w:cs="Times New Roman"/>
          <w:iCs/>
          <w:sz w:val="24"/>
          <w:szCs w:val="24"/>
          <w:lang w:val="en-US"/>
        </w:rPr>
        <w:t xml:space="preserve"> </w:t>
      </w:r>
      <w:r w:rsidR="009763E5" w:rsidRPr="009A1C08">
        <w:rPr>
          <w:rFonts w:ascii="Times New Roman" w:hAnsi="Times New Roman" w:cs="Times New Roman"/>
          <w:iCs/>
          <w:sz w:val="24"/>
          <w:szCs w:val="24"/>
          <w:lang w:val="en-US"/>
        </w:rPr>
        <w:t>coalesce</w:t>
      </w:r>
      <w:ins w:id="2188" w:author="anna.resch88@gmail.com" w:date="2022-01-05T13:40:00Z">
        <w:r w:rsidR="00E81E0A">
          <w:rPr>
            <w:rFonts w:ascii="Times New Roman" w:hAnsi="Times New Roman" w:cs="Times New Roman"/>
            <w:iCs/>
            <w:sz w:val="24"/>
            <w:szCs w:val="24"/>
            <w:lang w:val="en-US"/>
          </w:rPr>
          <w:t>d</w:t>
        </w:r>
      </w:ins>
      <w:r w:rsidR="009763E5" w:rsidRPr="009A1C08">
        <w:rPr>
          <w:rFonts w:ascii="Times New Roman" w:hAnsi="Times New Roman" w:cs="Times New Roman"/>
          <w:iCs/>
          <w:sz w:val="24"/>
          <w:szCs w:val="24"/>
          <w:lang w:val="en-US"/>
        </w:rPr>
        <w:t xml:space="preserve"> with human cornea tissue</w:t>
      </w:r>
      <w:del w:id="2189" w:author="anna.resch88@gmail.com" w:date="2022-01-05T13:40:00Z">
        <w:r w:rsidR="009763E5" w:rsidRPr="009A1C08" w:rsidDel="00E81E0A">
          <w:rPr>
            <w:rFonts w:ascii="Times New Roman" w:hAnsi="Times New Roman" w:cs="Times New Roman"/>
            <w:iCs/>
            <w:sz w:val="24"/>
            <w:szCs w:val="24"/>
            <w:lang w:val="en-US"/>
          </w:rPr>
          <w:delText xml:space="preserve"> and </w:delText>
        </w:r>
        <w:r w:rsidR="00B607F5" w:rsidRPr="009A1C08" w:rsidDel="00E81E0A">
          <w:rPr>
            <w:rFonts w:ascii="Times New Roman" w:hAnsi="Times New Roman" w:cs="Times New Roman"/>
            <w:iCs/>
            <w:sz w:val="24"/>
            <w:szCs w:val="24"/>
            <w:lang w:val="en-US"/>
          </w:rPr>
          <w:delText>do not show signs of cytotoxicity</w:delText>
        </w:r>
      </w:del>
      <w:r w:rsidR="009763E5"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w:t>
      </w:r>
      <w:r w:rsidR="00BE7CFF" w:rsidRPr="009A1C08">
        <w:rPr>
          <w:rFonts w:ascii="Times New Roman" w:hAnsi="Times New Roman" w:cs="Times New Roman"/>
          <w:iCs/>
          <w:sz w:val="24"/>
          <w:szCs w:val="24"/>
          <w:lang w:val="en-US"/>
        </w:rPr>
        <w:t xml:space="preserve"> Schematic presentation of the </w:t>
      </w:r>
      <w:r w:rsidR="00BA61B6" w:rsidRPr="009A1C08">
        <w:rPr>
          <w:rFonts w:ascii="Times New Roman" w:hAnsi="Times New Roman" w:cs="Times New Roman"/>
          <w:iCs/>
          <w:sz w:val="24"/>
          <w:szCs w:val="24"/>
          <w:lang w:val="en-US"/>
        </w:rPr>
        <w:t>cross-sections shown in</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II</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I</w:t>
      </w:r>
      <w:r w:rsidR="00BE7CFF" w:rsidRPr="009A1C08">
        <w:rPr>
          <w:rFonts w:ascii="Times New Roman" w:hAnsi="Times New Roman" w:cs="Times New Roman"/>
          <w:iCs/>
          <w:sz w:val="24"/>
          <w:szCs w:val="24"/>
          <w:lang w:val="en-US"/>
        </w:rPr>
        <w:t xml:space="preserve">, </w:t>
      </w:r>
      <w:r w:rsidR="00BE7CFF" w:rsidRPr="009A1C08">
        <w:rPr>
          <w:rFonts w:ascii="Times New Roman" w:hAnsi="Times New Roman" w:cs="Times New Roman"/>
          <w:b/>
          <w:iCs/>
          <w:sz w:val="24"/>
          <w:szCs w:val="24"/>
          <w:lang w:val="en-US"/>
        </w:rPr>
        <w:t>a</w:t>
      </w:r>
      <w:r w:rsidR="00BE7CFF" w:rsidRPr="009A1C08">
        <w:rPr>
          <w:rFonts w:ascii="Times New Roman" w:hAnsi="Times New Roman" w:cs="Times New Roman"/>
          <w:iCs/>
          <w:sz w:val="24"/>
          <w:szCs w:val="24"/>
          <w:lang w:val="en-US"/>
        </w:rPr>
        <w:t>)</w:t>
      </w:r>
      <w:r w:rsidR="00BA61B6" w:rsidRPr="009A1C08">
        <w:rPr>
          <w:rFonts w:ascii="Times New Roman" w:hAnsi="Times New Roman" w:cs="Times New Roman"/>
          <w:iCs/>
          <w:sz w:val="24"/>
          <w:szCs w:val="24"/>
          <w:lang w:val="en-US"/>
        </w:rPr>
        <w:t xml:space="preserve"> presentation of</w:t>
      </w:r>
      <w:r w:rsidR="00F739FE" w:rsidRPr="009A1C08">
        <w:rPr>
          <w:rFonts w:ascii="Times New Roman" w:hAnsi="Times New Roman" w:cs="Times New Roman"/>
          <w:iCs/>
          <w:sz w:val="24"/>
          <w:szCs w:val="24"/>
          <w:lang w:val="en-US"/>
        </w:rPr>
        <w:t xml:space="preserve"> the</w:t>
      </w:r>
      <w:r w:rsidR="00BA61B6" w:rsidRPr="009A1C08">
        <w:rPr>
          <w:rFonts w:ascii="Times New Roman" w:hAnsi="Times New Roman" w:cs="Times New Roman"/>
          <w:iCs/>
          <w:sz w:val="24"/>
          <w:szCs w:val="24"/>
          <w:lang w:val="en-US"/>
        </w:rPr>
        <w:t xml:space="preserve"> position of the cross</w:t>
      </w:r>
      <w:r w:rsidR="00560662" w:rsidRPr="009A1C08">
        <w:rPr>
          <w:rFonts w:ascii="Times New Roman" w:hAnsi="Times New Roman" w:cs="Times New Roman"/>
          <w:iCs/>
          <w:sz w:val="24"/>
          <w:szCs w:val="24"/>
          <w:lang w:val="en-US"/>
        </w:rPr>
        <w:t>-</w:t>
      </w:r>
      <w:r w:rsidR="00BA61B6" w:rsidRPr="009A1C08">
        <w:rPr>
          <w:rFonts w:ascii="Times New Roman" w:hAnsi="Times New Roman" w:cs="Times New Roman"/>
          <w:iCs/>
          <w:sz w:val="24"/>
          <w:szCs w:val="24"/>
          <w:lang w:val="en-US"/>
        </w:rPr>
        <w:t xml:space="preserve">sections depicted in </w:t>
      </w:r>
      <w:r w:rsidR="00BA61B6"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b</w:t>
      </w:r>
      <w:r w:rsidR="00BA61B6" w:rsidRPr="009A1C08">
        <w:rPr>
          <w:rFonts w:ascii="Times New Roman" w:hAnsi="Times New Roman" w:cs="Times New Roman"/>
          <w:iCs/>
          <w:sz w:val="24"/>
          <w:szCs w:val="24"/>
          <w:lang w:val="en-US"/>
        </w:rPr>
        <w:t xml:space="preserve">) </w:t>
      </w:r>
      <w:r w:rsidR="004D4B0A" w:rsidRPr="009A1C08">
        <w:rPr>
          <w:rFonts w:ascii="Times New Roman" w:hAnsi="Times New Roman" w:cs="Times New Roman"/>
          <w:iCs/>
          <w:sz w:val="24"/>
          <w:szCs w:val="24"/>
          <w:lang w:val="en-US"/>
        </w:rPr>
        <w:t>and</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c</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I</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b</w:t>
      </w:r>
      <w:r w:rsidR="00BA61B6" w:rsidRPr="009A1C08">
        <w:rPr>
          <w:rFonts w:ascii="Times New Roman" w:hAnsi="Times New Roman" w:cs="Times New Roman"/>
          <w:iCs/>
          <w:sz w:val="24"/>
          <w:szCs w:val="24"/>
          <w:lang w:val="en-US"/>
        </w:rPr>
        <w:t xml:space="preserve">) </w:t>
      </w:r>
      <w:r w:rsidR="0049661D" w:rsidRPr="009A1C08">
        <w:rPr>
          <w:rFonts w:ascii="Times New Roman" w:hAnsi="Times New Roman" w:cs="Times New Roman"/>
          <w:iCs/>
          <w:sz w:val="24"/>
          <w:szCs w:val="24"/>
          <w:lang w:val="en-US"/>
        </w:rPr>
        <w:t xml:space="preserve">horizontal row: scheme of an incision treatment with subsequent tissue culture investigating the re-epithelialization. </w:t>
      </w:r>
      <w:r w:rsidR="0049661D" w:rsidRPr="009A1C08">
        <w:rPr>
          <w:rFonts w:ascii="Times New Roman" w:hAnsi="Times New Roman" w:cs="Times New Roman"/>
          <w:b/>
          <w:iCs/>
          <w:sz w:val="24"/>
          <w:szCs w:val="24"/>
          <w:lang w:val="en-US"/>
        </w:rPr>
        <w:t>I</w:t>
      </w:r>
      <w:r w:rsidR="0049661D" w:rsidRPr="009A1C08">
        <w:rPr>
          <w:rFonts w:ascii="Times New Roman" w:hAnsi="Times New Roman" w:cs="Times New Roman"/>
          <w:iCs/>
          <w:sz w:val="24"/>
          <w:szCs w:val="24"/>
          <w:lang w:val="en-US"/>
        </w:rPr>
        <w:t xml:space="preserve">, </w:t>
      </w:r>
      <w:r w:rsidR="0049661D" w:rsidRPr="009A1C08">
        <w:rPr>
          <w:rFonts w:ascii="Times New Roman" w:hAnsi="Times New Roman" w:cs="Times New Roman"/>
          <w:b/>
          <w:iCs/>
          <w:sz w:val="24"/>
          <w:szCs w:val="24"/>
          <w:lang w:val="en-US"/>
        </w:rPr>
        <w:t>c</w:t>
      </w:r>
      <w:r w:rsidR="0049661D" w:rsidRPr="009A1C08">
        <w:rPr>
          <w:rFonts w:ascii="Times New Roman" w:hAnsi="Times New Roman" w:cs="Times New Roman"/>
          <w:iCs/>
          <w:sz w:val="24"/>
          <w:szCs w:val="24"/>
          <w:lang w:val="en-US"/>
        </w:rPr>
        <w:t xml:space="preserve">) horizontal row: scheme of an ulcer-like corneal defect treatment with subsequent tissue culture investigating re-epithelialization. </w:t>
      </w:r>
      <w:r w:rsidR="00BA61B6" w:rsidRPr="009A1C08">
        <w:rPr>
          <w:rFonts w:ascii="Times New Roman" w:hAnsi="Times New Roman" w:cs="Times New Roman"/>
          <w:b/>
          <w:iCs/>
          <w:sz w:val="24"/>
          <w:szCs w:val="24"/>
          <w:lang w:val="en-US"/>
        </w:rPr>
        <w:t>II</w:t>
      </w:r>
      <w:r w:rsidR="00BA61B6" w:rsidRPr="009A1C08">
        <w:rPr>
          <w:rFonts w:ascii="Times New Roman" w:hAnsi="Times New Roman" w:cs="Times New Roman"/>
          <w:iCs/>
          <w:sz w:val="24"/>
          <w:szCs w:val="24"/>
          <w:lang w:val="en-US"/>
        </w:rPr>
        <w:t xml:space="preserve">) </w:t>
      </w:r>
      <w:r w:rsidR="001F104A" w:rsidRPr="009A1C08">
        <w:rPr>
          <w:rFonts w:ascii="Times New Roman" w:hAnsi="Times New Roman" w:cs="Times New Roman"/>
          <w:iCs/>
          <w:sz w:val="24"/>
          <w:szCs w:val="24"/>
          <w:lang w:val="en-US"/>
        </w:rPr>
        <w:t>Hematoxylin-Eosin (</w:t>
      </w:r>
      <w:r w:rsidRPr="009A1C08">
        <w:rPr>
          <w:rFonts w:ascii="Times New Roman" w:hAnsi="Times New Roman" w:cs="Times New Roman"/>
          <w:iCs/>
          <w:sz w:val="24"/>
          <w:szCs w:val="24"/>
          <w:lang w:val="en-US"/>
        </w:rPr>
        <w:t>HE</w:t>
      </w:r>
      <w:r w:rsidR="001F104A" w:rsidRPr="009A1C08">
        <w:rPr>
          <w:rFonts w:ascii="Times New Roman" w:hAnsi="Times New Roman" w:cs="Times New Roman"/>
          <w:iCs/>
          <w:sz w:val="24"/>
          <w:szCs w:val="24"/>
          <w:lang w:val="en-US"/>
        </w:rPr>
        <w:t>)</w:t>
      </w:r>
      <w:r w:rsidRPr="009A1C08">
        <w:rPr>
          <w:rFonts w:ascii="Times New Roman" w:hAnsi="Times New Roman" w:cs="Times New Roman"/>
          <w:iCs/>
          <w:sz w:val="24"/>
          <w:szCs w:val="24"/>
          <w:lang w:val="en-US"/>
        </w:rPr>
        <w:t xml:space="preserve">-stained </w:t>
      </w:r>
      <w:r w:rsidR="00765DED" w:rsidRPr="009A1C08">
        <w:rPr>
          <w:rFonts w:ascii="Times New Roman" w:hAnsi="Times New Roman" w:cs="Times New Roman"/>
          <w:iCs/>
          <w:sz w:val="24"/>
          <w:szCs w:val="24"/>
          <w:lang w:val="en-US"/>
        </w:rPr>
        <w:t>paraffin</w:t>
      </w:r>
      <w:r w:rsidR="009723E5" w:rsidRPr="009A1C08">
        <w:rPr>
          <w:rFonts w:ascii="Times New Roman" w:hAnsi="Times New Roman" w:cs="Times New Roman"/>
          <w:iCs/>
          <w:sz w:val="24"/>
          <w:szCs w:val="24"/>
          <w:lang w:val="en-US"/>
        </w:rPr>
        <w:t>-</w:t>
      </w:r>
      <w:r w:rsidR="00765DED" w:rsidRPr="009A1C08">
        <w:rPr>
          <w:rFonts w:ascii="Times New Roman" w:hAnsi="Times New Roman" w:cs="Times New Roman"/>
          <w:iCs/>
          <w:sz w:val="24"/>
          <w:szCs w:val="24"/>
          <w:lang w:val="en-US"/>
        </w:rPr>
        <w:t>embedded</w:t>
      </w:r>
      <w:r w:rsidRPr="009A1C08">
        <w:rPr>
          <w:rFonts w:ascii="Times New Roman" w:hAnsi="Times New Roman" w:cs="Times New Roman"/>
          <w:iCs/>
          <w:sz w:val="24"/>
          <w:szCs w:val="24"/>
          <w:lang w:val="en-US"/>
        </w:rPr>
        <w:t xml:space="preserve"> human cornea explants</w:t>
      </w:r>
      <w:r w:rsidR="00BA61B6" w:rsidRPr="009A1C08">
        <w:rPr>
          <w:rFonts w:ascii="Times New Roman" w:hAnsi="Times New Roman" w:cs="Times New Roman"/>
          <w:iCs/>
          <w:sz w:val="24"/>
          <w:szCs w:val="24"/>
          <w:lang w:val="en-US"/>
        </w:rPr>
        <w:t xml:space="preserve"> indexed </w:t>
      </w:r>
      <w:commentRangeStart w:id="2190"/>
      <w:r w:rsidR="00BA61B6" w:rsidRPr="009A1C08">
        <w:rPr>
          <w:rFonts w:ascii="Times New Roman" w:hAnsi="Times New Roman" w:cs="Times New Roman"/>
          <w:iCs/>
          <w:sz w:val="24"/>
          <w:szCs w:val="24"/>
          <w:lang w:val="en-US"/>
        </w:rPr>
        <w:t xml:space="preserve">according to </w:t>
      </w:r>
      <w:r w:rsidR="00BA61B6" w:rsidRPr="009A1C08">
        <w:rPr>
          <w:rFonts w:ascii="Times New Roman" w:hAnsi="Times New Roman" w:cs="Times New Roman"/>
          <w:b/>
          <w:iCs/>
          <w:sz w:val="24"/>
          <w:szCs w:val="24"/>
          <w:lang w:val="en-US"/>
        </w:rPr>
        <w:t>I b</w:t>
      </w:r>
      <w:ins w:id="2191" w:author="anna.resch88@gmail.com" w:date="2022-01-05T13:41:00Z">
        <w:r w:rsidR="00F025D2">
          <w:rPr>
            <w:rFonts w:ascii="Times New Roman" w:hAnsi="Times New Roman" w:cs="Times New Roman"/>
            <w:b/>
            <w:iCs/>
            <w:sz w:val="24"/>
            <w:szCs w:val="24"/>
            <w:lang w:val="en-US"/>
          </w:rPr>
          <w:t>)</w:t>
        </w:r>
      </w:ins>
      <w:r w:rsidR="00BA61B6" w:rsidRPr="009A1C08">
        <w:rPr>
          <w:rFonts w:ascii="Times New Roman" w:hAnsi="Times New Roman" w:cs="Times New Roman"/>
          <w:iCs/>
          <w:sz w:val="24"/>
          <w:szCs w:val="24"/>
          <w:lang w:val="en-US"/>
        </w:rPr>
        <w:t xml:space="preserve"> </w:t>
      </w:r>
      <w:r w:rsidR="004D4B0A" w:rsidRPr="009A1C08">
        <w:rPr>
          <w:rFonts w:ascii="Times New Roman" w:hAnsi="Times New Roman" w:cs="Times New Roman"/>
          <w:iCs/>
          <w:sz w:val="24"/>
          <w:szCs w:val="24"/>
          <w:lang w:val="en-US"/>
        </w:rPr>
        <w:t>and</w:t>
      </w:r>
      <w:r w:rsidR="00BA61B6" w:rsidRPr="009A1C08">
        <w:rPr>
          <w:rFonts w:ascii="Times New Roman" w:hAnsi="Times New Roman" w:cs="Times New Roman"/>
          <w:iCs/>
          <w:sz w:val="24"/>
          <w:szCs w:val="24"/>
          <w:lang w:val="en-US"/>
        </w:rPr>
        <w:t xml:space="preserve"> </w:t>
      </w:r>
      <w:r w:rsidR="00BA61B6" w:rsidRPr="009A1C08">
        <w:rPr>
          <w:rFonts w:ascii="Times New Roman" w:hAnsi="Times New Roman" w:cs="Times New Roman"/>
          <w:b/>
          <w:iCs/>
          <w:sz w:val="24"/>
          <w:szCs w:val="24"/>
          <w:lang w:val="en-US"/>
        </w:rPr>
        <w:t>c</w:t>
      </w:r>
      <w:ins w:id="2192"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depicted in </w:t>
      </w:r>
      <w:r w:rsidR="006B28AA" w:rsidRPr="009A1C08">
        <w:rPr>
          <w:rFonts w:ascii="Times New Roman" w:hAnsi="Times New Roman" w:cs="Times New Roman"/>
          <w:b/>
          <w:iCs/>
          <w:sz w:val="24"/>
          <w:szCs w:val="24"/>
          <w:lang w:val="en-US"/>
        </w:rPr>
        <w:t>II b</w:t>
      </w:r>
      <w:ins w:id="2193"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and </w:t>
      </w:r>
      <w:r w:rsidR="006B28AA" w:rsidRPr="009A1C08">
        <w:rPr>
          <w:rFonts w:ascii="Times New Roman" w:hAnsi="Times New Roman" w:cs="Times New Roman"/>
          <w:b/>
          <w:iCs/>
          <w:sz w:val="24"/>
          <w:szCs w:val="24"/>
          <w:lang w:val="en-US"/>
        </w:rPr>
        <w:t>II c</w:t>
      </w:r>
      <w:commentRangeEnd w:id="2190"/>
      <w:r w:rsidR="00F025D2">
        <w:rPr>
          <w:rStyle w:val="Kommentarzeichen"/>
        </w:rPr>
        <w:commentReference w:id="2190"/>
      </w:r>
      <w:ins w:id="2194" w:author="anna.resch88@gmail.com" w:date="2022-01-05T13:42:00Z">
        <w:r w:rsidR="00F025D2">
          <w:rPr>
            <w:rFonts w:ascii="Times New Roman" w:hAnsi="Times New Roman" w:cs="Times New Roman"/>
            <w:b/>
            <w:iCs/>
            <w:sz w:val="24"/>
            <w:szCs w:val="24"/>
            <w:lang w:val="en-US"/>
          </w:rPr>
          <w:t>),</w:t>
        </w:r>
      </w:ins>
      <w:r w:rsidR="006B28AA" w:rsidRPr="009A1C08">
        <w:rPr>
          <w:rFonts w:ascii="Times New Roman" w:hAnsi="Times New Roman" w:cs="Times New Roman"/>
          <w:iCs/>
          <w:sz w:val="24"/>
          <w:szCs w:val="24"/>
          <w:lang w:val="en-US"/>
        </w:rPr>
        <w:t xml:space="preserve"> respectively</w:t>
      </w:r>
      <w:del w:id="2195" w:author="anna.resch88@gmail.com" w:date="2022-01-05T13:42:00Z">
        <w:r w:rsidR="00BA61B6" w:rsidRPr="009A1C08" w:rsidDel="00F025D2">
          <w:rPr>
            <w:rFonts w:ascii="Times New Roman" w:hAnsi="Times New Roman" w:cs="Times New Roman"/>
            <w:iCs/>
            <w:sz w:val="24"/>
            <w:szCs w:val="24"/>
            <w:lang w:val="en-US"/>
          </w:rPr>
          <w:delText>)</w:delText>
        </w:r>
      </w:del>
      <w:r w:rsidR="00CB39F7" w:rsidRPr="009A1C08">
        <w:rPr>
          <w:rFonts w:ascii="Times New Roman" w:hAnsi="Times New Roman" w:cs="Times New Roman"/>
          <w:iCs/>
          <w:sz w:val="24"/>
          <w:szCs w:val="24"/>
          <w:lang w:val="en-US"/>
        </w:rPr>
        <w:t xml:space="preserve">. </w:t>
      </w:r>
      <w:r w:rsidR="00AB0BF9" w:rsidRPr="009A1C08">
        <w:rPr>
          <w:rFonts w:ascii="Times New Roman" w:hAnsi="Times New Roman" w:cs="Times New Roman"/>
          <w:iCs/>
          <w:sz w:val="24"/>
          <w:szCs w:val="24"/>
          <w:lang w:val="en-US"/>
        </w:rPr>
        <w:t>A p</w:t>
      </w:r>
      <w:r w:rsidR="00765DED" w:rsidRPr="009A1C08">
        <w:rPr>
          <w:rFonts w:ascii="Times New Roman" w:hAnsi="Times New Roman" w:cs="Times New Roman"/>
          <w:iCs/>
          <w:sz w:val="24"/>
          <w:szCs w:val="24"/>
          <w:lang w:val="en-US"/>
        </w:rPr>
        <w:t>enetrating vertical incision (</w:t>
      </w:r>
      <w:r w:rsidR="00765DED" w:rsidRPr="009A1C08">
        <w:rPr>
          <w:rFonts w:ascii="Times New Roman" w:hAnsi="Times New Roman" w:cs="Times New Roman"/>
          <w:b/>
          <w:iCs/>
          <w:sz w:val="24"/>
          <w:szCs w:val="24"/>
          <w:lang w:val="en-US"/>
        </w:rPr>
        <w:t>I</w:t>
      </w:r>
      <w:r w:rsidR="00BE7CFF" w:rsidRPr="009A1C08">
        <w:rPr>
          <w:rFonts w:ascii="Times New Roman" w:hAnsi="Times New Roman" w:cs="Times New Roman"/>
          <w:b/>
          <w:iCs/>
          <w:sz w:val="24"/>
          <w:szCs w:val="24"/>
          <w:lang w:val="en-US"/>
        </w:rPr>
        <w:t>I</w:t>
      </w:r>
      <w:r w:rsidR="00AB0BF9" w:rsidRPr="009A1C08">
        <w:rPr>
          <w:rFonts w:ascii="Times New Roman" w:hAnsi="Times New Roman" w:cs="Times New Roman"/>
          <w:b/>
          <w:iCs/>
          <w:sz w:val="24"/>
          <w:szCs w:val="24"/>
          <w:lang w:val="en-US"/>
        </w:rPr>
        <w:t xml:space="preserve"> </w:t>
      </w:r>
      <w:r w:rsidR="00BE7CFF" w:rsidRPr="009A1C08">
        <w:rPr>
          <w:rFonts w:ascii="Times New Roman" w:hAnsi="Times New Roman" w:cs="Times New Roman"/>
          <w:b/>
          <w:iCs/>
          <w:sz w:val="24"/>
          <w:szCs w:val="24"/>
          <w:lang w:val="en-US"/>
        </w:rPr>
        <w:t>b</w:t>
      </w:r>
      <w:r w:rsidR="00BE7CFF" w:rsidRPr="009A1C08">
        <w:rPr>
          <w:rFonts w:ascii="Times New Roman" w:hAnsi="Times New Roman" w:cs="Times New Roman"/>
          <w:iCs/>
          <w:sz w:val="24"/>
          <w:szCs w:val="24"/>
          <w:lang w:val="en-US"/>
        </w:rPr>
        <w:t>, vertical row of images</w:t>
      </w:r>
      <w:r w:rsidR="006B28AA" w:rsidRPr="009A1C08">
        <w:rPr>
          <w:rFonts w:ascii="Times New Roman" w:hAnsi="Times New Roman" w:cs="Times New Roman"/>
          <w:iCs/>
          <w:sz w:val="24"/>
          <w:szCs w:val="24"/>
          <w:lang w:val="en-US"/>
        </w:rPr>
        <w:t xml:space="preserve"> – increasing magnification from top to bottom, arrows indicate the cutting line throughout the entire thickness of the cornea</w:t>
      </w:r>
      <w:r w:rsidR="00765DED" w:rsidRPr="009A1C08">
        <w:rPr>
          <w:rFonts w:ascii="Times New Roman" w:hAnsi="Times New Roman" w:cs="Times New Roman"/>
          <w:iCs/>
          <w:sz w:val="24"/>
          <w:szCs w:val="24"/>
          <w:lang w:val="en-US"/>
        </w:rPr>
        <w:t>) or</w:t>
      </w:r>
      <w:r w:rsidR="00AB0BF9" w:rsidRPr="009A1C08">
        <w:rPr>
          <w:rFonts w:ascii="Times New Roman" w:hAnsi="Times New Roman" w:cs="Times New Roman"/>
          <w:iCs/>
          <w:sz w:val="24"/>
          <w:szCs w:val="24"/>
          <w:lang w:val="en-US"/>
        </w:rPr>
        <w:t xml:space="preserve"> an</w:t>
      </w:r>
      <w:r w:rsidR="00765DED" w:rsidRPr="009A1C08">
        <w:rPr>
          <w:rFonts w:ascii="Times New Roman" w:hAnsi="Times New Roman" w:cs="Times New Roman"/>
          <w:iCs/>
          <w:sz w:val="24"/>
          <w:szCs w:val="24"/>
          <w:lang w:val="en-US"/>
        </w:rPr>
        <w:t xml:space="preserve"> ulcer-like corneal defect (</w:t>
      </w:r>
      <w:r w:rsidR="00765DED" w:rsidRPr="009A1C08">
        <w:rPr>
          <w:rFonts w:ascii="Times New Roman" w:hAnsi="Times New Roman" w:cs="Times New Roman"/>
          <w:b/>
          <w:iCs/>
          <w:sz w:val="24"/>
          <w:szCs w:val="24"/>
          <w:lang w:val="en-US"/>
        </w:rPr>
        <w:t>II</w:t>
      </w:r>
      <w:r w:rsidR="00AB0BF9" w:rsidRPr="009A1C08">
        <w:rPr>
          <w:rFonts w:ascii="Times New Roman" w:hAnsi="Times New Roman" w:cs="Times New Roman"/>
          <w:b/>
          <w:iCs/>
          <w:sz w:val="24"/>
          <w:szCs w:val="24"/>
          <w:lang w:val="en-US"/>
        </w:rPr>
        <w:t xml:space="preserve"> </w:t>
      </w:r>
      <w:r w:rsidR="00765DED" w:rsidRPr="009A1C08">
        <w:rPr>
          <w:rFonts w:ascii="Times New Roman" w:hAnsi="Times New Roman" w:cs="Times New Roman"/>
          <w:b/>
          <w:iCs/>
          <w:sz w:val="24"/>
          <w:szCs w:val="24"/>
          <w:lang w:val="en-US"/>
        </w:rPr>
        <w:t>c</w:t>
      </w:r>
      <w:r w:rsidR="00BE7CFF" w:rsidRPr="009A1C08">
        <w:rPr>
          <w:rFonts w:ascii="Times New Roman" w:hAnsi="Times New Roman" w:cs="Times New Roman"/>
          <w:iCs/>
          <w:sz w:val="24"/>
          <w:szCs w:val="24"/>
          <w:lang w:val="en-US"/>
        </w:rPr>
        <w:t>, vertical row of images</w:t>
      </w:r>
      <w:r w:rsidR="006B28AA" w:rsidRPr="009A1C08">
        <w:rPr>
          <w:rFonts w:ascii="Times New Roman" w:hAnsi="Times New Roman" w:cs="Times New Roman"/>
          <w:iCs/>
          <w:sz w:val="24"/>
          <w:szCs w:val="24"/>
          <w:lang w:val="en-US"/>
        </w:rPr>
        <w:t xml:space="preserve"> – increasing magnification from top to bottom</w:t>
      </w:r>
      <w:r w:rsidR="00765DED" w:rsidRPr="009A1C08">
        <w:rPr>
          <w:rFonts w:ascii="Times New Roman" w:hAnsi="Times New Roman" w:cs="Times New Roman"/>
          <w:iCs/>
          <w:sz w:val="24"/>
          <w:szCs w:val="24"/>
          <w:lang w:val="en-US"/>
        </w:rPr>
        <w:t>) were inflicted and filled with</w:t>
      </w:r>
      <w:r w:rsidR="00CB39F7" w:rsidRPr="009A1C08">
        <w:rPr>
          <w:rFonts w:ascii="Times New Roman" w:hAnsi="Times New Roman" w:cs="Times New Roman"/>
          <w:iCs/>
          <w:sz w:val="24"/>
          <w:szCs w:val="24"/>
          <w:lang w:val="en-US"/>
        </w:rPr>
        <w:t xml:space="preserve"> ULD-V40-ULD</w:t>
      </w:r>
      <w:r w:rsidR="00765DED" w:rsidRPr="009A1C08">
        <w:rPr>
          <w:rFonts w:ascii="Times New Roman" w:hAnsi="Times New Roman" w:cs="Times New Roman"/>
          <w:iCs/>
          <w:sz w:val="24"/>
          <w:szCs w:val="24"/>
          <w:lang w:val="en-US"/>
        </w:rPr>
        <w:t>, crosslinked with 2.5 mM riboflavin and 30 mM APS at 5.8 J/cm²</w:t>
      </w:r>
      <w:r w:rsidRPr="009A1C08">
        <w:rPr>
          <w:rFonts w:ascii="Times New Roman" w:hAnsi="Times New Roman" w:cs="Times New Roman"/>
          <w:iCs/>
          <w:sz w:val="24"/>
          <w:szCs w:val="24"/>
          <w:lang w:val="en-US"/>
        </w:rPr>
        <w:t xml:space="preserve">. </w:t>
      </w:r>
      <w:commentRangeStart w:id="2196"/>
      <w:del w:id="2197" w:author="anna.resch88@gmail.com" w:date="2022-01-05T13:45:00Z">
        <w:r w:rsidR="00AB0BF9" w:rsidRPr="009A1C08" w:rsidDel="00F025D2">
          <w:rPr>
            <w:rFonts w:ascii="Times New Roman" w:hAnsi="Times New Roman" w:cs="Times New Roman"/>
            <w:iCs/>
            <w:sz w:val="24"/>
            <w:szCs w:val="24"/>
            <w:lang w:val="en-US"/>
          </w:rPr>
          <w:delText>Corneal</w:delText>
        </w:r>
      </w:del>
      <w:commentRangeEnd w:id="2196"/>
      <w:r w:rsidR="00F025D2">
        <w:rPr>
          <w:rStyle w:val="Kommentarzeichen"/>
        </w:rPr>
        <w:commentReference w:id="2196"/>
      </w:r>
      <w:del w:id="2198" w:author="anna.resch88@gmail.com" w:date="2022-01-05T13:45:00Z">
        <w:r w:rsidR="00AB0BF9" w:rsidRPr="009A1C08" w:rsidDel="00F025D2">
          <w:rPr>
            <w:rFonts w:ascii="Times New Roman" w:hAnsi="Times New Roman" w:cs="Times New Roman"/>
            <w:iCs/>
            <w:sz w:val="24"/>
            <w:szCs w:val="24"/>
            <w:lang w:val="en-US"/>
          </w:rPr>
          <w:delText xml:space="preserve"> stroma and the hydrogel</w:delText>
        </w:r>
        <w:r w:rsidR="009763E5" w:rsidRPr="009A1C08" w:rsidDel="00F025D2">
          <w:rPr>
            <w:rFonts w:ascii="Times New Roman" w:hAnsi="Times New Roman" w:cs="Times New Roman"/>
            <w:iCs/>
            <w:sz w:val="24"/>
            <w:szCs w:val="24"/>
            <w:lang w:val="en-US"/>
          </w:rPr>
          <w:delText xml:space="preserve"> coalesce and </w:delText>
        </w:r>
        <w:r w:rsidRPr="009A1C08" w:rsidDel="00F025D2">
          <w:rPr>
            <w:rFonts w:ascii="Times New Roman" w:hAnsi="Times New Roman" w:cs="Times New Roman"/>
            <w:iCs/>
            <w:sz w:val="24"/>
            <w:szCs w:val="24"/>
            <w:lang w:val="en-US"/>
          </w:rPr>
          <w:delText>demonstrat</w:delText>
        </w:r>
        <w:r w:rsidR="00765DED" w:rsidRPr="009A1C08" w:rsidDel="00F025D2">
          <w:rPr>
            <w:rFonts w:ascii="Times New Roman" w:hAnsi="Times New Roman" w:cs="Times New Roman"/>
            <w:iCs/>
            <w:sz w:val="24"/>
            <w:szCs w:val="24"/>
            <w:lang w:val="en-US"/>
          </w:rPr>
          <w:delText>e</w:delText>
        </w:r>
        <w:r w:rsidRPr="009A1C08" w:rsidDel="00F025D2">
          <w:rPr>
            <w:rFonts w:ascii="Times New Roman" w:hAnsi="Times New Roman" w:cs="Times New Roman"/>
            <w:iCs/>
            <w:sz w:val="24"/>
            <w:szCs w:val="24"/>
            <w:lang w:val="en-US"/>
          </w:rPr>
          <w:delText xml:space="preserve"> interpenetration of the hydrogel and corneal tissue. </w:delText>
        </w:r>
      </w:del>
      <w:moveFromRangeStart w:id="2199" w:author="anna.resch88@gmail.com" w:date="2022-01-04T18:20:00Z" w:name="move92212852"/>
      <w:commentRangeStart w:id="2200"/>
      <w:commentRangeStart w:id="2201"/>
      <w:moveFrom w:id="2202" w:author="anna.resch88@gmail.com" w:date="2022-01-04T18:20:00Z">
        <w:r w:rsidR="00122240" w:rsidRPr="009A1C08" w:rsidDel="007249E8">
          <w:rPr>
            <w:rFonts w:ascii="Times New Roman" w:hAnsi="Times New Roman" w:cs="Times New Roman"/>
            <w:iCs/>
            <w:sz w:val="24"/>
            <w:szCs w:val="24"/>
            <w:lang w:val="en-US"/>
          </w:rPr>
          <w:t xml:space="preserve">After </w:t>
        </w:r>
        <w:r w:rsidR="007327FA" w:rsidRPr="009A1C08" w:rsidDel="007249E8">
          <w:rPr>
            <w:rFonts w:ascii="Times New Roman" w:hAnsi="Times New Roman" w:cs="Times New Roman"/>
            <w:iCs/>
            <w:sz w:val="24"/>
            <w:szCs w:val="24"/>
            <w:lang w:val="en-US"/>
          </w:rPr>
          <w:t xml:space="preserve">16 </w:t>
        </w:r>
        <w:r w:rsidR="00122240" w:rsidRPr="009A1C08" w:rsidDel="007249E8">
          <w:rPr>
            <w:rFonts w:ascii="Times New Roman" w:hAnsi="Times New Roman" w:cs="Times New Roman"/>
            <w:iCs/>
            <w:sz w:val="24"/>
            <w:szCs w:val="24"/>
            <w:lang w:val="en-US"/>
          </w:rPr>
          <w:t>days of culture, the hydrogel filling d</w:t>
        </w:r>
        <w:r w:rsidR="00AB0BF9" w:rsidRPr="009A1C08" w:rsidDel="007249E8">
          <w:rPr>
            <w:rFonts w:ascii="Times New Roman" w:hAnsi="Times New Roman" w:cs="Times New Roman"/>
            <w:iCs/>
            <w:sz w:val="24"/>
            <w:szCs w:val="24"/>
            <w:lang w:val="en-US"/>
          </w:rPr>
          <w:t>id</w:t>
        </w:r>
        <w:r w:rsidR="00122240" w:rsidRPr="009A1C08" w:rsidDel="007249E8">
          <w:rPr>
            <w:rFonts w:ascii="Times New Roman" w:hAnsi="Times New Roman" w:cs="Times New Roman"/>
            <w:iCs/>
            <w:sz w:val="24"/>
            <w:szCs w:val="24"/>
            <w:lang w:val="en-US"/>
          </w:rPr>
          <w:t xml:space="preserve"> not detach from the cornea and epithelial cells overgr</w:t>
        </w:r>
        <w:r w:rsidR="00AB0BF9" w:rsidRPr="009A1C08" w:rsidDel="007249E8">
          <w:rPr>
            <w:rFonts w:ascii="Times New Roman" w:hAnsi="Times New Roman" w:cs="Times New Roman"/>
            <w:iCs/>
            <w:sz w:val="24"/>
            <w:szCs w:val="24"/>
            <w:lang w:val="en-US"/>
          </w:rPr>
          <w:t>e</w:t>
        </w:r>
        <w:r w:rsidR="00122240" w:rsidRPr="009A1C08" w:rsidDel="007249E8">
          <w:rPr>
            <w:rFonts w:ascii="Times New Roman" w:hAnsi="Times New Roman" w:cs="Times New Roman"/>
            <w:iCs/>
            <w:sz w:val="24"/>
            <w:szCs w:val="24"/>
            <w:lang w:val="en-US"/>
          </w:rPr>
          <w:t xml:space="preserve">w the hydrogel filling in multiple layers. </w:t>
        </w:r>
        <w:r w:rsidR="0021521B" w:rsidRPr="009A1C08" w:rsidDel="007249E8">
          <w:rPr>
            <w:rFonts w:ascii="Times New Roman" w:hAnsi="Times New Roman" w:cs="Times New Roman"/>
            <w:iCs/>
            <w:sz w:val="24"/>
            <w:szCs w:val="24"/>
            <w:lang w:val="en-US"/>
          </w:rPr>
          <w:t xml:space="preserve">After </w:t>
        </w:r>
        <w:r w:rsidR="007327FA" w:rsidRPr="009A1C08" w:rsidDel="007249E8">
          <w:rPr>
            <w:rFonts w:ascii="Times New Roman" w:hAnsi="Times New Roman" w:cs="Times New Roman"/>
            <w:iCs/>
            <w:sz w:val="24"/>
            <w:szCs w:val="24"/>
            <w:lang w:val="en-US"/>
          </w:rPr>
          <w:t>16</w:t>
        </w:r>
        <w:r w:rsidR="0021521B" w:rsidRPr="009A1C08" w:rsidDel="007249E8">
          <w:rPr>
            <w:rFonts w:ascii="Times New Roman" w:hAnsi="Times New Roman" w:cs="Times New Roman"/>
            <w:iCs/>
            <w:sz w:val="24"/>
            <w:szCs w:val="24"/>
            <w:lang w:val="en-US"/>
          </w:rPr>
          <w:t xml:space="preserve"> days of culture, there was no sign of keratocytes penetrating the hydrogel filling. As these cells migrate very slowly, a longer culture time </w:t>
        </w:r>
        <w:r w:rsidR="007327FA" w:rsidRPr="009A1C08" w:rsidDel="007249E8">
          <w:rPr>
            <w:rFonts w:ascii="Times New Roman" w:hAnsi="Times New Roman" w:cs="Times New Roman"/>
            <w:iCs/>
            <w:sz w:val="24"/>
            <w:szCs w:val="24"/>
            <w:lang w:val="en-US"/>
          </w:rPr>
          <w:t>may be</w:t>
        </w:r>
        <w:r w:rsidR="0021521B" w:rsidRPr="009A1C08" w:rsidDel="007249E8">
          <w:rPr>
            <w:rFonts w:ascii="Times New Roman" w:hAnsi="Times New Roman" w:cs="Times New Roman"/>
            <w:iCs/>
            <w:sz w:val="24"/>
            <w:szCs w:val="24"/>
            <w:lang w:val="en-US"/>
          </w:rPr>
          <w:t xml:space="preserve"> required to </w:t>
        </w:r>
        <w:r w:rsidR="007327FA" w:rsidRPr="009A1C08" w:rsidDel="007249E8">
          <w:rPr>
            <w:rFonts w:ascii="Times New Roman" w:hAnsi="Times New Roman" w:cs="Times New Roman"/>
            <w:iCs/>
            <w:sz w:val="24"/>
            <w:szCs w:val="24"/>
            <w:lang w:val="en-US"/>
          </w:rPr>
          <w:t>assess invasion of cells into the</w:t>
        </w:r>
        <w:r w:rsidR="008E56FF" w:rsidRPr="009A1C08" w:rsidDel="007249E8">
          <w:rPr>
            <w:rFonts w:ascii="Times New Roman" w:hAnsi="Times New Roman" w:cs="Times New Roman"/>
            <w:iCs/>
            <w:sz w:val="24"/>
            <w:szCs w:val="24"/>
            <w:lang w:val="en-US"/>
          </w:rPr>
          <w:t xml:space="preserve"> hydrogel</w:t>
        </w:r>
        <w:r w:rsidR="0021521B" w:rsidRPr="009A1C08" w:rsidDel="007249E8">
          <w:rPr>
            <w:rFonts w:ascii="Times New Roman" w:hAnsi="Times New Roman" w:cs="Times New Roman"/>
            <w:iCs/>
            <w:sz w:val="24"/>
            <w:szCs w:val="24"/>
            <w:lang w:val="en-US"/>
          </w:rPr>
          <w:t>.</w:t>
        </w:r>
        <w:commentRangeEnd w:id="2200"/>
        <w:r w:rsidR="007C095B" w:rsidDel="007249E8">
          <w:rPr>
            <w:rStyle w:val="Kommentarzeichen"/>
          </w:rPr>
          <w:commentReference w:id="2200"/>
        </w:r>
      </w:moveFrom>
      <w:moveFromRangeEnd w:id="2199"/>
      <w:commentRangeEnd w:id="2201"/>
      <w:r w:rsidR="00CD1FDE">
        <w:rPr>
          <w:rStyle w:val="Kommentarzeichen"/>
        </w:rPr>
        <w:commentReference w:id="2201"/>
      </w:r>
    </w:p>
    <w:p w14:paraId="1DCD79CE" w14:textId="77777777" w:rsidR="00F025D2" w:rsidRDefault="00F025D2" w:rsidP="009A1C08">
      <w:pPr>
        <w:spacing w:line="480" w:lineRule="auto"/>
        <w:jc w:val="both"/>
        <w:rPr>
          <w:ins w:id="2203" w:author="anna.resch88@gmail.com" w:date="2022-01-05T13:44:00Z"/>
          <w:rFonts w:ascii="Times New Roman" w:hAnsi="Times New Roman" w:cs="Times New Roman"/>
          <w:sz w:val="24"/>
          <w:szCs w:val="24"/>
          <w:lang w:val="en-US"/>
        </w:rPr>
      </w:pPr>
    </w:p>
    <w:p w14:paraId="2C5F22D6" w14:textId="22387AC5" w:rsidR="00DA5ECD" w:rsidRPr="009A1C08" w:rsidDel="00F87A27" w:rsidRDefault="00DA5ECD" w:rsidP="009A1C08">
      <w:pPr>
        <w:spacing w:line="480" w:lineRule="auto"/>
        <w:jc w:val="both"/>
        <w:rPr>
          <w:rFonts w:ascii="Times New Roman" w:hAnsi="Times New Roman" w:cs="Times New Roman"/>
          <w:sz w:val="24"/>
          <w:szCs w:val="24"/>
          <w:lang w:val="en-US"/>
        </w:rPr>
      </w:pPr>
      <w:r w:rsidRPr="009A1C08" w:rsidDel="00F87A27">
        <w:rPr>
          <w:rFonts w:ascii="Times New Roman" w:hAnsi="Times New Roman" w:cs="Times New Roman"/>
          <w:sz w:val="24"/>
          <w:szCs w:val="24"/>
          <w:lang w:val="en-US"/>
        </w:rPr>
        <w:t xml:space="preserve">To </w:t>
      </w:r>
      <w:r w:rsidRPr="009A1C08">
        <w:rPr>
          <w:rFonts w:ascii="Times New Roman" w:hAnsi="Times New Roman" w:cs="Times New Roman"/>
          <w:sz w:val="24"/>
          <w:szCs w:val="24"/>
          <w:lang w:val="en-US"/>
        </w:rPr>
        <w:t>test whether</w:t>
      </w:r>
      <w:r w:rsidRPr="009A1C08" w:rsidDel="00F87A27">
        <w:rPr>
          <w:rFonts w:ascii="Times New Roman" w:hAnsi="Times New Roman" w:cs="Times New Roman"/>
          <w:sz w:val="24"/>
          <w:szCs w:val="24"/>
          <w:lang w:val="en-US"/>
        </w:rPr>
        <w:t xml:space="preserve"> the connection between tissue and hydrogel </w:t>
      </w:r>
      <w:ins w:id="2204" w:author="anna.resch88@gmail.com" w:date="2022-01-03T10:48:00Z">
        <w:r w:rsidR="000451AB">
          <w:rPr>
            <w:rFonts w:ascii="Times New Roman" w:hAnsi="Times New Roman" w:cs="Times New Roman"/>
            <w:sz w:val="24"/>
            <w:szCs w:val="24"/>
            <w:lang w:val="en-US"/>
          </w:rPr>
          <w:t>wa</w:t>
        </w:r>
      </w:ins>
      <w:del w:id="2205" w:author="anna.resch88@gmail.com" w:date="2022-01-03T10:48:00Z">
        <w:r w:rsidR="00D64EDB" w:rsidRPr="009A1C08" w:rsidDel="000451AB">
          <w:rPr>
            <w:rFonts w:ascii="Times New Roman" w:hAnsi="Times New Roman" w:cs="Times New Roman"/>
            <w:sz w:val="24"/>
            <w:szCs w:val="24"/>
            <w:lang w:val="en-US"/>
          </w:rPr>
          <w:delText>i</w:delText>
        </w:r>
      </w:del>
      <w:r w:rsidR="00D64EDB" w:rsidRPr="009A1C08">
        <w:rPr>
          <w:rFonts w:ascii="Times New Roman" w:hAnsi="Times New Roman" w:cs="Times New Roman"/>
          <w:sz w:val="24"/>
          <w:szCs w:val="24"/>
          <w:lang w:val="en-US"/>
        </w:rPr>
        <w:t>s</w:t>
      </w:r>
      <w:r w:rsidR="00D64EDB" w:rsidRPr="009A1C08" w:rsidDel="00F87A27">
        <w:rPr>
          <w:rFonts w:ascii="Times New Roman" w:hAnsi="Times New Roman" w:cs="Times New Roman"/>
          <w:sz w:val="24"/>
          <w:szCs w:val="24"/>
          <w:lang w:val="en-US"/>
        </w:rPr>
        <w:t xml:space="preserve"> </w:t>
      </w:r>
      <w:r w:rsidRPr="009A1C08" w:rsidDel="00F87A27">
        <w:rPr>
          <w:rFonts w:ascii="Times New Roman" w:hAnsi="Times New Roman" w:cs="Times New Roman"/>
          <w:sz w:val="24"/>
          <w:szCs w:val="24"/>
          <w:lang w:val="en-US"/>
        </w:rPr>
        <w:t>solely attributed to riboflavin</w:t>
      </w:r>
      <w:r w:rsidRPr="009A1C08">
        <w:rPr>
          <w:rFonts w:ascii="Times New Roman" w:hAnsi="Times New Roman" w:cs="Times New Roman"/>
          <w:sz w:val="24"/>
          <w:szCs w:val="24"/>
          <w:lang w:val="en-US"/>
        </w:rPr>
        <w:t xml:space="preserve"> instead of</w:t>
      </w:r>
      <w:r w:rsidRPr="009A1C08" w:rsidDel="00F87A27">
        <w:rPr>
          <w:rFonts w:ascii="Times New Roman" w:hAnsi="Times New Roman" w:cs="Times New Roman"/>
          <w:sz w:val="24"/>
          <w:szCs w:val="24"/>
          <w:lang w:val="en-US"/>
        </w:rPr>
        <w:t xml:space="preserve"> the </w:t>
      </w:r>
      <w:del w:id="2206" w:author="anna.resch88@gmail.com" w:date="2022-01-16T12:57:00Z">
        <w:r w:rsidRPr="009A1C08" w:rsidDel="00A90536">
          <w:rPr>
            <w:rFonts w:ascii="Times New Roman" w:hAnsi="Times New Roman" w:cs="Times New Roman"/>
            <w:sz w:val="24"/>
            <w:szCs w:val="24"/>
            <w:lang w:val="en-US"/>
          </w:rPr>
          <w:delText>hydrogel glue</w:delText>
        </w:r>
      </w:del>
      <w:ins w:id="2207" w:author="anna.resch88@gmail.com" w:date="2022-01-16T12:57:00Z">
        <w:r w:rsidR="00A90536">
          <w:rPr>
            <w:rFonts w:ascii="Times New Roman" w:hAnsi="Times New Roman" w:cs="Times New Roman"/>
            <w:sz w:val="24"/>
            <w:szCs w:val="24"/>
            <w:lang w:val="en-US"/>
          </w:rPr>
          <w:t>ULU bioadhesive</w:t>
        </w:r>
      </w:ins>
      <w:r w:rsidRPr="009A1C08" w:rsidDel="00F87A27">
        <w:rPr>
          <w:rFonts w:ascii="Times New Roman" w:hAnsi="Times New Roman" w:cs="Times New Roman"/>
          <w:sz w:val="24"/>
          <w:szCs w:val="24"/>
          <w:lang w:val="en-US"/>
        </w:rPr>
        <w:t xml:space="preserve">, we performed tissue </w:t>
      </w:r>
      <w:r w:rsidRPr="009A1C08">
        <w:rPr>
          <w:rFonts w:ascii="Times New Roman" w:hAnsi="Times New Roman" w:cs="Times New Roman"/>
          <w:sz w:val="24"/>
          <w:szCs w:val="24"/>
          <w:lang w:val="en-US"/>
        </w:rPr>
        <w:t>attachment</w:t>
      </w:r>
      <w:r w:rsidRPr="009A1C08" w:rsidDel="00F87A27">
        <w:rPr>
          <w:rFonts w:ascii="Times New Roman" w:hAnsi="Times New Roman" w:cs="Times New Roman"/>
          <w:sz w:val="24"/>
          <w:szCs w:val="24"/>
          <w:lang w:val="en-US"/>
        </w:rPr>
        <w:t xml:space="preserve"> experiments </w:t>
      </w:r>
      <w:r w:rsidRPr="009A1C08">
        <w:rPr>
          <w:rFonts w:ascii="Times New Roman" w:hAnsi="Times New Roman" w:cs="Times New Roman"/>
          <w:sz w:val="24"/>
          <w:szCs w:val="24"/>
          <w:lang w:val="en-US"/>
        </w:rPr>
        <w:t>using</w:t>
      </w:r>
      <w:r w:rsidRPr="009A1C08" w:rsidDel="00F87A27">
        <w:rPr>
          <w:rFonts w:ascii="Times New Roman" w:hAnsi="Times New Roman" w:cs="Times New Roman"/>
          <w:sz w:val="24"/>
          <w:szCs w:val="24"/>
          <w:lang w:val="en-US"/>
        </w:rPr>
        <w:t xml:space="preserve"> </w:t>
      </w:r>
      <w:ins w:id="2208" w:author="anna.resch88@gmail.com" w:date="2022-01-04T18:21:00Z">
        <w:r w:rsidR="00952BB9">
          <w:rPr>
            <w:rFonts w:ascii="Times New Roman" w:hAnsi="Times New Roman" w:cs="Times New Roman"/>
            <w:sz w:val="24"/>
            <w:szCs w:val="24"/>
            <w:lang w:val="en-US"/>
          </w:rPr>
          <w:t>r</w:t>
        </w:r>
      </w:ins>
      <w:del w:id="2209" w:author="anna.resch88@gmail.com" w:date="2022-01-04T18:21:00Z">
        <w:r w:rsidR="005C188A" w:rsidRPr="009A1C08" w:rsidDel="00952BB9">
          <w:rPr>
            <w:rFonts w:ascii="Times New Roman" w:hAnsi="Times New Roman" w:cs="Times New Roman"/>
            <w:sz w:val="24"/>
            <w:szCs w:val="24"/>
            <w:lang w:val="en-US"/>
          </w:rPr>
          <w:delText>R</w:delText>
        </w:r>
      </w:del>
      <w:r w:rsidR="005C188A" w:rsidRPr="009A1C08" w:rsidDel="00F87A27">
        <w:rPr>
          <w:rFonts w:ascii="Times New Roman" w:hAnsi="Times New Roman" w:cs="Times New Roman"/>
          <w:sz w:val="24"/>
          <w:szCs w:val="24"/>
          <w:lang w:val="en-US"/>
        </w:rPr>
        <w:t>u</w:t>
      </w:r>
      <w:r w:rsidRPr="009A1C08" w:rsidDel="00F87A27">
        <w:rPr>
          <w:rFonts w:ascii="Times New Roman" w:hAnsi="Times New Roman" w:cs="Times New Roman"/>
          <w:sz w:val="24"/>
          <w:szCs w:val="24"/>
          <w:lang w:val="en-US"/>
        </w:rPr>
        <w:t>(II)bpy</w:t>
      </w:r>
      <w:r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lastRenderedPageBreak/>
        <w:t>as a catalyst. We found that</w:t>
      </w:r>
      <w:r w:rsidRPr="009A1C08" w:rsidDel="00F87A27">
        <w:rPr>
          <w:rFonts w:ascii="Times New Roman" w:hAnsi="Times New Roman" w:cs="Times New Roman"/>
          <w:sz w:val="24"/>
          <w:szCs w:val="24"/>
          <w:lang w:val="en-US"/>
        </w:rPr>
        <w:t xml:space="preserve"> </w:t>
      </w:r>
      <w:del w:id="2210" w:author="anna.resch88@gmail.com" w:date="2022-01-16T12:58:00Z">
        <w:r w:rsidRPr="009A1C08" w:rsidDel="00A90536">
          <w:rPr>
            <w:rFonts w:ascii="Times New Roman" w:hAnsi="Times New Roman" w:cs="Times New Roman"/>
            <w:sz w:val="24"/>
            <w:szCs w:val="24"/>
            <w:lang w:val="en-US"/>
          </w:rPr>
          <w:delText xml:space="preserve">the </w:delText>
        </w:r>
      </w:del>
      <w:ins w:id="2211" w:author="anna.resch88@gmail.com" w:date="2022-01-16T12:58:00Z">
        <w:r w:rsidR="00A90536">
          <w:rPr>
            <w:rFonts w:ascii="Times New Roman" w:hAnsi="Times New Roman" w:cs="Times New Roman"/>
            <w:sz w:val="24"/>
            <w:szCs w:val="24"/>
            <w:lang w:val="en-US"/>
          </w:rPr>
          <w:t>an ULD-V40-ULD</w:t>
        </w:r>
      </w:ins>
      <w:ins w:id="2212" w:author="anna.resch88@gmail.com" w:date="2022-01-16T12:57:00Z">
        <w:r w:rsidR="00A90536">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hydrogel </w:t>
      </w:r>
      <w:del w:id="2213" w:author="anna.resch88@gmail.com" w:date="2022-01-16T12:57:00Z">
        <w:r w:rsidRPr="009A1C08" w:rsidDel="00A90536">
          <w:rPr>
            <w:rFonts w:ascii="Times New Roman" w:hAnsi="Times New Roman" w:cs="Times New Roman"/>
            <w:sz w:val="24"/>
            <w:szCs w:val="24"/>
            <w:lang w:val="en-US"/>
          </w:rPr>
          <w:delText xml:space="preserve">glue </w:delText>
        </w:r>
      </w:del>
      <w:r w:rsidRPr="009A1C08" w:rsidDel="00F87A27">
        <w:rPr>
          <w:rFonts w:ascii="Times New Roman" w:hAnsi="Times New Roman" w:cs="Times New Roman"/>
          <w:sz w:val="24"/>
          <w:szCs w:val="24"/>
          <w:lang w:val="en-US"/>
        </w:rPr>
        <w:t>coalesce</w:t>
      </w:r>
      <w:ins w:id="2214" w:author="anna.resch88@gmail.com" w:date="2022-01-05T13:45:00Z">
        <w:r w:rsidR="00F025D2">
          <w:rPr>
            <w:rFonts w:ascii="Times New Roman" w:hAnsi="Times New Roman" w:cs="Times New Roman"/>
            <w:sz w:val="24"/>
            <w:szCs w:val="24"/>
            <w:lang w:val="en-US"/>
          </w:rPr>
          <w:t>d</w:t>
        </w:r>
      </w:ins>
      <w:del w:id="2215" w:author="anna.resch88@gmail.com" w:date="2022-01-05T13:45:00Z">
        <w:r w:rsidRPr="009A1C08" w:rsidDel="00F025D2">
          <w:rPr>
            <w:rFonts w:ascii="Times New Roman" w:hAnsi="Times New Roman" w:cs="Times New Roman"/>
            <w:sz w:val="24"/>
            <w:szCs w:val="24"/>
            <w:lang w:val="en-US"/>
          </w:rPr>
          <w:delText>s</w:delText>
        </w:r>
      </w:del>
      <w:r w:rsidRPr="009A1C08" w:rsidDel="00F87A27">
        <w:rPr>
          <w:rFonts w:ascii="Times New Roman" w:hAnsi="Times New Roman" w:cs="Times New Roman"/>
          <w:sz w:val="24"/>
          <w:szCs w:val="24"/>
          <w:lang w:val="en-US"/>
        </w:rPr>
        <w:t xml:space="preserve"> with cornea tissue </w:t>
      </w:r>
      <w:r w:rsidRPr="009A1C08">
        <w:rPr>
          <w:rFonts w:ascii="Times New Roman" w:hAnsi="Times New Roman" w:cs="Times New Roman"/>
          <w:sz w:val="24"/>
          <w:szCs w:val="24"/>
          <w:lang w:val="en-US"/>
        </w:rPr>
        <w:t>comparably in the absence of riboflavin</w:t>
      </w:r>
      <w:r w:rsidRPr="009A1C08" w:rsidDel="00F87A27">
        <w:rPr>
          <w:rFonts w:ascii="Times New Roman" w:hAnsi="Times New Roman" w:cs="Times New Roman"/>
          <w:sz w:val="24"/>
          <w:szCs w:val="24"/>
          <w:lang w:val="en-US"/>
        </w:rPr>
        <w:t xml:space="preserve">. </w:t>
      </w:r>
    </w:p>
    <w:p w14:paraId="7B4DFBCB" w14:textId="65A2D29C" w:rsidR="00325A1E" w:rsidRDefault="00452208" w:rsidP="009A1C08">
      <w:pPr>
        <w:spacing w:line="480" w:lineRule="auto"/>
        <w:jc w:val="both"/>
        <w:rPr>
          <w:ins w:id="2216" w:author="anna.resch88@gmail.com" w:date="2022-01-04T18:15:00Z"/>
          <w:rFonts w:ascii="Times New Roman" w:hAnsi="Times New Roman" w:cs="Times New Roman"/>
          <w:sz w:val="24"/>
          <w:szCs w:val="24"/>
          <w:lang w:val="en-US"/>
        </w:rPr>
      </w:pPr>
      <w:r w:rsidRPr="009A1C08">
        <w:rPr>
          <w:rFonts w:ascii="Times New Roman" w:hAnsi="Times New Roman" w:cs="Times New Roman"/>
          <w:sz w:val="24"/>
          <w:szCs w:val="24"/>
          <w:lang w:val="en-US"/>
        </w:rPr>
        <w:t>For corneal sealings, we applied a</w:t>
      </w:r>
      <w:r w:rsidR="00793837" w:rsidRPr="009A1C08">
        <w:rPr>
          <w:rFonts w:ascii="Times New Roman" w:hAnsi="Times New Roman" w:cs="Times New Roman"/>
          <w:sz w:val="24"/>
          <w:szCs w:val="24"/>
          <w:lang w:val="en-US"/>
        </w:rPr>
        <w:t xml:space="preserve"> </w:t>
      </w:r>
      <w:r w:rsidR="008D5BD5" w:rsidRPr="009A1C08">
        <w:rPr>
          <w:rFonts w:ascii="Times New Roman" w:hAnsi="Times New Roman" w:cs="Times New Roman"/>
          <w:sz w:val="24"/>
          <w:szCs w:val="24"/>
          <w:lang w:val="en-US"/>
        </w:rPr>
        <w:t xml:space="preserve">total </w:t>
      </w:r>
      <w:r w:rsidR="00B87D12" w:rsidRPr="009A1C08">
        <w:rPr>
          <w:rFonts w:ascii="Times New Roman" w:hAnsi="Times New Roman" w:cs="Times New Roman"/>
          <w:sz w:val="24"/>
          <w:szCs w:val="24"/>
          <w:lang w:val="en-US"/>
        </w:rPr>
        <w:t>exposure energy density</w:t>
      </w:r>
      <w:r w:rsidRPr="009A1C08">
        <w:rPr>
          <w:rFonts w:ascii="Times New Roman" w:hAnsi="Times New Roman" w:cs="Times New Roman"/>
          <w:sz w:val="24"/>
          <w:szCs w:val="24"/>
          <w:lang w:val="en-US"/>
        </w:rPr>
        <w:t xml:space="preserve"> of 5.8 J/cm², comparable to standard keratoconus treatment procedures</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&lt;EndNote&gt;&lt;Cite&gt;&lt;Author&gt;Wollensak&lt;/Author&gt;&lt;Year&gt;2003&lt;/Year&gt;&lt;RecNum&gt;188&lt;/RecNum&gt;&lt;DisplayText&gt;&lt;style face="superscript"&gt;[32]&lt;/style&gt;&lt;/DisplayText&gt;&lt;record&gt;&lt;rec-number&gt;188&lt;/rec-number&gt;&lt;foreign-keys&gt;&lt;key app="EN" db-id="zvspev52q5sttqetatnpexxo02zdpswpztzw" timestamp="1609678907"&gt;188&lt;/key&gt;&lt;/foreign-keys&gt;&lt;ref-type name="Journal Article"&gt;17&lt;/ref-type&gt;&lt;contributors&gt;&lt;authors&gt;&lt;author&gt;Wollensak, Gregor &lt;/author&gt;&lt;author&gt;Spoerl, Eberhard&lt;/author&gt;&lt;author&gt;Seiler, Theo&lt;/author&gt;&lt;/authors&gt;&lt;/contributors&gt;&lt;titles&gt;&lt;title&gt;Riboflavin/ultraviolet-a-induced collagen crosslinking for the treatment of keratoconus&lt;/title&gt;&lt;secondary-title&gt;Am J Ophthalmol&lt;/secondary-title&gt;&lt;/titles&gt;&lt;periodical&gt;&lt;full-title&gt;Am J Ophthalmol&lt;/full-title&gt;&lt;/periodical&gt;&lt;pages&gt;620-627&lt;/pages&gt;&lt;volume&gt;135&lt;/volume&gt;&lt;number&gt;5&lt;/number&gt;&lt;dates&gt;&lt;year&gt;2003&lt;/year&gt;&lt;/dates&gt;&lt;urls&gt;&lt;/urls&gt;&lt;custom2&gt;PMID: 12719068&lt;/custom2&gt;&lt;electronic-resource-num&gt;doi: 10.1016/s0002-9394(02)02220-1.&lt;/electronic-resource-num&gt;&lt;/record&gt;&lt;/Cite&gt;&lt;/EndNote&gt;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[32]</w:t>
      </w:r>
      <w:r w:rsidR="00697024">
        <w:rPr>
          <w:rFonts w:ascii="Times New Roman" w:hAnsi="Times New Roman" w:cs="Times New Roman"/>
          <w:sz w:val="24"/>
          <w:szCs w:val="24"/>
          <w:lang w:val="en-US"/>
        </w:rPr>
        <w:fldChar w:fldCharType="end"/>
      </w:r>
      <w:r w:rsidR="00505221" w:rsidRPr="009A1C08">
        <w:rPr>
          <w:rFonts w:ascii="Times New Roman" w:hAnsi="Times New Roman" w:cs="Times New Roman"/>
          <w:sz w:val="24"/>
          <w:szCs w:val="24"/>
          <w:lang w:val="en-US"/>
        </w:rPr>
        <w:t>, while</w:t>
      </w:r>
      <w:r w:rsidRPr="009A1C08">
        <w:rPr>
          <w:rFonts w:ascii="Times New Roman" w:hAnsi="Times New Roman" w:cs="Times New Roman"/>
          <w:sz w:val="24"/>
          <w:szCs w:val="24"/>
          <w:lang w:val="en-US"/>
        </w:rPr>
        <w:t xml:space="preserve"> </w:t>
      </w:r>
      <w:r w:rsidR="00DA5ECD" w:rsidRPr="009A1C08">
        <w:rPr>
          <w:rFonts w:ascii="Times New Roman" w:hAnsi="Times New Roman" w:cs="Times New Roman"/>
          <w:sz w:val="24"/>
          <w:szCs w:val="24"/>
          <w:lang w:val="en-US"/>
        </w:rPr>
        <w:t>samples</w:t>
      </w:r>
      <w:r w:rsidRPr="009A1C08">
        <w:rPr>
          <w:rFonts w:ascii="Times New Roman" w:hAnsi="Times New Roman" w:cs="Times New Roman"/>
          <w:sz w:val="24"/>
          <w:szCs w:val="24"/>
          <w:lang w:val="en-US"/>
        </w:rPr>
        <w:t xml:space="preserve"> for mechanical characterizations were </w:t>
      </w:r>
      <w:r w:rsidR="00992B2C" w:rsidRPr="009A1C08">
        <w:rPr>
          <w:rFonts w:ascii="Times New Roman" w:hAnsi="Times New Roman" w:cs="Times New Roman"/>
          <w:sz w:val="24"/>
          <w:szCs w:val="24"/>
          <w:lang w:val="en-US"/>
        </w:rPr>
        <w:t>exposed</w:t>
      </w:r>
      <w:r w:rsidRPr="009A1C08">
        <w:rPr>
          <w:rFonts w:ascii="Times New Roman" w:hAnsi="Times New Roman" w:cs="Times New Roman"/>
          <w:sz w:val="24"/>
          <w:szCs w:val="24"/>
          <w:lang w:val="en-US"/>
        </w:rPr>
        <w:t xml:space="preserve"> </w:t>
      </w:r>
      <w:r w:rsidR="00992B2C" w:rsidRPr="009A1C08">
        <w:rPr>
          <w:rFonts w:ascii="Times New Roman" w:hAnsi="Times New Roman" w:cs="Times New Roman"/>
          <w:sz w:val="24"/>
          <w:szCs w:val="24"/>
          <w:lang w:val="en-US"/>
        </w:rPr>
        <w:t xml:space="preserve">to </w:t>
      </w:r>
      <w:r w:rsidRPr="009A1C08">
        <w:rPr>
          <w:rFonts w:ascii="Times New Roman" w:hAnsi="Times New Roman" w:cs="Times New Roman"/>
          <w:sz w:val="24"/>
          <w:szCs w:val="24"/>
          <w:lang w:val="en-US"/>
        </w:rPr>
        <w:t xml:space="preserve">up to </w:t>
      </w:r>
      <w:del w:id="2217" w:author="anna.resch88@gmail.com" w:date="2022-01-16T12:58:00Z">
        <w:r w:rsidRPr="009A1C08" w:rsidDel="00A90536">
          <w:rPr>
            <w:rFonts w:ascii="Times New Roman" w:hAnsi="Times New Roman" w:cs="Times New Roman"/>
            <w:sz w:val="24"/>
            <w:szCs w:val="24"/>
            <w:lang w:val="en-US"/>
          </w:rPr>
          <w:delText xml:space="preserve">50 </w:delText>
        </w:r>
      </w:del>
      <w:ins w:id="2218" w:author="anna.resch88@gmail.com" w:date="2022-01-16T12:58:00Z">
        <w:r w:rsidR="00A90536">
          <w:rPr>
            <w:rFonts w:ascii="Times New Roman" w:hAnsi="Times New Roman" w:cs="Times New Roman"/>
            <w:sz w:val="24"/>
            <w:szCs w:val="24"/>
            <w:lang w:val="en-US"/>
          </w:rPr>
          <w:t>68</w:t>
        </w:r>
        <w:r w:rsidR="00A90536"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 xml:space="preserve">J/cm². However, exposure of </w:t>
      </w:r>
      <w:ins w:id="2219" w:author="anna.resch88@gmail.com" w:date="2022-01-05T11:39:00Z">
        <w:r w:rsidR="005D2025">
          <w:rPr>
            <w:rFonts w:ascii="Times New Roman" w:hAnsi="Times New Roman" w:cs="Times New Roman"/>
            <w:sz w:val="24"/>
            <w:szCs w:val="24"/>
            <w:lang w:val="en-US"/>
          </w:rPr>
          <w:t xml:space="preserve">riboflavin-crosslinked </w:t>
        </w:r>
      </w:ins>
      <w:r w:rsidRPr="009A1C08">
        <w:rPr>
          <w:rFonts w:ascii="Times New Roman" w:hAnsi="Times New Roman" w:cs="Times New Roman"/>
          <w:sz w:val="24"/>
          <w:szCs w:val="24"/>
          <w:lang w:val="en-US"/>
        </w:rPr>
        <w:t xml:space="preserve">20 % protein hydrogels </w:t>
      </w:r>
      <w:ins w:id="2220" w:author="anna.resch88@gmail.com" w:date="2022-01-05T11:39:00Z">
        <w:r w:rsidR="005D2025">
          <w:rPr>
            <w:rFonts w:ascii="Times New Roman" w:hAnsi="Times New Roman" w:cs="Times New Roman"/>
            <w:sz w:val="24"/>
            <w:szCs w:val="24"/>
            <w:lang w:val="en-US"/>
          </w:rPr>
          <w:t xml:space="preserve">of ULD-V20-ULD and ULD-V40-ULD </w:t>
        </w:r>
      </w:ins>
      <w:r w:rsidRPr="009A1C08">
        <w:rPr>
          <w:rFonts w:ascii="Times New Roman" w:hAnsi="Times New Roman" w:cs="Times New Roman"/>
          <w:sz w:val="24"/>
          <w:szCs w:val="24"/>
          <w:lang w:val="en-US"/>
        </w:rPr>
        <w:t>to 5.8 J/cm² yielded slightly softer, but mechanically stable and sti</w:t>
      </w:r>
      <w:r w:rsidRPr="005D2025">
        <w:rPr>
          <w:rFonts w:ascii="Times New Roman" w:hAnsi="Times New Roman" w:cs="Times New Roman"/>
          <w:sz w:val="24"/>
          <w:szCs w:val="24"/>
          <w:lang w:val="en-US"/>
        </w:rPr>
        <w:t>cky hydrogels with Young’s moduli of</w:t>
      </w:r>
      <w:r w:rsidR="00B607F5" w:rsidRPr="005D2025">
        <w:rPr>
          <w:rFonts w:ascii="Times New Roman" w:hAnsi="Times New Roman" w:cs="Times New Roman"/>
          <w:sz w:val="24"/>
          <w:szCs w:val="24"/>
          <w:lang w:val="en-US"/>
        </w:rPr>
        <w:t xml:space="preserve"> </w:t>
      </w:r>
      <w:r w:rsidRPr="005D2025">
        <w:rPr>
          <w:rFonts w:ascii="Times New Roman" w:hAnsi="Times New Roman" w:cs="Times New Roman"/>
          <w:sz w:val="24"/>
          <w:szCs w:val="24"/>
          <w:lang w:val="en-US"/>
        </w:rPr>
        <w:t>9</w:t>
      </w:r>
      <w:ins w:id="2221" w:author="anna.resch88@gmail.com" w:date="2022-01-05T11:38:00Z">
        <w:r w:rsidR="005D2025" w:rsidRPr="005D2025">
          <w:rPr>
            <w:rFonts w:ascii="Times New Roman" w:hAnsi="Times New Roman" w:cs="Times New Roman"/>
            <w:sz w:val="24"/>
            <w:szCs w:val="24"/>
            <w:lang w:val="en-US"/>
            <w:rPrChange w:id="2222" w:author="anna.resch88@gmail.com" w:date="2022-01-05T11:40:00Z">
              <w:rPr>
                <w:rFonts w:ascii="Times New Roman" w:hAnsi="Times New Roman" w:cs="Times New Roman"/>
                <w:sz w:val="24"/>
                <w:szCs w:val="24"/>
                <w:highlight w:val="magenta"/>
                <w:lang w:val="en-US"/>
              </w:rPr>
            </w:rPrChange>
          </w:rPr>
          <w:t>7.3</w:t>
        </w:r>
      </w:ins>
      <w:del w:id="2223" w:author="anna.resch88@gmail.com" w:date="2022-01-05T11:38:00Z">
        <w:r w:rsidRPr="005D2025" w:rsidDel="005D2025">
          <w:rPr>
            <w:rFonts w:ascii="Times New Roman" w:hAnsi="Times New Roman" w:cs="Times New Roman"/>
            <w:sz w:val="24"/>
            <w:szCs w:val="24"/>
            <w:lang w:val="en-US"/>
          </w:rPr>
          <w:delText>6.8</w:delText>
        </w:r>
      </w:del>
      <w:r w:rsidRPr="005D2025">
        <w:rPr>
          <w:rFonts w:ascii="Times New Roman" w:hAnsi="Times New Roman" w:cs="Times New Roman"/>
          <w:sz w:val="24"/>
          <w:szCs w:val="24"/>
          <w:lang w:val="en-US"/>
        </w:rPr>
        <w:t xml:space="preserve"> kPa and 45.</w:t>
      </w:r>
      <w:del w:id="2224" w:author="anna.resch88@gmail.com" w:date="2022-01-05T11:38:00Z">
        <w:r w:rsidRPr="005D2025" w:rsidDel="005D2025">
          <w:rPr>
            <w:rFonts w:ascii="Times New Roman" w:hAnsi="Times New Roman" w:cs="Times New Roman"/>
            <w:sz w:val="24"/>
            <w:szCs w:val="24"/>
            <w:lang w:val="en-US"/>
          </w:rPr>
          <w:delText>5</w:delText>
        </w:r>
      </w:del>
      <w:ins w:id="2225" w:author="anna.resch88@gmail.com" w:date="2022-01-05T11:38:00Z">
        <w:r w:rsidR="005D2025" w:rsidRPr="005D2025">
          <w:rPr>
            <w:rFonts w:ascii="Times New Roman" w:hAnsi="Times New Roman" w:cs="Times New Roman"/>
            <w:sz w:val="24"/>
            <w:szCs w:val="24"/>
            <w:lang w:val="en-US"/>
            <w:rPrChange w:id="2226" w:author="anna.resch88@gmail.com" w:date="2022-01-05T11:40:00Z">
              <w:rPr>
                <w:rFonts w:ascii="Times New Roman" w:hAnsi="Times New Roman" w:cs="Times New Roman"/>
                <w:sz w:val="24"/>
                <w:szCs w:val="24"/>
                <w:highlight w:val="magenta"/>
                <w:lang w:val="en-US"/>
              </w:rPr>
            </w:rPrChange>
          </w:rPr>
          <w:t>8</w:t>
        </w:r>
      </w:ins>
      <w:r w:rsidRPr="005D2025">
        <w:rPr>
          <w:rFonts w:ascii="Times New Roman" w:hAnsi="Times New Roman" w:cs="Times New Roman"/>
          <w:sz w:val="24"/>
          <w:szCs w:val="24"/>
          <w:lang w:val="en-US"/>
        </w:rPr>
        <w:t xml:space="preserve"> kPa (</w:t>
      </w:r>
      <w:del w:id="2227" w:author="anna.resch88@gmail.com" w:date="2022-01-05T11:40:00Z">
        <w:r w:rsidRPr="005D2025" w:rsidDel="005D2025">
          <w:rPr>
            <w:rFonts w:ascii="Times New Roman" w:hAnsi="Times New Roman" w:cs="Times New Roman"/>
            <w:sz w:val="24"/>
            <w:szCs w:val="24"/>
            <w:lang w:val="en-US"/>
          </w:rPr>
          <w:delText>StD</w:delText>
        </w:r>
      </w:del>
      <w:ins w:id="2228" w:author="anna.resch88@gmail.com" w:date="2022-01-05T11:40:00Z">
        <w:r w:rsidR="005D2025">
          <w:rPr>
            <w:rFonts w:ascii="Times New Roman" w:hAnsi="Times New Roman" w:cs="Times New Roman"/>
            <w:sz w:val="24"/>
            <w:szCs w:val="24"/>
            <w:lang w:val="en-US"/>
          </w:rPr>
          <w:t>±</w:t>
        </w:r>
      </w:ins>
      <w:r w:rsidRPr="005D2025">
        <w:rPr>
          <w:rFonts w:ascii="Times New Roman" w:hAnsi="Times New Roman" w:cs="Times New Roman"/>
          <w:sz w:val="24"/>
          <w:szCs w:val="24"/>
          <w:lang w:val="en-US"/>
        </w:rPr>
        <w:t xml:space="preserve"> 2</w:t>
      </w:r>
      <w:ins w:id="2229" w:author="anna.resch88@gmail.com" w:date="2022-01-05T11:38:00Z">
        <w:r w:rsidR="005D2025" w:rsidRPr="005D2025">
          <w:rPr>
            <w:rFonts w:ascii="Times New Roman" w:hAnsi="Times New Roman" w:cs="Times New Roman"/>
            <w:sz w:val="24"/>
            <w:szCs w:val="24"/>
            <w:lang w:val="en-US"/>
            <w:rPrChange w:id="2230" w:author="anna.resch88@gmail.com" w:date="2022-01-05T11:40:00Z">
              <w:rPr>
                <w:rFonts w:ascii="Times New Roman" w:hAnsi="Times New Roman" w:cs="Times New Roman"/>
                <w:sz w:val="24"/>
                <w:szCs w:val="24"/>
                <w:highlight w:val="magenta"/>
                <w:lang w:val="en-US"/>
              </w:rPr>
            </w:rPrChange>
          </w:rPr>
          <w:t>5.7</w:t>
        </w:r>
      </w:ins>
      <w:del w:id="2231" w:author="anna.resch88@gmail.com" w:date="2022-01-05T11:38:00Z">
        <w:r w:rsidRPr="005D2025" w:rsidDel="005D2025">
          <w:rPr>
            <w:rFonts w:ascii="Times New Roman" w:hAnsi="Times New Roman" w:cs="Times New Roman"/>
            <w:sz w:val="24"/>
            <w:szCs w:val="24"/>
            <w:lang w:val="en-US"/>
          </w:rPr>
          <w:delText>2.3</w:delText>
        </w:r>
      </w:del>
      <w:r w:rsidRPr="005D2025">
        <w:rPr>
          <w:rFonts w:ascii="Times New Roman" w:hAnsi="Times New Roman" w:cs="Times New Roman"/>
          <w:sz w:val="24"/>
          <w:szCs w:val="24"/>
          <w:lang w:val="en-US"/>
        </w:rPr>
        <w:t xml:space="preserve"> and </w:t>
      </w:r>
      <w:del w:id="2232" w:author="anna.resch88@gmail.com" w:date="2022-01-05T11:38:00Z">
        <w:r w:rsidRPr="005D2025" w:rsidDel="005D2025">
          <w:rPr>
            <w:rFonts w:ascii="Times New Roman" w:hAnsi="Times New Roman" w:cs="Times New Roman"/>
            <w:sz w:val="24"/>
            <w:szCs w:val="24"/>
            <w:lang w:val="en-US"/>
          </w:rPr>
          <w:delText>25.4</w:delText>
        </w:r>
      </w:del>
      <w:ins w:id="2233" w:author="anna.resch88@gmail.com" w:date="2022-01-05T11:38:00Z">
        <w:r w:rsidR="005D2025" w:rsidRPr="005D2025">
          <w:rPr>
            <w:rFonts w:ascii="Times New Roman" w:hAnsi="Times New Roman" w:cs="Times New Roman"/>
            <w:sz w:val="24"/>
            <w:szCs w:val="24"/>
            <w:lang w:val="en-US"/>
            <w:rPrChange w:id="2234" w:author="anna.resch88@gmail.com" w:date="2022-01-05T11:40:00Z">
              <w:rPr>
                <w:rFonts w:ascii="Times New Roman" w:hAnsi="Times New Roman" w:cs="Times New Roman"/>
                <w:sz w:val="24"/>
                <w:szCs w:val="24"/>
                <w:highlight w:val="magenta"/>
                <w:lang w:val="en-US"/>
              </w:rPr>
            </w:rPrChange>
          </w:rPr>
          <w:t>18.5</w:t>
        </w:r>
      </w:ins>
      <w:r w:rsidRPr="005D2025">
        <w:rPr>
          <w:rFonts w:ascii="Times New Roman" w:hAnsi="Times New Roman" w:cs="Times New Roman"/>
          <w:sz w:val="24"/>
          <w:szCs w:val="24"/>
          <w:lang w:val="en-US"/>
        </w:rPr>
        <w:t xml:space="preserve"> kPa</w:t>
      </w:r>
      <w:ins w:id="2235" w:author="anna.resch88@gmail.com" w:date="2022-01-05T11:39:00Z">
        <w:r w:rsidR="005D2025" w:rsidRPr="005D2025">
          <w:rPr>
            <w:rFonts w:ascii="Times New Roman" w:hAnsi="Times New Roman" w:cs="Times New Roman"/>
            <w:sz w:val="24"/>
            <w:szCs w:val="24"/>
            <w:lang w:val="en-US"/>
          </w:rPr>
          <w:t>)</w:t>
        </w:r>
      </w:ins>
      <w:r w:rsidRPr="005D2025">
        <w:rPr>
          <w:rFonts w:ascii="Times New Roman" w:hAnsi="Times New Roman" w:cs="Times New Roman"/>
          <w:sz w:val="24"/>
          <w:szCs w:val="24"/>
          <w:lang w:val="en-US"/>
        </w:rPr>
        <w:t>, respectively</w:t>
      </w:r>
      <w:r w:rsidRPr="009A1C08">
        <w:rPr>
          <w:rFonts w:ascii="Times New Roman" w:hAnsi="Times New Roman" w:cs="Times New Roman"/>
          <w:sz w:val="24"/>
          <w:szCs w:val="24"/>
          <w:lang w:val="en-US"/>
        </w:rPr>
        <w:t>, as determined by nanoindentation</w:t>
      </w:r>
      <w:del w:id="2236" w:author="anna.resch88@gmail.com" w:date="2022-01-05T11:39:00Z">
        <w:r w:rsidRPr="009A1C08" w:rsidDel="005D2025">
          <w:rPr>
            <w:rFonts w:ascii="Times New Roman" w:hAnsi="Times New Roman" w:cs="Times New Roman"/>
            <w:sz w:val="24"/>
            <w:szCs w:val="24"/>
            <w:lang w:val="en-US"/>
          </w:rPr>
          <w:delText>)</w:delText>
        </w:r>
      </w:del>
      <w:del w:id="2237" w:author="anna.resch88@gmail.com" w:date="2022-01-05T11:40:00Z">
        <w:r w:rsidRPr="009A1C08" w:rsidDel="005D2025">
          <w:rPr>
            <w:rFonts w:ascii="Times New Roman" w:hAnsi="Times New Roman" w:cs="Times New Roman"/>
            <w:sz w:val="24"/>
            <w:szCs w:val="24"/>
            <w:lang w:val="en-US"/>
          </w:rPr>
          <w:delText xml:space="preserve"> for </w:delText>
        </w:r>
        <w:r w:rsidR="00CD5F6A" w:rsidRPr="009A1C08" w:rsidDel="005D2025">
          <w:rPr>
            <w:rFonts w:ascii="Times New Roman" w:hAnsi="Times New Roman" w:cs="Times New Roman"/>
            <w:sz w:val="24"/>
            <w:szCs w:val="24"/>
            <w:lang w:val="en-US"/>
          </w:rPr>
          <w:delText xml:space="preserve">20% </w:delText>
        </w:r>
        <w:r w:rsidR="00B607F5" w:rsidRPr="009A1C08" w:rsidDel="005D2025">
          <w:rPr>
            <w:rFonts w:ascii="Times New Roman" w:hAnsi="Times New Roman" w:cs="Times New Roman"/>
            <w:sz w:val="24"/>
            <w:szCs w:val="24"/>
            <w:lang w:val="en-US"/>
          </w:rPr>
          <w:delText>ULD-V20-ULD and ULD-V40-ULD</w:delText>
        </w:r>
        <w:r w:rsidRPr="009A1C08" w:rsidDel="005D2025">
          <w:rPr>
            <w:rFonts w:ascii="Times New Roman" w:hAnsi="Times New Roman" w:cs="Times New Roman"/>
            <w:sz w:val="24"/>
            <w:szCs w:val="24"/>
            <w:lang w:val="en-US"/>
          </w:rPr>
          <w:delText>, respectively</w:delText>
        </w:r>
        <w:r w:rsidR="00B607F5" w:rsidRPr="009A1C08" w:rsidDel="005D2025">
          <w:rPr>
            <w:rFonts w:ascii="Times New Roman" w:hAnsi="Times New Roman" w:cs="Times New Roman"/>
            <w:sz w:val="24"/>
            <w:szCs w:val="24"/>
            <w:lang w:val="en-US"/>
          </w:rPr>
          <w:delText xml:space="preserve"> (</w:delText>
        </w:r>
        <w:r w:rsidRPr="009A1C08" w:rsidDel="005D2025">
          <w:rPr>
            <w:rFonts w:ascii="Times New Roman" w:hAnsi="Times New Roman" w:cs="Times New Roman"/>
            <w:sz w:val="24"/>
            <w:szCs w:val="24"/>
            <w:lang w:val="en-US"/>
          </w:rPr>
          <w:delText xml:space="preserve">reconstituted </w:delText>
        </w:r>
        <w:r w:rsidR="00B607F5" w:rsidRPr="009A1C08" w:rsidDel="005D2025">
          <w:rPr>
            <w:rFonts w:ascii="Times New Roman" w:hAnsi="Times New Roman" w:cs="Times New Roman"/>
            <w:sz w:val="24"/>
            <w:szCs w:val="24"/>
            <w:lang w:val="en-US"/>
          </w:rPr>
          <w:delText>in PBS buffer, 2.5 mM riboflavin, 30 mM APS)</w:delText>
        </w:r>
      </w:del>
      <w:r w:rsidR="00B607F5" w:rsidRPr="009A1C08">
        <w:rPr>
          <w:rFonts w:ascii="Times New Roman" w:hAnsi="Times New Roman" w:cs="Times New Roman"/>
          <w:sz w:val="24"/>
          <w:szCs w:val="24"/>
          <w:lang w:val="en-US"/>
        </w:rPr>
        <w:t xml:space="preserve">. </w:t>
      </w:r>
      <w:r w:rsidR="00EB0A7B" w:rsidRPr="009A1C08">
        <w:rPr>
          <w:rFonts w:ascii="Times New Roman" w:hAnsi="Times New Roman" w:cs="Times New Roman"/>
          <w:sz w:val="24"/>
          <w:szCs w:val="24"/>
          <w:lang w:val="en-US"/>
        </w:rPr>
        <w:t xml:space="preserve">These values are in a similar range as </w:t>
      </w:r>
      <w:r w:rsidR="00866877" w:rsidRPr="009A1C08">
        <w:rPr>
          <w:rFonts w:ascii="Times New Roman" w:hAnsi="Times New Roman" w:cs="Times New Roman"/>
          <w:sz w:val="24"/>
          <w:szCs w:val="24"/>
          <w:lang w:val="en-US"/>
        </w:rPr>
        <w:t xml:space="preserve">native corneal </w:t>
      </w:r>
      <w:r w:rsidR="002F53FA" w:rsidRPr="009A1C08">
        <w:rPr>
          <w:rFonts w:ascii="Times New Roman" w:hAnsi="Times New Roman" w:cs="Times New Roman"/>
          <w:sz w:val="24"/>
          <w:szCs w:val="24"/>
          <w:lang w:val="en-US"/>
        </w:rPr>
        <w:t xml:space="preserve">Young’s </w:t>
      </w:r>
      <w:r w:rsidR="00866877" w:rsidRPr="009A1C08">
        <w:rPr>
          <w:rFonts w:ascii="Times New Roman" w:hAnsi="Times New Roman" w:cs="Times New Roman"/>
          <w:sz w:val="24"/>
          <w:szCs w:val="24"/>
          <w:lang w:val="en-US"/>
        </w:rPr>
        <w:t>moduli determined by the same method</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&lt;EndNote&gt;&lt;Cite&gt;&lt;Author&gt;Swain&lt;/Author&gt;&lt;Year&gt;2017&lt;/Year&gt;&lt;RecNum&gt;27&lt;/RecNum&gt;&lt;DisplayText&gt;&lt;style face="superscript"&gt;[33]&lt;/style&gt;&lt;/DisplayText&gt;&lt;record&gt;&lt;rec-number&gt;27&lt;/rec-number&gt;&lt;foreign-keys&gt;&lt;key app="EN" db-id="zvspev52q5sttqetatnpexxo02zdpswpztzw" timestamp="1602401589"&gt;27&lt;/key&gt;&lt;/foreign-keys&gt;&lt;ref-type name="Journal Article"&gt;17&lt;/ref-type&gt;&lt;contributors&gt;&lt;authors&gt;&lt;author&gt;Swain, M. V.&lt;/author&gt;&lt;author&gt;Nohava, J.&lt;/author&gt;&lt;author&gt;Eberwein, P.&lt;/author&gt;&lt;/authors&gt;&lt;/contributors&gt;&lt;titles&gt;&lt;title&gt;A simple basis for determination of the modulus and hydraulic conductivity of human ocular surface using nano-indentation&lt;/title&gt;&lt;secondary-title&gt;Acta Biomaterialia&lt;/secondary-title&gt;&lt;/titles&gt;&lt;periodical&gt;&lt;full-title&gt;Acta Biomaterialia&lt;/full-title&gt;&lt;/periodical&gt;&lt;pages&gt;312-321&lt;/pages&gt;&lt;volume&gt;50&lt;/volume&gt;&lt;keywords&gt;&lt;keyword&gt;Cornea stroma&lt;/keyword&gt;&lt;keyword&gt;Darcy&amp;apos;s Law&lt;/keyword&gt;&lt;keyword&gt;Elastic modulus&lt;/keyword&gt;&lt;keyword&gt;Eye&lt;/keyword&gt;&lt;keyword&gt;Hydraulic conductivity&lt;/keyword&gt;&lt;keyword&gt;Limbus&lt;/keyword&gt;&lt;keyword&gt;Loading rate&lt;/keyword&gt;&lt;keyword&gt;Sclera&lt;/keyword&gt;&lt;keyword&gt;Spherical indentation&lt;/keyword&gt;&lt;/keywords&gt;&lt;dates&gt;&lt;year&gt;2017&lt;/year&gt;&lt;/dates&gt;&lt;publisher&gt;Acta Materialia Inc.&lt;/publisher&gt;&lt;urls&gt;&lt;related-urls&gt;&lt;url&gt;http://dx.doi.org/10.1016/j.actbio.2016.12.007&lt;/url&gt;&lt;/related-urls&gt;&lt;pdf-urls&gt;&lt;url&gt;file:///C:/Users/annar/Documents/Backup ZBSA Aug 2019/05_Paper/Paper NatMat ULD/Swain, Acta Biomaterialia 2017.pdf&lt;/url&gt;&lt;/pdf-urls&gt;&lt;/urls&gt;&lt;electronic-resource-num&gt;10.1016/j.actbio.2016.12.007&lt;/electronic-resource-num&gt;&lt;/record&gt;&lt;/Cite&gt;&lt;/EndNote&gt;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[33]</w:t>
      </w:r>
      <w:r w:rsidR="00697024">
        <w:rPr>
          <w:rFonts w:ascii="Times New Roman" w:hAnsi="Times New Roman" w:cs="Times New Roman"/>
          <w:sz w:val="24"/>
          <w:szCs w:val="24"/>
          <w:lang w:val="en-US"/>
        </w:rPr>
        <w:fldChar w:fldCharType="end"/>
      </w:r>
      <w:r w:rsidR="00866877" w:rsidRPr="009A1C08">
        <w:rPr>
          <w:rFonts w:ascii="Times New Roman" w:hAnsi="Times New Roman" w:cs="Times New Roman"/>
          <w:sz w:val="24"/>
          <w:szCs w:val="24"/>
          <w:lang w:val="en-US"/>
        </w:rPr>
        <w:t>.</w:t>
      </w:r>
      <w:r w:rsidR="003A48C4" w:rsidRPr="009A1C08">
        <w:rPr>
          <w:rFonts w:ascii="Times New Roman" w:hAnsi="Times New Roman" w:cs="Times New Roman"/>
          <w:sz w:val="24"/>
          <w:szCs w:val="24"/>
          <w:lang w:val="en-US"/>
        </w:rPr>
        <w:t xml:space="preserve"> </w:t>
      </w:r>
      <w:r w:rsidR="00EB62EA" w:rsidRPr="009A1C08">
        <w:rPr>
          <w:rFonts w:ascii="Times New Roman" w:hAnsi="Times New Roman" w:cs="Times New Roman"/>
          <w:sz w:val="24"/>
          <w:szCs w:val="24"/>
          <w:lang w:val="en-US"/>
        </w:rPr>
        <w:t xml:space="preserve">Future research </w:t>
      </w:r>
      <w:r w:rsidR="00D64EDB" w:rsidRPr="009A1C08">
        <w:rPr>
          <w:rFonts w:ascii="Times New Roman" w:hAnsi="Times New Roman" w:cs="Times New Roman"/>
          <w:sz w:val="24"/>
          <w:szCs w:val="24"/>
          <w:lang w:val="en-US"/>
        </w:rPr>
        <w:t xml:space="preserve">will </w:t>
      </w:r>
      <w:r w:rsidR="00EB62EA" w:rsidRPr="009A1C08">
        <w:rPr>
          <w:rFonts w:ascii="Times New Roman" w:hAnsi="Times New Roman" w:cs="Times New Roman"/>
          <w:sz w:val="24"/>
          <w:szCs w:val="24"/>
          <w:lang w:val="en-US"/>
        </w:rPr>
        <w:t xml:space="preserve">aim at meeting the </w:t>
      </w:r>
      <w:r w:rsidR="002F53FA" w:rsidRPr="009A1C08">
        <w:rPr>
          <w:rFonts w:ascii="Times New Roman" w:hAnsi="Times New Roman" w:cs="Times New Roman"/>
          <w:sz w:val="24"/>
          <w:szCs w:val="24"/>
          <w:lang w:val="en-US"/>
        </w:rPr>
        <w:t xml:space="preserve">Young’s </w:t>
      </w:r>
      <w:r w:rsidR="00CD5F6A" w:rsidRPr="009A1C08">
        <w:rPr>
          <w:rFonts w:ascii="Times New Roman" w:hAnsi="Times New Roman" w:cs="Times New Roman"/>
          <w:sz w:val="24"/>
          <w:szCs w:val="24"/>
          <w:lang w:val="en-US"/>
        </w:rPr>
        <w:t>modulus</w:t>
      </w:r>
      <w:ins w:id="2238" w:author="Alexander Resch" w:date="2022-01-18T20:57:00Z">
        <w:r w:rsidR="00D1321F">
          <w:rPr>
            <w:rFonts w:ascii="Times New Roman" w:hAnsi="Times New Roman" w:cs="Times New Roman"/>
            <w:sz w:val="24"/>
            <w:szCs w:val="24"/>
            <w:lang w:val="en-US"/>
          </w:rPr>
          <w:t xml:space="preserve"> of</w:t>
        </w:r>
      </w:ins>
      <w:r w:rsidR="00EB62EA" w:rsidRPr="009A1C08">
        <w:rPr>
          <w:rFonts w:ascii="Times New Roman" w:hAnsi="Times New Roman" w:cs="Times New Roman"/>
          <w:sz w:val="24"/>
          <w:szCs w:val="24"/>
          <w:lang w:val="en-US"/>
        </w:rPr>
        <w:t xml:space="preserve"> other tissues by varying the </w:t>
      </w:r>
      <w:del w:id="2239" w:author="anna.resch88@gmail.com" w:date="2022-01-03T10:49:00Z">
        <w:r w:rsidR="00F739FE" w:rsidRPr="009A1C08" w:rsidDel="000451AB">
          <w:rPr>
            <w:rFonts w:ascii="Times New Roman" w:hAnsi="Times New Roman" w:cs="Times New Roman"/>
            <w:sz w:val="24"/>
            <w:szCs w:val="24"/>
            <w:lang w:val="en-US"/>
          </w:rPr>
          <w:delText>BioUltraBond</w:delText>
        </w:r>
      </w:del>
      <w:ins w:id="2240" w:author="anna.resch88@gmail.com" w:date="2022-01-03T10:49:00Z">
        <w:r w:rsidR="000451AB">
          <w:rPr>
            <w:rFonts w:ascii="Times New Roman" w:hAnsi="Times New Roman" w:cs="Times New Roman"/>
            <w:sz w:val="24"/>
            <w:szCs w:val="24"/>
            <w:lang w:val="en-US"/>
          </w:rPr>
          <w:t>ULU</w:t>
        </w:r>
      </w:ins>
      <w:del w:id="2241" w:author="anna.resch88@gmail.com" w:date="2022-01-03T10:49:00Z">
        <w:r w:rsidR="00B70107" w:rsidRPr="009A1C08" w:rsidDel="000451AB">
          <w:rPr>
            <w:rFonts w:ascii="Times New Roman" w:hAnsi="Times New Roman" w:cs="Times New Roman"/>
            <w:sz w:val="24"/>
            <w:szCs w:val="24"/>
            <w:lang w:val="en-US"/>
          </w:rPr>
          <w:delText>-</w:delText>
        </w:r>
      </w:del>
      <w:ins w:id="2242" w:author="anna.resch88@gmail.com" w:date="2022-01-03T10:49:00Z">
        <w:r w:rsidR="000451AB">
          <w:rPr>
            <w:rFonts w:ascii="Times New Roman" w:hAnsi="Times New Roman" w:cs="Times New Roman"/>
            <w:sz w:val="24"/>
            <w:szCs w:val="24"/>
            <w:lang w:val="en-US"/>
          </w:rPr>
          <w:t xml:space="preserve"> </w:t>
        </w:r>
      </w:ins>
      <w:r w:rsidR="00EB62EA" w:rsidRPr="009A1C08">
        <w:rPr>
          <w:rFonts w:ascii="Times New Roman" w:hAnsi="Times New Roman" w:cs="Times New Roman"/>
          <w:sz w:val="24"/>
          <w:szCs w:val="24"/>
          <w:lang w:val="en-US"/>
        </w:rPr>
        <w:t xml:space="preserve">composition </w:t>
      </w:r>
      <w:r w:rsidR="00CD5F6A" w:rsidRPr="009A1C08">
        <w:rPr>
          <w:rFonts w:ascii="Times New Roman" w:hAnsi="Times New Roman" w:cs="Times New Roman"/>
          <w:sz w:val="24"/>
          <w:szCs w:val="24"/>
          <w:lang w:val="en-US"/>
        </w:rPr>
        <w:t xml:space="preserve">regarding protein </w:t>
      </w:r>
      <w:r w:rsidR="00EF43A2" w:rsidRPr="009A1C08">
        <w:rPr>
          <w:rFonts w:ascii="Times New Roman" w:hAnsi="Times New Roman" w:cs="Times New Roman"/>
          <w:sz w:val="24"/>
          <w:szCs w:val="24"/>
          <w:lang w:val="en-US"/>
        </w:rPr>
        <w:t>concentration</w:t>
      </w:r>
      <w:r w:rsidR="00CD5F6A" w:rsidRPr="009A1C08">
        <w:rPr>
          <w:rFonts w:ascii="Times New Roman" w:hAnsi="Times New Roman" w:cs="Times New Roman"/>
          <w:sz w:val="24"/>
          <w:szCs w:val="24"/>
          <w:lang w:val="en-US"/>
        </w:rPr>
        <w:t xml:space="preserve">, type of catalyst, APS concentration </w:t>
      </w:r>
      <w:r w:rsidR="00EB62EA" w:rsidRPr="009A1C08">
        <w:rPr>
          <w:rFonts w:ascii="Times New Roman" w:hAnsi="Times New Roman" w:cs="Times New Roman"/>
          <w:sz w:val="24"/>
          <w:szCs w:val="24"/>
          <w:lang w:val="en-US"/>
        </w:rPr>
        <w:t>and adapting crosslinking parameters</w:t>
      </w:r>
      <w:del w:id="2243" w:author="anna.resch88@gmail.com" w:date="2022-01-03T10:50:00Z">
        <w:r w:rsidR="00CD5F6A" w:rsidRPr="009A1C08" w:rsidDel="000451AB">
          <w:rPr>
            <w:rFonts w:ascii="Times New Roman" w:hAnsi="Times New Roman" w:cs="Times New Roman"/>
            <w:sz w:val="24"/>
            <w:szCs w:val="24"/>
            <w:lang w:val="en-US"/>
          </w:rPr>
          <w:delText xml:space="preserve"> (length, </w:delText>
        </w:r>
        <w:r w:rsidR="00665915" w:rsidRPr="009A1C08" w:rsidDel="000451AB">
          <w:rPr>
            <w:rFonts w:ascii="Times New Roman" w:hAnsi="Times New Roman" w:cs="Times New Roman"/>
            <w:sz w:val="24"/>
            <w:szCs w:val="24"/>
            <w:lang w:val="en-US"/>
          </w:rPr>
          <w:delText>ch</w:delText>
        </w:r>
        <w:r w:rsidR="00CD5F6A" w:rsidRPr="009A1C08" w:rsidDel="000451AB">
          <w:rPr>
            <w:rFonts w:ascii="Times New Roman" w:hAnsi="Times New Roman" w:cs="Times New Roman"/>
            <w:sz w:val="24"/>
            <w:szCs w:val="24"/>
            <w:lang w:val="en-US"/>
          </w:rPr>
          <w:delText>emical compositions od type of protein)</w:delText>
        </w:r>
      </w:del>
      <w:r w:rsidR="00EB62EA" w:rsidRPr="009A1C08">
        <w:rPr>
          <w:rFonts w:ascii="Times New Roman" w:hAnsi="Times New Roman" w:cs="Times New Roman"/>
          <w:sz w:val="24"/>
          <w:szCs w:val="24"/>
          <w:lang w:val="en-US"/>
        </w:rPr>
        <w:t xml:space="preserve">. </w:t>
      </w:r>
      <w:r w:rsidR="00B70107" w:rsidRPr="009A1C08">
        <w:rPr>
          <w:rFonts w:ascii="Times New Roman" w:hAnsi="Times New Roman" w:cs="Times New Roman"/>
          <w:sz w:val="24"/>
          <w:szCs w:val="24"/>
          <w:lang w:val="en-US"/>
        </w:rPr>
        <w:t>In combination with the linker and crosslinking conditions</w:t>
      </w:r>
      <w:ins w:id="2244" w:author="anna.resch88@gmail.com" w:date="2022-01-03T10:50:00Z">
        <w:r w:rsidR="000451AB">
          <w:rPr>
            <w:rFonts w:ascii="Times New Roman" w:hAnsi="Times New Roman" w:cs="Times New Roman"/>
            <w:sz w:val="24"/>
            <w:szCs w:val="24"/>
            <w:lang w:val="en-US"/>
          </w:rPr>
          <w:t>,</w:t>
        </w:r>
      </w:ins>
      <w:r w:rsidR="00B70107" w:rsidRPr="009A1C08">
        <w:rPr>
          <w:rFonts w:ascii="Times New Roman" w:hAnsi="Times New Roman" w:cs="Times New Roman"/>
          <w:sz w:val="24"/>
          <w:szCs w:val="24"/>
          <w:lang w:val="en-US"/>
        </w:rPr>
        <w:t xml:space="preserve"> the bis-ULD-functionalized ELP</w:t>
      </w:r>
      <w:r w:rsidR="00F739FE" w:rsidRPr="009A1C08">
        <w:rPr>
          <w:rFonts w:ascii="Times New Roman" w:hAnsi="Times New Roman" w:cs="Times New Roman"/>
          <w:sz w:val="24"/>
          <w:szCs w:val="24"/>
          <w:lang w:val="en-US"/>
        </w:rPr>
        <w:t>s</w:t>
      </w:r>
      <w:r w:rsidR="00B70107" w:rsidRPr="009A1C08">
        <w:rPr>
          <w:rFonts w:ascii="Times New Roman" w:hAnsi="Times New Roman" w:cs="Times New Roman"/>
          <w:sz w:val="24"/>
          <w:szCs w:val="24"/>
          <w:lang w:val="en-US"/>
        </w:rPr>
        <w:t xml:space="preserve"> provide a powerful </w:t>
      </w:r>
      <w:ins w:id="2245" w:author="anna.resch88@gmail.com" w:date="2022-01-05T13:21:00Z">
        <w:r w:rsidR="000D626B">
          <w:rPr>
            <w:rFonts w:ascii="Times New Roman" w:hAnsi="Times New Roman" w:cs="Times New Roman"/>
            <w:sz w:val="24"/>
            <w:szCs w:val="24"/>
            <w:lang w:val="en-US"/>
          </w:rPr>
          <w:t>cornea</w:t>
        </w:r>
      </w:ins>
      <w:del w:id="2246" w:author="anna.resch88@gmail.com" w:date="2022-01-05T13:21:00Z">
        <w:r w:rsidR="00B70107" w:rsidRPr="009A1C08" w:rsidDel="000D626B">
          <w:rPr>
            <w:rFonts w:ascii="Times New Roman" w:hAnsi="Times New Roman" w:cs="Times New Roman"/>
            <w:sz w:val="24"/>
            <w:szCs w:val="24"/>
            <w:lang w:val="en-US"/>
          </w:rPr>
          <w:delText>wet</w:delText>
        </w:r>
      </w:del>
      <w:r w:rsidR="00B70107" w:rsidRPr="009A1C08">
        <w:rPr>
          <w:rFonts w:ascii="Times New Roman" w:hAnsi="Times New Roman" w:cs="Times New Roman"/>
          <w:sz w:val="24"/>
          <w:szCs w:val="24"/>
          <w:lang w:val="en-US"/>
        </w:rPr>
        <w:t xml:space="preserve">-adhesive, highly elastic, </w:t>
      </w:r>
      <w:r w:rsidR="00B70107" w:rsidRPr="00A90536">
        <w:rPr>
          <w:rFonts w:ascii="Times New Roman" w:hAnsi="Times New Roman" w:cs="Times New Roman"/>
          <w:sz w:val="24"/>
          <w:szCs w:val="24"/>
          <w:lang w:val="en-US"/>
        </w:rPr>
        <w:t>stretchable</w:t>
      </w:r>
      <w:r w:rsidR="00165593" w:rsidRPr="00A90536">
        <w:rPr>
          <w:rFonts w:ascii="Times New Roman" w:hAnsi="Times New Roman" w:cs="Times New Roman"/>
          <w:sz w:val="24"/>
          <w:szCs w:val="24"/>
          <w:lang w:val="en-US"/>
        </w:rPr>
        <w:t xml:space="preserve"> (up to 2</w:t>
      </w:r>
      <w:ins w:id="2247" w:author="anna.resch88@gmail.com" w:date="2022-01-16T13:00:00Z">
        <w:r w:rsidR="00A90536">
          <w:rPr>
            <w:rFonts w:ascii="Times New Roman" w:hAnsi="Times New Roman" w:cs="Times New Roman"/>
            <w:sz w:val="24"/>
            <w:szCs w:val="24"/>
            <w:highlight w:val="magenta"/>
            <w:lang w:val="en-US"/>
          </w:rPr>
          <w:t>6</w:t>
        </w:r>
      </w:ins>
      <w:del w:id="2248" w:author="anna.resch88@gmail.com" w:date="2022-01-16T13:00:00Z">
        <w:r w:rsidR="00165593" w:rsidRPr="00952BB9" w:rsidDel="00A90536">
          <w:rPr>
            <w:rFonts w:ascii="Times New Roman" w:hAnsi="Times New Roman" w:cs="Times New Roman"/>
            <w:sz w:val="24"/>
            <w:szCs w:val="24"/>
            <w:highlight w:val="magenta"/>
            <w:lang w:val="en-US"/>
            <w:rPrChange w:id="2249" w:author="anna.resch88@gmail.com" w:date="2022-01-04T18:21:00Z">
              <w:rPr>
                <w:rFonts w:ascii="Times New Roman" w:hAnsi="Times New Roman" w:cs="Times New Roman"/>
                <w:sz w:val="24"/>
                <w:szCs w:val="24"/>
                <w:lang w:val="en-US"/>
              </w:rPr>
            </w:rPrChange>
          </w:rPr>
          <w:delText>5</w:delText>
        </w:r>
      </w:del>
      <w:r w:rsidR="00165593" w:rsidRPr="00952BB9">
        <w:rPr>
          <w:rFonts w:ascii="Times New Roman" w:hAnsi="Times New Roman" w:cs="Times New Roman"/>
          <w:sz w:val="24"/>
          <w:szCs w:val="24"/>
          <w:highlight w:val="magenta"/>
          <w:lang w:val="en-US"/>
          <w:rPrChange w:id="2250" w:author="anna.resch88@gmail.com" w:date="2022-01-04T18:21:00Z">
            <w:rPr>
              <w:rFonts w:ascii="Times New Roman" w:hAnsi="Times New Roman" w:cs="Times New Roman"/>
              <w:sz w:val="24"/>
              <w:szCs w:val="24"/>
              <w:lang w:val="en-US"/>
            </w:rPr>
          </w:rPrChange>
        </w:rPr>
        <w:t>0%)</w:t>
      </w:r>
      <w:r w:rsidR="00B70107" w:rsidRPr="009A1C08">
        <w:rPr>
          <w:rFonts w:ascii="Times New Roman" w:hAnsi="Times New Roman" w:cs="Times New Roman"/>
          <w:sz w:val="24"/>
          <w:szCs w:val="24"/>
          <w:lang w:val="en-US"/>
        </w:rPr>
        <w:t xml:space="preserve"> and resilient </w:t>
      </w:r>
      <w:r w:rsidR="00165593" w:rsidRPr="009A1C08">
        <w:rPr>
          <w:rFonts w:ascii="Times New Roman" w:hAnsi="Times New Roman" w:cs="Times New Roman"/>
          <w:sz w:val="24"/>
          <w:szCs w:val="24"/>
          <w:lang w:val="en-US"/>
        </w:rPr>
        <w:t>(up to 8</w:t>
      </w:r>
      <w:r w:rsidR="007237EA" w:rsidRPr="009A1C08">
        <w:rPr>
          <w:rFonts w:ascii="Times New Roman" w:hAnsi="Times New Roman" w:cs="Times New Roman"/>
          <w:sz w:val="24"/>
          <w:szCs w:val="24"/>
          <w:lang w:val="en-US"/>
        </w:rPr>
        <w:t>0</w:t>
      </w:r>
      <w:r w:rsidR="00165593" w:rsidRPr="009A1C08">
        <w:rPr>
          <w:rFonts w:ascii="Times New Roman" w:hAnsi="Times New Roman" w:cs="Times New Roman"/>
          <w:sz w:val="24"/>
          <w:szCs w:val="24"/>
          <w:lang w:val="en-US"/>
        </w:rPr>
        <w:t xml:space="preserve"> %) surgical sealant.</w:t>
      </w:r>
    </w:p>
    <w:p w14:paraId="10496E9B" w14:textId="1440E8C5" w:rsidR="00672A2F" w:rsidDel="00181D7B" w:rsidRDefault="00CD1FDE" w:rsidP="0025181D">
      <w:pPr>
        <w:spacing w:line="480" w:lineRule="auto"/>
        <w:jc w:val="both"/>
        <w:rPr>
          <w:del w:id="2251" w:author="anna.resch88@gmail.com" w:date="2022-01-05T13:46:00Z"/>
          <w:rStyle w:val="Kommentarzeichen"/>
        </w:rPr>
      </w:pPr>
      <w:moveToRangeStart w:id="2252" w:author="anna.resch88@gmail.com" w:date="2022-01-16T17:24:00Z" w:name="move93246287"/>
      <w:commentRangeStart w:id="2253"/>
      <w:commentRangeStart w:id="2254"/>
      <w:moveTo w:id="2255" w:author="anna.resch88@gmail.com" w:date="2022-01-16T17:24:00Z">
        <w:del w:id="2256" w:author="anna.resch88@gmail.com" w:date="2022-01-16T17:53:00Z">
          <w:r w:rsidRPr="009A1C08" w:rsidDel="00694DC3">
            <w:rPr>
              <w:rFonts w:ascii="Times New Roman" w:hAnsi="Times New Roman" w:cs="Times New Roman"/>
              <w:iCs/>
              <w:sz w:val="24"/>
              <w:szCs w:val="24"/>
              <w:lang w:val="en-US"/>
            </w:rPr>
            <w:delText>Strong and durable binding of bioadhesives to tissues requires adhesion to wet and dynamic surfaces - proven to be extremely challenging. It requires the synergy of an adhesive surface and a dissipative matrix,</w:delText>
          </w:r>
          <w:r w:rsidDel="00694DC3">
            <w:rPr>
              <w:rFonts w:ascii="Times New Roman" w:hAnsi="Times New Roman" w:cs="Times New Roman"/>
              <w:iCs/>
              <w:sz w:val="24"/>
              <w:szCs w:val="24"/>
              <w:lang w:val="en-US"/>
            </w:rPr>
            <w:fldChar w:fldCharType="begin"/>
          </w:r>
          <w:r w:rsidDel="00694DC3">
            <w:rPr>
              <w:rFonts w:ascii="Times New Roman" w:hAnsi="Times New Roman" w:cs="Times New Roman"/>
              <w:iCs/>
              <w:sz w:val="24"/>
              <w:szCs w:val="24"/>
              <w:lang w:val="en-US"/>
            </w:rPr>
            <w:del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delInstrText>
          </w:r>
          <w:r w:rsidDel="00694DC3">
            <w:rPr>
              <w:rFonts w:ascii="Times New Roman" w:hAnsi="Times New Roman" w:cs="Times New Roman"/>
              <w:iCs/>
              <w:sz w:val="24"/>
              <w:szCs w:val="24"/>
              <w:lang w:val="en-US"/>
            </w:rPr>
            <w:fldChar w:fldCharType="separate"/>
          </w:r>
          <w:r w:rsidRPr="00697024" w:rsidDel="00694DC3">
            <w:rPr>
              <w:rFonts w:ascii="Times New Roman" w:hAnsi="Times New Roman" w:cs="Times New Roman"/>
              <w:iCs/>
              <w:noProof/>
              <w:sz w:val="24"/>
              <w:szCs w:val="24"/>
              <w:vertAlign w:val="superscript"/>
              <w:lang w:val="en-US"/>
            </w:rPr>
            <w:delText>[14]</w:delText>
          </w:r>
          <w:r w:rsidDel="00694DC3">
            <w:rPr>
              <w:rFonts w:ascii="Times New Roman" w:hAnsi="Times New Roman" w:cs="Times New Roman"/>
              <w:iCs/>
              <w:sz w:val="24"/>
              <w:szCs w:val="24"/>
              <w:lang w:val="en-US"/>
            </w:rPr>
            <w:fldChar w:fldCharType="end"/>
          </w:r>
          <w:r w:rsidRPr="009A1C08" w:rsidDel="00694DC3">
            <w:rPr>
              <w:rFonts w:ascii="Times New Roman" w:hAnsi="Times New Roman" w:cs="Times New Roman"/>
              <w:iCs/>
              <w:sz w:val="24"/>
              <w:szCs w:val="24"/>
              <w:lang w:val="en-US"/>
            </w:rPr>
            <w:delText xml:space="preserve"> involving electrostatic interactions and physical interpenetration of the molecular tissue network as well as the mechanical mechanism of </w:delText>
          </w:r>
          <w:commentRangeStart w:id="2257"/>
          <w:r w:rsidRPr="009A1C08" w:rsidDel="00694DC3">
            <w:rPr>
              <w:rFonts w:ascii="Times New Roman" w:hAnsi="Times New Roman" w:cs="Times New Roman"/>
              <w:iCs/>
              <w:sz w:val="24"/>
              <w:szCs w:val="24"/>
              <w:lang w:val="en-US"/>
            </w:rPr>
            <w:delText>energy dissipation</w:delText>
          </w:r>
        </w:del>
      </w:moveTo>
      <w:commentRangeEnd w:id="2257"/>
      <w:del w:id="2258" w:author="anna.resch88@gmail.com" w:date="2022-01-16T17:53:00Z">
        <w:r w:rsidDel="00694DC3">
          <w:rPr>
            <w:rStyle w:val="Kommentarzeichen"/>
          </w:rPr>
          <w:commentReference w:id="2257"/>
        </w:r>
      </w:del>
      <w:moveTo w:id="2259" w:author="anna.resch88@gmail.com" w:date="2022-01-16T17:24:00Z">
        <w:del w:id="2260" w:author="anna.resch88@gmail.com" w:date="2022-01-16T17:53:00Z">
          <w:r w:rsidRPr="009A1C08" w:rsidDel="00694DC3">
            <w:rPr>
              <w:rFonts w:ascii="Times New Roman" w:hAnsi="Times New Roman" w:cs="Times New Roman"/>
              <w:iCs/>
              <w:sz w:val="24"/>
              <w:szCs w:val="24"/>
              <w:lang w:val="en-US"/>
            </w:rPr>
            <w:delText xml:space="preserve">. </w:delText>
          </w:r>
          <w:r w:rsidRPr="009A1C08" w:rsidDel="00694DC3">
            <w:rPr>
              <w:rFonts w:ascii="Times New Roman" w:hAnsi="Times New Roman" w:cs="Times New Roman"/>
              <w:sz w:val="24"/>
              <w:szCs w:val="24"/>
              <w:lang w:val="en-US"/>
            </w:rPr>
            <w:delText>The charge profile of the ULD</w:delText>
          </w:r>
        </w:del>
        <w:del w:id="2261" w:author="anna.resch88@gmail.com" w:date="2022-01-16T17:25:00Z">
          <w:r w:rsidRPr="009A1C08" w:rsidDel="00CD1FDE">
            <w:rPr>
              <w:rFonts w:ascii="Times New Roman" w:hAnsi="Times New Roman" w:cs="Times New Roman"/>
              <w:sz w:val="24"/>
              <w:szCs w:val="24"/>
              <w:lang w:val="en-US"/>
            </w:rPr>
            <w:delText>-</w:delText>
          </w:r>
        </w:del>
        <w:del w:id="2262" w:author="anna.resch88@gmail.com" w:date="2022-01-16T17:53:00Z">
          <w:r w:rsidRPr="009A1C08" w:rsidDel="00694DC3">
            <w:rPr>
              <w:rFonts w:ascii="Times New Roman" w:hAnsi="Times New Roman" w:cs="Times New Roman"/>
              <w:sz w:val="24"/>
              <w:szCs w:val="24"/>
              <w:lang w:val="en-US"/>
            </w:rPr>
            <w:delText xml:space="preserve">surface enables efficient electrostatic interactions and </w:delText>
          </w:r>
        </w:del>
        <w:del w:id="2263" w:author="anna.resch88@gmail.com" w:date="2022-01-16T17:25:00Z">
          <w:r w:rsidRPr="009A1C08" w:rsidDel="00CD1FDE">
            <w:rPr>
              <w:rFonts w:ascii="Times New Roman" w:hAnsi="Times New Roman" w:cs="Times New Roman"/>
              <w:sz w:val="24"/>
              <w:szCs w:val="24"/>
              <w:lang w:val="en-US"/>
            </w:rPr>
            <w:delText></w:delText>
          </w:r>
        </w:del>
        <w:del w:id="2264" w:author="anna.resch88@gmail.com" w:date="2022-01-16T17:53:00Z">
          <w:r w:rsidRPr="009A1C08" w:rsidDel="00694DC3">
            <w:rPr>
              <w:rFonts w:ascii="Times New Roman" w:hAnsi="Times New Roman" w:cs="Times New Roman"/>
              <w:sz w:val="24"/>
              <w:szCs w:val="24"/>
              <w:lang w:val="en-US"/>
            </w:rPr>
            <w:delText xml:space="preserve">-cation interactions contributing to its </w:delText>
          </w:r>
        </w:del>
        <w:del w:id="2265" w:author="anna.resch88@gmail.com" w:date="2022-01-16T17:25:00Z">
          <w:r w:rsidRPr="009A1C08" w:rsidDel="00181D7B">
            <w:rPr>
              <w:rFonts w:ascii="Times New Roman" w:hAnsi="Times New Roman" w:cs="Times New Roman"/>
              <w:sz w:val="24"/>
              <w:szCs w:val="24"/>
              <w:lang w:val="en-US"/>
            </w:rPr>
            <w:delText xml:space="preserve">high </w:delText>
          </w:r>
        </w:del>
        <w:del w:id="2266" w:author="anna.resch88@gmail.com" w:date="2022-01-16T17:53:00Z">
          <w:r w:rsidRPr="009A1C08" w:rsidDel="00694DC3">
            <w:rPr>
              <w:rFonts w:ascii="Times New Roman" w:hAnsi="Times New Roman" w:cs="Times New Roman"/>
              <w:sz w:val="24"/>
              <w:szCs w:val="24"/>
              <w:lang w:val="en-US"/>
            </w:rPr>
            <w:delText>wet-adhesiveness. The controlled photocrosslinking via riboflavin/vitamin B</w:delText>
          </w:r>
          <w:r w:rsidRPr="009A1C08" w:rsidDel="00694DC3">
            <w:rPr>
              <w:rFonts w:ascii="Times New Roman" w:hAnsi="Times New Roman" w:cs="Times New Roman"/>
              <w:sz w:val="24"/>
              <w:szCs w:val="24"/>
              <w:vertAlign w:val="subscript"/>
              <w:lang w:val="en-US"/>
            </w:rPr>
            <w:delText>2</w:delText>
          </w:r>
          <w:r w:rsidRPr="009A1C08" w:rsidDel="00694DC3">
            <w:rPr>
              <w:rFonts w:ascii="Times New Roman" w:hAnsi="Times New Roman" w:cs="Times New Roman"/>
              <w:sz w:val="24"/>
              <w:szCs w:val="24"/>
              <w:lang w:val="en-US"/>
            </w:rPr>
            <w:delText xml:space="preserve"> as photocatalyst avoids toxic crosslinking agents such as glutaraldehyde</w:delText>
          </w:r>
        </w:del>
        <w:del w:id="2267" w:author="anna.resch88@gmail.com" w:date="2022-01-16T17:26:00Z">
          <w:r w:rsidRPr="009A1C08" w:rsidDel="00181D7B">
            <w:rPr>
              <w:rFonts w:ascii="Times New Roman" w:hAnsi="Times New Roman" w:cs="Times New Roman"/>
              <w:sz w:val="24"/>
              <w:szCs w:val="24"/>
              <w:lang w:val="en-US"/>
            </w:rPr>
            <w:delText xml:space="preserve"> allowing</w:delText>
          </w:r>
        </w:del>
        <w:del w:id="2268" w:author="anna.resch88@gmail.com" w:date="2022-01-16T17:29:00Z">
          <w:r w:rsidRPr="009A1C08" w:rsidDel="00181D7B">
            <w:rPr>
              <w:rFonts w:ascii="Times New Roman" w:hAnsi="Times New Roman" w:cs="Times New Roman"/>
              <w:sz w:val="24"/>
              <w:szCs w:val="24"/>
              <w:lang w:val="en-US"/>
            </w:rPr>
            <w:delText xml:space="preserve"> for a timely, controlled </w:delText>
          </w:r>
        </w:del>
        <w:del w:id="2269" w:author="anna.resch88@gmail.com" w:date="2022-01-16T17:26:00Z">
          <w:r w:rsidRPr="009A1C08" w:rsidDel="00181D7B">
            <w:rPr>
              <w:rFonts w:ascii="Times New Roman" w:hAnsi="Times New Roman" w:cs="Times New Roman"/>
              <w:sz w:val="24"/>
              <w:szCs w:val="24"/>
              <w:lang w:val="en-US"/>
            </w:rPr>
            <w:delText xml:space="preserve">bioadhesion and </w:delText>
          </w:r>
        </w:del>
        <w:del w:id="2270" w:author="anna.resch88@gmail.com" w:date="2022-01-16T17:29:00Z">
          <w:r w:rsidRPr="009A1C08" w:rsidDel="00181D7B">
            <w:rPr>
              <w:rFonts w:ascii="Times New Roman" w:hAnsi="Times New Roman" w:cs="Times New Roman"/>
              <w:sz w:val="24"/>
              <w:szCs w:val="24"/>
              <w:lang w:val="en-US"/>
            </w:rPr>
            <w:delText xml:space="preserve">tissue sealing </w:delText>
          </w:r>
        </w:del>
        <w:del w:id="2271" w:author="anna.resch88@gmail.com" w:date="2022-01-16T17:26:00Z">
          <w:r w:rsidRPr="009A1C08" w:rsidDel="00181D7B">
            <w:rPr>
              <w:rFonts w:ascii="Times New Roman" w:hAnsi="Times New Roman" w:cs="Times New Roman"/>
              <w:color w:val="000000" w:themeColor="text1"/>
              <w:sz w:val="24"/>
              <w:szCs w:val="24"/>
              <w:lang w:val="en-US"/>
            </w:rPr>
            <w:delText xml:space="preserve">crosslink </w:delText>
          </w:r>
          <w:r w:rsidRPr="009A1C08" w:rsidDel="00181D7B">
            <w:rPr>
              <w:rFonts w:ascii="Times New Roman" w:hAnsi="Times New Roman" w:cs="Times New Roman"/>
              <w:sz w:val="24"/>
              <w:szCs w:val="24"/>
              <w:lang w:val="en-US"/>
            </w:rPr>
            <w:delText xml:space="preserve">event </w:delText>
          </w:r>
        </w:del>
        <w:del w:id="2272" w:author="anna.resch88@gmail.com" w:date="2022-01-16T17:29:00Z">
          <w:r w:rsidRPr="009A1C08" w:rsidDel="00181D7B">
            <w:rPr>
              <w:rFonts w:ascii="Times New Roman" w:hAnsi="Times New Roman" w:cs="Times New Roman"/>
              <w:color w:val="000000" w:themeColor="text1"/>
              <w:sz w:val="24"/>
              <w:szCs w:val="24"/>
              <w:lang w:val="en-US"/>
            </w:rPr>
            <w:delText>under physiological conditions.</w:delText>
          </w:r>
          <w:r w:rsidRPr="009A1C08" w:rsidDel="00181D7B">
            <w:rPr>
              <w:rFonts w:ascii="Times New Roman" w:hAnsi="Times New Roman" w:cs="Times New Roman"/>
              <w:sz w:val="24"/>
              <w:szCs w:val="24"/>
              <w:lang w:val="en-US"/>
            </w:rPr>
            <w:delText xml:space="preserve"> </w:delText>
          </w:r>
        </w:del>
        <w:del w:id="2273" w:author="anna.resch88@gmail.com" w:date="2022-01-16T17:53:00Z">
          <w:r w:rsidRPr="009A1C08" w:rsidDel="00694DC3">
            <w:rPr>
              <w:rFonts w:ascii="Times New Roman" w:hAnsi="Times New Roman" w:cs="Times New Roman"/>
              <w:sz w:val="24"/>
              <w:szCs w:val="24"/>
              <w:lang w:val="en-US"/>
            </w:rPr>
            <w:delText xml:space="preserve">By limiting the </w:delText>
          </w:r>
        </w:del>
        <w:del w:id="2274" w:author="anna.resch88@gmail.com" w:date="2022-01-16T17:29:00Z">
          <w:r w:rsidRPr="009A1C08" w:rsidDel="00181D7B">
            <w:rPr>
              <w:rFonts w:ascii="Times New Roman" w:hAnsi="Times New Roman" w:cs="Times New Roman"/>
              <w:sz w:val="24"/>
              <w:szCs w:val="24"/>
              <w:lang w:val="en-US"/>
            </w:rPr>
            <w:delText xml:space="preserve">gluing and </w:delText>
          </w:r>
        </w:del>
        <w:del w:id="2275" w:author="anna.resch88@gmail.com" w:date="2022-01-16T17:53:00Z">
          <w:r w:rsidRPr="009A1C08" w:rsidDel="00694DC3">
            <w:rPr>
              <w:rFonts w:ascii="Times New Roman" w:hAnsi="Times New Roman" w:cs="Times New Roman"/>
              <w:sz w:val="24"/>
              <w:szCs w:val="24"/>
              <w:lang w:val="en-US"/>
            </w:rPr>
            <w:delText xml:space="preserve">sealing processes to </w:delText>
          </w:r>
        </w:del>
        <w:del w:id="2276" w:author="anna.resch88@gmail.com" w:date="2022-01-16T17:29:00Z">
          <w:r w:rsidRPr="009A1C08" w:rsidDel="00181D7B">
            <w:rPr>
              <w:rFonts w:ascii="Times New Roman" w:hAnsi="Times New Roman" w:cs="Times New Roman"/>
              <w:sz w:val="24"/>
              <w:szCs w:val="24"/>
              <w:lang w:val="en-US"/>
            </w:rPr>
            <w:delText>an</w:delText>
          </w:r>
        </w:del>
        <w:del w:id="2277" w:author="anna.resch88@gmail.com" w:date="2022-01-16T17:53:00Z">
          <w:r w:rsidRPr="009A1C08" w:rsidDel="00694DC3">
            <w:rPr>
              <w:rFonts w:ascii="Times New Roman" w:hAnsi="Times New Roman" w:cs="Times New Roman"/>
              <w:sz w:val="24"/>
              <w:szCs w:val="24"/>
              <w:lang w:val="en-US"/>
            </w:rPr>
            <w:delText xml:space="preserve"> area</w:delText>
          </w:r>
        </w:del>
        <w:del w:id="2278" w:author="anna.resch88@gmail.com" w:date="2022-01-16T17:29:00Z">
          <w:r w:rsidRPr="009A1C08" w:rsidDel="00181D7B">
            <w:rPr>
              <w:rFonts w:ascii="Times New Roman" w:hAnsi="Times New Roman" w:cs="Times New Roman"/>
              <w:sz w:val="24"/>
              <w:szCs w:val="24"/>
              <w:lang w:val="en-US"/>
            </w:rPr>
            <w:delText xml:space="preserve"> defined by illumination</w:delText>
          </w:r>
        </w:del>
        <w:del w:id="2279" w:author="anna.resch88@gmail.com" w:date="2022-01-16T17:53:00Z">
          <w:r w:rsidRPr="009A1C08" w:rsidDel="00694DC3">
            <w:rPr>
              <w:rFonts w:ascii="Times New Roman" w:hAnsi="Times New Roman" w:cs="Times New Roman"/>
              <w:sz w:val="24"/>
              <w:szCs w:val="24"/>
              <w:lang w:val="en-US"/>
            </w:rPr>
            <w:delText xml:space="preserve"> the uncontrolled or unintended subsequential connection of biomolecules, potentially damaging tissues or creating thrombi after the gluing process, can be prevented. </w:delText>
          </w:r>
        </w:del>
        <w:del w:id="2280" w:author="anna.resch88@gmail.com" w:date="2022-01-16T17:28:00Z">
          <w:r w:rsidRPr="009A1C08" w:rsidDel="00181D7B">
            <w:rPr>
              <w:rFonts w:ascii="Times New Roman" w:hAnsi="Times New Roman" w:cs="Times New Roman"/>
              <w:sz w:val="24"/>
              <w:szCs w:val="24"/>
              <w:lang w:val="en-US"/>
            </w:rPr>
            <w:delText xml:space="preserve">Thus, the </w:delText>
          </w:r>
        </w:del>
        <w:del w:id="2281" w:author="anna.resch88@gmail.com" w:date="2022-01-16T17:27:00Z">
          <w:r w:rsidRPr="009A1C08" w:rsidDel="00181D7B">
            <w:rPr>
              <w:rFonts w:ascii="Times New Roman" w:hAnsi="Times New Roman" w:cs="Times New Roman"/>
              <w:sz w:val="24"/>
              <w:szCs w:val="24"/>
              <w:lang w:val="en-US"/>
            </w:rPr>
            <w:delText>BioUltraBond system</w:delText>
          </w:r>
        </w:del>
        <w:del w:id="2282" w:author="anna.resch88@gmail.com" w:date="2022-01-16T17:28:00Z">
          <w:r w:rsidRPr="009A1C08" w:rsidDel="00181D7B">
            <w:rPr>
              <w:rFonts w:ascii="Times New Roman" w:hAnsi="Times New Roman" w:cs="Times New Roman"/>
              <w:sz w:val="24"/>
              <w:szCs w:val="24"/>
              <w:lang w:val="en-US"/>
            </w:rPr>
            <w:delText xml:space="preserve"> meets important parameters for </w:delText>
          </w:r>
          <w:r w:rsidRPr="009A1C08" w:rsidDel="00181D7B">
            <w:rPr>
              <w:rFonts w:ascii="Times New Roman" w:hAnsi="Times New Roman" w:cs="Times New Roman"/>
              <w:color w:val="000000" w:themeColor="text1"/>
              <w:sz w:val="24"/>
              <w:szCs w:val="24"/>
              <w:lang w:val="en-US"/>
            </w:rPr>
            <w:delText xml:space="preserve">clinical compliance and requirements for ease of application. </w:delText>
          </w:r>
        </w:del>
        <w:del w:id="2283" w:author="anna.resch88@gmail.com" w:date="2022-01-16T17:29:00Z">
          <w:r w:rsidRPr="009A1C08" w:rsidDel="00181D7B">
            <w:rPr>
              <w:rFonts w:ascii="Times New Roman" w:hAnsi="Times New Roman" w:cs="Times New Roman"/>
              <w:color w:val="000000" w:themeColor="text1"/>
              <w:sz w:val="24"/>
              <w:szCs w:val="24"/>
              <w:lang w:val="en-US"/>
            </w:rPr>
            <w:delText>Its</w:delText>
          </w:r>
        </w:del>
        <w:del w:id="2284" w:author="anna.resch88@gmail.com" w:date="2022-01-16T17:53:00Z">
          <w:r w:rsidRPr="009A1C08" w:rsidDel="00694DC3">
            <w:rPr>
              <w:rFonts w:ascii="Times New Roman" w:hAnsi="Times New Roman" w:cs="Times New Roman"/>
              <w:color w:val="000000" w:themeColor="text1"/>
              <w:sz w:val="24"/>
              <w:szCs w:val="24"/>
              <w:lang w:val="en-US"/>
            </w:rPr>
            <w:delText xml:space="preserve"> crosslinking process can be controlled, e.g., by the intensity of blue light (460 nm) within a time window of several seconds </w:delText>
          </w:r>
          <w:commentRangeStart w:id="2285"/>
          <w:r w:rsidRPr="009A1C08" w:rsidDel="00694DC3">
            <w:rPr>
              <w:rFonts w:ascii="Times New Roman" w:hAnsi="Times New Roman" w:cs="Times New Roman"/>
              <w:color w:val="000000" w:themeColor="text1"/>
              <w:sz w:val="24"/>
              <w:szCs w:val="24"/>
              <w:lang w:val="en-US"/>
            </w:rPr>
            <w:delText>to 3 min</w:delText>
          </w:r>
        </w:del>
      </w:moveTo>
      <w:commentRangeEnd w:id="2285"/>
      <w:del w:id="2286" w:author="anna.resch88@gmail.com" w:date="2022-01-16T17:53:00Z">
        <w:r w:rsidR="00181D7B" w:rsidDel="00694DC3">
          <w:rPr>
            <w:rStyle w:val="Kommentarzeichen"/>
          </w:rPr>
          <w:commentReference w:id="2285"/>
        </w:r>
      </w:del>
      <w:moveTo w:id="2287" w:author="anna.resch88@gmail.com" w:date="2022-01-16T17:24:00Z">
        <w:del w:id="2288" w:author="anna.resch88@gmail.com" w:date="2022-01-16T17:53:00Z">
          <w:r w:rsidRPr="009A1C08" w:rsidDel="00694DC3">
            <w:rPr>
              <w:rFonts w:ascii="Times New Roman" w:hAnsi="Times New Roman" w:cs="Times New Roman"/>
              <w:color w:val="000000" w:themeColor="text1"/>
              <w:sz w:val="24"/>
              <w:szCs w:val="24"/>
              <w:lang w:val="en-US"/>
            </w:rPr>
            <w:delText>.</w:delText>
          </w:r>
          <w:r w:rsidRPr="009A1C08" w:rsidDel="00694DC3">
            <w:rPr>
              <w:rFonts w:ascii="Times New Roman" w:hAnsi="Times New Roman" w:cs="Times New Roman"/>
              <w:sz w:val="24"/>
              <w:szCs w:val="24"/>
              <w:lang w:val="en-US"/>
            </w:rPr>
            <w:delText xml:space="preserve"> The use of blue light minimizes the risk for DNA-damage and photochemical cytotoxicity known from UV-light,</w:delText>
          </w:r>
          <w:r w:rsidDel="00694DC3">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Del="00694DC3">
            <w:rPr>
              <w:rFonts w:ascii="Times New Roman" w:hAnsi="Times New Roman" w:cs="Times New Roman"/>
              <w:sz w:val="24"/>
              <w:szCs w:val="24"/>
              <w:lang w:val="en-US"/>
            </w:rPr>
            <w:delInstrText xml:space="preserve"> ADDIN EN.CITE </w:delInstrText>
          </w:r>
          <w:r w:rsidDel="00694DC3">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Del="00694DC3">
            <w:rPr>
              <w:rFonts w:ascii="Times New Roman" w:hAnsi="Times New Roman" w:cs="Times New Roman"/>
              <w:sz w:val="24"/>
              <w:szCs w:val="24"/>
              <w:lang w:val="en-US"/>
            </w:rPr>
            <w:delInstrText xml:space="preserve"> ADDIN EN.CITE.DATA </w:delInstrText>
          </w:r>
        </w:del>
      </w:moveTo>
      <w:ins w:id="2289" w:author="anna.resch88@gmail.com" w:date="2022-01-16T17:24:00Z">
        <w:del w:id="2290" w:author="anna.resch88@gmail.com" w:date="2022-01-16T17:53:00Z">
          <w:r w:rsidDel="00694DC3">
            <w:rPr>
              <w:rFonts w:ascii="Times New Roman" w:hAnsi="Times New Roman" w:cs="Times New Roman"/>
              <w:sz w:val="24"/>
              <w:szCs w:val="24"/>
              <w:lang w:val="en-US"/>
            </w:rPr>
          </w:r>
        </w:del>
      </w:ins>
      <w:moveTo w:id="2291" w:author="anna.resch88@gmail.com" w:date="2022-01-16T17:24:00Z">
        <w:del w:id="2292" w:author="anna.resch88@gmail.com" w:date="2022-01-16T17:53:00Z">
          <w:r w:rsidDel="00694DC3">
            <w:rPr>
              <w:rFonts w:ascii="Times New Roman" w:hAnsi="Times New Roman" w:cs="Times New Roman"/>
              <w:sz w:val="24"/>
              <w:szCs w:val="24"/>
              <w:lang w:val="en-US"/>
            </w:rPr>
            <w:fldChar w:fldCharType="end"/>
          </w:r>
        </w:del>
      </w:moveTo>
      <w:ins w:id="2293" w:author="anna.resch88@gmail.com" w:date="2022-01-16T17:24:00Z">
        <w:del w:id="2294" w:author="anna.resch88@gmail.com" w:date="2022-01-16T17:53:00Z">
          <w:r w:rsidDel="00694DC3">
            <w:rPr>
              <w:rFonts w:ascii="Times New Roman" w:hAnsi="Times New Roman" w:cs="Times New Roman"/>
              <w:sz w:val="24"/>
              <w:szCs w:val="24"/>
              <w:lang w:val="en-US"/>
            </w:rPr>
          </w:r>
        </w:del>
      </w:ins>
      <w:moveTo w:id="2295" w:author="anna.resch88@gmail.com" w:date="2022-01-16T17:24:00Z">
        <w:del w:id="2296" w:author="anna.resch88@gmail.com" w:date="2022-01-16T17:53:00Z">
          <w:r w:rsidDel="00694DC3">
            <w:rPr>
              <w:rFonts w:ascii="Times New Roman" w:hAnsi="Times New Roman" w:cs="Times New Roman"/>
              <w:sz w:val="24"/>
              <w:szCs w:val="24"/>
              <w:lang w:val="en-US"/>
            </w:rPr>
            <w:fldChar w:fldCharType="separate"/>
          </w:r>
          <w:r w:rsidRPr="00697024" w:rsidDel="00694DC3">
            <w:rPr>
              <w:rFonts w:ascii="Times New Roman" w:hAnsi="Times New Roman" w:cs="Times New Roman"/>
              <w:noProof/>
              <w:sz w:val="24"/>
              <w:szCs w:val="24"/>
              <w:vertAlign w:val="superscript"/>
              <w:lang w:val="en-US"/>
            </w:rPr>
            <w:delText>[34]</w:delText>
          </w:r>
          <w:r w:rsidDel="00694DC3">
            <w:rPr>
              <w:rFonts w:ascii="Times New Roman" w:hAnsi="Times New Roman" w:cs="Times New Roman"/>
              <w:sz w:val="24"/>
              <w:szCs w:val="24"/>
              <w:lang w:val="en-US"/>
            </w:rPr>
            <w:fldChar w:fldCharType="end"/>
          </w:r>
          <w:r w:rsidRPr="009A1C08" w:rsidDel="00694DC3">
            <w:rPr>
              <w:rFonts w:ascii="Times New Roman" w:hAnsi="Times New Roman" w:cs="Times New Roman"/>
              <w:sz w:val="24"/>
              <w:szCs w:val="24"/>
              <w:lang w:val="en-US"/>
            </w:rPr>
            <w:delText xml:space="preserve"> required for the crosslinking of most advanced acrylated or methacrylated bioadhesives.</w:delText>
          </w:r>
          <w:r w:rsidDel="00694DC3">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Del="00694DC3">
            <w:rPr>
              <w:rFonts w:ascii="Times New Roman" w:hAnsi="Times New Roman" w:cs="Times New Roman"/>
              <w:sz w:val="24"/>
              <w:szCs w:val="24"/>
              <w:lang w:val="en-US"/>
            </w:rPr>
            <w:delInstrText xml:space="preserve"> ADDIN EN.CITE </w:delInstrText>
          </w:r>
          <w:r w:rsidDel="00694DC3">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Del="00694DC3">
            <w:rPr>
              <w:rFonts w:ascii="Times New Roman" w:hAnsi="Times New Roman" w:cs="Times New Roman"/>
              <w:sz w:val="24"/>
              <w:szCs w:val="24"/>
              <w:lang w:val="en-US"/>
            </w:rPr>
            <w:delInstrText xml:space="preserve"> ADDIN EN.CITE.DATA </w:delInstrText>
          </w:r>
        </w:del>
      </w:moveTo>
      <w:ins w:id="2297" w:author="anna.resch88@gmail.com" w:date="2022-01-16T17:24:00Z">
        <w:del w:id="2298" w:author="anna.resch88@gmail.com" w:date="2022-01-16T17:53:00Z">
          <w:r w:rsidDel="00694DC3">
            <w:rPr>
              <w:rFonts w:ascii="Times New Roman" w:hAnsi="Times New Roman" w:cs="Times New Roman"/>
              <w:sz w:val="24"/>
              <w:szCs w:val="24"/>
              <w:lang w:val="en-US"/>
            </w:rPr>
          </w:r>
        </w:del>
      </w:ins>
      <w:moveTo w:id="2299" w:author="anna.resch88@gmail.com" w:date="2022-01-16T17:24:00Z">
        <w:del w:id="2300" w:author="anna.resch88@gmail.com" w:date="2022-01-16T17:53:00Z">
          <w:r w:rsidDel="00694DC3">
            <w:rPr>
              <w:rFonts w:ascii="Times New Roman" w:hAnsi="Times New Roman" w:cs="Times New Roman"/>
              <w:sz w:val="24"/>
              <w:szCs w:val="24"/>
              <w:lang w:val="en-US"/>
            </w:rPr>
            <w:fldChar w:fldCharType="end"/>
          </w:r>
        </w:del>
      </w:moveTo>
      <w:ins w:id="2301" w:author="anna.resch88@gmail.com" w:date="2022-01-16T17:24:00Z">
        <w:del w:id="2302" w:author="anna.resch88@gmail.com" w:date="2022-01-16T17:53:00Z">
          <w:r w:rsidDel="00694DC3">
            <w:rPr>
              <w:rFonts w:ascii="Times New Roman" w:hAnsi="Times New Roman" w:cs="Times New Roman"/>
              <w:sz w:val="24"/>
              <w:szCs w:val="24"/>
              <w:lang w:val="en-US"/>
            </w:rPr>
          </w:r>
        </w:del>
      </w:ins>
      <w:moveTo w:id="2303" w:author="anna.resch88@gmail.com" w:date="2022-01-16T17:24:00Z">
        <w:del w:id="2304" w:author="anna.resch88@gmail.com" w:date="2022-01-16T17:53:00Z">
          <w:r w:rsidDel="00694DC3">
            <w:rPr>
              <w:rFonts w:ascii="Times New Roman" w:hAnsi="Times New Roman" w:cs="Times New Roman"/>
              <w:sz w:val="24"/>
              <w:szCs w:val="24"/>
              <w:lang w:val="en-US"/>
            </w:rPr>
            <w:fldChar w:fldCharType="separate"/>
          </w:r>
          <w:r w:rsidRPr="00697024" w:rsidDel="00694DC3">
            <w:rPr>
              <w:rFonts w:ascii="Times New Roman" w:hAnsi="Times New Roman" w:cs="Times New Roman"/>
              <w:noProof/>
              <w:sz w:val="24"/>
              <w:szCs w:val="24"/>
              <w:vertAlign w:val="superscript"/>
              <w:lang w:val="en-US"/>
            </w:rPr>
            <w:delText>[12]</w:delText>
          </w:r>
          <w:r w:rsidDel="00694DC3">
            <w:rPr>
              <w:rFonts w:ascii="Times New Roman" w:hAnsi="Times New Roman" w:cs="Times New Roman"/>
              <w:sz w:val="24"/>
              <w:szCs w:val="24"/>
              <w:lang w:val="en-US"/>
            </w:rPr>
            <w:fldChar w:fldCharType="end"/>
          </w:r>
          <w:commentRangeEnd w:id="2253"/>
          <w:r w:rsidDel="00694DC3">
            <w:rPr>
              <w:rStyle w:val="Kommentarzeichen"/>
            </w:rPr>
            <w:commentReference w:id="2253"/>
          </w:r>
        </w:del>
      </w:moveTo>
      <w:moveToRangeEnd w:id="2252"/>
      <w:commentRangeEnd w:id="2254"/>
      <w:del w:id="2305" w:author="anna.resch88@gmail.com" w:date="2022-01-16T17:53:00Z">
        <w:r w:rsidDel="00694DC3">
          <w:rPr>
            <w:rStyle w:val="Kommentarzeichen"/>
          </w:rPr>
          <w:commentReference w:id="2254"/>
        </w:r>
      </w:del>
    </w:p>
    <w:p w14:paraId="3FA51F3A" w14:textId="77777777" w:rsidR="00181D7B" w:rsidRPr="00842046" w:rsidRDefault="00181D7B" w:rsidP="009A1C08">
      <w:pPr>
        <w:spacing w:line="480" w:lineRule="auto"/>
        <w:jc w:val="both"/>
        <w:rPr>
          <w:ins w:id="2306" w:author="anna.resch88@gmail.com" w:date="2022-01-16T17:27:00Z"/>
          <w:rFonts w:ascii="Times New Roman" w:hAnsi="Times New Roman" w:cs="Times New Roman"/>
          <w:sz w:val="24"/>
          <w:szCs w:val="24"/>
          <w:lang w:val="en-US"/>
        </w:rPr>
      </w:pPr>
    </w:p>
    <w:p w14:paraId="05F44CAB" w14:textId="77777777" w:rsidR="0025181D" w:rsidRDefault="00D60A6A" w:rsidP="0025181D">
      <w:pPr>
        <w:spacing w:line="480" w:lineRule="auto"/>
        <w:jc w:val="both"/>
        <w:rPr>
          <w:ins w:id="2307" w:author="anna.resch88@gmail.com" w:date="2022-01-04T17:49:00Z"/>
          <w:rFonts w:ascii="Times New Roman" w:hAnsi="Times New Roman" w:cs="Times New Roman"/>
          <w:iCs/>
          <w:sz w:val="24"/>
          <w:szCs w:val="24"/>
          <w:lang w:val="en-US"/>
        </w:rPr>
      </w:pPr>
      <w:ins w:id="2308" w:author="Bizan N. Balzer" w:date="2021-10-07T22:46:00Z">
        <w:r w:rsidRPr="008F761D">
          <w:rPr>
            <w:rFonts w:ascii="Times New Roman" w:hAnsi="Times New Roman" w:cs="Times New Roman"/>
            <w:highlight w:val="darkCyan"/>
            <w:lang w:val="en-US"/>
          </w:rPr>
          <w:t>Biocompatibility??? -&gt; Reviewer reports</w:t>
        </w:r>
      </w:ins>
      <w:ins w:id="2309" w:author="anna.resch88@gmail.com" w:date="2022-01-04T17:48:00Z">
        <w:r w:rsidR="0025181D" w:rsidRPr="0025181D">
          <w:rPr>
            <w:rFonts w:ascii="Times New Roman" w:hAnsi="Times New Roman" w:cs="Times New Roman"/>
            <w:iCs/>
            <w:sz w:val="24"/>
            <w:szCs w:val="24"/>
            <w:lang w:val="en-US"/>
          </w:rPr>
          <w:t xml:space="preserve"> </w:t>
        </w:r>
      </w:ins>
    </w:p>
    <w:p w14:paraId="192E7761" w14:textId="77777777" w:rsidR="00694DC3" w:rsidRDefault="00694DC3" w:rsidP="00694DC3">
      <w:pPr>
        <w:spacing w:line="480" w:lineRule="auto"/>
        <w:jc w:val="both"/>
        <w:rPr>
          <w:ins w:id="2310" w:author="anna.resch88@gmail.com" w:date="2022-01-16T17:53:00Z"/>
          <w:rFonts w:ascii="Times New Roman" w:hAnsi="Times New Roman" w:cs="Times New Roman"/>
          <w:sz w:val="24"/>
          <w:szCs w:val="24"/>
          <w:lang w:val="en-US"/>
        </w:rPr>
      </w:pPr>
      <w:commentRangeStart w:id="2311"/>
      <w:commentRangeStart w:id="2312"/>
      <w:ins w:id="2313" w:author="anna.resch88@gmail.com" w:date="2022-01-16T17:53:00Z">
        <w:r w:rsidRPr="009A1C08">
          <w:rPr>
            <w:rFonts w:ascii="Times New Roman" w:hAnsi="Times New Roman" w:cs="Times New Roman"/>
            <w:iCs/>
            <w:sz w:val="24"/>
            <w:szCs w:val="24"/>
            <w:lang w:val="en-US"/>
          </w:rPr>
          <w:t>Strong and durable binding of bioadhesives to tissues requires adhesion to wet and dynamic surfaces - proven to be extremely challenging. It requires the synergy of an adhesive surface and a dissipative matrix,</w:t>
        </w:r>
        <w:r>
          <w:rPr>
            <w:rFonts w:ascii="Times New Roman" w:hAnsi="Times New Roman" w:cs="Times New Roman"/>
            <w:iCs/>
            <w:sz w:val="24"/>
            <w:szCs w:val="24"/>
            <w:lang w:val="en-US"/>
          </w:rPr>
          <w:fldChar w:fldCharType="begin"/>
        </w:r>
        <w:r>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Pr>
            <w:rFonts w:ascii="Times New Roman" w:hAnsi="Times New Roman" w:cs="Times New Roman"/>
            <w:iCs/>
            <w:sz w:val="24"/>
            <w:szCs w:val="24"/>
            <w:lang w:val="en-US"/>
          </w:rPr>
          <w:fldChar w:fldCharType="separate"/>
        </w:r>
        <w:r w:rsidRPr="00697024">
          <w:rPr>
            <w:rFonts w:ascii="Times New Roman" w:hAnsi="Times New Roman" w:cs="Times New Roman"/>
            <w:iCs/>
            <w:noProof/>
            <w:sz w:val="24"/>
            <w:szCs w:val="24"/>
            <w:vertAlign w:val="superscript"/>
            <w:lang w:val="en-US"/>
          </w:rPr>
          <w:t>[14]</w:t>
        </w:r>
        <w:r>
          <w:rPr>
            <w:rFonts w:ascii="Times New Roman" w:hAnsi="Times New Roman" w:cs="Times New Roman"/>
            <w:iCs/>
            <w:sz w:val="24"/>
            <w:szCs w:val="24"/>
            <w:lang w:val="en-US"/>
          </w:rPr>
          <w:fldChar w:fldCharType="end"/>
        </w:r>
        <w:r w:rsidRPr="009A1C08">
          <w:rPr>
            <w:rFonts w:ascii="Times New Roman" w:hAnsi="Times New Roman" w:cs="Times New Roman"/>
            <w:iCs/>
            <w:sz w:val="24"/>
            <w:szCs w:val="24"/>
            <w:lang w:val="en-US"/>
          </w:rPr>
          <w:t xml:space="preserve"> involving electrostatic interactions and physical interpenetration of the molecular tissue network as well as the mechanical mechanism of </w:t>
        </w:r>
        <w:commentRangeStart w:id="2314"/>
        <w:r w:rsidRPr="009A1C08">
          <w:rPr>
            <w:rFonts w:ascii="Times New Roman" w:hAnsi="Times New Roman" w:cs="Times New Roman"/>
            <w:iCs/>
            <w:sz w:val="24"/>
            <w:szCs w:val="24"/>
            <w:lang w:val="en-US"/>
          </w:rPr>
          <w:t>energy dissipation</w:t>
        </w:r>
        <w:commentRangeEnd w:id="2314"/>
        <w:r>
          <w:rPr>
            <w:rStyle w:val="Kommentarzeichen"/>
          </w:rPr>
          <w:commentReference w:id="2314"/>
        </w:r>
        <w:r w:rsidRPr="009A1C08">
          <w:rPr>
            <w:rFonts w:ascii="Times New Roman" w:hAnsi="Times New Roman" w:cs="Times New Roman"/>
            <w:iCs/>
            <w:sz w:val="24"/>
            <w:szCs w:val="24"/>
            <w:lang w:val="en-US"/>
          </w:rPr>
          <w:t xml:space="preserve">. </w:t>
        </w:r>
        <w:r w:rsidRPr="009A1C08">
          <w:rPr>
            <w:rFonts w:ascii="Times New Roman" w:hAnsi="Times New Roman" w:cs="Times New Roman"/>
            <w:sz w:val="24"/>
            <w:szCs w:val="24"/>
            <w:lang w:val="en-US"/>
          </w:rPr>
          <w:t>The charge profile of the ULD</w:t>
        </w:r>
        <w:del w:id="2315" w:author="anna.resch88@gmail.com" w:date="2022-01-16T17:25:00Z">
          <w:r w:rsidRPr="009A1C08" w:rsidDel="00CD1FDE">
            <w:rPr>
              <w:rFonts w:ascii="Times New Roman" w:hAnsi="Times New Roman" w:cs="Times New Roman"/>
              <w:sz w:val="24"/>
              <w:szCs w:val="24"/>
              <w:lang w:val="en-US"/>
            </w:rPr>
            <w:delText>-</w:delText>
          </w:r>
        </w:del>
        <w:r>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 xml:space="preserve">surface enables efficient electrostatic interactions and </w:t>
        </w:r>
        <w:r>
          <w:rPr>
            <w:rFonts w:ascii="Times New Roman" w:hAnsi="Times New Roman" w:cs="Times New Roman"/>
            <w:sz w:val="24"/>
            <w:szCs w:val="24"/>
            <w:lang w:val="en-US"/>
          </w:rPr>
          <w:t>π</w:t>
        </w:r>
        <w:del w:id="2316" w:author="anna.resch88@gmail.com" w:date="2022-01-16T17:25:00Z">
          <w:r w:rsidRPr="009A1C08" w:rsidDel="00CD1FDE">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 xml:space="preserve">-cation interactions contributing to its </w:t>
        </w:r>
        <w:del w:id="2317" w:author="anna.resch88@gmail.com" w:date="2022-01-16T17:25:00Z">
          <w:r w:rsidRPr="009A1C08" w:rsidDel="00181D7B">
            <w:rPr>
              <w:rFonts w:ascii="Times New Roman" w:hAnsi="Times New Roman" w:cs="Times New Roman"/>
              <w:sz w:val="24"/>
              <w:szCs w:val="24"/>
              <w:lang w:val="en-US"/>
            </w:rPr>
            <w:delText xml:space="preserve">high </w:delText>
          </w:r>
        </w:del>
        <w:r w:rsidRPr="009A1C08">
          <w:rPr>
            <w:rFonts w:ascii="Times New Roman" w:hAnsi="Times New Roman" w:cs="Times New Roman"/>
            <w:sz w:val="24"/>
            <w:szCs w:val="24"/>
            <w:lang w:val="en-US"/>
          </w:rPr>
          <w:t xml:space="preserve">wet-adhesiveness. </w:t>
        </w:r>
      </w:ins>
    </w:p>
    <w:p w14:paraId="428B3948" w14:textId="57D9C611" w:rsidR="009B54BF" w:rsidRPr="009A1C08" w:rsidRDefault="00694DC3" w:rsidP="00694DC3">
      <w:pPr>
        <w:spacing w:line="360" w:lineRule="auto"/>
        <w:jc w:val="both"/>
        <w:rPr>
          <w:rFonts w:ascii="Times New Roman" w:hAnsi="Times New Roman" w:cs="Times New Roman"/>
          <w:lang w:val="en-US"/>
        </w:rPr>
      </w:pPr>
      <w:ins w:id="2318" w:author="anna.resch88@gmail.com" w:date="2022-01-16T17:53:00Z">
        <w:r w:rsidRPr="009A1C08">
          <w:rPr>
            <w:rFonts w:ascii="Times New Roman" w:hAnsi="Times New Roman" w:cs="Times New Roman"/>
            <w:sz w:val="24"/>
            <w:szCs w:val="24"/>
            <w:lang w:val="en-US"/>
          </w:rPr>
          <w:t>The controlled photocrosslinking via riboflavin/vitamin B</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 xml:space="preserve"> as photocatalyst avoids toxic crosslinking agents such as glutaraldehyde</w:t>
        </w:r>
        <w:r>
          <w:rPr>
            <w:rFonts w:ascii="Times New Roman" w:hAnsi="Times New Roman" w:cs="Times New Roman"/>
            <w:sz w:val="24"/>
            <w:szCs w:val="24"/>
            <w:lang w:val="en-US"/>
          </w:rPr>
          <w:t xml:space="preserve">. </w:t>
        </w:r>
        <w:del w:id="2319" w:author="anna.resch88@gmail.com" w:date="2022-01-16T17:26:00Z">
          <w:r w:rsidRPr="009A1C08" w:rsidDel="00181D7B">
            <w:rPr>
              <w:rFonts w:ascii="Times New Roman" w:hAnsi="Times New Roman" w:cs="Times New Roman"/>
              <w:sz w:val="24"/>
              <w:szCs w:val="24"/>
              <w:lang w:val="en-US"/>
            </w:rPr>
            <w:delText xml:space="preserve"> allowing</w:delText>
          </w:r>
        </w:del>
        <w:del w:id="2320" w:author="anna.resch88@gmail.com" w:date="2022-01-16T17:29:00Z">
          <w:r w:rsidRPr="009A1C08" w:rsidDel="00181D7B">
            <w:rPr>
              <w:rFonts w:ascii="Times New Roman" w:hAnsi="Times New Roman" w:cs="Times New Roman"/>
              <w:sz w:val="24"/>
              <w:szCs w:val="24"/>
              <w:lang w:val="en-US"/>
            </w:rPr>
            <w:delText xml:space="preserve"> for a timely, controlled </w:delText>
          </w:r>
        </w:del>
        <w:del w:id="2321" w:author="anna.resch88@gmail.com" w:date="2022-01-16T17:26:00Z">
          <w:r w:rsidRPr="009A1C08" w:rsidDel="00181D7B">
            <w:rPr>
              <w:rFonts w:ascii="Times New Roman" w:hAnsi="Times New Roman" w:cs="Times New Roman"/>
              <w:sz w:val="24"/>
              <w:szCs w:val="24"/>
              <w:lang w:val="en-US"/>
            </w:rPr>
            <w:delText xml:space="preserve">bioadhesion and </w:delText>
          </w:r>
        </w:del>
        <w:del w:id="2322" w:author="anna.resch88@gmail.com" w:date="2022-01-16T17:29:00Z">
          <w:r w:rsidRPr="009A1C08" w:rsidDel="00181D7B">
            <w:rPr>
              <w:rFonts w:ascii="Times New Roman" w:hAnsi="Times New Roman" w:cs="Times New Roman"/>
              <w:sz w:val="24"/>
              <w:szCs w:val="24"/>
              <w:lang w:val="en-US"/>
            </w:rPr>
            <w:delText xml:space="preserve">tissue sealing </w:delText>
          </w:r>
        </w:del>
        <w:del w:id="2323" w:author="anna.resch88@gmail.com" w:date="2022-01-16T17:26:00Z">
          <w:r w:rsidRPr="009A1C08" w:rsidDel="00181D7B">
            <w:rPr>
              <w:rFonts w:ascii="Times New Roman" w:hAnsi="Times New Roman" w:cs="Times New Roman"/>
              <w:color w:val="000000" w:themeColor="text1"/>
              <w:sz w:val="24"/>
              <w:szCs w:val="24"/>
              <w:lang w:val="en-US"/>
            </w:rPr>
            <w:delText xml:space="preserve">crosslink </w:delText>
          </w:r>
          <w:r w:rsidRPr="009A1C08" w:rsidDel="00181D7B">
            <w:rPr>
              <w:rFonts w:ascii="Times New Roman" w:hAnsi="Times New Roman" w:cs="Times New Roman"/>
              <w:sz w:val="24"/>
              <w:szCs w:val="24"/>
              <w:lang w:val="en-US"/>
            </w:rPr>
            <w:delText xml:space="preserve">event </w:delText>
          </w:r>
        </w:del>
        <w:del w:id="2324" w:author="anna.resch88@gmail.com" w:date="2022-01-16T17:29:00Z">
          <w:r w:rsidRPr="009A1C08" w:rsidDel="00181D7B">
            <w:rPr>
              <w:rFonts w:ascii="Times New Roman" w:hAnsi="Times New Roman" w:cs="Times New Roman"/>
              <w:color w:val="000000" w:themeColor="text1"/>
              <w:sz w:val="24"/>
              <w:szCs w:val="24"/>
              <w:lang w:val="en-US"/>
            </w:rPr>
            <w:delText>under physiological conditions.</w:delText>
          </w:r>
          <w:r w:rsidRPr="009A1C08" w:rsidDel="00181D7B">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By limiting the </w:t>
        </w:r>
        <w:del w:id="2325" w:author="anna.resch88@gmail.com" w:date="2022-01-16T17:29:00Z">
          <w:r w:rsidRPr="009A1C08" w:rsidDel="00181D7B">
            <w:rPr>
              <w:rFonts w:ascii="Times New Roman" w:hAnsi="Times New Roman" w:cs="Times New Roman"/>
              <w:sz w:val="24"/>
              <w:szCs w:val="24"/>
              <w:lang w:val="en-US"/>
            </w:rPr>
            <w:delText xml:space="preserve">gluing and </w:delText>
          </w:r>
        </w:del>
        <w:r w:rsidRPr="009A1C08">
          <w:rPr>
            <w:rFonts w:ascii="Times New Roman" w:hAnsi="Times New Roman" w:cs="Times New Roman"/>
            <w:sz w:val="24"/>
            <w:szCs w:val="24"/>
            <w:lang w:val="en-US"/>
          </w:rPr>
          <w:t xml:space="preserve">sealing processes to </w:t>
        </w:r>
        <w:del w:id="2326" w:author="anna.resch88@gmail.com" w:date="2022-01-16T17:29:00Z">
          <w:r w:rsidRPr="009A1C08" w:rsidDel="00181D7B">
            <w:rPr>
              <w:rFonts w:ascii="Times New Roman" w:hAnsi="Times New Roman" w:cs="Times New Roman"/>
              <w:sz w:val="24"/>
              <w:szCs w:val="24"/>
              <w:lang w:val="en-US"/>
            </w:rPr>
            <w:delText>an</w:delText>
          </w:r>
        </w:del>
        <w:r>
          <w:rPr>
            <w:rFonts w:ascii="Times New Roman" w:hAnsi="Times New Roman" w:cs="Times New Roman"/>
            <w:sz w:val="24"/>
            <w:szCs w:val="24"/>
            <w:lang w:val="en-US"/>
          </w:rPr>
          <w:t>the illuminated</w:t>
        </w:r>
        <w:r w:rsidRPr="009A1C08">
          <w:rPr>
            <w:rFonts w:ascii="Times New Roman" w:hAnsi="Times New Roman" w:cs="Times New Roman"/>
            <w:sz w:val="24"/>
            <w:szCs w:val="24"/>
            <w:lang w:val="en-US"/>
          </w:rPr>
          <w:t xml:space="preserve"> area</w:t>
        </w:r>
        <w:del w:id="2327" w:author="anna.resch88@gmail.com" w:date="2022-01-16T17:29:00Z">
          <w:r w:rsidRPr="009A1C08" w:rsidDel="00181D7B">
            <w:rPr>
              <w:rFonts w:ascii="Times New Roman" w:hAnsi="Times New Roman" w:cs="Times New Roman"/>
              <w:sz w:val="24"/>
              <w:szCs w:val="24"/>
              <w:lang w:val="en-US"/>
            </w:rPr>
            <w:delText xml:space="preserve"> defined by illumination</w:delText>
          </w:r>
        </w:del>
        <w:r>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 the uncontrolled or unintended subsequential connection of biomolecules, </w:t>
        </w:r>
        <w:r w:rsidRPr="009A1C08">
          <w:rPr>
            <w:rFonts w:ascii="Times New Roman" w:hAnsi="Times New Roman" w:cs="Times New Roman"/>
            <w:sz w:val="24"/>
            <w:szCs w:val="24"/>
            <w:lang w:val="en-US"/>
          </w:rPr>
          <w:lastRenderedPageBreak/>
          <w:t xml:space="preserve">potentially damaging tissues or creating thrombi after the gluing process, can be prevented. </w:t>
        </w:r>
        <w:del w:id="2328" w:author="anna.resch88@gmail.com" w:date="2022-01-16T17:28:00Z">
          <w:r w:rsidRPr="009A1C08" w:rsidDel="00181D7B">
            <w:rPr>
              <w:rFonts w:ascii="Times New Roman" w:hAnsi="Times New Roman" w:cs="Times New Roman"/>
              <w:sz w:val="24"/>
              <w:szCs w:val="24"/>
              <w:lang w:val="en-US"/>
            </w:rPr>
            <w:delText xml:space="preserve">Thus, the </w:delText>
          </w:r>
        </w:del>
        <w:del w:id="2329" w:author="anna.resch88@gmail.com" w:date="2022-01-16T17:27:00Z">
          <w:r w:rsidRPr="009A1C08" w:rsidDel="00181D7B">
            <w:rPr>
              <w:rFonts w:ascii="Times New Roman" w:hAnsi="Times New Roman" w:cs="Times New Roman"/>
              <w:sz w:val="24"/>
              <w:szCs w:val="24"/>
              <w:lang w:val="en-US"/>
            </w:rPr>
            <w:delText>BioUltraBond system</w:delText>
          </w:r>
        </w:del>
        <w:del w:id="2330" w:author="anna.resch88@gmail.com" w:date="2022-01-16T17:28:00Z">
          <w:r w:rsidRPr="009A1C08" w:rsidDel="00181D7B">
            <w:rPr>
              <w:rFonts w:ascii="Times New Roman" w:hAnsi="Times New Roman" w:cs="Times New Roman"/>
              <w:sz w:val="24"/>
              <w:szCs w:val="24"/>
              <w:lang w:val="en-US"/>
            </w:rPr>
            <w:delText xml:space="preserve"> meets important parameters for </w:delText>
          </w:r>
          <w:r w:rsidRPr="009A1C08" w:rsidDel="00181D7B">
            <w:rPr>
              <w:rFonts w:ascii="Times New Roman" w:hAnsi="Times New Roman" w:cs="Times New Roman"/>
              <w:color w:val="000000" w:themeColor="text1"/>
              <w:sz w:val="24"/>
              <w:szCs w:val="24"/>
              <w:lang w:val="en-US"/>
            </w:rPr>
            <w:delText xml:space="preserve">clinical compliance and requirements for ease of application. </w:delText>
          </w:r>
        </w:del>
        <w:del w:id="2331" w:author="anna.resch88@gmail.com" w:date="2022-01-16T17:29:00Z">
          <w:r w:rsidRPr="009A1C08" w:rsidDel="00181D7B">
            <w:rPr>
              <w:rFonts w:ascii="Times New Roman" w:hAnsi="Times New Roman" w:cs="Times New Roman"/>
              <w:color w:val="000000" w:themeColor="text1"/>
              <w:sz w:val="24"/>
              <w:szCs w:val="24"/>
              <w:lang w:val="en-US"/>
            </w:rPr>
            <w:delText>Its</w:delText>
          </w:r>
        </w:del>
        <w:r>
          <w:rPr>
            <w:rFonts w:ascii="Times New Roman" w:hAnsi="Times New Roman" w:cs="Times New Roman"/>
            <w:sz w:val="24"/>
            <w:szCs w:val="24"/>
            <w:lang w:val="en-US"/>
          </w:rPr>
          <w:t>The</w:t>
        </w:r>
        <w:r w:rsidRPr="009A1C08">
          <w:rPr>
            <w:rFonts w:ascii="Times New Roman" w:hAnsi="Times New Roman" w:cs="Times New Roman"/>
            <w:color w:val="000000" w:themeColor="text1"/>
            <w:sz w:val="24"/>
            <w:szCs w:val="24"/>
            <w:lang w:val="en-US"/>
          </w:rPr>
          <w:t xml:space="preserve"> crosslinking process can be controlled, e.g., by </w:t>
        </w:r>
        <w:r>
          <w:rPr>
            <w:rFonts w:ascii="Times New Roman" w:hAnsi="Times New Roman" w:cs="Times New Roman"/>
            <w:color w:val="000000" w:themeColor="text1"/>
            <w:sz w:val="24"/>
            <w:szCs w:val="24"/>
            <w:lang w:val="en-US"/>
          </w:rPr>
          <w:t xml:space="preserve">varying </w:t>
        </w:r>
        <w:r w:rsidRPr="009A1C08">
          <w:rPr>
            <w:rFonts w:ascii="Times New Roman" w:hAnsi="Times New Roman" w:cs="Times New Roman"/>
            <w:color w:val="000000" w:themeColor="text1"/>
            <w:sz w:val="24"/>
            <w:szCs w:val="24"/>
            <w:lang w:val="en-US"/>
          </w:rPr>
          <w:t xml:space="preserve">the intensity of blue light (460 nm) </w:t>
        </w:r>
        <w:r>
          <w:rPr>
            <w:rFonts w:ascii="Times New Roman" w:hAnsi="Times New Roman" w:cs="Times New Roman"/>
            <w:color w:val="000000" w:themeColor="text1"/>
            <w:sz w:val="24"/>
            <w:szCs w:val="24"/>
            <w:lang w:val="en-US"/>
          </w:rPr>
          <w:t xml:space="preserve">and the duration of exposure </w:t>
        </w:r>
        <w:r w:rsidRPr="009A1C08">
          <w:rPr>
            <w:rFonts w:ascii="Times New Roman" w:hAnsi="Times New Roman" w:cs="Times New Roman"/>
            <w:color w:val="000000" w:themeColor="text1"/>
            <w:sz w:val="24"/>
            <w:szCs w:val="24"/>
            <w:lang w:val="en-US"/>
          </w:rPr>
          <w:t xml:space="preserve">within a time window of several seconds </w:t>
        </w:r>
      </w:ins>
      <w:ins w:id="2332" w:author="Alexander Resch" w:date="2022-01-18T20:59:00Z">
        <w:r w:rsidR="00D1321F">
          <w:rPr>
            <w:rFonts w:ascii="Times New Roman" w:hAnsi="Times New Roman" w:cs="Times New Roman"/>
            <w:color w:val="000000" w:themeColor="text1"/>
            <w:sz w:val="24"/>
            <w:szCs w:val="24"/>
            <w:lang w:val="en-US"/>
          </w:rPr>
          <w:t xml:space="preserve">up </w:t>
        </w:r>
      </w:ins>
      <w:commentRangeStart w:id="2333"/>
      <w:ins w:id="2334" w:author="anna.resch88@gmail.com" w:date="2022-01-16T17:53:00Z">
        <w:r w:rsidRPr="009A1C08">
          <w:rPr>
            <w:rFonts w:ascii="Times New Roman" w:hAnsi="Times New Roman" w:cs="Times New Roman"/>
            <w:color w:val="000000" w:themeColor="text1"/>
            <w:sz w:val="24"/>
            <w:szCs w:val="24"/>
            <w:lang w:val="en-US"/>
          </w:rPr>
          <w:t>to 3 min</w:t>
        </w:r>
        <w:commentRangeEnd w:id="2333"/>
        <w:r>
          <w:rPr>
            <w:rStyle w:val="Kommentarzeichen"/>
          </w:rPr>
          <w:commentReference w:id="2333"/>
        </w:r>
        <w:r w:rsidRPr="009A1C08">
          <w:rPr>
            <w:rFonts w:ascii="Times New Roman" w:hAnsi="Times New Roman" w:cs="Times New Roman"/>
            <w:color w:val="000000" w:themeColor="text1"/>
            <w:sz w:val="24"/>
            <w:szCs w:val="24"/>
            <w:lang w:val="en-US"/>
          </w:rPr>
          <w:t>.</w:t>
        </w:r>
        <w:r w:rsidRPr="009A1C08">
          <w:rPr>
            <w:rFonts w:ascii="Times New Roman" w:hAnsi="Times New Roman" w:cs="Times New Roman"/>
            <w:sz w:val="24"/>
            <w:szCs w:val="24"/>
            <w:lang w:val="en-US"/>
          </w:rPr>
          <w:t xml:space="preserve"> The use of blue light minimizes the risk for DNA-damage and photochemical cytotoxicity known from UV-light,</w:t>
        </w:r>
        <w:r>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Pr>
            <w:rFonts w:ascii="Times New Roman" w:hAnsi="Times New Roman" w:cs="Times New Roman"/>
            <w:sz w:val="24"/>
            <w:szCs w:val="24"/>
            <w:lang w:val="en-US"/>
          </w:rPr>
          <w:instrText xml:space="preserve"> ADDIN EN.CITE </w:instrText>
        </w:r>
        <w:r>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Pr>
            <w:rFonts w:ascii="Times New Roman" w:hAnsi="Times New Roman" w:cs="Times New Roman"/>
            <w:sz w:val="24"/>
            <w:szCs w:val="24"/>
            <w:lang w:val="en-US"/>
          </w:rPr>
          <w:instrText xml:space="preserve"> ADDIN EN.CITE.DATA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end"/>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97024">
          <w:rPr>
            <w:rFonts w:ascii="Times New Roman" w:hAnsi="Times New Roman" w:cs="Times New Roman"/>
            <w:noProof/>
            <w:sz w:val="24"/>
            <w:szCs w:val="24"/>
            <w:vertAlign w:val="superscript"/>
            <w:lang w:val="en-US"/>
          </w:rPr>
          <w:t>[34]</w:t>
        </w:r>
        <w:r>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required for the crosslinking of most advanced acrylated or methacrylated bioadhesives.</w:t>
        </w:r>
        <w:r>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Pr>
            <w:rFonts w:ascii="Times New Roman" w:hAnsi="Times New Roman" w:cs="Times New Roman"/>
            <w:sz w:val="24"/>
            <w:szCs w:val="24"/>
            <w:lang w:val="en-US"/>
          </w:rPr>
          <w:instrText xml:space="preserve"> ADDIN EN.CITE </w:instrText>
        </w:r>
        <w:r>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Pr>
            <w:rFonts w:ascii="Times New Roman" w:hAnsi="Times New Roman" w:cs="Times New Roman"/>
            <w:sz w:val="24"/>
            <w:szCs w:val="24"/>
            <w:lang w:val="en-US"/>
          </w:rPr>
          <w:instrText xml:space="preserve"> ADDIN EN.CITE.DATA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end"/>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97024">
          <w:rPr>
            <w:rFonts w:ascii="Times New Roman" w:hAnsi="Times New Roman" w:cs="Times New Roman"/>
            <w:noProof/>
            <w:sz w:val="24"/>
            <w:szCs w:val="24"/>
            <w:vertAlign w:val="superscript"/>
            <w:lang w:val="en-US"/>
          </w:rPr>
          <w:t>[12]</w:t>
        </w:r>
        <w:r>
          <w:rPr>
            <w:rFonts w:ascii="Times New Roman" w:hAnsi="Times New Roman" w:cs="Times New Roman"/>
            <w:sz w:val="24"/>
            <w:szCs w:val="24"/>
            <w:lang w:val="en-US"/>
          </w:rPr>
          <w:fldChar w:fldCharType="end"/>
        </w:r>
        <w:commentRangeEnd w:id="2311"/>
        <w:r>
          <w:rPr>
            <w:rStyle w:val="Kommentarzeichen"/>
          </w:rPr>
          <w:commentReference w:id="2311"/>
        </w:r>
        <w:commentRangeEnd w:id="2312"/>
        <w:r>
          <w:rPr>
            <w:rStyle w:val="Kommentarzeichen"/>
          </w:rPr>
          <w:commentReference w:id="2312"/>
        </w:r>
      </w:ins>
    </w:p>
    <w:p w14:paraId="57F07BDE" w14:textId="734EE5A0" w:rsidR="00256092" w:rsidRPr="009A1C08" w:rsidRDefault="00CF3AAB" w:rsidP="008D5BD5">
      <w:pPr>
        <w:pStyle w:val="berschrift1"/>
        <w:spacing w:line="360" w:lineRule="auto"/>
        <w:jc w:val="both"/>
        <w:rPr>
          <w:rFonts w:ascii="Times New Roman" w:hAnsi="Times New Roman" w:cs="Times New Roman"/>
          <w:lang w:val="en-US"/>
        </w:rPr>
      </w:pPr>
      <w:r>
        <w:rPr>
          <w:rFonts w:ascii="Times New Roman" w:hAnsi="Times New Roman" w:cs="Times New Roman"/>
          <w:lang w:val="en-US"/>
        </w:rPr>
        <w:t>Conclu</w:t>
      </w:r>
      <w:r w:rsidRPr="009A1C08">
        <w:rPr>
          <w:rFonts w:ascii="Times New Roman" w:hAnsi="Times New Roman" w:cs="Times New Roman"/>
          <w:lang w:val="en-US"/>
        </w:rPr>
        <w:t>sion</w:t>
      </w:r>
    </w:p>
    <w:p w14:paraId="1BC8A2D0" w14:textId="7EF085F3" w:rsidR="00364A5B" w:rsidRPr="009A1C08" w:rsidRDefault="00C77F13"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The </w:t>
      </w:r>
      <w:del w:id="2335" w:author="anna.resch88@gmail.com" w:date="2022-01-16T17:35:00Z">
        <w:r w:rsidRPr="009A1C08" w:rsidDel="003257AF">
          <w:rPr>
            <w:rFonts w:ascii="Times New Roman" w:hAnsi="Times New Roman" w:cs="Times New Roman"/>
            <w:sz w:val="24"/>
            <w:szCs w:val="24"/>
            <w:lang w:val="en-US"/>
          </w:rPr>
          <w:delText xml:space="preserve">BioUltraBond </w:delText>
        </w:r>
      </w:del>
      <w:ins w:id="2336" w:author="anna.resch88@gmail.com" w:date="2022-01-16T17:35:00Z">
        <w:r w:rsidR="003257AF">
          <w:rPr>
            <w:rFonts w:ascii="Times New Roman" w:hAnsi="Times New Roman" w:cs="Times New Roman"/>
            <w:sz w:val="24"/>
            <w:szCs w:val="24"/>
            <w:lang w:val="en-US"/>
          </w:rPr>
          <w:t>ULU system</w:t>
        </w:r>
      </w:ins>
      <w:ins w:id="2337" w:author="Alexander Resch" w:date="2022-01-18T21:04:00Z">
        <w:r w:rsidR="00F74304">
          <w:rPr>
            <w:rFonts w:ascii="Times New Roman" w:hAnsi="Times New Roman" w:cs="Times New Roman"/>
            <w:sz w:val="24"/>
            <w:szCs w:val="24"/>
            <w:lang w:val="en-US"/>
          </w:rPr>
          <w:t xml:space="preserve"> </w:t>
        </w:r>
        <w:r w:rsidR="00F74304" w:rsidRPr="009A1C08">
          <w:rPr>
            <w:rFonts w:ascii="Times New Roman" w:hAnsi="Times New Roman" w:cs="Times New Roman"/>
            <w:sz w:val="24"/>
            <w:szCs w:val="24"/>
            <w:lang w:val="en-US"/>
          </w:rPr>
          <w:t xml:space="preserve">relies on the formation of a double network: the physical self-assembly of the ULD monomer to </w:t>
        </w:r>
        <w:r w:rsidR="00F74304">
          <w:rPr>
            <w:rFonts w:ascii="Times New Roman" w:hAnsi="Times New Roman" w:cs="Times New Roman"/>
            <w:sz w:val="24"/>
            <w:szCs w:val="24"/>
            <w:lang w:val="en-US"/>
          </w:rPr>
          <w:t xml:space="preserve">highly stable </w:t>
        </w:r>
        <w:r w:rsidR="00F74304" w:rsidRPr="009A1C08">
          <w:rPr>
            <w:rFonts w:ascii="Times New Roman" w:hAnsi="Times New Roman" w:cs="Times New Roman"/>
            <w:sz w:val="24"/>
            <w:szCs w:val="24"/>
            <w:lang w:val="en-US"/>
          </w:rPr>
          <w:t>tetramers, followed by subsequent chemoselective photocrosslinking of natural tyrosines within the ULD</w:t>
        </w:r>
        <w:r w:rsidR="00F74304">
          <w:rPr>
            <w:rFonts w:ascii="Times New Roman" w:hAnsi="Times New Roman" w:cs="Times New Roman"/>
            <w:sz w:val="24"/>
            <w:szCs w:val="24"/>
            <w:lang w:val="en-US"/>
          </w:rPr>
          <w:t xml:space="preserve"> </w:t>
        </w:r>
        <w:r w:rsidR="00F74304" w:rsidRPr="009A1C08">
          <w:rPr>
            <w:rFonts w:ascii="Times New Roman" w:hAnsi="Times New Roman" w:cs="Times New Roman"/>
            <w:sz w:val="24"/>
            <w:szCs w:val="24"/>
            <w:lang w:val="en-US"/>
          </w:rPr>
          <w:t>interaction interface</w:t>
        </w:r>
      </w:ins>
      <w:ins w:id="2338" w:author="Alexander Resch" w:date="2022-01-18T21:07:00Z">
        <w:r w:rsidR="00F74304">
          <w:rPr>
            <w:rFonts w:ascii="Times New Roman" w:hAnsi="Times New Roman" w:cs="Times New Roman"/>
            <w:sz w:val="24"/>
            <w:szCs w:val="24"/>
            <w:lang w:val="en-US"/>
          </w:rPr>
          <w:t xml:space="preserve">, </w:t>
        </w:r>
        <w:r w:rsidR="00F74304" w:rsidRPr="009A1C08">
          <w:rPr>
            <w:rFonts w:ascii="Times New Roman" w:hAnsi="Times New Roman" w:cs="Times New Roman"/>
            <w:sz w:val="24"/>
            <w:szCs w:val="24"/>
            <w:lang w:val="en-US"/>
          </w:rPr>
          <w:t>forming a covalent chemical protein network</w:t>
        </w:r>
        <w:r w:rsidR="00F74304">
          <w:rPr>
            <w:rFonts w:ascii="Times New Roman" w:hAnsi="Times New Roman" w:cs="Times New Roman"/>
            <w:sz w:val="24"/>
            <w:szCs w:val="24"/>
            <w:lang w:val="en-US"/>
          </w:rPr>
          <w:t>.</w:t>
        </w:r>
      </w:ins>
      <w:ins w:id="2339" w:author="anna.resch88@gmail.com" w:date="2022-01-16T17:35:00Z">
        <w:del w:id="2340" w:author="Alexander Resch" w:date="2022-01-18T21:04:00Z">
          <w:r w:rsidR="003257AF" w:rsidDel="00F74304">
            <w:rPr>
              <w:rFonts w:ascii="Times New Roman" w:hAnsi="Times New Roman" w:cs="Times New Roman"/>
              <w:sz w:val="24"/>
              <w:szCs w:val="24"/>
              <w:lang w:val="en-US"/>
            </w:rPr>
            <w:delText>,</w:delText>
          </w:r>
        </w:del>
      </w:ins>
      <w:del w:id="2341" w:author="anna.resch88@gmail.com" w:date="2022-01-16T17:35:00Z">
        <w:r w:rsidR="00375B3F" w:rsidRPr="009A1C08" w:rsidDel="003257AF">
          <w:rPr>
            <w:rFonts w:ascii="Times New Roman" w:hAnsi="Times New Roman" w:cs="Times New Roman"/>
            <w:sz w:val="24"/>
            <w:szCs w:val="24"/>
            <w:lang w:val="en-US"/>
          </w:rPr>
          <w:delText>based on a</w:delText>
        </w:r>
      </w:del>
      <w:ins w:id="2342" w:author="Alexander Resch" w:date="2022-01-18T21:04:00Z">
        <w:r w:rsidR="00F74304">
          <w:rPr>
            <w:rFonts w:ascii="Times New Roman" w:hAnsi="Times New Roman" w:cs="Times New Roman"/>
            <w:sz w:val="24"/>
            <w:szCs w:val="24"/>
            <w:lang w:val="en-US"/>
          </w:rPr>
          <w:t xml:space="preserve"> I</w:t>
        </w:r>
      </w:ins>
      <w:ins w:id="2343" w:author="Alexander Resch" w:date="2022-01-18T21:05:00Z">
        <w:r w:rsidR="00F74304">
          <w:rPr>
            <w:rFonts w:ascii="Times New Roman" w:hAnsi="Times New Roman" w:cs="Times New Roman"/>
            <w:sz w:val="24"/>
            <w:szCs w:val="24"/>
            <w:lang w:val="en-US"/>
          </w:rPr>
          <w:t>t is</w:t>
        </w:r>
      </w:ins>
      <w:r w:rsidR="00375B3F" w:rsidRPr="009A1C08">
        <w:rPr>
          <w:rFonts w:ascii="Times New Roman" w:hAnsi="Times New Roman" w:cs="Times New Roman"/>
          <w:sz w:val="24"/>
          <w:szCs w:val="24"/>
          <w:lang w:val="en-US"/>
        </w:rPr>
        <w:t xml:space="preserve"> based on a human tetramer-forming </w:t>
      </w:r>
      <w:del w:id="2344" w:author="Bizan N. Balzer" w:date="2021-10-07T22:46:00Z">
        <w:r w:rsidR="00375B3F" w:rsidRPr="009A1C08" w:rsidDel="00D60A6A">
          <w:rPr>
            <w:rFonts w:ascii="Times New Roman" w:hAnsi="Times New Roman" w:cs="Times New Roman"/>
            <w:sz w:val="24"/>
            <w:szCs w:val="24"/>
            <w:lang w:val="en-US"/>
          </w:rPr>
          <w:delText>ubiquitin-like domain (</w:delText>
        </w:r>
      </w:del>
      <w:r w:rsidR="00375B3F" w:rsidRPr="009A1C08">
        <w:rPr>
          <w:rFonts w:ascii="Times New Roman" w:hAnsi="Times New Roman" w:cs="Times New Roman"/>
          <w:sz w:val="24"/>
          <w:szCs w:val="24"/>
          <w:lang w:val="en-US"/>
        </w:rPr>
        <w:t>ULD</w:t>
      </w:r>
      <w:ins w:id="2345" w:author="Alexander Resch" w:date="2022-01-18T21:06:00Z">
        <w:r w:rsidR="00F74304">
          <w:rPr>
            <w:rFonts w:ascii="Times New Roman" w:hAnsi="Times New Roman" w:cs="Times New Roman"/>
            <w:sz w:val="24"/>
            <w:szCs w:val="24"/>
            <w:lang w:val="en-US"/>
          </w:rPr>
          <w:t>,</w:t>
        </w:r>
      </w:ins>
      <w:del w:id="2346" w:author="Bizan N. Balzer" w:date="2021-10-07T22:46:00Z">
        <w:r w:rsidR="00375B3F" w:rsidRPr="009A1C08" w:rsidDel="00D60A6A">
          <w:rPr>
            <w:rFonts w:ascii="Times New Roman" w:hAnsi="Times New Roman" w:cs="Times New Roman"/>
            <w:sz w:val="24"/>
            <w:szCs w:val="24"/>
            <w:lang w:val="en-US"/>
          </w:rPr>
          <w:delText>)</w:delText>
        </w:r>
      </w:del>
      <w:r w:rsidR="00375B3F" w:rsidRPr="009A1C08">
        <w:rPr>
          <w:rFonts w:ascii="Times New Roman" w:hAnsi="Times New Roman" w:cs="Times New Roman"/>
          <w:sz w:val="24"/>
          <w:szCs w:val="24"/>
          <w:lang w:val="en-US"/>
        </w:rPr>
        <w:t xml:space="preserve"> bisfunctionally linked to </w:t>
      </w:r>
      <w:del w:id="2347" w:author="anna.resch88@gmail.com" w:date="2022-01-16T17:36:00Z">
        <w:r w:rsidR="00375B3F" w:rsidRPr="009A1C08" w:rsidDel="00F80BFF">
          <w:rPr>
            <w:rFonts w:ascii="Times New Roman" w:hAnsi="Times New Roman" w:cs="Times New Roman"/>
            <w:sz w:val="24"/>
            <w:szCs w:val="24"/>
            <w:lang w:val="en-US"/>
          </w:rPr>
          <w:delText xml:space="preserve">a highly </w:delText>
        </w:r>
      </w:del>
      <w:r w:rsidR="00375B3F" w:rsidRPr="009A1C08">
        <w:rPr>
          <w:rFonts w:ascii="Times New Roman" w:hAnsi="Times New Roman" w:cs="Times New Roman"/>
          <w:sz w:val="24"/>
          <w:szCs w:val="24"/>
          <w:lang w:val="en-US"/>
        </w:rPr>
        <w:t>elastic</w:t>
      </w:r>
      <w:ins w:id="2348" w:author="anna.resch88@gmail.com" w:date="2022-01-16T17:36:00Z">
        <w:r w:rsidR="00F80BFF">
          <w:rPr>
            <w:rFonts w:ascii="Times New Roman" w:hAnsi="Times New Roman" w:cs="Times New Roman"/>
            <w:sz w:val="24"/>
            <w:szCs w:val="24"/>
            <w:lang w:val="en-US"/>
          </w:rPr>
          <w:t>,</w:t>
        </w:r>
      </w:ins>
      <w:r w:rsidR="00375B3F" w:rsidRPr="009A1C08">
        <w:rPr>
          <w:rFonts w:ascii="Times New Roman" w:hAnsi="Times New Roman" w:cs="Times New Roman"/>
          <w:sz w:val="24"/>
          <w:szCs w:val="24"/>
          <w:lang w:val="en-US"/>
        </w:rPr>
        <w:t xml:space="preserve"> intrinsically disordered human </w:t>
      </w:r>
      <w:del w:id="2349" w:author="Bizan N. Balzer" w:date="2021-10-07T22:46:00Z">
        <w:r w:rsidR="00375B3F" w:rsidRPr="009A1C08" w:rsidDel="00D60A6A">
          <w:rPr>
            <w:rFonts w:ascii="Times New Roman" w:hAnsi="Times New Roman" w:cs="Times New Roman"/>
            <w:sz w:val="24"/>
            <w:szCs w:val="24"/>
            <w:lang w:val="en-US"/>
          </w:rPr>
          <w:delText>elastin-like protein (</w:delText>
        </w:r>
      </w:del>
      <w:r w:rsidR="00375B3F" w:rsidRPr="009A1C08">
        <w:rPr>
          <w:rFonts w:ascii="Times New Roman" w:hAnsi="Times New Roman" w:cs="Times New Roman"/>
          <w:sz w:val="24"/>
          <w:szCs w:val="24"/>
          <w:lang w:val="en-US"/>
        </w:rPr>
        <w:t>ELP</w:t>
      </w:r>
      <w:ins w:id="2350" w:author="Alexander Resch" w:date="2022-01-18T21:07:00Z">
        <w:r w:rsidR="00621CE5">
          <w:rPr>
            <w:rFonts w:ascii="Times New Roman" w:hAnsi="Times New Roman" w:cs="Times New Roman"/>
            <w:sz w:val="24"/>
            <w:szCs w:val="24"/>
            <w:lang w:val="en-US"/>
          </w:rPr>
          <w:t>.</w:t>
        </w:r>
      </w:ins>
      <w:ins w:id="2351" w:author="anna.resch88@gmail.com" w:date="2022-01-16T17:36:00Z">
        <w:del w:id="2352" w:author="Alexander Resch" w:date="2022-01-18T21:07:00Z">
          <w:r w:rsidR="00F80BFF" w:rsidDel="00621CE5">
            <w:rPr>
              <w:rFonts w:ascii="Times New Roman" w:hAnsi="Times New Roman" w:cs="Times New Roman"/>
              <w:sz w:val="24"/>
              <w:szCs w:val="24"/>
              <w:lang w:val="en-US"/>
            </w:rPr>
            <w:delText>,</w:delText>
          </w:r>
        </w:del>
      </w:ins>
      <w:del w:id="2353" w:author="Bizan N. Balzer" w:date="2021-10-07T22:46:00Z">
        <w:r w:rsidR="00375B3F" w:rsidRPr="009A1C08" w:rsidDel="00D60A6A">
          <w:rPr>
            <w:rFonts w:ascii="Times New Roman" w:hAnsi="Times New Roman" w:cs="Times New Roman"/>
            <w:sz w:val="24"/>
            <w:szCs w:val="24"/>
            <w:lang w:val="en-US"/>
          </w:rPr>
          <w:delText>),</w:delText>
        </w:r>
      </w:del>
      <w:r w:rsidR="00375B3F" w:rsidRPr="009A1C08">
        <w:rPr>
          <w:rFonts w:ascii="Times New Roman" w:hAnsi="Times New Roman" w:cs="Times New Roman"/>
          <w:sz w:val="24"/>
          <w:szCs w:val="24"/>
          <w:lang w:val="en-US"/>
        </w:rPr>
        <w:t xml:space="preserve"> </w:t>
      </w:r>
      <w:del w:id="2354" w:author="Alexander Resch" w:date="2022-01-18T21:04:00Z">
        <w:r w:rsidRPr="009A1C08" w:rsidDel="00F74304">
          <w:rPr>
            <w:rFonts w:ascii="Times New Roman" w:hAnsi="Times New Roman" w:cs="Times New Roman"/>
            <w:sz w:val="24"/>
            <w:szCs w:val="24"/>
            <w:lang w:val="en-US"/>
          </w:rPr>
          <w:delText xml:space="preserve">relies on the formation of a double network: the physical self-assembly of the ULD monomer to </w:delText>
        </w:r>
      </w:del>
      <w:ins w:id="2355" w:author="anna.resch88@gmail.com" w:date="2022-01-16T17:37:00Z">
        <w:del w:id="2356" w:author="Alexander Resch" w:date="2022-01-18T21:04:00Z">
          <w:r w:rsidR="00F80BFF" w:rsidDel="00F74304">
            <w:rPr>
              <w:rFonts w:ascii="Times New Roman" w:hAnsi="Times New Roman" w:cs="Times New Roman"/>
              <w:sz w:val="24"/>
              <w:szCs w:val="24"/>
              <w:lang w:val="en-US"/>
            </w:rPr>
            <w:delText xml:space="preserve">highly stable </w:delText>
          </w:r>
        </w:del>
      </w:ins>
      <w:del w:id="2357" w:author="Alexander Resch" w:date="2022-01-18T21:04:00Z">
        <w:r w:rsidRPr="009A1C08" w:rsidDel="00F74304">
          <w:rPr>
            <w:rFonts w:ascii="Times New Roman" w:hAnsi="Times New Roman" w:cs="Times New Roman"/>
            <w:sz w:val="24"/>
            <w:szCs w:val="24"/>
            <w:lang w:val="en-US"/>
          </w:rPr>
          <w:delText xml:space="preserve">tetramers even stable under high temperature, ionic strength and 4 M urea, followed by </w:delText>
        </w:r>
        <w:r w:rsidR="004E315A" w:rsidRPr="009A1C08" w:rsidDel="00F74304">
          <w:rPr>
            <w:rFonts w:ascii="Times New Roman" w:hAnsi="Times New Roman" w:cs="Times New Roman"/>
            <w:sz w:val="24"/>
            <w:szCs w:val="24"/>
            <w:lang w:val="en-US"/>
          </w:rPr>
          <w:delText>subsequent chemoselective photo</w:delText>
        </w:r>
        <w:r w:rsidRPr="009A1C08" w:rsidDel="00F74304">
          <w:rPr>
            <w:rFonts w:ascii="Times New Roman" w:hAnsi="Times New Roman" w:cs="Times New Roman"/>
            <w:sz w:val="24"/>
            <w:szCs w:val="24"/>
            <w:lang w:val="en-US"/>
          </w:rPr>
          <w:delText>crosslinking of natural tyrosine</w:delText>
        </w:r>
        <w:r w:rsidR="00AA7D58" w:rsidRPr="009A1C08" w:rsidDel="00F74304">
          <w:rPr>
            <w:rFonts w:ascii="Times New Roman" w:hAnsi="Times New Roman" w:cs="Times New Roman"/>
            <w:sz w:val="24"/>
            <w:szCs w:val="24"/>
            <w:lang w:val="en-US"/>
          </w:rPr>
          <w:delText>s</w:delText>
        </w:r>
        <w:r w:rsidRPr="009A1C08" w:rsidDel="00F74304">
          <w:rPr>
            <w:rFonts w:ascii="Times New Roman" w:hAnsi="Times New Roman" w:cs="Times New Roman"/>
            <w:sz w:val="24"/>
            <w:szCs w:val="24"/>
            <w:lang w:val="en-US"/>
          </w:rPr>
          <w:delText xml:space="preserve"> within the ULD-</w:delText>
        </w:r>
      </w:del>
      <w:ins w:id="2358" w:author="anna.resch88@gmail.com" w:date="2022-01-16T17:37:00Z">
        <w:del w:id="2359" w:author="Alexander Resch" w:date="2022-01-18T21:04:00Z">
          <w:r w:rsidR="00F80BFF" w:rsidDel="00F74304">
            <w:rPr>
              <w:rFonts w:ascii="Times New Roman" w:hAnsi="Times New Roman" w:cs="Times New Roman"/>
              <w:sz w:val="24"/>
              <w:szCs w:val="24"/>
              <w:lang w:val="en-US"/>
            </w:rPr>
            <w:delText xml:space="preserve"> </w:delText>
          </w:r>
        </w:del>
      </w:ins>
      <w:del w:id="2360" w:author="Alexander Resch" w:date="2022-01-18T21:04:00Z">
        <w:r w:rsidRPr="009A1C08" w:rsidDel="00F74304">
          <w:rPr>
            <w:rFonts w:ascii="Times New Roman" w:hAnsi="Times New Roman" w:cs="Times New Roman"/>
            <w:sz w:val="24"/>
            <w:szCs w:val="24"/>
            <w:lang w:val="en-US"/>
          </w:rPr>
          <w:delText xml:space="preserve">interaction interface </w:delText>
        </w:r>
      </w:del>
      <w:del w:id="2361" w:author="Alexander Resch" w:date="2022-01-18T21:07:00Z">
        <w:r w:rsidRPr="009A1C08" w:rsidDel="00F74304">
          <w:rPr>
            <w:rFonts w:ascii="Times New Roman" w:hAnsi="Times New Roman" w:cs="Times New Roman"/>
            <w:sz w:val="24"/>
            <w:szCs w:val="24"/>
            <w:lang w:val="en-US"/>
          </w:rPr>
          <w:delText>forming a covalent chemical protein network.</w:delText>
        </w:r>
      </w:del>
      <w:r w:rsidRPr="009A1C08">
        <w:rPr>
          <w:rFonts w:ascii="Times New Roman" w:hAnsi="Times New Roman" w:cs="Times New Roman"/>
          <w:sz w:val="24"/>
          <w:szCs w:val="24"/>
          <w:lang w:val="en-US"/>
        </w:rPr>
        <w:t xml:space="preserve"> Both </w:t>
      </w:r>
      <w:del w:id="2362" w:author="Alexander Resch" w:date="2022-01-18T21:07:00Z">
        <w:r w:rsidRPr="009A1C08" w:rsidDel="00621CE5">
          <w:rPr>
            <w:rFonts w:ascii="Times New Roman" w:hAnsi="Times New Roman" w:cs="Times New Roman"/>
            <w:sz w:val="24"/>
            <w:szCs w:val="24"/>
            <w:lang w:val="en-US"/>
          </w:rPr>
          <w:delText xml:space="preserve">processes </w:delText>
        </w:r>
      </w:del>
      <w:ins w:id="2363" w:author="Alexander Resch" w:date="2022-01-18T21:07:00Z">
        <w:r w:rsidR="00621CE5">
          <w:rPr>
            <w:rFonts w:ascii="Times New Roman" w:hAnsi="Times New Roman" w:cs="Times New Roman"/>
            <w:sz w:val="24"/>
            <w:szCs w:val="24"/>
            <w:lang w:val="en-US"/>
          </w:rPr>
          <w:t>attributes</w:t>
        </w:r>
        <w:r w:rsidR="00621CE5"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are important for a stable and long</w:t>
      </w:r>
      <w:r w:rsidR="008D1CA7" w:rsidRPr="009A1C08">
        <w:rPr>
          <w:rFonts w:ascii="Times New Roman" w:hAnsi="Times New Roman" w:cs="Times New Roman"/>
          <w:sz w:val="24"/>
          <w:szCs w:val="24"/>
          <w:lang w:val="en-US"/>
        </w:rPr>
        <w:t>-</w:t>
      </w:r>
      <w:r w:rsidRPr="009A1C08">
        <w:rPr>
          <w:rFonts w:ascii="Times New Roman" w:hAnsi="Times New Roman" w:cs="Times New Roman"/>
          <w:sz w:val="24"/>
          <w:szCs w:val="24"/>
          <w:lang w:val="en-US"/>
        </w:rPr>
        <w:t xml:space="preserve">lasting tissue interaction. </w:t>
      </w:r>
      <w:moveFromRangeStart w:id="2364" w:author="anna.resch88@gmail.com" w:date="2022-01-16T17:24:00Z" w:name="move93246287"/>
      <w:commentRangeStart w:id="2365"/>
      <w:moveFrom w:id="2366" w:author="anna.resch88@gmail.com" w:date="2022-01-16T17:24:00Z">
        <w:r w:rsidR="00AA6B77" w:rsidRPr="009A1C08" w:rsidDel="00CD1FDE">
          <w:rPr>
            <w:rFonts w:ascii="Times New Roman" w:hAnsi="Times New Roman" w:cs="Times New Roman"/>
            <w:iCs/>
            <w:sz w:val="24"/>
            <w:szCs w:val="24"/>
            <w:lang w:val="en-US"/>
          </w:rPr>
          <w:t>Strong and durable binding of bioadhesives to tissues requires adhesion to wet and dynamic surfaces - proven to be extremely challenging. It requires the synergy of an adhesive surface and a dissipative matrix,</w:t>
        </w:r>
        <w:r w:rsidR="00697024" w:rsidDel="00CD1FDE">
          <w:rPr>
            <w:rFonts w:ascii="Times New Roman" w:hAnsi="Times New Roman" w:cs="Times New Roman"/>
            <w:iCs/>
            <w:sz w:val="24"/>
            <w:szCs w:val="24"/>
            <w:lang w:val="en-US"/>
          </w:rPr>
          <w:fldChar w:fldCharType="begin"/>
        </w:r>
        <w:r w:rsidR="00697024" w:rsidDel="00CD1FDE">
          <w:rPr>
            <w:rFonts w:ascii="Times New Roman" w:hAnsi="Times New Roman" w:cs="Times New Roman"/>
            <w:iCs/>
            <w:sz w:val="24"/>
            <w:szCs w:val="24"/>
            <w:lang w:val="en-US"/>
          </w:rPr>
          <w:instrText xml:space="preserve"> ADDIN EN.CITE &lt;EndNote&gt;&lt;Cite&gt;&lt;Author&gt;Li&lt;/Author&gt;&lt;Year&gt;2017&lt;/Year&gt;&lt;RecNum&gt;91&lt;/RecNum&gt;&lt;DisplayText&gt;&lt;style face="superscript"&gt;[14]&lt;/style&gt;&lt;/DisplayText&gt;&lt;record&gt;&lt;rec-number&gt;91&lt;/rec-number&gt;&lt;foreign-keys&gt;&lt;key app="EN" db-id="zvspev52q5sttqetatnpexxo02zdpswpztzw" timestamp="1602752075"&gt;91&lt;/key&gt;&lt;/foreign-keys&gt;&lt;ref-type name="Journal Article"&gt;17&lt;/ref-type&gt;&lt;contributors&gt;&lt;authors&gt;&lt;author&gt;Li, J. &lt;/author&gt;&lt;author&gt;Celiz, A.D. &lt;/author&gt;&lt;author&gt;Yang, J. &lt;/author&gt;&lt;author&gt;Yang, Q. &lt;/author&gt;&lt;author&gt;Wamala, I. &lt;/author&gt;&lt;author&gt;Whyte, W. &lt;/author&gt;&lt;author&gt;Seo, B. R. &lt;/author&gt;&lt;author&gt;Vasilyev, N. V. &lt;/author&gt;&lt;author&gt;Vlassak, J. J. &lt;/author&gt;&lt;author&gt;Suo, Z. &lt;/author&gt;&lt;author&gt;Mooney, D. J. &lt;/author&gt;&lt;/authors&gt;&lt;/contributors&gt;&lt;titles&gt;&lt;title&gt;Tough adhesives for diverse wet surfaces&lt;/title&gt;&lt;secondary-title&gt;Science&lt;/secondary-title&gt;&lt;/titles&gt;&lt;periodical&gt;&lt;full-title&gt;Science&lt;/full-title&gt;&lt;/periodical&gt;&lt;pages&gt;378-381&lt;/pages&gt;&lt;volume&gt;357&lt;/volume&gt;&lt;number&gt;6349&lt;/number&gt;&lt;dates&gt;&lt;year&gt;2017&lt;/year&gt;&lt;/dates&gt;&lt;urls&gt;&lt;/urls&gt;&lt;custom2&gt;PMC5905340.&lt;/custom2&gt;&lt;electronic-resource-num&gt;10.1126/science.aah6362&lt;/electronic-resource-num&gt;&lt;/record&gt;&lt;/Cite&gt;&lt;/EndNote&gt;</w:instrText>
        </w:r>
        <w:r w:rsidR="00697024" w:rsidDel="00CD1FDE">
          <w:rPr>
            <w:rFonts w:ascii="Times New Roman" w:hAnsi="Times New Roman" w:cs="Times New Roman"/>
            <w:iCs/>
            <w:sz w:val="24"/>
            <w:szCs w:val="24"/>
            <w:lang w:val="en-US"/>
          </w:rPr>
          <w:fldChar w:fldCharType="separate"/>
        </w:r>
        <w:r w:rsidR="00697024" w:rsidRPr="00697024" w:rsidDel="00CD1FDE">
          <w:rPr>
            <w:rFonts w:ascii="Times New Roman" w:hAnsi="Times New Roman" w:cs="Times New Roman"/>
            <w:iCs/>
            <w:noProof/>
            <w:sz w:val="24"/>
            <w:szCs w:val="24"/>
            <w:vertAlign w:val="superscript"/>
            <w:lang w:val="en-US"/>
          </w:rPr>
          <w:t>[14]</w:t>
        </w:r>
        <w:r w:rsidR="00697024" w:rsidDel="00CD1FDE">
          <w:rPr>
            <w:rFonts w:ascii="Times New Roman" w:hAnsi="Times New Roman" w:cs="Times New Roman"/>
            <w:iCs/>
            <w:sz w:val="24"/>
            <w:szCs w:val="24"/>
            <w:lang w:val="en-US"/>
          </w:rPr>
          <w:fldChar w:fldCharType="end"/>
        </w:r>
        <w:r w:rsidR="00560662" w:rsidRPr="009A1C08" w:rsidDel="00CD1FDE">
          <w:rPr>
            <w:rFonts w:ascii="Times New Roman" w:hAnsi="Times New Roman" w:cs="Times New Roman"/>
            <w:iCs/>
            <w:sz w:val="24"/>
            <w:szCs w:val="24"/>
            <w:lang w:val="en-US"/>
          </w:rPr>
          <w:t xml:space="preserve"> </w:t>
        </w:r>
        <w:r w:rsidR="00AA6B77" w:rsidRPr="009A1C08" w:rsidDel="00CD1FDE">
          <w:rPr>
            <w:rFonts w:ascii="Times New Roman" w:hAnsi="Times New Roman" w:cs="Times New Roman"/>
            <w:iCs/>
            <w:sz w:val="24"/>
            <w:szCs w:val="24"/>
            <w:lang w:val="en-US"/>
          </w:rPr>
          <w:t xml:space="preserve">involving electrostatic interactions and physical interpenetration of the molecular tissue network as well as the mechanical mechanism of energy dissipation. </w:t>
        </w:r>
        <w:r w:rsidRPr="009A1C08" w:rsidDel="00CD1FDE">
          <w:rPr>
            <w:rFonts w:ascii="Times New Roman" w:hAnsi="Times New Roman" w:cs="Times New Roman"/>
            <w:sz w:val="24"/>
            <w:szCs w:val="24"/>
            <w:lang w:val="en-US"/>
          </w:rPr>
          <w:t xml:space="preserve">The charge profile of the ULD-surface enables efficient electrostatic interactions and </w:t>
        </w:r>
        <w:r w:rsidRPr="009A1C08" w:rsidDel="00CD1FDE">
          <w:rPr>
            <w:rFonts w:ascii="Times New Roman" w:hAnsi="Times New Roman" w:cs="Times New Roman"/>
            <w:sz w:val="24"/>
            <w:szCs w:val="24"/>
            <w:lang w:val="en-US"/>
          </w:rPr>
          <w:t>-cation interactions contribut</w:t>
        </w:r>
        <w:r w:rsidR="00AA7D58" w:rsidRPr="009A1C08" w:rsidDel="00CD1FDE">
          <w:rPr>
            <w:rFonts w:ascii="Times New Roman" w:hAnsi="Times New Roman" w:cs="Times New Roman"/>
            <w:sz w:val="24"/>
            <w:szCs w:val="24"/>
            <w:lang w:val="en-US"/>
          </w:rPr>
          <w:t>ing</w:t>
        </w:r>
        <w:r w:rsidRPr="009A1C08" w:rsidDel="00CD1FDE">
          <w:rPr>
            <w:rFonts w:ascii="Times New Roman" w:hAnsi="Times New Roman" w:cs="Times New Roman"/>
            <w:sz w:val="24"/>
            <w:szCs w:val="24"/>
            <w:lang w:val="en-US"/>
          </w:rPr>
          <w:t xml:space="preserve"> to its high wet-adhesiveness. </w:t>
        </w:r>
        <w:r w:rsidR="00391FE3" w:rsidRPr="009A1C08" w:rsidDel="00CD1FDE">
          <w:rPr>
            <w:rFonts w:ascii="Times New Roman" w:hAnsi="Times New Roman" w:cs="Times New Roman"/>
            <w:sz w:val="24"/>
            <w:szCs w:val="24"/>
            <w:lang w:val="en-US"/>
          </w:rPr>
          <w:t>The</w:t>
        </w:r>
        <w:r w:rsidR="00FC4A78" w:rsidRPr="009A1C08" w:rsidDel="00CD1FDE">
          <w:rPr>
            <w:rFonts w:ascii="Times New Roman" w:hAnsi="Times New Roman" w:cs="Times New Roman"/>
            <w:sz w:val="24"/>
            <w:szCs w:val="24"/>
            <w:lang w:val="en-US"/>
          </w:rPr>
          <w:t xml:space="preserve"> </w:t>
        </w:r>
        <w:r w:rsidR="00CA26AA" w:rsidRPr="009A1C08" w:rsidDel="00CD1FDE">
          <w:rPr>
            <w:rFonts w:ascii="Times New Roman" w:hAnsi="Times New Roman" w:cs="Times New Roman"/>
            <w:sz w:val="24"/>
            <w:szCs w:val="24"/>
            <w:lang w:val="en-US"/>
          </w:rPr>
          <w:t xml:space="preserve">controlled photocrosslinking via </w:t>
        </w:r>
        <w:r w:rsidR="00391FE3" w:rsidRPr="009A1C08" w:rsidDel="00CD1FDE">
          <w:rPr>
            <w:rFonts w:ascii="Times New Roman" w:hAnsi="Times New Roman" w:cs="Times New Roman"/>
            <w:sz w:val="24"/>
            <w:szCs w:val="24"/>
            <w:lang w:val="en-US"/>
          </w:rPr>
          <w:t>riboflavin/</w:t>
        </w:r>
        <w:r w:rsidR="00CA26AA" w:rsidRPr="009A1C08" w:rsidDel="00CD1FDE">
          <w:rPr>
            <w:rFonts w:ascii="Times New Roman" w:hAnsi="Times New Roman" w:cs="Times New Roman"/>
            <w:sz w:val="24"/>
            <w:szCs w:val="24"/>
            <w:lang w:val="en-US"/>
          </w:rPr>
          <w:t>vitamin B</w:t>
        </w:r>
        <w:r w:rsidR="00CA26AA" w:rsidRPr="009A1C08" w:rsidDel="00CD1FDE">
          <w:rPr>
            <w:rFonts w:ascii="Times New Roman" w:hAnsi="Times New Roman" w:cs="Times New Roman"/>
            <w:sz w:val="24"/>
            <w:szCs w:val="24"/>
            <w:vertAlign w:val="subscript"/>
            <w:lang w:val="en-US"/>
          </w:rPr>
          <w:t>2</w:t>
        </w:r>
        <w:r w:rsidR="00391FE3" w:rsidRPr="009A1C08" w:rsidDel="00CD1FDE">
          <w:rPr>
            <w:rFonts w:ascii="Times New Roman" w:hAnsi="Times New Roman" w:cs="Times New Roman"/>
            <w:sz w:val="24"/>
            <w:szCs w:val="24"/>
            <w:lang w:val="en-US"/>
          </w:rPr>
          <w:t xml:space="preserve"> </w:t>
        </w:r>
        <w:r w:rsidR="00CA26AA" w:rsidRPr="009A1C08" w:rsidDel="00CD1FDE">
          <w:rPr>
            <w:rFonts w:ascii="Times New Roman" w:hAnsi="Times New Roman" w:cs="Times New Roman"/>
            <w:sz w:val="24"/>
            <w:szCs w:val="24"/>
            <w:lang w:val="en-US"/>
          </w:rPr>
          <w:t>as photocatalyst</w:t>
        </w:r>
        <w:r w:rsidR="00391FE3" w:rsidRPr="009A1C08" w:rsidDel="00CD1FDE">
          <w:rPr>
            <w:rFonts w:ascii="Times New Roman" w:hAnsi="Times New Roman" w:cs="Times New Roman"/>
            <w:sz w:val="24"/>
            <w:szCs w:val="24"/>
            <w:lang w:val="en-US"/>
          </w:rPr>
          <w:t xml:space="preserve"> </w:t>
        </w:r>
        <w:r w:rsidR="004E315A" w:rsidRPr="009A1C08" w:rsidDel="00CD1FDE">
          <w:rPr>
            <w:rFonts w:ascii="Times New Roman" w:hAnsi="Times New Roman" w:cs="Times New Roman"/>
            <w:sz w:val="24"/>
            <w:szCs w:val="24"/>
            <w:lang w:val="en-US"/>
          </w:rPr>
          <w:t>avoids toxic crosslinking agents such as glutaraldehyde allowing</w:t>
        </w:r>
        <w:r w:rsidR="007C4524" w:rsidRPr="009A1C08" w:rsidDel="00CD1FDE">
          <w:rPr>
            <w:rFonts w:ascii="Times New Roman" w:hAnsi="Times New Roman" w:cs="Times New Roman"/>
            <w:sz w:val="24"/>
            <w:szCs w:val="24"/>
            <w:lang w:val="en-US"/>
          </w:rPr>
          <w:t xml:space="preserve"> for a timely,</w:t>
        </w:r>
        <w:r w:rsidR="00CA26AA" w:rsidRPr="009A1C08" w:rsidDel="00CD1FDE">
          <w:rPr>
            <w:rFonts w:ascii="Times New Roman" w:hAnsi="Times New Roman" w:cs="Times New Roman"/>
            <w:sz w:val="24"/>
            <w:szCs w:val="24"/>
            <w:lang w:val="en-US"/>
          </w:rPr>
          <w:t xml:space="preserve"> controlled bioadhesion</w:t>
        </w:r>
        <w:r w:rsidR="00515600" w:rsidRPr="009A1C08" w:rsidDel="00CD1FDE">
          <w:rPr>
            <w:rFonts w:ascii="Times New Roman" w:hAnsi="Times New Roman" w:cs="Times New Roman"/>
            <w:sz w:val="24"/>
            <w:szCs w:val="24"/>
            <w:lang w:val="en-US"/>
          </w:rPr>
          <w:t xml:space="preserve"> and </w:t>
        </w:r>
        <w:r w:rsidR="00CA26AA" w:rsidRPr="009A1C08" w:rsidDel="00CD1FDE">
          <w:rPr>
            <w:rFonts w:ascii="Times New Roman" w:hAnsi="Times New Roman" w:cs="Times New Roman"/>
            <w:sz w:val="24"/>
            <w:szCs w:val="24"/>
            <w:lang w:val="en-US"/>
          </w:rPr>
          <w:t xml:space="preserve">tissue sealing </w:t>
        </w:r>
        <w:r w:rsidR="00EB23D4" w:rsidRPr="009A1C08" w:rsidDel="00CD1FDE">
          <w:rPr>
            <w:rFonts w:ascii="Times New Roman" w:hAnsi="Times New Roman" w:cs="Times New Roman"/>
            <w:color w:val="000000" w:themeColor="text1"/>
            <w:sz w:val="24"/>
            <w:szCs w:val="24"/>
            <w:lang w:val="en-US"/>
          </w:rPr>
          <w:t xml:space="preserve">crosslink </w:t>
        </w:r>
        <w:r w:rsidR="00CA26AA" w:rsidRPr="009A1C08" w:rsidDel="00CD1FDE">
          <w:rPr>
            <w:rFonts w:ascii="Times New Roman" w:hAnsi="Times New Roman" w:cs="Times New Roman"/>
            <w:sz w:val="24"/>
            <w:szCs w:val="24"/>
            <w:lang w:val="en-US"/>
          </w:rPr>
          <w:t xml:space="preserve">event </w:t>
        </w:r>
        <w:r w:rsidR="00EB23D4" w:rsidRPr="009A1C08" w:rsidDel="00CD1FDE">
          <w:rPr>
            <w:rFonts w:ascii="Times New Roman" w:hAnsi="Times New Roman" w:cs="Times New Roman"/>
            <w:color w:val="000000" w:themeColor="text1"/>
            <w:sz w:val="24"/>
            <w:szCs w:val="24"/>
            <w:lang w:val="en-US"/>
          </w:rPr>
          <w:t>under physiological condition</w:t>
        </w:r>
        <w:r w:rsidR="00515600" w:rsidRPr="009A1C08" w:rsidDel="00CD1FDE">
          <w:rPr>
            <w:rFonts w:ascii="Times New Roman" w:hAnsi="Times New Roman" w:cs="Times New Roman"/>
            <w:color w:val="000000" w:themeColor="text1"/>
            <w:sz w:val="24"/>
            <w:szCs w:val="24"/>
            <w:lang w:val="en-US"/>
          </w:rPr>
          <w:t>s.</w:t>
        </w:r>
        <w:r w:rsidR="00EB23D4" w:rsidRPr="009A1C08" w:rsidDel="00CD1FDE">
          <w:rPr>
            <w:rFonts w:ascii="Times New Roman" w:hAnsi="Times New Roman" w:cs="Times New Roman"/>
            <w:sz w:val="24"/>
            <w:szCs w:val="24"/>
            <w:lang w:val="en-US"/>
          </w:rPr>
          <w:t xml:space="preserve"> </w:t>
        </w:r>
        <w:r w:rsidR="008D1CA7" w:rsidRPr="009A1C08" w:rsidDel="00CD1FDE">
          <w:rPr>
            <w:rFonts w:ascii="Times New Roman" w:hAnsi="Times New Roman" w:cs="Times New Roman"/>
            <w:sz w:val="24"/>
            <w:szCs w:val="24"/>
            <w:lang w:val="en-US"/>
          </w:rPr>
          <w:t>By</w:t>
        </w:r>
        <w:r w:rsidR="007C4524" w:rsidRPr="009A1C08" w:rsidDel="00CD1FDE">
          <w:rPr>
            <w:rFonts w:ascii="Times New Roman" w:hAnsi="Times New Roman" w:cs="Times New Roman"/>
            <w:sz w:val="24"/>
            <w:szCs w:val="24"/>
            <w:lang w:val="en-US"/>
          </w:rPr>
          <w:t xml:space="preserve"> limiting the gluing</w:t>
        </w:r>
        <w:r w:rsidR="00515600" w:rsidRPr="009A1C08" w:rsidDel="00CD1FDE">
          <w:rPr>
            <w:rFonts w:ascii="Times New Roman" w:hAnsi="Times New Roman" w:cs="Times New Roman"/>
            <w:sz w:val="24"/>
            <w:szCs w:val="24"/>
            <w:lang w:val="en-US"/>
          </w:rPr>
          <w:t xml:space="preserve"> and </w:t>
        </w:r>
        <w:r w:rsidR="007C4524" w:rsidRPr="009A1C08" w:rsidDel="00CD1FDE">
          <w:rPr>
            <w:rFonts w:ascii="Times New Roman" w:hAnsi="Times New Roman" w:cs="Times New Roman"/>
            <w:sz w:val="24"/>
            <w:szCs w:val="24"/>
            <w:lang w:val="en-US"/>
          </w:rPr>
          <w:t>sealing process</w:t>
        </w:r>
        <w:r w:rsidR="00515600" w:rsidRPr="009A1C08" w:rsidDel="00CD1FDE">
          <w:rPr>
            <w:rFonts w:ascii="Times New Roman" w:hAnsi="Times New Roman" w:cs="Times New Roman"/>
            <w:sz w:val="24"/>
            <w:szCs w:val="24"/>
            <w:lang w:val="en-US"/>
          </w:rPr>
          <w:t>es</w:t>
        </w:r>
        <w:r w:rsidR="007C4524" w:rsidRPr="009A1C08" w:rsidDel="00CD1FDE">
          <w:rPr>
            <w:rFonts w:ascii="Times New Roman" w:hAnsi="Times New Roman" w:cs="Times New Roman"/>
            <w:sz w:val="24"/>
            <w:szCs w:val="24"/>
            <w:lang w:val="en-US"/>
          </w:rPr>
          <w:t xml:space="preserve"> to an area defined by illumination the uncontrolled</w:t>
        </w:r>
        <w:r w:rsidR="00515600" w:rsidRPr="009A1C08" w:rsidDel="00CD1FDE">
          <w:rPr>
            <w:rFonts w:ascii="Times New Roman" w:hAnsi="Times New Roman" w:cs="Times New Roman"/>
            <w:sz w:val="24"/>
            <w:szCs w:val="24"/>
            <w:lang w:val="en-US"/>
          </w:rPr>
          <w:t xml:space="preserve"> or </w:t>
        </w:r>
        <w:r w:rsidR="007C4524" w:rsidRPr="009A1C08" w:rsidDel="00CD1FDE">
          <w:rPr>
            <w:rFonts w:ascii="Times New Roman" w:hAnsi="Times New Roman" w:cs="Times New Roman"/>
            <w:sz w:val="24"/>
            <w:szCs w:val="24"/>
            <w:lang w:val="en-US"/>
          </w:rPr>
          <w:t>unintended subsequential connection of biomolecules</w:t>
        </w:r>
        <w:r w:rsidR="008D1CA7" w:rsidRPr="009A1C08" w:rsidDel="00CD1FDE">
          <w:rPr>
            <w:rFonts w:ascii="Times New Roman" w:hAnsi="Times New Roman" w:cs="Times New Roman"/>
            <w:sz w:val="24"/>
            <w:szCs w:val="24"/>
            <w:lang w:val="en-US"/>
          </w:rPr>
          <w:t>,</w:t>
        </w:r>
        <w:r w:rsidR="007C4524" w:rsidRPr="009A1C08" w:rsidDel="00CD1FDE">
          <w:rPr>
            <w:rFonts w:ascii="Times New Roman" w:hAnsi="Times New Roman" w:cs="Times New Roman"/>
            <w:sz w:val="24"/>
            <w:szCs w:val="24"/>
            <w:lang w:val="en-US"/>
          </w:rPr>
          <w:t xml:space="preserve"> potentially damaging tissues or creating thrombi after the gluing </w:t>
        </w:r>
        <w:r w:rsidRPr="009A1C08" w:rsidDel="00CD1FDE">
          <w:rPr>
            <w:rFonts w:ascii="Times New Roman" w:hAnsi="Times New Roman" w:cs="Times New Roman"/>
            <w:sz w:val="24"/>
            <w:szCs w:val="24"/>
            <w:lang w:val="en-US"/>
          </w:rPr>
          <w:t>process</w:t>
        </w:r>
        <w:r w:rsidR="008D1CA7" w:rsidRPr="009A1C08" w:rsidDel="00CD1FDE">
          <w:rPr>
            <w:rFonts w:ascii="Times New Roman" w:hAnsi="Times New Roman" w:cs="Times New Roman"/>
            <w:sz w:val="24"/>
            <w:szCs w:val="24"/>
            <w:lang w:val="en-US"/>
          </w:rPr>
          <w:t>, can be prevented</w:t>
        </w:r>
        <w:r w:rsidRPr="009A1C08" w:rsidDel="00CD1FDE">
          <w:rPr>
            <w:rFonts w:ascii="Times New Roman" w:hAnsi="Times New Roman" w:cs="Times New Roman"/>
            <w:sz w:val="24"/>
            <w:szCs w:val="24"/>
            <w:lang w:val="en-US"/>
          </w:rPr>
          <w:t>.</w:t>
        </w:r>
        <w:r w:rsidR="007C4524" w:rsidRPr="009A1C08" w:rsidDel="00CD1FDE">
          <w:rPr>
            <w:rFonts w:ascii="Times New Roman" w:hAnsi="Times New Roman" w:cs="Times New Roman"/>
            <w:sz w:val="24"/>
            <w:szCs w:val="24"/>
            <w:lang w:val="en-US"/>
          </w:rPr>
          <w:t xml:space="preserve"> </w:t>
        </w:r>
        <w:r w:rsidR="00391FE3" w:rsidRPr="009A1C08" w:rsidDel="00CD1FDE">
          <w:rPr>
            <w:rFonts w:ascii="Times New Roman" w:hAnsi="Times New Roman" w:cs="Times New Roman"/>
            <w:sz w:val="24"/>
            <w:szCs w:val="24"/>
            <w:lang w:val="en-US"/>
          </w:rPr>
          <w:t>Thus, the BioUltraBond</w:t>
        </w:r>
        <w:r w:rsidR="00800BE2" w:rsidRPr="009A1C08" w:rsidDel="00CD1FDE">
          <w:rPr>
            <w:rFonts w:ascii="Times New Roman" w:hAnsi="Times New Roman" w:cs="Times New Roman"/>
            <w:sz w:val="24"/>
            <w:szCs w:val="24"/>
            <w:lang w:val="en-US"/>
          </w:rPr>
          <w:t xml:space="preserve"> s</w:t>
        </w:r>
        <w:r w:rsidR="00391FE3" w:rsidRPr="009A1C08" w:rsidDel="00CD1FDE">
          <w:rPr>
            <w:rFonts w:ascii="Times New Roman" w:hAnsi="Times New Roman" w:cs="Times New Roman"/>
            <w:sz w:val="24"/>
            <w:szCs w:val="24"/>
            <w:lang w:val="en-US"/>
          </w:rPr>
          <w:t xml:space="preserve">ystem meets important parameters for </w:t>
        </w:r>
        <w:r w:rsidR="00391FE3" w:rsidRPr="009A1C08" w:rsidDel="00CD1FDE">
          <w:rPr>
            <w:rFonts w:ascii="Times New Roman" w:hAnsi="Times New Roman" w:cs="Times New Roman"/>
            <w:color w:val="000000" w:themeColor="text1"/>
            <w:sz w:val="24"/>
            <w:szCs w:val="24"/>
            <w:lang w:val="en-US"/>
          </w:rPr>
          <w:t>clinical compliance and requirements for ease of application. Its crosslinking process can be controlled</w:t>
        </w:r>
        <w:r w:rsidR="00D64EDB" w:rsidRPr="009A1C08" w:rsidDel="00CD1FDE">
          <w:rPr>
            <w:rFonts w:ascii="Times New Roman" w:hAnsi="Times New Roman" w:cs="Times New Roman"/>
            <w:color w:val="000000" w:themeColor="text1"/>
            <w:sz w:val="24"/>
            <w:szCs w:val="24"/>
            <w:lang w:val="en-US"/>
          </w:rPr>
          <w:t>,</w:t>
        </w:r>
        <w:r w:rsidR="00391FE3" w:rsidRPr="009A1C08" w:rsidDel="00CD1FDE">
          <w:rPr>
            <w:rFonts w:ascii="Times New Roman" w:hAnsi="Times New Roman" w:cs="Times New Roman"/>
            <w:color w:val="000000" w:themeColor="text1"/>
            <w:sz w:val="24"/>
            <w:szCs w:val="24"/>
            <w:lang w:val="en-US"/>
          </w:rPr>
          <w:t xml:space="preserve"> e.g.</w:t>
        </w:r>
        <w:r w:rsidR="00D64EDB" w:rsidRPr="009A1C08" w:rsidDel="00CD1FDE">
          <w:rPr>
            <w:rFonts w:ascii="Times New Roman" w:hAnsi="Times New Roman" w:cs="Times New Roman"/>
            <w:color w:val="000000" w:themeColor="text1"/>
            <w:sz w:val="24"/>
            <w:szCs w:val="24"/>
            <w:lang w:val="en-US"/>
          </w:rPr>
          <w:t>,</w:t>
        </w:r>
        <w:r w:rsidR="00391FE3" w:rsidRPr="009A1C08" w:rsidDel="00CD1FDE">
          <w:rPr>
            <w:rFonts w:ascii="Times New Roman" w:hAnsi="Times New Roman" w:cs="Times New Roman"/>
            <w:color w:val="000000" w:themeColor="text1"/>
            <w:sz w:val="24"/>
            <w:szCs w:val="24"/>
            <w:lang w:val="en-US"/>
          </w:rPr>
          <w:t xml:space="preserve"> by the intensity of blue light (460 nm) within a </w:t>
        </w:r>
        <w:r w:rsidR="00364A5B" w:rsidRPr="009A1C08" w:rsidDel="00CD1FDE">
          <w:rPr>
            <w:rFonts w:ascii="Times New Roman" w:hAnsi="Times New Roman" w:cs="Times New Roman"/>
            <w:color w:val="000000" w:themeColor="text1"/>
            <w:sz w:val="24"/>
            <w:szCs w:val="24"/>
            <w:lang w:val="en-US"/>
          </w:rPr>
          <w:t>time window</w:t>
        </w:r>
        <w:r w:rsidR="00391FE3" w:rsidRPr="009A1C08" w:rsidDel="00CD1FDE">
          <w:rPr>
            <w:rFonts w:ascii="Times New Roman" w:hAnsi="Times New Roman" w:cs="Times New Roman"/>
            <w:color w:val="000000" w:themeColor="text1"/>
            <w:sz w:val="24"/>
            <w:szCs w:val="24"/>
            <w:lang w:val="en-US"/>
          </w:rPr>
          <w:t xml:space="preserve"> of several seconds to 3 min.</w:t>
        </w:r>
        <w:r w:rsidR="00391FE3" w:rsidRPr="009A1C08" w:rsidDel="00CD1FDE">
          <w:rPr>
            <w:rFonts w:ascii="Times New Roman" w:hAnsi="Times New Roman" w:cs="Times New Roman"/>
            <w:sz w:val="24"/>
            <w:szCs w:val="24"/>
            <w:lang w:val="en-US"/>
          </w:rPr>
          <w:t xml:space="preserve"> </w:t>
        </w:r>
        <w:r w:rsidR="00364A5B" w:rsidRPr="009A1C08" w:rsidDel="00CD1FDE">
          <w:rPr>
            <w:rFonts w:ascii="Times New Roman" w:hAnsi="Times New Roman" w:cs="Times New Roman"/>
            <w:sz w:val="24"/>
            <w:szCs w:val="24"/>
            <w:lang w:val="en-US"/>
          </w:rPr>
          <w:t>The use of blue light minimize</w:t>
        </w:r>
        <w:r w:rsidR="00017B19" w:rsidRPr="009A1C08" w:rsidDel="00CD1FDE">
          <w:rPr>
            <w:rFonts w:ascii="Times New Roman" w:hAnsi="Times New Roman" w:cs="Times New Roman"/>
            <w:sz w:val="24"/>
            <w:szCs w:val="24"/>
            <w:lang w:val="en-US"/>
          </w:rPr>
          <w:t>s</w:t>
        </w:r>
        <w:r w:rsidR="00364A5B" w:rsidRPr="009A1C08" w:rsidDel="00CD1FDE">
          <w:rPr>
            <w:rFonts w:ascii="Times New Roman" w:hAnsi="Times New Roman" w:cs="Times New Roman"/>
            <w:sz w:val="24"/>
            <w:szCs w:val="24"/>
            <w:lang w:val="en-US"/>
          </w:rPr>
          <w:t xml:space="preserve"> the risk for DNA-damage and photochemical cytotoxicity known from UV-light,</w:t>
        </w:r>
        <w:r w:rsidR="00697024" w:rsidDel="00CD1FDE">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R="00697024" w:rsidDel="00CD1FDE">
          <w:rPr>
            <w:rFonts w:ascii="Times New Roman" w:hAnsi="Times New Roman" w:cs="Times New Roman"/>
            <w:sz w:val="24"/>
            <w:szCs w:val="24"/>
            <w:lang w:val="en-US"/>
          </w:rPr>
          <w:instrText xml:space="preserve"> ADDIN EN.CITE </w:instrText>
        </w:r>
        <w:r w:rsidR="00697024" w:rsidDel="00CD1FDE">
          <w:rPr>
            <w:rFonts w:ascii="Times New Roman" w:hAnsi="Times New Roman" w:cs="Times New Roman"/>
            <w:sz w:val="24"/>
            <w:szCs w:val="24"/>
            <w:lang w:val="en-US"/>
          </w:rPr>
          <w:fldChar w:fldCharType="begin">
            <w:fldData xml:space="preserve">PEVuZE5vdGU+PENpdGU+PEF1dGhvcj5CZWxpbjwvQXV0aG9yPjxZZWFyPjIwMTg8L1llYXI+PFJl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</w:fldData>
          </w:fldChar>
        </w:r>
        <w:r w:rsidR="00697024" w:rsidDel="00CD1FDE">
          <w:rPr>
            <w:rFonts w:ascii="Times New Roman" w:hAnsi="Times New Roman" w:cs="Times New Roman"/>
            <w:sz w:val="24"/>
            <w:szCs w:val="24"/>
            <w:lang w:val="en-US"/>
          </w:rPr>
          <w:instrText xml:space="preserve"> ADDIN EN.CITE.DATA </w:instrText>
        </w:r>
      </w:moveFrom>
      <w:del w:id="2367" w:author="anna.resch88@gmail.com" w:date="2022-01-16T17:24:00Z">
        <w:r w:rsidR="00697024" w:rsidDel="00CD1FDE">
          <w:rPr>
            <w:rFonts w:ascii="Times New Roman" w:hAnsi="Times New Roman" w:cs="Times New Roman"/>
            <w:sz w:val="24"/>
            <w:szCs w:val="24"/>
            <w:lang w:val="en-US"/>
          </w:rPr>
        </w:r>
      </w:del>
      <w:moveFrom w:id="2368" w:author="anna.resch88@gmail.com" w:date="2022-01-16T17:24:00Z">
        <w:r w:rsidR="00697024" w:rsidDel="00CD1FDE">
          <w:rPr>
            <w:rFonts w:ascii="Times New Roman" w:hAnsi="Times New Roman" w:cs="Times New Roman"/>
            <w:sz w:val="24"/>
            <w:szCs w:val="24"/>
            <w:lang w:val="en-US"/>
          </w:rPr>
          <w:fldChar w:fldCharType="end"/>
        </w:r>
      </w:moveFrom>
      <w:del w:id="2369" w:author="anna.resch88@gmail.com" w:date="2022-01-16T17:24:00Z">
        <w:r w:rsidR="00697024" w:rsidDel="00CD1FDE">
          <w:rPr>
            <w:rFonts w:ascii="Times New Roman" w:hAnsi="Times New Roman" w:cs="Times New Roman"/>
            <w:sz w:val="24"/>
            <w:szCs w:val="24"/>
            <w:lang w:val="en-US"/>
          </w:rPr>
        </w:r>
      </w:del>
      <w:moveFrom w:id="2370" w:author="anna.resch88@gmail.com" w:date="2022-01-16T17:24:00Z">
        <w:r w:rsidR="00697024" w:rsidDel="00CD1FDE">
          <w:rPr>
            <w:rFonts w:ascii="Times New Roman" w:hAnsi="Times New Roman" w:cs="Times New Roman"/>
            <w:sz w:val="24"/>
            <w:szCs w:val="24"/>
            <w:lang w:val="en-US"/>
          </w:rPr>
          <w:fldChar w:fldCharType="separate"/>
        </w:r>
        <w:r w:rsidR="00697024" w:rsidRPr="00697024" w:rsidDel="00CD1FDE">
          <w:rPr>
            <w:rFonts w:ascii="Times New Roman" w:hAnsi="Times New Roman" w:cs="Times New Roman"/>
            <w:noProof/>
            <w:sz w:val="24"/>
            <w:szCs w:val="24"/>
            <w:vertAlign w:val="superscript"/>
            <w:lang w:val="en-US"/>
          </w:rPr>
          <w:t>[34]</w:t>
        </w:r>
        <w:r w:rsidR="00697024" w:rsidDel="00CD1FDE">
          <w:rPr>
            <w:rFonts w:ascii="Times New Roman" w:hAnsi="Times New Roman" w:cs="Times New Roman"/>
            <w:sz w:val="24"/>
            <w:szCs w:val="24"/>
            <w:lang w:val="en-US"/>
          </w:rPr>
          <w:fldChar w:fldCharType="end"/>
        </w:r>
        <w:r w:rsidR="00364A5B" w:rsidRPr="009A1C08" w:rsidDel="00CD1FDE">
          <w:rPr>
            <w:rFonts w:ascii="Times New Roman" w:hAnsi="Times New Roman" w:cs="Times New Roman"/>
            <w:sz w:val="24"/>
            <w:szCs w:val="24"/>
            <w:lang w:val="en-US"/>
          </w:rPr>
          <w:t xml:space="preserve"> required for the crosslinkin</w:t>
        </w:r>
        <w:r w:rsidR="00017B19" w:rsidRPr="009A1C08" w:rsidDel="00CD1FDE">
          <w:rPr>
            <w:rFonts w:ascii="Times New Roman" w:hAnsi="Times New Roman" w:cs="Times New Roman"/>
            <w:sz w:val="24"/>
            <w:szCs w:val="24"/>
            <w:lang w:val="en-US"/>
          </w:rPr>
          <w:t>g</w:t>
        </w:r>
        <w:r w:rsidR="00364A5B" w:rsidRPr="009A1C08" w:rsidDel="00CD1FDE">
          <w:rPr>
            <w:rFonts w:ascii="Times New Roman" w:hAnsi="Times New Roman" w:cs="Times New Roman"/>
            <w:sz w:val="24"/>
            <w:szCs w:val="24"/>
            <w:lang w:val="en-US"/>
          </w:rPr>
          <w:t xml:space="preserve"> of </w:t>
        </w:r>
        <w:r w:rsidR="00017B19" w:rsidRPr="009A1C08" w:rsidDel="00CD1FDE">
          <w:rPr>
            <w:rFonts w:ascii="Times New Roman" w:hAnsi="Times New Roman" w:cs="Times New Roman"/>
            <w:sz w:val="24"/>
            <w:szCs w:val="24"/>
            <w:lang w:val="en-US"/>
          </w:rPr>
          <w:t xml:space="preserve">most advanced </w:t>
        </w:r>
        <w:r w:rsidR="00364A5B" w:rsidRPr="009A1C08" w:rsidDel="00CD1FDE">
          <w:rPr>
            <w:rFonts w:ascii="Times New Roman" w:hAnsi="Times New Roman" w:cs="Times New Roman"/>
            <w:sz w:val="24"/>
            <w:szCs w:val="24"/>
            <w:lang w:val="en-US"/>
          </w:rPr>
          <w:t>acrylated or methacrylated bioadhesives</w:t>
        </w:r>
        <w:r w:rsidR="0077290F" w:rsidRPr="009A1C08" w:rsidDel="00CD1FDE">
          <w:rPr>
            <w:rFonts w:ascii="Times New Roman" w:hAnsi="Times New Roman" w:cs="Times New Roman"/>
            <w:sz w:val="24"/>
            <w:szCs w:val="24"/>
            <w:lang w:val="en-US"/>
          </w:rPr>
          <w:t>.</w:t>
        </w:r>
        <w:r w:rsidR="00697024" w:rsidDel="00CD1FDE">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Del="00CD1FDE">
          <w:rPr>
            <w:rFonts w:ascii="Times New Roman" w:hAnsi="Times New Roman" w:cs="Times New Roman"/>
            <w:sz w:val="24"/>
            <w:szCs w:val="24"/>
            <w:lang w:val="en-US"/>
          </w:rPr>
          <w:instrText xml:space="preserve"> ADDIN EN.CITE </w:instrText>
        </w:r>
        <w:r w:rsidR="00697024" w:rsidDel="00CD1FDE">
          <w:rPr>
            <w:rFonts w:ascii="Times New Roman" w:hAnsi="Times New Roman" w:cs="Times New Roman"/>
            <w:sz w:val="24"/>
            <w:szCs w:val="24"/>
            <w:lang w:val="en-US"/>
          </w:rPr>
          <w:fldChar w:fldCharType="begin">
            <w:fldData xml:space="preserve">PEVuZE5vdGU+PENpdGU+PEF1dGhvcj5XYW5nPC9BdXRob3I+PFllYXI+MjAwNzwvWWVhcj48UmVj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</w:fldData>
          </w:fldChar>
        </w:r>
        <w:r w:rsidR="00697024" w:rsidDel="00CD1FDE">
          <w:rPr>
            <w:rFonts w:ascii="Times New Roman" w:hAnsi="Times New Roman" w:cs="Times New Roman"/>
            <w:sz w:val="24"/>
            <w:szCs w:val="24"/>
            <w:lang w:val="en-US"/>
          </w:rPr>
          <w:instrText xml:space="preserve"> ADDIN EN.CITE.DATA </w:instrText>
        </w:r>
      </w:moveFrom>
      <w:del w:id="2371" w:author="anna.resch88@gmail.com" w:date="2022-01-16T17:24:00Z">
        <w:r w:rsidR="00697024" w:rsidDel="00CD1FDE">
          <w:rPr>
            <w:rFonts w:ascii="Times New Roman" w:hAnsi="Times New Roman" w:cs="Times New Roman"/>
            <w:sz w:val="24"/>
            <w:szCs w:val="24"/>
            <w:lang w:val="en-US"/>
          </w:rPr>
        </w:r>
      </w:del>
      <w:moveFrom w:id="2372" w:author="anna.resch88@gmail.com" w:date="2022-01-16T17:24:00Z">
        <w:r w:rsidR="00697024" w:rsidDel="00CD1FDE">
          <w:rPr>
            <w:rFonts w:ascii="Times New Roman" w:hAnsi="Times New Roman" w:cs="Times New Roman"/>
            <w:sz w:val="24"/>
            <w:szCs w:val="24"/>
            <w:lang w:val="en-US"/>
          </w:rPr>
          <w:fldChar w:fldCharType="end"/>
        </w:r>
      </w:moveFrom>
      <w:del w:id="2373" w:author="anna.resch88@gmail.com" w:date="2022-01-16T17:24:00Z">
        <w:r w:rsidR="00697024" w:rsidDel="00CD1FDE">
          <w:rPr>
            <w:rFonts w:ascii="Times New Roman" w:hAnsi="Times New Roman" w:cs="Times New Roman"/>
            <w:sz w:val="24"/>
            <w:szCs w:val="24"/>
            <w:lang w:val="en-US"/>
          </w:rPr>
        </w:r>
      </w:del>
      <w:moveFrom w:id="2374" w:author="anna.resch88@gmail.com" w:date="2022-01-16T17:24:00Z">
        <w:r w:rsidR="00697024" w:rsidDel="00CD1FDE">
          <w:rPr>
            <w:rFonts w:ascii="Times New Roman" w:hAnsi="Times New Roman" w:cs="Times New Roman"/>
            <w:sz w:val="24"/>
            <w:szCs w:val="24"/>
            <w:lang w:val="en-US"/>
          </w:rPr>
          <w:fldChar w:fldCharType="separate"/>
        </w:r>
        <w:r w:rsidR="00697024" w:rsidRPr="00697024" w:rsidDel="00CD1FDE">
          <w:rPr>
            <w:rFonts w:ascii="Times New Roman" w:hAnsi="Times New Roman" w:cs="Times New Roman"/>
            <w:noProof/>
            <w:sz w:val="24"/>
            <w:szCs w:val="24"/>
            <w:vertAlign w:val="superscript"/>
            <w:lang w:val="en-US"/>
          </w:rPr>
          <w:t>[12]</w:t>
        </w:r>
        <w:r w:rsidR="00697024" w:rsidDel="00CD1FDE">
          <w:rPr>
            <w:rFonts w:ascii="Times New Roman" w:hAnsi="Times New Roman" w:cs="Times New Roman"/>
            <w:sz w:val="24"/>
            <w:szCs w:val="24"/>
            <w:lang w:val="en-US"/>
          </w:rPr>
          <w:fldChar w:fldCharType="end"/>
        </w:r>
        <w:commentRangeEnd w:id="2365"/>
        <w:r w:rsidR="00D60A6A" w:rsidDel="00CD1FDE">
          <w:rPr>
            <w:rStyle w:val="Kommentarzeichen"/>
          </w:rPr>
          <w:commentReference w:id="2365"/>
        </w:r>
      </w:moveFrom>
      <w:moveFromRangeEnd w:id="2364"/>
    </w:p>
    <w:p w14:paraId="440D9089" w14:textId="0C8BBD6F" w:rsidR="00D60A6A" w:rsidDel="003257AF" w:rsidRDefault="00DA38B2" w:rsidP="009A1C08">
      <w:pPr>
        <w:spacing w:line="480" w:lineRule="auto"/>
        <w:jc w:val="both"/>
        <w:rPr>
          <w:ins w:id="2375" w:author="Bizan N. Balzer" w:date="2021-10-07T22:49:00Z"/>
          <w:del w:id="2376" w:author="anna.resch88@gmail.com" w:date="2022-01-16T17:30:00Z"/>
          <w:rFonts w:ascii="Times New Roman" w:hAnsi="Times New Roman" w:cs="Times New Roman"/>
          <w:sz w:val="24"/>
          <w:szCs w:val="24"/>
          <w:lang w:val="en-US"/>
        </w:rPr>
      </w:pPr>
      <w:r w:rsidRPr="009A1C08">
        <w:rPr>
          <w:rFonts w:ascii="Times New Roman" w:hAnsi="Times New Roman" w:cs="Times New Roman"/>
          <w:sz w:val="24"/>
          <w:szCs w:val="24"/>
          <w:lang w:val="en-US"/>
        </w:rPr>
        <w:t>T</w:t>
      </w:r>
      <w:r w:rsidR="00DA0BA6" w:rsidRPr="009A1C08">
        <w:rPr>
          <w:rFonts w:ascii="Times New Roman" w:hAnsi="Times New Roman" w:cs="Times New Roman"/>
          <w:sz w:val="24"/>
          <w:szCs w:val="24"/>
          <w:lang w:val="en-US"/>
        </w:rPr>
        <w:t xml:space="preserve">he </w:t>
      </w:r>
      <w:del w:id="2377" w:author="anna.resch88@gmail.com" w:date="2022-01-16T17:30:00Z">
        <w:r w:rsidR="00DA0BA6" w:rsidRPr="009A1C08" w:rsidDel="00181D7B">
          <w:rPr>
            <w:rFonts w:ascii="Times New Roman" w:hAnsi="Times New Roman" w:cs="Times New Roman"/>
            <w:sz w:val="24"/>
            <w:szCs w:val="24"/>
            <w:lang w:val="en-US"/>
          </w:rPr>
          <w:delText xml:space="preserve">strongly </w:delText>
        </w:r>
      </w:del>
      <w:del w:id="2378" w:author="anna.resch88@gmail.com" w:date="2022-01-16T17:35:00Z">
        <w:r w:rsidR="00DA0BA6" w:rsidRPr="009A1C08" w:rsidDel="003257AF">
          <w:rPr>
            <w:rFonts w:ascii="Times New Roman" w:hAnsi="Times New Roman" w:cs="Times New Roman"/>
            <w:sz w:val="24"/>
            <w:szCs w:val="24"/>
            <w:lang w:val="en-US"/>
          </w:rPr>
          <w:delText xml:space="preserve">wet-adhesive, </w:delText>
        </w:r>
      </w:del>
      <w:del w:id="2379" w:author="anna.resch88@gmail.com" w:date="2022-01-16T17:30:00Z">
        <w:r w:rsidR="00DA0BA6" w:rsidRPr="009A1C08" w:rsidDel="00181D7B">
          <w:rPr>
            <w:rFonts w:ascii="Times New Roman" w:hAnsi="Times New Roman" w:cs="Times New Roman"/>
            <w:sz w:val="24"/>
            <w:szCs w:val="24"/>
            <w:lang w:val="en-US"/>
          </w:rPr>
          <w:delText xml:space="preserve">highly </w:delText>
        </w:r>
      </w:del>
      <w:del w:id="2380" w:author="anna.resch88@gmail.com" w:date="2022-01-16T17:35:00Z">
        <w:r w:rsidR="00DA0BA6" w:rsidRPr="009A1C08" w:rsidDel="003257AF">
          <w:rPr>
            <w:rFonts w:ascii="Times New Roman" w:hAnsi="Times New Roman" w:cs="Times New Roman"/>
            <w:sz w:val="24"/>
            <w:szCs w:val="24"/>
            <w:lang w:val="en-US"/>
          </w:rPr>
          <w:delText xml:space="preserve">resilient and elastic </w:delText>
        </w:r>
      </w:del>
      <w:ins w:id="2381" w:author="anna.resch88@gmail.com" w:date="2022-01-16T17:30:00Z">
        <w:r w:rsidR="00181D7B">
          <w:rPr>
            <w:rFonts w:ascii="Times New Roman" w:hAnsi="Times New Roman" w:cs="Times New Roman"/>
            <w:sz w:val="24"/>
            <w:szCs w:val="24"/>
            <w:lang w:val="en-US"/>
          </w:rPr>
          <w:t xml:space="preserve">ULU </w:t>
        </w:r>
      </w:ins>
      <w:del w:id="2382" w:author="anna.resch88@gmail.com" w:date="2022-01-16T17:30:00Z">
        <w:r w:rsidR="00DA0BA6" w:rsidRPr="009A1C08" w:rsidDel="00181D7B">
          <w:rPr>
            <w:rFonts w:ascii="Times New Roman" w:hAnsi="Times New Roman" w:cs="Times New Roman"/>
            <w:sz w:val="24"/>
            <w:szCs w:val="24"/>
            <w:lang w:val="en-US"/>
          </w:rPr>
          <w:delText>BioUltraBond</w:delText>
        </w:r>
        <w:r w:rsidR="00800BE2" w:rsidRPr="009A1C08" w:rsidDel="00181D7B">
          <w:rPr>
            <w:rFonts w:ascii="Times New Roman" w:hAnsi="Times New Roman" w:cs="Times New Roman"/>
            <w:sz w:val="24"/>
            <w:szCs w:val="24"/>
            <w:lang w:val="en-US"/>
          </w:rPr>
          <w:delText xml:space="preserve"> </w:delText>
        </w:r>
      </w:del>
      <w:r w:rsidR="00DA0BA6" w:rsidRPr="009A1C08">
        <w:rPr>
          <w:rFonts w:ascii="Times New Roman" w:hAnsi="Times New Roman" w:cs="Times New Roman"/>
          <w:sz w:val="24"/>
          <w:szCs w:val="24"/>
          <w:lang w:val="en-US"/>
        </w:rPr>
        <w:t>system meet</w:t>
      </w:r>
      <w:r w:rsidRPr="009A1C08">
        <w:rPr>
          <w:rFonts w:ascii="Times New Roman" w:hAnsi="Times New Roman" w:cs="Times New Roman"/>
          <w:sz w:val="24"/>
          <w:szCs w:val="24"/>
          <w:lang w:val="en-US"/>
        </w:rPr>
        <w:t>s</w:t>
      </w:r>
      <w:r w:rsidR="00DA0BA6" w:rsidRPr="009A1C08">
        <w:rPr>
          <w:rFonts w:ascii="Times New Roman" w:hAnsi="Times New Roman" w:cs="Times New Roman"/>
          <w:sz w:val="24"/>
          <w:szCs w:val="24"/>
          <w:lang w:val="en-US"/>
        </w:rPr>
        <w:t xml:space="preserve"> essential requirements for a versatile tissue glue. </w:t>
      </w:r>
      <w:ins w:id="2383" w:author="anna.resch88@gmail.com" w:date="2022-01-16T17:40:00Z">
        <w:r w:rsidR="00F80BFF">
          <w:rPr>
            <w:rFonts w:ascii="Times New Roman" w:hAnsi="Times New Roman" w:cs="Times New Roman"/>
            <w:sz w:val="24"/>
            <w:szCs w:val="24"/>
            <w:lang w:val="en-US"/>
          </w:rPr>
          <w:t>It allows</w:t>
        </w:r>
        <w:r w:rsidR="00F80BFF" w:rsidRPr="009A1C08">
          <w:rPr>
            <w:rFonts w:ascii="Times New Roman" w:hAnsi="Times New Roman" w:cs="Times New Roman"/>
            <w:sz w:val="24"/>
            <w:szCs w:val="24"/>
            <w:lang w:val="en-US"/>
          </w:rPr>
          <w:t xml:space="preserve"> for </w:t>
        </w:r>
        <w:del w:id="2384" w:author="Alexander Resch" w:date="2022-01-18T21:08:00Z">
          <w:r w:rsidR="00F80BFF" w:rsidRPr="009A1C08" w:rsidDel="00621CE5">
            <w:rPr>
              <w:rFonts w:ascii="Times New Roman" w:hAnsi="Times New Roman" w:cs="Times New Roman"/>
              <w:sz w:val="24"/>
              <w:szCs w:val="24"/>
              <w:lang w:val="en-US"/>
            </w:rPr>
            <w:delText>a</w:delText>
          </w:r>
        </w:del>
      </w:ins>
      <w:ins w:id="2385" w:author="Alexander Resch" w:date="2022-01-18T21:08:00Z">
        <w:r w:rsidR="00621CE5">
          <w:rPr>
            <w:rFonts w:ascii="Times New Roman" w:hAnsi="Times New Roman" w:cs="Times New Roman"/>
            <w:sz w:val="24"/>
            <w:szCs w:val="24"/>
            <w:lang w:val="en-US"/>
          </w:rPr>
          <w:t>the</w:t>
        </w:r>
      </w:ins>
      <w:ins w:id="2386" w:author="anna.resch88@gmail.com" w:date="2022-01-16T17:40:00Z">
        <w:r w:rsidR="00F80BFF" w:rsidRPr="009A1C08">
          <w:rPr>
            <w:rFonts w:ascii="Times New Roman" w:hAnsi="Times New Roman" w:cs="Times New Roman"/>
            <w:sz w:val="24"/>
            <w:szCs w:val="24"/>
            <w:lang w:val="en-US"/>
          </w:rPr>
          <w:t xml:space="preserve"> </w:t>
        </w:r>
        <w:del w:id="2387" w:author="Alexander Resch" w:date="2022-01-18T21:08:00Z">
          <w:r w:rsidR="00F80BFF" w:rsidRPr="009A1C08" w:rsidDel="00621CE5">
            <w:rPr>
              <w:rFonts w:ascii="Times New Roman" w:hAnsi="Times New Roman" w:cs="Times New Roman"/>
              <w:sz w:val="24"/>
              <w:szCs w:val="24"/>
              <w:lang w:val="en-US"/>
            </w:rPr>
            <w:delText>timely</w:delText>
          </w:r>
        </w:del>
      </w:ins>
      <w:ins w:id="2388" w:author="Alexander Resch" w:date="2022-01-18T21:08:00Z">
        <w:r w:rsidR="00621CE5">
          <w:rPr>
            <w:rFonts w:ascii="Times New Roman" w:hAnsi="Times New Roman" w:cs="Times New Roman"/>
            <w:sz w:val="24"/>
            <w:szCs w:val="24"/>
            <w:lang w:val="en-US"/>
          </w:rPr>
          <w:t>swift</w:t>
        </w:r>
      </w:ins>
      <w:ins w:id="2389" w:author="anna.resch88@gmail.com" w:date="2022-01-16T17:40:00Z">
        <w:del w:id="2390" w:author="Alexander Resch" w:date="2022-01-18T21:08:00Z">
          <w:r w:rsidR="00F80BFF" w:rsidRPr="009A1C08" w:rsidDel="00621CE5">
            <w:rPr>
              <w:rFonts w:ascii="Times New Roman" w:hAnsi="Times New Roman" w:cs="Times New Roman"/>
              <w:sz w:val="24"/>
              <w:szCs w:val="24"/>
              <w:lang w:val="en-US"/>
            </w:rPr>
            <w:delText>,</w:delText>
          </w:r>
        </w:del>
      </w:ins>
      <w:ins w:id="2391" w:author="Alexander Resch" w:date="2022-01-18T21:08:00Z">
        <w:r w:rsidR="00621CE5">
          <w:rPr>
            <w:rFonts w:ascii="Times New Roman" w:hAnsi="Times New Roman" w:cs="Times New Roman"/>
            <w:sz w:val="24"/>
            <w:szCs w:val="24"/>
            <w:lang w:val="en-US"/>
          </w:rPr>
          <w:t>and</w:t>
        </w:r>
      </w:ins>
      <w:ins w:id="2392" w:author="anna.resch88@gmail.com" w:date="2022-01-16T17:40:00Z">
        <w:r w:rsidR="00F80BFF" w:rsidRPr="009A1C08">
          <w:rPr>
            <w:rFonts w:ascii="Times New Roman" w:hAnsi="Times New Roman" w:cs="Times New Roman"/>
            <w:sz w:val="24"/>
            <w:szCs w:val="24"/>
            <w:lang w:val="en-US"/>
          </w:rPr>
          <w:t xml:space="preserve"> controlled </w:t>
        </w:r>
        <w:del w:id="2393" w:author="Alexander Resch" w:date="2022-01-18T21:08:00Z">
          <w:r w:rsidR="00F80BFF" w:rsidRPr="009A1C08" w:rsidDel="00621CE5">
            <w:rPr>
              <w:rFonts w:ascii="Times New Roman" w:hAnsi="Times New Roman" w:cs="Times New Roman"/>
              <w:sz w:val="24"/>
              <w:szCs w:val="24"/>
              <w:lang w:val="en-US"/>
            </w:rPr>
            <w:delText xml:space="preserve">tissue </w:delText>
          </w:r>
        </w:del>
        <w:r w:rsidR="00F80BFF" w:rsidRPr="009A1C08">
          <w:rPr>
            <w:rFonts w:ascii="Times New Roman" w:hAnsi="Times New Roman" w:cs="Times New Roman"/>
            <w:sz w:val="24"/>
            <w:szCs w:val="24"/>
            <w:lang w:val="en-US"/>
          </w:rPr>
          <w:t>sealing</w:t>
        </w:r>
      </w:ins>
      <w:ins w:id="2394" w:author="Alexander Resch" w:date="2022-01-18T21:08:00Z">
        <w:r w:rsidR="00621CE5">
          <w:rPr>
            <w:rFonts w:ascii="Times New Roman" w:hAnsi="Times New Roman" w:cs="Times New Roman"/>
            <w:sz w:val="24"/>
            <w:szCs w:val="24"/>
            <w:lang w:val="en-US"/>
          </w:rPr>
          <w:t xml:space="preserve"> of tissue</w:t>
        </w:r>
      </w:ins>
      <w:ins w:id="2395" w:author="anna.resch88@gmail.com" w:date="2022-01-16T17:40:00Z">
        <w:r w:rsidR="00F80BFF" w:rsidRPr="009A1C08">
          <w:rPr>
            <w:rFonts w:ascii="Times New Roman" w:hAnsi="Times New Roman" w:cs="Times New Roman"/>
            <w:sz w:val="24"/>
            <w:szCs w:val="24"/>
            <w:lang w:val="en-US"/>
          </w:rPr>
          <w:t xml:space="preserve"> </w:t>
        </w:r>
        <w:r w:rsidR="00F80BFF" w:rsidRPr="009A1C08">
          <w:rPr>
            <w:rFonts w:ascii="Times New Roman" w:hAnsi="Times New Roman" w:cs="Times New Roman"/>
            <w:color w:val="000000" w:themeColor="text1"/>
            <w:sz w:val="24"/>
            <w:szCs w:val="24"/>
            <w:lang w:val="en-US"/>
          </w:rPr>
          <w:t xml:space="preserve">under physiological </w:t>
        </w:r>
        <w:commentRangeStart w:id="2396"/>
        <w:r w:rsidR="00F80BFF" w:rsidRPr="009A1C08">
          <w:rPr>
            <w:rFonts w:ascii="Times New Roman" w:hAnsi="Times New Roman" w:cs="Times New Roman"/>
            <w:color w:val="000000" w:themeColor="text1"/>
            <w:sz w:val="24"/>
            <w:szCs w:val="24"/>
            <w:lang w:val="en-US"/>
          </w:rPr>
          <w:t>conditions</w:t>
        </w:r>
      </w:ins>
      <w:commentRangeEnd w:id="2396"/>
      <w:ins w:id="2397" w:author="anna.resch88@gmail.com" w:date="2022-01-16T17:54:00Z">
        <w:r w:rsidR="00694DC3">
          <w:rPr>
            <w:rStyle w:val="Kommentarzeichen"/>
          </w:rPr>
          <w:commentReference w:id="2396"/>
        </w:r>
      </w:ins>
      <w:ins w:id="2398" w:author="anna.resch88@gmail.com" w:date="2022-01-16T17:40:00Z">
        <w:r w:rsidR="00F80BFF" w:rsidRPr="009A1C08">
          <w:rPr>
            <w:rFonts w:ascii="Times New Roman" w:hAnsi="Times New Roman" w:cs="Times New Roman"/>
            <w:color w:val="000000" w:themeColor="text1"/>
            <w:sz w:val="24"/>
            <w:szCs w:val="24"/>
            <w:lang w:val="en-US"/>
          </w:rPr>
          <w:t>.</w:t>
        </w:r>
        <w:r w:rsidR="00F80BFF">
          <w:rPr>
            <w:rFonts w:ascii="Times New Roman" w:hAnsi="Times New Roman" w:cs="Times New Roman"/>
            <w:color w:val="000000" w:themeColor="text1"/>
            <w:sz w:val="24"/>
            <w:szCs w:val="24"/>
            <w:lang w:val="en-US"/>
          </w:rPr>
          <w:t xml:space="preserve"> </w:t>
        </w:r>
      </w:ins>
    </w:p>
    <w:p w14:paraId="196D7CE4" w14:textId="3A30B29E" w:rsidR="00D60A6A" w:rsidRDefault="00DA0BA6" w:rsidP="009A1C08">
      <w:pPr>
        <w:spacing w:line="480" w:lineRule="auto"/>
        <w:jc w:val="both"/>
        <w:rPr>
          <w:ins w:id="2399" w:author="Bizan N. Balzer" w:date="2021-10-07T22:49:00Z"/>
          <w:rFonts w:ascii="Times New Roman" w:hAnsi="Times New Roman" w:cs="Times New Roman"/>
          <w:sz w:val="24"/>
          <w:szCs w:val="24"/>
          <w:lang w:val="en-US"/>
        </w:rPr>
      </w:pPr>
      <w:commentRangeStart w:id="2400"/>
      <w:r w:rsidRPr="009A1C08">
        <w:rPr>
          <w:rFonts w:ascii="Times New Roman" w:hAnsi="Times New Roman" w:cs="Times New Roman"/>
          <w:sz w:val="24"/>
          <w:szCs w:val="24"/>
          <w:lang w:val="en-US"/>
        </w:rPr>
        <w:t xml:space="preserve">To our knowledge, this is the first purely protein-based bioadhesive system, solely comprised of </w:t>
      </w:r>
      <w:r w:rsidR="00E51F4D" w:rsidRPr="009A1C08">
        <w:rPr>
          <w:rFonts w:ascii="Times New Roman" w:hAnsi="Times New Roman" w:cs="Times New Roman"/>
          <w:sz w:val="24"/>
          <w:szCs w:val="24"/>
          <w:lang w:val="en-US"/>
        </w:rPr>
        <w:t xml:space="preserve">recombinant </w:t>
      </w:r>
      <w:r w:rsidRPr="009A1C08">
        <w:rPr>
          <w:rFonts w:ascii="Times New Roman" w:hAnsi="Times New Roman" w:cs="Times New Roman"/>
          <w:sz w:val="24"/>
          <w:szCs w:val="24"/>
          <w:lang w:val="en-US"/>
        </w:rPr>
        <w:t xml:space="preserve">human protein sequence blocks providing a </w:t>
      </w:r>
      <w:r w:rsidRPr="009A1C08">
        <w:rPr>
          <w:rFonts w:ascii="Times New Roman" w:hAnsi="Times New Roman" w:cs="Times New Roman"/>
          <w:color w:val="000000" w:themeColor="text1"/>
          <w:sz w:val="24"/>
          <w:szCs w:val="24"/>
          <w:lang w:val="en-US"/>
        </w:rPr>
        <w:t>pathogen-free bioadhesive with</w:t>
      </w:r>
      <w:r w:rsidRPr="009A1C08">
        <w:rPr>
          <w:rFonts w:ascii="Times New Roman" w:hAnsi="Times New Roman" w:cs="Times New Roman"/>
          <w:sz w:val="24"/>
          <w:szCs w:val="24"/>
          <w:lang w:val="en-US"/>
        </w:rPr>
        <w:t xml:space="preserve"> </w:t>
      </w:r>
      <w:del w:id="2401" w:author="anna.resch88@gmail.com" w:date="2022-01-16T17:38:00Z">
        <w:r w:rsidRPr="009A1C08" w:rsidDel="00F80BFF">
          <w:rPr>
            <w:rFonts w:ascii="Times New Roman" w:hAnsi="Times New Roman" w:cs="Times New Roman"/>
            <w:color w:val="000000" w:themeColor="text1"/>
            <w:sz w:val="24"/>
            <w:szCs w:val="24"/>
            <w:lang w:val="en-US"/>
          </w:rPr>
          <w:delText xml:space="preserve">maximum </w:delText>
        </w:r>
      </w:del>
      <w:ins w:id="2402" w:author="anna.resch88@gmail.com" w:date="2022-01-16T17:38:00Z">
        <w:r w:rsidR="00F80BFF">
          <w:rPr>
            <w:rFonts w:ascii="Times New Roman" w:hAnsi="Times New Roman" w:cs="Times New Roman"/>
            <w:color w:val="000000" w:themeColor="text1"/>
            <w:sz w:val="24"/>
            <w:szCs w:val="24"/>
            <w:lang w:val="en-US"/>
          </w:rPr>
          <w:t>general</w:t>
        </w:r>
      </w:ins>
      <w:ins w:id="2403" w:author="anna.resch88@gmail.com" w:date="2022-01-16T17:39:00Z">
        <w:r w:rsidR="00F80BFF">
          <w:rPr>
            <w:rFonts w:ascii="Times New Roman" w:hAnsi="Times New Roman" w:cs="Times New Roman"/>
            <w:color w:val="000000" w:themeColor="text1"/>
            <w:sz w:val="24"/>
            <w:szCs w:val="24"/>
            <w:lang w:val="en-US"/>
          </w:rPr>
          <w:t xml:space="preserve">ly </w:t>
        </w:r>
        <w:del w:id="2404" w:author="Alexander Resch" w:date="2022-01-18T21:10:00Z">
          <w:r w:rsidR="00F80BFF" w:rsidDel="00621CE5">
            <w:rPr>
              <w:rFonts w:ascii="Times New Roman" w:hAnsi="Times New Roman" w:cs="Times New Roman"/>
              <w:color w:val="000000" w:themeColor="text1"/>
              <w:sz w:val="24"/>
              <w:szCs w:val="24"/>
              <w:lang w:val="en-US"/>
            </w:rPr>
            <w:delText>good</w:delText>
          </w:r>
        </w:del>
      </w:ins>
      <w:ins w:id="2405" w:author="Alexander Resch" w:date="2022-01-18T21:10:00Z">
        <w:r w:rsidR="00621CE5">
          <w:rPr>
            <w:rFonts w:ascii="Times New Roman" w:hAnsi="Times New Roman" w:cs="Times New Roman"/>
            <w:color w:val="000000" w:themeColor="text1"/>
            <w:sz w:val="24"/>
            <w:szCs w:val="24"/>
            <w:lang w:val="en-US"/>
          </w:rPr>
          <w:t>high</w:t>
        </w:r>
      </w:ins>
      <w:ins w:id="2406" w:author="anna.resch88@gmail.com" w:date="2022-01-16T17:38:00Z">
        <w:r w:rsidR="00F80BFF" w:rsidRPr="009A1C08">
          <w:rPr>
            <w:rFonts w:ascii="Times New Roman" w:hAnsi="Times New Roman" w:cs="Times New Roman"/>
            <w:color w:val="000000" w:themeColor="text1"/>
            <w:sz w:val="24"/>
            <w:szCs w:val="24"/>
            <w:lang w:val="en-US"/>
          </w:rPr>
          <w:t xml:space="preserve"> </w:t>
        </w:r>
      </w:ins>
      <w:commentRangeStart w:id="2407"/>
      <w:r w:rsidRPr="009A1C08">
        <w:rPr>
          <w:rFonts w:ascii="Times New Roman" w:hAnsi="Times New Roman" w:cs="Times New Roman"/>
          <w:color w:val="000000" w:themeColor="text1"/>
          <w:sz w:val="24"/>
          <w:szCs w:val="24"/>
          <w:lang w:val="en-US"/>
        </w:rPr>
        <w:t>biocompatibility</w:t>
      </w:r>
      <w:commentRangeEnd w:id="2407"/>
      <w:r w:rsidR="00F80BFF">
        <w:rPr>
          <w:rStyle w:val="Kommentarzeichen"/>
        </w:rPr>
        <w:commentReference w:id="2407"/>
      </w:r>
      <w:r w:rsidRPr="009A1C08">
        <w:rPr>
          <w:rFonts w:ascii="Times New Roman" w:hAnsi="Times New Roman" w:cs="Times New Roman"/>
          <w:sz w:val="24"/>
          <w:szCs w:val="24"/>
          <w:lang w:val="en-US"/>
        </w:rPr>
        <w:t>. Due to the complete</w:t>
      </w:r>
      <w:r w:rsidR="00E51F4D" w:rsidRPr="009A1C08">
        <w:rPr>
          <w:rFonts w:ascii="Times New Roman" w:hAnsi="Times New Roman" w:cs="Times New Roman"/>
          <w:sz w:val="24"/>
          <w:szCs w:val="24"/>
          <w:lang w:val="en-US"/>
        </w:rPr>
        <w:t>ly</w:t>
      </w:r>
      <w:r w:rsidRPr="009A1C08">
        <w:rPr>
          <w:rFonts w:ascii="Times New Roman" w:hAnsi="Times New Roman" w:cs="Times New Roman"/>
          <w:sz w:val="24"/>
          <w:szCs w:val="24"/>
          <w:lang w:val="en-US"/>
        </w:rPr>
        <w:t xml:space="preserve"> human origin of the preferred ULD-ELP-ULD </w:t>
      </w:r>
      <w:del w:id="2408" w:author="anna.resch88@gmail.com" w:date="2022-01-16T17:31:00Z">
        <w:r w:rsidRPr="009A1C08" w:rsidDel="003257AF">
          <w:rPr>
            <w:rFonts w:ascii="Times New Roman" w:hAnsi="Times New Roman" w:cs="Times New Roman"/>
            <w:sz w:val="24"/>
            <w:szCs w:val="24"/>
            <w:lang w:val="en-US"/>
          </w:rPr>
          <w:delText>BioUltraBond</w:delText>
        </w:r>
        <w:r w:rsidR="00800BE2" w:rsidRPr="009A1C08" w:rsidDel="003257AF">
          <w:rPr>
            <w:rFonts w:ascii="Times New Roman" w:hAnsi="Times New Roman" w:cs="Times New Roman"/>
            <w:sz w:val="24"/>
            <w:szCs w:val="24"/>
            <w:lang w:val="en-US"/>
          </w:rPr>
          <w:delText xml:space="preserve"> </w:delText>
        </w:r>
      </w:del>
      <w:r w:rsidRPr="009A1C08">
        <w:rPr>
          <w:rFonts w:ascii="Times New Roman" w:hAnsi="Times New Roman" w:cs="Times New Roman"/>
          <w:sz w:val="24"/>
          <w:szCs w:val="24"/>
          <w:lang w:val="en-US"/>
        </w:rPr>
        <w:t xml:space="preserve">system </w:t>
      </w:r>
      <w:r w:rsidR="00E51F4D" w:rsidRPr="009A1C08">
        <w:rPr>
          <w:rFonts w:ascii="Times New Roman" w:hAnsi="Times New Roman" w:cs="Times New Roman"/>
          <w:sz w:val="24"/>
          <w:szCs w:val="24"/>
          <w:lang w:val="en-US"/>
        </w:rPr>
        <w:t xml:space="preserve">and </w:t>
      </w:r>
      <w:r w:rsidRPr="009A1C08">
        <w:rPr>
          <w:rFonts w:ascii="Times New Roman" w:hAnsi="Times New Roman" w:cs="Times New Roman"/>
          <w:sz w:val="24"/>
          <w:szCs w:val="24"/>
          <w:lang w:val="en-US"/>
        </w:rPr>
        <w:t>the cross-species</w:t>
      </w:r>
      <w:r w:rsidR="00E51F4D"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conserv</w:t>
      </w:r>
      <w:r w:rsidR="00E51F4D" w:rsidRPr="009A1C08">
        <w:rPr>
          <w:rFonts w:ascii="Times New Roman" w:hAnsi="Times New Roman" w:cs="Times New Roman"/>
          <w:sz w:val="24"/>
          <w:szCs w:val="24"/>
          <w:lang w:val="en-US"/>
        </w:rPr>
        <w:t>ation of 98-100</w:t>
      </w:r>
      <w:ins w:id="2409" w:author="Alexander Resch" w:date="2022-01-18T21:10:00Z">
        <w:r w:rsidR="00621CE5">
          <w:rPr>
            <w:rFonts w:ascii="Times New Roman" w:hAnsi="Times New Roman" w:cs="Times New Roman"/>
            <w:sz w:val="24"/>
            <w:szCs w:val="24"/>
            <w:lang w:val="en-US"/>
          </w:rPr>
          <w:t> </w:t>
        </w:r>
      </w:ins>
      <w:r w:rsidR="00E51F4D" w:rsidRPr="009A1C08">
        <w:rPr>
          <w:rFonts w:ascii="Times New Roman" w:hAnsi="Times New Roman" w:cs="Times New Roman"/>
          <w:sz w:val="24"/>
          <w:szCs w:val="24"/>
          <w:lang w:val="en-US"/>
        </w:rPr>
        <w:t>% for human</w:t>
      </w:r>
      <w:ins w:id="2410" w:author="Alexander Resch" w:date="2022-01-18T21:10:00Z">
        <w:r w:rsidR="00621CE5">
          <w:rPr>
            <w:rFonts w:ascii="Times New Roman" w:hAnsi="Times New Roman" w:cs="Times New Roman"/>
            <w:sz w:val="24"/>
            <w:szCs w:val="24"/>
            <w:lang w:val="en-US"/>
          </w:rPr>
          <w:t>s</w:t>
        </w:r>
      </w:ins>
      <w:r w:rsidR="00E51F4D" w:rsidRPr="009A1C08">
        <w:rPr>
          <w:rFonts w:ascii="Times New Roman" w:hAnsi="Times New Roman" w:cs="Times New Roman"/>
          <w:sz w:val="24"/>
          <w:szCs w:val="24"/>
          <w:lang w:val="en-US"/>
        </w:rPr>
        <w:t xml:space="preserve">, other mammals, birds, fish and amphibians, </w:t>
      </w:r>
      <w:r w:rsidRPr="009A1C08">
        <w:rPr>
          <w:rFonts w:ascii="Times New Roman" w:hAnsi="Times New Roman" w:cs="Times New Roman"/>
          <w:sz w:val="24"/>
          <w:szCs w:val="24"/>
          <w:lang w:val="en-US"/>
        </w:rPr>
        <w:t xml:space="preserve">the </w:t>
      </w:r>
      <w:ins w:id="2411" w:author="anna.resch88@gmail.com" w:date="2022-01-16T17:31:00Z">
        <w:r w:rsidR="003257AF">
          <w:rPr>
            <w:rFonts w:ascii="Times New Roman" w:hAnsi="Times New Roman" w:cs="Times New Roman"/>
            <w:sz w:val="24"/>
            <w:szCs w:val="24"/>
            <w:lang w:val="en-US"/>
          </w:rPr>
          <w:t>ULU</w:t>
        </w:r>
      </w:ins>
      <w:del w:id="2412" w:author="anna.resch88@gmail.com" w:date="2022-01-16T17:31:00Z">
        <w:r w:rsidRPr="009A1C08" w:rsidDel="003257AF">
          <w:rPr>
            <w:rFonts w:ascii="Times New Roman" w:hAnsi="Times New Roman" w:cs="Times New Roman"/>
            <w:sz w:val="24"/>
            <w:szCs w:val="24"/>
            <w:lang w:val="en-US"/>
          </w:rPr>
          <w:delText>BioUltraBond</w:delText>
        </w:r>
      </w:del>
      <w:r w:rsidR="00800BE2" w:rsidRPr="009A1C08">
        <w:rPr>
          <w:rFonts w:ascii="Times New Roman" w:hAnsi="Times New Roman" w:cs="Times New Roman"/>
          <w:sz w:val="24"/>
          <w:szCs w:val="24"/>
          <w:lang w:val="en-US"/>
        </w:rPr>
        <w:t xml:space="preserve"> s</w:t>
      </w:r>
      <w:r w:rsidRPr="009A1C08">
        <w:rPr>
          <w:rFonts w:ascii="Times New Roman" w:hAnsi="Times New Roman" w:cs="Times New Roman"/>
          <w:sz w:val="24"/>
          <w:szCs w:val="24"/>
          <w:lang w:val="en-US"/>
        </w:rPr>
        <w:t>ystem does not only qualify for human medical applications</w:t>
      </w:r>
      <w:ins w:id="2413" w:author="Alexander Resch" w:date="2022-01-18T21:10:00Z">
        <w:r w:rsidR="00621CE5">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but for veterinary applications as well. </w:t>
      </w:r>
      <w:commentRangeEnd w:id="2400"/>
      <w:r w:rsidR="00D60A6A">
        <w:rPr>
          <w:rStyle w:val="Kommentarzeichen"/>
        </w:rPr>
        <w:commentReference w:id="2400"/>
      </w:r>
      <w:ins w:id="2414" w:author="anna.resch88@gmail.com" w:date="2022-01-16T17:40:00Z">
        <w:r w:rsidR="00F80BFF" w:rsidRPr="00F80BFF">
          <w:rPr>
            <w:rFonts w:ascii="Times New Roman" w:hAnsi="Times New Roman" w:cs="Times New Roman"/>
            <w:sz w:val="24"/>
            <w:szCs w:val="24"/>
            <w:lang w:val="en-US"/>
          </w:rPr>
          <w:t xml:space="preserve"> </w:t>
        </w:r>
      </w:ins>
    </w:p>
    <w:p w14:paraId="6CBD50EF" w14:textId="77777777" w:rsidR="003257AF" w:rsidRPr="008D412A" w:rsidRDefault="003257AF" w:rsidP="003257AF">
      <w:pPr>
        <w:spacing w:line="480" w:lineRule="auto"/>
        <w:jc w:val="both"/>
        <w:rPr>
          <w:ins w:id="2415" w:author="anna.resch88@gmail.com" w:date="2022-01-16T17:34:00Z"/>
          <w:rFonts w:ascii="Times New Roman" w:hAnsi="Times New Roman" w:cs="Times New Roman"/>
          <w:color w:val="000000" w:themeColor="text1"/>
          <w:sz w:val="24"/>
          <w:szCs w:val="24"/>
          <w:lang w:val="en-US"/>
        </w:rPr>
      </w:pPr>
      <w:ins w:id="2416" w:author="anna.resch88@gmail.com" w:date="2022-01-16T17:32:00Z">
        <w:r w:rsidRPr="003257AF">
          <w:rPr>
            <w:rFonts w:ascii="Times New Roman" w:hAnsi="Times New Roman" w:cs="Times New Roman"/>
            <w:color w:val="000000" w:themeColor="text1"/>
            <w:sz w:val="24"/>
            <w:szCs w:val="24"/>
            <w:lang w:val="en-US"/>
            <w:rPrChange w:id="2417" w:author="anna.resch88@gmail.com" w:date="2022-01-16T17:32:00Z">
              <w:rPr>
                <w:rFonts w:ascii="Times New Roman" w:hAnsi="Times New Roman" w:cs="Times New Roman"/>
                <w:sz w:val="24"/>
                <w:szCs w:val="24"/>
                <w:lang w:val="en-US"/>
              </w:rPr>
            </w:rPrChange>
          </w:rPr>
          <w:t>With an estimated number of 4.9 million people with bilateral corneal blindness worldwide, (and an assumed prevalence of up to 23 million persons affected by unilateral corneal blindness), new, uncomplicated and reliable approaches are</w:t>
        </w:r>
        <w:r w:rsidRPr="003257AF">
          <w:rPr>
            <w:rFonts w:ascii="Times New Roman" w:hAnsi="Times New Roman" w:cs="Times New Roman"/>
            <w:color w:val="000000" w:themeColor="text1"/>
            <w:sz w:val="24"/>
            <w:szCs w:val="24"/>
            <w:lang w:val="en-US"/>
          </w:rPr>
          <w:t xml:space="preserve"> urgently needed for the treatment of corneal defects.</w:t>
        </w:r>
        <w:r w:rsidRPr="003257AF">
          <w:rPr>
            <w:rFonts w:ascii="Times New Roman" w:hAnsi="Times New Roman" w:cs="Times New Roman"/>
            <w:color w:val="000000" w:themeColor="text1"/>
            <w:sz w:val="24"/>
            <w:szCs w:val="24"/>
            <w:lang w:val="en-US"/>
          </w:rPr>
          <w:fldChar w:fldCharType="begin"/>
        </w:r>
        <w:r w:rsidRPr="003257AF">
          <w:rPr>
            <w:rFonts w:ascii="Times New Roman" w:hAnsi="Times New Roman" w:cs="Times New Roman"/>
            <w:color w:val="000000" w:themeColor="text1"/>
            <w:sz w:val="24"/>
            <w:szCs w:val="24"/>
            <w:lang w:val="en-US"/>
          </w:rPr>
          <w:instrText xml:space="preserve"> ADDIN EN.CITE &lt;EndNote&gt;&lt;Cite&gt;&lt;Author&gt;Oliva&lt;/Author&gt;&lt;Year&gt;2012&lt;/Year&gt;&lt;RecNum&gt;36&lt;/RecNum&gt;&lt;DisplayText&gt;&lt;style face="superscript"&gt;[35]&lt;/style&gt;&lt;/DisplayText&gt;&lt;record&gt;&lt;rec-number&gt;36&lt;/rec-number&gt;&lt;foreign-keys&gt;&lt;key app="EN" db-id="zvspev52q5sttqetatnpexxo02zdpswpztzw" timestamp="1602401589"&gt;36&lt;/key&gt;&lt;/foreign-keys&gt;&lt;ref-type name="Journal Article"&gt;17&lt;/ref-type&gt;&lt;contributors&gt;&lt;authors&gt;&lt;author&gt;Oliva, Matthew S.&lt;/author&gt;&lt;author&gt;Schottman, Tim&lt;/author&gt;&lt;author&gt;Gulati, Manoj&lt;/author&gt;&lt;/authors&gt;&lt;/contributors&gt;&lt;titles&gt;&lt;title&gt;Turning the tide of corneal blindness&lt;/title&gt;&lt;secondary-title&gt;Indian Journal of Ophthalmology&lt;/secondary-title&gt;&lt;/titles&gt;&lt;periodical&gt;&lt;full-title&gt;Indian Journal of Ophthalmology&lt;/full-title&gt;&lt;/periodical&gt;&lt;pages&gt;423-427&lt;/pages&gt;&lt;volume&gt;60&lt;/volume&gt;&lt;number&gt;5&lt;/number&gt;&lt;keywords&gt;&lt;keyword&gt;Avoidable blindness&lt;/keyword&gt;&lt;keyword&gt;cataract surgical rate&lt;/keyword&gt;&lt;keyword&gt;corneal blindness&lt;/keyword&gt;&lt;keyword&gt;eye care services&lt;/keyword&gt;&lt;/keywords&gt;&lt;dates&gt;&lt;year&gt;2012&lt;/year&gt;&lt;/dates&gt;&lt;urls&gt;&lt;pdf-urls&gt;&lt;url&gt;file:///C:/Users/annar/Documents/Backup ZBSA Aug 2019/03_Literaturverzeichnis V.2/10_Cornea defects/Oliva IndianJOphthalmol605423-3312692_091206.pdf&lt;/url&gt;&lt;/pdf-urls&gt;&lt;/urls&gt;&lt;electronic-resource-num&gt;10.4103/0301-4738.100540&lt;/electronic-resource-num&gt;&lt;/record&gt;&lt;/Cite&gt;&lt;/EndNote&gt;</w:instrText>
        </w:r>
        <w:r w:rsidRPr="003257AF">
          <w:rPr>
            <w:rFonts w:ascii="Times New Roman" w:hAnsi="Times New Roman" w:cs="Times New Roman"/>
            <w:color w:val="000000" w:themeColor="text1"/>
            <w:sz w:val="24"/>
            <w:szCs w:val="24"/>
            <w:lang w:val="en-US"/>
          </w:rPr>
          <w:fldChar w:fldCharType="separate"/>
        </w:r>
        <w:r w:rsidRPr="003257AF">
          <w:rPr>
            <w:rFonts w:ascii="Times New Roman" w:hAnsi="Times New Roman" w:cs="Times New Roman"/>
            <w:noProof/>
            <w:color w:val="000000" w:themeColor="text1"/>
            <w:sz w:val="24"/>
            <w:szCs w:val="24"/>
            <w:vertAlign w:val="superscript"/>
            <w:lang w:val="en-US"/>
          </w:rPr>
          <w:t>[35]</w:t>
        </w:r>
        <w:r w:rsidRPr="003257AF">
          <w:rPr>
            <w:rFonts w:ascii="Times New Roman" w:hAnsi="Times New Roman" w:cs="Times New Roman"/>
            <w:color w:val="000000" w:themeColor="text1"/>
            <w:sz w:val="24"/>
            <w:szCs w:val="24"/>
            <w:lang w:val="en-US"/>
          </w:rPr>
          <w:fldChar w:fldCharType="end"/>
        </w:r>
        <w:r w:rsidRPr="003257AF">
          <w:rPr>
            <w:rFonts w:ascii="Times New Roman" w:hAnsi="Times New Roman" w:cs="Times New Roman"/>
            <w:color w:val="000000" w:themeColor="text1"/>
            <w:sz w:val="24"/>
            <w:szCs w:val="24"/>
            <w:lang w:val="en-US"/>
          </w:rPr>
          <w:t xml:space="preserve"> With riboflavin being non-toxic, well-known and approved for the treatment of progressive keratoconus</w:t>
        </w:r>
        <w:r w:rsidRPr="003257AF">
          <w:rPr>
            <w:rFonts w:ascii="Times New Roman" w:hAnsi="Times New Roman" w:cs="Times New Roman"/>
            <w:color w:val="000000" w:themeColor="text1"/>
            <w:sz w:val="24"/>
            <w:szCs w:val="24"/>
            <w:lang w:val="en-US"/>
          </w:rPr>
          <w:fldChar w:fldCharType="begin"/>
        </w:r>
        <w:r w:rsidRPr="003257AF">
          <w:rPr>
            <w:rFonts w:ascii="Times New Roman" w:hAnsi="Times New Roman" w:cs="Times New Roman"/>
            <w:color w:val="000000" w:themeColor="text1"/>
            <w:sz w:val="24"/>
            <w:szCs w:val="24"/>
            <w:lang w:val="en-US"/>
          </w:rPr>
          <w:instrText xml:space="preserve"> ADDIN EN.CITE &lt;EndNote&gt;&lt;Cite&gt;&lt;Author&gt;Belin&lt;/Author&gt;&lt;Year&gt;2018&lt;/Year&gt;&lt;RecNum&gt;8&lt;/RecNum&gt;&lt;DisplayText&gt;&lt;style face="superscript"&gt;[34a]&lt;/style&gt;&lt;/DisplayText&gt;&lt;record&gt;&lt;rec-number&gt;8&lt;/rec-number&gt;&lt;foreign-keys&gt;&lt;key app="EN" db-id="zvspev52q5sttqetatnpexxo02zdpswpztzw" timestamp="1602401589"&gt;8&lt;/key&gt;&lt;/foreign-keys&gt;&lt;ref-type name="Journal Article"&gt;17&lt;/ref-type&gt;&lt;contributors&gt;&lt;authors&gt;&lt;author&gt;Belin, Michael W.&lt;/author&gt;&lt;author&gt;Lim, Li&lt;/author&gt;&lt;author&gt;Rajpal, Rajesh K.&lt;/author&gt;&lt;author&gt;Hafezi, Farhad&lt;/author&gt;&lt;author&gt;Gomes, Jose A. P.&lt;/author&gt;&lt;author&gt;Cochener, Beatrice&lt;/author&gt;&lt;/authors&gt;&lt;/contributors&gt;&lt;titles&gt;&lt;title&gt;Corneal cross-linking: Current USA status report from the cornea society&lt;/title&gt;&lt;secondary-title&gt;Cornea&lt;/secondary-title&gt;&lt;/titles&gt;&lt;periodical&gt;&lt;full-title&gt;Cornea&lt;/full-title&gt;&lt;/periodical&gt;&lt;pages&gt;1218-1225&lt;/pages&gt;&lt;volume&gt;37&lt;/volume&gt;&lt;number&gt;10&lt;/number&gt;&lt;keywords&gt;&lt;keyword&gt;Corneal cross-linking&lt;/keyword&gt;&lt;keyword&gt;Keratoconus&lt;/keyword&gt;&lt;keyword&gt;Postrefractive ectasia&lt;/keyword&gt;&lt;keyword&gt;Riboflavin&lt;/keyword&gt;&lt;/keywords&gt;&lt;dates&gt;&lt;year&gt;2018&lt;/year&gt;&lt;/dates&gt;&lt;urls&gt;&lt;pdf-urls&gt;&lt;url&gt;file:///C:/Users/annar/Documents/Backup ZBSA Aug 2019/03_Literaturverzeichnis V.2/10_Cornea defects/Corneal_Cross_Linking__Current_USA_Status__Report.2.pdf&lt;/url&gt;&lt;/pdf-urls&gt;&lt;/urls&gt;&lt;electronic-resource-num&gt;10.1097/ICO.0000000000001707&lt;/electronic-resource-num&gt;&lt;/record&gt;&lt;/Cite&gt;&lt;/EndNote&gt;</w:instrText>
        </w:r>
        <w:r w:rsidRPr="003257AF">
          <w:rPr>
            <w:rFonts w:ascii="Times New Roman" w:hAnsi="Times New Roman" w:cs="Times New Roman"/>
            <w:color w:val="000000" w:themeColor="text1"/>
            <w:sz w:val="24"/>
            <w:szCs w:val="24"/>
            <w:lang w:val="en-US"/>
          </w:rPr>
          <w:fldChar w:fldCharType="separate"/>
        </w:r>
        <w:r w:rsidRPr="003257AF">
          <w:rPr>
            <w:rFonts w:ascii="Times New Roman" w:hAnsi="Times New Roman" w:cs="Times New Roman"/>
            <w:noProof/>
            <w:color w:val="000000" w:themeColor="text1"/>
            <w:sz w:val="24"/>
            <w:szCs w:val="24"/>
            <w:vertAlign w:val="superscript"/>
            <w:lang w:val="en-US"/>
          </w:rPr>
          <w:t>[34a]</w:t>
        </w:r>
        <w:r w:rsidRPr="003257AF">
          <w:rPr>
            <w:rFonts w:ascii="Times New Roman" w:hAnsi="Times New Roman" w:cs="Times New Roman"/>
            <w:color w:val="000000" w:themeColor="text1"/>
            <w:sz w:val="24"/>
            <w:szCs w:val="24"/>
            <w:lang w:val="en-US"/>
          </w:rPr>
          <w:fldChar w:fldCharType="end"/>
        </w:r>
        <w:r w:rsidRPr="003257AF">
          <w:rPr>
            <w:rFonts w:ascii="Times New Roman" w:hAnsi="Times New Roman" w:cs="Times New Roman"/>
            <w:color w:val="000000" w:themeColor="text1"/>
            <w:sz w:val="24"/>
            <w:szCs w:val="24"/>
            <w:lang w:val="en-US"/>
          </w:rPr>
          <w:t xml:space="preserve">, our riboflavin-based crosslinking system may lay </w:t>
        </w:r>
        <w:r w:rsidRPr="003257AF">
          <w:rPr>
            <w:rFonts w:ascii="Times New Roman" w:hAnsi="Times New Roman" w:cs="Times New Roman"/>
            <w:color w:val="000000" w:themeColor="text1"/>
            <w:sz w:val="24"/>
            <w:szCs w:val="24"/>
            <w:lang w:val="en-US"/>
          </w:rPr>
          <w:lastRenderedPageBreak/>
          <w:t xml:space="preserve">the foundation for further research in this field. </w:t>
        </w:r>
      </w:ins>
      <w:ins w:id="2418" w:author="anna.resch88@gmail.com" w:date="2022-01-16T17:34:00Z">
        <w:r w:rsidRPr="008D412A">
          <w:rPr>
            <w:rFonts w:ascii="Times New Roman" w:hAnsi="Times New Roman" w:cs="Times New Roman"/>
            <w:color w:val="000000" w:themeColor="text1"/>
            <w:sz w:val="24"/>
            <w:szCs w:val="24"/>
            <w:lang w:val="en-US"/>
          </w:rPr>
          <w:t>We were able to tightly seal wet full-thickness central corneal incisions of 2.2 mm length in extracted porcine eyes within less than 3 minutes using low intensity light comparable to the (keratoconus treatment) at 460 nm. Such sealed incisions were able to withstand intraocular pressures (IOP) of 100 mmHg, more than 5 times the average normal intraocular pressure (IOP)</w:t>
        </w:r>
        <w:r w:rsidRPr="008D412A">
          <w:rPr>
            <w:rFonts w:ascii="Times New Roman" w:eastAsia="Times New Roman" w:hAnsi="Times New Roman" w:cs="Times New Roman"/>
            <w:color w:val="000000" w:themeColor="text1"/>
            <w:sz w:val="24"/>
            <w:szCs w:val="24"/>
            <w:lang w:val="en-US"/>
          </w:rPr>
          <w:fldChar w:fldCharType="begin"/>
        </w:r>
        <w:r w:rsidRPr="008D412A">
          <w:rPr>
            <w:rFonts w:ascii="Times New Roman" w:eastAsia="Times New Roman" w:hAnsi="Times New Roman" w:cs="Times New Roman"/>
            <w:color w:val="000000" w:themeColor="text1"/>
            <w:sz w:val="24"/>
            <w:szCs w:val="24"/>
            <w:lang w:val="en-US"/>
          </w:rPr>
          <w:instrText xml:space="preserve"> ADDIN EN.CITE &lt;EndNote&gt;&lt;Cite&gt;&lt;Author&gt;Coleman DJ&lt;/Author&gt;&lt;Year&gt;1969&lt;/Year&gt;&lt;RecNum&gt;191&lt;/RecNum&gt;&lt;DisplayText&gt;&lt;style face="superscript"&gt;[24]&lt;/style&gt;&lt;/DisplayText&gt;&lt;record&gt;&lt;rec-number&gt;191&lt;/rec-number&gt;&lt;foreign-keys&gt;&lt;key app="EN" db-id="zvspev52q5sttqetatnpexxo02zdpswpztzw" timestamp="1609886634"&gt;191&lt;/key&gt;&lt;/foreign-keys&gt;&lt;ref-type name="Journal Article"&gt;17&lt;/ref-type&gt;&lt;contributors&gt;&lt;authors&gt;&lt;author&gt;Coleman DJ, &lt;/author&gt;&lt;author&gt;Trokel S.&lt;/author&gt;&lt;/authors&gt;&lt;/contributors&gt;&lt;titles&gt;&lt;title&gt;Direct-recorded intraocular pressure variations in a human subject&lt;/title&gt;&lt;secondary-title&gt;Arch Ophthalmol.&lt;/secondary-title&gt;&lt;/titles&gt;&lt;periodical&gt;&lt;full-title&gt;Arch Ophthalmol.&lt;/full-title&gt;&lt;/periodical&gt;&lt;pages&gt;637-640&lt;/pages&gt;&lt;volume&gt;82&lt;/volume&gt;&lt;number&gt;5&lt;/number&gt;&lt;keywords&gt;&lt;keyword&gt;Pressure increments of the order of 90 mm Hg for squeezing of lids, 10 mm Hg for eye turned to the side, and 10 mm Hg for blinking&lt;/keyword&gt;&lt;/keywords&gt;&lt;dates&gt;&lt;year&gt;1969&lt;/year&gt;&lt;/dates&gt;&lt;urls&gt;&lt;/urls&gt;&lt;custom2&gt;PMID: 5357713.&lt;/custom2&gt;&lt;electronic-resource-num&gt;doi: 10.1001/archopht.1969.00990020633011&lt;/electronic-resource-num&gt;&lt;/record&gt;&lt;/Cite&gt;&lt;/EndNote&gt;</w:instrText>
        </w:r>
        <w:r w:rsidRPr="008D412A">
          <w:rPr>
            <w:rFonts w:ascii="Times New Roman" w:eastAsia="Times New Roman" w:hAnsi="Times New Roman" w:cs="Times New Roman"/>
            <w:color w:val="000000" w:themeColor="text1"/>
            <w:sz w:val="24"/>
            <w:szCs w:val="24"/>
            <w:lang w:val="en-US"/>
          </w:rPr>
          <w:fldChar w:fldCharType="separate"/>
        </w:r>
        <w:r w:rsidRPr="008D412A">
          <w:rPr>
            <w:rFonts w:ascii="Times New Roman" w:eastAsia="Times New Roman" w:hAnsi="Times New Roman" w:cs="Times New Roman"/>
            <w:noProof/>
            <w:color w:val="000000" w:themeColor="text1"/>
            <w:sz w:val="24"/>
            <w:szCs w:val="24"/>
            <w:vertAlign w:val="superscript"/>
            <w:lang w:val="en-US"/>
          </w:rPr>
          <w:t>[24]</w:t>
        </w:r>
        <w:r w:rsidRPr="008D412A">
          <w:rPr>
            <w:rFonts w:ascii="Times New Roman" w:eastAsia="Times New Roman" w:hAnsi="Times New Roman" w:cs="Times New Roman"/>
            <w:color w:val="000000" w:themeColor="text1"/>
            <w:sz w:val="24"/>
            <w:szCs w:val="24"/>
            <w:lang w:val="en-US"/>
          </w:rPr>
          <w:fldChar w:fldCharType="end"/>
        </w:r>
        <w:r w:rsidRPr="008D412A">
          <w:rPr>
            <w:rFonts w:ascii="Times New Roman" w:eastAsia="Times New Roman" w:hAnsi="Times New Roman" w:cs="Times New Roman"/>
            <w:color w:val="000000" w:themeColor="text1"/>
            <w:sz w:val="24"/>
            <w:szCs w:val="24"/>
            <w:lang w:val="en-US"/>
          </w:rPr>
          <w:t>.</w:t>
        </w:r>
        <w:commentRangeStart w:id="2419"/>
        <w:commentRangeEnd w:id="2419"/>
        <w:r w:rsidRPr="008D412A">
          <w:rPr>
            <w:rStyle w:val="Kommentarzeichen"/>
            <w:color w:val="000000" w:themeColor="text1"/>
          </w:rPr>
          <w:commentReference w:id="2419"/>
        </w:r>
      </w:ins>
    </w:p>
    <w:p w14:paraId="378A2D44" w14:textId="55EC808D" w:rsidR="003257AF" w:rsidRPr="003257AF" w:rsidRDefault="003257AF" w:rsidP="003257AF">
      <w:pPr>
        <w:spacing w:line="480" w:lineRule="auto"/>
        <w:jc w:val="both"/>
        <w:rPr>
          <w:ins w:id="2420" w:author="anna.resch88@gmail.com" w:date="2022-01-16T17:32:00Z"/>
          <w:rFonts w:ascii="Times New Roman" w:hAnsi="Times New Roman" w:cs="Times New Roman"/>
          <w:color w:val="000000" w:themeColor="text1"/>
          <w:sz w:val="24"/>
          <w:szCs w:val="24"/>
          <w:lang w:val="en-US"/>
        </w:rPr>
      </w:pPr>
      <w:ins w:id="2421" w:author="anna.resch88@gmail.com" w:date="2022-01-16T17:32:00Z">
        <w:r w:rsidRPr="003257AF">
          <w:rPr>
            <w:rFonts w:ascii="Times New Roman" w:hAnsi="Times New Roman" w:cs="Times New Roman"/>
            <w:color w:val="000000" w:themeColor="text1"/>
            <w:sz w:val="24"/>
            <w:szCs w:val="24"/>
            <w:lang w:val="en-US"/>
          </w:rPr>
          <w:t xml:space="preserve">Our results suggest </w:t>
        </w:r>
        <w:del w:id="2422" w:author="Alexander Resch" w:date="2022-01-18T21:11:00Z">
          <w:r w:rsidRPr="003257AF" w:rsidDel="00621CE5">
            <w:rPr>
              <w:rFonts w:ascii="Times New Roman" w:hAnsi="Times New Roman" w:cs="Times New Roman"/>
              <w:color w:val="000000" w:themeColor="text1"/>
              <w:sz w:val="24"/>
              <w:szCs w:val="24"/>
              <w:highlight w:val="darkCyan"/>
              <w:lang w:val="en-US"/>
              <w:rPrChange w:id="2423" w:author="anna.resch88@gmail.com" w:date="2022-01-16T17:33:00Z">
                <w:rPr>
                  <w:rFonts w:ascii="Times New Roman" w:hAnsi="Times New Roman" w:cs="Times New Roman"/>
                  <w:color w:val="000000" w:themeColor="text1"/>
                  <w:sz w:val="24"/>
                  <w:szCs w:val="24"/>
                  <w:lang w:val="en-US"/>
                </w:rPr>
              </w:rPrChange>
            </w:rPr>
            <w:delText>good</w:delText>
          </w:r>
        </w:del>
      </w:ins>
      <w:ins w:id="2424" w:author="Alexander Resch" w:date="2022-01-18T21:11:00Z">
        <w:r w:rsidR="00621CE5">
          <w:rPr>
            <w:rFonts w:ascii="Times New Roman" w:hAnsi="Times New Roman" w:cs="Times New Roman"/>
            <w:color w:val="000000" w:themeColor="text1"/>
            <w:sz w:val="24"/>
            <w:szCs w:val="24"/>
            <w:highlight w:val="darkCyan"/>
            <w:lang w:val="en-US"/>
          </w:rPr>
          <w:t>high</w:t>
        </w:r>
      </w:ins>
      <w:ins w:id="2425" w:author="anna.resch88@gmail.com" w:date="2022-01-16T17:32:00Z">
        <w:r w:rsidRPr="003257AF">
          <w:rPr>
            <w:rFonts w:ascii="Times New Roman" w:hAnsi="Times New Roman" w:cs="Times New Roman"/>
            <w:color w:val="000000" w:themeColor="text1"/>
            <w:sz w:val="24"/>
            <w:szCs w:val="24"/>
            <w:highlight w:val="darkCyan"/>
            <w:lang w:val="en-US"/>
            <w:rPrChange w:id="2426" w:author="anna.resch88@gmail.com" w:date="2022-01-16T17:33:00Z">
              <w:rPr>
                <w:rFonts w:ascii="Times New Roman" w:hAnsi="Times New Roman" w:cs="Times New Roman"/>
                <w:color w:val="000000" w:themeColor="text1"/>
                <w:sz w:val="24"/>
                <w:szCs w:val="24"/>
                <w:lang w:val="en-US"/>
              </w:rPr>
            </w:rPrChange>
          </w:rPr>
          <w:t xml:space="preserve"> biocompatibility</w:t>
        </w:r>
        <w:r w:rsidRPr="003257AF">
          <w:rPr>
            <w:rFonts w:ascii="Times New Roman" w:hAnsi="Times New Roman" w:cs="Times New Roman"/>
            <w:color w:val="000000" w:themeColor="text1"/>
            <w:sz w:val="24"/>
            <w:szCs w:val="24"/>
            <w:lang w:val="en-US"/>
          </w:rPr>
          <w:t xml:space="preserve"> and support of endogenous tissue regeneration with regard to epithelial cells of the cornea. </w:t>
        </w:r>
        <w:r w:rsidRPr="003257AF">
          <w:rPr>
            <w:rFonts w:ascii="Times New Roman" w:hAnsi="Times New Roman" w:cs="Times New Roman"/>
            <w:color w:val="000000" w:themeColor="text1"/>
            <w:sz w:val="24"/>
            <w:szCs w:val="24"/>
            <w:highlight w:val="darkCyan"/>
            <w:lang w:val="en-US"/>
            <w:rPrChange w:id="2427" w:author="anna.resch88@gmail.com" w:date="2022-01-16T17:34:00Z">
              <w:rPr>
                <w:rFonts w:ascii="Times New Roman" w:hAnsi="Times New Roman" w:cs="Times New Roman"/>
                <w:color w:val="000000" w:themeColor="text1"/>
                <w:sz w:val="24"/>
                <w:szCs w:val="24"/>
                <w:lang w:val="en-US"/>
              </w:rPr>
            </w:rPrChange>
          </w:rPr>
          <w:t xml:space="preserve">Beyond that, preliminary experiments with </w:t>
        </w:r>
      </w:ins>
      <w:ins w:id="2428" w:author="anna.resch88@gmail.com" w:date="2022-01-16T17:38:00Z">
        <w:r w:rsidR="00F80BFF">
          <w:rPr>
            <w:rFonts w:ascii="Times New Roman" w:hAnsi="Times New Roman" w:cs="Times New Roman"/>
            <w:color w:val="000000" w:themeColor="text1"/>
            <w:sz w:val="24"/>
            <w:szCs w:val="24"/>
            <w:highlight w:val="darkCyan"/>
            <w:lang w:val="en-US"/>
          </w:rPr>
          <w:t>ULD-ELP-ULD hydrogels</w:t>
        </w:r>
      </w:ins>
      <w:ins w:id="2429" w:author="anna.resch88@gmail.com" w:date="2022-01-16T17:32:00Z">
        <w:r w:rsidRPr="003257AF">
          <w:rPr>
            <w:rFonts w:ascii="Times New Roman" w:hAnsi="Times New Roman" w:cs="Times New Roman"/>
            <w:color w:val="000000" w:themeColor="text1"/>
            <w:sz w:val="24"/>
            <w:szCs w:val="24"/>
            <w:highlight w:val="darkCyan"/>
            <w:lang w:val="en-US"/>
            <w:rPrChange w:id="2430" w:author="anna.resch88@gmail.com" w:date="2022-01-16T17:34:00Z">
              <w:rPr>
                <w:rFonts w:ascii="Times New Roman" w:hAnsi="Times New Roman" w:cs="Times New Roman"/>
                <w:color w:val="000000" w:themeColor="text1"/>
                <w:sz w:val="24"/>
                <w:szCs w:val="24"/>
                <w:lang w:val="en-US"/>
              </w:rPr>
            </w:rPrChange>
          </w:rPr>
          <w:t xml:space="preserve"> being applied to muscle (heart), vascular tissues (aorta), mucosa (stomach), parenchymatous organs (kidney) and cartilage (articular) already showed promising results for work in progress.</w:t>
        </w:r>
        <w:r w:rsidRPr="003257AF">
          <w:rPr>
            <w:rFonts w:ascii="Times New Roman" w:hAnsi="Times New Roman" w:cs="Times New Roman"/>
            <w:color w:val="000000" w:themeColor="text1"/>
            <w:sz w:val="24"/>
            <w:szCs w:val="24"/>
            <w:lang w:val="en-US"/>
          </w:rPr>
          <w:t xml:space="preserve"> </w:t>
        </w:r>
      </w:ins>
    </w:p>
    <w:p w14:paraId="6F0D7301" w14:textId="145E5015" w:rsidR="00F51DBD" w:rsidRDefault="00DA0BA6" w:rsidP="009A1C08">
      <w:pPr>
        <w:spacing w:line="480" w:lineRule="auto"/>
        <w:jc w:val="both"/>
        <w:rPr>
          <w:ins w:id="2431" w:author="anna.resch88@gmail.com" w:date="2022-01-05T13:46:00Z"/>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In addition to </w:t>
      </w:r>
      <w:del w:id="2432" w:author="anna.resch88@gmail.com" w:date="2022-01-16T17:31:00Z">
        <w:r w:rsidRPr="009A1C08" w:rsidDel="003257AF">
          <w:rPr>
            <w:rFonts w:ascii="Times New Roman" w:hAnsi="Times New Roman" w:cs="Times New Roman"/>
            <w:sz w:val="24"/>
            <w:szCs w:val="24"/>
            <w:lang w:val="en-US"/>
          </w:rPr>
          <w:delText xml:space="preserve">the </w:delText>
        </w:r>
      </w:del>
      <w:ins w:id="2433" w:author="anna.resch88@gmail.com" w:date="2022-01-16T17:31:00Z">
        <w:r w:rsidR="003257AF">
          <w:rPr>
            <w:rFonts w:ascii="Times New Roman" w:hAnsi="Times New Roman" w:cs="Times New Roman"/>
            <w:sz w:val="24"/>
            <w:szCs w:val="24"/>
            <w:lang w:val="en-US"/>
          </w:rPr>
          <w:t>its</w:t>
        </w:r>
        <w:r w:rsidR="003257AF" w:rsidRPr="009A1C08">
          <w:rPr>
            <w:rFonts w:ascii="Times New Roman" w:hAnsi="Times New Roman" w:cs="Times New Roman"/>
            <w:sz w:val="24"/>
            <w:szCs w:val="24"/>
            <w:lang w:val="en-US"/>
          </w:rPr>
          <w:t xml:space="preserve"> </w:t>
        </w:r>
      </w:ins>
      <w:del w:id="2434" w:author="anna.resch88@gmail.com" w:date="2022-01-16T17:31:00Z">
        <w:r w:rsidRPr="009A1C08" w:rsidDel="003257AF">
          <w:rPr>
            <w:rFonts w:ascii="Times New Roman" w:hAnsi="Times New Roman" w:cs="Times New Roman"/>
            <w:sz w:val="24"/>
            <w:szCs w:val="24"/>
            <w:lang w:val="en-US"/>
          </w:rPr>
          <w:delText xml:space="preserve">remarkable </w:delText>
        </w:r>
      </w:del>
      <w:r w:rsidRPr="009A1C08">
        <w:rPr>
          <w:rFonts w:ascii="Times New Roman" w:hAnsi="Times New Roman" w:cs="Times New Roman"/>
          <w:sz w:val="24"/>
          <w:szCs w:val="24"/>
          <w:lang w:val="en-US"/>
        </w:rPr>
        <w:t xml:space="preserve">adhesion </w:t>
      </w:r>
      <w:del w:id="2435" w:author="anna.resch88@gmail.com" w:date="2022-01-16T17:31:00Z">
        <w:r w:rsidRPr="009A1C08" w:rsidDel="003257AF">
          <w:rPr>
            <w:rFonts w:ascii="Times New Roman" w:hAnsi="Times New Roman" w:cs="Times New Roman"/>
            <w:sz w:val="24"/>
            <w:szCs w:val="24"/>
            <w:lang w:val="en-US"/>
          </w:rPr>
          <w:delText xml:space="preserve">of BioUltraBond </w:delText>
        </w:r>
      </w:del>
      <w:r w:rsidRPr="009A1C08">
        <w:rPr>
          <w:rFonts w:ascii="Times New Roman" w:hAnsi="Times New Roman" w:cs="Times New Roman"/>
          <w:sz w:val="24"/>
          <w:szCs w:val="24"/>
          <w:lang w:val="en-US"/>
        </w:rPr>
        <w:t xml:space="preserve">to wet tissue surfaces such as cornea, our </w:t>
      </w:r>
      <w:del w:id="2436" w:author="anna.resch88@gmail.com" w:date="2022-01-16T17:32:00Z">
        <w:r w:rsidRPr="009A1C08" w:rsidDel="003257AF">
          <w:rPr>
            <w:rFonts w:ascii="Times New Roman" w:hAnsi="Times New Roman" w:cs="Times New Roman"/>
            <w:sz w:val="24"/>
            <w:szCs w:val="24"/>
            <w:lang w:val="en-US"/>
          </w:rPr>
          <w:delText xml:space="preserve">BioUltraBond </w:delText>
        </w:r>
      </w:del>
      <w:ins w:id="2437" w:author="anna.resch88@gmail.com" w:date="2022-01-16T17:32:00Z">
        <w:r w:rsidR="003257AF">
          <w:rPr>
            <w:rFonts w:ascii="Times New Roman" w:hAnsi="Times New Roman" w:cs="Times New Roman"/>
            <w:sz w:val="24"/>
            <w:szCs w:val="24"/>
            <w:lang w:val="en-US"/>
          </w:rPr>
          <w:t>ULU</w:t>
        </w:r>
        <w:r w:rsidR="003257AF" w:rsidRPr="009A1C08">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system provides elasticity, transparency, easy handling, and rapid light-induced crosslinking.</w:t>
      </w:r>
      <w:r w:rsidR="001924E3" w:rsidRPr="009A1C08">
        <w:rPr>
          <w:rFonts w:ascii="Times New Roman" w:hAnsi="Times New Roman" w:cs="Times New Roman"/>
          <w:sz w:val="24"/>
          <w:szCs w:val="24"/>
          <w:lang w:val="en-US"/>
        </w:rPr>
        <w:t xml:space="preserve"> The green sustainable biotechnological production process of our renewable protein-based adhesives enables a feasible access to larger protein quantities at relatively low cost.</w:t>
      </w:r>
    </w:p>
    <w:p w14:paraId="06D8E1F8" w14:textId="0E7B6626" w:rsidR="00EE78FE" w:rsidRPr="009A1C08" w:rsidDel="00EE78FE" w:rsidRDefault="00EE78FE" w:rsidP="009A1C08">
      <w:pPr>
        <w:spacing w:line="480" w:lineRule="auto"/>
        <w:jc w:val="both"/>
        <w:rPr>
          <w:del w:id="2438" w:author="anna.resch88@gmail.com" w:date="2022-01-05T13:46:00Z"/>
          <w:rFonts w:ascii="Times New Roman" w:hAnsi="Times New Roman" w:cs="Times New Roman"/>
          <w:sz w:val="24"/>
          <w:szCs w:val="24"/>
          <w:lang w:val="en-US"/>
        </w:rPr>
      </w:pPr>
    </w:p>
    <w:p w14:paraId="72077A2D" w14:textId="18C085E3" w:rsidR="00E83453" w:rsidRPr="009A1C08" w:rsidDel="003257AF" w:rsidRDefault="00E83453" w:rsidP="009A1C08">
      <w:pPr>
        <w:spacing w:line="480" w:lineRule="auto"/>
        <w:jc w:val="both"/>
        <w:rPr>
          <w:del w:id="2439" w:author="anna.resch88@gmail.com" w:date="2022-01-16T17:32:00Z"/>
          <w:rFonts w:ascii="Times New Roman" w:hAnsi="Times New Roman" w:cs="Times New Roman"/>
          <w:color w:val="000000" w:themeColor="text1"/>
          <w:sz w:val="24"/>
          <w:szCs w:val="24"/>
          <w:lang w:val="en-US"/>
        </w:rPr>
      </w:pPr>
      <w:del w:id="2440" w:author="anna.resch88@gmail.com" w:date="2022-01-16T17:32:00Z">
        <w:r w:rsidRPr="009A1C08" w:rsidDel="003257AF">
          <w:rPr>
            <w:rFonts w:ascii="Times New Roman" w:hAnsi="Times New Roman" w:cs="Times New Roman"/>
            <w:sz w:val="24"/>
            <w:szCs w:val="24"/>
            <w:lang w:val="en-US"/>
          </w:rPr>
          <w:delText>With an estimated number of 4.9 million people with bilateral corneal blindness worldwide, (and an assumed prevalence of up to 23 million persons affected by unilateral corneal blindness), new, uncomplicated and reliable approaches are</w:delText>
        </w:r>
        <w:r w:rsidRPr="009A1C08" w:rsidDel="003257AF">
          <w:rPr>
            <w:rFonts w:ascii="Times New Roman" w:hAnsi="Times New Roman" w:cs="Times New Roman"/>
            <w:color w:val="000000" w:themeColor="text1"/>
            <w:sz w:val="24"/>
            <w:szCs w:val="24"/>
            <w:lang w:val="en-US"/>
          </w:rPr>
          <w:delText xml:space="preserve"> urgently needed for the treatment of corneal defects.</w:delText>
        </w:r>
        <w:r w:rsidR="00697024" w:rsidDel="003257AF">
          <w:rPr>
            <w:rFonts w:ascii="Times New Roman" w:hAnsi="Times New Roman" w:cs="Times New Roman"/>
            <w:color w:val="000000" w:themeColor="text1"/>
            <w:sz w:val="24"/>
            <w:szCs w:val="24"/>
            <w:lang w:val="en-US"/>
          </w:rPr>
          <w:fldChar w:fldCharType="begin"/>
        </w:r>
        <w:r w:rsidR="00697024" w:rsidDel="003257AF">
          <w:rPr>
            <w:rFonts w:ascii="Times New Roman" w:hAnsi="Times New Roman" w:cs="Times New Roman"/>
            <w:color w:val="000000" w:themeColor="text1"/>
            <w:sz w:val="24"/>
            <w:szCs w:val="24"/>
            <w:lang w:val="en-US"/>
          </w:rPr>
          <w:delInstrText xml:space="preserve"> ADDIN EN.CITE &lt;EndNote&gt;&lt;Cite&gt;&lt;Author&gt;Oliva&lt;/Author&gt;&lt;Year&gt;2012&lt;/Year&gt;&lt;RecNum&gt;36&lt;/RecNum&gt;&lt;DisplayText&gt;&lt;style face="superscript"&gt;[35]&lt;/style&gt;&lt;/DisplayText&gt;&lt;record&gt;&lt;rec-number&gt;36&lt;/rec-number&gt;&lt;foreign-keys&gt;&lt;key app="EN" db-id="zvspev52q5sttqetatnpexxo02zdpswpztzw" timestamp="1602401589"&gt;36&lt;/key&gt;&lt;/foreign-keys&gt;&lt;ref-type name="Journal Article"&gt;17&lt;/ref-type&gt;&lt;contributors&gt;&lt;authors&gt;&lt;author&gt;Oliva, Matthew S.&lt;/author&gt;&lt;author&gt;Schottman, Tim&lt;/author&gt;&lt;author&gt;Gulati, Manoj&lt;/author&gt;&lt;/authors&gt;&lt;/contributors&gt;&lt;titles&gt;&lt;title&gt;Turning the tide of corneal blindness&lt;/title&gt;&lt;secondary-title&gt;Indian Journal of Ophthalmology&lt;/secondary-title&gt;&lt;/titles&gt;&lt;periodical&gt;&lt;full-title&gt;Indian Journal of Ophthalmology&lt;/full-title&gt;&lt;/periodical&gt;&lt;pages&gt;423-427&lt;/pages&gt;&lt;volume&gt;60&lt;/volume&gt;&lt;number&gt;5&lt;/number&gt;&lt;keywords&gt;&lt;keyword&gt;Avoidable blindness&lt;/keyword&gt;&lt;keyword&gt;cataract surgical rate&lt;/keyword&gt;&lt;keyword&gt;corneal blindness&lt;/keyword&gt;&lt;keyword&gt;eye care services&lt;/keyword&gt;&lt;/keywords&gt;&lt;dates&gt;&lt;year&gt;2012&lt;/year&gt;&lt;/dates&gt;&lt;urls&gt;&lt;pdf-urls&gt;&lt;url&gt;file:///C:/Users/annar/Documents/Backup ZBSA Aug 2019/03_Literaturverzeichnis V.2/10_Cornea defects/Oliva IndianJOphthalmol605423-3312692_091206.pdf&lt;/url&gt;&lt;/pdf-urls&gt;&lt;/urls&gt;&lt;electronic-resource-num&gt;10.4103/0301-4738.100540&lt;/electronic-resource-num&gt;&lt;/record&gt;&lt;/Cite&gt;&lt;/EndNote&gt;</w:delInstrText>
        </w:r>
        <w:r w:rsidR="00697024" w:rsidDel="003257AF">
          <w:rPr>
            <w:rFonts w:ascii="Times New Roman" w:hAnsi="Times New Roman" w:cs="Times New Roman"/>
            <w:color w:val="000000" w:themeColor="text1"/>
            <w:sz w:val="24"/>
            <w:szCs w:val="24"/>
            <w:lang w:val="en-US"/>
          </w:rPr>
          <w:fldChar w:fldCharType="separate"/>
        </w:r>
        <w:r w:rsidR="00697024" w:rsidRPr="00697024" w:rsidDel="003257AF">
          <w:rPr>
            <w:rFonts w:ascii="Times New Roman" w:hAnsi="Times New Roman" w:cs="Times New Roman"/>
            <w:noProof/>
            <w:color w:val="000000" w:themeColor="text1"/>
            <w:sz w:val="24"/>
            <w:szCs w:val="24"/>
            <w:vertAlign w:val="superscript"/>
            <w:lang w:val="en-US"/>
          </w:rPr>
          <w:delText>[35]</w:delText>
        </w:r>
        <w:r w:rsidR="00697024" w:rsidDel="003257AF">
          <w:rPr>
            <w:rFonts w:ascii="Times New Roman" w:hAnsi="Times New Roman" w:cs="Times New Roman"/>
            <w:color w:val="000000" w:themeColor="text1"/>
            <w:sz w:val="24"/>
            <w:szCs w:val="24"/>
            <w:lang w:val="en-US"/>
          </w:rPr>
          <w:fldChar w:fldCharType="end"/>
        </w:r>
        <w:r w:rsidRPr="009A1C08" w:rsidDel="003257AF">
          <w:rPr>
            <w:rFonts w:ascii="Times New Roman" w:hAnsi="Times New Roman" w:cs="Times New Roman"/>
            <w:color w:val="000000" w:themeColor="text1"/>
            <w:sz w:val="24"/>
            <w:szCs w:val="24"/>
            <w:lang w:val="en-US"/>
          </w:rPr>
          <w:delText xml:space="preserve"> With riboflavin being non-toxic, well-known and approved for the treatment of progressive keratoconus</w:delText>
        </w:r>
        <w:r w:rsidR="00697024" w:rsidDel="003257AF">
          <w:rPr>
            <w:rFonts w:ascii="Times New Roman" w:hAnsi="Times New Roman" w:cs="Times New Roman"/>
            <w:color w:val="000000" w:themeColor="text1"/>
            <w:sz w:val="24"/>
            <w:szCs w:val="24"/>
            <w:lang w:val="en-US"/>
          </w:rPr>
          <w:fldChar w:fldCharType="begin"/>
        </w:r>
        <w:r w:rsidR="00697024" w:rsidDel="003257AF">
          <w:rPr>
            <w:rFonts w:ascii="Times New Roman" w:hAnsi="Times New Roman" w:cs="Times New Roman"/>
            <w:color w:val="000000" w:themeColor="text1"/>
            <w:sz w:val="24"/>
            <w:szCs w:val="24"/>
            <w:lang w:val="en-US"/>
          </w:rPr>
          <w:delInstrText xml:space="preserve"> ADDIN EN.CITE &lt;EndNote&gt;&lt;Cite&gt;&lt;Author&gt;Belin&lt;/Author&gt;&lt;Year&gt;2018&lt;/Year&gt;&lt;RecNum&gt;8&lt;/RecNum&gt;&lt;DisplayText&gt;&lt;style face="superscript"&gt;[34a]&lt;/style&gt;&lt;/DisplayText&gt;&lt;record&gt;&lt;rec-number&gt;8&lt;/rec-number&gt;&lt;foreign-keys&gt;&lt;key app="EN" db-id="zvspev52q5sttqetatnpexxo02zdpswpztzw" timestamp="1602401589"&gt;8&lt;/key&gt;&lt;/foreign-keys&gt;&lt;ref-type name="Journal Article"&gt;17&lt;/ref-type&gt;&lt;contributors&gt;&lt;authors&gt;&lt;author&gt;Belin, Michael W.&lt;/author&gt;&lt;author&gt;Lim, Li&lt;/author&gt;&lt;author&gt;Rajpal, Rajesh K.&lt;/author&gt;&lt;author&gt;Hafezi, Farhad&lt;/author&gt;&lt;author&gt;Gomes, Jose A. P.&lt;/author&gt;&lt;author&gt;Cochener, Beatrice&lt;/author&gt;&lt;/authors&gt;&lt;/contributors&gt;&lt;titles&gt;&lt;title&gt;Corneal cross-linking: Current USA status report from the cornea society&lt;/title&gt;&lt;secondary-title&gt;Cornea&lt;/secondary-title&gt;&lt;/titles&gt;&lt;periodical&gt;&lt;full-title&gt;Cornea&lt;/full-title&gt;&lt;/periodical&gt;&lt;pages&gt;1218-1225&lt;/pages&gt;&lt;volume&gt;37&lt;/volume&gt;&lt;number&gt;10&lt;/number&gt;&lt;keywords&gt;&lt;keyword&gt;Corneal cross-linking&lt;/keyword&gt;&lt;keyword&gt;Keratoconus&lt;/keyword&gt;&lt;keyword&gt;Postrefractive ectasia&lt;/keyword&gt;&lt;keyword&gt;Riboflavin&lt;/keyword&gt;&lt;/keywords&gt;&lt;dates&gt;&lt;year&gt;2018&lt;/year&gt;&lt;/dates&gt;&lt;urls&gt;&lt;pdf-urls&gt;&lt;url&gt;file:///C:/Users/annar/Documents/Backup ZBSA Aug 2019/03_Literaturverzeichnis V.2/10_Cornea defects/Corneal_Cross_Linking__Current_USA_Status__Report.2.pdf&lt;/url&gt;&lt;/pdf-urls&gt;&lt;/urls&gt;&lt;electronic-resource-num&gt;10.1097/ICO.0000000000001707&lt;/electronic-resource-num&gt;&lt;/record&gt;&lt;/Cite&gt;&lt;/EndNote&gt;</w:delInstrText>
        </w:r>
        <w:r w:rsidR="00697024" w:rsidDel="003257AF">
          <w:rPr>
            <w:rFonts w:ascii="Times New Roman" w:hAnsi="Times New Roman" w:cs="Times New Roman"/>
            <w:color w:val="000000" w:themeColor="text1"/>
            <w:sz w:val="24"/>
            <w:szCs w:val="24"/>
            <w:lang w:val="en-US"/>
          </w:rPr>
          <w:fldChar w:fldCharType="separate"/>
        </w:r>
        <w:r w:rsidR="00697024" w:rsidRPr="00697024" w:rsidDel="003257AF">
          <w:rPr>
            <w:rFonts w:ascii="Times New Roman" w:hAnsi="Times New Roman" w:cs="Times New Roman"/>
            <w:noProof/>
            <w:color w:val="000000" w:themeColor="text1"/>
            <w:sz w:val="24"/>
            <w:szCs w:val="24"/>
            <w:vertAlign w:val="superscript"/>
            <w:lang w:val="en-US"/>
          </w:rPr>
          <w:delText>[34a]</w:delText>
        </w:r>
        <w:r w:rsidR="00697024" w:rsidDel="003257AF">
          <w:rPr>
            <w:rFonts w:ascii="Times New Roman" w:hAnsi="Times New Roman" w:cs="Times New Roman"/>
            <w:color w:val="000000" w:themeColor="text1"/>
            <w:sz w:val="24"/>
            <w:szCs w:val="24"/>
            <w:lang w:val="en-US"/>
          </w:rPr>
          <w:fldChar w:fldCharType="end"/>
        </w:r>
        <w:r w:rsidRPr="009A1C08" w:rsidDel="003257AF">
          <w:rPr>
            <w:rFonts w:ascii="Times New Roman" w:hAnsi="Times New Roman" w:cs="Times New Roman"/>
            <w:color w:val="000000" w:themeColor="text1"/>
            <w:sz w:val="24"/>
            <w:szCs w:val="24"/>
            <w:lang w:val="en-US"/>
          </w:rPr>
          <w:delText xml:space="preserve">, our riboflavin-based crosslinking system may lay the foundation for further research in this field. </w:delText>
        </w:r>
        <w:r w:rsidR="00515600" w:rsidRPr="009A1C08" w:rsidDel="003257AF">
          <w:rPr>
            <w:rFonts w:ascii="Times New Roman" w:hAnsi="Times New Roman" w:cs="Times New Roman"/>
            <w:color w:val="000000" w:themeColor="text1"/>
            <w:sz w:val="24"/>
            <w:szCs w:val="24"/>
            <w:lang w:val="en-US"/>
          </w:rPr>
          <w:delText xml:space="preserve">Our </w:delText>
        </w:r>
        <w:r w:rsidRPr="009A1C08" w:rsidDel="003257AF">
          <w:rPr>
            <w:rFonts w:ascii="Times New Roman" w:hAnsi="Times New Roman" w:cs="Times New Roman"/>
            <w:color w:val="000000" w:themeColor="text1"/>
            <w:sz w:val="24"/>
            <w:szCs w:val="24"/>
            <w:lang w:val="en-US"/>
          </w:rPr>
          <w:delText xml:space="preserve">results suggest good biocompatibility and support of endogenous tissue regeneration with regard to epithelial cells of the cornea. Beyond that, preliminary experiments with </w:delText>
        </w:r>
        <w:r w:rsidR="00DA38B2" w:rsidRPr="009A1C08" w:rsidDel="003257AF">
          <w:rPr>
            <w:rFonts w:ascii="Times New Roman" w:hAnsi="Times New Roman" w:cs="Times New Roman"/>
            <w:color w:val="000000" w:themeColor="text1"/>
            <w:sz w:val="24"/>
            <w:szCs w:val="24"/>
            <w:lang w:val="en-US"/>
          </w:rPr>
          <w:delText>BioUltraBond</w:delText>
        </w:r>
        <w:r w:rsidRPr="009A1C08" w:rsidDel="003257AF">
          <w:rPr>
            <w:rFonts w:ascii="Times New Roman" w:hAnsi="Times New Roman" w:cs="Times New Roman"/>
            <w:color w:val="000000" w:themeColor="text1"/>
            <w:sz w:val="24"/>
            <w:szCs w:val="24"/>
            <w:lang w:val="en-US"/>
          </w:rPr>
          <w:delText xml:space="preserve"> glues being applied to muscle (heart), vascular tissues (aorta), mucosa (stomac</w:delText>
        </w:r>
        <w:r w:rsidR="00AA39E0" w:rsidRPr="009A1C08" w:rsidDel="003257AF">
          <w:rPr>
            <w:rFonts w:ascii="Times New Roman" w:hAnsi="Times New Roman" w:cs="Times New Roman"/>
            <w:color w:val="000000" w:themeColor="text1"/>
            <w:sz w:val="24"/>
            <w:szCs w:val="24"/>
            <w:lang w:val="en-US"/>
          </w:rPr>
          <w:delText>h</w:delText>
        </w:r>
        <w:r w:rsidRPr="009A1C08" w:rsidDel="003257AF">
          <w:rPr>
            <w:rFonts w:ascii="Times New Roman" w:hAnsi="Times New Roman" w:cs="Times New Roman"/>
            <w:color w:val="000000" w:themeColor="text1"/>
            <w:sz w:val="24"/>
            <w:szCs w:val="24"/>
            <w:lang w:val="en-US"/>
          </w:rPr>
          <w:delText xml:space="preserve">), </w:delText>
        </w:r>
        <w:r w:rsidR="00014313" w:rsidRPr="009A1C08" w:rsidDel="003257AF">
          <w:rPr>
            <w:rFonts w:ascii="Times New Roman" w:hAnsi="Times New Roman" w:cs="Times New Roman"/>
            <w:color w:val="000000" w:themeColor="text1"/>
            <w:sz w:val="24"/>
            <w:szCs w:val="24"/>
            <w:lang w:val="en-US"/>
          </w:rPr>
          <w:delText xml:space="preserve">parenchymatous </w:delText>
        </w:r>
        <w:r w:rsidRPr="009A1C08" w:rsidDel="003257AF">
          <w:rPr>
            <w:rFonts w:ascii="Times New Roman" w:hAnsi="Times New Roman" w:cs="Times New Roman"/>
            <w:color w:val="000000" w:themeColor="text1"/>
            <w:sz w:val="24"/>
            <w:szCs w:val="24"/>
            <w:lang w:val="en-US"/>
          </w:rPr>
          <w:delText>organs (kidney) and cartilage (articular) al</w:delText>
        </w:r>
        <w:r w:rsidR="00931C63" w:rsidRPr="009A1C08" w:rsidDel="003257AF">
          <w:rPr>
            <w:rFonts w:ascii="Times New Roman" w:hAnsi="Times New Roman" w:cs="Times New Roman"/>
            <w:color w:val="000000" w:themeColor="text1"/>
            <w:sz w:val="24"/>
            <w:szCs w:val="24"/>
            <w:lang w:val="en-US"/>
          </w:rPr>
          <w:delText>ready</w:delText>
        </w:r>
        <w:r w:rsidRPr="009A1C08" w:rsidDel="003257AF">
          <w:rPr>
            <w:rFonts w:ascii="Times New Roman" w:hAnsi="Times New Roman" w:cs="Times New Roman"/>
            <w:color w:val="000000" w:themeColor="text1"/>
            <w:sz w:val="24"/>
            <w:szCs w:val="24"/>
            <w:lang w:val="en-US"/>
          </w:rPr>
          <w:delText xml:space="preserve"> showed promising results</w:delText>
        </w:r>
      </w:del>
      <w:ins w:id="2441" w:author="Stefan Schiller" w:date="2021-09-20T14:59:00Z">
        <w:del w:id="2442" w:author="anna.resch88@gmail.com" w:date="2022-01-16T17:32:00Z">
          <w:r w:rsidR="007819B5" w:rsidDel="003257AF">
            <w:rPr>
              <w:rFonts w:ascii="Times New Roman" w:hAnsi="Times New Roman" w:cs="Times New Roman"/>
              <w:color w:val="000000" w:themeColor="text1"/>
              <w:sz w:val="24"/>
              <w:szCs w:val="24"/>
              <w:lang w:val="en-US"/>
            </w:rPr>
            <w:delText xml:space="preserve"> for work in progress</w:delText>
          </w:r>
        </w:del>
      </w:ins>
      <w:del w:id="2443" w:author="anna.resch88@gmail.com" w:date="2022-01-16T17:32:00Z">
        <w:r w:rsidRPr="009A1C08" w:rsidDel="003257AF">
          <w:rPr>
            <w:rFonts w:ascii="Times New Roman" w:hAnsi="Times New Roman" w:cs="Times New Roman"/>
            <w:color w:val="000000" w:themeColor="text1"/>
            <w:sz w:val="24"/>
            <w:szCs w:val="24"/>
            <w:lang w:val="en-US"/>
          </w:rPr>
          <w:delText xml:space="preserve">. </w:delText>
        </w:r>
      </w:del>
    </w:p>
    <w:p w14:paraId="0AAF5CD7" w14:textId="5BBAA0A8" w:rsidR="003E37E9" w:rsidRPr="00DD54B6" w:rsidRDefault="00CF3AAB" w:rsidP="003E37E9">
      <w:pPr>
        <w:pStyle w:val="berschrift1"/>
        <w:spacing w:line="360" w:lineRule="auto"/>
        <w:jc w:val="both"/>
        <w:rPr>
          <w:rFonts w:ascii="Times New Roman" w:hAnsi="Times New Roman" w:cs="Times New Roman"/>
          <w:lang w:val="en-US"/>
        </w:rPr>
      </w:pPr>
      <w:commentRangeStart w:id="2444"/>
      <w:r>
        <w:rPr>
          <w:rFonts w:ascii="Times New Roman" w:hAnsi="Times New Roman" w:cs="Times New Roman"/>
          <w:lang w:val="en-US"/>
        </w:rPr>
        <w:t>Experimental Section/</w:t>
      </w:r>
      <w:r w:rsidR="003E37E9" w:rsidRPr="00DD54B6">
        <w:rPr>
          <w:rFonts w:ascii="Times New Roman" w:hAnsi="Times New Roman" w:cs="Times New Roman"/>
          <w:lang w:val="en-US"/>
        </w:rPr>
        <w:t>Methods</w:t>
      </w:r>
      <w:commentRangeEnd w:id="2444"/>
      <w:r w:rsidR="008F1024">
        <w:rPr>
          <w:rStyle w:val="Kommentarzeichen"/>
          <w:rFonts w:asciiTheme="minorHAnsi" w:eastAsiaTheme="minorHAnsi" w:hAnsiTheme="minorHAnsi" w:cstheme="minorBidi"/>
          <w:color w:val="auto"/>
        </w:rPr>
        <w:commentReference w:id="2444"/>
      </w:r>
    </w:p>
    <w:p w14:paraId="04895676" w14:textId="4B3E80AA" w:rsidR="003E37E9" w:rsidRPr="009A1C08" w:rsidRDefault="00195950" w:rsidP="009A1C08">
      <w:pPr>
        <w:spacing w:line="480" w:lineRule="auto"/>
        <w:jc w:val="both"/>
        <w:rPr>
          <w:rFonts w:ascii="Times New Roman" w:hAnsi="Times New Roman" w:cs="Times New Roman"/>
          <w:bCs/>
          <w:sz w:val="24"/>
          <w:szCs w:val="24"/>
          <w:lang w:val="en-US"/>
        </w:rPr>
      </w:pPr>
      <w:r>
        <w:rPr>
          <w:rFonts w:ascii="Times New Roman" w:hAnsi="Times New Roman" w:cs="Times New Roman"/>
          <w:sz w:val="24"/>
          <w:szCs w:val="24"/>
          <w:lang w:val="en-US"/>
        </w:rPr>
        <w:t xml:space="preserve">For experimental details, please refer to the Supplementary Information (SI). </w:t>
      </w:r>
      <w:r w:rsidR="003E37E9" w:rsidRPr="009A1C08">
        <w:rPr>
          <w:rFonts w:ascii="Times New Roman" w:hAnsi="Times New Roman" w:cs="Times New Roman"/>
          <w:sz w:val="24"/>
          <w:szCs w:val="24"/>
          <w:lang w:val="en-US"/>
        </w:rPr>
        <w:t>The DNA sequence encoding (ULD) was codon-optimized for bacterial expression and modular implementation into the One-Vector-Toolbox-Platform (OVTP)</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&lt;EndNote&gt;&lt;Cite&gt;&lt;Author&gt;Huber&lt;/Author&gt;&lt;Year&gt;2014&lt;/Year&gt;&lt;RecNum&gt;60&lt;/RecNum&gt;&lt;DisplayText&gt;&lt;style face="superscript"&gt;[18]&lt;/style&gt;&lt;/DisplayText&gt;&lt;record&gt;&lt;rec-number&gt;60&lt;/rec-number&gt;&lt;foreign-keys&gt;&lt;key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[18]</w:t>
      </w:r>
      <w:r w:rsidR="00697024">
        <w:rPr>
          <w:rFonts w:ascii="Times New Roman" w:hAnsi="Times New Roman" w:cs="Times New Roman"/>
          <w:sz w:val="24"/>
          <w:szCs w:val="24"/>
          <w:lang w:val="en-US"/>
        </w:rPr>
        <w:fldChar w:fldCharType="end"/>
      </w:r>
      <w:r w:rsidR="00862294">
        <w:rPr>
          <w:rFonts w:ascii="Times New Roman" w:hAnsi="Times New Roman" w:cs="Times New Roman"/>
          <w:sz w:val="24"/>
          <w:szCs w:val="24"/>
          <w:lang w:val="en-US"/>
        </w:rPr>
        <w:t>.</w:t>
      </w:r>
      <w:r w:rsidR="00F33D12" w:rsidRPr="00F33D12" w:rsidDel="00F33D12">
        <w:rPr>
          <w:rFonts w:ascii="Times New Roman" w:hAnsi="Times New Roman" w:cs="Times New Roman"/>
          <w:sz w:val="24"/>
          <w:szCs w:val="24"/>
          <w:lang w:val="en-US"/>
        </w:rPr>
        <w:t xml:space="preserve"> </w:t>
      </w:r>
      <w:r w:rsidR="003E37E9" w:rsidRPr="009A1C08">
        <w:rPr>
          <w:rFonts w:ascii="Times New Roman" w:hAnsi="Times New Roman" w:cs="Times New Roman"/>
          <w:sz w:val="24"/>
          <w:szCs w:val="24"/>
          <w:lang w:val="en-US"/>
        </w:rPr>
        <w:t xml:space="preserve">We generated a library of triblock-copolymers consisting of N- and C-terminal ULD, separated by an ELP </w:t>
      </w:r>
      <w:r w:rsidR="00862294">
        <w:rPr>
          <w:rFonts w:ascii="Times New Roman" w:hAnsi="Times New Roman" w:cs="Times New Roman"/>
          <w:sz w:val="24"/>
          <w:szCs w:val="24"/>
          <w:lang w:val="en-US"/>
        </w:rPr>
        <w:t>linker</w:t>
      </w:r>
      <w:r w:rsidR="003E37E9" w:rsidRPr="009A1C08">
        <w:rPr>
          <w:rFonts w:ascii="Times New Roman" w:hAnsi="Times New Roman" w:cs="Times New Roman"/>
          <w:sz w:val="24"/>
          <w:szCs w:val="24"/>
          <w:lang w:val="en-US"/>
        </w:rPr>
        <w:t xml:space="preserve"> domain consisting of multiples of ELP pentapeptide motifs (e.g. (VPG</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G)</w:t>
      </w:r>
      <w:r w:rsidR="003E37E9" w:rsidRPr="009A1C08">
        <w:rPr>
          <w:rFonts w:ascii="Times New Roman" w:hAnsi="Times New Roman" w:cs="Times New Roman"/>
          <w:sz w:val="24"/>
          <w:szCs w:val="24"/>
          <w:vertAlign w:val="subscript"/>
          <w:lang w:val="en-US"/>
        </w:rPr>
        <w:t>n</w:t>
      </w:r>
      <w:r w:rsidR="003E37E9" w:rsidRPr="009A1C08">
        <w:rPr>
          <w:rFonts w:ascii="Times New Roman" w:hAnsi="Times New Roman" w:cs="Times New Roman"/>
          <w:sz w:val="24"/>
          <w:szCs w:val="24"/>
          <w:lang w:val="en-US"/>
        </w:rPr>
        <w:t xml:space="preserve">, abbreviated as </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n) with a defined characteristic fourth amino acid (aa) (</w:t>
      </w:r>
      <w:r w:rsidR="003E37E9" w:rsidRPr="009A1C08">
        <w:rPr>
          <w:rFonts w:ascii="Times New Roman" w:hAnsi="Times New Roman" w:cs="Times New Roman"/>
          <w:b/>
          <w:bCs/>
          <w:sz w:val="24"/>
          <w:szCs w:val="24"/>
          <w:lang w:val="en-US"/>
        </w:rPr>
        <w:t>X</w:t>
      </w:r>
      <w:r w:rsidR="003E37E9" w:rsidRPr="009A1C08">
        <w:rPr>
          <w:rFonts w:ascii="Times New Roman" w:hAnsi="Times New Roman" w:cs="Times New Roman"/>
          <w:sz w:val="24"/>
          <w:szCs w:val="24"/>
          <w:lang w:val="en-US"/>
        </w:rPr>
        <w:t>). The modular cloning approach is describe</w:t>
      </w:r>
      <w:r w:rsidR="00134EA2" w:rsidRPr="009A1C08">
        <w:rPr>
          <w:rFonts w:ascii="Times New Roman" w:hAnsi="Times New Roman" w:cs="Times New Roman"/>
          <w:sz w:val="24"/>
          <w:szCs w:val="24"/>
          <w:lang w:val="en-US"/>
        </w:rPr>
        <w:t xml:space="preserve">d in detail in the </w:t>
      </w:r>
      <w:del w:id="2445" w:author="Bizan N. Balzer" w:date="2021-10-07T16:24:00Z">
        <w:r w:rsidR="00134EA2" w:rsidRPr="00AB552A" w:rsidDel="00AB552A">
          <w:rPr>
            <w:rFonts w:ascii="Times New Roman" w:hAnsi="Times New Roman" w:cs="Times New Roman"/>
            <w:sz w:val="24"/>
            <w:szCs w:val="24"/>
            <w:highlight w:val="cyan"/>
            <w:lang w:val="en-US"/>
            <w:rPrChange w:id="2446" w:author="Bizan N. Balzer" w:date="2021-10-07T16:23:00Z">
              <w:rPr>
                <w:rFonts w:ascii="Times New Roman" w:hAnsi="Times New Roman" w:cs="Times New Roman"/>
                <w:sz w:val="24"/>
                <w:szCs w:val="24"/>
                <w:lang w:val="en-US"/>
              </w:rPr>
            </w:rPrChange>
          </w:rPr>
          <w:delText>Supporting Information</w:delText>
        </w:r>
      </w:del>
      <w:ins w:id="2447" w:author="Bizan N. Balzer" w:date="2021-10-07T16:24:00Z">
        <w:r w:rsidR="00AB552A">
          <w:rPr>
            <w:rFonts w:ascii="Times New Roman" w:hAnsi="Times New Roman" w:cs="Times New Roman"/>
            <w:sz w:val="24"/>
            <w:szCs w:val="24"/>
            <w:highlight w:val="cyan"/>
            <w:lang w:val="en-US"/>
          </w:rPr>
          <w:t>SI</w:t>
        </w:r>
      </w:ins>
      <w:r w:rsidR="00134EA2" w:rsidRPr="00AB552A">
        <w:rPr>
          <w:rFonts w:ascii="Times New Roman" w:hAnsi="Times New Roman" w:cs="Times New Roman"/>
          <w:sz w:val="24"/>
          <w:szCs w:val="24"/>
          <w:highlight w:val="cyan"/>
          <w:lang w:val="en-US"/>
          <w:rPrChange w:id="2448" w:author="Bizan N. Balzer" w:date="2021-10-07T16:23:00Z">
            <w:rPr>
              <w:rFonts w:ascii="Times New Roman" w:hAnsi="Times New Roman" w:cs="Times New Roman"/>
              <w:sz w:val="24"/>
              <w:szCs w:val="24"/>
              <w:lang w:val="en-US"/>
            </w:rPr>
          </w:rPrChange>
        </w:rPr>
        <w:t xml:space="preserve"> </w:t>
      </w:r>
      <w:r w:rsidR="003E37E9" w:rsidRPr="00AB552A">
        <w:rPr>
          <w:rFonts w:ascii="Times New Roman" w:hAnsi="Times New Roman" w:cs="Times New Roman"/>
          <w:sz w:val="24"/>
          <w:szCs w:val="24"/>
          <w:highlight w:val="cyan"/>
          <w:lang w:val="en-US"/>
          <w:rPrChange w:id="2449" w:author="Bizan N. Balzer" w:date="2021-10-07T16:23:00Z">
            <w:rPr>
              <w:rFonts w:ascii="Times New Roman" w:hAnsi="Times New Roman" w:cs="Times New Roman"/>
              <w:sz w:val="24"/>
              <w:szCs w:val="24"/>
              <w:lang w:val="en-US"/>
            </w:rPr>
          </w:rPrChange>
        </w:rPr>
        <w:t>section</w:t>
      </w:r>
      <w:ins w:id="2450" w:author="Bizan N. Balzer" w:date="2021-10-07T22:54:00Z">
        <w:r w:rsidR="00D60A6A">
          <w:rPr>
            <w:rFonts w:ascii="Times New Roman" w:hAnsi="Times New Roman" w:cs="Times New Roman"/>
            <w:sz w:val="24"/>
            <w:szCs w:val="24"/>
            <w:lang w:val="en-US"/>
          </w:rPr>
          <w:t xml:space="preserve"> 1</w:t>
        </w:r>
      </w:ins>
      <w:r w:rsidR="003E37E9" w:rsidRPr="009A1C08">
        <w:rPr>
          <w:rFonts w:ascii="Times New Roman" w:hAnsi="Times New Roman" w:cs="Times New Roman"/>
          <w:sz w:val="24"/>
          <w:szCs w:val="24"/>
          <w:lang w:val="en-US"/>
        </w:rPr>
        <w:t xml:space="preserve">. It allows for the fast recombinant generation of an extendable library of triblock-copolymeric fusion proteins with adaptable properties mainly based on the choice of the characteristic ELP spacer domain. </w:t>
      </w:r>
    </w:p>
    <w:p w14:paraId="0030E7FF" w14:textId="1F64D188" w:rsidR="003A7792" w:rsidRPr="009A1C08" w:rsidRDefault="003E37E9" w:rsidP="003A7792">
      <w:pPr>
        <w:spacing w:line="480" w:lineRule="auto"/>
        <w:jc w:val="both"/>
        <w:rPr>
          <w:rFonts w:ascii="Times New Roman" w:hAnsi="Times New Roman" w:cs="Times New Roman"/>
          <w:bCs/>
          <w:sz w:val="24"/>
          <w:szCs w:val="24"/>
          <w:lang w:val="en-US"/>
        </w:rPr>
      </w:pPr>
      <w:r w:rsidRPr="009A1C08">
        <w:rPr>
          <w:rFonts w:ascii="Times New Roman" w:hAnsi="Times New Roman" w:cs="Times New Roman"/>
          <w:sz w:val="24"/>
          <w:szCs w:val="24"/>
          <w:lang w:val="en-US"/>
        </w:rPr>
        <w:lastRenderedPageBreak/>
        <w:t xml:space="preserve">The precise DNA and amino acid (aa) sequences of the in-depth analyzed fusion proteins (bold letters) are shown in </w:t>
      </w:r>
      <w:del w:id="2451" w:author="Bizan N. Balzer" w:date="2021-10-07T16:24:00Z">
        <w:r w:rsidRPr="003A7792" w:rsidDel="00AB552A">
          <w:rPr>
            <w:rFonts w:ascii="Times New Roman" w:hAnsi="Times New Roman" w:cs="Times New Roman"/>
            <w:b/>
            <w:bCs/>
            <w:sz w:val="24"/>
            <w:szCs w:val="24"/>
            <w:highlight w:val="cyan"/>
            <w:lang w:val="en-US"/>
            <w:rPrChange w:id="2452" w:author="Bizan N. Balzer" w:date="2021-10-07T16:24:00Z">
              <w:rPr>
                <w:rFonts w:ascii="Times New Roman" w:hAnsi="Times New Roman" w:cs="Times New Roman"/>
                <w:sz w:val="24"/>
                <w:szCs w:val="24"/>
                <w:lang w:val="en-US"/>
              </w:rPr>
            </w:rPrChange>
          </w:rPr>
          <w:delText xml:space="preserve">Supplementary </w:delText>
        </w:r>
      </w:del>
      <w:ins w:id="2453" w:author="Bizan N. Balzer" w:date="2021-10-07T16:24:00Z">
        <w:r w:rsidR="00AB552A" w:rsidRPr="003A7792">
          <w:rPr>
            <w:rFonts w:ascii="Times New Roman" w:hAnsi="Times New Roman" w:cs="Times New Roman"/>
            <w:b/>
            <w:bCs/>
            <w:sz w:val="24"/>
            <w:szCs w:val="24"/>
            <w:highlight w:val="cyan"/>
            <w:lang w:val="en-US"/>
            <w:rPrChange w:id="2454" w:author="Bizan N. Balzer" w:date="2021-10-07T16:24:00Z">
              <w:rPr>
                <w:rFonts w:ascii="Times New Roman" w:hAnsi="Times New Roman" w:cs="Times New Roman"/>
                <w:sz w:val="24"/>
                <w:szCs w:val="24"/>
                <w:lang w:val="en-US"/>
              </w:rPr>
            </w:rPrChange>
          </w:rPr>
          <w:t xml:space="preserve">SI </w:t>
        </w:r>
      </w:ins>
      <w:r w:rsidRPr="003A7792">
        <w:rPr>
          <w:rFonts w:ascii="Times New Roman" w:hAnsi="Times New Roman" w:cs="Times New Roman"/>
          <w:b/>
          <w:bCs/>
          <w:sz w:val="24"/>
          <w:szCs w:val="24"/>
          <w:highlight w:val="cyan"/>
          <w:lang w:val="en-US"/>
          <w:rPrChange w:id="2455" w:author="Bizan N. Balzer" w:date="2021-10-07T16:24:00Z">
            <w:rPr>
              <w:rFonts w:ascii="Times New Roman" w:hAnsi="Times New Roman" w:cs="Times New Roman"/>
              <w:sz w:val="24"/>
              <w:szCs w:val="24"/>
              <w:lang w:val="en-US"/>
            </w:rPr>
          </w:rPrChange>
        </w:rPr>
        <w:t>section</w:t>
      </w:r>
      <w:r w:rsidR="003A7792" w:rsidRPr="003A7792">
        <w:rPr>
          <w:rFonts w:ascii="Times New Roman" w:hAnsi="Times New Roman" w:cs="Times New Roman"/>
          <w:b/>
          <w:bCs/>
          <w:sz w:val="24"/>
          <w:szCs w:val="24"/>
          <w:lang w:val="en-US"/>
        </w:rPr>
        <w:t xml:space="preserve"> 1</w:t>
      </w:r>
      <w:r w:rsidRPr="009A1C08">
        <w:rPr>
          <w:rFonts w:ascii="Times New Roman" w:hAnsi="Times New Roman" w:cs="Times New Roman"/>
          <w:sz w:val="24"/>
          <w:szCs w:val="24"/>
          <w:lang w:val="en-US"/>
        </w:rPr>
        <w:t xml:space="preserve">. </w:t>
      </w:r>
      <w:r w:rsidR="003A7792">
        <w:rPr>
          <w:rFonts w:ascii="Times New Roman" w:hAnsi="Times New Roman" w:cs="Times New Roman"/>
          <w:sz w:val="24"/>
          <w:szCs w:val="24"/>
          <w:lang w:val="en-US"/>
        </w:rPr>
        <w:t>R</w:t>
      </w:r>
      <w:r w:rsidR="003A7792" w:rsidRPr="009A1C08">
        <w:rPr>
          <w:rFonts w:ascii="Times New Roman" w:hAnsi="Times New Roman" w:cs="Times New Roman"/>
          <w:sz w:val="24"/>
          <w:szCs w:val="24"/>
          <w:lang w:val="en-US"/>
        </w:rPr>
        <w:t>ecombinantly generated fusion proteins serving as candidate protein glues with varying properties</w:t>
      </w:r>
      <w:r w:rsidR="003A7792">
        <w:rPr>
          <w:rFonts w:ascii="Times New Roman" w:hAnsi="Times New Roman" w:cs="Times New Roman"/>
          <w:sz w:val="24"/>
          <w:szCs w:val="24"/>
          <w:lang w:val="en-US"/>
        </w:rPr>
        <w:t xml:space="preserve"> are listed in</w:t>
      </w:r>
      <w:r w:rsidR="003A7792" w:rsidRPr="009A1C08">
        <w:rPr>
          <w:rFonts w:ascii="Times New Roman" w:hAnsi="Times New Roman" w:cs="Times New Roman"/>
          <w:bCs/>
          <w:sz w:val="24"/>
          <w:szCs w:val="24"/>
          <w:lang w:val="en-US"/>
        </w:rPr>
        <w:t xml:space="preserve"> </w:t>
      </w:r>
      <w:r w:rsidR="003A7792" w:rsidRPr="00862294">
        <w:rPr>
          <w:rFonts w:ascii="Times New Roman" w:hAnsi="Times New Roman" w:cs="Times New Roman"/>
          <w:b/>
          <w:sz w:val="24"/>
          <w:szCs w:val="24"/>
          <w:highlight w:val="cyan"/>
          <w:lang w:val="en-US"/>
          <w:rPrChange w:id="2456" w:author="Bizan N. Balzer" w:date="2021-10-07T16:22:00Z">
            <w:rPr>
              <w:rFonts w:ascii="Times New Roman" w:hAnsi="Times New Roman" w:cs="Times New Roman"/>
              <w:bCs/>
              <w:sz w:val="24"/>
              <w:szCs w:val="24"/>
              <w:lang w:val="en-US"/>
            </w:rPr>
          </w:rPrChange>
        </w:rPr>
        <w:t>Figure 2</w:t>
      </w:r>
      <w:r w:rsidR="003A7792" w:rsidRPr="009A1C08">
        <w:rPr>
          <w:rFonts w:ascii="Times New Roman" w:hAnsi="Times New Roman" w:cs="Times New Roman"/>
          <w:bCs/>
          <w:sz w:val="24"/>
          <w:szCs w:val="24"/>
          <w:lang w:val="en-US"/>
        </w:rPr>
        <w:t xml:space="preserve"> and </w:t>
      </w:r>
      <w:r w:rsidR="003A7792" w:rsidRPr="00862294">
        <w:rPr>
          <w:rFonts w:ascii="Times New Roman" w:hAnsi="Times New Roman" w:cs="Times New Roman"/>
          <w:b/>
          <w:bCs/>
          <w:sz w:val="24"/>
          <w:szCs w:val="24"/>
          <w:lang w:val="en-US"/>
        </w:rPr>
        <w:t xml:space="preserve">SI </w:t>
      </w:r>
      <w:r w:rsidR="003A7792" w:rsidRPr="00862294">
        <w:rPr>
          <w:rFonts w:ascii="Times New Roman" w:hAnsi="Times New Roman" w:cs="Times New Roman"/>
          <w:b/>
          <w:bCs/>
          <w:sz w:val="24"/>
          <w:szCs w:val="24"/>
          <w:highlight w:val="cyan"/>
          <w:lang w:val="en-US"/>
          <w:rPrChange w:id="2457" w:author="Bizan N. Balzer" w:date="2021-10-07T16:22:00Z">
            <w:rPr>
              <w:rFonts w:ascii="Times New Roman" w:hAnsi="Times New Roman" w:cs="Times New Roman"/>
              <w:bCs/>
              <w:sz w:val="24"/>
              <w:szCs w:val="24"/>
              <w:lang w:val="en-US"/>
            </w:rPr>
          </w:rPrChange>
        </w:rPr>
        <w:t>Table S-1</w:t>
      </w:r>
      <w:r w:rsidR="003A7792" w:rsidRPr="009A1C08">
        <w:rPr>
          <w:rFonts w:ascii="Times New Roman" w:hAnsi="Times New Roman" w:cs="Times New Roman"/>
          <w:bCs/>
          <w:sz w:val="24"/>
          <w:szCs w:val="24"/>
          <w:lang w:val="en-US"/>
        </w:rPr>
        <w:t>). Based on protein production, yield, designability (length/size and physicochemical properties), solubility and biocompatibility we choose V20</w:t>
      </w:r>
      <w:r w:rsidR="003A7792">
        <w:rPr>
          <w:rFonts w:ascii="Times New Roman" w:hAnsi="Times New Roman" w:cs="Times New Roman"/>
          <w:bCs/>
          <w:sz w:val="24"/>
          <w:szCs w:val="24"/>
          <w:lang w:val="en-US"/>
        </w:rPr>
        <w:t xml:space="preserve"> and </w:t>
      </w:r>
      <w:r w:rsidR="003A7792" w:rsidRPr="009A1C08">
        <w:rPr>
          <w:rFonts w:ascii="Times New Roman" w:hAnsi="Times New Roman" w:cs="Times New Roman"/>
          <w:bCs/>
          <w:sz w:val="24"/>
          <w:szCs w:val="24"/>
          <w:lang w:val="en-US"/>
        </w:rPr>
        <w:t>V40 as preferred linker motives.</w:t>
      </w:r>
    </w:p>
    <w:p w14:paraId="23C6A2BE" w14:textId="16911013"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 xml:space="preserve">ULD-ELP-ULD proteins were expressed in </w:t>
      </w:r>
      <w:r w:rsidRPr="009A1C08">
        <w:rPr>
          <w:rFonts w:ascii="Times New Roman" w:hAnsi="Times New Roman" w:cs="Times New Roman"/>
          <w:i/>
          <w:sz w:val="24"/>
          <w:szCs w:val="24"/>
          <w:lang w:val="en-US"/>
        </w:rPr>
        <w:t>E. coli</w:t>
      </w:r>
      <w:r w:rsidRPr="009A1C08">
        <w:rPr>
          <w:rFonts w:ascii="Times New Roman" w:hAnsi="Times New Roman" w:cs="Times New Roman"/>
          <w:sz w:val="24"/>
          <w:szCs w:val="24"/>
          <w:lang w:val="en-US"/>
        </w:rPr>
        <w:t xml:space="preserve"> strain BL21(DE3) through isopropyl-β-D-thiogalactoside induction and purified by FPLC via Ni-NTA affinity chromatography followed by dialysis. Lyophilized protein aliquots were reconstituted in ddH</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O water, PBS buffer or 4</w:t>
      </w:r>
      <w:ins w:id="2458" w:author="Alexander Resch" w:date="2022-01-18T21:20:00Z">
        <w:r w:rsidR="00C369AD">
          <w:rPr>
            <w:rFonts w:ascii="Times New Roman" w:hAnsi="Times New Roman" w:cs="Times New Roman"/>
            <w:sz w:val="24"/>
            <w:szCs w:val="24"/>
            <w:lang w:val="en-US"/>
          </w:rPr>
          <w:t xml:space="preserve"> </w:t>
        </w:r>
      </w:ins>
      <w:r w:rsidRPr="009A1C08">
        <w:rPr>
          <w:rFonts w:ascii="Times New Roman" w:hAnsi="Times New Roman" w:cs="Times New Roman"/>
          <w:sz w:val="24"/>
          <w:szCs w:val="24"/>
          <w:lang w:val="en-US"/>
        </w:rPr>
        <w:t>M urea, with either riboflavin-5’-phosphate 2.5 mM or tris(bipyridine)ruthenium(II) chloride 0.1 mM and ammonium per</w:t>
      </w:r>
      <w:r w:rsidR="003A7792">
        <w:rPr>
          <w:rFonts w:ascii="Times New Roman" w:hAnsi="Times New Roman" w:cs="Times New Roman"/>
          <w:sz w:val="24"/>
          <w:szCs w:val="24"/>
          <w:lang w:val="en-US"/>
        </w:rPr>
        <w:t>oxodi</w:t>
      </w:r>
      <w:r w:rsidRPr="009A1C08">
        <w:rPr>
          <w:rFonts w:ascii="Times New Roman" w:hAnsi="Times New Roman" w:cs="Times New Roman"/>
          <w:sz w:val="24"/>
          <w:szCs w:val="24"/>
          <w:lang w:val="en-US"/>
        </w:rPr>
        <w:t>sulfate</w:t>
      </w:r>
      <w:r w:rsidR="003A7792">
        <w:rPr>
          <w:rFonts w:ascii="Times New Roman" w:hAnsi="Times New Roman" w:cs="Times New Roman"/>
          <w:sz w:val="24"/>
          <w:szCs w:val="24"/>
          <w:lang w:val="en-US"/>
        </w:rPr>
        <w:t xml:space="preserve"> </w:t>
      </w:r>
      <w:r w:rsidR="003A7792" w:rsidRPr="009A1C08">
        <w:rPr>
          <w:rFonts w:ascii="Times New Roman" w:hAnsi="Times New Roman" w:cs="Times New Roman"/>
          <w:sz w:val="24"/>
          <w:szCs w:val="24"/>
          <w:lang w:val="en-US"/>
        </w:rPr>
        <w:t>30 mM</w:t>
      </w:r>
      <w:r w:rsidRPr="009A1C08">
        <w:rPr>
          <w:rFonts w:ascii="Times New Roman" w:hAnsi="Times New Roman" w:cs="Times New Roman"/>
          <w:sz w:val="24"/>
          <w:szCs w:val="24"/>
          <w:lang w:val="en-US"/>
        </w:rPr>
        <w:t>. This solution was chemically crosslinked by illumination at 460 nm (Prizmatix / Mountain Photonics UHP-T-DI LED). For nanoindentation with the Bioindeter, atomic force microscopy and dynamic mechanical analysis (DMA), we cast the solution between two microscopy slides and illuminated from both sides (</w:t>
      </w:r>
      <w:r w:rsidRPr="00B724BD">
        <w:rPr>
          <w:rFonts w:ascii="Times New Roman" w:hAnsi="Times New Roman" w:cs="Times New Roman"/>
          <w:sz w:val="24"/>
          <w:szCs w:val="24"/>
          <w:highlight w:val="cyan"/>
          <w:lang w:val="en-US"/>
          <w:rPrChange w:id="2459" w:author="Bizan N. Balzer" w:date="2021-10-07T16:27:00Z">
            <w:rPr>
              <w:rFonts w:ascii="Times New Roman" w:hAnsi="Times New Roman" w:cs="Times New Roman"/>
              <w:sz w:val="24"/>
              <w:szCs w:val="24"/>
              <w:lang w:val="en-US"/>
            </w:rPr>
          </w:rPrChange>
        </w:rPr>
        <w:t xml:space="preserve">see </w:t>
      </w:r>
      <w:r w:rsidR="00134EA2" w:rsidRPr="00195950">
        <w:rPr>
          <w:rFonts w:ascii="Times New Roman" w:hAnsi="Times New Roman" w:cs="Times New Roman"/>
          <w:b/>
          <w:bCs/>
          <w:sz w:val="24"/>
          <w:szCs w:val="24"/>
          <w:highlight w:val="cyan"/>
          <w:lang w:val="en-US"/>
          <w:rPrChange w:id="2460" w:author="Bizan N. Balzer" w:date="2021-10-07T16:27:00Z">
            <w:rPr>
              <w:rFonts w:ascii="Times New Roman" w:hAnsi="Times New Roman" w:cs="Times New Roman"/>
              <w:sz w:val="24"/>
              <w:szCs w:val="24"/>
              <w:lang w:val="en-US"/>
            </w:rPr>
          </w:rPrChange>
        </w:rPr>
        <w:t>SI</w:t>
      </w:r>
      <w:r w:rsidRPr="00195950">
        <w:rPr>
          <w:rFonts w:ascii="Times New Roman" w:hAnsi="Times New Roman" w:cs="Times New Roman"/>
          <w:b/>
          <w:bCs/>
          <w:sz w:val="24"/>
          <w:szCs w:val="24"/>
          <w:highlight w:val="cyan"/>
          <w:lang w:val="en-US"/>
          <w:rPrChange w:id="2461" w:author="Bizan N. Balzer" w:date="2021-10-07T16:27:00Z">
            <w:rPr>
              <w:rFonts w:ascii="Times New Roman" w:hAnsi="Times New Roman" w:cs="Times New Roman"/>
              <w:sz w:val="24"/>
              <w:szCs w:val="24"/>
              <w:lang w:val="en-US"/>
            </w:rPr>
          </w:rPrChange>
        </w:rPr>
        <w:t xml:space="preserve"> </w:t>
      </w:r>
      <w:ins w:id="2462" w:author="Bizan N. Balzer" w:date="2021-10-07T22:57:00Z">
        <w:r w:rsidR="008F1024" w:rsidRPr="00195950">
          <w:rPr>
            <w:rFonts w:ascii="Times New Roman" w:hAnsi="Times New Roman" w:cs="Times New Roman"/>
            <w:b/>
            <w:bCs/>
            <w:sz w:val="24"/>
            <w:szCs w:val="24"/>
            <w:highlight w:val="cyan"/>
            <w:lang w:val="en-US"/>
          </w:rPr>
          <w:t xml:space="preserve">Figure </w:t>
        </w:r>
      </w:ins>
      <w:r w:rsidRPr="00195950">
        <w:rPr>
          <w:rFonts w:ascii="Times New Roman" w:hAnsi="Times New Roman" w:cs="Times New Roman"/>
          <w:b/>
          <w:bCs/>
          <w:sz w:val="24"/>
          <w:szCs w:val="24"/>
          <w:highlight w:val="cyan"/>
          <w:lang w:val="en-US"/>
          <w:rPrChange w:id="2463" w:author="Bizan N. Balzer" w:date="2021-10-07T16:27:00Z">
            <w:rPr>
              <w:rFonts w:ascii="Times New Roman" w:hAnsi="Times New Roman" w:cs="Times New Roman"/>
              <w:sz w:val="24"/>
              <w:szCs w:val="24"/>
              <w:lang w:val="en-US"/>
            </w:rPr>
          </w:rPrChange>
        </w:rPr>
        <w:t>S-</w:t>
      </w:r>
      <w:r w:rsidR="00195950" w:rsidRPr="00195950">
        <w:rPr>
          <w:rFonts w:ascii="Times New Roman" w:hAnsi="Times New Roman" w:cs="Times New Roman"/>
          <w:b/>
          <w:bCs/>
          <w:sz w:val="24"/>
          <w:szCs w:val="24"/>
          <w:highlight w:val="cyan"/>
          <w:lang w:val="en-US"/>
        </w:rPr>
        <w:t>7</w:t>
      </w:r>
      <w:r w:rsidRPr="009A1C08">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ab/>
      </w:r>
    </w:p>
    <w:p w14:paraId="165E1D81" w14:textId="762B243B"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Dynamic light scattering (DLS) experiments were performed using a Zetasizer Nano (Malvern Instruments) and protein solutions of 2 g/L in ddH</w:t>
      </w:r>
      <w:r w:rsidRPr="009A1C08">
        <w:rPr>
          <w:rFonts w:ascii="Times New Roman" w:hAnsi="Times New Roman" w:cs="Times New Roman"/>
          <w:sz w:val="24"/>
          <w:szCs w:val="24"/>
          <w:vertAlign w:val="subscript"/>
          <w:lang w:val="en-US"/>
        </w:rPr>
        <w:t>2</w:t>
      </w:r>
      <w:r w:rsidRPr="009A1C08">
        <w:rPr>
          <w:rFonts w:ascii="Times New Roman" w:hAnsi="Times New Roman" w:cs="Times New Roman"/>
          <w:sz w:val="24"/>
          <w:szCs w:val="24"/>
          <w:lang w:val="en-US"/>
        </w:rPr>
        <w:t>O water or 4</w:t>
      </w:r>
      <w:r w:rsidR="00195950">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M urea. Mass spectrometry was performed with intact proteins as well as tryptic peptides (LC-MS/MS) using the Agilent 1200 SL G1312B system (C18 column AdvanceBio), a time-of-flight mass spectrometer system ion trap (Bruker Daltonics) equipped with Apollo II ion funnel electrospray source and using the Data Analysis 4.2 SR2, Biotools 3.2 Peptide Editor 3.2 (Bruker Daltonics) and MASCOT 2.5 for data analysis. Semiquantitative analysis of dityrosine content in crosslinked hydrogels was performed via fluorescence spectroscopy using the SpectraMax iD5 Microplate Reader (Molecular Devices, LCC). Crosslinked hydrogels were excited at 320 nm and emission was determined at 455 nm.</w:t>
      </w:r>
      <w:r w:rsidRPr="009A1C08">
        <w:rPr>
          <w:rFonts w:ascii="Times New Roman" w:hAnsi="Times New Roman" w:cs="Times New Roman"/>
          <w:sz w:val="24"/>
          <w:szCs w:val="24"/>
          <w:lang w:val="en-US"/>
        </w:rPr>
        <w:tab/>
        <w:t xml:space="preserve"> </w:t>
      </w:r>
      <w:r w:rsidRPr="009A1C08">
        <w:rPr>
          <w:rFonts w:ascii="Times New Roman" w:hAnsi="Times New Roman" w:cs="Times New Roman"/>
          <w:sz w:val="24"/>
          <w:szCs w:val="24"/>
          <w:lang w:val="en-US"/>
        </w:rPr>
        <w:br/>
      </w:r>
      <w:r w:rsidRPr="009A1C08">
        <w:rPr>
          <w:rFonts w:ascii="Times New Roman" w:hAnsi="Times New Roman" w:cs="Times New Roman"/>
          <w:sz w:val="24"/>
          <w:szCs w:val="24"/>
          <w:lang w:val="en-US"/>
        </w:rPr>
        <w:lastRenderedPageBreak/>
        <w:t xml:space="preserve">Water content of crosslinked hydrogels was determined gravimetrically for swollen and lyophilized hydrogels. Mechanical properties were investigated on both the microscopic (nanoindentation, atomic force microscopy) and macroscopic scale (DMA). Nanoindentation was performed on the Bioindenter (UNHT³ Bio, Anton Paar GmbH, Peseux) equipped with a ruby spherical tipped indenter (radius 500 µm) in load-controlled mode. Young’s moduli were analyzed by the built-in Indentation software (v7.2.6) using the Hertz fit method. </w:t>
      </w:r>
    </w:p>
    <w:p w14:paraId="339EA678" w14:textId="052050AC" w:rsidR="003E37E9" w:rsidRPr="009A1C08" w:rsidRDefault="003E37E9" w:rsidP="009A1C08">
      <w:pPr>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Atomic force microscopy (AFM) measurements were performed with a MFP-3D-Bio (Asylum Research, an Oxford Instruments Company, Santa Barbara, USA) in ultrapure water (18.2 MΩ cm, Purelab Chorus 1, Elga LabWater, Celle, Germany) using a biosphere B1000-NCH (40.000 N/m) cantilever (nanotools GmbH, München, Germany) and a spherical tip with a radius of 1 µm consisting of diamond like carbon (DLC). For obtaining the Young’s modulus, force maps (a grid of 10 x 10 points covering an area of 10 µm x 10 µm) were taken on different spots of the respective sample applying the Hertz model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&lt;EndNote&gt;&lt;Cite&gt;&lt;Author&gt;Rico&lt;/Author&gt;&lt;Year&gt;2005&lt;/Year&gt;&lt;RecNum&gt;226&lt;/RecNum&gt;&lt;DisplayText&gt;&lt;style face="superscript"&gt;[37]&lt;/style&gt;&lt;/DisplayText&gt;&lt;record&gt;&lt;rec-number&gt;226&lt;/rec-number&gt;&lt;foreign-keys&gt;&lt;key app="EN" db-id="zvspev52q5sttqetatnpexxo02zdpswpztzw" timestamp="1615995010"&gt;226&lt;/key&gt;&lt;/foreign-keys&gt;&lt;ref-type name="Journal Article"&gt;17&lt;/ref-type&gt;&lt;contributors&gt;&lt;authors&gt;&lt;author&gt;Rico, Félix&lt;/author&gt;&lt;author&gt;Roca-Cusachs, Pere&lt;/author&gt;&lt;author&gt;Gavara, Núria&lt;/author&gt;&lt;author&gt;Farré, Ramon&lt;/author&gt;&lt;author&gt;Rotger, Mar&lt;/author&gt;&lt;author&gt;Navajas, Daniel&lt;/author&gt;&lt;/authors&gt;&lt;/contributors&gt;&lt;titles&gt;&lt;title&gt;Probing mechanical properties of living cells by atomic force microscopy with blunted pyramidal cantilever tips&lt;/title&gt;&lt;secondary-title&gt;Physical Review E&lt;/secondary-title&gt;&lt;/titles&gt;&lt;periodical&gt;&lt;full-title&gt;Physical Review E&lt;/full-title&gt;&lt;/periodical&gt;&lt;pages&gt;021914&lt;/pages&gt;&lt;volume&gt;72&lt;/volume&gt;&lt;number&gt;2&lt;/number&gt;&lt;dates&gt;&lt;year&gt;2005&lt;/year&gt;&lt;pub-dates&gt;&lt;date&gt;08/29/&lt;/date&gt;&lt;/pub-dates&gt;&lt;/dates&gt;&lt;publisher&gt;American Physical Society&lt;/publisher&gt;&lt;urls&gt;&lt;related-urls&gt;&lt;url&gt;https://link.aps.org/doi/10.1103/PhysRevE.72.021914&lt;/url&gt;&lt;/related-urls&gt;&lt;/urls&gt;&lt;electronic-resource-num&gt;10.1103/PhysRevE.72.021914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[37]</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to the indentation curve (approach part). The resilience was determined by calculating the ratio of the areas under the approach (indentation portion) and retraction curve as described in H. G. Huson &amp; J. M. Maxwell</w:t>
      </w:r>
      <w:r w:rsidR="00697024">
        <w:rPr>
          <w:rFonts w:ascii="Times New Roman" w:hAnsi="Times New Roman" w:cs="Times New Roman"/>
          <w:sz w:val="24"/>
          <w:szCs w:val="24"/>
          <w:lang w:val="en-US"/>
        </w:rPr>
        <w:fldChar w:fldCharType="begin"/>
      </w:r>
      <w:r w:rsidR="00697024">
        <w:rPr>
          <w:rFonts w:ascii="Times New Roman" w:hAnsi="Times New Roman" w:cs="Times New Roman"/>
          <w:sz w:val="24"/>
          <w:szCs w:val="24"/>
          <w:lang w:val="en-US"/>
        </w:rPr>
        <w:instrText xml:space="preserve"> ADDIN EN.CITE &lt;EndNote&gt;&lt;Cite&gt;&lt;Author&gt;Huson&lt;/Author&gt;&lt;Year&gt;2006&lt;/Year&gt;&lt;RecNum&gt;227&lt;/RecNum&gt;&lt;DisplayText&gt;&lt;style face="superscript"&gt;[38]&lt;/style&gt;&lt;/DisplayText&gt;&lt;record&gt;&lt;rec-number&gt;227&lt;/rec-number&gt;&lt;foreign-keys&gt;&lt;key app="EN" db-id="zvspev52q5sttqetatnpexxo02zdpswpztzw" timestamp="1615995361"&gt;227&lt;/key&gt;&lt;/foreign-keys&gt;&lt;ref-type name="Journal Article"&gt;17&lt;/ref-type&gt;&lt;contributors&gt;&lt;authors&gt;&lt;author&gt;Huson, M. G.&lt;/author&gt;&lt;author&gt;Maxwell, J. M.&lt;/author&gt;&lt;/authors&gt;&lt;/contributors&gt;&lt;titles&gt;&lt;title&gt;The measurement of resilience with a scanning probe microscope&lt;/title&gt;&lt;secondary-title&gt;Polymer Testing&lt;/secondary-title&gt;&lt;/titles&gt;&lt;periodical&gt;&lt;full-title&gt;Polymer Testing&lt;/full-title&gt;&lt;/periodical&gt;&lt;pages&gt;2-11&lt;/pages&gt;&lt;volume&gt;25&lt;/volume&gt;&lt;number&gt;1&lt;/number&gt;&lt;keywords&gt;&lt;keyword&gt;SPM&lt;/keyword&gt;&lt;keyword&gt;AFM&lt;/keyword&gt;&lt;keyword&gt;Resilience&lt;/keyword&gt;&lt;keyword&gt;Elastomers&lt;/keyword&gt;&lt;keyword&gt;Nanomechanical properties&lt;/keyword&gt;&lt;keyword&gt;Force curves&lt;/keyword&gt;&lt;/keywords&gt;&lt;dates&gt;&lt;year&gt;2006&lt;/year&gt;&lt;pub-dates&gt;&lt;date&gt;2006/02/01/&lt;/date&gt;&lt;/pub-dates&gt;&lt;/dates&gt;&lt;isbn&gt;0142-9418&lt;/isbn&gt;&lt;urls&gt;&lt;related-urls&gt;&lt;url&gt;https://www.sciencedirect.com/science/article/pii/S0142941805001601&lt;/url&gt;&lt;/related-urls&gt;&lt;/urls&gt;&lt;electronic-resource-num&gt;https://doi.org/10.1016/j.polymertesting.2005.09.014&lt;/electronic-resource-num&gt;&lt;/record&gt;&lt;/Cite&gt;&lt;/EndNote&gt;</w:instrText>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[38]</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w:t>
      </w:r>
      <w:r w:rsidRPr="00195950">
        <w:rPr>
          <w:rFonts w:ascii="Times New Roman" w:hAnsi="Times New Roman" w:cs="Times New Roman"/>
          <w:b/>
          <w:bCs/>
          <w:sz w:val="24"/>
          <w:szCs w:val="24"/>
          <w:highlight w:val="cyan"/>
          <w:lang w:val="en-US"/>
          <w:rPrChange w:id="2464" w:author="Bizan N. Balzer" w:date="2021-10-07T16:27:00Z">
            <w:rPr>
              <w:rFonts w:ascii="Times New Roman" w:hAnsi="Times New Roman" w:cs="Times New Roman"/>
              <w:sz w:val="24"/>
              <w:szCs w:val="24"/>
              <w:lang w:val="en-US"/>
            </w:rPr>
          </w:rPrChange>
        </w:rPr>
        <w:t>S</w:t>
      </w:r>
      <w:r w:rsidR="00134EA2" w:rsidRPr="00195950">
        <w:rPr>
          <w:rFonts w:ascii="Times New Roman" w:hAnsi="Times New Roman" w:cs="Times New Roman"/>
          <w:b/>
          <w:bCs/>
          <w:sz w:val="24"/>
          <w:szCs w:val="24"/>
          <w:highlight w:val="cyan"/>
          <w:lang w:val="en-US"/>
          <w:rPrChange w:id="2465" w:author="Bizan N. Balzer" w:date="2021-10-07T16:27:00Z">
            <w:rPr>
              <w:rFonts w:ascii="Times New Roman" w:hAnsi="Times New Roman" w:cs="Times New Roman"/>
              <w:sz w:val="24"/>
              <w:szCs w:val="24"/>
              <w:lang w:val="en-US"/>
            </w:rPr>
          </w:rPrChange>
        </w:rPr>
        <w:t>I</w:t>
      </w:r>
      <w:r w:rsidRPr="00195950">
        <w:rPr>
          <w:rFonts w:ascii="Times New Roman" w:hAnsi="Times New Roman" w:cs="Times New Roman"/>
          <w:b/>
          <w:bCs/>
          <w:sz w:val="24"/>
          <w:szCs w:val="24"/>
          <w:highlight w:val="cyan"/>
          <w:lang w:val="en-US"/>
          <w:rPrChange w:id="2466" w:author="Bizan N. Balzer" w:date="2021-10-07T16:27:00Z">
            <w:rPr>
              <w:rFonts w:ascii="Times New Roman" w:hAnsi="Times New Roman" w:cs="Times New Roman"/>
              <w:sz w:val="24"/>
              <w:szCs w:val="24"/>
              <w:lang w:val="en-US"/>
            </w:rPr>
          </w:rPrChange>
        </w:rPr>
        <w:t xml:space="preserve"> Table S-2</w:t>
      </w:r>
      <w:r w:rsidRPr="009A1C08">
        <w:rPr>
          <w:rFonts w:ascii="Times New Roman" w:hAnsi="Times New Roman" w:cs="Times New Roman"/>
          <w:sz w:val="24"/>
          <w:szCs w:val="24"/>
          <w:lang w:val="en-US"/>
        </w:rPr>
        <w:t>).</w:t>
      </w:r>
    </w:p>
    <w:p w14:paraId="3A096953" w14:textId="2FAF79C5" w:rsidR="008F761D" w:rsidRDefault="003E37E9" w:rsidP="008F761D">
      <w:pPr>
        <w:tabs>
          <w:tab w:val="left" w:pos="5245"/>
        </w:tabs>
        <w:spacing w:line="480" w:lineRule="auto"/>
        <w:jc w:val="both"/>
        <w:rPr>
          <w:ins w:id="2467" w:author="anna.resch88@gmail.com" w:date="2022-01-16T11:34:00Z"/>
          <w:rFonts w:ascii="Times New Roman" w:hAnsi="Times New Roman" w:cs="Times New Roman"/>
          <w:sz w:val="24"/>
          <w:szCs w:val="24"/>
          <w:lang w:val="en-US"/>
        </w:rPr>
      </w:pPr>
      <w:r w:rsidRPr="009A1C08">
        <w:rPr>
          <w:rFonts w:ascii="Times New Roman" w:hAnsi="Times New Roman" w:cs="Times New Roman"/>
          <w:sz w:val="24"/>
          <w:szCs w:val="24"/>
          <w:lang w:val="en-US"/>
        </w:rPr>
        <w:t>Uniaxial tensile stretch experiments (DMA) were carried out in PBS buffer at 37 °C with the incubator-housed ElectroForce 5210 BioDynamic-Test-System (Texas Instruments, Dallas, Texas, USA; formerly Bose, Minnesota, USA) used in</w:t>
      </w:r>
      <w:r w:rsidR="00697024">
        <w:rPr>
          <w:rFonts w:ascii="Times New Roman" w:hAnsi="Times New Roman" w:cs="Times New Roman"/>
          <w:sz w:val="24"/>
          <w:szCs w:val="24"/>
          <w:lang w:val="en-US"/>
        </w:rPr>
        <w:fldChar w:fldCharType="begin">
          <w:fldData xml:space="preserve">PEVuZE5vdGU+PENpdGU+PEF1dGhvcj5Sb3RoZGllbmVyPC9BdXRob3I+PFllYXI+MjAxNjwvWWVh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</w:fldData>
        </w:fldChar>
      </w:r>
      <w:r w:rsidR="00697024">
        <w:rPr>
          <w:rFonts w:ascii="Times New Roman" w:hAnsi="Times New Roman" w:cs="Times New Roman"/>
          <w:sz w:val="24"/>
          <w:szCs w:val="24"/>
          <w:lang w:val="en-US"/>
        </w:rPr>
        <w:instrText xml:space="preserve"> ADDIN EN.CITE </w:instrText>
      </w:r>
      <w:r w:rsidR="00697024">
        <w:rPr>
          <w:rFonts w:ascii="Times New Roman" w:hAnsi="Times New Roman" w:cs="Times New Roman"/>
          <w:sz w:val="24"/>
          <w:szCs w:val="24"/>
          <w:lang w:val="en-US"/>
        </w:rPr>
        <w:fldChar w:fldCharType="begin">
          <w:fldData xml:space="preserve">PEVuZE5vdGU+PENpdGU+PEF1dGhvcj5Sb3RoZGllbmVyPC9BdXRob3I+PFllYXI+MjAxNjwvWWVh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</w:fldData>
        </w:fldChar>
      </w:r>
      <w:r w:rsidR="00697024">
        <w:rPr>
          <w:rFonts w:ascii="Times New Roman" w:hAnsi="Times New Roman" w:cs="Times New Roman"/>
          <w:sz w:val="24"/>
          <w:szCs w:val="24"/>
          <w:lang w:val="en-US"/>
        </w:rPr>
        <w:instrText xml:space="preserve"> ADDIN EN.CITE.DATA </w:instrText>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end"/>
      </w:r>
      <w:r w:rsidR="00697024">
        <w:rPr>
          <w:rFonts w:ascii="Times New Roman" w:hAnsi="Times New Roman" w:cs="Times New Roman"/>
          <w:sz w:val="24"/>
          <w:szCs w:val="24"/>
          <w:lang w:val="en-US"/>
        </w:rPr>
      </w:r>
      <w:r w:rsidR="00697024">
        <w:rPr>
          <w:rFonts w:ascii="Times New Roman" w:hAnsi="Times New Roman" w:cs="Times New Roman"/>
          <w:sz w:val="24"/>
          <w:szCs w:val="24"/>
          <w:lang w:val="en-US"/>
        </w:rPr>
        <w:fldChar w:fldCharType="separate"/>
      </w:r>
      <w:r w:rsidR="00697024" w:rsidRPr="00697024">
        <w:rPr>
          <w:rFonts w:ascii="Times New Roman" w:hAnsi="Times New Roman" w:cs="Times New Roman"/>
          <w:noProof/>
          <w:sz w:val="24"/>
          <w:szCs w:val="24"/>
          <w:vertAlign w:val="superscript"/>
          <w:lang w:val="en-US"/>
        </w:rPr>
        <w:t>[39]</w:t>
      </w:r>
      <w:r w:rsidR="00697024">
        <w:rPr>
          <w:rFonts w:ascii="Times New Roman" w:hAnsi="Times New Roman" w:cs="Times New Roman"/>
          <w:sz w:val="24"/>
          <w:szCs w:val="24"/>
          <w:lang w:val="en-US"/>
        </w:rPr>
        <w:fldChar w:fldCharType="end"/>
      </w:r>
      <w:r w:rsidRPr="009A1C08">
        <w:rPr>
          <w:rFonts w:ascii="Times New Roman" w:hAnsi="Times New Roman" w:cs="Times New Roman"/>
          <w:sz w:val="24"/>
          <w:szCs w:val="24"/>
          <w:lang w:val="en-US"/>
        </w:rPr>
        <w:t xml:space="preserve">. Each </w:t>
      </w:r>
      <w:r w:rsidR="00195950">
        <w:rPr>
          <w:rFonts w:ascii="Times New Roman" w:hAnsi="Times New Roman" w:cs="Times New Roman"/>
          <w:sz w:val="24"/>
          <w:szCs w:val="24"/>
          <w:lang w:val="en-US"/>
        </w:rPr>
        <w:t xml:space="preserve">sample </w:t>
      </w:r>
      <w:r w:rsidRPr="009A1C08">
        <w:rPr>
          <w:rFonts w:ascii="Times New Roman" w:hAnsi="Times New Roman" w:cs="Times New Roman"/>
          <w:sz w:val="24"/>
          <w:szCs w:val="24"/>
          <w:lang w:val="en-US"/>
        </w:rPr>
        <w:t xml:space="preserve">underwent </w:t>
      </w:r>
      <w:r w:rsidR="00195950">
        <w:rPr>
          <w:rFonts w:ascii="Times New Roman" w:hAnsi="Times New Roman" w:cs="Times New Roman"/>
          <w:sz w:val="24"/>
          <w:szCs w:val="24"/>
          <w:lang w:val="en-US"/>
        </w:rPr>
        <w:t>uniaxial tensile</w:t>
      </w:r>
      <w:r w:rsidRPr="009A1C08">
        <w:rPr>
          <w:rFonts w:ascii="Times New Roman" w:hAnsi="Times New Roman" w:cs="Times New Roman"/>
          <w:sz w:val="24"/>
          <w:szCs w:val="24"/>
          <w:lang w:val="en-US"/>
        </w:rPr>
        <w:t xml:space="preserve"> stretching with maximum displacement of 20 % at </w:t>
      </w:r>
      <w:del w:id="2468" w:author="Alexander Resch" w:date="2022-01-19T18:10:00Z">
        <w:r w:rsidRPr="009A1C08" w:rsidDel="0092200B">
          <w:rPr>
            <w:rFonts w:ascii="Times New Roman" w:hAnsi="Times New Roman" w:cs="Times New Roman"/>
            <w:sz w:val="24"/>
            <w:szCs w:val="24"/>
            <w:lang w:val="en-US"/>
          </w:rPr>
          <w:delText xml:space="preserve">a </w:delText>
        </w:r>
      </w:del>
      <w:r w:rsidRPr="009A1C08">
        <w:rPr>
          <w:rFonts w:ascii="Times New Roman" w:hAnsi="Times New Roman" w:cs="Times New Roman"/>
          <w:sz w:val="24"/>
          <w:szCs w:val="24"/>
          <w:lang w:val="en-US"/>
        </w:rPr>
        <w:t>frequenc</w:t>
      </w:r>
      <w:ins w:id="2469" w:author="Alexander Resch" w:date="2022-01-19T18:10:00Z">
        <w:r w:rsidR="0092200B">
          <w:rPr>
            <w:rFonts w:ascii="Times New Roman" w:hAnsi="Times New Roman" w:cs="Times New Roman"/>
            <w:sz w:val="24"/>
            <w:szCs w:val="24"/>
            <w:lang w:val="en-US"/>
          </w:rPr>
          <w:t>ies</w:t>
        </w:r>
      </w:ins>
      <w:del w:id="2470" w:author="Alexander Resch" w:date="2022-01-19T18:10:00Z">
        <w:r w:rsidRPr="009A1C08" w:rsidDel="0092200B">
          <w:rPr>
            <w:rFonts w:ascii="Times New Roman" w:hAnsi="Times New Roman" w:cs="Times New Roman"/>
            <w:sz w:val="24"/>
            <w:szCs w:val="24"/>
            <w:lang w:val="en-US"/>
          </w:rPr>
          <w:delText>y</w:delText>
        </w:r>
      </w:del>
      <w:r w:rsidRPr="009A1C08">
        <w:rPr>
          <w:rFonts w:ascii="Times New Roman" w:hAnsi="Times New Roman" w:cs="Times New Roman"/>
          <w:sz w:val="24"/>
          <w:szCs w:val="24"/>
          <w:lang w:val="en-US"/>
        </w:rPr>
        <w:t xml:space="preserve"> of </w:t>
      </w:r>
      <w:r w:rsidR="00195950">
        <w:rPr>
          <w:rFonts w:ascii="Times New Roman" w:hAnsi="Times New Roman" w:cs="Times New Roman"/>
          <w:sz w:val="24"/>
          <w:szCs w:val="24"/>
          <w:lang w:val="en-US"/>
        </w:rPr>
        <w:t xml:space="preserve">0.1 Hz </w:t>
      </w:r>
      <w:del w:id="2471" w:author="Alexander Resch" w:date="2022-01-18T21:28:00Z">
        <w:r w:rsidR="000164BF" w:rsidDel="00F27AAA">
          <w:rPr>
            <w:rFonts w:ascii="Times New Roman" w:hAnsi="Times New Roman" w:cs="Times New Roman"/>
            <w:sz w:val="24"/>
            <w:szCs w:val="24"/>
            <w:lang w:val="en-US"/>
          </w:rPr>
          <w:delText>to</w:delText>
        </w:r>
        <w:r w:rsidR="00195950" w:rsidDel="00F27AAA">
          <w:rPr>
            <w:rFonts w:ascii="Times New Roman" w:hAnsi="Times New Roman" w:cs="Times New Roman"/>
            <w:sz w:val="24"/>
            <w:szCs w:val="24"/>
            <w:lang w:val="en-US"/>
          </w:rPr>
          <w:delText xml:space="preserve"> </w:delText>
        </w:r>
      </w:del>
      <w:ins w:id="2472" w:author="Alexander Resch" w:date="2022-01-18T21:28:00Z">
        <w:r w:rsidR="00F27AAA">
          <w:rPr>
            <w:rFonts w:ascii="Times New Roman" w:hAnsi="Times New Roman" w:cs="Times New Roman"/>
            <w:sz w:val="24"/>
            <w:szCs w:val="24"/>
            <w:lang w:val="en-US"/>
          </w:rPr>
          <w:t xml:space="preserve">and </w:t>
        </w:r>
      </w:ins>
      <w:r w:rsidRPr="009A1C08">
        <w:rPr>
          <w:rFonts w:ascii="Times New Roman" w:hAnsi="Times New Roman" w:cs="Times New Roman"/>
          <w:sz w:val="24"/>
          <w:szCs w:val="24"/>
          <w:lang w:val="en-US"/>
        </w:rPr>
        <w:t xml:space="preserve">1 Hz. Subsequently, </w:t>
      </w:r>
      <w:r w:rsidR="000164BF">
        <w:rPr>
          <w:rFonts w:ascii="Times New Roman" w:hAnsi="Times New Roman" w:cs="Times New Roman"/>
          <w:sz w:val="24"/>
          <w:szCs w:val="24"/>
          <w:lang w:val="en-US"/>
        </w:rPr>
        <w:t>samples were</w:t>
      </w:r>
      <w:r w:rsidRPr="009A1C08">
        <w:rPr>
          <w:rFonts w:ascii="Times New Roman" w:hAnsi="Times New Roman" w:cs="Times New Roman"/>
          <w:sz w:val="24"/>
          <w:szCs w:val="24"/>
          <w:lang w:val="en-US"/>
        </w:rPr>
        <w:t xml:space="preserve"> stretched until rupture, yielding the ultimate tensile strength and </w:t>
      </w:r>
      <w:del w:id="2473" w:author="Alexander Resch" w:date="2022-01-18T21:29:00Z">
        <w:r w:rsidRPr="009A1C08" w:rsidDel="00F27AAA">
          <w:rPr>
            <w:rFonts w:ascii="Times New Roman" w:hAnsi="Times New Roman" w:cs="Times New Roman"/>
            <w:sz w:val="24"/>
            <w:szCs w:val="24"/>
            <w:lang w:val="en-US"/>
          </w:rPr>
          <w:delText xml:space="preserve">extension </w:delText>
        </w:r>
      </w:del>
      <w:ins w:id="2474" w:author="Alexander Resch" w:date="2022-01-18T21:29:00Z">
        <w:r w:rsidR="00F27AAA">
          <w:rPr>
            <w:rFonts w:ascii="Times New Roman" w:hAnsi="Times New Roman" w:cs="Times New Roman"/>
            <w:sz w:val="24"/>
            <w:szCs w:val="24"/>
            <w:lang w:val="en-US"/>
          </w:rPr>
          <w:t>strain</w:t>
        </w:r>
        <w:r w:rsidR="00F27AAA" w:rsidRPr="009A1C08">
          <w:rPr>
            <w:rFonts w:ascii="Times New Roman" w:hAnsi="Times New Roman" w:cs="Times New Roman"/>
            <w:sz w:val="24"/>
            <w:szCs w:val="24"/>
            <w:lang w:val="en-US"/>
          </w:rPr>
          <w:t xml:space="preserve"> </w:t>
        </w:r>
      </w:ins>
      <w:del w:id="2475" w:author="Alexander Resch" w:date="2022-01-18T21:29:00Z">
        <w:r w:rsidRPr="009A1C08" w:rsidDel="00F27AAA">
          <w:rPr>
            <w:rFonts w:ascii="Times New Roman" w:hAnsi="Times New Roman" w:cs="Times New Roman"/>
            <w:sz w:val="24"/>
            <w:szCs w:val="24"/>
            <w:lang w:val="en-US"/>
          </w:rPr>
          <w:delText>to</w:delText>
        </w:r>
      </w:del>
      <w:ins w:id="2476" w:author="Alexander Resch" w:date="2022-01-18T21:29:00Z">
        <w:r w:rsidR="00F27AAA">
          <w:rPr>
            <w:rFonts w:ascii="Times New Roman" w:hAnsi="Times New Roman" w:cs="Times New Roman"/>
            <w:sz w:val="24"/>
            <w:szCs w:val="24"/>
            <w:lang w:val="en-US"/>
          </w:rPr>
          <w:t>at</w:t>
        </w:r>
      </w:ins>
      <w:r w:rsidRPr="009A1C08">
        <w:rPr>
          <w:rFonts w:ascii="Times New Roman" w:hAnsi="Times New Roman" w:cs="Times New Roman"/>
          <w:sz w:val="24"/>
          <w:szCs w:val="24"/>
          <w:lang w:val="en-US"/>
        </w:rPr>
        <w:t xml:space="preserve"> break. </w:t>
      </w:r>
      <w:r w:rsidRPr="000164BF">
        <w:rPr>
          <w:rFonts w:ascii="Times New Roman" w:hAnsi="Times New Roman" w:cs="Times New Roman"/>
          <w:sz w:val="24"/>
          <w:szCs w:val="24"/>
          <w:highlight w:val="magenta"/>
          <w:lang w:val="en-US"/>
        </w:rPr>
        <w:t xml:space="preserve">DMA data were processed using python 3.6.6 with the </w:t>
      </w:r>
      <w:del w:id="2477" w:author="Alexander Resch" w:date="2022-01-19T18:30:00Z">
        <w:r w:rsidRPr="000164BF" w:rsidDel="00187231">
          <w:rPr>
            <w:rFonts w:ascii="Times New Roman" w:hAnsi="Times New Roman" w:cs="Times New Roman"/>
            <w:sz w:val="24"/>
            <w:szCs w:val="24"/>
            <w:highlight w:val="magenta"/>
            <w:lang w:val="en-US"/>
          </w:rPr>
          <w:delText>standard</w:delText>
        </w:r>
      </w:del>
      <w:del w:id="2478" w:author="Alexander Resch" w:date="2022-01-18T21:29:00Z">
        <w:r w:rsidRPr="000164BF" w:rsidDel="00F27AAA">
          <w:rPr>
            <w:rFonts w:ascii="Times New Roman" w:hAnsi="Times New Roman" w:cs="Times New Roman"/>
            <w:sz w:val="24"/>
            <w:szCs w:val="24"/>
            <w:highlight w:val="magenta"/>
            <w:lang w:val="en-US"/>
          </w:rPr>
          <w:delText xml:space="preserve"> numpy.fft and</w:delText>
        </w:r>
      </w:del>
      <w:r w:rsidRPr="000164BF">
        <w:rPr>
          <w:rFonts w:ascii="Times New Roman" w:hAnsi="Times New Roman" w:cs="Times New Roman"/>
          <w:sz w:val="24"/>
          <w:szCs w:val="24"/>
          <w:highlight w:val="magenta"/>
          <w:lang w:val="en-US"/>
        </w:rPr>
        <w:t xml:space="preserve"> scipy.signal</w:t>
      </w:r>
      <w:ins w:id="2479" w:author="Alexander Resch" w:date="2022-01-19T18:30:00Z">
        <w:r w:rsidR="00187231">
          <w:rPr>
            <w:rFonts w:ascii="Times New Roman" w:hAnsi="Times New Roman" w:cs="Times New Roman"/>
            <w:sz w:val="24"/>
            <w:szCs w:val="24"/>
            <w:highlight w:val="magenta"/>
            <w:lang w:val="en-US"/>
          </w:rPr>
          <w:t xml:space="preserve"> (</w:t>
        </w:r>
      </w:ins>
      <w:ins w:id="2480" w:author="Alexander Resch" w:date="2022-01-19T18:31:00Z">
        <w:r w:rsidR="00187231">
          <w:rPr>
            <w:rFonts w:ascii="Times New Roman" w:hAnsi="Times New Roman" w:cs="Times New Roman"/>
            <w:sz w:val="24"/>
            <w:szCs w:val="24"/>
            <w:highlight w:val="magenta"/>
            <w:lang w:val="en-US"/>
          </w:rPr>
          <w:t>version 1.1.0</w:t>
        </w:r>
      </w:ins>
      <w:ins w:id="2481" w:author="Alexander Resch" w:date="2022-01-19T18:30:00Z">
        <w:r w:rsidR="00187231">
          <w:rPr>
            <w:rFonts w:ascii="Times New Roman" w:hAnsi="Times New Roman" w:cs="Times New Roman"/>
            <w:sz w:val="24"/>
            <w:szCs w:val="24"/>
            <w:highlight w:val="magenta"/>
            <w:lang w:val="en-US"/>
          </w:rPr>
          <w:t>)</w:t>
        </w:r>
      </w:ins>
      <w:ins w:id="2482" w:author="Alexander Resch" w:date="2022-01-19T18:32:00Z">
        <w:r w:rsidR="00187231">
          <w:rPr>
            <w:rFonts w:ascii="Times New Roman" w:hAnsi="Times New Roman" w:cs="Times New Roman"/>
            <w:sz w:val="24"/>
            <w:szCs w:val="24"/>
            <w:highlight w:val="magenta"/>
            <w:lang w:val="en-US"/>
          </w:rPr>
          <w:t>,</w:t>
        </w:r>
      </w:ins>
      <w:ins w:id="2483" w:author="Alexander Resch" w:date="2022-01-18T21:29:00Z">
        <w:r w:rsidR="00F27AAA">
          <w:rPr>
            <w:rFonts w:ascii="Times New Roman" w:hAnsi="Times New Roman" w:cs="Times New Roman"/>
            <w:sz w:val="24"/>
            <w:szCs w:val="24"/>
            <w:highlight w:val="magenta"/>
            <w:lang w:val="en-US"/>
          </w:rPr>
          <w:t xml:space="preserve"> pandas (</w:t>
        </w:r>
      </w:ins>
      <w:ins w:id="2484" w:author="Alexander Resch" w:date="2022-01-19T18:32:00Z">
        <w:r w:rsidR="00187231">
          <w:rPr>
            <w:rFonts w:ascii="Times New Roman" w:hAnsi="Times New Roman" w:cs="Times New Roman"/>
            <w:sz w:val="24"/>
            <w:szCs w:val="24"/>
            <w:highlight w:val="magenta"/>
            <w:lang w:val="en-US"/>
          </w:rPr>
          <w:t xml:space="preserve">version </w:t>
        </w:r>
      </w:ins>
      <w:ins w:id="2485" w:author="Alexander Resch" w:date="2022-01-19T18:31:00Z">
        <w:r w:rsidR="00187231">
          <w:rPr>
            <w:rFonts w:ascii="Times New Roman" w:hAnsi="Times New Roman" w:cs="Times New Roman"/>
            <w:sz w:val="24"/>
            <w:szCs w:val="24"/>
            <w:highlight w:val="magenta"/>
            <w:lang w:val="en-US"/>
          </w:rPr>
          <w:t>0.25.3</w:t>
        </w:r>
      </w:ins>
      <w:ins w:id="2486" w:author="Alexander Resch" w:date="2022-01-18T21:29:00Z">
        <w:r w:rsidR="00F27AAA">
          <w:rPr>
            <w:rFonts w:ascii="Times New Roman" w:hAnsi="Times New Roman" w:cs="Times New Roman"/>
            <w:sz w:val="24"/>
            <w:szCs w:val="24"/>
            <w:highlight w:val="magenta"/>
            <w:lang w:val="en-US"/>
          </w:rPr>
          <w:t>)</w:t>
        </w:r>
      </w:ins>
      <w:ins w:id="2487" w:author="Alexander Resch" w:date="2022-01-19T18:32:00Z">
        <w:r w:rsidR="00187231">
          <w:rPr>
            <w:rFonts w:ascii="Times New Roman" w:hAnsi="Times New Roman" w:cs="Times New Roman"/>
            <w:sz w:val="24"/>
            <w:szCs w:val="24"/>
            <w:highlight w:val="magenta"/>
            <w:lang w:val="en-US"/>
          </w:rPr>
          <w:t xml:space="preserve"> and numpy (</w:t>
        </w:r>
      </w:ins>
      <w:ins w:id="2488" w:author="Alexander Resch" w:date="2022-01-19T18:33:00Z">
        <w:r w:rsidR="00187231">
          <w:rPr>
            <w:rFonts w:ascii="Times New Roman" w:hAnsi="Times New Roman" w:cs="Times New Roman"/>
            <w:sz w:val="24"/>
            <w:szCs w:val="24"/>
            <w:highlight w:val="magenta"/>
            <w:lang w:val="en-US"/>
          </w:rPr>
          <w:t xml:space="preserve">version </w:t>
        </w:r>
      </w:ins>
      <w:ins w:id="2489" w:author="Alexander Resch" w:date="2022-01-19T18:32:00Z">
        <w:r w:rsidR="00187231">
          <w:rPr>
            <w:rFonts w:ascii="Times New Roman" w:hAnsi="Times New Roman" w:cs="Times New Roman"/>
            <w:sz w:val="24"/>
            <w:szCs w:val="24"/>
            <w:highlight w:val="magenta"/>
            <w:lang w:val="en-US"/>
          </w:rPr>
          <w:t>1.19.4)</w:t>
        </w:r>
      </w:ins>
      <w:r w:rsidRPr="000164BF">
        <w:rPr>
          <w:rFonts w:ascii="Times New Roman" w:hAnsi="Times New Roman" w:cs="Times New Roman"/>
          <w:sz w:val="24"/>
          <w:szCs w:val="24"/>
          <w:highlight w:val="magenta"/>
          <w:lang w:val="en-US"/>
        </w:rPr>
        <w:t xml:space="preserve"> package</w:t>
      </w:r>
      <w:del w:id="2490" w:author="Alexander Resch" w:date="2022-01-18T21:29:00Z">
        <w:r w:rsidRPr="000164BF" w:rsidDel="00F27AAA">
          <w:rPr>
            <w:rFonts w:ascii="Times New Roman" w:hAnsi="Times New Roman" w:cs="Times New Roman"/>
            <w:sz w:val="24"/>
            <w:szCs w:val="24"/>
            <w:highlight w:val="magenta"/>
            <w:lang w:val="en-US"/>
          </w:rPr>
          <w:delText>s</w:delText>
        </w:r>
      </w:del>
      <w:r w:rsidRPr="000164BF">
        <w:rPr>
          <w:rFonts w:ascii="Times New Roman" w:hAnsi="Times New Roman" w:cs="Times New Roman"/>
          <w:sz w:val="24"/>
          <w:szCs w:val="24"/>
          <w:highlight w:val="magenta"/>
          <w:lang w:val="en-US"/>
        </w:rPr>
        <w:t xml:space="preserve">. Data sets from periodical stretching were split into </w:t>
      </w:r>
      <w:ins w:id="2491" w:author="Alexander Resch" w:date="2022-01-18T21:29:00Z">
        <w:r w:rsidR="00F27AAA">
          <w:rPr>
            <w:rFonts w:ascii="Times New Roman" w:hAnsi="Times New Roman" w:cs="Times New Roman"/>
            <w:sz w:val="24"/>
            <w:szCs w:val="24"/>
            <w:highlight w:val="magenta"/>
            <w:lang w:val="en-US"/>
          </w:rPr>
          <w:t>10</w:t>
        </w:r>
      </w:ins>
      <w:del w:id="2492" w:author="Alexander Resch" w:date="2022-01-18T21:29:00Z">
        <w:r w:rsidRPr="000164BF" w:rsidDel="00F27AAA">
          <w:rPr>
            <w:rFonts w:ascii="Times New Roman" w:hAnsi="Times New Roman" w:cs="Times New Roman"/>
            <w:sz w:val="24"/>
            <w:szCs w:val="24"/>
            <w:highlight w:val="magenta"/>
            <w:lang w:val="en-US"/>
          </w:rPr>
          <w:delText>4</w:delText>
        </w:r>
      </w:del>
      <w:r w:rsidRPr="000164BF">
        <w:rPr>
          <w:rFonts w:ascii="Times New Roman" w:hAnsi="Times New Roman" w:cs="Times New Roman"/>
          <w:sz w:val="24"/>
          <w:szCs w:val="24"/>
          <w:highlight w:val="magenta"/>
          <w:lang w:val="en-US"/>
        </w:rPr>
        <w:t xml:space="preserve"> subsets of equal length</w:t>
      </w:r>
      <w:ins w:id="2493" w:author="Alexander Resch" w:date="2022-01-19T18:35:00Z">
        <w:r w:rsidR="00187231">
          <w:rPr>
            <w:rFonts w:ascii="Times New Roman" w:hAnsi="Times New Roman" w:cs="Times New Roman"/>
            <w:sz w:val="24"/>
            <w:szCs w:val="24"/>
            <w:highlight w:val="magenta"/>
            <w:lang w:val="en-US"/>
          </w:rPr>
          <w:t>.</w:t>
        </w:r>
      </w:ins>
      <w:ins w:id="2494" w:author="Alexander Resch" w:date="2022-01-19T18:42:00Z">
        <w:r w:rsidR="003E6131">
          <w:rPr>
            <w:rFonts w:ascii="Times New Roman" w:hAnsi="Times New Roman" w:cs="Times New Roman"/>
            <w:sz w:val="24"/>
            <w:szCs w:val="24"/>
            <w:highlight w:val="magenta"/>
            <w:lang w:val="en-US"/>
          </w:rPr>
          <w:t xml:space="preserve"> Machine-associated</w:t>
        </w:r>
      </w:ins>
      <w:ins w:id="2495" w:author="Alexander Resch" w:date="2022-01-19T18:35:00Z">
        <w:r w:rsidR="00187231">
          <w:rPr>
            <w:rFonts w:ascii="Times New Roman" w:hAnsi="Times New Roman" w:cs="Times New Roman"/>
            <w:sz w:val="24"/>
            <w:szCs w:val="24"/>
            <w:highlight w:val="magenta"/>
            <w:lang w:val="en-US"/>
          </w:rPr>
          <w:t xml:space="preserve"> </w:t>
        </w:r>
      </w:ins>
      <w:ins w:id="2496" w:author="Alexander Resch" w:date="2022-01-19T18:42:00Z">
        <w:r w:rsidR="003E6131">
          <w:rPr>
            <w:rFonts w:ascii="Times New Roman" w:hAnsi="Times New Roman" w:cs="Times New Roman"/>
            <w:sz w:val="24"/>
            <w:szCs w:val="24"/>
            <w:highlight w:val="magenta"/>
            <w:lang w:val="en-US"/>
          </w:rPr>
          <w:t>l</w:t>
        </w:r>
      </w:ins>
      <w:ins w:id="2497" w:author="Alexander Resch" w:date="2022-01-19T18:35:00Z">
        <w:r w:rsidR="00187231">
          <w:rPr>
            <w:rFonts w:ascii="Times New Roman" w:hAnsi="Times New Roman" w:cs="Times New Roman"/>
            <w:sz w:val="24"/>
            <w:szCs w:val="24"/>
            <w:highlight w:val="magenta"/>
            <w:lang w:val="en-US"/>
          </w:rPr>
          <w:t xml:space="preserve">inear trends </w:t>
        </w:r>
      </w:ins>
      <w:ins w:id="2498" w:author="Alexander Resch" w:date="2022-01-19T18:37:00Z">
        <w:r w:rsidR="004B6A90">
          <w:rPr>
            <w:rFonts w:ascii="Times New Roman" w:hAnsi="Times New Roman" w:cs="Times New Roman"/>
            <w:sz w:val="24"/>
            <w:szCs w:val="24"/>
            <w:highlight w:val="magenta"/>
            <w:lang w:val="en-US"/>
          </w:rPr>
          <w:t>in the periodical data were removed by</w:t>
        </w:r>
      </w:ins>
      <w:ins w:id="2499" w:author="Alexander Resch" w:date="2022-01-19T18:38:00Z">
        <w:r w:rsidR="004B6A90">
          <w:rPr>
            <w:rFonts w:ascii="Times New Roman" w:hAnsi="Times New Roman" w:cs="Times New Roman"/>
            <w:sz w:val="24"/>
            <w:szCs w:val="24"/>
            <w:highlight w:val="magenta"/>
            <w:lang w:val="en-US"/>
          </w:rPr>
          <w:t xml:space="preserve"> subtracting the </w:t>
        </w:r>
      </w:ins>
      <w:ins w:id="2500" w:author="Alexander Resch" w:date="2022-01-19T18:42:00Z">
        <w:r w:rsidR="003E6131">
          <w:rPr>
            <w:rFonts w:ascii="Times New Roman" w:hAnsi="Times New Roman" w:cs="Times New Roman"/>
            <w:sz w:val="24"/>
            <w:szCs w:val="24"/>
            <w:highlight w:val="magenta"/>
            <w:lang w:val="en-US"/>
          </w:rPr>
          <w:t xml:space="preserve">linear least squares fit from the data. </w:t>
        </w:r>
      </w:ins>
      <w:del w:id="2501" w:author="Alexander Resch" w:date="2022-01-19T18:35:00Z">
        <w:r w:rsidRPr="000164BF" w:rsidDel="00187231">
          <w:rPr>
            <w:rFonts w:ascii="Times New Roman" w:hAnsi="Times New Roman" w:cs="Times New Roman"/>
            <w:sz w:val="24"/>
            <w:szCs w:val="24"/>
            <w:highlight w:val="magenta"/>
            <w:lang w:val="en-US"/>
          </w:rPr>
          <w:delText xml:space="preserve">. </w:delText>
        </w:r>
      </w:del>
      <w:r w:rsidRPr="000164BF">
        <w:rPr>
          <w:rFonts w:ascii="Times New Roman" w:hAnsi="Times New Roman" w:cs="Times New Roman"/>
          <w:sz w:val="24"/>
          <w:szCs w:val="24"/>
          <w:highlight w:val="magenta"/>
          <w:lang w:val="en-US"/>
        </w:rPr>
        <w:t xml:space="preserve">Noise </w:t>
      </w:r>
      <w:r w:rsidRPr="000164BF">
        <w:rPr>
          <w:rFonts w:ascii="Times New Roman" w:hAnsi="Times New Roman" w:cs="Times New Roman"/>
          <w:sz w:val="24"/>
          <w:szCs w:val="24"/>
          <w:highlight w:val="magenta"/>
          <w:lang w:val="en-US"/>
        </w:rPr>
        <w:lastRenderedPageBreak/>
        <w:t xml:space="preserve">was removed by </w:t>
      </w:r>
      <w:ins w:id="2502" w:author="Alexander Resch" w:date="2022-01-19T18:43:00Z">
        <w:r w:rsidR="003E6131">
          <w:rPr>
            <w:rFonts w:ascii="Times New Roman" w:hAnsi="Times New Roman" w:cs="Times New Roman"/>
            <w:sz w:val="24"/>
            <w:szCs w:val="24"/>
            <w:highlight w:val="magenta"/>
            <w:lang w:val="en-US"/>
          </w:rPr>
          <w:t xml:space="preserve">applying </w:t>
        </w:r>
      </w:ins>
      <w:ins w:id="2503" w:author="Alexander Resch" w:date="2022-01-19T18:48:00Z">
        <w:r w:rsidR="00033890">
          <w:rPr>
            <w:rFonts w:ascii="Times New Roman" w:hAnsi="Times New Roman" w:cs="Times New Roman"/>
            <w:sz w:val="24"/>
            <w:szCs w:val="24"/>
            <w:highlight w:val="magenta"/>
            <w:lang w:val="en-US"/>
          </w:rPr>
          <w:t>S</w:t>
        </w:r>
      </w:ins>
      <w:ins w:id="2504" w:author="Alexander Resch" w:date="2022-01-19T18:43:00Z">
        <w:r w:rsidR="003E6131">
          <w:rPr>
            <w:rFonts w:ascii="Times New Roman" w:hAnsi="Times New Roman" w:cs="Times New Roman"/>
            <w:sz w:val="24"/>
            <w:szCs w:val="24"/>
            <w:highlight w:val="magenta"/>
            <w:lang w:val="en-US"/>
          </w:rPr>
          <w:t>avitzky-</w:t>
        </w:r>
      </w:ins>
      <w:ins w:id="2505" w:author="Alexander Resch" w:date="2022-01-19T18:48:00Z">
        <w:r w:rsidR="00033890">
          <w:rPr>
            <w:rFonts w:ascii="Times New Roman" w:hAnsi="Times New Roman" w:cs="Times New Roman"/>
            <w:sz w:val="24"/>
            <w:szCs w:val="24"/>
            <w:highlight w:val="magenta"/>
            <w:lang w:val="en-US"/>
          </w:rPr>
          <w:t>G</w:t>
        </w:r>
      </w:ins>
      <w:ins w:id="2506" w:author="Alexander Resch" w:date="2022-01-19T18:43:00Z">
        <w:r w:rsidR="003E6131">
          <w:rPr>
            <w:rFonts w:ascii="Times New Roman" w:hAnsi="Times New Roman" w:cs="Times New Roman"/>
            <w:sz w:val="24"/>
            <w:szCs w:val="24"/>
            <w:highlight w:val="magenta"/>
            <w:lang w:val="en-US"/>
          </w:rPr>
          <w:t xml:space="preserve">olay filters of order </w:t>
        </w:r>
      </w:ins>
      <w:ins w:id="2507" w:author="Alexander Resch" w:date="2022-01-19T18:45:00Z">
        <w:r w:rsidR="00033890">
          <w:rPr>
            <w:rFonts w:ascii="Times New Roman" w:hAnsi="Times New Roman" w:cs="Times New Roman"/>
            <w:sz w:val="24"/>
            <w:szCs w:val="24"/>
            <w:highlight w:val="magenta"/>
            <w:lang w:val="en-US"/>
          </w:rPr>
          <w:t xml:space="preserve">1 and </w:t>
        </w:r>
      </w:ins>
      <w:ins w:id="2508" w:author="Alexander Resch" w:date="2022-01-19T18:46:00Z">
        <w:r w:rsidR="00033890">
          <w:rPr>
            <w:rFonts w:ascii="Times New Roman" w:hAnsi="Times New Roman" w:cs="Times New Roman"/>
            <w:sz w:val="24"/>
            <w:szCs w:val="24"/>
            <w:highlight w:val="magenta"/>
            <w:lang w:val="en-US"/>
          </w:rPr>
          <w:t xml:space="preserve">window lengths of 21 and 11 samples for 0.1 and 1 Hz data, respectively. </w:t>
        </w:r>
      </w:ins>
      <w:del w:id="2509" w:author="Alexander Resch" w:date="2022-01-19T18:47:00Z">
        <w:r w:rsidRPr="000164BF" w:rsidDel="00033890">
          <w:rPr>
            <w:rFonts w:ascii="Times New Roman" w:hAnsi="Times New Roman" w:cs="Times New Roman"/>
            <w:sz w:val="24"/>
            <w:szCs w:val="24"/>
            <w:highlight w:val="magenta"/>
            <w:lang w:val="en-US"/>
          </w:rPr>
          <w:delText xml:space="preserve">extracting the corresponding discrete frequency spectra via fast Fourier transform, masking spectral parts connected to both low and high frequency noise, and transforming back into time domain. </w:delText>
        </w:r>
      </w:del>
      <w:r w:rsidRPr="000164BF">
        <w:rPr>
          <w:rFonts w:ascii="Times New Roman" w:hAnsi="Times New Roman" w:cs="Times New Roman"/>
          <w:sz w:val="24"/>
          <w:szCs w:val="24"/>
          <w:highlight w:val="magenta"/>
          <w:lang w:val="en-US"/>
        </w:rPr>
        <w:t xml:space="preserve">We calculated the Young’s moduli based on the slope of </w:t>
      </w:r>
      <w:ins w:id="2510" w:author="Alexander Resch" w:date="2022-01-19T18:48:00Z">
        <w:r w:rsidR="00033890">
          <w:rPr>
            <w:rFonts w:ascii="Times New Roman" w:hAnsi="Times New Roman" w:cs="Times New Roman"/>
            <w:sz w:val="24"/>
            <w:szCs w:val="24"/>
            <w:highlight w:val="magenta"/>
            <w:lang w:val="en-US"/>
          </w:rPr>
          <w:t>the</w:t>
        </w:r>
      </w:ins>
      <w:del w:id="2511" w:author="Alexander Resch" w:date="2022-01-19T18:48:00Z">
        <w:r w:rsidRPr="000164BF" w:rsidDel="00033890">
          <w:rPr>
            <w:rFonts w:ascii="Times New Roman" w:hAnsi="Times New Roman" w:cs="Times New Roman"/>
            <w:sz w:val="24"/>
            <w:szCs w:val="24"/>
            <w:highlight w:val="magenta"/>
            <w:lang w:val="en-US"/>
          </w:rPr>
          <w:delText>a</w:delText>
        </w:r>
      </w:del>
      <w:r w:rsidRPr="000164BF">
        <w:rPr>
          <w:rFonts w:ascii="Times New Roman" w:hAnsi="Times New Roman" w:cs="Times New Roman"/>
          <w:sz w:val="24"/>
          <w:szCs w:val="24"/>
          <w:highlight w:val="magenta"/>
          <w:lang w:val="en-US"/>
        </w:rPr>
        <w:t xml:space="preserve"> </w:t>
      </w:r>
      <w:ins w:id="2512" w:author="Alexander Resch" w:date="2022-01-19T18:47:00Z">
        <w:r w:rsidR="00033890">
          <w:rPr>
            <w:rFonts w:ascii="Times New Roman" w:hAnsi="Times New Roman" w:cs="Times New Roman"/>
            <w:sz w:val="24"/>
            <w:szCs w:val="24"/>
            <w:highlight w:val="magenta"/>
            <w:lang w:val="en-US"/>
          </w:rPr>
          <w:t xml:space="preserve">linear regression line through the stress-strain-ellipses </w:t>
        </w:r>
      </w:ins>
      <w:del w:id="2513" w:author="Alexander Resch" w:date="2022-01-19T18:47:00Z">
        <w:r w:rsidRPr="000164BF" w:rsidDel="00033890">
          <w:rPr>
            <w:rFonts w:ascii="Times New Roman" w:hAnsi="Times New Roman" w:cs="Times New Roman"/>
            <w:sz w:val="24"/>
            <w:szCs w:val="24"/>
            <w:highlight w:val="magenta"/>
            <w:lang w:val="en-US"/>
          </w:rPr>
          <w:delText xml:space="preserve">line connecting the </w:delText>
        </w:r>
      </w:del>
      <w:del w:id="2514" w:author="Alexander Resch" w:date="2022-01-19T18:48:00Z">
        <w:r w:rsidRPr="000164BF" w:rsidDel="00033890">
          <w:rPr>
            <w:rFonts w:ascii="Times New Roman" w:hAnsi="Times New Roman" w:cs="Times New Roman"/>
            <w:sz w:val="24"/>
            <w:szCs w:val="24"/>
            <w:highlight w:val="magenta"/>
            <w:lang w:val="en-US"/>
          </w:rPr>
          <w:delText xml:space="preserve">points of minimum and maximum stress-strain </w:delText>
        </w:r>
      </w:del>
      <w:r w:rsidRPr="000164BF">
        <w:rPr>
          <w:rFonts w:ascii="Times New Roman" w:hAnsi="Times New Roman" w:cs="Times New Roman"/>
          <w:sz w:val="24"/>
          <w:szCs w:val="24"/>
          <w:highlight w:val="magenta"/>
          <w:lang w:val="en-US"/>
        </w:rPr>
        <w:t xml:space="preserve">of each subgroup’s elliptical hysteresis plot. For stretch to rupture measurements, we applied a first-order </w:t>
      </w:r>
      <w:del w:id="2515" w:author="Bizan N. Balzer" w:date="2021-10-07T22:59:00Z">
        <w:r w:rsidRPr="000164BF" w:rsidDel="008F1024">
          <w:rPr>
            <w:rFonts w:ascii="Times New Roman" w:hAnsi="Times New Roman" w:cs="Times New Roman"/>
            <w:sz w:val="24"/>
            <w:szCs w:val="24"/>
            <w:highlight w:val="magenta"/>
            <w:lang w:val="en-US"/>
          </w:rPr>
          <w:delText>savitzky</w:delText>
        </w:r>
      </w:del>
      <w:ins w:id="2516" w:author="Bizan N. Balzer" w:date="2021-10-07T22:59:00Z">
        <w:r w:rsidR="008F1024" w:rsidRPr="000164BF">
          <w:rPr>
            <w:rFonts w:ascii="Times New Roman" w:hAnsi="Times New Roman" w:cs="Times New Roman"/>
            <w:sz w:val="24"/>
            <w:szCs w:val="24"/>
            <w:highlight w:val="magenta"/>
            <w:lang w:val="en-US"/>
          </w:rPr>
          <w:t>Savitzky</w:t>
        </w:r>
      </w:ins>
      <w:r w:rsidRPr="000164BF">
        <w:rPr>
          <w:rFonts w:ascii="Times New Roman" w:hAnsi="Times New Roman" w:cs="Times New Roman"/>
          <w:sz w:val="24"/>
          <w:szCs w:val="24"/>
          <w:highlight w:val="magenta"/>
          <w:lang w:val="en-US"/>
        </w:rPr>
        <w:t>-</w:t>
      </w:r>
      <w:del w:id="2517" w:author="Bizan N. Balzer" w:date="2021-10-07T22:59:00Z">
        <w:r w:rsidRPr="000164BF" w:rsidDel="008F1024">
          <w:rPr>
            <w:rFonts w:ascii="Times New Roman" w:hAnsi="Times New Roman" w:cs="Times New Roman"/>
            <w:sz w:val="24"/>
            <w:szCs w:val="24"/>
            <w:highlight w:val="magenta"/>
            <w:lang w:val="en-US"/>
          </w:rPr>
          <w:delText xml:space="preserve">golay </w:delText>
        </w:r>
      </w:del>
      <w:ins w:id="2518" w:author="Bizan N. Balzer" w:date="2021-10-07T22:59:00Z">
        <w:r w:rsidR="008F1024" w:rsidRPr="000164BF">
          <w:rPr>
            <w:rFonts w:ascii="Times New Roman" w:hAnsi="Times New Roman" w:cs="Times New Roman"/>
            <w:sz w:val="24"/>
            <w:szCs w:val="24"/>
            <w:highlight w:val="magenta"/>
            <w:lang w:val="en-US"/>
          </w:rPr>
          <w:t xml:space="preserve">Golay </w:t>
        </w:r>
      </w:ins>
      <w:r w:rsidRPr="000164BF">
        <w:rPr>
          <w:rFonts w:ascii="Times New Roman" w:hAnsi="Times New Roman" w:cs="Times New Roman"/>
          <w:sz w:val="24"/>
          <w:szCs w:val="24"/>
          <w:highlight w:val="magenta"/>
          <w:lang w:val="en-US"/>
        </w:rPr>
        <w:t xml:space="preserve">filter to smoothen measured force data and subsequently extracted the conserved extrema of interest to obtain ultimate tensile strength and strain (= extension </w:t>
      </w:r>
      <w:del w:id="2519" w:author="Alexander Resch" w:date="2022-01-19T18:49:00Z">
        <w:r w:rsidRPr="000164BF" w:rsidDel="00033890">
          <w:rPr>
            <w:rFonts w:ascii="Times New Roman" w:hAnsi="Times New Roman" w:cs="Times New Roman"/>
            <w:sz w:val="24"/>
            <w:szCs w:val="24"/>
            <w:highlight w:val="magenta"/>
            <w:lang w:val="en-US"/>
          </w:rPr>
          <w:delText>to</w:delText>
        </w:r>
      </w:del>
      <w:ins w:id="2520" w:author="Alexander Resch" w:date="2022-01-19T18:49:00Z">
        <w:r w:rsidR="00033890">
          <w:rPr>
            <w:rFonts w:ascii="Times New Roman" w:hAnsi="Times New Roman" w:cs="Times New Roman"/>
            <w:sz w:val="24"/>
            <w:szCs w:val="24"/>
            <w:highlight w:val="magenta"/>
            <w:lang w:val="en-US"/>
          </w:rPr>
          <w:t>at</w:t>
        </w:r>
      </w:ins>
      <w:r w:rsidRPr="000164BF">
        <w:rPr>
          <w:rFonts w:ascii="Times New Roman" w:hAnsi="Times New Roman" w:cs="Times New Roman"/>
          <w:sz w:val="24"/>
          <w:szCs w:val="24"/>
          <w:highlight w:val="magenta"/>
          <w:lang w:val="en-US"/>
        </w:rPr>
        <w:t xml:space="preserve"> break).</w:t>
      </w:r>
      <w:r w:rsidRPr="009A1C08">
        <w:rPr>
          <w:rFonts w:ascii="Times New Roman" w:hAnsi="Times New Roman" w:cs="Times New Roman"/>
          <w:sz w:val="24"/>
          <w:szCs w:val="24"/>
          <w:lang w:val="en-US"/>
        </w:rPr>
        <w:tab/>
        <w:t xml:space="preserve"> </w:t>
      </w:r>
      <w:r w:rsidRPr="009A1C08">
        <w:rPr>
          <w:rFonts w:ascii="Times New Roman" w:hAnsi="Times New Roman" w:cs="Times New Roman"/>
          <w:sz w:val="24"/>
          <w:szCs w:val="24"/>
          <w:lang w:val="en-US"/>
        </w:rPr>
        <w:br/>
      </w:r>
      <w:bookmarkStart w:id="2521" w:name="_Hlk92466099"/>
      <w:ins w:id="2522" w:author="anna.resch88@gmail.com" w:date="2022-01-16T11:34:00Z">
        <w:r w:rsidR="008F761D">
          <w:rPr>
            <w:rFonts w:ascii="Times New Roman" w:hAnsi="Times New Roman" w:cs="Times New Roman"/>
            <w:sz w:val="24"/>
            <w:szCs w:val="24"/>
            <w:lang w:val="en-US"/>
          </w:rPr>
          <w:t>Statistical analyses were performed using GraphPad Prism v9.2.0 or higher. Nanoindentation data were analyzed via nested one-way ANOVA</w:t>
        </w:r>
        <w:r w:rsidR="008F761D" w:rsidRPr="00E14445">
          <w:rPr>
            <w:rFonts w:ascii="Times New Roman" w:hAnsi="Times New Roman" w:cs="Times New Roman"/>
            <w:iCs/>
            <w:sz w:val="24"/>
            <w:szCs w:val="24"/>
            <w:lang w:val="en-US"/>
          </w:rPr>
          <w:t xml:space="preserve"> </w:t>
        </w:r>
        <w:r w:rsidR="008F761D">
          <w:rPr>
            <w:rFonts w:ascii="Times New Roman" w:hAnsi="Times New Roman" w:cs="Times New Roman"/>
            <w:iCs/>
            <w:sz w:val="24"/>
            <w:szCs w:val="24"/>
            <w:lang w:val="en-US"/>
          </w:rPr>
          <w:t xml:space="preserve">and </w:t>
        </w:r>
        <w:r w:rsidR="008F761D" w:rsidRPr="00E710A1">
          <w:rPr>
            <w:rFonts w:ascii="Times New Roman" w:hAnsi="Times New Roman" w:cs="Times New Roman"/>
            <w:iCs/>
            <w:sz w:val="24"/>
            <w:szCs w:val="24"/>
            <w:lang w:val="en-US"/>
          </w:rPr>
          <w:t>Šídák</w:t>
        </w:r>
        <w:r w:rsidR="008F761D">
          <w:rPr>
            <w:rFonts w:ascii="Times New Roman" w:hAnsi="Times New Roman" w:cs="Times New Roman"/>
            <w:iCs/>
            <w:sz w:val="24"/>
            <w:szCs w:val="24"/>
            <w:lang w:val="en-US"/>
          </w:rPr>
          <w:t>’s</w:t>
        </w:r>
        <w:r w:rsidR="008F761D" w:rsidRPr="00E710A1">
          <w:rPr>
            <w:rFonts w:ascii="Times New Roman" w:hAnsi="Times New Roman" w:cs="Times New Roman"/>
            <w:iCs/>
            <w:sz w:val="24"/>
            <w:szCs w:val="24"/>
            <w:lang w:val="en-US"/>
          </w:rPr>
          <w:t xml:space="preserve"> </w:t>
        </w:r>
        <w:r w:rsidR="008F761D" w:rsidRPr="00D0400A">
          <w:rPr>
            <w:rFonts w:ascii="Times New Roman" w:hAnsi="Times New Roman" w:cs="Times New Roman"/>
            <w:iCs/>
            <w:sz w:val="24"/>
            <w:szCs w:val="24"/>
            <w:lang w:val="en-US"/>
          </w:rPr>
          <w:t>post-hoc</w:t>
        </w:r>
        <w:r w:rsidR="008F761D">
          <w:rPr>
            <w:rFonts w:ascii="Times New Roman" w:hAnsi="Times New Roman" w:cs="Times New Roman"/>
            <w:iCs/>
            <w:sz w:val="24"/>
            <w:szCs w:val="24"/>
            <w:lang w:val="en-US"/>
          </w:rPr>
          <w:t xml:space="preserve"> multiple comparison test. DMA data were analyzed via one-way ANOVA employing a Welch</w:t>
        </w:r>
      </w:ins>
      <w:ins w:id="2523" w:author="Alexander Resch" w:date="2022-01-19T18:49:00Z">
        <w:r w:rsidR="00FF302D">
          <w:rPr>
            <w:rFonts w:ascii="Times New Roman" w:hAnsi="Times New Roman" w:cs="Times New Roman"/>
            <w:iCs/>
            <w:sz w:val="24"/>
            <w:szCs w:val="24"/>
            <w:lang w:val="en-US"/>
          </w:rPr>
          <w:t>-</w:t>
        </w:r>
      </w:ins>
      <w:ins w:id="2524" w:author="anna.resch88@gmail.com" w:date="2022-01-16T11:34:00Z">
        <w:del w:id="2525" w:author="Alexander Resch" w:date="2022-01-19T18:49:00Z">
          <w:r w:rsidR="008F761D" w:rsidDel="00FF302D">
            <w:rPr>
              <w:rFonts w:ascii="Times New Roman" w:hAnsi="Times New Roman" w:cs="Times New Roman"/>
              <w:iCs/>
              <w:sz w:val="24"/>
              <w:szCs w:val="24"/>
              <w:lang w:val="en-US"/>
            </w:rPr>
            <w:delText xml:space="preserve"> </w:delText>
          </w:r>
        </w:del>
        <w:r w:rsidR="008F761D">
          <w:rPr>
            <w:rFonts w:ascii="Times New Roman" w:hAnsi="Times New Roman" w:cs="Times New Roman"/>
            <w:iCs/>
            <w:sz w:val="24"/>
            <w:szCs w:val="24"/>
            <w:lang w:val="en-US"/>
          </w:rPr>
          <w:t xml:space="preserve">test and Dunnett’s T3 post-hoc multiple comparison test. </w:t>
        </w:r>
      </w:ins>
    </w:p>
    <w:p w14:paraId="1D3359B6" w14:textId="08655C33" w:rsidR="00E14445" w:rsidDel="008F761D" w:rsidRDefault="00E14445" w:rsidP="009A1C08">
      <w:pPr>
        <w:tabs>
          <w:tab w:val="left" w:pos="5245"/>
        </w:tabs>
        <w:spacing w:line="480" w:lineRule="auto"/>
        <w:jc w:val="both"/>
        <w:rPr>
          <w:del w:id="2526" w:author="anna.resch88@gmail.com" w:date="2022-01-16T11:34:00Z"/>
          <w:rFonts w:ascii="Times New Roman" w:hAnsi="Times New Roman" w:cs="Times New Roman"/>
          <w:sz w:val="24"/>
          <w:szCs w:val="24"/>
          <w:lang w:val="en-US"/>
        </w:rPr>
      </w:pPr>
    </w:p>
    <w:bookmarkEnd w:id="2521"/>
    <w:p w14:paraId="686523CE" w14:textId="01104FD0" w:rsidR="003E37E9" w:rsidRPr="009A1C08" w:rsidRDefault="003E37E9" w:rsidP="009A1C08">
      <w:pPr>
        <w:tabs>
          <w:tab w:val="left" w:pos="5245"/>
        </w:tabs>
        <w:spacing w:line="480" w:lineRule="auto"/>
        <w:jc w:val="both"/>
        <w:rPr>
          <w:rFonts w:ascii="Times New Roman" w:hAnsi="Times New Roman" w:cs="Times New Roman"/>
          <w:sz w:val="24"/>
          <w:szCs w:val="24"/>
          <w:lang w:val="en-US"/>
        </w:rPr>
      </w:pPr>
      <w:r w:rsidRPr="009A1C08">
        <w:rPr>
          <w:rFonts w:ascii="Times New Roman" w:hAnsi="Times New Roman" w:cs="Times New Roman"/>
          <w:sz w:val="24"/>
          <w:szCs w:val="24"/>
          <w:lang w:val="en-US"/>
        </w:rPr>
        <w:t>For cornea sealing experiments, the cornea of whole porcine eyes obtained from a local abattoir was either perforated or lamellar defects were introduced with a scalpel. In perforated eyes, a small amount of air was injected into the anterior chamber</w:t>
      </w:r>
      <w:ins w:id="2527" w:author="Alexander Resch" w:date="2022-01-19T18:54:00Z">
        <w:r w:rsidR="003F5574">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as done clinically</w:t>
      </w:r>
      <w:ins w:id="2528" w:author="Alexander Resch" w:date="2022-01-19T18:54:00Z">
        <w:r w:rsidR="003F5574">
          <w:rPr>
            <w:rFonts w:ascii="Times New Roman" w:hAnsi="Times New Roman" w:cs="Times New Roman"/>
            <w:sz w:val="24"/>
            <w:szCs w:val="24"/>
            <w:lang w:val="en-US"/>
          </w:rPr>
          <w:t>,</w:t>
        </w:r>
      </w:ins>
      <w:r w:rsidRPr="009A1C08">
        <w:rPr>
          <w:rFonts w:ascii="Times New Roman" w:hAnsi="Times New Roman" w:cs="Times New Roman"/>
          <w:sz w:val="24"/>
          <w:szCs w:val="24"/>
          <w:lang w:val="en-US"/>
        </w:rPr>
        <w:t xml:space="preserve"> to avoid excess leakage of fluid. An intraocular pressure sensor (Geuder, Heidelberg, Germany) was installed to assess leakage pressure thresholds. For cell culture experiments, human donor cornea material was provided by the Lions Cornea Bank Baden-Württemberg (Freiburg, Germany) if research use had been consented by the donor or the next of kin. Ethics approval has been granted by the local Ethics Committee (Research Ethics Committee of University of Freiburg). The human corneae were mounted on an artificial anterior eye chamber (Katena Products, Denville, NJ, U.S.A.). A superficial lamellar defect or a penetrating stab incision were induced and sealed with 2-4 µ</w:t>
      </w:r>
      <w:r w:rsidR="000164BF">
        <w:rPr>
          <w:rFonts w:ascii="Times New Roman" w:hAnsi="Times New Roman" w:cs="Times New Roman"/>
          <w:sz w:val="24"/>
          <w:szCs w:val="24"/>
          <w:lang w:val="en-US"/>
        </w:rPr>
        <w:t>L</w:t>
      </w:r>
      <w:r w:rsidRPr="009A1C08">
        <w:rPr>
          <w:rFonts w:ascii="Times New Roman" w:hAnsi="Times New Roman" w:cs="Times New Roman"/>
          <w:sz w:val="24"/>
          <w:szCs w:val="24"/>
          <w:lang w:val="en-US"/>
        </w:rPr>
        <w:t xml:space="preserve"> of ULU</w:t>
      </w:r>
      <w:ins w:id="2529" w:author="anna.resch88@gmail.com" w:date="2022-01-16T17:58:00Z">
        <w:r w:rsidR="009F0B52">
          <w:rPr>
            <w:rFonts w:ascii="Times New Roman" w:hAnsi="Times New Roman" w:cs="Times New Roman"/>
            <w:sz w:val="24"/>
            <w:szCs w:val="24"/>
            <w:lang w:val="en-US"/>
          </w:rPr>
          <w:t xml:space="preserve"> </w:t>
        </w:r>
      </w:ins>
      <w:del w:id="2530" w:author="anna.resch88@gmail.com" w:date="2022-01-16T17:58:00Z">
        <w:r w:rsidRPr="009A1C08" w:rsidDel="009F0B52">
          <w:rPr>
            <w:rFonts w:ascii="Times New Roman" w:hAnsi="Times New Roman" w:cs="Times New Roman"/>
            <w:sz w:val="24"/>
            <w:szCs w:val="24"/>
            <w:lang w:val="en-US"/>
          </w:rPr>
          <w:delText>-</w:delText>
        </w:r>
      </w:del>
      <w:r w:rsidRPr="009A1C08">
        <w:rPr>
          <w:rFonts w:ascii="Times New Roman" w:hAnsi="Times New Roman" w:cs="Times New Roman"/>
          <w:sz w:val="24"/>
          <w:szCs w:val="24"/>
          <w:lang w:val="en-US"/>
        </w:rPr>
        <w:t>solution (ULD-V20/40-ULD plus photocatalyst and APS</w:t>
      </w:r>
      <w:r w:rsidR="000164BF">
        <w:rPr>
          <w:rFonts w:ascii="Times New Roman" w:hAnsi="Times New Roman" w:cs="Times New Roman"/>
          <w:sz w:val="24"/>
          <w:szCs w:val="24"/>
          <w:lang w:val="en-US"/>
        </w:rPr>
        <w:t xml:space="preserve">) </w:t>
      </w:r>
      <w:r w:rsidRPr="009A1C08">
        <w:rPr>
          <w:rFonts w:ascii="Times New Roman" w:hAnsi="Times New Roman" w:cs="Times New Roman"/>
          <w:sz w:val="24"/>
          <w:szCs w:val="24"/>
          <w:lang w:val="en-US"/>
        </w:rPr>
        <w:t>and subsequent photocrosslinking</w:t>
      </w:r>
      <w:r w:rsidR="000164BF">
        <w:rPr>
          <w:rFonts w:ascii="Times New Roman" w:hAnsi="Times New Roman" w:cs="Times New Roman"/>
          <w:sz w:val="24"/>
          <w:szCs w:val="24"/>
          <w:lang w:val="en-US"/>
        </w:rPr>
        <w:t xml:space="preserve"> with </w:t>
      </w:r>
      <w:r w:rsidR="000164BF" w:rsidRPr="009A1C08">
        <w:rPr>
          <w:rFonts w:ascii="Times New Roman" w:hAnsi="Times New Roman" w:cs="Times New Roman"/>
          <w:sz w:val="24"/>
          <w:szCs w:val="24"/>
          <w:lang w:val="en-US"/>
        </w:rPr>
        <w:t xml:space="preserve">total exposure energy density </w:t>
      </w:r>
      <w:r w:rsidR="000164BF">
        <w:rPr>
          <w:rFonts w:ascii="Times New Roman" w:hAnsi="Times New Roman" w:cs="Times New Roman"/>
          <w:sz w:val="24"/>
          <w:szCs w:val="24"/>
          <w:lang w:val="en-US"/>
        </w:rPr>
        <w:t xml:space="preserve">of </w:t>
      </w:r>
      <w:r w:rsidR="000164BF" w:rsidRPr="009A1C08">
        <w:rPr>
          <w:rFonts w:ascii="Times New Roman" w:hAnsi="Times New Roman" w:cs="Times New Roman"/>
          <w:sz w:val="24"/>
          <w:szCs w:val="24"/>
          <w:lang w:val="en-US"/>
        </w:rPr>
        <w:t>5.8 J/cm² at 460 nm)</w:t>
      </w:r>
      <w:r w:rsidRPr="009A1C08">
        <w:rPr>
          <w:rFonts w:ascii="Times New Roman" w:hAnsi="Times New Roman" w:cs="Times New Roman"/>
          <w:sz w:val="24"/>
          <w:szCs w:val="24"/>
          <w:lang w:val="en-US"/>
        </w:rPr>
        <w:t xml:space="preserve">. Subsequently, the corneae were cultivated </w:t>
      </w:r>
      <w:r w:rsidR="000164BF">
        <w:rPr>
          <w:rFonts w:ascii="Times New Roman" w:hAnsi="Times New Roman" w:cs="Times New Roman"/>
          <w:sz w:val="24"/>
          <w:szCs w:val="24"/>
          <w:lang w:val="en-US"/>
        </w:rPr>
        <w:t xml:space="preserve">up to 7 weeks </w:t>
      </w:r>
      <w:r w:rsidRPr="009A1C08">
        <w:rPr>
          <w:rFonts w:ascii="Times New Roman" w:hAnsi="Times New Roman" w:cs="Times New Roman"/>
          <w:sz w:val="24"/>
          <w:szCs w:val="24"/>
          <w:lang w:val="en-US"/>
        </w:rPr>
        <w:t xml:space="preserve">and processed to obtain paraffin sections, which were stained with </w:t>
      </w:r>
      <w:r w:rsidRPr="009A1C08">
        <w:rPr>
          <w:rFonts w:ascii="Times New Roman" w:hAnsi="Times New Roman" w:cs="Times New Roman"/>
          <w:iCs/>
          <w:sz w:val="24"/>
          <w:szCs w:val="24"/>
          <w:lang w:val="en-US"/>
        </w:rPr>
        <w:t>Hematoxylin-eosin</w:t>
      </w:r>
      <w:r w:rsidRPr="009A1C08">
        <w:rPr>
          <w:rFonts w:ascii="Times New Roman" w:hAnsi="Times New Roman" w:cs="Times New Roman"/>
          <w:i/>
          <w:iCs/>
          <w:sz w:val="24"/>
          <w:szCs w:val="24"/>
          <w:lang w:val="en-US"/>
        </w:rPr>
        <w:t xml:space="preserve"> </w:t>
      </w:r>
      <w:r w:rsidRPr="009A1C08">
        <w:rPr>
          <w:rFonts w:ascii="Times New Roman" w:hAnsi="Times New Roman" w:cs="Times New Roman"/>
          <w:sz w:val="24"/>
          <w:szCs w:val="24"/>
          <w:lang w:val="en-US"/>
        </w:rPr>
        <w:t>(HE) to visualize the hydrogel filling and cells.</w:t>
      </w:r>
    </w:p>
    <w:p w14:paraId="6991078C" w14:textId="77777777" w:rsidR="00CF3AAB" w:rsidRPr="0090123B" w:rsidRDefault="00CF3AAB" w:rsidP="009A1C08">
      <w:pPr>
        <w:widowControl w:val="0"/>
        <w:autoSpaceDE w:val="0"/>
        <w:autoSpaceDN w:val="0"/>
        <w:adjustRightInd w:val="0"/>
        <w:spacing w:after="0" w:line="480" w:lineRule="auto"/>
        <w:rPr>
          <w:rFonts w:ascii="Times New Roman" w:hAnsi="Times New Roman" w:cs="Times New Roman"/>
          <w:b/>
          <w:sz w:val="24"/>
          <w:szCs w:val="24"/>
          <w:lang w:val="en-US"/>
          <w:rPrChange w:id="2531" w:author="Bizan N. Balzer" w:date="2021-09-24T21:09:00Z">
            <w:rPr>
              <w:rFonts w:ascii="Times New Roman" w:hAnsi="Times New Roman" w:cs="Times New Roman"/>
              <w:b/>
              <w:sz w:val="24"/>
              <w:szCs w:val="24"/>
            </w:rPr>
          </w:rPrChange>
        </w:rPr>
      </w:pPr>
      <w:r w:rsidRPr="0090123B">
        <w:rPr>
          <w:rFonts w:ascii="Times New Roman" w:hAnsi="Times New Roman" w:cs="Times New Roman"/>
          <w:b/>
          <w:sz w:val="24"/>
          <w:szCs w:val="24"/>
          <w:lang w:val="en-US"/>
          <w:rPrChange w:id="2532" w:author="Bizan N. Balzer" w:date="2021-09-24T21:09:00Z">
            <w:rPr>
              <w:rFonts w:ascii="Times New Roman" w:hAnsi="Times New Roman" w:cs="Times New Roman"/>
              <w:b/>
              <w:sz w:val="24"/>
              <w:szCs w:val="24"/>
            </w:rPr>
          </w:rPrChange>
        </w:rPr>
        <w:lastRenderedPageBreak/>
        <w:t>Supporting Information</w:t>
      </w:r>
    </w:p>
    <w:p w14:paraId="0A6FED12" w14:textId="7BDB628B" w:rsidR="001924E3" w:rsidRPr="009A1C08" w:rsidRDefault="00CF3AAB" w:rsidP="009A1C08">
      <w:pPr>
        <w:spacing w:line="480" w:lineRule="auto"/>
        <w:jc w:val="both"/>
        <w:rPr>
          <w:rFonts w:ascii="Times New Roman" w:hAnsi="Times New Roman" w:cs="Times New Roman"/>
          <w:color w:val="000000" w:themeColor="text1"/>
          <w:lang w:val="en-US"/>
        </w:rPr>
      </w:pPr>
      <w:r w:rsidRPr="0090123B">
        <w:rPr>
          <w:rFonts w:ascii="Times New Roman" w:hAnsi="Times New Roman" w:cs="Times New Roman"/>
          <w:sz w:val="24"/>
          <w:szCs w:val="24"/>
          <w:lang w:val="en-US"/>
          <w:rPrChange w:id="2533" w:author="Bizan N. Balzer" w:date="2021-09-24T21:09:00Z">
            <w:rPr>
              <w:rFonts w:ascii="Times New Roman" w:hAnsi="Times New Roman" w:cs="Times New Roman"/>
              <w:sz w:val="24"/>
              <w:szCs w:val="24"/>
            </w:rPr>
          </w:rPrChange>
        </w:rPr>
        <w:t>Supporting Information is available from the Wiley Online Library or from the author.</w:t>
      </w:r>
    </w:p>
    <w:p w14:paraId="0112E549" w14:textId="3E8976B3" w:rsidR="00B7032B" w:rsidRPr="009A1C08" w:rsidRDefault="00B7032B" w:rsidP="00AA3BEB">
      <w:pPr>
        <w:spacing w:line="360" w:lineRule="auto"/>
        <w:jc w:val="both"/>
        <w:rPr>
          <w:rFonts w:ascii="Times New Roman" w:hAnsi="Times New Roman" w:cs="Times New Roman"/>
          <w:b/>
          <w:sz w:val="24"/>
          <w:szCs w:val="24"/>
          <w:lang w:val="en-US"/>
        </w:rPr>
      </w:pPr>
      <w:r w:rsidRPr="009A1C08">
        <w:rPr>
          <w:rFonts w:ascii="Times New Roman" w:hAnsi="Times New Roman" w:cs="Times New Roman"/>
          <w:b/>
          <w:sz w:val="24"/>
          <w:szCs w:val="24"/>
          <w:lang w:val="en-US"/>
        </w:rPr>
        <w:t>Acknowledgments</w:t>
      </w:r>
    </w:p>
    <w:p w14:paraId="2A74EFAA" w14:textId="28200F67" w:rsidR="00497540" w:rsidRPr="009A1C08" w:rsidRDefault="00B7032B" w:rsidP="008D5BD5">
      <w:pPr>
        <w:spacing w:line="360" w:lineRule="auto"/>
        <w:jc w:val="both"/>
        <w:rPr>
          <w:rFonts w:ascii="Times New Roman" w:hAnsi="Times New Roman" w:cs="Times New Roman"/>
          <w:sz w:val="24"/>
          <w:szCs w:val="24"/>
          <w:lang w:val="en-US"/>
        </w:rPr>
      </w:pPr>
      <w:r w:rsidRPr="009A1C08">
        <w:rPr>
          <w:rFonts w:ascii="Times New Roman" w:hAnsi="Times New Roman" w:cs="Times New Roman"/>
          <w:color w:val="000000" w:themeColor="text1"/>
          <w:sz w:val="24"/>
          <w:szCs w:val="24"/>
          <w:lang w:val="en-US"/>
        </w:rPr>
        <w:t>We thank Jürgen Beck</w:t>
      </w:r>
      <w:r w:rsidR="00C20346" w:rsidRPr="009A1C08">
        <w:rPr>
          <w:rFonts w:ascii="Times New Roman" w:hAnsi="Times New Roman" w:cs="Times New Roman"/>
          <w:color w:val="000000" w:themeColor="text1"/>
          <w:sz w:val="24"/>
          <w:szCs w:val="24"/>
          <w:lang w:val="en-US"/>
        </w:rPr>
        <w:t xml:space="preserve"> </w:t>
      </w:r>
      <w:r w:rsidR="008F761D">
        <w:rPr>
          <w:rFonts w:ascii="Times New Roman" w:hAnsi="Times New Roman" w:cs="Times New Roman"/>
          <w:color w:val="000000" w:themeColor="text1"/>
          <w:sz w:val="24"/>
          <w:szCs w:val="24"/>
          <w:lang w:val="en-US"/>
        </w:rPr>
        <w:t>and</w:t>
      </w:r>
      <w:r w:rsidR="00C20346" w:rsidRPr="009A1C08">
        <w:rPr>
          <w:rFonts w:ascii="Times New Roman" w:hAnsi="Times New Roman" w:cs="Times New Roman"/>
          <w:color w:val="000000" w:themeColor="text1"/>
          <w:sz w:val="24"/>
          <w:szCs w:val="24"/>
          <w:lang w:val="en-US"/>
        </w:rPr>
        <w:t xml:space="preserve"> the Eye Center staff for their great support. </w:t>
      </w:r>
      <w:r w:rsidR="00497540" w:rsidRPr="009A1C08">
        <w:rPr>
          <w:rFonts w:ascii="Times New Roman" w:hAnsi="Times New Roman" w:cs="Times New Roman"/>
          <w:sz w:val="24"/>
          <w:szCs w:val="24"/>
          <w:lang w:val="en-US"/>
        </w:rPr>
        <w:t>We gratefully acknowledge the support of the BMBF (</w:t>
      </w:r>
      <w:r w:rsidR="00497540" w:rsidRPr="009A1C08">
        <w:rPr>
          <w:rFonts w:ascii="Times New Roman" w:hAnsi="Times New Roman" w:cs="Times New Roman"/>
          <w:color w:val="000000" w:themeColor="text1"/>
          <w:sz w:val="24"/>
          <w:szCs w:val="24"/>
          <w:lang w:val="en-US"/>
        </w:rPr>
        <w:t xml:space="preserve">31A490 </w:t>
      </w:r>
      <w:r w:rsidR="004D4B0A" w:rsidRPr="009A1C08">
        <w:rPr>
          <w:rFonts w:ascii="Times New Roman" w:hAnsi="Times New Roman" w:cs="Times New Roman"/>
          <w:sz w:val="24"/>
          <w:szCs w:val="24"/>
          <w:lang w:val="en-US"/>
        </w:rPr>
        <w:t>and</w:t>
      </w:r>
      <w:r w:rsidR="00497540" w:rsidRPr="009A1C08">
        <w:rPr>
          <w:rFonts w:ascii="Times New Roman" w:hAnsi="Times New Roman" w:cs="Times New Roman"/>
          <w:sz w:val="24"/>
          <w:szCs w:val="24"/>
          <w:lang w:val="en-US"/>
        </w:rPr>
        <w:t xml:space="preserve"> Research Prize Next Generation of Biotechnological Processes 2014 Biotechnology2020+, 031A550), </w:t>
      </w:r>
      <w:r w:rsidR="007D2065" w:rsidRPr="009A1C08">
        <w:rPr>
          <w:rFonts w:ascii="Times New Roman" w:hAnsi="Times New Roman" w:cs="Times New Roman"/>
          <w:color w:val="000000" w:themeColor="text1"/>
          <w:sz w:val="24"/>
          <w:szCs w:val="24"/>
          <w:lang w:val="en-US"/>
        </w:rPr>
        <w:t>the Baden-Württemberg Stiftung</w:t>
      </w:r>
      <w:r w:rsidR="007D2065" w:rsidRPr="009A1C08">
        <w:rPr>
          <w:rFonts w:ascii="Times New Roman" w:hAnsi="Times New Roman" w:cs="Times New Roman"/>
          <w:sz w:val="24"/>
          <w:szCs w:val="24"/>
          <w:lang w:val="en-US"/>
        </w:rPr>
        <w:t xml:space="preserve">, </w:t>
      </w:r>
      <w:r w:rsidR="00497540" w:rsidRPr="009A1C08">
        <w:rPr>
          <w:rFonts w:ascii="Times New Roman" w:hAnsi="Times New Roman" w:cs="Times New Roman"/>
          <w:sz w:val="24"/>
          <w:szCs w:val="24"/>
          <w:lang w:val="en-US"/>
        </w:rPr>
        <w:t>the Zentrum für Biosystem Analyse (ZBSA), the Freiburg Institute for Advanced Studies (FRIAS), the institute for macromolecular chemistry, the Institute for Micro</w:t>
      </w:r>
      <w:del w:id="2534" w:author="Alexander Resch" w:date="2022-01-19T18:55:00Z">
        <w:r w:rsidR="00497540" w:rsidRPr="009A1C08" w:rsidDel="001C35CA">
          <w:rPr>
            <w:rFonts w:ascii="Times New Roman" w:hAnsi="Times New Roman" w:cs="Times New Roman"/>
            <w:sz w:val="24"/>
            <w:szCs w:val="24"/>
            <w:lang w:val="en-US"/>
          </w:rPr>
          <w:delText xml:space="preserve"> S</w:delText>
        </w:r>
      </w:del>
      <w:ins w:id="2535" w:author="Alexander Resch" w:date="2022-01-19T18:55:00Z">
        <w:r w:rsidR="001C35CA">
          <w:rPr>
            <w:rFonts w:ascii="Times New Roman" w:hAnsi="Times New Roman" w:cs="Times New Roman"/>
            <w:sz w:val="24"/>
            <w:szCs w:val="24"/>
            <w:lang w:val="en-US"/>
          </w:rPr>
          <w:t>s</w:t>
        </w:r>
      </w:ins>
      <w:r w:rsidR="00497540" w:rsidRPr="009A1C08">
        <w:rPr>
          <w:rFonts w:ascii="Times New Roman" w:hAnsi="Times New Roman" w:cs="Times New Roman"/>
          <w:sz w:val="24"/>
          <w:szCs w:val="24"/>
          <w:lang w:val="en-US"/>
        </w:rPr>
        <w:t xml:space="preserve">ystem Engineering (IMTEK), the Deutsche Forschungsgemeinschaft (DFG, German Research Foundation) under Germany’s Excellence Strategy – EXC-2193/1 – 390951807 </w:t>
      </w:r>
      <w:r w:rsidR="004D4B0A" w:rsidRPr="009A1C08">
        <w:rPr>
          <w:rFonts w:ascii="Times New Roman" w:hAnsi="Times New Roman" w:cs="Times New Roman"/>
          <w:sz w:val="24"/>
          <w:szCs w:val="24"/>
          <w:lang w:val="en-US"/>
        </w:rPr>
        <w:t>and</w:t>
      </w:r>
      <w:r w:rsidR="00497540" w:rsidRPr="009A1C08">
        <w:rPr>
          <w:rFonts w:ascii="Times New Roman" w:hAnsi="Times New Roman" w:cs="Times New Roman"/>
          <w:sz w:val="24"/>
          <w:szCs w:val="24"/>
          <w:lang w:val="en-US"/>
        </w:rPr>
        <w:t xml:space="preserve"> EXC 294 BIOSS Centre for Biological Signa</w:t>
      </w:r>
      <w:del w:id="2536" w:author="Alexander Resch" w:date="2022-01-19T18:56:00Z">
        <w:r w:rsidR="00497540" w:rsidRPr="009A1C08" w:rsidDel="001C35CA">
          <w:rPr>
            <w:rFonts w:ascii="Times New Roman" w:hAnsi="Times New Roman" w:cs="Times New Roman"/>
            <w:sz w:val="24"/>
            <w:szCs w:val="24"/>
            <w:lang w:val="en-US"/>
          </w:rPr>
          <w:delText>l</w:delText>
        </w:r>
      </w:del>
      <w:r w:rsidR="00497540" w:rsidRPr="009A1C08">
        <w:rPr>
          <w:rFonts w:ascii="Times New Roman" w:hAnsi="Times New Roman" w:cs="Times New Roman"/>
          <w:sz w:val="24"/>
          <w:szCs w:val="24"/>
          <w:lang w:val="en-US"/>
        </w:rPr>
        <w:t>ling Studies and the Rectorate of the University of Freiburg for support</w:t>
      </w:r>
      <w:r w:rsidR="002006C5" w:rsidRPr="009A1C08">
        <w:rPr>
          <w:rFonts w:ascii="Times New Roman" w:hAnsi="Times New Roman" w:cs="Times New Roman"/>
          <w:sz w:val="24"/>
          <w:szCs w:val="24"/>
          <w:lang w:val="en-US"/>
        </w:rPr>
        <w:t>.</w:t>
      </w:r>
    </w:p>
    <w:p w14:paraId="65B853FF" w14:textId="77777777" w:rsidR="00BF36A5" w:rsidRDefault="00BF36A5" w:rsidP="00BF36A5">
      <w:pPr>
        <w:spacing w:line="360" w:lineRule="auto"/>
        <w:jc w:val="both"/>
        <w:rPr>
          <w:rFonts w:ascii="Times New Roman" w:hAnsi="Times New Roman" w:cs="Times New Roman"/>
          <w:color w:val="000000" w:themeColor="text1"/>
          <w:sz w:val="24"/>
          <w:szCs w:val="24"/>
          <w:lang w:val="en-US"/>
        </w:rPr>
      </w:pPr>
    </w:p>
    <w:p w14:paraId="169042D0" w14:textId="77777777" w:rsidR="00736405" w:rsidRPr="00F44BFD" w:rsidRDefault="00736405" w:rsidP="00736405">
      <w:pPr>
        <w:pStyle w:val="dates"/>
      </w:pPr>
      <w:r w:rsidRPr="00F44BFD">
        <w:t>Received: ((will be filled in by the editorial staff))</w:t>
      </w:r>
      <w:r w:rsidRPr="00F44BFD">
        <w:br/>
        <w:t>Revised: ((will be filled in by the editorial staff))</w:t>
      </w:r>
      <w:r w:rsidRPr="00F44BFD">
        <w:br/>
        <w:t>Published online: ((will be filled in by the editorial staff))</w:t>
      </w:r>
    </w:p>
    <w:p w14:paraId="5596D5AD" w14:textId="77777777" w:rsidR="00736405" w:rsidRPr="009A1C08" w:rsidRDefault="00736405" w:rsidP="00BF36A5">
      <w:pPr>
        <w:spacing w:line="360" w:lineRule="auto"/>
        <w:jc w:val="both"/>
        <w:rPr>
          <w:rFonts w:ascii="Times New Roman" w:hAnsi="Times New Roman" w:cs="Times New Roman"/>
          <w:color w:val="000000" w:themeColor="text1"/>
          <w:sz w:val="24"/>
          <w:szCs w:val="24"/>
          <w:lang w:val="en-US"/>
        </w:rPr>
      </w:pPr>
    </w:p>
    <w:p w14:paraId="3D05EE43" w14:textId="77777777" w:rsidR="00BF36A5" w:rsidRPr="00736405" w:rsidRDefault="00BF36A5" w:rsidP="00BF36A5">
      <w:pPr>
        <w:spacing w:line="360" w:lineRule="auto"/>
        <w:jc w:val="both"/>
        <w:rPr>
          <w:rFonts w:ascii="Times New Roman" w:hAnsi="Times New Roman" w:cs="Times New Roman"/>
          <w:b/>
          <w:color w:val="000000" w:themeColor="text1"/>
          <w:sz w:val="24"/>
          <w:szCs w:val="24"/>
          <w:lang w:val="en-US"/>
        </w:rPr>
      </w:pPr>
      <w:r w:rsidRPr="00736405">
        <w:rPr>
          <w:rFonts w:ascii="Times New Roman" w:hAnsi="Times New Roman" w:cs="Times New Roman"/>
          <w:b/>
          <w:color w:val="000000" w:themeColor="text1"/>
          <w:sz w:val="24"/>
          <w:szCs w:val="24"/>
          <w:lang w:val="en-US"/>
        </w:rPr>
        <w:t>Conflict of interests</w:t>
      </w:r>
    </w:p>
    <w:p w14:paraId="51973922" w14:textId="2371F45D" w:rsidR="00DB1721" w:rsidRPr="009A1C08" w:rsidRDefault="00BF36A5" w:rsidP="00BF36A5">
      <w:pPr>
        <w:spacing w:line="360" w:lineRule="auto"/>
        <w:jc w:val="both"/>
        <w:rPr>
          <w:rFonts w:ascii="Times New Roman" w:hAnsi="Times New Roman" w:cs="Times New Roman"/>
          <w:color w:val="000000" w:themeColor="text1"/>
          <w:sz w:val="24"/>
          <w:szCs w:val="24"/>
          <w:lang w:val="en-US"/>
        </w:rPr>
      </w:pPr>
      <w:r w:rsidRPr="009A1C08">
        <w:rPr>
          <w:rFonts w:ascii="Times New Roman" w:hAnsi="Times New Roman" w:cs="Times New Roman"/>
          <w:color w:val="000000" w:themeColor="text1"/>
          <w:sz w:val="24"/>
          <w:szCs w:val="24"/>
          <w:lang w:val="en-US"/>
        </w:rPr>
        <w:t>The authors Anna Resch, Matthias C. Huber and Stefan M. Schiller are inventors on a related patent application.</w:t>
      </w:r>
    </w:p>
    <w:p w14:paraId="5B902DAD" w14:textId="77777777" w:rsidR="00503F07" w:rsidRPr="009A1C08" w:rsidRDefault="00503F07" w:rsidP="00503F07">
      <w:pPr>
        <w:pStyle w:val="Default"/>
        <w:rPr>
          <w:rFonts w:ascii="Times New Roman" w:hAnsi="Times New Roman" w:cs="Times New Roman"/>
          <w:color w:val="auto"/>
          <w:lang w:val="en-US"/>
        </w:rPr>
      </w:pPr>
    </w:p>
    <w:p w14:paraId="7632627A" w14:textId="77777777" w:rsidR="00736405" w:rsidRPr="00F44BFD" w:rsidRDefault="00736405" w:rsidP="00736405">
      <w:pPr>
        <w:pStyle w:val="1"/>
        <w:spacing w:line="288" w:lineRule="auto"/>
        <w:rPr>
          <w:sz w:val="24"/>
          <w:szCs w:val="24"/>
          <w:lang w:val="en-US"/>
        </w:rPr>
      </w:pPr>
      <w:r w:rsidRPr="00F44BFD">
        <w:rPr>
          <w:sz w:val="24"/>
          <w:szCs w:val="24"/>
          <w:lang w:val="en-US"/>
        </w:rPr>
        <w:t>Author contributions</w:t>
      </w:r>
    </w:p>
    <w:p w14:paraId="3BC4907E" w14:textId="097E1AF1" w:rsidR="00503F07" w:rsidRDefault="00503F07" w:rsidP="00503F07">
      <w:pPr>
        <w:spacing w:line="360" w:lineRule="auto"/>
        <w:jc w:val="both"/>
        <w:rPr>
          <w:rFonts w:ascii="Times New Roman" w:hAnsi="Times New Roman" w:cs="Times New Roman"/>
          <w:color w:val="212121"/>
          <w:sz w:val="24"/>
          <w:szCs w:val="24"/>
          <w:lang w:val="en-US"/>
        </w:rPr>
      </w:pPr>
      <w:r w:rsidRPr="009A1C08">
        <w:rPr>
          <w:rFonts w:ascii="Times New Roman" w:hAnsi="Times New Roman" w:cs="Times New Roman"/>
          <w:color w:val="212121"/>
          <w:sz w:val="24"/>
          <w:szCs w:val="24"/>
          <w:lang w:val="en-US"/>
        </w:rPr>
        <w:t xml:space="preserve">SMS proposed the project. </w:t>
      </w:r>
      <w:r w:rsidR="003D560A" w:rsidRPr="009A1C08">
        <w:rPr>
          <w:rFonts w:ascii="Times New Roman" w:hAnsi="Times New Roman" w:cs="Times New Roman"/>
          <w:color w:val="212121"/>
          <w:sz w:val="24"/>
          <w:szCs w:val="24"/>
          <w:lang w:val="en-US"/>
        </w:rPr>
        <w:t>A</w:t>
      </w:r>
      <w:ins w:id="2537" w:author="anna.resch88@gmail.com" w:date="2022-01-16T11:35:00Z">
        <w:r w:rsidR="008F761D">
          <w:rPr>
            <w:rFonts w:ascii="Times New Roman" w:hAnsi="Times New Roman" w:cs="Times New Roman"/>
            <w:color w:val="212121"/>
            <w:sz w:val="24"/>
            <w:szCs w:val="24"/>
            <w:lang w:val="en-US"/>
          </w:rPr>
          <w:t>n</w:t>
        </w:r>
      </w:ins>
      <w:r w:rsidR="003D560A" w:rsidRPr="009A1C08">
        <w:rPr>
          <w:rFonts w:ascii="Times New Roman" w:hAnsi="Times New Roman" w:cs="Times New Roman"/>
          <w:color w:val="212121"/>
          <w:sz w:val="24"/>
          <w:szCs w:val="24"/>
          <w:lang w:val="en-US"/>
        </w:rPr>
        <w:t>R</w:t>
      </w:r>
      <w:r w:rsidRPr="009A1C08">
        <w:rPr>
          <w:rFonts w:ascii="Times New Roman" w:hAnsi="Times New Roman" w:cs="Times New Roman"/>
          <w:color w:val="212121"/>
          <w:sz w:val="24"/>
          <w:szCs w:val="24"/>
          <w:lang w:val="en-US"/>
        </w:rPr>
        <w:t xml:space="preserve">, </w:t>
      </w:r>
      <w:r w:rsidR="008448DE" w:rsidRPr="009A1C08">
        <w:rPr>
          <w:rFonts w:ascii="Times New Roman" w:hAnsi="Times New Roman" w:cs="Times New Roman"/>
          <w:color w:val="212121"/>
          <w:sz w:val="24"/>
          <w:szCs w:val="24"/>
          <w:lang w:val="en-US"/>
        </w:rPr>
        <w:t>MCH</w:t>
      </w:r>
      <w:r w:rsidR="00123526" w:rsidRPr="009A1C08">
        <w:rPr>
          <w:rFonts w:ascii="Times New Roman" w:hAnsi="Times New Roman" w:cs="Times New Roman"/>
          <w:color w:val="212121"/>
          <w:sz w:val="24"/>
          <w:szCs w:val="24"/>
          <w:lang w:val="en-US"/>
        </w:rPr>
        <w:t xml:space="preserve">, </w:t>
      </w:r>
      <w:r w:rsidR="00467C67" w:rsidRPr="009A1C08">
        <w:rPr>
          <w:rFonts w:ascii="Times New Roman" w:hAnsi="Times New Roman" w:cs="Times New Roman"/>
          <w:color w:val="212121"/>
          <w:sz w:val="24"/>
          <w:szCs w:val="24"/>
          <w:lang w:val="en-US"/>
        </w:rPr>
        <w:t>A</w:t>
      </w:r>
      <w:ins w:id="2538" w:author="anna.resch88@gmail.com" w:date="2022-01-16T11:35:00Z">
        <w:r w:rsidR="008F761D">
          <w:rPr>
            <w:rFonts w:ascii="Times New Roman" w:hAnsi="Times New Roman" w:cs="Times New Roman"/>
            <w:color w:val="212121"/>
            <w:sz w:val="24"/>
            <w:szCs w:val="24"/>
            <w:lang w:val="en-US"/>
          </w:rPr>
          <w:t>l</w:t>
        </w:r>
      </w:ins>
      <w:r w:rsidR="001924E3" w:rsidRPr="009A1C08">
        <w:rPr>
          <w:rFonts w:ascii="Times New Roman" w:hAnsi="Times New Roman" w:cs="Times New Roman"/>
          <w:color w:val="212121"/>
          <w:sz w:val="24"/>
          <w:szCs w:val="24"/>
          <w:lang w:val="en-US"/>
        </w:rPr>
        <w:t>R,</w:t>
      </w:r>
      <w:r w:rsidR="008448DE" w:rsidRPr="009A1C08">
        <w:rPr>
          <w:rFonts w:ascii="Times New Roman" w:hAnsi="Times New Roman" w:cs="Times New Roman"/>
          <w:color w:val="212121"/>
          <w:sz w:val="24"/>
          <w:szCs w:val="24"/>
          <w:lang w:val="en-US"/>
        </w:rPr>
        <w:t xml:space="preserve"> AS, TL, UJ</w:t>
      </w:r>
      <w:r w:rsidR="00123526" w:rsidRPr="009A1C08">
        <w:rPr>
          <w:rFonts w:ascii="Times New Roman" w:hAnsi="Times New Roman" w:cs="Times New Roman"/>
          <w:color w:val="212121"/>
          <w:sz w:val="24"/>
          <w:szCs w:val="24"/>
          <w:lang w:val="en-US"/>
        </w:rPr>
        <w:t xml:space="preserve">, </w:t>
      </w:r>
      <w:r w:rsidR="008448DE" w:rsidRPr="009A1C08">
        <w:rPr>
          <w:rFonts w:ascii="Times New Roman" w:hAnsi="Times New Roman" w:cs="Times New Roman"/>
          <w:color w:val="212121"/>
          <w:sz w:val="24"/>
          <w:szCs w:val="24"/>
          <w:lang w:val="en-US"/>
        </w:rPr>
        <w:t>AK</w:t>
      </w:r>
      <w:r w:rsidR="00123526" w:rsidRPr="009A1C08">
        <w:rPr>
          <w:rFonts w:ascii="Times New Roman" w:hAnsi="Times New Roman" w:cs="Times New Roman"/>
          <w:color w:val="212121"/>
          <w:sz w:val="24"/>
          <w:szCs w:val="24"/>
          <w:lang w:val="en-US"/>
        </w:rPr>
        <w:t xml:space="preserve">, </w:t>
      </w:r>
      <w:r w:rsidR="007237EA" w:rsidRPr="009A1C08">
        <w:rPr>
          <w:rFonts w:ascii="Times New Roman" w:hAnsi="Times New Roman" w:cs="Times New Roman"/>
          <w:color w:val="212121"/>
          <w:sz w:val="24"/>
          <w:szCs w:val="24"/>
          <w:lang w:val="en-US"/>
        </w:rPr>
        <w:t xml:space="preserve">MT, </w:t>
      </w:r>
      <w:r w:rsidR="008448DE" w:rsidRPr="009A1C08">
        <w:rPr>
          <w:rFonts w:ascii="Times New Roman" w:hAnsi="Times New Roman" w:cs="Times New Roman"/>
          <w:color w:val="212121"/>
          <w:sz w:val="24"/>
          <w:szCs w:val="24"/>
          <w:lang w:val="en-US"/>
        </w:rPr>
        <w:t xml:space="preserve">BNB </w:t>
      </w:r>
      <w:r w:rsidRPr="009A1C08">
        <w:rPr>
          <w:rFonts w:ascii="Times New Roman" w:hAnsi="Times New Roman" w:cs="Times New Roman"/>
          <w:color w:val="212121"/>
          <w:sz w:val="24"/>
          <w:szCs w:val="24"/>
          <w:lang w:val="en-US"/>
        </w:rPr>
        <w:t xml:space="preserve">and </w:t>
      </w:r>
      <w:r w:rsidR="00123526" w:rsidRPr="009A1C08">
        <w:rPr>
          <w:rFonts w:ascii="Times New Roman" w:hAnsi="Times New Roman" w:cs="Times New Roman"/>
          <w:color w:val="212121"/>
          <w:sz w:val="24"/>
          <w:szCs w:val="24"/>
          <w:lang w:val="en-US"/>
        </w:rPr>
        <w:t>SH</w:t>
      </w:r>
      <w:r w:rsidRPr="009A1C08">
        <w:rPr>
          <w:rFonts w:ascii="Times New Roman" w:hAnsi="Times New Roman" w:cs="Times New Roman"/>
          <w:color w:val="212121"/>
          <w:sz w:val="24"/>
          <w:szCs w:val="24"/>
          <w:lang w:val="en-US"/>
        </w:rPr>
        <w:t xml:space="preserve"> performed the experiments and data analysis. SMS</w:t>
      </w:r>
      <w:r w:rsidR="004D4B0A" w:rsidRPr="009A1C08">
        <w:rPr>
          <w:rFonts w:ascii="Times New Roman" w:hAnsi="Times New Roman" w:cs="Times New Roman"/>
          <w:color w:val="212121"/>
          <w:sz w:val="24"/>
          <w:szCs w:val="24"/>
          <w:lang w:val="en-US"/>
        </w:rPr>
        <w:t xml:space="preserve"> and</w:t>
      </w:r>
      <w:r w:rsidRPr="009A1C08">
        <w:rPr>
          <w:rFonts w:ascii="Times New Roman" w:hAnsi="Times New Roman" w:cs="Times New Roman"/>
          <w:color w:val="212121"/>
          <w:sz w:val="24"/>
          <w:szCs w:val="24"/>
          <w:lang w:val="en-US"/>
        </w:rPr>
        <w:t xml:space="preserve"> GS coordinated the project. All authors discussed the results and contributed to the</w:t>
      </w:r>
      <w:r w:rsidR="00D64EDB" w:rsidRPr="009A1C08">
        <w:rPr>
          <w:rFonts w:ascii="Times New Roman" w:hAnsi="Times New Roman" w:cs="Times New Roman"/>
          <w:color w:val="212121"/>
          <w:sz w:val="24"/>
          <w:szCs w:val="24"/>
          <w:lang w:val="en-US"/>
        </w:rPr>
        <w:t xml:space="preserve"> </w:t>
      </w:r>
      <w:r w:rsidRPr="009A1C08">
        <w:rPr>
          <w:rFonts w:ascii="Times New Roman" w:hAnsi="Times New Roman" w:cs="Times New Roman"/>
          <w:color w:val="212121"/>
          <w:sz w:val="24"/>
          <w:szCs w:val="24"/>
          <w:lang w:val="en-US"/>
        </w:rPr>
        <w:t>preparation of the paper.</w:t>
      </w:r>
    </w:p>
    <w:p w14:paraId="49CF79AB" w14:textId="77777777" w:rsidR="00736405" w:rsidRPr="009A1C08" w:rsidRDefault="00736405" w:rsidP="00503F07">
      <w:pPr>
        <w:spacing w:line="360" w:lineRule="auto"/>
        <w:jc w:val="both"/>
        <w:rPr>
          <w:rFonts w:ascii="Times New Roman" w:hAnsi="Times New Roman" w:cs="Times New Roman"/>
          <w:color w:val="212121"/>
          <w:sz w:val="24"/>
          <w:szCs w:val="24"/>
          <w:lang w:val="en-US"/>
        </w:rPr>
      </w:pPr>
    </w:p>
    <w:p w14:paraId="25AC617D" w14:textId="77777777" w:rsidR="00736405" w:rsidRPr="00F44BFD" w:rsidRDefault="00736405" w:rsidP="00736405">
      <w:pPr>
        <w:pStyle w:val="FAAuthorInfoSubtitle"/>
        <w:spacing w:before="0" w:after="0" w:line="288" w:lineRule="auto"/>
        <w:rPr>
          <w:rFonts w:ascii="Times New Roman" w:hAnsi="Times New Roman"/>
          <w:sz w:val="24"/>
          <w:szCs w:val="24"/>
        </w:rPr>
      </w:pPr>
      <w:r w:rsidRPr="00F44BFD">
        <w:rPr>
          <w:rFonts w:ascii="Times New Roman" w:hAnsi="Times New Roman"/>
          <w:sz w:val="24"/>
          <w:szCs w:val="24"/>
        </w:rPr>
        <w:t xml:space="preserve">ORCID: </w:t>
      </w:r>
    </w:p>
    <w:p w14:paraId="6124B2DA" w14:textId="77777777" w:rsidR="00736405" w:rsidRPr="00F44BFD" w:rsidRDefault="00736405" w:rsidP="00736405">
      <w:pPr>
        <w:pStyle w:val="StyleFACorrespondingAuthorFootnote7pt"/>
        <w:spacing w:line="288" w:lineRule="auto"/>
        <w:rPr>
          <w:rFonts w:ascii="Times New Roman" w:hAnsi="Times New Roman"/>
          <w:sz w:val="24"/>
          <w:szCs w:val="24"/>
        </w:rPr>
      </w:pPr>
      <w:r w:rsidRPr="00F44BFD">
        <w:rPr>
          <w:rFonts w:ascii="Times New Roman" w:hAnsi="Times New Roman"/>
          <w:sz w:val="24"/>
          <w:szCs w:val="24"/>
        </w:rPr>
        <w:t>Matthias C. Huber: 0000-0003-3034-793X</w:t>
      </w:r>
    </w:p>
    <w:p w14:paraId="57EE491C" w14:textId="77777777" w:rsidR="00736405" w:rsidRPr="00F44BFD" w:rsidRDefault="00736405" w:rsidP="00736405">
      <w:pPr>
        <w:pStyle w:val="StyleFACorrespondingAuthorFootnote7pt"/>
        <w:spacing w:line="288" w:lineRule="auto"/>
        <w:rPr>
          <w:rFonts w:ascii="Times New Roman" w:hAnsi="Times New Roman"/>
          <w:sz w:val="24"/>
          <w:szCs w:val="24"/>
        </w:rPr>
      </w:pPr>
      <w:r w:rsidRPr="00F44BFD">
        <w:rPr>
          <w:rFonts w:ascii="Times New Roman" w:hAnsi="Times New Roman"/>
          <w:sz w:val="24"/>
          <w:szCs w:val="24"/>
        </w:rPr>
        <w:t>Stefan M. Schiller: 0000-0001-6864-496X</w:t>
      </w:r>
    </w:p>
    <w:p w14:paraId="3E19D7F3" w14:textId="0AED9002" w:rsidR="00AF1369" w:rsidRPr="009A1C08" w:rsidRDefault="001D159D" w:rsidP="00AF1369">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br w:type="column"/>
      </w:r>
    </w:p>
    <w:p w14:paraId="2B1DA1B2" w14:textId="0505757A" w:rsidR="00697024" w:rsidRDefault="008C1D11" w:rsidP="002836AC">
      <w:pPr>
        <w:pStyle w:val="berschrift1"/>
        <w:spacing w:line="360" w:lineRule="auto"/>
        <w:jc w:val="both"/>
        <w:rPr>
          <w:rFonts w:ascii="Times New Roman" w:hAnsi="Times New Roman" w:cs="Times New Roman"/>
          <w:lang w:val="en-US"/>
        </w:rPr>
      </w:pPr>
      <w:r w:rsidRPr="009A1C08">
        <w:rPr>
          <w:rFonts w:ascii="Times New Roman" w:hAnsi="Times New Roman" w:cs="Times New Roman"/>
          <w:lang w:val="en-US"/>
        </w:rPr>
        <w:t>References</w:t>
      </w:r>
    </w:p>
    <w:p w14:paraId="78A468A6" w14:textId="5E733232" w:rsidR="00697024" w:rsidRPr="00697024" w:rsidRDefault="00697024" w:rsidP="00697024">
      <w:pPr>
        <w:pStyle w:val="EndNoteBibliography"/>
        <w:spacing w:after="0"/>
        <w:ind w:left="720" w:hanging="720"/>
        <w:rPr>
          <w:noProof/>
        </w:rPr>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Pr="00697024">
        <w:rPr>
          <w:noProof/>
        </w:rPr>
        <w:t>[1]</w:t>
      </w:r>
      <w:r w:rsidRPr="00697024">
        <w:rPr>
          <w:noProof/>
        </w:rPr>
        <w:tab/>
        <w:t>a</w:t>
      </w:r>
      <w:r>
        <w:rPr>
          <w:noProof/>
        </w:rPr>
        <w:t xml:space="preserve">) </w:t>
      </w:r>
      <w:r w:rsidRPr="00697024">
        <w:rPr>
          <w:noProof/>
        </w:rPr>
        <w:t xml:space="preserve">F. Vollrath, W. J. Fairbrother, R. J. P. Williams, E. K. Tillinghast, D. T. Bernstein, K. S. Gallagher, M. A. Townley, </w:t>
      </w:r>
      <w:r w:rsidRPr="00697024">
        <w:rPr>
          <w:i/>
          <w:noProof/>
        </w:rPr>
        <w:t xml:space="preserve">Nature </w:t>
      </w:r>
      <w:r w:rsidRPr="00697024">
        <w:rPr>
          <w:b/>
          <w:noProof/>
        </w:rPr>
        <w:t>1990</w:t>
      </w:r>
      <w:r w:rsidRPr="00697024">
        <w:rPr>
          <w:noProof/>
        </w:rPr>
        <w:t xml:space="preserve">, </w:t>
      </w:r>
      <w:r w:rsidRPr="00697024">
        <w:rPr>
          <w:i/>
          <w:noProof/>
        </w:rPr>
        <w:t>345</w:t>
      </w:r>
      <w:r w:rsidRPr="00697024">
        <w:rPr>
          <w:noProof/>
        </w:rPr>
        <w:t>, 526–528; b</w:t>
      </w:r>
      <w:r>
        <w:rPr>
          <w:noProof/>
        </w:rPr>
        <w:t xml:space="preserve">) </w:t>
      </w:r>
      <w:r w:rsidRPr="00697024">
        <w:rPr>
          <w:noProof/>
        </w:rPr>
        <w:t xml:space="preserve">V. Sahni, T. Blackledge, A. Dhinojwala, </w:t>
      </w:r>
      <w:r w:rsidRPr="00697024">
        <w:rPr>
          <w:i/>
          <w:noProof/>
        </w:rPr>
        <w:t xml:space="preserve">Nat Commun </w:t>
      </w:r>
      <w:r w:rsidRPr="00697024">
        <w:rPr>
          <w:b/>
          <w:noProof/>
        </w:rPr>
        <w:t>2010</w:t>
      </w:r>
      <w:r w:rsidRPr="00697024">
        <w:rPr>
          <w:noProof/>
        </w:rPr>
        <w:t xml:space="preserve">, </w:t>
      </w:r>
      <w:r w:rsidRPr="00697024">
        <w:rPr>
          <w:i/>
          <w:noProof/>
        </w:rPr>
        <w:t>1</w:t>
      </w:r>
      <w:r w:rsidRPr="00697024">
        <w:rPr>
          <w:noProof/>
        </w:rPr>
        <w:t>.</w:t>
      </w:r>
    </w:p>
    <w:p w14:paraId="0340A538" w14:textId="77777777" w:rsidR="00697024" w:rsidRPr="0090123B" w:rsidRDefault="00697024" w:rsidP="00697024">
      <w:pPr>
        <w:pStyle w:val="EndNoteBibliography"/>
        <w:spacing w:after="0"/>
        <w:ind w:left="720" w:hanging="720"/>
        <w:rPr>
          <w:noProof/>
          <w:lang w:val="de-DE"/>
          <w:rPrChange w:id="2539" w:author="Bizan N. Balzer" w:date="2021-09-24T21:09:00Z">
            <w:rPr>
              <w:noProof/>
            </w:rPr>
          </w:rPrChange>
        </w:rPr>
      </w:pPr>
      <w:r w:rsidRPr="0090123B">
        <w:rPr>
          <w:noProof/>
          <w:lang w:val="de-DE"/>
          <w:rPrChange w:id="2540" w:author="Bizan N. Balzer" w:date="2021-09-24T21:09:00Z">
            <w:rPr>
              <w:noProof/>
            </w:rPr>
          </w:rPrChange>
        </w:rPr>
        <w:t>[2]</w:t>
      </w:r>
      <w:r w:rsidRPr="0090123B">
        <w:rPr>
          <w:noProof/>
          <w:lang w:val="de-DE"/>
          <w:rPrChange w:id="2541" w:author="Bizan N. Balzer" w:date="2021-09-24T21:09:00Z">
            <w:rPr>
              <w:noProof/>
            </w:rPr>
          </w:rPrChange>
        </w:rPr>
        <w:tab/>
        <w:t xml:space="preserve">J. Yu, Y. Kan, M. Rapp, E. Danner, W. Wei, S. Das, D. R. Miller, Y. Chen, J. H. Waite, J. N. Israelachvili, </w:t>
      </w:r>
      <w:r w:rsidRPr="0090123B">
        <w:rPr>
          <w:i/>
          <w:noProof/>
          <w:lang w:val="de-DE"/>
          <w:rPrChange w:id="2542" w:author="Bizan N. Balzer" w:date="2021-09-24T21:09:00Z">
            <w:rPr>
              <w:i/>
              <w:noProof/>
            </w:rPr>
          </w:rPrChange>
        </w:rPr>
        <w:t xml:space="preserve">Proc Natl Acad Sci U S A. </w:t>
      </w:r>
      <w:r w:rsidRPr="0090123B">
        <w:rPr>
          <w:b/>
          <w:noProof/>
          <w:lang w:val="de-DE"/>
          <w:rPrChange w:id="2543" w:author="Bizan N. Balzer" w:date="2021-09-24T21:09:00Z">
            <w:rPr>
              <w:b/>
              <w:noProof/>
            </w:rPr>
          </w:rPrChange>
        </w:rPr>
        <w:t>2013</w:t>
      </w:r>
      <w:r w:rsidRPr="0090123B">
        <w:rPr>
          <w:noProof/>
          <w:lang w:val="de-DE"/>
          <w:rPrChange w:id="2544" w:author="Bizan N. Balzer" w:date="2021-09-24T21:09:00Z">
            <w:rPr>
              <w:noProof/>
            </w:rPr>
          </w:rPrChange>
        </w:rPr>
        <w:t xml:space="preserve">, </w:t>
      </w:r>
      <w:r w:rsidRPr="0090123B">
        <w:rPr>
          <w:i/>
          <w:noProof/>
          <w:lang w:val="de-DE"/>
          <w:rPrChange w:id="2545" w:author="Bizan N. Balzer" w:date="2021-09-24T21:09:00Z">
            <w:rPr>
              <w:i/>
              <w:noProof/>
            </w:rPr>
          </w:rPrChange>
        </w:rPr>
        <w:t>110</w:t>
      </w:r>
      <w:r w:rsidRPr="0090123B">
        <w:rPr>
          <w:noProof/>
          <w:lang w:val="de-DE"/>
          <w:rPrChange w:id="2546" w:author="Bizan N. Balzer" w:date="2021-09-24T21:09:00Z">
            <w:rPr>
              <w:noProof/>
            </w:rPr>
          </w:rPrChange>
        </w:rPr>
        <w:t>, 15680–15685.</w:t>
      </w:r>
    </w:p>
    <w:p w14:paraId="73540EAC" w14:textId="77777777" w:rsidR="00697024" w:rsidRPr="00697024" w:rsidRDefault="00697024" w:rsidP="00697024">
      <w:pPr>
        <w:pStyle w:val="EndNoteBibliography"/>
        <w:spacing w:after="0"/>
        <w:ind w:left="720" w:hanging="720"/>
        <w:rPr>
          <w:noProof/>
        </w:rPr>
      </w:pPr>
      <w:r w:rsidRPr="00697024">
        <w:rPr>
          <w:noProof/>
        </w:rPr>
        <w:t>[3]</w:t>
      </w:r>
      <w:r w:rsidRPr="00697024">
        <w:rPr>
          <w:noProof/>
        </w:rPr>
        <w:tab/>
        <w:t xml:space="preserve">J. Gosline, M. Lillie, E. Carrington, P. Guerette, C. Ortlepp, K. Savage, </w:t>
      </w:r>
      <w:r w:rsidRPr="00697024">
        <w:rPr>
          <w:i/>
          <w:noProof/>
        </w:rPr>
        <w:t xml:space="preserve">Philos Trans R Soc Lond B Biol Sci. </w:t>
      </w:r>
      <w:r w:rsidRPr="00697024">
        <w:rPr>
          <w:b/>
          <w:noProof/>
        </w:rPr>
        <w:t>2002</w:t>
      </w:r>
      <w:r w:rsidRPr="00697024">
        <w:rPr>
          <w:noProof/>
        </w:rPr>
        <w:t xml:space="preserve">, </w:t>
      </w:r>
      <w:r w:rsidRPr="00697024">
        <w:rPr>
          <w:i/>
          <w:noProof/>
        </w:rPr>
        <w:t>357</w:t>
      </w:r>
      <w:r w:rsidRPr="00697024">
        <w:rPr>
          <w:noProof/>
        </w:rPr>
        <w:t>, 121–132.</w:t>
      </w:r>
    </w:p>
    <w:p w14:paraId="6D62F879" w14:textId="77777777" w:rsidR="00697024" w:rsidRPr="00697024" w:rsidRDefault="00697024" w:rsidP="00697024">
      <w:pPr>
        <w:pStyle w:val="EndNoteBibliography"/>
        <w:spacing w:after="0"/>
        <w:ind w:left="720" w:hanging="720"/>
        <w:rPr>
          <w:noProof/>
        </w:rPr>
      </w:pPr>
      <w:r w:rsidRPr="00697024">
        <w:rPr>
          <w:noProof/>
        </w:rPr>
        <w:t>[4]</w:t>
      </w:r>
      <w:r w:rsidRPr="00697024">
        <w:rPr>
          <w:noProof/>
        </w:rPr>
        <w:tab/>
        <w:t xml:space="preserve">C. M. Elvin, A. G. Carr, M. G. Huson, J. M. Maxwell, R. D. Pearson, T. Vuocolo, N. E. Liyou, D. C. C. C. Wong, D. J. Merritt, N. E. Dixon, </w:t>
      </w:r>
      <w:r w:rsidRPr="00697024">
        <w:rPr>
          <w:i/>
          <w:noProof/>
        </w:rPr>
        <w:t xml:space="preserve">Nature </w:t>
      </w:r>
      <w:r w:rsidRPr="00697024">
        <w:rPr>
          <w:b/>
          <w:noProof/>
        </w:rPr>
        <w:t>2005</w:t>
      </w:r>
      <w:r w:rsidRPr="00697024">
        <w:rPr>
          <w:noProof/>
        </w:rPr>
        <w:t xml:space="preserve">, </w:t>
      </w:r>
      <w:r w:rsidRPr="00697024">
        <w:rPr>
          <w:i/>
          <w:noProof/>
        </w:rPr>
        <w:t>437</w:t>
      </w:r>
      <w:r w:rsidRPr="00697024">
        <w:rPr>
          <w:noProof/>
        </w:rPr>
        <w:t>, 999-1002.</w:t>
      </w:r>
    </w:p>
    <w:p w14:paraId="5F82BAA9" w14:textId="77777777" w:rsidR="00697024" w:rsidRPr="00697024" w:rsidRDefault="00697024" w:rsidP="00697024">
      <w:pPr>
        <w:pStyle w:val="EndNoteBibliography"/>
        <w:spacing w:after="0"/>
        <w:ind w:left="720" w:hanging="720"/>
        <w:rPr>
          <w:noProof/>
        </w:rPr>
      </w:pPr>
      <w:r w:rsidRPr="00697024">
        <w:rPr>
          <w:noProof/>
        </w:rPr>
        <w:t>[5]</w:t>
      </w:r>
      <w:r w:rsidRPr="00697024">
        <w:rPr>
          <w:noProof/>
        </w:rPr>
        <w:tab/>
        <w:t xml:space="preserve">N. Saha, N. Saha, T. Sáha, E. T. Öner, U. V. Brodnjak, H. Redl, J. von Byern, P. Sáha, </w:t>
      </w:r>
      <w:r w:rsidRPr="00697024">
        <w:rPr>
          <w:i/>
          <w:noProof/>
        </w:rPr>
        <w:t>Polymers</w:t>
      </w:r>
      <w:r w:rsidRPr="00697024">
        <w:rPr>
          <w:b/>
          <w:noProof/>
        </w:rPr>
        <w:t xml:space="preserve"> 2020</w:t>
      </w:r>
      <w:r w:rsidRPr="00697024">
        <w:rPr>
          <w:noProof/>
        </w:rPr>
        <w:t xml:space="preserve">, </w:t>
      </w:r>
      <w:r w:rsidRPr="00697024">
        <w:rPr>
          <w:i/>
          <w:noProof/>
        </w:rPr>
        <w:t>12</w:t>
      </w:r>
      <w:r w:rsidRPr="00697024">
        <w:rPr>
          <w:noProof/>
        </w:rPr>
        <w:t>, 3015.</w:t>
      </w:r>
    </w:p>
    <w:p w14:paraId="6D91C4AF" w14:textId="77777777" w:rsidR="00697024" w:rsidRPr="00697024" w:rsidRDefault="00697024" w:rsidP="00697024">
      <w:pPr>
        <w:pStyle w:val="EndNoteBibliography"/>
        <w:spacing w:after="0"/>
        <w:ind w:left="720" w:hanging="720"/>
        <w:rPr>
          <w:noProof/>
        </w:rPr>
      </w:pPr>
      <w:r w:rsidRPr="00697024">
        <w:rPr>
          <w:noProof/>
        </w:rPr>
        <w:t>[6]</w:t>
      </w:r>
      <w:r w:rsidRPr="00697024">
        <w:rPr>
          <w:noProof/>
        </w:rPr>
        <w:tab/>
        <w:t xml:space="preserve">R. Jain, S. Wairkar, </w:t>
      </w:r>
      <w:r w:rsidRPr="00697024">
        <w:rPr>
          <w:i/>
          <w:noProof/>
        </w:rPr>
        <w:t xml:space="preserve">International Journal of Biological Macromolecules </w:t>
      </w:r>
      <w:r w:rsidRPr="00697024">
        <w:rPr>
          <w:b/>
          <w:noProof/>
        </w:rPr>
        <w:t>2019</w:t>
      </w:r>
      <w:r w:rsidRPr="00697024">
        <w:rPr>
          <w:noProof/>
        </w:rPr>
        <w:t xml:space="preserve">, </w:t>
      </w:r>
      <w:r w:rsidRPr="00697024">
        <w:rPr>
          <w:i/>
          <w:noProof/>
        </w:rPr>
        <w:t>137</w:t>
      </w:r>
      <w:r w:rsidRPr="00697024">
        <w:rPr>
          <w:noProof/>
        </w:rPr>
        <w:t>, 95–106.</w:t>
      </w:r>
    </w:p>
    <w:p w14:paraId="0F3D432E" w14:textId="77777777" w:rsidR="00697024" w:rsidRPr="00697024" w:rsidRDefault="00697024" w:rsidP="00697024">
      <w:pPr>
        <w:pStyle w:val="EndNoteBibliography"/>
        <w:spacing w:after="0"/>
        <w:ind w:left="720" w:hanging="720"/>
        <w:rPr>
          <w:noProof/>
        </w:rPr>
      </w:pPr>
      <w:r w:rsidRPr="00697024">
        <w:rPr>
          <w:noProof/>
        </w:rPr>
        <w:t>[7]</w:t>
      </w:r>
      <w:r w:rsidRPr="00697024">
        <w:rPr>
          <w:noProof/>
        </w:rPr>
        <w:tab/>
        <w:t xml:space="preserve">G. M. Taboada, K. Yang, M. J. N. Pereira, S. S. Liu, Y. Hu, J. M. Karp, N. Artzi, Y. Lee, </w:t>
      </w:r>
      <w:r w:rsidRPr="00697024">
        <w:rPr>
          <w:i/>
          <w:noProof/>
        </w:rPr>
        <w:t xml:space="preserve">Nature Review Materials </w:t>
      </w:r>
      <w:r w:rsidRPr="00697024">
        <w:rPr>
          <w:b/>
          <w:noProof/>
        </w:rPr>
        <w:t>2020</w:t>
      </w:r>
      <w:r w:rsidRPr="00697024">
        <w:rPr>
          <w:noProof/>
        </w:rPr>
        <w:t xml:space="preserve">, </w:t>
      </w:r>
      <w:r w:rsidRPr="00697024">
        <w:rPr>
          <w:i/>
          <w:noProof/>
        </w:rPr>
        <w:t>5</w:t>
      </w:r>
      <w:r w:rsidRPr="00697024">
        <w:rPr>
          <w:noProof/>
        </w:rPr>
        <w:t>, 310-329.</w:t>
      </w:r>
    </w:p>
    <w:p w14:paraId="0A977BFD" w14:textId="77777777" w:rsidR="00697024" w:rsidRPr="00697024" w:rsidRDefault="00697024" w:rsidP="00697024">
      <w:pPr>
        <w:pStyle w:val="EndNoteBibliography"/>
        <w:spacing w:after="0"/>
        <w:ind w:left="720" w:hanging="720"/>
        <w:rPr>
          <w:noProof/>
        </w:rPr>
      </w:pPr>
      <w:r w:rsidRPr="00697024">
        <w:rPr>
          <w:noProof/>
        </w:rPr>
        <w:t>[8]</w:t>
      </w:r>
      <w:r w:rsidRPr="00697024">
        <w:rPr>
          <w:noProof/>
        </w:rPr>
        <w:tab/>
        <w:t xml:space="preserve">L. Ge, S. Chen, </w:t>
      </w:r>
      <w:r w:rsidRPr="00697024">
        <w:rPr>
          <w:i/>
          <w:noProof/>
        </w:rPr>
        <w:t xml:space="preserve">Polymers </w:t>
      </w:r>
      <w:r w:rsidRPr="00697024">
        <w:rPr>
          <w:b/>
          <w:noProof/>
        </w:rPr>
        <w:t>2020</w:t>
      </w:r>
      <w:r w:rsidRPr="00697024">
        <w:rPr>
          <w:noProof/>
        </w:rPr>
        <w:t xml:space="preserve">, </w:t>
      </w:r>
      <w:r w:rsidRPr="00697024">
        <w:rPr>
          <w:i/>
          <w:noProof/>
        </w:rPr>
        <w:t>12</w:t>
      </w:r>
      <w:r w:rsidRPr="00697024">
        <w:rPr>
          <w:noProof/>
        </w:rPr>
        <w:t>, 939-939.</w:t>
      </w:r>
    </w:p>
    <w:p w14:paraId="1963D593" w14:textId="7BBA310E" w:rsidR="00697024" w:rsidRPr="00697024" w:rsidRDefault="00697024" w:rsidP="00697024">
      <w:pPr>
        <w:pStyle w:val="EndNoteBibliography"/>
        <w:spacing w:after="0"/>
        <w:ind w:left="720" w:hanging="720"/>
        <w:rPr>
          <w:noProof/>
        </w:rPr>
      </w:pPr>
      <w:r w:rsidRPr="00697024">
        <w:rPr>
          <w:noProof/>
        </w:rPr>
        <w:t>[9]</w:t>
      </w:r>
      <w:r w:rsidRPr="00697024">
        <w:rPr>
          <w:noProof/>
        </w:rPr>
        <w:tab/>
        <w:t>a</w:t>
      </w:r>
      <w:r>
        <w:rPr>
          <w:noProof/>
        </w:rPr>
        <w:t xml:space="preserve">) </w:t>
      </w:r>
      <w:r w:rsidRPr="00697024">
        <w:rPr>
          <w:noProof/>
        </w:rPr>
        <w:t xml:space="preserve">A. P. Duarte, J. F. Coelho, J. C. Bordado, M. T. Cidade, M. H. Gil, </w:t>
      </w:r>
      <w:r w:rsidRPr="00697024">
        <w:rPr>
          <w:i/>
          <w:noProof/>
        </w:rPr>
        <w:t xml:space="preserve">Progress in Polymer Science </w:t>
      </w:r>
      <w:r w:rsidRPr="00697024">
        <w:rPr>
          <w:b/>
          <w:noProof/>
        </w:rPr>
        <w:t>2012</w:t>
      </w:r>
      <w:r w:rsidRPr="00697024">
        <w:rPr>
          <w:noProof/>
        </w:rPr>
        <w:t xml:space="preserve">, </w:t>
      </w:r>
      <w:r w:rsidRPr="00697024">
        <w:rPr>
          <w:i/>
          <w:noProof/>
        </w:rPr>
        <w:t>37</w:t>
      </w:r>
      <w:r w:rsidRPr="00697024">
        <w:rPr>
          <w:noProof/>
        </w:rPr>
        <w:t>, 1031-1050; b</w:t>
      </w:r>
      <w:r>
        <w:rPr>
          <w:noProof/>
        </w:rPr>
        <w:t xml:space="preserve">) </w:t>
      </w:r>
      <w:r w:rsidRPr="00697024">
        <w:rPr>
          <w:noProof/>
        </w:rPr>
        <w:t xml:space="preserve">H. C. Park, R. Champakalakshmi, P. P. Panengad, M. Raghunath, J. S. Mehta, </w:t>
      </w:r>
      <w:r w:rsidRPr="00697024">
        <w:rPr>
          <w:i/>
          <w:noProof/>
        </w:rPr>
        <w:t xml:space="preserve">Expert Review of Ophthalmology </w:t>
      </w:r>
      <w:r w:rsidRPr="00697024">
        <w:rPr>
          <w:b/>
          <w:noProof/>
        </w:rPr>
        <w:t>2011</w:t>
      </w:r>
      <w:r w:rsidRPr="00697024">
        <w:rPr>
          <w:noProof/>
        </w:rPr>
        <w:t xml:space="preserve">, </w:t>
      </w:r>
      <w:r w:rsidRPr="00697024">
        <w:rPr>
          <w:i/>
          <w:noProof/>
        </w:rPr>
        <w:t>6</w:t>
      </w:r>
      <w:r w:rsidRPr="00697024">
        <w:rPr>
          <w:noProof/>
        </w:rPr>
        <w:t>, 631-655.</w:t>
      </w:r>
    </w:p>
    <w:p w14:paraId="2FF6B6C9" w14:textId="77777777" w:rsidR="00697024" w:rsidRPr="00697024" w:rsidRDefault="00697024" w:rsidP="00697024">
      <w:pPr>
        <w:pStyle w:val="EndNoteBibliography"/>
        <w:spacing w:after="0"/>
        <w:ind w:left="720" w:hanging="720"/>
        <w:rPr>
          <w:noProof/>
        </w:rPr>
      </w:pPr>
      <w:r w:rsidRPr="00697024">
        <w:rPr>
          <w:noProof/>
        </w:rPr>
        <w:t>[10]</w:t>
      </w:r>
      <w:r w:rsidRPr="00697024">
        <w:rPr>
          <w:noProof/>
        </w:rPr>
        <w:tab/>
        <w:t xml:space="preserve">W. B. Fürst, Asmita, </w:t>
      </w:r>
      <w:r w:rsidRPr="00697024">
        <w:rPr>
          <w:i/>
          <w:noProof/>
        </w:rPr>
        <w:t xml:space="preserve">The Annals of Thoracic Surgery </w:t>
      </w:r>
      <w:r w:rsidRPr="00697024">
        <w:rPr>
          <w:b/>
          <w:noProof/>
        </w:rPr>
        <w:t>2004</w:t>
      </w:r>
      <w:r w:rsidRPr="00697024">
        <w:rPr>
          <w:noProof/>
        </w:rPr>
        <w:t xml:space="preserve">, </w:t>
      </w:r>
      <w:r w:rsidRPr="00697024">
        <w:rPr>
          <w:i/>
          <w:noProof/>
        </w:rPr>
        <w:t>79</w:t>
      </w:r>
      <w:r w:rsidRPr="00697024">
        <w:rPr>
          <w:noProof/>
        </w:rPr>
        <w:t>, 1522-1528.</w:t>
      </w:r>
    </w:p>
    <w:p w14:paraId="720303B6" w14:textId="77777777" w:rsidR="00697024" w:rsidRPr="0090123B" w:rsidRDefault="00697024" w:rsidP="00697024">
      <w:pPr>
        <w:pStyle w:val="EndNoteBibliography"/>
        <w:spacing w:after="0"/>
        <w:ind w:left="720" w:hanging="720"/>
        <w:rPr>
          <w:noProof/>
          <w:lang w:val="de-DE"/>
          <w:rPrChange w:id="2547" w:author="Bizan N. Balzer" w:date="2021-09-24T21:09:00Z">
            <w:rPr>
              <w:noProof/>
            </w:rPr>
          </w:rPrChange>
        </w:rPr>
      </w:pPr>
      <w:r w:rsidRPr="0090123B">
        <w:rPr>
          <w:noProof/>
          <w:lang w:val="de-DE"/>
          <w:rPrChange w:id="2548" w:author="Bizan N. Balzer" w:date="2021-09-24T21:09:00Z">
            <w:rPr>
              <w:noProof/>
            </w:rPr>
          </w:rPrChange>
        </w:rPr>
        <w:t>[11]</w:t>
      </w:r>
      <w:r w:rsidRPr="0090123B">
        <w:rPr>
          <w:noProof/>
          <w:lang w:val="de-DE"/>
          <w:rPrChange w:id="2549" w:author="Bizan N. Balzer" w:date="2021-09-24T21:09:00Z">
            <w:rPr>
              <w:noProof/>
            </w:rPr>
          </w:rPrChange>
        </w:rPr>
        <w:tab/>
        <w:t xml:space="preserve">A. W. S. Erasmi, H.H.; Wolschläger, C. , </w:t>
      </w:r>
      <w:r w:rsidRPr="0090123B">
        <w:rPr>
          <w:i/>
          <w:noProof/>
          <w:lang w:val="de-DE"/>
          <w:rPrChange w:id="2550" w:author="Bizan N. Balzer" w:date="2021-09-24T21:09:00Z">
            <w:rPr>
              <w:i/>
              <w:noProof/>
            </w:rPr>
          </w:rPrChange>
        </w:rPr>
        <w:t xml:space="preserve">Ann Thorac Surg. </w:t>
      </w:r>
      <w:r w:rsidRPr="0090123B">
        <w:rPr>
          <w:b/>
          <w:noProof/>
          <w:lang w:val="de-DE"/>
          <w:rPrChange w:id="2551" w:author="Bizan N. Balzer" w:date="2021-09-24T21:09:00Z">
            <w:rPr>
              <w:b/>
              <w:noProof/>
            </w:rPr>
          </w:rPrChange>
        </w:rPr>
        <w:t>2002</w:t>
      </w:r>
      <w:r w:rsidRPr="0090123B">
        <w:rPr>
          <w:noProof/>
          <w:lang w:val="de-DE"/>
          <w:rPrChange w:id="2552" w:author="Bizan N. Balzer" w:date="2021-09-24T21:09:00Z">
            <w:rPr>
              <w:noProof/>
            </w:rPr>
          </w:rPrChange>
        </w:rPr>
        <w:t xml:space="preserve">, </w:t>
      </w:r>
      <w:r w:rsidRPr="0090123B">
        <w:rPr>
          <w:i/>
          <w:noProof/>
          <w:lang w:val="de-DE"/>
          <w:rPrChange w:id="2553" w:author="Bizan N. Balzer" w:date="2021-09-24T21:09:00Z">
            <w:rPr>
              <w:i/>
              <w:noProof/>
            </w:rPr>
          </w:rPrChange>
        </w:rPr>
        <w:t>73</w:t>
      </w:r>
      <w:r w:rsidRPr="0090123B">
        <w:rPr>
          <w:noProof/>
          <w:lang w:val="de-DE"/>
          <w:rPrChange w:id="2554" w:author="Bizan N. Balzer" w:date="2021-09-24T21:09:00Z">
            <w:rPr>
              <w:noProof/>
            </w:rPr>
          </w:rPrChange>
        </w:rPr>
        <w:t>, 1025-1026.</w:t>
      </w:r>
    </w:p>
    <w:p w14:paraId="46EF2254" w14:textId="4261F1BB" w:rsidR="00697024" w:rsidRPr="0090123B" w:rsidRDefault="00697024" w:rsidP="00697024">
      <w:pPr>
        <w:pStyle w:val="EndNoteBibliography"/>
        <w:spacing w:after="0"/>
        <w:ind w:left="720" w:hanging="720"/>
        <w:rPr>
          <w:noProof/>
          <w:lang w:val="de-DE"/>
          <w:rPrChange w:id="2555" w:author="Bizan N. Balzer" w:date="2021-09-24T21:09:00Z">
            <w:rPr>
              <w:noProof/>
            </w:rPr>
          </w:rPrChange>
        </w:rPr>
      </w:pPr>
      <w:r w:rsidRPr="0090123B">
        <w:rPr>
          <w:noProof/>
          <w:lang w:val="de-DE"/>
          <w:rPrChange w:id="2556" w:author="Bizan N. Balzer" w:date="2021-09-24T21:09:00Z">
            <w:rPr>
              <w:noProof/>
            </w:rPr>
          </w:rPrChange>
        </w:rPr>
        <w:t>[12]</w:t>
      </w:r>
      <w:r w:rsidRPr="0090123B">
        <w:rPr>
          <w:noProof/>
          <w:lang w:val="de-DE"/>
          <w:rPrChange w:id="2557" w:author="Bizan N. Balzer" w:date="2021-09-24T21:09:00Z">
            <w:rPr>
              <w:noProof/>
            </w:rPr>
          </w:rPrChange>
        </w:rPr>
        <w:tab/>
        <w:t xml:space="preserve">a) D.-A. Wang, S. Varghese, B. Sharma, I. Strehin, S. Fermanian, J. Gorham, D. H. Fairbrother, B. M. Cascio, J. H. Elisseeff, </w:t>
      </w:r>
      <w:r w:rsidRPr="0090123B">
        <w:rPr>
          <w:i/>
          <w:noProof/>
          <w:lang w:val="de-DE"/>
          <w:rPrChange w:id="2558" w:author="Bizan N. Balzer" w:date="2021-09-24T21:09:00Z">
            <w:rPr>
              <w:i/>
              <w:noProof/>
            </w:rPr>
          </w:rPrChange>
        </w:rPr>
        <w:t xml:space="preserve">Nature Materials </w:t>
      </w:r>
      <w:r w:rsidRPr="0090123B">
        <w:rPr>
          <w:b/>
          <w:noProof/>
          <w:lang w:val="de-DE"/>
          <w:rPrChange w:id="2559" w:author="Bizan N. Balzer" w:date="2021-09-24T21:09:00Z">
            <w:rPr>
              <w:b/>
              <w:noProof/>
            </w:rPr>
          </w:rPrChange>
        </w:rPr>
        <w:t>2007</w:t>
      </w:r>
      <w:r w:rsidRPr="0090123B">
        <w:rPr>
          <w:noProof/>
          <w:lang w:val="de-DE"/>
          <w:rPrChange w:id="2560" w:author="Bizan N. Balzer" w:date="2021-09-24T21:09:00Z">
            <w:rPr>
              <w:noProof/>
            </w:rPr>
          </w:rPrChange>
        </w:rPr>
        <w:t xml:space="preserve">, </w:t>
      </w:r>
      <w:r w:rsidRPr="0090123B">
        <w:rPr>
          <w:i/>
          <w:noProof/>
          <w:lang w:val="de-DE"/>
          <w:rPrChange w:id="2561" w:author="Bizan N. Balzer" w:date="2021-09-24T21:09:00Z">
            <w:rPr>
              <w:i/>
              <w:noProof/>
            </w:rPr>
          </w:rPrChange>
        </w:rPr>
        <w:t>6</w:t>
      </w:r>
      <w:r w:rsidRPr="0090123B">
        <w:rPr>
          <w:noProof/>
          <w:lang w:val="de-DE"/>
          <w:rPrChange w:id="2562" w:author="Bizan N. Balzer" w:date="2021-09-24T21:09:00Z">
            <w:rPr>
              <w:noProof/>
            </w:rPr>
          </w:rPrChange>
        </w:rPr>
        <w:t xml:space="preserve">, 385-392; b) N. Annabi, Y.-N. Zhang, A. Assmann, E. S. Sani, G. Cheng, A. D. Lassaletta, A. Vegh, B. Dehghani, G. U. Ruiz-Esparza, X. Wang, S. Gangadharan, A. S. Weiss, A. Khademhosseini, </w:t>
      </w:r>
      <w:r w:rsidRPr="0090123B">
        <w:rPr>
          <w:i/>
          <w:noProof/>
          <w:lang w:val="de-DE"/>
          <w:rPrChange w:id="2563" w:author="Bizan N. Balzer" w:date="2021-09-24T21:09:00Z">
            <w:rPr>
              <w:i/>
              <w:noProof/>
            </w:rPr>
          </w:rPrChange>
        </w:rPr>
        <w:t xml:space="preserve">Science Translational Medicine </w:t>
      </w:r>
      <w:r w:rsidRPr="0090123B">
        <w:rPr>
          <w:b/>
          <w:noProof/>
          <w:lang w:val="de-DE"/>
          <w:rPrChange w:id="2564" w:author="Bizan N. Balzer" w:date="2021-09-24T21:09:00Z">
            <w:rPr>
              <w:b/>
              <w:noProof/>
            </w:rPr>
          </w:rPrChange>
        </w:rPr>
        <w:t>2017</w:t>
      </w:r>
      <w:r w:rsidRPr="0090123B">
        <w:rPr>
          <w:noProof/>
          <w:lang w:val="de-DE"/>
          <w:rPrChange w:id="2565" w:author="Bizan N. Balzer" w:date="2021-09-24T21:09:00Z">
            <w:rPr>
              <w:noProof/>
            </w:rPr>
          </w:rPrChange>
        </w:rPr>
        <w:t xml:space="preserve">, </w:t>
      </w:r>
      <w:r w:rsidRPr="0090123B">
        <w:rPr>
          <w:i/>
          <w:noProof/>
          <w:lang w:val="de-DE"/>
          <w:rPrChange w:id="2566" w:author="Bizan N. Balzer" w:date="2021-09-24T21:09:00Z">
            <w:rPr>
              <w:i/>
              <w:noProof/>
            </w:rPr>
          </w:rPrChange>
        </w:rPr>
        <w:t>9</w:t>
      </w:r>
      <w:r w:rsidRPr="0090123B">
        <w:rPr>
          <w:noProof/>
          <w:lang w:val="de-DE"/>
          <w:rPrChange w:id="2567" w:author="Bizan N. Balzer" w:date="2021-09-24T21:09:00Z">
            <w:rPr>
              <w:noProof/>
            </w:rPr>
          </w:rPrChange>
        </w:rPr>
        <w:t xml:space="preserve">, eaai7466; c) E. Shirzaei Sani, A. Kheirkhah, D. Rana, Z. Sun, W. Foulsham, A. Sheikhi, A. Khademhosseini, R. Dana, N. Annab, </w:t>
      </w:r>
      <w:r w:rsidRPr="0090123B">
        <w:rPr>
          <w:i/>
          <w:noProof/>
          <w:lang w:val="de-DE"/>
          <w:rPrChange w:id="2568" w:author="Bizan N. Balzer" w:date="2021-09-24T21:09:00Z">
            <w:rPr>
              <w:i/>
              <w:noProof/>
            </w:rPr>
          </w:rPrChange>
        </w:rPr>
        <w:t xml:space="preserve">Science Advances </w:t>
      </w:r>
      <w:r w:rsidRPr="0090123B">
        <w:rPr>
          <w:b/>
          <w:noProof/>
          <w:lang w:val="de-DE"/>
          <w:rPrChange w:id="2569" w:author="Bizan N. Balzer" w:date="2021-09-24T21:09:00Z">
            <w:rPr>
              <w:b/>
              <w:noProof/>
            </w:rPr>
          </w:rPrChange>
        </w:rPr>
        <w:t>2019</w:t>
      </w:r>
      <w:r w:rsidRPr="0090123B">
        <w:rPr>
          <w:noProof/>
          <w:lang w:val="de-DE"/>
          <w:rPrChange w:id="2570" w:author="Bizan N. Balzer" w:date="2021-09-24T21:09:00Z">
            <w:rPr>
              <w:noProof/>
            </w:rPr>
          </w:rPrChange>
        </w:rPr>
        <w:t xml:space="preserve">, </w:t>
      </w:r>
      <w:r w:rsidRPr="0090123B">
        <w:rPr>
          <w:i/>
          <w:noProof/>
          <w:lang w:val="de-DE"/>
          <w:rPrChange w:id="2571" w:author="Bizan N. Balzer" w:date="2021-09-24T21:09:00Z">
            <w:rPr>
              <w:i/>
              <w:noProof/>
            </w:rPr>
          </w:rPrChange>
        </w:rPr>
        <w:t>5</w:t>
      </w:r>
      <w:r w:rsidRPr="0090123B">
        <w:rPr>
          <w:noProof/>
          <w:lang w:val="de-DE"/>
          <w:rPrChange w:id="2572" w:author="Bizan N. Balzer" w:date="2021-09-24T21:09:00Z">
            <w:rPr>
              <w:noProof/>
            </w:rPr>
          </w:rPrChange>
        </w:rPr>
        <w:t xml:space="preserve">, eaav1281; d) Y. Hong, F. Zhou, Y. Hua, X. Zhang, C. Ni, D. Pan, Y. Zhang, D. Jiang, L. Yang, Q. Lin, Y. Zou, D. Yu, D. E. Arnot, X. Zou, L. Zhu, S. Zhang, H. Ouyang, </w:t>
      </w:r>
      <w:r w:rsidRPr="0090123B">
        <w:rPr>
          <w:i/>
          <w:noProof/>
          <w:lang w:val="de-DE"/>
          <w:rPrChange w:id="2573" w:author="Bizan N. Balzer" w:date="2021-09-24T21:09:00Z">
            <w:rPr>
              <w:i/>
              <w:noProof/>
            </w:rPr>
          </w:rPrChange>
        </w:rPr>
        <w:t xml:space="preserve">Nature Communications </w:t>
      </w:r>
      <w:r w:rsidRPr="0090123B">
        <w:rPr>
          <w:b/>
          <w:noProof/>
          <w:lang w:val="de-DE"/>
          <w:rPrChange w:id="2574" w:author="Bizan N. Balzer" w:date="2021-09-24T21:09:00Z">
            <w:rPr>
              <w:b/>
              <w:noProof/>
            </w:rPr>
          </w:rPrChange>
        </w:rPr>
        <w:t>2019</w:t>
      </w:r>
      <w:r w:rsidRPr="0090123B">
        <w:rPr>
          <w:noProof/>
          <w:lang w:val="de-DE"/>
          <w:rPrChange w:id="2575" w:author="Bizan N. Balzer" w:date="2021-09-24T21:09:00Z">
            <w:rPr>
              <w:noProof/>
            </w:rPr>
          </w:rPrChange>
        </w:rPr>
        <w:t xml:space="preserve">, </w:t>
      </w:r>
      <w:r w:rsidRPr="0090123B">
        <w:rPr>
          <w:i/>
          <w:noProof/>
          <w:lang w:val="de-DE"/>
          <w:rPrChange w:id="2576" w:author="Bizan N. Balzer" w:date="2021-09-24T21:09:00Z">
            <w:rPr>
              <w:i/>
              <w:noProof/>
            </w:rPr>
          </w:rPrChange>
        </w:rPr>
        <w:t>10</w:t>
      </w:r>
      <w:r w:rsidRPr="0090123B">
        <w:rPr>
          <w:noProof/>
          <w:lang w:val="de-DE"/>
          <w:rPrChange w:id="2577" w:author="Bizan N. Balzer" w:date="2021-09-24T21:09:00Z">
            <w:rPr>
              <w:noProof/>
            </w:rPr>
          </w:rPrChange>
        </w:rPr>
        <w:t>, 2060.</w:t>
      </w:r>
    </w:p>
    <w:p w14:paraId="3120EECB" w14:textId="77777777" w:rsidR="00697024" w:rsidRPr="00697024" w:rsidRDefault="00697024" w:rsidP="00697024">
      <w:pPr>
        <w:pStyle w:val="EndNoteBibliography"/>
        <w:spacing w:after="0"/>
        <w:ind w:left="720" w:hanging="720"/>
        <w:rPr>
          <w:noProof/>
        </w:rPr>
      </w:pPr>
      <w:r w:rsidRPr="00697024">
        <w:rPr>
          <w:noProof/>
        </w:rPr>
        <w:t>[13]</w:t>
      </w:r>
      <w:r w:rsidRPr="00697024">
        <w:rPr>
          <w:noProof/>
        </w:rPr>
        <w:tab/>
        <w:t xml:space="preserve">C. Frick, A. Dietz, K. Merritt, T. H. Umbreit, V. J. Tomazic-Jezic, </w:t>
      </w:r>
      <w:r w:rsidRPr="00697024">
        <w:rPr>
          <w:i/>
          <w:noProof/>
        </w:rPr>
        <w:t xml:space="preserve">Journal of Long-Term Effects of Medical Implants </w:t>
      </w:r>
      <w:r w:rsidRPr="00697024">
        <w:rPr>
          <w:b/>
          <w:noProof/>
        </w:rPr>
        <w:t>2006</w:t>
      </w:r>
      <w:r w:rsidRPr="00697024">
        <w:rPr>
          <w:noProof/>
        </w:rPr>
        <w:t xml:space="preserve">, </w:t>
      </w:r>
      <w:r w:rsidRPr="00697024">
        <w:rPr>
          <w:i/>
          <w:noProof/>
        </w:rPr>
        <w:t>16</w:t>
      </w:r>
      <w:r w:rsidRPr="00697024">
        <w:rPr>
          <w:noProof/>
        </w:rPr>
        <w:t>, 423-433.</w:t>
      </w:r>
    </w:p>
    <w:p w14:paraId="561E0F8A" w14:textId="77777777" w:rsidR="00697024" w:rsidRPr="00697024" w:rsidRDefault="00697024" w:rsidP="00697024">
      <w:pPr>
        <w:pStyle w:val="EndNoteBibliography"/>
        <w:spacing w:after="0"/>
        <w:ind w:left="720" w:hanging="720"/>
        <w:rPr>
          <w:noProof/>
        </w:rPr>
      </w:pPr>
      <w:r w:rsidRPr="00697024">
        <w:rPr>
          <w:noProof/>
        </w:rPr>
        <w:t>[14]</w:t>
      </w:r>
      <w:r w:rsidRPr="00697024">
        <w:rPr>
          <w:noProof/>
        </w:rPr>
        <w:tab/>
        <w:t xml:space="preserve">J. Li, A. D. Celiz, J. Yang, Q. Yang, I. Wamala, W. Whyte, B. R. Seo, N. V. Vasilyev, J. J. Vlassak, Z. Suo, D. J. Mooney, </w:t>
      </w:r>
      <w:r w:rsidRPr="00697024">
        <w:rPr>
          <w:i/>
          <w:noProof/>
        </w:rPr>
        <w:t xml:space="preserve">Science </w:t>
      </w:r>
      <w:r w:rsidRPr="00697024">
        <w:rPr>
          <w:b/>
          <w:noProof/>
        </w:rPr>
        <w:t>2017</w:t>
      </w:r>
      <w:r w:rsidRPr="00697024">
        <w:rPr>
          <w:noProof/>
        </w:rPr>
        <w:t xml:space="preserve">, </w:t>
      </w:r>
      <w:r w:rsidRPr="00697024">
        <w:rPr>
          <w:i/>
          <w:noProof/>
        </w:rPr>
        <w:t>357</w:t>
      </w:r>
      <w:r w:rsidRPr="00697024">
        <w:rPr>
          <w:noProof/>
        </w:rPr>
        <w:t>, 378-381.</w:t>
      </w:r>
    </w:p>
    <w:p w14:paraId="373715B7" w14:textId="77777777" w:rsidR="00697024" w:rsidRPr="00697024" w:rsidRDefault="00697024" w:rsidP="00697024">
      <w:pPr>
        <w:pStyle w:val="EndNoteBibliography"/>
        <w:spacing w:after="0"/>
        <w:ind w:left="720" w:hanging="720"/>
        <w:rPr>
          <w:noProof/>
        </w:rPr>
      </w:pPr>
      <w:r w:rsidRPr="00697024">
        <w:rPr>
          <w:noProof/>
        </w:rPr>
        <w:t>[15]</w:t>
      </w:r>
      <w:r w:rsidRPr="00697024">
        <w:rPr>
          <w:noProof/>
        </w:rPr>
        <w:tab/>
        <w:t xml:space="preserve">aH. Schellekens, W. E. Hennink, V. Brinks, </w:t>
      </w:r>
      <w:r w:rsidRPr="00697024">
        <w:rPr>
          <w:i/>
          <w:noProof/>
        </w:rPr>
        <w:t xml:space="preserve">Pharm Res </w:t>
      </w:r>
      <w:r w:rsidRPr="00697024">
        <w:rPr>
          <w:b/>
          <w:noProof/>
        </w:rPr>
        <w:t>2013</w:t>
      </w:r>
      <w:r w:rsidRPr="00697024">
        <w:rPr>
          <w:noProof/>
        </w:rPr>
        <w:t xml:space="preserve">, </w:t>
      </w:r>
      <w:r w:rsidRPr="00697024">
        <w:rPr>
          <w:i/>
          <w:noProof/>
        </w:rPr>
        <w:t>30</w:t>
      </w:r>
      <w:r w:rsidRPr="00697024">
        <w:rPr>
          <w:noProof/>
        </w:rPr>
        <w:t xml:space="preserve">, 1729-1734; bW. Wei, Y. Ma, X. Yao, W. Zhou, X. Wang, C. Li, J. Lin, Q. He, S. Leptihn, H. Ouyang, </w:t>
      </w:r>
      <w:r w:rsidRPr="00697024">
        <w:rPr>
          <w:i/>
          <w:noProof/>
        </w:rPr>
        <w:t xml:space="preserve">Bioactive Materials </w:t>
      </w:r>
      <w:r w:rsidRPr="00697024">
        <w:rPr>
          <w:b/>
          <w:noProof/>
        </w:rPr>
        <w:t>2021</w:t>
      </w:r>
      <w:r w:rsidRPr="00697024">
        <w:rPr>
          <w:noProof/>
        </w:rPr>
        <w:t xml:space="preserve">, </w:t>
      </w:r>
      <w:r w:rsidRPr="00697024">
        <w:rPr>
          <w:i/>
          <w:noProof/>
        </w:rPr>
        <w:t>6</w:t>
      </w:r>
      <w:r w:rsidRPr="00697024">
        <w:rPr>
          <w:noProof/>
        </w:rPr>
        <w:t>, 998–1011.</w:t>
      </w:r>
    </w:p>
    <w:p w14:paraId="493C1CA2" w14:textId="77777777" w:rsidR="00697024" w:rsidRPr="00697024" w:rsidRDefault="00697024" w:rsidP="00697024">
      <w:pPr>
        <w:pStyle w:val="EndNoteBibliography"/>
        <w:spacing w:after="0"/>
        <w:ind w:left="720" w:hanging="720"/>
        <w:rPr>
          <w:noProof/>
        </w:rPr>
      </w:pPr>
      <w:r w:rsidRPr="00697024">
        <w:rPr>
          <w:noProof/>
        </w:rPr>
        <w:t>[16]</w:t>
      </w:r>
      <w:r w:rsidRPr="00697024">
        <w:rPr>
          <w:noProof/>
        </w:rPr>
        <w:tab/>
        <w:t xml:space="preserve">G. Trujillo-de Santiago, R. Sharifi, K. Yue, E. S. Sani, S. S. Kashaf, M. M. Alvarez, J. Leijten, A. Khademhosseini, R. Dana, N. Annabi, </w:t>
      </w:r>
      <w:r w:rsidRPr="00697024">
        <w:rPr>
          <w:i/>
          <w:noProof/>
        </w:rPr>
        <w:t xml:space="preserve">Biomaterials </w:t>
      </w:r>
      <w:r w:rsidRPr="00697024">
        <w:rPr>
          <w:b/>
          <w:noProof/>
        </w:rPr>
        <w:t>2019</w:t>
      </w:r>
      <w:r w:rsidRPr="00697024">
        <w:rPr>
          <w:noProof/>
        </w:rPr>
        <w:t xml:space="preserve">, </w:t>
      </w:r>
      <w:r w:rsidRPr="00697024">
        <w:rPr>
          <w:i/>
          <w:noProof/>
        </w:rPr>
        <w:t>197</w:t>
      </w:r>
      <w:r w:rsidRPr="00697024">
        <w:rPr>
          <w:noProof/>
        </w:rPr>
        <w:t>, 345-367.</w:t>
      </w:r>
    </w:p>
    <w:p w14:paraId="42752F1D" w14:textId="77777777" w:rsidR="00697024" w:rsidRPr="00697024" w:rsidRDefault="00697024" w:rsidP="00697024">
      <w:pPr>
        <w:pStyle w:val="EndNoteBibliography"/>
        <w:spacing w:after="0"/>
        <w:ind w:left="720" w:hanging="720"/>
        <w:rPr>
          <w:noProof/>
        </w:rPr>
      </w:pPr>
      <w:r w:rsidRPr="00697024">
        <w:rPr>
          <w:noProof/>
        </w:rPr>
        <w:t>[17]</w:t>
      </w:r>
      <w:r w:rsidRPr="00697024">
        <w:rPr>
          <w:noProof/>
        </w:rPr>
        <w:tab/>
        <w:t xml:space="preserve">K. J. Lampe, A. L. Antaris, S. C. Heilshorn, </w:t>
      </w:r>
      <w:r w:rsidRPr="00697024">
        <w:rPr>
          <w:i/>
          <w:noProof/>
        </w:rPr>
        <w:t xml:space="preserve">Acta Biomaterialia </w:t>
      </w:r>
      <w:r w:rsidRPr="00697024">
        <w:rPr>
          <w:b/>
          <w:noProof/>
        </w:rPr>
        <w:t>2013</w:t>
      </w:r>
      <w:r w:rsidRPr="00697024">
        <w:rPr>
          <w:noProof/>
        </w:rPr>
        <w:t xml:space="preserve">, </w:t>
      </w:r>
      <w:r w:rsidRPr="00697024">
        <w:rPr>
          <w:i/>
          <w:noProof/>
        </w:rPr>
        <w:t>9</w:t>
      </w:r>
      <w:r w:rsidRPr="00697024">
        <w:rPr>
          <w:noProof/>
        </w:rPr>
        <w:t>, 5590-5599.</w:t>
      </w:r>
    </w:p>
    <w:p w14:paraId="1AB0E65E" w14:textId="77777777" w:rsidR="00697024" w:rsidRPr="0090123B" w:rsidRDefault="00697024" w:rsidP="00697024">
      <w:pPr>
        <w:pStyle w:val="EndNoteBibliography"/>
        <w:spacing w:after="0"/>
        <w:ind w:left="720" w:hanging="720"/>
        <w:rPr>
          <w:noProof/>
          <w:lang w:val="de-DE"/>
          <w:rPrChange w:id="2578" w:author="Bizan N. Balzer" w:date="2021-09-24T21:09:00Z">
            <w:rPr>
              <w:noProof/>
            </w:rPr>
          </w:rPrChange>
        </w:rPr>
      </w:pPr>
      <w:r w:rsidRPr="0090123B">
        <w:rPr>
          <w:noProof/>
          <w:lang w:val="de-DE"/>
          <w:rPrChange w:id="2579" w:author="Bizan N. Balzer" w:date="2021-09-24T21:09:00Z">
            <w:rPr>
              <w:noProof/>
            </w:rPr>
          </w:rPrChange>
        </w:rPr>
        <w:t>[18]</w:t>
      </w:r>
      <w:r w:rsidRPr="0090123B">
        <w:rPr>
          <w:noProof/>
          <w:lang w:val="de-DE"/>
          <w:rPrChange w:id="2580" w:author="Bizan N. Balzer" w:date="2021-09-24T21:09:00Z">
            <w:rPr>
              <w:noProof/>
            </w:rPr>
          </w:rPrChange>
        </w:rPr>
        <w:tab/>
        <w:t xml:space="preserve">M. C. Huber, A. Schreiber, W. Wild, K. Benz, S. M. Schiller, </w:t>
      </w:r>
      <w:r w:rsidRPr="0090123B">
        <w:rPr>
          <w:i/>
          <w:noProof/>
          <w:lang w:val="de-DE"/>
          <w:rPrChange w:id="2581" w:author="Bizan N. Balzer" w:date="2021-09-24T21:09:00Z">
            <w:rPr>
              <w:i/>
              <w:noProof/>
            </w:rPr>
          </w:rPrChange>
        </w:rPr>
        <w:t xml:space="preserve">Biomaterials </w:t>
      </w:r>
      <w:r w:rsidRPr="0090123B">
        <w:rPr>
          <w:b/>
          <w:noProof/>
          <w:lang w:val="de-DE"/>
          <w:rPrChange w:id="2582" w:author="Bizan N. Balzer" w:date="2021-09-24T21:09:00Z">
            <w:rPr>
              <w:b/>
              <w:noProof/>
            </w:rPr>
          </w:rPrChange>
        </w:rPr>
        <w:t>2014</w:t>
      </w:r>
      <w:r w:rsidRPr="0090123B">
        <w:rPr>
          <w:noProof/>
          <w:lang w:val="de-DE"/>
          <w:rPrChange w:id="2583" w:author="Bizan N. Balzer" w:date="2021-09-24T21:09:00Z">
            <w:rPr>
              <w:noProof/>
            </w:rPr>
          </w:rPrChange>
        </w:rPr>
        <w:t xml:space="preserve">, </w:t>
      </w:r>
      <w:r w:rsidRPr="0090123B">
        <w:rPr>
          <w:i/>
          <w:noProof/>
          <w:lang w:val="de-DE"/>
          <w:rPrChange w:id="2584" w:author="Bizan N. Balzer" w:date="2021-09-24T21:09:00Z">
            <w:rPr>
              <w:i/>
              <w:noProof/>
            </w:rPr>
          </w:rPrChange>
        </w:rPr>
        <w:t>35</w:t>
      </w:r>
      <w:r w:rsidRPr="0090123B">
        <w:rPr>
          <w:noProof/>
          <w:lang w:val="de-DE"/>
          <w:rPrChange w:id="2585" w:author="Bizan N. Balzer" w:date="2021-09-24T21:09:00Z">
            <w:rPr>
              <w:noProof/>
            </w:rPr>
          </w:rPrChange>
        </w:rPr>
        <w:t>, 8767-8779.</w:t>
      </w:r>
    </w:p>
    <w:p w14:paraId="19A4418E" w14:textId="77777777" w:rsidR="00697024" w:rsidRPr="00697024" w:rsidRDefault="00697024" w:rsidP="00697024">
      <w:pPr>
        <w:pStyle w:val="EndNoteBibliography"/>
        <w:spacing w:after="0"/>
        <w:ind w:left="720" w:hanging="720"/>
        <w:rPr>
          <w:noProof/>
        </w:rPr>
      </w:pPr>
      <w:r w:rsidRPr="00697024">
        <w:rPr>
          <w:noProof/>
        </w:rPr>
        <w:t>[19]</w:t>
      </w:r>
      <w:r w:rsidRPr="00697024">
        <w:rPr>
          <w:noProof/>
        </w:rPr>
        <w:tab/>
        <w:t xml:space="preserve">Z. Wang, X. Yang, X. Chu, J. Zhang, H. Zhou, Y. Shen, J. Long, </w:t>
      </w:r>
      <w:r w:rsidRPr="00697024">
        <w:rPr>
          <w:i/>
          <w:noProof/>
        </w:rPr>
        <w:t xml:space="preserve">Nucleic Acids Research </w:t>
      </w:r>
      <w:r w:rsidRPr="00697024">
        <w:rPr>
          <w:b/>
          <w:noProof/>
        </w:rPr>
        <w:t>2012</w:t>
      </w:r>
      <w:r w:rsidRPr="00697024">
        <w:rPr>
          <w:noProof/>
        </w:rPr>
        <w:t xml:space="preserve">, </w:t>
      </w:r>
      <w:r w:rsidRPr="00697024">
        <w:rPr>
          <w:i/>
          <w:noProof/>
        </w:rPr>
        <w:t>40</w:t>
      </w:r>
      <w:r w:rsidRPr="00697024">
        <w:rPr>
          <w:noProof/>
        </w:rPr>
        <w:t>, 4193-4202.</w:t>
      </w:r>
    </w:p>
    <w:p w14:paraId="73F18297" w14:textId="77777777" w:rsidR="00697024" w:rsidRPr="00697024" w:rsidRDefault="00697024" w:rsidP="00697024">
      <w:pPr>
        <w:pStyle w:val="EndNoteBibliography"/>
        <w:spacing w:after="0"/>
        <w:ind w:left="720" w:hanging="720"/>
        <w:rPr>
          <w:noProof/>
        </w:rPr>
      </w:pPr>
      <w:r w:rsidRPr="00697024">
        <w:rPr>
          <w:noProof/>
        </w:rPr>
        <w:t>[20]</w:t>
      </w:r>
      <w:r w:rsidRPr="00697024">
        <w:rPr>
          <w:noProof/>
        </w:rPr>
        <w:tab/>
        <w:t xml:space="preserve">Z. Wang, X. Yang, S. Guo, Y. Yang, X. C. Su, Y. Shen, J. Long, </w:t>
      </w:r>
      <w:r w:rsidRPr="00697024">
        <w:rPr>
          <w:i/>
          <w:noProof/>
        </w:rPr>
        <w:t xml:space="preserve">Journal of Biological Chemistry </w:t>
      </w:r>
      <w:r w:rsidRPr="00697024">
        <w:rPr>
          <w:b/>
          <w:noProof/>
        </w:rPr>
        <w:t>2014</w:t>
      </w:r>
      <w:r w:rsidRPr="00697024">
        <w:rPr>
          <w:noProof/>
        </w:rPr>
        <w:t xml:space="preserve">, </w:t>
      </w:r>
      <w:r w:rsidRPr="00697024">
        <w:rPr>
          <w:i/>
          <w:noProof/>
        </w:rPr>
        <w:t>289</w:t>
      </w:r>
      <w:r w:rsidRPr="00697024">
        <w:rPr>
          <w:noProof/>
        </w:rPr>
        <w:t>, 27376-27385.</w:t>
      </w:r>
    </w:p>
    <w:p w14:paraId="1437C382" w14:textId="77777777" w:rsidR="00697024" w:rsidRPr="0090123B" w:rsidRDefault="00697024" w:rsidP="00697024">
      <w:pPr>
        <w:pStyle w:val="EndNoteBibliography"/>
        <w:spacing w:after="0"/>
        <w:ind w:left="720" w:hanging="720"/>
        <w:rPr>
          <w:noProof/>
          <w:lang w:val="de-DE"/>
          <w:rPrChange w:id="2586" w:author="Bizan N. Balzer" w:date="2021-09-24T21:09:00Z">
            <w:rPr>
              <w:noProof/>
            </w:rPr>
          </w:rPrChange>
        </w:rPr>
      </w:pPr>
      <w:r w:rsidRPr="0090123B">
        <w:rPr>
          <w:noProof/>
          <w:lang w:val="de-DE"/>
          <w:rPrChange w:id="2587" w:author="Bizan N. Balzer" w:date="2021-09-24T21:09:00Z">
            <w:rPr>
              <w:noProof/>
            </w:rPr>
          </w:rPrChange>
        </w:rPr>
        <w:t>[21]</w:t>
      </w:r>
      <w:r w:rsidRPr="0090123B">
        <w:rPr>
          <w:noProof/>
          <w:lang w:val="de-DE"/>
          <w:rPrChange w:id="2588" w:author="Bizan N. Balzer" w:date="2021-09-24T21:09:00Z">
            <w:rPr>
              <w:noProof/>
            </w:rPr>
          </w:rPrChange>
        </w:rPr>
        <w:tab/>
        <w:t xml:space="preserve">X. Zhang, X. Chu, L. Wang, H. Wang, G. Liang, J. Zhang, J. Long, Z. Yang, </w:t>
      </w:r>
      <w:r w:rsidRPr="0090123B">
        <w:rPr>
          <w:i/>
          <w:noProof/>
          <w:lang w:val="de-DE"/>
          <w:rPrChange w:id="2589" w:author="Bizan N. Balzer" w:date="2021-09-24T21:09:00Z">
            <w:rPr>
              <w:i/>
              <w:noProof/>
            </w:rPr>
          </w:rPrChange>
        </w:rPr>
        <w:t xml:space="preserve">Angewandte Chemie - International Edition </w:t>
      </w:r>
      <w:r w:rsidRPr="0090123B">
        <w:rPr>
          <w:b/>
          <w:noProof/>
          <w:lang w:val="de-DE"/>
          <w:rPrChange w:id="2590" w:author="Bizan N. Balzer" w:date="2021-09-24T21:09:00Z">
            <w:rPr>
              <w:b/>
              <w:noProof/>
            </w:rPr>
          </w:rPrChange>
        </w:rPr>
        <w:t>2012</w:t>
      </w:r>
      <w:r w:rsidRPr="0090123B">
        <w:rPr>
          <w:noProof/>
          <w:lang w:val="de-DE"/>
          <w:rPrChange w:id="2591" w:author="Bizan N. Balzer" w:date="2021-09-24T21:09:00Z">
            <w:rPr>
              <w:noProof/>
            </w:rPr>
          </w:rPrChange>
        </w:rPr>
        <w:t xml:space="preserve">, </w:t>
      </w:r>
      <w:r w:rsidRPr="0090123B">
        <w:rPr>
          <w:i/>
          <w:noProof/>
          <w:lang w:val="de-DE"/>
          <w:rPrChange w:id="2592" w:author="Bizan N. Balzer" w:date="2021-09-24T21:09:00Z">
            <w:rPr>
              <w:i/>
              <w:noProof/>
            </w:rPr>
          </w:rPrChange>
        </w:rPr>
        <w:t>51</w:t>
      </w:r>
      <w:r w:rsidRPr="0090123B">
        <w:rPr>
          <w:noProof/>
          <w:lang w:val="de-DE"/>
          <w:rPrChange w:id="2593" w:author="Bizan N. Balzer" w:date="2021-09-24T21:09:00Z">
            <w:rPr>
              <w:noProof/>
            </w:rPr>
          </w:rPrChange>
        </w:rPr>
        <w:t>, 4388-4392.</w:t>
      </w:r>
    </w:p>
    <w:p w14:paraId="44A2399B" w14:textId="77777777" w:rsidR="00697024" w:rsidRPr="00697024" w:rsidRDefault="00697024" w:rsidP="00697024">
      <w:pPr>
        <w:pStyle w:val="EndNoteBibliography"/>
        <w:spacing w:after="0"/>
        <w:ind w:left="720" w:hanging="720"/>
        <w:rPr>
          <w:noProof/>
        </w:rPr>
      </w:pPr>
      <w:r w:rsidRPr="00697024">
        <w:rPr>
          <w:noProof/>
        </w:rPr>
        <w:t>[22]</w:t>
      </w:r>
      <w:r w:rsidRPr="00697024">
        <w:rPr>
          <w:noProof/>
        </w:rPr>
        <w:tab/>
        <w:t xml:space="preserve">R. Kanwar, D. Balasubramanian, </w:t>
      </w:r>
      <w:r w:rsidRPr="00697024">
        <w:rPr>
          <w:i/>
          <w:noProof/>
        </w:rPr>
        <w:t xml:space="preserve">Biochemistry </w:t>
      </w:r>
      <w:r w:rsidRPr="00697024">
        <w:rPr>
          <w:b/>
          <w:noProof/>
        </w:rPr>
        <w:t>2000</w:t>
      </w:r>
      <w:r w:rsidRPr="00697024">
        <w:rPr>
          <w:noProof/>
        </w:rPr>
        <w:t xml:space="preserve">, </w:t>
      </w:r>
      <w:r w:rsidRPr="00697024">
        <w:rPr>
          <w:i/>
          <w:noProof/>
        </w:rPr>
        <w:t>39</w:t>
      </w:r>
      <w:r w:rsidRPr="00697024">
        <w:rPr>
          <w:noProof/>
        </w:rPr>
        <w:t>, 14976-14983.</w:t>
      </w:r>
    </w:p>
    <w:p w14:paraId="7BA85EA9" w14:textId="77777777" w:rsidR="00697024" w:rsidRPr="00697024" w:rsidRDefault="00697024" w:rsidP="00697024">
      <w:pPr>
        <w:pStyle w:val="EndNoteBibliography"/>
        <w:spacing w:after="0"/>
        <w:ind w:left="720" w:hanging="720"/>
        <w:rPr>
          <w:noProof/>
        </w:rPr>
      </w:pPr>
      <w:r w:rsidRPr="00697024">
        <w:rPr>
          <w:noProof/>
        </w:rPr>
        <w:lastRenderedPageBreak/>
        <w:t>[23]</w:t>
      </w:r>
      <w:r w:rsidRPr="00697024">
        <w:rPr>
          <w:noProof/>
        </w:rPr>
        <w:tab/>
        <w:t xml:space="preserve">D. A. Fancy, T. Kodadek, </w:t>
      </w:r>
      <w:r w:rsidRPr="00697024">
        <w:rPr>
          <w:i/>
          <w:noProof/>
        </w:rPr>
        <w:t xml:space="preserve">Proceedings of the National Academy of Sciences of the United States of America </w:t>
      </w:r>
      <w:r w:rsidRPr="00697024">
        <w:rPr>
          <w:b/>
          <w:noProof/>
        </w:rPr>
        <w:t>1999</w:t>
      </w:r>
      <w:r w:rsidRPr="00697024">
        <w:rPr>
          <w:noProof/>
        </w:rPr>
        <w:t xml:space="preserve">, </w:t>
      </w:r>
      <w:r w:rsidRPr="00697024">
        <w:rPr>
          <w:i/>
          <w:noProof/>
        </w:rPr>
        <w:t>96</w:t>
      </w:r>
      <w:r w:rsidRPr="00697024">
        <w:rPr>
          <w:noProof/>
        </w:rPr>
        <w:t>, 6020-6024.</w:t>
      </w:r>
    </w:p>
    <w:p w14:paraId="2BB82839" w14:textId="77777777" w:rsidR="00697024" w:rsidRPr="00697024" w:rsidRDefault="00697024" w:rsidP="00697024">
      <w:pPr>
        <w:pStyle w:val="EndNoteBibliography"/>
        <w:spacing w:after="0"/>
        <w:ind w:left="720" w:hanging="720"/>
        <w:rPr>
          <w:noProof/>
        </w:rPr>
      </w:pPr>
      <w:r w:rsidRPr="00697024">
        <w:rPr>
          <w:noProof/>
        </w:rPr>
        <w:t>[24]</w:t>
      </w:r>
      <w:r w:rsidRPr="00697024">
        <w:rPr>
          <w:noProof/>
        </w:rPr>
        <w:tab/>
        <w:t xml:space="preserve">Coleman DJ, T. S., </w:t>
      </w:r>
      <w:r w:rsidRPr="00697024">
        <w:rPr>
          <w:i/>
          <w:noProof/>
        </w:rPr>
        <w:t xml:space="preserve">Arch Ophthalmol. </w:t>
      </w:r>
      <w:r w:rsidRPr="00697024">
        <w:rPr>
          <w:b/>
          <w:noProof/>
        </w:rPr>
        <w:t>1969</w:t>
      </w:r>
      <w:r w:rsidRPr="00697024">
        <w:rPr>
          <w:noProof/>
        </w:rPr>
        <w:t xml:space="preserve">, </w:t>
      </w:r>
      <w:r w:rsidRPr="00697024">
        <w:rPr>
          <w:i/>
          <w:noProof/>
        </w:rPr>
        <w:t>82</w:t>
      </w:r>
      <w:r w:rsidRPr="00697024">
        <w:rPr>
          <w:noProof/>
        </w:rPr>
        <w:t>, 637-640.</w:t>
      </w:r>
    </w:p>
    <w:p w14:paraId="4C1CA1BC" w14:textId="77777777" w:rsidR="00697024" w:rsidRPr="00697024" w:rsidRDefault="00697024" w:rsidP="00697024">
      <w:pPr>
        <w:pStyle w:val="EndNoteBibliography"/>
        <w:spacing w:after="0"/>
        <w:ind w:left="720" w:hanging="720"/>
        <w:rPr>
          <w:noProof/>
        </w:rPr>
      </w:pPr>
      <w:r w:rsidRPr="00697024">
        <w:rPr>
          <w:noProof/>
        </w:rPr>
        <w:t>[25]</w:t>
      </w:r>
      <w:r w:rsidRPr="00697024">
        <w:rPr>
          <w:noProof/>
        </w:rPr>
        <w:tab/>
        <w:t xml:space="preserve">D. Neff, S. F. Frazier, L. Quimby, R. T. Wang, S. Zill, </w:t>
      </w:r>
      <w:r w:rsidRPr="00697024">
        <w:rPr>
          <w:i/>
          <w:noProof/>
        </w:rPr>
        <w:t xml:space="preserve">Arthropod Structure and Development </w:t>
      </w:r>
      <w:r w:rsidRPr="00697024">
        <w:rPr>
          <w:b/>
          <w:noProof/>
        </w:rPr>
        <w:t>2000</w:t>
      </w:r>
      <w:r w:rsidRPr="00697024">
        <w:rPr>
          <w:noProof/>
        </w:rPr>
        <w:t xml:space="preserve">, </w:t>
      </w:r>
      <w:r w:rsidRPr="00697024">
        <w:rPr>
          <w:i/>
          <w:noProof/>
        </w:rPr>
        <w:t>29</w:t>
      </w:r>
      <w:r w:rsidRPr="00697024">
        <w:rPr>
          <w:noProof/>
        </w:rPr>
        <w:t>, 75-83.</w:t>
      </w:r>
    </w:p>
    <w:p w14:paraId="1262FC57" w14:textId="77777777" w:rsidR="00697024" w:rsidRPr="0090123B" w:rsidRDefault="00697024" w:rsidP="00697024">
      <w:pPr>
        <w:pStyle w:val="EndNoteBibliography"/>
        <w:spacing w:after="0"/>
        <w:ind w:left="720" w:hanging="720"/>
        <w:rPr>
          <w:noProof/>
          <w:lang w:val="de-DE"/>
          <w:rPrChange w:id="2594" w:author="Bizan N. Balzer" w:date="2021-09-24T21:09:00Z">
            <w:rPr>
              <w:noProof/>
            </w:rPr>
          </w:rPrChange>
        </w:rPr>
      </w:pPr>
      <w:r w:rsidRPr="0090123B">
        <w:rPr>
          <w:noProof/>
          <w:lang w:val="de-DE"/>
          <w:rPrChange w:id="2595" w:author="Bizan N. Balzer" w:date="2021-09-24T21:09:00Z">
            <w:rPr>
              <w:noProof/>
            </w:rPr>
          </w:rPrChange>
        </w:rPr>
        <w:t>[26]</w:t>
      </w:r>
      <w:r w:rsidRPr="0090123B">
        <w:rPr>
          <w:noProof/>
          <w:lang w:val="de-DE"/>
          <w:rPrChange w:id="2596" w:author="Bizan N. Balzer" w:date="2021-09-24T21:09:00Z">
            <w:rPr>
              <w:noProof/>
            </w:rPr>
          </w:rPrChange>
        </w:rPr>
        <w:tab/>
        <w:t xml:space="preserve">H. Hertz, </w:t>
      </w:r>
      <w:r w:rsidRPr="0090123B">
        <w:rPr>
          <w:i/>
          <w:noProof/>
          <w:lang w:val="de-DE"/>
          <w:rPrChange w:id="2597" w:author="Bizan N. Balzer" w:date="2021-09-24T21:09:00Z">
            <w:rPr>
              <w:i/>
              <w:noProof/>
            </w:rPr>
          </w:rPrChange>
        </w:rPr>
        <w:t xml:space="preserve">Journal für die reine und angewandte Mathematik </w:t>
      </w:r>
      <w:r w:rsidRPr="0090123B">
        <w:rPr>
          <w:b/>
          <w:noProof/>
          <w:lang w:val="de-DE"/>
          <w:rPrChange w:id="2598" w:author="Bizan N. Balzer" w:date="2021-09-24T21:09:00Z">
            <w:rPr>
              <w:b/>
              <w:noProof/>
            </w:rPr>
          </w:rPrChange>
        </w:rPr>
        <w:t>1881</w:t>
      </w:r>
      <w:r w:rsidRPr="0090123B">
        <w:rPr>
          <w:noProof/>
          <w:lang w:val="de-DE"/>
          <w:rPrChange w:id="2599" w:author="Bizan N. Balzer" w:date="2021-09-24T21:09:00Z">
            <w:rPr>
              <w:noProof/>
            </w:rPr>
          </w:rPrChange>
        </w:rPr>
        <w:t xml:space="preserve">, </w:t>
      </w:r>
      <w:r w:rsidRPr="0090123B">
        <w:rPr>
          <w:i/>
          <w:noProof/>
          <w:lang w:val="de-DE"/>
          <w:rPrChange w:id="2600" w:author="Bizan N. Balzer" w:date="2021-09-24T21:09:00Z">
            <w:rPr>
              <w:i/>
              <w:noProof/>
            </w:rPr>
          </w:rPrChange>
        </w:rPr>
        <w:t>171</w:t>
      </w:r>
      <w:r w:rsidRPr="0090123B">
        <w:rPr>
          <w:noProof/>
          <w:lang w:val="de-DE"/>
          <w:rPrChange w:id="2601" w:author="Bizan N. Balzer" w:date="2021-09-24T21:09:00Z">
            <w:rPr>
              <w:noProof/>
            </w:rPr>
          </w:rPrChange>
        </w:rPr>
        <w:t>, 156-171.</w:t>
      </w:r>
    </w:p>
    <w:p w14:paraId="26D865AF" w14:textId="0F7E38D1" w:rsidR="00697024" w:rsidRPr="00697024" w:rsidRDefault="00697024" w:rsidP="00697024">
      <w:pPr>
        <w:pStyle w:val="EndNoteBibliography"/>
        <w:spacing w:after="0"/>
        <w:ind w:left="720" w:hanging="720"/>
        <w:rPr>
          <w:noProof/>
        </w:rPr>
      </w:pPr>
      <w:r w:rsidRPr="00697024">
        <w:rPr>
          <w:noProof/>
        </w:rPr>
        <w:t>[27]</w:t>
      </w:r>
      <w:r w:rsidRPr="00697024">
        <w:rPr>
          <w:noProof/>
        </w:rPr>
        <w:tab/>
        <w:t>a</w:t>
      </w:r>
      <w:r>
        <w:rPr>
          <w:noProof/>
        </w:rPr>
        <w:t xml:space="preserve">) </w:t>
      </w:r>
      <w:r w:rsidRPr="00697024">
        <w:rPr>
          <w:noProof/>
        </w:rPr>
        <w:t xml:space="preserve">C. M. Madl, L. M. Katz, S. C. Heilshorn, </w:t>
      </w:r>
      <w:r w:rsidRPr="00697024">
        <w:rPr>
          <w:i/>
          <w:noProof/>
        </w:rPr>
        <w:t xml:space="preserve">Advanced Functional Materials </w:t>
      </w:r>
      <w:r w:rsidRPr="00697024">
        <w:rPr>
          <w:b/>
          <w:noProof/>
        </w:rPr>
        <w:t>2016</w:t>
      </w:r>
      <w:r w:rsidRPr="00697024">
        <w:rPr>
          <w:noProof/>
        </w:rPr>
        <w:t xml:space="preserve">, </w:t>
      </w:r>
      <w:r w:rsidRPr="00697024">
        <w:rPr>
          <w:i/>
          <w:noProof/>
        </w:rPr>
        <w:t>26</w:t>
      </w:r>
      <w:r w:rsidRPr="00697024">
        <w:rPr>
          <w:noProof/>
        </w:rPr>
        <w:t>, 3612-3620; b</w:t>
      </w:r>
      <w:r>
        <w:rPr>
          <w:noProof/>
        </w:rPr>
        <w:t xml:space="preserve">) </w:t>
      </w:r>
      <w:r w:rsidRPr="00697024">
        <w:rPr>
          <w:noProof/>
        </w:rPr>
        <w:t xml:space="preserve">Y. N. Zhang, R. K. Avery, Q. Vallmajo-Martin, A. Assmann, A. Vegh, A. Memic, B. D. Olsen, N. Annabi, A. Khademhosseini, </w:t>
      </w:r>
      <w:r w:rsidRPr="00697024">
        <w:rPr>
          <w:i/>
          <w:noProof/>
        </w:rPr>
        <w:t xml:space="preserve">Advanced Functional Materials </w:t>
      </w:r>
      <w:r w:rsidRPr="00697024">
        <w:rPr>
          <w:b/>
          <w:noProof/>
        </w:rPr>
        <w:t>2015</w:t>
      </w:r>
      <w:r w:rsidRPr="00697024">
        <w:rPr>
          <w:noProof/>
        </w:rPr>
        <w:t xml:space="preserve">, </w:t>
      </w:r>
      <w:r w:rsidRPr="00697024">
        <w:rPr>
          <w:i/>
          <w:noProof/>
        </w:rPr>
        <w:t>25</w:t>
      </w:r>
      <w:r w:rsidRPr="00697024">
        <w:rPr>
          <w:noProof/>
        </w:rPr>
        <w:t>, 4814-4826; c</w:t>
      </w:r>
      <w:r>
        <w:rPr>
          <w:noProof/>
        </w:rPr>
        <w:t xml:space="preserve">)  </w:t>
      </w:r>
      <w:r w:rsidRPr="00697024">
        <w:rPr>
          <w:noProof/>
        </w:rPr>
        <w:t xml:space="preserve">M. J. Glassman, R. K. Avery, A. Khademhosseini, B. D. Olsen, </w:t>
      </w:r>
      <w:r w:rsidRPr="00697024">
        <w:rPr>
          <w:i/>
          <w:noProof/>
        </w:rPr>
        <w:t xml:space="preserve">Biomacromolecules </w:t>
      </w:r>
      <w:r w:rsidRPr="00697024">
        <w:rPr>
          <w:b/>
          <w:noProof/>
        </w:rPr>
        <w:t>2016</w:t>
      </w:r>
      <w:r w:rsidRPr="00697024">
        <w:rPr>
          <w:noProof/>
        </w:rPr>
        <w:t xml:space="preserve">, </w:t>
      </w:r>
      <w:r w:rsidRPr="00697024">
        <w:rPr>
          <w:i/>
          <w:noProof/>
        </w:rPr>
        <w:t>17</w:t>
      </w:r>
      <w:r w:rsidRPr="00697024">
        <w:rPr>
          <w:noProof/>
        </w:rPr>
        <w:t>, 415-426.</w:t>
      </w:r>
    </w:p>
    <w:p w14:paraId="23B799FA" w14:textId="77777777" w:rsidR="00697024" w:rsidRPr="00697024" w:rsidRDefault="00697024" w:rsidP="00697024">
      <w:pPr>
        <w:pStyle w:val="EndNoteBibliography"/>
        <w:spacing w:after="0"/>
        <w:ind w:left="720" w:hanging="720"/>
        <w:rPr>
          <w:noProof/>
        </w:rPr>
      </w:pPr>
      <w:r w:rsidRPr="00697024">
        <w:rPr>
          <w:noProof/>
        </w:rPr>
        <w:t>[28]</w:t>
      </w:r>
      <w:r w:rsidRPr="00697024">
        <w:rPr>
          <w:noProof/>
        </w:rPr>
        <w:tab/>
        <w:t xml:space="preserve">C. W. Peak, J. J. Wilker, G. Schmidt, </w:t>
      </w:r>
      <w:r w:rsidRPr="00697024">
        <w:rPr>
          <w:i/>
          <w:noProof/>
        </w:rPr>
        <w:t xml:space="preserve">Colloid and Polymer Science </w:t>
      </w:r>
      <w:r w:rsidRPr="00697024">
        <w:rPr>
          <w:b/>
          <w:noProof/>
        </w:rPr>
        <w:t>2013</w:t>
      </w:r>
      <w:r w:rsidRPr="00697024">
        <w:rPr>
          <w:noProof/>
        </w:rPr>
        <w:t xml:space="preserve">, </w:t>
      </w:r>
      <w:r w:rsidRPr="00697024">
        <w:rPr>
          <w:i/>
          <w:noProof/>
        </w:rPr>
        <w:t>291</w:t>
      </w:r>
      <w:r w:rsidRPr="00697024">
        <w:rPr>
          <w:noProof/>
        </w:rPr>
        <w:t>, 2031-2047.</w:t>
      </w:r>
    </w:p>
    <w:p w14:paraId="322A18EA" w14:textId="77777777" w:rsidR="00697024" w:rsidRPr="00697024" w:rsidRDefault="00697024" w:rsidP="00697024">
      <w:pPr>
        <w:pStyle w:val="EndNoteBibliography"/>
        <w:spacing w:after="0"/>
        <w:ind w:left="720" w:hanging="720"/>
        <w:rPr>
          <w:noProof/>
        </w:rPr>
      </w:pPr>
      <w:r w:rsidRPr="00697024">
        <w:rPr>
          <w:noProof/>
        </w:rPr>
        <w:t>[29]</w:t>
      </w:r>
      <w:r w:rsidRPr="00697024">
        <w:rPr>
          <w:noProof/>
        </w:rPr>
        <w:tab/>
        <w:t xml:space="preserve">A. W. Martinez, J. M. Caves, S. Ravi, W. Li, E. L. Chaikof, </w:t>
      </w:r>
      <w:r w:rsidRPr="00697024">
        <w:rPr>
          <w:i/>
          <w:noProof/>
        </w:rPr>
        <w:t xml:space="preserve">Acta Biomaterialia </w:t>
      </w:r>
      <w:r w:rsidRPr="00697024">
        <w:rPr>
          <w:b/>
          <w:noProof/>
        </w:rPr>
        <w:t>2014</w:t>
      </w:r>
      <w:r w:rsidRPr="00697024">
        <w:rPr>
          <w:noProof/>
        </w:rPr>
        <w:t xml:space="preserve">, </w:t>
      </w:r>
      <w:r w:rsidRPr="00697024">
        <w:rPr>
          <w:i/>
          <w:noProof/>
        </w:rPr>
        <w:t>10</w:t>
      </w:r>
      <w:r w:rsidRPr="00697024">
        <w:rPr>
          <w:noProof/>
        </w:rPr>
        <w:t>, 26-33.</w:t>
      </w:r>
    </w:p>
    <w:p w14:paraId="735BDB70" w14:textId="77777777" w:rsidR="00697024" w:rsidRPr="00697024" w:rsidRDefault="00697024" w:rsidP="00697024">
      <w:pPr>
        <w:pStyle w:val="EndNoteBibliography"/>
        <w:spacing w:after="0"/>
        <w:ind w:left="720" w:hanging="720"/>
        <w:rPr>
          <w:noProof/>
        </w:rPr>
      </w:pPr>
      <w:r w:rsidRPr="00697024">
        <w:rPr>
          <w:noProof/>
        </w:rPr>
        <w:t>[30]</w:t>
      </w:r>
      <w:r w:rsidRPr="00697024">
        <w:rPr>
          <w:noProof/>
        </w:rPr>
        <w:tab/>
        <w:t xml:space="preserve">G. T. Burns, N. Tam, </w:t>
      </w:r>
      <w:r w:rsidRPr="00697024">
        <w:rPr>
          <w:i/>
          <w:noProof/>
        </w:rPr>
        <w:t xml:space="preserve">British Journal of Sports Medicine </w:t>
      </w:r>
      <w:r w:rsidRPr="00697024">
        <w:rPr>
          <w:b/>
          <w:noProof/>
        </w:rPr>
        <w:t>2020</w:t>
      </w:r>
      <w:r w:rsidRPr="00697024">
        <w:rPr>
          <w:noProof/>
        </w:rPr>
        <w:t xml:space="preserve">, </w:t>
      </w:r>
      <w:r w:rsidRPr="00697024">
        <w:rPr>
          <w:i/>
          <w:noProof/>
        </w:rPr>
        <w:t>54</w:t>
      </w:r>
      <w:r w:rsidRPr="00697024">
        <w:rPr>
          <w:noProof/>
        </w:rPr>
        <w:t>, 439-440.</w:t>
      </w:r>
    </w:p>
    <w:p w14:paraId="4B942239" w14:textId="77777777" w:rsidR="00697024" w:rsidRPr="00697024" w:rsidRDefault="00697024" w:rsidP="00697024">
      <w:pPr>
        <w:pStyle w:val="EndNoteBibliography"/>
        <w:spacing w:after="0"/>
        <w:ind w:left="720" w:hanging="720"/>
        <w:rPr>
          <w:noProof/>
        </w:rPr>
      </w:pPr>
      <w:r w:rsidRPr="00697024">
        <w:rPr>
          <w:noProof/>
        </w:rPr>
        <w:t>[31]</w:t>
      </w:r>
      <w:r w:rsidRPr="00697024">
        <w:rPr>
          <w:noProof/>
        </w:rPr>
        <w:tab/>
        <w:t xml:space="preserve">G. Wollensak, </w:t>
      </w:r>
      <w:r w:rsidRPr="00697024">
        <w:rPr>
          <w:i/>
          <w:noProof/>
        </w:rPr>
        <w:t xml:space="preserve">Current Opinion in Ophthalmology </w:t>
      </w:r>
      <w:r w:rsidRPr="00697024">
        <w:rPr>
          <w:b/>
          <w:noProof/>
        </w:rPr>
        <w:t>2006</w:t>
      </w:r>
      <w:r w:rsidRPr="00697024">
        <w:rPr>
          <w:noProof/>
        </w:rPr>
        <w:t xml:space="preserve">, </w:t>
      </w:r>
      <w:r w:rsidRPr="00697024">
        <w:rPr>
          <w:i/>
          <w:noProof/>
        </w:rPr>
        <w:t>17</w:t>
      </w:r>
      <w:r w:rsidRPr="00697024">
        <w:rPr>
          <w:noProof/>
        </w:rPr>
        <w:t>, 356-360.</w:t>
      </w:r>
    </w:p>
    <w:p w14:paraId="304D5C5C" w14:textId="77777777" w:rsidR="00697024" w:rsidRPr="0090123B" w:rsidRDefault="00697024" w:rsidP="00697024">
      <w:pPr>
        <w:pStyle w:val="EndNoteBibliography"/>
        <w:spacing w:after="0"/>
        <w:ind w:left="720" w:hanging="720"/>
        <w:rPr>
          <w:noProof/>
          <w:lang w:val="de-DE"/>
          <w:rPrChange w:id="2602" w:author="Bizan N. Balzer" w:date="2021-09-24T21:09:00Z">
            <w:rPr>
              <w:noProof/>
            </w:rPr>
          </w:rPrChange>
        </w:rPr>
      </w:pPr>
      <w:r w:rsidRPr="0090123B">
        <w:rPr>
          <w:noProof/>
          <w:lang w:val="de-DE"/>
          <w:rPrChange w:id="2603" w:author="Bizan N. Balzer" w:date="2021-09-24T21:09:00Z">
            <w:rPr>
              <w:noProof/>
            </w:rPr>
          </w:rPrChange>
        </w:rPr>
        <w:t>[32]</w:t>
      </w:r>
      <w:r w:rsidRPr="0090123B">
        <w:rPr>
          <w:noProof/>
          <w:lang w:val="de-DE"/>
          <w:rPrChange w:id="2604" w:author="Bizan N. Balzer" w:date="2021-09-24T21:09:00Z">
            <w:rPr>
              <w:noProof/>
            </w:rPr>
          </w:rPrChange>
        </w:rPr>
        <w:tab/>
        <w:t xml:space="preserve">G. Wollensak, E. Spoerl, T. Seiler, </w:t>
      </w:r>
      <w:r w:rsidRPr="0090123B">
        <w:rPr>
          <w:i/>
          <w:noProof/>
          <w:lang w:val="de-DE"/>
          <w:rPrChange w:id="2605" w:author="Bizan N. Balzer" w:date="2021-09-24T21:09:00Z">
            <w:rPr>
              <w:i/>
              <w:noProof/>
            </w:rPr>
          </w:rPrChange>
        </w:rPr>
        <w:t xml:space="preserve">Am J Ophthalmol </w:t>
      </w:r>
      <w:r w:rsidRPr="0090123B">
        <w:rPr>
          <w:b/>
          <w:noProof/>
          <w:lang w:val="de-DE"/>
          <w:rPrChange w:id="2606" w:author="Bizan N. Balzer" w:date="2021-09-24T21:09:00Z">
            <w:rPr>
              <w:b/>
              <w:noProof/>
            </w:rPr>
          </w:rPrChange>
        </w:rPr>
        <w:t>2003</w:t>
      </w:r>
      <w:r w:rsidRPr="0090123B">
        <w:rPr>
          <w:noProof/>
          <w:lang w:val="de-DE"/>
          <w:rPrChange w:id="2607" w:author="Bizan N. Balzer" w:date="2021-09-24T21:09:00Z">
            <w:rPr>
              <w:noProof/>
            </w:rPr>
          </w:rPrChange>
        </w:rPr>
        <w:t xml:space="preserve">, </w:t>
      </w:r>
      <w:r w:rsidRPr="0090123B">
        <w:rPr>
          <w:i/>
          <w:noProof/>
          <w:lang w:val="de-DE"/>
          <w:rPrChange w:id="2608" w:author="Bizan N. Balzer" w:date="2021-09-24T21:09:00Z">
            <w:rPr>
              <w:i/>
              <w:noProof/>
            </w:rPr>
          </w:rPrChange>
        </w:rPr>
        <w:t>135</w:t>
      </w:r>
      <w:r w:rsidRPr="0090123B">
        <w:rPr>
          <w:noProof/>
          <w:lang w:val="de-DE"/>
          <w:rPrChange w:id="2609" w:author="Bizan N. Balzer" w:date="2021-09-24T21:09:00Z">
            <w:rPr>
              <w:noProof/>
            </w:rPr>
          </w:rPrChange>
        </w:rPr>
        <w:t>, 620-627.</w:t>
      </w:r>
    </w:p>
    <w:p w14:paraId="167F84ED" w14:textId="77777777" w:rsidR="00697024" w:rsidRPr="00697024" w:rsidRDefault="00697024" w:rsidP="00697024">
      <w:pPr>
        <w:pStyle w:val="EndNoteBibliography"/>
        <w:spacing w:after="0"/>
        <w:ind w:left="720" w:hanging="720"/>
        <w:rPr>
          <w:noProof/>
        </w:rPr>
      </w:pPr>
      <w:r w:rsidRPr="00697024">
        <w:rPr>
          <w:noProof/>
        </w:rPr>
        <w:t>[33]</w:t>
      </w:r>
      <w:r w:rsidRPr="00697024">
        <w:rPr>
          <w:noProof/>
        </w:rPr>
        <w:tab/>
        <w:t xml:space="preserve">M. V. Swain, J. Nohava, P. Eberwein, </w:t>
      </w:r>
      <w:r w:rsidRPr="00697024">
        <w:rPr>
          <w:i/>
          <w:noProof/>
        </w:rPr>
        <w:t xml:space="preserve">Acta Biomaterialia </w:t>
      </w:r>
      <w:r w:rsidRPr="00697024">
        <w:rPr>
          <w:b/>
          <w:noProof/>
        </w:rPr>
        <w:t>2017</w:t>
      </w:r>
      <w:r w:rsidRPr="00697024">
        <w:rPr>
          <w:noProof/>
        </w:rPr>
        <w:t xml:space="preserve">, </w:t>
      </w:r>
      <w:r w:rsidRPr="00697024">
        <w:rPr>
          <w:i/>
          <w:noProof/>
        </w:rPr>
        <w:t>50</w:t>
      </w:r>
      <w:r w:rsidRPr="00697024">
        <w:rPr>
          <w:noProof/>
        </w:rPr>
        <w:t>, 312-321.</w:t>
      </w:r>
    </w:p>
    <w:p w14:paraId="5ED3582D" w14:textId="24BD04EB" w:rsidR="00697024" w:rsidRPr="00697024" w:rsidRDefault="00697024" w:rsidP="00697024">
      <w:pPr>
        <w:pStyle w:val="EndNoteBibliography"/>
        <w:spacing w:after="0"/>
        <w:ind w:left="720" w:hanging="720"/>
        <w:rPr>
          <w:noProof/>
        </w:rPr>
      </w:pPr>
      <w:r w:rsidRPr="00697024">
        <w:rPr>
          <w:noProof/>
        </w:rPr>
        <w:t>[34]</w:t>
      </w:r>
      <w:r w:rsidRPr="00697024">
        <w:rPr>
          <w:noProof/>
        </w:rPr>
        <w:tab/>
        <w:t>a</w:t>
      </w:r>
      <w:r>
        <w:rPr>
          <w:noProof/>
        </w:rPr>
        <w:t xml:space="preserve">) </w:t>
      </w:r>
      <w:r w:rsidRPr="00697024">
        <w:rPr>
          <w:noProof/>
        </w:rPr>
        <w:t xml:space="preserve">M. W. Belin, L. Lim, R. K. Rajpal, F. Hafezi, J. A. P. Gomes, B. Cochener, </w:t>
      </w:r>
      <w:r w:rsidRPr="00697024">
        <w:rPr>
          <w:i/>
          <w:noProof/>
        </w:rPr>
        <w:t xml:space="preserve">Cornea </w:t>
      </w:r>
      <w:r w:rsidRPr="00697024">
        <w:rPr>
          <w:b/>
          <w:noProof/>
        </w:rPr>
        <w:t>2018</w:t>
      </w:r>
      <w:r w:rsidRPr="00697024">
        <w:rPr>
          <w:noProof/>
        </w:rPr>
        <w:t xml:space="preserve">, </w:t>
      </w:r>
      <w:r w:rsidRPr="00697024">
        <w:rPr>
          <w:i/>
          <w:noProof/>
        </w:rPr>
        <w:t>37</w:t>
      </w:r>
      <w:r w:rsidRPr="00697024">
        <w:rPr>
          <w:noProof/>
        </w:rPr>
        <w:t>, 1218-1225; b</w:t>
      </w:r>
      <w:r>
        <w:rPr>
          <w:noProof/>
        </w:rPr>
        <w:t xml:space="preserve">) </w:t>
      </w:r>
      <w:r w:rsidRPr="00697024">
        <w:rPr>
          <w:noProof/>
        </w:rPr>
        <w:t xml:space="preserve">R. P. Sinha, D.-P. Häder, </w:t>
      </w:r>
      <w:r w:rsidRPr="00697024">
        <w:rPr>
          <w:i/>
          <w:noProof/>
        </w:rPr>
        <w:t xml:space="preserve">Photochemical &amp; Photobiological Sciences </w:t>
      </w:r>
      <w:r w:rsidRPr="00697024">
        <w:rPr>
          <w:b/>
          <w:noProof/>
        </w:rPr>
        <w:t>2002</w:t>
      </w:r>
      <w:r w:rsidRPr="00697024">
        <w:rPr>
          <w:noProof/>
        </w:rPr>
        <w:t xml:space="preserve">, </w:t>
      </w:r>
      <w:r w:rsidRPr="00697024">
        <w:rPr>
          <w:i/>
          <w:noProof/>
        </w:rPr>
        <w:t>1</w:t>
      </w:r>
      <w:r w:rsidRPr="00697024">
        <w:rPr>
          <w:noProof/>
        </w:rPr>
        <w:t>, 225-236.</w:t>
      </w:r>
    </w:p>
    <w:p w14:paraId="01F461B6" w14:textId="77777777" w:rsidR="00697024" w:rsidRPr="00697024" w:rsidRDefault="00697024" w:rsidP="00697024">
      <w:pPr>
        <w:pStyle w:val="EndNoteBibliography"/>
        <w:spacing w:after="0"/>
        <w:ind w:left="720" w:hanging="720"/>
        <w:rPr>
          <w:noProof/>
        </w:rPr>
      </w:pPr>
      <w:r w:rsidRPr="00697024">
        <w:rPr>
          <w:noProof/>
        </w:rPr>
        <w:t>[35]</w:t>
      </w:r>
      <w:r w:rsidRPr="00697024">
        <w:rPr>
          <w:noProof/>
        </w:rPr>
        <w:tab/>
        <w:t xml:space="preserve">M. S. Oliva, T. Schottman, M. Gulati, </w:t>
      </w:r>
      <w:r w:rsidRPr="00697024">
        <w:rPr>
          <w:i/>
          <w:noProof/>
        </w:rPr>
        <w:t xml:space="preserve">Indian Journal of Ophthalmology </w:t>
      </w:r>
      <w:r w:rsidRPr="00697024">
        <w:rPr>
          <w:b/>
          <w:noProof/>
        </w:rPr>
        <w:t>2012</w:t>
      </w:r>
      <w:r w:rsidRPr="00697024">
        <w:rPr>
          <w:noProof/>
        </w:rPr>
        <w:t xml:space="preserve">, </w:t>
      </w:r>
      <w:r w:rsidRPr="00697024">
        <w:rPr>
          <w:i/>
          <w:noProof/>
        </w:rPr>
        <w:t>60</w:t>
      </w:r>
      <w:r w:rsidRPr="00697024">
        <w:rPr>
          <w:noProof/>
        </w:rPr>
        <w:t>, 423-427.</w:t>
      </w:r>
    </w:p>
    <w:p w14:paraId="6DD8CBD8" w14:textId="77777777" w:rsidR="00697024" w:rsidRPr="00697024" w:rsidRDefault="00697024" w:rsidP="00697024">
      <w:pPr>
        <w:pStyle w:val="EndNoteBibliography"/>
        <w:spacing w:after="0"/>
        <w:ind w:left="720" w:hanging="720"/>
        <w:rPr>
          <w:noProof/>
        </w:rPr>
      </w:pPr>
      <w:r w:rsidRPr="00697024">
        <w:rPr>
          <w:noProof/>
        </w:rPr>
        <w:t>[36]</w:t>
      </w:r>
      <w:r w:rsidRPr="00697024">
        <w:rPr>
          <w:noProof/>
        </w:rPr>
        <w:tab/>
        <w:t xml:space="preserve">D. W. Urry, T. Hugel, M. Seitz, H. E. Gaub, L. Sheiba, J. Dea, J. Xu, T. Parker, </w:t>
      </w:r>
      <w:r w:rsidRPr="00697024">
        <w:rPr>
          <w:i/>
          <w:noProof/>
        </w:rPr>
        <w:t xml:space="preserve">Philosophical Transactions of the Royal Society B: Biological Sciences </w:t>
      </w:r>
      <w:r w:rsidRPr="00697024">
        <w:rPr>
          <w:b/>
          <w:noProof/>
        </w:rPr>
        <w:t>2002</w:t>
      </w:r>
      <w:r w:rsidRPr="00697024">
        <w:rPr>
          <w:noProof/>
        </w:rPr>
        <w:t xml:space="preserve">, </w:t>
      </w:r>
      <w:r w:rsidRPr="00697024">
        <w:rPr>
          <w:i/>
          <w:noProof/>
        </w:rPr>
        <w:t>357</w:t>
      </w:r>
      <w:r w:rsidRPr="00697024">
        <w:rPr>
          <w:noProof/>
        </w:rPr>
        <w:t>, 169-184.</w:t>
      </w:r>
    </w:p>
    <w:p w14:paraId="6997E816" w14:textId="77777777" w:rsidR="00697024" w:rsidRPr="00697024" w:rsidRDefault="00697024" w:rsidP="00697024">
      <w:pPr>
        <w:pStyle w:val="EndNoteBibliography"/>
        <w:spacing w:after="0"/>
        <w:ind w:left="720" w:hanging="720"/>
        <w:rPr>
          <w:noProof/>
        </w:rPr>
      </w:pPr>
      <w:r w:rsidRPr="00697024">
        <w:rPr>
          <w:noProof/>
        </w:rPr>
        <w:t>[37]</w:t>
      </w:r>
      <w:r w:rsidRPr="00697024">
        <w:rPr>
          <w:noProof/>
        </w:rPr>
        <w:tab/>
        <w:t xml:space="preserve">F. Rico, P. Roca-Cusachs, N. Gavara, R. Farré, M. Rotger, D. Navajas, </w:t>
      </w:r>
      <w:r w:rsidRPr="00697024">
        <w:rPr>
          <w:i/>
          <w:noProof/>
        </w:rPr>
        <w:t xml:space="preserve">Physical Review E </w:t>
      </w:r>
      <w:r w:rsidRPr="00697024">
        <w:rPr>
          <w:b/>
          <w:noProof/>
        </w:rPr>
        <w:t>2005</w:t>
      </w:r>
      <w:r w:rsidRPr="00697024">
        <w:rPr>
          <w:noProof/>
        </w:rPr>
        <w:t xml:space="preserve">, </w:t>
      </w:r>
      <w:r w:rsidRPr="00697024">
        <w:rPr>
          <w:i/>
          <w:noProof/>
        </w:rPr>
        <w:t>72</w:t>
      </w:r>
      <w:r w:rsidRPr="00697024">
        <w:rPr>
          <w:noProof/>
        </w:rPr>
        <w:t>, 021914.</w:t>
      </w:r>
    </w:p>
    <w:p w14:paraId="0042A5F2" w14:textId="77777777" w:rsidR="00697024" w:rsidRPr="00697024" w:rsidRDefault="00697024" w:rsidP="00697024">
      <w:pPr>
        <w:pStyle w:val="EndNoteBibliography"/>
        <w:spacing w:after="0"/>
        <w:ind w:left="720" w:hanging="720"/>
        <w:rPr>
          <w:noProof/>
        </w:rPr>
      </w:pPr>
      <w:r w:rsidRPr="00697024">
        <w:rPr>
          <w:noProof/>
        </w:rPr>
        <w:t>[38]</w:t>
      </w:r>
      <w:r w:rsidRPr="00697024">
        <w:rPr>
          <w:noProof/>
        </w:rPr>
        <w:tab/>
        <w:t xml:space="preserve">M. G. Huson, J. M. Maxwell, </w:t>
      </w:r>
      <w:r w:rsidRPr="00697024">
        <w:rPr>
          <w:i/>
          <w:noProof/>
        </w:rPr>
        <w:t xml:space="preserve">Polymer Testing </w:t>
      </w:r>
      <w:r w:rsidRPr="00697024">
        <w:rPr>
          <w:b/>
          <w:noProof/>
        </w:rPr>
        <w:t>2006</w:t>
      </w:r>
      <w:r w:rsidRPr="00697024">
        <w:rPr>
          <w:noProof/>
        </w:rPr>
        <w:t xml:space="preserve">, </w:t>
      </w:r>
      <w:r w:rsidRPr="00697024">
        <w:rPr>
          <w:i/>
          <w:noProof/>
        </w:rPr>
        <w:t>25</w:t>
      </w:r>
      <w:r w:rsidRPr="00697024">
        <w:rPr>
          <w:noProof/>
        </w:rPr>
        <w:t>, 2-11.</w:t>
      </w:r>
    </w:p>
    <w:p w14:paraId="7696B039" w14:textId="7CACCE76" w:rsidR="00697024" w:rsidRPr="00697024" w:rsidRDefault="00697024" w:rsidP="00697024">
      <w:pPr>
        <w:pStyle w:val="EndNoteBibliography"/>
        <w:spacing w:after="0"/>
        <w:ind w:left="720" w:hanging="720"/>
        <w:rPr>
          <w:noProof/>
        </w:rPr>
      </w:pPr>
      <w:r w:rsidRPr="00697024">
        <w:rPr>
          <w:noProof/>
        </w:rPr>
        <w:t>[39]</w:t>
      </w:r>
      <w:r w:rsidRPr="00697024">
        <w:rPr>
          <w:noProof/>
        </w:rPr>
        <w:tab/>
        <w:t>a</w:t>
      </w:r>
      <w:r>
        <w:rPr>
          <w:noProof/>
        </w:rPr>
        <w:t xml:space="preserve">) </w:t>
      </w:r>
      <w:r w:rsidRPr="00697024">
        <w:rPr>
          <w:noProof/>
        </w:rPr>
        <w:t xml:space="preserve">M. Rothdiener, M. Hegemann, T. Uynuk-Ool, B. Walters, P. Papugy, P. Nguyen, V. Claus, T. Seeger, U. Stoeckle, K. A. Boehme, W. K. Aicher, J. P. Stegemann, M. L. Hart, B. Kurz, G. Klein, B. Rolauffs, </w:t>
      </w:r>
      <w:r w:rsidRPr="00697024">
        <w:rPr>
          <w:i/>
          <w:noProof/>
        </w:rPr>
        <w:t xml:space="preserve">Scientific Reports </w:t>
      </w:r>
      <w:r w:rsidRPr="00697024">
        <w:rPr>
          <w:b/>
          <w:noProof/>
        </w:rPr>
        <w:t>2016</w:t>
      </w:r>
      <w:r w:rsidRPr="00697024">
        <w:rPr>
          <w:noProof/>
        </w:rPr>
        <w:t xml:space="preserve">, </w:t>
      </w:r>
      <w:r w:rsidRPr="00697024">
        <w:rPr>
          <w:i/>
          <w:noProof/>
        </w:rPr>
        <w:t>6</w:t>
      </w:r>
      <w:r w:rsidRPr="00697024">
        <w:rPr>
          <w:noProof/>
        </w:rPr>
        <w:t>, 1-15; b</w:t>
      </w:r>
      <w:r>
        <w:rPr>
          <w:noProof/>
        </w:rPr>
        <w:t xml:space="preserve">) </w:t>
      </w:r>
      <w:r w:rsidRPr="00697024">
        <w:rPr>
          <w:noProof/>
        </w:rPr>
        <w:t xml:space="preserve">B. Walters, T. Uynuk-Ool, M. Rothdiener, J. Palm, M. L. Hart, J. P. Stegemann, B. Rolauffs, </w:t>
      </w:r>
      <w:r w:rsidRPr="00697024">
        <w:rPr>
          <w:i/>
          <w:noProof/>
        </w:rPr>
        <w:t xml:space="preserve">Scientific Reports </w:t>
      </w:r>
      <w:r w:rsidRPr="00697024">
        <w:rPr>
          <w:b/>
          <w:noProof/>
        </w:rPr>
        <w:t>2017</w:t>
      </w:r>
      <w:r w:rsidRPr="00697024">
        <w:rPr>
          <w:noProof/>
        </w:rPr>
        <w:t xml:space="preserve">, </w:t>
      </w:r>
      <w:r w:rsidRPr="00697024">
        <w:rPr>
          <w:i/>
          <w:noProof/>
        </w:rPr>
        <w:t>7</w:t>
      </w:r>
      <w:r w:rsidRPr="00697024">
        <w:rPr>
          <w:noProof/>
        </w:rPr>
        <w:t>, 1-14.</w:t>
      </w:r>
    </w:p>
    <w:p w14:paraId="6FDC731E" w14:textId="43DC5431" w:rsidR="00F33D12" w:rsidRDefault="00697024" w:rsidP="002836AC">
      <w:pPr>
        <w:pStyle w:val="berschrift1"/>
        <w:spacing w:line="360" w:lineRule="auto"/>
        <w:jc w:val="both"/>
        <w:rPr>
          <w:rFonts w:ascii="Times New Roman" w:hAnsi="Times New Roman" w:cs="Times New Roman"/>
          <w:lang w:val="en-US"/>
        </w:rPr>
      </w:pPr>
      <w:r>
        <w:rPr>
          <w:rFonts w:ascii="Times New Roman" w:hAnsi="Times New Roman" w:cs="Times New Roman"/>
          <w:lang w:val="en-US"/>
        </w:rPr>
        <w:fldChar w:fldCharType="end"/>
      </w:r>
    </w:p>
    <w:sectPr w:rsidR="00F33D12" w:rsidSect="00DF47A1">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anna.resch88@gmail.com" w:date="2022-01-03T09:22:00Z" w:initials="a">
    <w:p w14:paraId="1848F8AD" w14:textId="1992F6D4" w:rsidR="000D3DD2" w:rsidRPr="000D3DD2" w:rsidRDefault="000D3DD2">
      <w:pPr>
        <w:pStyle w:val="Kommentartext"/>
        <w:rPr>
          <w:lang w:val="en-US"/>
        </w:rPr>
      </w:pPr>
      <w:r>
        <w:rPr>
          <w:rStyle w:val="Kommentarzeichen"/>
        </w:rPr>
        <w:annotationRef/>
      </w:r>
      <w:r w:rsidRPr="000D3DD2">
        <w:rPr>
          <w:lang w:val="en-US"/>
        </w:rPr>
        <w:t>Max. 200 words</w:t>
      </w:r>
    </w:p>
  </w:comment>
  <w:comment w:id="16" w:author="anna.resch88@gmail.com" w:date="2022-01-03T09:23:00Z" w:initials="a">
    <w:p w14:paraId="42651D79" w14:textId="77777777" w:rsidR="000D3DD2" w:rsidRPr="000D3DD2" w:rsidRDefault="000D3DD2" w:rsidP="000D3DD2">
      <w:pPr>
        <w:pStyle w:val="berschrift4"/>
        <w:shd w:val="clear" w:color="auto" w:fill="FFFFFF"/>
        <w:spacing w:before="0" w:after="225"/>
        <w:rPr>
          <w:rFonts w:ascii="Open Sans" w:hAnsi="Open Sans" w:cs="Open Sans"/>
          <w:color w:val="1C1D1E"/>
          <w:lang w:val="en-US"/>
        </w:rPr>
      </w:pPr>
      <w:r>
        <w:rPr>
          <w:rStyle w:val="Kommentarzeichen"/>
        </w:rPr>
        <w:annotationRef/>
      </w:r>
      <w:r w:rsidRPr="000D3DD2">
        <w:rPr>
          <w:rFonts w:ascii="Open Sans" w:hAnsi="Open Sans" w:cs="Open Sans"/>
          <w:color w:val="1C1D1E"/>
          <w:lang w:val="en-US"/>
        </w:rPr>
        <w:t>Table of Contents</w:t>
      </w:r>
    </w:p>
    <w:p w14:paraId="3C287C41" w14:textId="77777777" w:rsidR="000D3DD2" w:rsidRPr="000D3DD2" w:rsidRDefault="000D3DD2" w:rsidP="000D3DD2">
      <w:pPr>
        <w:pStyle w:val="StandardWeb"/>
        <w:shd w:val="clear" w:color="auto" w:fill="FFFFFF"/>
        <w:spacing w:before="75" w:beforeAutospacing="0" w:after="75" w:afterAutospacing="0"/>
        <w:rPr>
          <w:rFonts w:ascii="Open Sans" w:hAnsi="Open Sans" w:cs="Open Sans"/>
          <w:color w:val="1C1D1E"/>
          <w:sz w:val="21"/>
          <w:szCs w:val="21"/>
          <w:lang w:val="en-US"/>
        </w:rPr>
      </w:pPr>
      <w:r w:rsidRPr="000D3DD2">
        <w:rPr>
          <w:rFonts w:ascii="Open Sans" w:hAnsi="Open Sans" w:cs="Open Sans"/>
          <w:color w:val="1C1D1E"/>
          <w:sz w:val="21"/>
          <w:szCs w:val="21"/>
          <w:lang w:val="en-US"/>
        </w:rPr>
        <w:t>A short text and graphic should be provided for the Table of Contents (ToC). The ToC text should describe the main results in 50 to 60 words. It should be written for a general audience and be written in the third person.</w:t>
      </w:r>
    </w:p>
    <w:p w14:paraId="66DEE17B" w14:textId="6BD8A009" w:rsidR="000D3DD2" w:rsidRPr="000D3DD2" w:rsidRDefault="000D3DD2" w:rsidP="000D3DD2">
      <w:pPr>
        <w:pStyle w:val="StandardWeb"/>
        <w:shd w:val="clear" w:color="auto" w:fill="FFFFFF"/>
        <w:spacing w:before="75" w:beforeAutospacing="0" w:after="75" w:afterAutospacing="0"/>
        <w:rPr>
          <w:rFonts w:ascii="Open Sans" w:hAnsi="Open Sans" w:cs="Open Sans"/>
          <w:color w:val="1C1D1E"/>
          <w:sz w:val="21"/>
          <w:szCs w:val="21"/>
          <w:lang w:val="en-US"/>
        </w:rPr>
      </w:pPr>
      <w:r w:rsidRPr="000D3DD2">
        <w:rPr>
          <w:rFonts w:ascii="Open Sans" w:hAnsi="Open Sans" w:cs="Open Sans"/>
          <w:color w:val="1C1D1E"/>
          <w:sz w:val="21"/>
          <w:szCs w:val="21"/>
          <w:lang w:val="en-US"/>
        </w:rPr>
        <w:t>The ToC figure should convey the main message of the article. It does not have to be a figure from the article; it can be a combination of figures or a new, original figure composed to represent the topic. </w:t>
      </w:r>
      <w:r w:rsidRPr="000D3DD2">
        <w:rPr>
          <w:rFonts w:ascii="Open Sans" w:hAnsi="Open Sans" w:cs="Open Sans"/>
          <w:color w:val="1C1D1E"/>
          <w:sz w:val="21"/>
          <w:szCs w:val="21"/>
          <w:shd w:val="clear" w:color="auto" w:fill="FFFFFF"/>
          <w:lang w:val="en-US"/>
        </w:rPr>
        <w:t>The author must be the copyright holder for this figure and any images used to create it. The size of the image should be either 55 mm × 50 mm (w × h) or 110 mm × 20 mm (w × h). </w:t>
      </w:r>
    </w:p>
  </w:comment>
  <w:comment w:id="71" w:author="Bizan N. Balzer" w:date="2021-10-07T18:06:00Z" w:initials="BNB">
    <w:p w14:paraId="131A0A90" w14:textId="278783D7" w:rsidR="00C51506" w:rsidRPr="0024294E" w:rsidRDefault="00C51506">
      <w:pPr>
        <w:pStyle w:val="Kommentartext"/>
        <w:rPr>
          <w:lang w:val="en-US"/>
        </w:rPr>
      </w:pPr>
      <w:r>
        <w:rPr>
          <w:rStyle w:val="Kommentarzeichen"/>
        </w:rPr>
        <w:annotationRef/>
      </w:r>
      <w:r w:rsidRPr="0024294E">
        <w:rPr>
          <w:lang w:val="en-US"/>
        </w:rPr>
        <w:t>Should be more specific!</w:t>
      </w:r>
    </w:p>
  </w:comment>
  <w:comment w:id="118" w:author="anna.resch88@gmail.com" w:date="2022-01-04T16:41:00Z" w:initials="a">
    <w:p w14:paraId="79688967" w14:textId="79C96B68" w:rsidR="00C351C8" w:rsidRPr="0024294E" w:rsidRDefault="00C351C8">
      <w:pPr>
        <w:pStyle w:val="Kommentartext"/>
      </w:pPr>
      <w:r>
        <w:rPr>
          <w:rStyle w:val="Kommentarzeichen"/>
        </w:rPr>
        <w:annotationRef/>
      </w:r>
      <w:r w:rsidR="0024294E" w:rsidRPr="0024294E">
        <w:t>Ich schlage vor, diesen Satz zu löschen</w:t>
      </w:r>
    </w:p>
  </w:comment>
  <w:comment w:id="151" w:author="anna.resch88@gmail.com" w:date="2022-01-16T11:41:00Z" w:initials="a">
    <w:p w14:paraId="7ACEAE09" w14:textId="51985A5B" w:rsidR="008C52A7" w:rsidRPr="0024294E" w:rsidRDefault="008C52A7">
      <w:pPr>
        <w:pStyle w:val="Kommentartext"/>
      </w:pPr>
      <w:r>
        <w:rPr>
          <w:rStyle w:val="Kommentarzeichen"/>
        </w:rPr>
        <w:annotationRef/>
      </w:r>
      <w:r w:rsidR="0024294E" w:rsidRPr="0024294E">
        <w:t>Die Resilienz wird als allererste Eigenschaft unseres Gels genannt, die entsprechenden ERgebnisse sind aber lediglich im SI aufgeführt, das scheint etwas widersprüchlich</w:t>
      </w:r>
    </w:p>
  </w:comment>
  <w:comment w:id="154" w:author="Alexander Resch" w:date="2022-01-17T19:16:00Z" w:initials="AR">
    <w:p w14:paraId="566F7B76" w14:textId="77777777" w:rsidR="00561D6B" w:rsidRDefault="00561D6B" w:rsidP="0082752B">
      <w:pPr>
        <w:pStyle w:val="Kommentartext"/>
      </w:pPr>
      <w:r>
        <w:rPr>
          <w:rStyle w:val="Kommentarzeichen"/>
        </w:rPr>
        <w:annotationRef/>
      </w:r>
      <w:r>
        <w:t>Matched to what? Or "Unmatched"?</w:t>
      </w:r>
    </w:p>
  </w:comment>
  <w:comment w:id="159" w:author="anna.resch88@gmail.com" w:date="2022-01-07T15:32:00Z" w:initials="a">
    <w:p w14:paraId="358EB0D5" w14:textId="0DE032D7" w:rsidR="00164A18" w:rsidRDefault="00862294">
      <w:pPr>
        <w:pStyle w:val="Kommentartext"/>
      </w:pPr>
      <w:r>
        <w:rPr>
          <w:rStyle w:val="Kommentarzeichen"/>
        </w:rPr>
        <w:annotationRef/>
      </w:r>
      <w:r w:rsidR="00164A18">
        <w:t>@ Stefan: Ich kann die Referenzen nicht mehr bearbeiten, da die Feldfunktionen deaktiviert wurden.</w:t>
      </w:r>
    </w:p>
    <w:p w14:paraId="4D1D94DA" w14:textId="77777777" w:rsidR="00164A18" w:rsidRDefault="00164A18">
      <w:pPr>
        <w:pStyle w:val="Kommentartext"/>
      </w:pPr>
    </w:p>
    <w:p w14:paraId="5D0C0053" w14:textId="23B76154" w:rsidR="00862294" w:rsidRPr="0024294E" w:rsidRDefault="0024294E">
      <w:pPr>
        <w:pStyle w:val="Kommentartext"/>
      </w:pPr>
      <w:r w:rsidRPr="0024294E">
        <w:t xml:space="preserve">Nummerierung der Quellen muss aufgrund der Umstellung angepasst werden </w:t>
      </w:r>
    </w:p>
  </w:comment>
  <w:comment w:id="165" w:author="anna.resch88@gmail.com" w:date="2022-01-07T15:30:00Z" w:initials="a">
    <w:p w14:paraId="59097003" w14:textId="77777777" w:rsidR="00457A51" w:rsidRDefault="00457A51" w:rsidP="00457A51">
      <w:pPr>
        <w:pStyle w:val="Kommentartext"/>
      </w:pPr>
      <w:r>
        <w:rPr>
          <w:rStyle w:val="Kommentarzeichen"/>
        </w:rPr>
        <w:annotationRef/>
      </w:r>
      <w:r w:rsidRPr="00164A18">
        <w:t xml:space="preserve">Quellennummerierung </w:t>
      </w:r>
    </w:p>
  </w:comment>
  <w:comment w:id="166" w:author="anna.resch88@gmail.com" w:date="2022-01-04T11:38:00Z" w:initials="a">
    <w:p w14:paraId="5A1B19A0" w14:textId="77777777" w:rsidR="00457A51" w:rsidRDefault="00457A51" w:rsidP="00457A51">
      <w:pPr>
        <w:pStyle w:val="Kommentartext"/>
      </w:pPr>
      <w:r>
        <w:rPr>
          <w:rStyle w:val="Kommentarzeichen"/>
        </w:rPr>
        <w:annotationRef/>
      </w:r>
      <w:r>
        <w:t xml:space="preserve">Hier wären folgende Quellen passend: </w:t>
      </w:r>
    </w:p>
    <w:p w14:paraId="5CB2F699" w14:textId="77777777" w:rsidR="00457A51" w:rsidRDefault="00457A51" w:rsidP="00457A51">
      <w:pPr>
        <w:pStyle w:val="Kommentartext"/>
      </w:pPr>
    </w:p>
    <w:p w14:paraId="58AB45DD" w14:textId="77777777" w:rsidR="00457A51" w:rsidRPr="00A46E36" w:rsidRDefault="00457A51" w:rsidP="00457A51">
      <w:pPr>
        <w:widowControl w:val="0"/>
        <w:autoSpaceDE w:val="0"/>
        <w:autoSpaceDN w:val="0"/>
        <w:adjustRightInd w:val="0"/>
        <w:spacing w:after="0"/>
        <w:ind w:left="640" w:hanging="640"/>
        <w:rPr>
          <w:noProof/>
          <w:lang w:val="en-US"/>
        </w:rPr>
      </w:pPr>
      <w:r w:rsidRPr="00457A51">
        <w:rPr>
          <w:noProof/>
          <w:lang w:val="en-US"/>
        </w:rPr>
        <w:t xml:space="preserve">Roberts, S., Dzuricky, M. &amp; Chilkoti, A. Elastin-like Polypeptides as Models of Intrinsically Disordered Proteins. </w:t>
      </w:r>
      <w:r w:rsidRPr="00A46E36">
        <w:rPr>
          <w:i/>
          <w:iCs/>
          <w:noProof/>
          <w:lang w:val="en-US"/>
        </w:rPr>
        <w:t>FEBS Lett.</w:t>
      </w:r>
      <w:r w:rsidRPr="00A46E36">
        <w:rPr>
          <w:noProof/>
          <w:lang w:val="en-US"/>
        </w:rPr>
        <w:t xml:space="preserve"> </w:t>
      </w:r>
      <w:r w:rsidRPr="00A46E36">
        <w:rPr>
          <w:b/>
          <w:bCs/>
          <w:noProof/>
          <w:lang w:val="en-US"/>
        </w:rPr>
        <w:t>589</w:t>
      </w:r>
      <w:r w:rsidRPr="00A46E36">
        <w:rPr>
          <w:noProof/>
          <w:lang w:val="en-US"/>
        </w:rPr>
        <w:t>, 2477–2486 (2015).</w:t>
      </w:r>
    </w:p>
    <w:p w14:paraId="3DA419E9" w14:textId="77777777" w:rsidR="00457A51" w:rsidRPr="00A46E36" w:rsidRDefault="00457A51" w:rsidP="00457A51">
      <w:pPr>
        <w:pStyle w:val="Kommentartext"/>
        <w:rPr>
          <w:lang w:val="en-US"/>
        </w:rPr>
      </w:pPr>
    </w:p>
    <w:p w14:paraId="5B82C554" w14:textId="77777777" w:rsidR="00457A51" w:rsidRPr="00842046" w:rsidRDefault="00457A51" w:rsidP="00457A51">
      <w:pPr>
        <w:pStyle w:val="Kommentartext"/>
      </w:pPr>
      <w:r w:rsidRPr="000F5E0A">
        <w:rPr>
          <w:noProof/>
          <w:sz w:val="22"/>
          <w:lang w:val="en-US"/>
        </w:rPr>
        <w:t xml:space="preserve">Gosline, J. </w:t>
      </w:r>
      <w:r w:rsidRPr="000F5E0A">
        <w:rPr>
          <w:i/>
          <w:iCs/>
          <w:noProof/>
          <w:sz w:val="22"/>
          <w:lang w:val="en-US"/>
        </w:rPr>
        <w:t>et al.</w:t>
      </w:r>
      <w:r w:rsidRPr="000F5E0A">
        <w:rPr>
          <w:noProof/>
          <w:sz w:val="22"/>
          <w:lang w:val="en-US"/>
        </w:rPr>
        <w:t xml:space="preserve"> Elastic proteins: biological roles and mechanical properties. </w:t>
      </w:r>
      <w:r w:rsidRPr="00842046">
        <w:rPr>
          <w:i/>
          <w:iCs/>
          <w:noProof/>
          <w:sz w:val="22"/>
        </w:rPr>
        <w:t>Philos. Trans. R. Soc. B Biol. Sci.</w:t>
      </w:r>
      <w:r w:rsidRPr="00842046">
        <w:rPr>
          <w:noProof/>
          <w:sz w:val="22"/>
        </w:rPr>
        <w:t xml:space="preserve"> </w:t>
      </w:r>
      <w:r w:rsidRPr="00842046">
        <w:rPr>
          <w:b/>
          <w:bCs/>
          <w:noProof/>
          <w:sz w:val="22"/>
        </w:rPr>
        <w:t>357</w:t>
      </w:r>
      <w:r w:rsidRPr="00842046">
        <w:rPr>
          <w:noProof/>
          <w:sz w:val="22"/>
        </w:rPr>
        <w:t>, 121–132 (2002).</w:t>
      </w:r>
    </w:p>
  </w:comment>
  <w:comment w:id="171" w:author="anna.resch88@gmail.com" w:date="2022-01-04T11:39:00Z" w:initials="a">
    <w:p w14:paraId="42D8FE82" w14:textId="77777777" w:rsidR="00457A51" w:rsidRDefault="00457A51" w:rsidP="00457A51">
      <w:pPr>
        <w:pStyle w:val="Kommentartext"/>
      </w:pPr>
      <w:r>
        <w:rPr>
          <w:rStyle w:val="Kommentarzeichen"/>
        </w:rPr>
        <w:annotationRef/>
      </w:r>
      <w:r>
        <w:t xml:space="preserve">Weitere Quellen: </w:t>
      </w:r>
    </w:p>
    <w:p w14:paraId="19A896A6" w14:textId="77777777" w:rsidR="00457A51" w:rsidRPr="000F5E0A" w:rsidRDefault="00457A51" w:rsidP="00457A51">
      <w:pPr>
        <w:widowControl w:val="0"/>
        <w:autoSpaceDE w:val="0"/>
        <w:autoSpaceDN w:val="0"/>
        <w:adjustRightInd w:val="0"/>
        <w:spacing w:after="0"/>
        <w:ind w:left="640" w:hanging="640"/>
        <w:rPr>
          <w:noProof/>
          <w:lang w:val="en-US"/>
        </w:rPr>
      </w:pPr>
      <w:r>
        <w:rPr>
          <w:noProof/>
        </w:rPr>
        <w:t>Z</w:t>
      </w:r>
      <w:r w:rsidRPr="00A46E36">
        <w:rPr>
          <w:noProof/>
        </w:rPr>
        <w:t xml:space="preserve">hang, Y. N. </w:t>
      </w:r>
      <w:r w:rsidRPr="00A46E36">
        <w:rPr>
          <w:i/>
          <w:iCs/>
          <w:noProof/>
        </w:rPr>
        <w:t>et al.</w:t>
      </w:r>
      <w:r w:rsidRPr="00A46E36">
        <w:rPr>
          <w:noProof/>
        </w:rPr>
        <w:t xml:space="preserve"> </w:t>
      </w:r>
      <w:r w:rsidRPr="000F5E0A">
        <w:rPr>
          <w:noProof/>
          <w:lang w:val="en-US"/>
        </w:rPr>
        <w:t xml:space="preserve">A Highly Elastic and Rapidly Crosslinkable Elastin-Like Polypeptide-Based Hydrogel for Biomedical Applications. </w:t>
      </w:r>
      <w:r w:rsidRPr="000F5E0A">
        <w:rPr>
          <w:i/>
          <w:iCs/>
          <w:noProof/>
          <w:lang w:val="en-US"/>
        </w:rPr>
        <w:t>Adv. Funct. Mater.</w:t>
      </w:r>
      <w:r w:rsidRPr="000F5E0A">
        <w:rPr>
          <w:noProof/>
          <w:lang w:val="en-US"/>
        </w:rPr>
        <w:t xml:space="preserve"> </w:t>
      </w:r>
      <w:r w:rsidRPr="000F5E0A">
        <w:rPr>
          <w:b/>
          <w:bCs/>
          <w:noProof/>
          <w:lang w:val="en-US"/>
        </w:rPr>
        <w:t>25</w:t>
      </w:r>
      <w:r w:rsidRPr="000F5E0A">
        <w:rPr>
          <w:noProof/>
          <w:lang w:val="en-US"/>
        </w:rPr>
        <w:t>, 4814–4826 (2015).</w:t>
      </w:r>
    </w:p>
    <w:p w14:paraId="73A8147A" w14:textId="77777777" w:rsidR="00457A51" w:rsidRDefault="00457A51" w:rsidP="00457A51">
      <w:pPr>
        <w:widowControl w:val="0"/>
        <w:autoSpaceDE w:val="0"/>
        <w:autoSpaceDN w:val="0"/>
        <w:adjustRightInd w:val="0"/>
        <w:spacing w:after="0"/>
        <w:ind w:left="640" w:hanging="640"/>
        <w:rPr>
          <w:noProof/>
          <w:lang w:val="en-US"/>
        </w:rPr>
      </w:pPr>
    </w:p>
    <w:p w14:paraId="122672AD" w14:textId="77777777" w:rsidR="00457A51" w:rsidRPr="00A46E36" w:rsidRDefault="00457A51" w:rsidP="00457A51">
      <w:pPr>
        <w:widowControl w:val="0"/>
        <w:autoSpaceDE w:val="0"/>
        <w:autoSpaceDN w:val="0"/>
        <w:adjustRightInd w:val="0"/>
        <w:spacing w:after="0"/>
        <w:ind w:left="640" w:hanging="640"/>
        <w:rPr>
          <w:noProof/>
        </w:rPr>
      </w:pPr>
      <w:r w:rsidRPr="000F5E0A">
        <w:rPr>
          <w:noProof/>
          <w:lang w:val="en-US"/>
        </w:rPr>
        <w:t xml:space="preserve">Annabi, N. </w:t>
      </w:r>
      <w:r w:rsidRPr="000F5E0A">
        <w:rPr>
          <w:i/>
          <w:iCs/>
          <w:noProof/>
          <w:lang w:val="en-US"/>
        </w:rPr>
        <w:t>et al.</w:t>
      </w:r>
      <w:r w:rsidRPr="000F5E0A">
        <w:rPr>
          <w:noProof/>
          <w:lang w:val="en-US"/>
        </w:rPr>
        <w:t xml:space="preserve"> Engineering a highly elastic human protein-based sealant for surgical applications. </w:t>
      </w:r>
      <w:r w:rsidRPr="00457A51">
        <w:rPr>
          <w:i/>
          <w:iCs/>
          <w:noProof/>
          <w:lang w:val="en-US"/>
        </w:rPr>
        <w:t xml:space="preserve">Sci. Transl. </w:t>
      </w:r>
      <w:r w:rsidRPr="00A46E36">
        <w:rPr>
          <w:i/>
          <w:iCs/>
          <w:noProof/>
        </w:rPr>
        <w:t>Med.</w:t>
      </w:r>
      <w:r w:rsidRPr="00A46E36">
        <w:rPr>
          <w:noProof/>
        </w:rPr>
        <w:t xml:space="preserve"> </w:t>
      </w:r>
      <w:r w:rsidRPr="00A46E36">
        <w:rPr>
          <w:b/>
          <w:bCs/>
          <w:noProof/>
        </w:rPr>
        <w:t>9</w:t>
      </w:r>
      <w:r w:rsidRPr="00A46E36">
        <w:rPr>
          <w:noProof/>
        </w:rPr>
        <w:t>, (2017).</w:t>
      </w:r>
    </w:p>
    <w:p w14:paraId="680A0F1E" w14:textId="77777777" w:rsidR="00457A51" w:rsidRDefault="00457A51" w:rsidP="00457A51">
      <w:pPr>
        <w:pStyle w:val="Kommentartext"/>
      </w:pPr>
    </w:p>
  </w:comment>
  <w:comment w:id="173" w:author="Bizan N. Balzer" w:date="2021-09-24T21:36:00Z" w:initials="BNB">
    <w:p w14:paraId="630668B9" w14:textId="6782E98C" w:rsidR="00034DA6" w:rsidRDefault="00034DA6">
      <w:pPr>
        <w:pStyle w:val="Kommentartext"/>
      </w:pPr>
      <w:r>
        <w:rPr>
          <w:rStyle w:val="Kommentarzeichen"/>
        </w:rPr>
        <w:annotationRef/>
      </w:r>
      <w:r>
        <w:t>@Stefan: ich finde das Bild nach wie vor ü</w:t>
      </w:r>
      <w:r w:rsidR="00211CFD">
        <w:rPr>
          <w:noProof/>
        </w:rPr>
        <w:t xml:space="preserve">berladen und es ist schwierig dem zu folgen, da es auch nicht streng von links nach rechts geht und A, B und C sowie die römischen Zahlen vorkommen. </w:t>
      </w:r>
    </w:p>
  </w:comment>
  <w:comment w:id="174" w:author="anna.resch88@gmail.com" w:date="2022-01-04T16:45:00Z" w:initials="a">
    <w:p w14:paraId="193EC51F" w14:textId="3A84C335" w:rsidR="003844B7" w:rsidRDefault="00746DBD">
      <w:pPr>
        <w:pStyle w:val="Kommentartext"/>
      </w:pPr>
      <w:r>
        <w:rPr>
          <w:rStyle w:val="Kommentarzeichen"/>
        </w:rPr>
        <w:annotationRef/>
      </w:r>
      <w:r w:rsidR="003844B7">
        <w:t xml:space="preserve">Ich stimme zu. Ich würde vorschlagen, v.a. diejenigen Komponenten herauszunehmen, die schlussendlich gar nicht adressiert werden, also definitiv (II) [da nicht kloniert] und </w:t>
      </w:r>
      <w:r w:rsidR="0024294E">
        <w:t>eventuell</w:t>
      </w:r>
      <w:r w:rsidR="003844B7">
        <w:t xml:space="preserve"> auch alle anderen, die </w:t>
      </w:r>
      <w:r w:rsidR="0024294E">
        <w:t xml:space="preserve">nur kloniert, aber </w:t>
      </w:r>
      <w:r w:rsidR="003844B7">
        <w:t xml:space="preserve">nicht exprimiert wurden… </w:t>
      </w:r>
    </w:p>
    <w:p w14:paraId="35F88E04" w14:textId="21FA453C" w:rsidR="0025181D" w:rsidRDefault="003844B7">
      <w:pPr>
        <w:pStyle w:val="Kommentartext"/>
      </w:pPr>
      <w:r>
        <w:t xml:space="preserve">außerdem habe ich </w:t>
      </w:r>
      <w:r w:rsidR="00746DBD">
        <w:t>zusätzlich noch Kürzungsvorschläge eingefügt.</w:t>
      </w:r>
    </w:p>
  </w:comment>
  <w:comment w:id="332" w:author="anna.resch88@gmail.com" w:date="2022-01-16T11:48:00Z" w:initials="a">
    <w:p w14:paraId="720F53EB" w14:textId="45206BF1" w:rsidR="00416247" w:rsidRDefault="00416247">
      <w:pPr>
        <w:pStyle w:val="Kommentartext"/>
      </w:pPr>
      <w:r>
        <w:rPr>
          <w:rStyle w:val="Kommentarzeichen"/>
        </w:rPr>
        <w:annotationRef/>
      </w:r>
      <w:r>
        <w:t>Ich schlage vor, das zu löschen, da das an dieser Stelle m.E. etwas zu weit ins Detail geht</w:t>
      </w:r>
    </w:p>
  </w:comment>
  <w:comment w:id="352" w:author="Bizan N. Balzer" w:date="2021-10-07T18:08:00Z" w:initials="BNB">
    <w:p w14:paraId="3125CDF2" w14:textId="394E3B85" w:rsidR="00C51506" w:rsidRPr="00E871F0" w:rsidRDefault="00C51506">
      <w:pPr>
        <w:pStyle w:val="Kommentartext"/>
      </w:pPr>
      <w:r>
        <w:rPr>
          <w:rStyle w:val="Kommentarzeichen"/>
        </w:rPr>
        <w:annotationRef/>
      </w:r>
      <w:r w:rsidRPr="00E871F0">
        <w:t>Reviewer 2 -&gt; specify that.</w:t>
      </w:r>
    </w:p>
  </w:comment>
  <w:comment w:id="340" w:author="anna.resch88@gmail.com" w:date="2022-01-16T11:55:00Z" w:initials="a">
    <w:p w14:paraId="3C3E8921" w14:textId="54E6EE5D" w:rsidR="00E871F0" w:rsidRDefault="00E871F0">
      <w:pPr>
        <w:pStyle w:val="Kommentartext"/>
      </w:pPr>
      <w:r>
        <w:rPr>
          <w:rStyle w:val="Kommentarzeichen"/>
        </w:rPr>
        <w:annotationRef/>
      </w:r>
      <w:r>
        <w:t xml:space="preserve">Analog zu anderen Artikeln in Adv. Mater; ich habe nachfolgend entsprechend versucht, jeden Themenblock </w:t>
      </w:r>
      <w:r w:rsidR="00164A18">
        <w:t xml:space="preserve">so zu strukturieren, dass auf die Darstellung der Ergebnisse eine kurze Diskussion oder Einordnung folgt. </w:t>
      </w:r>
    </w:p>
  </w:comment>
  <w:comment w:id="457" w:author="Bizan N. Balzer" w:date="2021-10-02T11:57:00Z" w:initials="BNB">
    <w:p w14:paraId="7EE16013" w14:textId="77777777" w:rsidR="00C76D02" w:rsidRPr="00E871F0" w:rsidRDefault="00C76D02" w:rsidP="00C76D02">
      <w:pPr>
        <w:pStyle w:val="Kommentartext"/>
      </w:pPr>
      <w:r>
        <w:rPr>
          <w:rStyle w:val="Kommentarzeichen"/>
        </w:rPr>
        <w:annotationRef/>
      </w:r>
      <w:r w:rsidRPr="00E871F0">
        <w:t>Vorziehen in Supp Mat &amp; Meth als 1.8</w:t>
      </w:r>
    </w:p>
  </w:comment>
  <w:comment w:id="458" w:author="anna.resch88@gmail.com" w:date="2022-01-04T11:48:00Z" w:initials="a">
    <w:p w14:paraId="272FC432" w14:textId="77777777" w:rsidR="00C76D02" w:rsidRPr="00842046" w:rsidRDefault="00C76D02" w:rsidP="00C76D02">
      <w:pPr>
        <w:pStyle w:val="Kommentartext"/>
        <w:rPr>
          <w:lang w:val="en-US"/>
        </w:rPr>
      </w:pPr>
      <w:r>
        <w:rPr>
          <w:rStyle w:val="Kommentarzeichen"/>
        </w:rPr>
        <w:annotationRef/>
      </w:r>
      <w:r w:rsidRPr="00416247">
        <w:rPr>
          <w:highlight w:val="green"/>
          <w:lang w:val="en-US"/>
        </w:rPr>
        <w:t>done</w:t>
      </w:r>
    </w:p>
  </w:comment>
  <w:comment w:id="466" w:author="anna.resch88@gmail.com" w:date="2022-01-04T17:30:00Z" w:initials="a">
    <w:p w14:paraId="74EB9D73" w14:textId="77777777" w:rsidR="00631203" w:rsidRDefault="00631203">
      <w:pPr>
        <w:pStyle w:val="Kommentartext"/>
      </w:pPr>
      <w:r>
        <w:rPr>
          <w:rStyle w:val="Kommentarzeichen"/>
        </w:rPr>
        <w:annotationRef/>
      </w:r>
      <w:r>
        <w:t xml:space="preserve">Quellen: </w:t>
      </w:r>
    </w:p>
    <w:p w14:paraId="20C9CD25" w14:textId="77777777" w:rsidR="00631203" w:rsidRDefault="00631203">
      <w:pPr>
        <w:pStyle w:val="Kommentartext"/>
      </w:pPr>
    </w:p>
    <w:p w14:paraId="40B53B0A" w14:textId="77777777" w:rsidR="00631203" w:rsidRDefault="00631203">
      <w:pPr>
        <w:pStyle w:val="Kommentartext"/>
        <w:rPr>
          <w:noProof/>
          <w:sz w:val="22"/>
          <w:lang w:val="en-US"/>
        </w:rPr>
      </w:pPr>
      <w:r w:rsidRPr="00842046">
        <w:rPr>
          <w:noProof/>
          <w:sz w:val="22"/>
        </w:rPr>
        <w:t xml:space="preserve">Wang, Z. </w:t>
      </w:r>
      <w:r w:rsidRPr="00842046">
        <w:rPr>
          <w:i/>
          <w:iCs/>
          <w:noProof/>
          <w:sz w:val="22"/>
        </w:rPr>
        <w:t>et al.</w:t>
      </w:r>
      <w:r w:rsidRPr="00842046">
        <w:rPr>
          <w:noProof/>
          <w:sz w:val="22"/>
        </w:rPr>
        <w:t xml:space="preserve"> </w:t>
      </w:r>
      <w:r w:rsidRPr="00E74AFD">
        <w:rPr>
          <w:noProof/>
          <w:sz w:val="22"/>
          <w:lang w:val="en-US"/>
        </w:rPr>
        <w:t xml:space="preserve">The structural basis for the oligomerization of the N-terminal domain of SATB1. </w:t>
      </w:r>
      <w:r w:rsidRPr="00E74AFD">
        <w:rPr>
          <w:i/>
          <w:iCs/>
          <w:noProof/>
          <w:sz w:val="22"/>
          <w:lang w:val="en-US"/>
        </w:rPr>
        <w:t>Nucleic Acids Res.</w:t>
      </w:r>
      <w:r w:rsidRPr="00E74AFD">
        <w:rPr>
          <w:noProof/>
          <w:sz w:val="22"/>
          <w:lang w:val="en-US"/>
        </w:rPr>
        <w:t xml:space="preserve"> </w:t>
      </w:r>
      <w:r w:rsidRPr="00E74AFD">
        <w:rPr>
          <w:b/>
          <w:bCs/>
          <w:noProof/>
          <w:sz w:val="22"/>
          <w:lang w:val="en-US"/>
        </w:rPr>
        <w:t>40</w:t>
      </w:r>
      <w:r w:rsidRPr="00E74AFD">
        <w:rPr>
          <w:noProof/>
          <w:sz w:val="22"/>
          <w:lang w:val="en-US"/>
        </w:rPr>
        <w:t>, 4193–4202 (2012).</w:t>
      </w:r>
    </w:p>
    <w:p w14:paraId="5628F357" w14:textId="77777777" w:rsidR="00631203" w:rsidRDefault="00631203">
      <w:pPr>
        <w:pStyle w:val="Kommentartext"/>
        <w:rPr>
          <w:noProof/>
          <w:sz w:val="22"/>
          <w:lang w:val="en-US"/>
        </w:rPr>
      </w:pPr>
    </w:p>
    <w:p w14:paraId="6236CD68" w14:textId="6E372F92" w:rsidR="00631203" w:rsidRPr="00842046" w:rsidRDefault="00631203">
      <w:pPr>
        <w:pStyle w:val="Kommentartext"/>
        <w:rPr>
          <w:noProof/>
          <w:sz w:val="22"/>
        </w:rPr>
      </w:pPr>
      <w:r w:rsidRPr="00E74AFD">
        <w:rPr>
          <w:noProof/>
          <w:sz w:val="22"/>
          <w:lang w:val="en-US"/>
        </w:rPr>
        <w:t xml:space="preserve">Zhang, X. </w:t>
      </w:r>
      <w:r w:rsidRPr="00E74AFD">
        <w:rPr>
          <w:i/>
          <w:iCs/>
          <w:noProof/>
          <w:sz w:val="22"/>
          <w:lang w:val="en-US"/>
        </w:rPr>
        <w:t>et al.</w:t>
      </w:r>
      <w:r w:rsidRPr="00E74AFD">
        <w:rPr>
          <w:noProof/>
          <w:sz w:val="22"/>
          <w:lang w:val="en-US"/>
        </w:rPr>
        <w:t xml:space="preserve"> Rational design of a tetrameric protein to enhance interactions between self-assembled fibers gives molecular hydrogels. </w:t>
      </w:r>
      <w:r w:rsidRPr="00842046">
        <w:rPr>
          <w:i/>
          <w:iCs/>
          <w:noProof/>
          <w:sz w:val="22"/>
        </w:rPr>
        <w:t>Angew. Chemie - Int. Ed.</w:t>
      </w:r>
      <w:r w:rsidRPr="00842046">
        <w:rPr>
          <w:noProof/>
          <w:sz w:val="22"/>
        </w:rPr>
        <w:t xml:space="preserve"> </w:t>
      </w:r>
      <w:r w:rsidRPr="00842046">
        <w:rPr>
          <w:b/>
          <w:bCs/>
          <w:noProof/>
          <w:sz w:val="22"/>
        </w:rPr>
        <w:t>51</w:t>
      </w:r>
      <w:r w:rsidRPr="00842046">
        <w:rPr>
          <w:noProof/>
          <w:sz w:val="22"/>
        </w:rPr>
        <w:t>, 4388–4392 (2012).</w:t>
      </w:r>
    </w:p>
    <w:p w14:paraId="7851F67C" w14:textId="77777777" w:rsidR="00631203" w:rsidRPr="00842046" w:rsidRDefault="00631203">
      <w:pPr>
        <w:pStyle w:val="Kommentartext"/>
        <w:rPr>
          <w:noProof/>
          <w:sz w:val="22"/>
        </w:rPr>
      </w:pPr>
    </w:p>
    <w:p w14:paraId="623179F6" w14:textId="0A263F2A" w:rsidR="00631203" w:rsidRDefault="00631203">
      <w:pPr>
        <w:pStyle w:val="Kommentartext"/>
      </w:pPr>
    </w:p>
  </w:comment>
  <w:comment w:id="487" w:author="anna.resch88@gmail.com" w:date="2022-01-16T11:50:00Z" w:initials="a">
    <w:p w14:paraId="45FB1C3D" w14:textId="4152B82C" w:rsidR="00416247" w:rsidRDefault="00416247">
      <w:pPr>
        <w:pStyle w:val="Kommentartext"/>
      </w:pPr>
      <w:r>
        <w:rPr>
          <w:rStyle w:val="Kommentarzeichen"/>
        </w:rPr>
        <w:annotationRef/>
      </w:r>
      <w:r>
        <w:t>Nummerierung der Quellen muss angepasst werden</w:t>
      </w:r>
    </w:p>
  </w:comment>
  <w:comment w:id="520" w:author="anna.resch88@gmail.com" w:date="2022-01-16T11:51:00Z" w:initials="a">
    <w:p w14:paraId="1BBA07BF" w14:textId="1D7B3459" w:rsidR="00416247" w:rsidRPr="00416247" w:rsidRDefault="00416247">
      <w:pPr>
        <w:pStyle w:val="Kommentartext"/>
        <w:rPr>
          <w:lang w:val="en-US"/>
        </w:rPr>
      </w:pPr>
      <w:r>
        <w:rPr>
          <w:rStyle w:val="Kommentarzeichen"/>
        </w:rPr>
        <w:annotationRef/>
      </w:r>
      <w:r w:rsidRPr="00416247">
        <w:rPr>
          <w:lang w:val="en-US"/>
        </w:rPr>
        <w:t>As opposed to acrylates?</w:t>
      </w:r>
    </w:p>
  </w:comment>
  <w:comment w:id="654" w:author="Bizan N. Balzer" w:date="2021-10-07T17:54:00Z" w:initials="BNB">
    <w:p w14:paraId="506A383F" w14:textId="7FC1B30D" w:rsidR="00DD74B4" w:rsidRPr="00416247" w:rsidRDefault="00DD74B4">
      <w:pPr>
        <w:pStyle w:val="Kommentartext"/>
        <w:rPr>
          <w:lang w:val="en-US"/>
        </w:rPr>
      </w:pPr>
      <w:r>
        <w:rPr>
          <w:rStyle w:val="Kommentarzeichen"/>
        </w:rPr>
        <w:annotationRef/>
      </w:r>
      <w:r w:rsidRPr="00416247">
        <w:rPr>
          <w:lang w:val="en-US"/>
        </w:rPr>
        <w:t>Specify better.</w:t>
      </w:r>
    </w:p>
  </w:comment>
  <w:comment w:id="662" w:author="Bizan N. Balzer" w:date="2021-10-07T17:54:00Z" w:initials="BNB">
    <w:p w14:paraId="208BC7CB" w14:textId="77777777" w:rsidR="00457A51" w:rsidRPr="00842046" w:rsidRDefault="00457A51" w:rsidP="00457A51">
      <w:pPr>
        <w:pStyle w:val="Kommentartext"/>
      </w:pPr>
      <w:r>
        <w:rPr>
          <w:rStyle w:val="Kommentarzeichen"/>
        </w:rPr>
        <w:annotationRef/>
      </w:r>
      <w:r w:rsidRPr="00842046">
        <w:t>Needs more specification.</w:t>
      </w:r>
    </w:p>
  </w:comment>
  <w:comment w:id="689" w:author="anna.resch88@gmail.com" w:date="2022-01-04T17:45:00Z" w:initials="a">
    <w:p w14:paraId="4BAD868E" w14:textId="77777777" w:rsidR="009B0BC1" w:rsidRDefault="009B0BC1" w:rsidP="009B0BC1">
      <w:pPr>
        <w:pStyle w:val="Kommentartext"/>
      </w:pPr>
      <w:r>
        <w:rPr>
          <w:rStyle w:val="Kommentarzeichen"/>
        </w:rPr>
        <w:annotationRef/>
      </w:r>
      <w:r>
        <w:t xml:space="preserve">Wurden diese Konstrukte exprimiert? In dieser Form klingt es so, als hätten wir gezeigt, dass diese Konstrukte fibrilläre Struktur haben und resilient sind. Soweit ich weiß, haben wir sie aber nicht dahingehend untersucht. </w:t>
      </w:r>
    </w:p>
  </w:comment>
  <w:comment w:id="672" w:author="anna.resch88@gmail.com" w:date="2022-01-16T17:50:00Z" w:initials="a">
    <w:p w14:paraId="69B338DE" w14:textId="670EBCDF" w:rsidR="00241B6B" w:rsidRDefault="00241B6B">
      <w:pPr>
        <w:pStyle w:val="Kommentartext"/>
      </w:pPr>
      <w:r>
        <w:rPr>
          <w:rStyle w:val="Kommentarzeichen"/>
        </w:rPr>
        <w:annotationRef/>
      </w:r>
      <w:r>
        <w:t>Ich würde vorschlagen, im Hauptteil nur diejenigen Konstrukte vorzustellen, die tatsächlich exprimiert und zu Gelen vernetzt wurden. Momentan nimmt dieser Absatz viel Platz ein, obwohl dies nur ein Ausblick ist</w:t>
      </w:r>
      <w:r w:rsidR="00694DC3">
        <w:t>. Man fragt sich, was abgesehen von einem Ausblick die Aussage sein soll…</w:t>
      </w:r>
    </w:p>
  </w:comment>
  <w:comment w:id="722" w:author="anna.resch88@gmail.com" w:date="2022-01-07T15:30:00Z" w:initials="a">
    <w:p w14:paraId="2000A84E" w14:textId="77EAD3E5" w:rsidR="00862294" w:rsidRDefault="00862294">
      <w:pPr>
        <w:pStyle w:val="Kommentartext"/>
      </w:pPr>
      <w:r>
        <w:rPr>
          <w:rStyle w:val="Kommentarzeichen"/>
        </w:rPr>
        <w:annotationRef/>
      </w:r>
      <w:r w:rsidRPr="00164A18">
        <w:t xml:space="preserve">Quellennummerierung </w:t>
      </w:r>
    </w:p>
  </w:comment>
  <w:comment w:id="728" w:author="anna.resch88@gmail.com" w:date="2022-01-04T11:38:00Z" w:initials="a">
    <w:p w14:paraId="36D2A930" w14:textId="05CA431B" w:rsidR="00A46E36" w:rsidRDefault="00A46E36" w:rsidP="00A46E36">
      <w:pPr>
        <w:pStyle w:val="Kommentartext"/>
      </w:pPr>
      <w:r>
        <w:rPr>
          <w:rStyle w:val="Kommentarzeichen"/>
        </w:rPr>
        <w:annotationRef/>
      </w:r>
      <w:r>
        <w:t xml:space="preserve">Hier wären folgende Quellen passend: </w:t>
      </w:r>
    </w:p>
    <w:p w14:paraId="4AB16CE8" w14:textId="77777777" w:rsidR="00A46E36" w:rsidRDefault="00A46E36" w:rsidP="00A46E36">
      <w:pPr>
        <w:pStyle w:val="Kommentartext"/>
      </w:pPr>
    </w:p>
    <w:p w14:paraId="13ABCB4A" w14:textId="77777777" w:rsidR="00A46E36" w:rsidRPr="00A46E36" w:rsidRDefault="00A46E36" w:rsidP="00A46E36">
      <w:pPr>
        <w:widowControl w:val="0"/>
        <w:autoSpaceDE w:val="0"/>
        <w:autoSpaceDN w:val="0"/>
        <w:adjustRightInd w:val="0"/>
        <w:spacing w:after="0"/>
        <w:ind w:left="640" w:hanging="640"/>
        <w:rPr>
          <w:noProof/>
          <w:lang w:val="en-US"/>
        </w:rPr>
      </w:pPr>
      <w:r w:rsidRPr="00A46E36">
        <w:rPr>
          <w:noProof/>
        </w:rPr>
        <w:t xml:space="preserve">Roberts, S., Dzuricky, M. &amp; Chilkoti, A. Elastin-like Polypeptides as Models of Intrinsically Disordered Proteins. </w:t>
      </w:r>
      <w:r w:rsidRPr="00A46E36">
        <w:rPr>
          <w:i/>
          <w:iCs/>
          <w:noProof/>
          <w:lang w:val="en-US"/>
        </w:rPr>
        <w:t>FEBS Lett.</w:t>
      </w:r>
      <w:r w:rsidRPr="00A46E36">
        <w:rPr>
          <w:noProof/>
          <w:lang w:val="en-US"/>
        </w:rPr>
        <w:t xml:space="preserve"> </w:t>
      </w:r>
      <w:r w:rsidRPr="00A46E36">
        <w:rPr>
          <w:b/>
          <w:bCs/>
          <w:noProof/>
          <w:lang w:val="en-US"/>
        </w:rPr>
        <w:t>589</w:t>
      </w:r>
      <w:r w:rsidRPr="00A46E36">
        <w:rPr>
          <w:noProof/>
          <w:lang w:val="en-US"/>
        </w:rPr>
        <w:t>, 2477–2486 (2015).</w:t>
      </w:r>
    </w:p>
    <w:p w14:paraId="40A2828A" w14:textId="77777777" w:rsidR="00A46E36" w:rsidRPr="00A46E36" w:rsidRDefault="00A46E36" w:rsidP="00A46E36">
      <w:pPr>
        <w:pStyle w:val="Kommentartext"/>
        <w:rPr>
          <w:lang w:val="en-US"/>
        </w:rPr>
      </w:pPr>
    </w:p>
    <w:p w14:paraId="0AA8F8E7" w14:textId="3576CBDD" w:rsidR="00A46E36" w:rsidRPr="00842046" w:rsidRDefault="00A46E36" w:rsidP="00A46E36">
      <w:pPr>
        <w:pStyle w:val="Kommentartext"/>
      </w:pPr>
      <w:r w:rsidRPr="000F5E0A">
        <w:rPr>
          <w:noProof/>
          <w:sz w:val="22"/>
          <w:lang w:val="en-US"/>
        </w:rPr>
        <w:t xml:space="preserve">Gosline, J. </w:t>
      </w:r>
      <w:r w:rsidRPr="000F5E0A">
        <w:rPr>
          <w:i/>
          <w:iCs/>
          <w:noProof/>
          <w:sz w:val="22"/>
          <w:lang w:val="en-US"/>
        </w:rPr>
        <w:t>et al.</w:t>
      </w:r>
      <w:r w:rsidRPr="000F5E0A">
        <w:rPr>
          <w:noProof/>
          <w:sz w:val="22"/>
          <w:lang w:val="en-US"/>
        </w:rPr>
        <w:t xml:space="preserve"> Elastic proteins: biological roles and mechanical properties. </w:t>
      </w:r>
      <w:r w:rsidRPr="00842046">
        <w:rPr>
          <w:i/>
          <w:iCs/>
          <w:noProof/>
          <w:sz w:val="22"/>
        </w:rPr>
        <w:t>Philos. Trans. R. Soc. B Biol. Sci.</w:t>
      </w:r>
      <w:r w:rsidRPr="00842046">
        <w:rPr>
          <w:noProof/>
          <w:sz w:val="22"/>
        </w:rPr>
        <w:t xml:space="preserve"> </w:t>
      </w:r>
      <w:r w:rsidRPr="00842046">
        <w:rPr>
          <w:b/>
          <w:bCs/>
          <w:noProof/>
          <w:sz w:val="22"/>
        </w:rPr>
        <w:t>357</w:t>
      </w:r>
      <w:r w:rsidRPr="00842046">
        <w:rPr>
          <w:noProof/>
          <w:sz w:val="22"/>
        </w:rPr>
        <w:t>, 121–132 (2002).</w:t>
      </w:r>
    </w:p>
  </w:comment>
  <w:comment w:id="737" w:author="anna.resch88@gmail.com" w:date="2022-01-04T11:39:00Z" w:initials="a">
    <w:p w14:paraId="2CFA6145" w14:textId="77777777" w:rsidR="00A46E36" w:rsidRDefault="00A46E36">
      <w:pPr>
        <w:pStyle w:val="Kommentartext"/>
      </w:pPr>
      <w:r>
        <w:rPr>
          <w:rStyle w:val="Kommentarzeichen"/>
        </w:rPr>
        <w:annotationRef/>
      </w:r>
      <w:r>
        <w:t xml:space="preserve">Weitere Quellen: </w:t>
      </w:r>
    </w:p>
    <w:p w14:paraId="792ABD5B" w14:textId="77777777" w:rsidR="00A46E36" w:rsidRPr="000F5E0A" w:rsidRDefault="00A46E36" w:rsidP="00A46E36">
      <w:pPr>
        <w:widowControl w:val="0"/>
        <w:autoSpaceDE w:val="0"/>
        <w:autoSpaceDN w:val="0"/>
        <w:adjustRightInd w:val="0"/>
        <w:spacing w:after="0"/>
        <w:ind w:left="640" w:hanging="640"/>
        <w:rPr>
          <w:noProof/>
          <w:lang w:val="en-US"/>
        </w:rPr>
      </w:pPr>
      <w:r>
        <w:rPr>
          <w:noProof/>
        </w:rPr>
        <w:t>Z</w:t>
      </w:r>
      <w:r w:rsidRPr="00A46E36">
        <w:rPr>
          <w:noProof/>
        </w:rPr>
        <w:t xml:space="preserve">hang, Y. N. </w:t>
      </w:r>
      <w:r w:rsidRPr="00A46E36">
        <w:rPr>
          <w:i/>
          <w:iCs/>
          <w:noProof/>
        </w:rPr>
        <w:t>et al.</w:t>
      </w:r>
      <w:r w:rsidRPr="00A46E36">
        <w:rPr>
          <w:noProof/>
        </w:rPr>
        <w:t xml:space="preserve"> </w:t>
      </w:r>
      <w:r w:rsidRPr="000F5E0A">
        <w:rPr>
          <w:noProof/>
          <w:lang w:val="en-US"/>
        </w:rPr>
        <w:t xml:space="preserve">A Highly Elastic and Rapidly Crosslinkable Elastin-Like Polypeptide-Based Hydrogel for Biomedical Applications. </w:t>
      </w:r>
      <w:r w:rsidRPr="000F5E0A">
        <w:rPr>
          <w:i/>
          <w:iCs/>
          <w:noProof/>
          <w:lang w:val="en-US"/>
        </w:rPr>
        <w:t>Adv. Funct. Mater.</w:t>
      </w:r>
      <w:r w:rsidRPr="000F5E0A">
        <w:rPr>
          <w:noProof/>
          <w:lang w:val="en-US"/>
        </w:rPr>
        <w:t xml:space="preserve"> </w:t>
      </w:r>
      <w:r w:rsidRPr="000F5E0A">
        <w:rPr>
          <w:b/>
          <w:bCs/>
          <w:noProof/>
          <w:lang w:val="en-US"/>
        </w:rPr>
        <w:t>25</w:t>
      </w:r>
      <w:r w:rsidRPr="000F5E0A">
        <w:rPr>
          <w:noProof/>
          <w:lang w:val="en-US"/>
        </w:rPr>
        <w:t>, 4814–4826 (2015).</w:t>
      </w:r>
    </w:p>
    <w:p w14:paraId="77AF394D" w14:textId="77777777" w:rsidR="00A46E36" w:rsidRDefault="00A46E36" w:rsidP="00A46E36">
      <w:pPr>
        <w:widowControl w:val="0"/>
        <w:autoSpaceDE w:val="0"/>
        <w:autoSpaceDN w:val="0"/>
        <w:adjustRightInd w:val="0"/>
        <w:spacing w:after="0"/>
        <w:ind w:left="640" w:hanging="640"/>
        <w:rPr>
          <w:noProof/>
          <w:lang w:val="en-US"/>
        </w:rPr>
      </w:pPr>
    </w:p>
    <w:p w14:paraId="183638E2" w14:textId="77777777" w:rsidR="00A46E36" w:rsidRPr="00A46E36" w:rsidRDefault="00A46E36" w:rsidP="00A46E36">
      <w:pPr>
        <w:widowControl w:val="0"/>
        <w:autoSpaceDE w:val="0"/>
        <w:autoSpaceDN w:val="0"/>
        <w:adjustRightInd w:val="0"/>
        <w:spacing w:after="0"/>
        <w:ind w:left="640" w:hanging="640"/>
        <w:rPr>
          <w:noProof/>
        </w:rPr>
      </w:pPr>
      <w:r w:rsidRPr="000F5E0A">
        <w:rPr>
          <w:noProof/>
          <w:lang w:val="en-US"/>
        </w:rPr>
        <w:t xml:space="preserve">Annabi, N. </w:t>
      </w:r>
      <w:r w:rsidRPr="000F5E0A">
        <w:rPr>
          <w:i/>
          <w:iCs/>
          <w:noProof/>
          <w:lang w:val="en-US"/>
        </w:rPr>
        <w:t>et al.</w:t>
      </w:r>
      <w:r w:rsidRPr="000F5E0A">
        <w:rPr>
          <w:noProof/>
          <w:lang w:val="en-US"/>
        </w:rPr>
        <w:t xml:space="preserve"> Engineering a highly elastic human protein-based sealant for surgical applications. </w:t>
      </w:r>
      <w:r w:rsidRPr="00A46E36">
        <w:rPr>
          <w:i/>
          <w:iCs/>
          <w:noProof/>
        </w:rPr>
        <w:t>Sci. Transl. Med.</w:t>
      </w:r>
      <w:r w:rsidRPr="00A46E36">
        <w:rPr>
          <w:noProof/>
        </w:rPr>
        <w:t xml:space="preserve"> </w:t>
      </w:r>
      <w:r w:rsidRPr="00A46E36">
        <w:rPr>
          <w:b/>
          <w:bCs/>
          <w:noProof/>
        </w:rPr>
        <w:t>9</w:t>
      </w:r>
      <w:r w:rsidRPr="00A46E36">
        <w:rPr>
          <w:noProof/>
        </w:rPr>
        <w:t>, (2017).</w:t>
      </w:r>
    </w:p>
    <w:p w14:paraId="3739C8EE" w14:textId="7D11BFDC" w:rsidR="00A46E36" w:rsidRDefault="00A46E36">
      <w:pPr>
        <w:pStyle w:val="Kommentartext"/>
      </w:pPr>
    </w:p>
  </w:comment>
  <w:comment w:id="775" w:author="Bizan N. Balzer" w:date="2021-10-07T17:54:00Z" w:initials="BNB">
    <w:p w14:paraId="4A298051" w14:textId="2FC30D61" w:rsidR="00DD74B4" w:rsidRPr="00842046" w:rsidRDefault="00DD74B4">
      <w:pPr>
        <w:pStyle w:val="Kommentartext"/>
      </w:pPr>
      <w:r>
        <w:rPr>
          <w:rStyle w:val="Kommentarzeichen"/>
        </w:rPr>
        <w:annotationRef/>
      </w:r>
      <w:r w:rsidRPr="00842046">
        <w:t>Needs more specification.</w:t>
      </w:r>
    </w:p>
  </w:comment>
  <w:comment w:id="801" w:author="anna.resch88@gmail.com" w:date="2022-01-03T10:06:00Z" w:initials="a">
    <w:p w14:paraId="29C26F9F" w14:textId="77777777" w:rsidR="0046414D" w:rsidRDefault="0046414D" w:rsidP="0046414D">
      <w:pPr>
        <w:pStyle w:val="Kommentartext"/>
      </w:pPr>
      <w:r>
        <w:rPr>
          <w:rStyle w:val="Kommentarzeichen"/>
        </w:rPr>
        <w:annotationRef/>
      </w:r>
      <w:r>
        <w:rPr>
          <w:noProof/>
        </w:rPr>
        <w:t>die entsprechenden Ergebnisse des MS sind nicht enthalten, im DLS kann man nicht von "confirmed" sprechen; Figure S-5 zeigt etwas ganz anderes</w:t>
      </w:r>
    </w:p>
  </w:comment>
  <w:comment w:id="802" w:author="anna.resch88@gmail.com" w:date="2022-01-04T16:06:00Z" w:initials="a">
    <w:p w14:paraId="2340F404" w14:textId="77777777" w:rsidR="0046414D" w:rsidRDefault="0046414D" w:rsidP="0046414D">
      <w:pPr>
        <w:pStyle w:val="Kommentartext"/>
      </w:pPr>
      <w:r>
        <w:rPr>
          <w:rStyle w:val="Kommentarzeichen"/>
        </w:rPr>
        <w:annotationRef/>
      </w:r>
      <w:r>
        <w:t xml:space="preserve">im nächsten Satz ebenfalls korrigiert: ULD-ELP-ULD Tetramere konnten in SDS-PAGE nicht gezeigt werden, da zu groß </w:t>
      </w:r>
    </w:p>
  </w:comment>
  <w:comment w:id="804" w:author="anna.resch88@gmail.com" w:date="2022-01-03T10:06:00Z" w:initials="a">
    <w:p w14:paraId="2A751DBB" w14:textId="77777777" w:rsidR="00464702" w:rsidRDefault="00464702" w:rsidP="00464702">
      <w:pPr>
        <w:pStyle w:val="Kommentartext"/>
      </w:pPr>
      <w:r>
        <w:rPr>
          <w:rStyle w:val="Kommentarzeichen"/>
        </w:rPr>
        <w:annotationRef/>
      </w:r>
      <w:r>
        <w:rPr>
          <w:noProof/>
        </w:rPr>
        <w:t>die entsprechenden Ergebnisse des MS sind nicht enthalten, im DLS kann man nicht von "confirmed" sprechen; Figure S-5 zeigt etwas ganz anderes</w:t>
      </w:r>
    </w:p>
  </w:comment>
  <w:comment w:id="805" w:author="anna.resch88@gmail.com" w:date="2022-01-04T16:06:00Z" w:initials="a">
    <w:p w14:paraId="6A024CD2" w14:textId="77777777" w:rsidR="00464702" w:rsidRDefault="00464702" w:rsidP="00464702">
      <w:pPr>
        <w:pStyle w:val="Kommentartext"/>
      </w:pPr>
      <w:r>
        <w:rPr>
          <w:rStyle w:val="Kommentarzeichen"/>
        </w:rPr>
        <w:annotationRef/>
      </w:r>
      <w:r>
        <w:t xml:space="preserve">im nächsten Satz ebenfalls korrigiert: ULD-ELP-ULD Tetramere konnten in SDS-PAGE nicht gezeigt werden, da zu groß </w:t>
      </w:r>
    </w:p>
  </w:comment>
  <w:comment w:id="853" w:author="Bizan N. Balzer" w:date="2021-10-07T21:41:00Z" w:initials="BNB">
    <w:p w14:paraId="6F3A046F" w14:textId="77777777" w:rsidR="006A093E" w:rsidRDefault="006A093E" w:rsidP="006A093E">
      <w:pPr>
        <w:pStyle w:val="Kommentartext"/>
      </w:pPr>
      <w:r>
        <w:rPr>
          <w:rStyle w:val="Kommentarzeichen"/>
        </w:rPr>
        <w:annotationRef/>
      </w:r>
      <w:r>
        <w:t>Ist das korrekt, check SI?</w:t>
      </w:r>
    </w:p>
  </w:comment>
  <w:comment w:id="854" w:author="anna.resch88@gmail.com" w:date="2022-01-16T12:07:00Z" w:initials="a">
    <w:p w14:paraId="23C7BB3D" w14:textId="38DDFCBB" w:rsidR="0046414D" w:rsidRDefault="0046414D">
      <w:pPr>
        <w:pStyle w:val="Kommentartext"/>
      </w:pPr>
      <w:r>
        <w:rPr>
          <w:rStyle w:val="Kommentarzeichen"/>
        </w:rPr>
        <w:annotationRef/>
      </w:r>
      <w:r w:rsidR="009E150D" w:rsidRPr="009E150D">
        <w:rPr>
          <w:highlight w:val="green"/>
        </w:rPr>
        <w:t>Hier war die vollständige Unterbindung der Tetramerisierung gemeint, d.h. es liegen nur noch Monomere vor. Das ist in Figure S-3 nur unter 2 Bedingungen zu sehen: Erhitzen auf 90°C oder 4,5 M Urea + 30% Ethanol. Daher ist das aus meiner Sicht korrekt.</w:t>
      </w:r>
    </w:p>
  </w:comment>
  <w:comment w:id="857" w:author="Bizan N. Balzer" w:date="2021-10-02T11:51:00Z" w:initials="BNB">
    <w:p w14:paraId="1FC91392" w14:textId="77777777" w:rsidR="006A093E" w:rsidRPr="006D15A8" w:rsidRDefault="006A093E" w:rsidP="006A093E">
      <w:pPr>
        <w:pStyle w:val="Kommentartext"/>
      </w:pPr>
      <w:r>
        <w:rPr>
          <w:rStyle w:val="Kommentarzeichen"/>
        </w:rPr>
        <w:annotationRef/>
      </w:r>
      <w:r w:rsidRPr="006D15A8">
        <w:t>Etwas verloren hier.</w:t>
      </w:r>
    </w:p>
  </w:comment>
  <w:comment w:id="858" w:author="anna.resch88@gmail.com" w:date="2022-01-16T12:10:00Z" w:initials="a">
    <w:p w14:paraId="6AB88913" w14:textId="48993A3A" w:rsidR="009E150D" w:rsidRDefault="009E150D">
      <w:pPr>
        <w:pStyle w:val="Kommentartext"/>
      </w:pPr>
      <w:r>
        <w:rPr>
          <w:rStyle w:val="Kommentarzeichen"/>
        </w:rPr>
        <w:annotationRef/>
      </w:r>
      <w:r w:rsidRPr="009E150D">
        <w:rPr>
          <w:highlight w:val="green"/>
        </w:rPr>
        <w:t>Umgestellt</w:t>
      </w:r>
      <w:r>
        <w:t xml:space="preserve"> </w:t>
      </w:r>
    </w:p>
  </w:comment>
  <w:comment w:id="887" w:author="anna.resch88@gmail.com" w:date="2022-01-04T16:18:00Z" w:initials="a">
    <w:p w14:paraId="01823470" w14:textId="08C128DA" w:rsidR="00552083" w:rsidRDefault="00552083">
      <w:pPr>
        <w:pStyle w:val="Kommentartext"/>
      </w:pPr>
      <w:r>
        <w:rPr>
          <w:rStyle w:val="Kommentarzeichen"/>
        </w:rPr>
        <w:annotationRef/>
      </w:r>
      <w:r>
        <w:t xml:space="preserve">Uni Freiburg hat leider keine PyMol-Lizenz, daher </w:t>
      </w:r>
      <w:r w:rsidR="00BE7718">
        <w:t xml:space="preserve">leider </w:t>
      </w:r>
      <w:r>
        <w:t>nur mit schwarzem Hintergrund darstellbar…</w:t>
      </w:r>
    </w:p>
  </w:comment>
  <w:comment w:id="936" w:author="Bizan N. Balzer" w:date="2021-10-02T11:57:00Z" w:initials="BNB">
    <w:p w14:paraId="6269AF34" w14:textId="19B2AF85" w:rsidR="008017DF" w:rsidRPr="00A7448C" w:rsidRDefault="008017DF">
      <w:pPr>
        <w:pStyle w:val="Kommentartext"/>
      </w:pPr>
      <w:r>
        <w:rPr>
          <w:rStyle w:val="Kommentarzeichen"/>
        </w:rPr>
        <w:annotationRef/>
      </w:r>
      <w:r w:rsidRPr="00A7448C">
        <w:t>Vorziehen in Supp Mat &amp; Meth als 1.8</w:t>
      </w:r>
    </w:p>
  </w:comment>
  <w:comment w:id="937" w:author="anna.resch88@gmail.com" w:date="2022-01-04T11:48:00Z" w:initials="a">
    <w:p w14:paraId="7005A58A" w14:textId="064AFC5D" w:rsidR="008418BA" w:rsidRDefault="008418BA">
      <w:pPr>
        <w:pStyle w:val="Kommentartext"/>
      </w:pPr>
      <w:r>
        <w:rPr>
          <w:rStyle w:val="Kommentarzeichen"/>
        </w:rPr>
        <w:annotationRef/>
      </w:r>
      <w:r>
        <w:t>done</w:t>
      </w:r>
    </w:p>
  </w:comment>
  <w:comment w:id="924" w:author="Bizan N. Balzer" w:date="2021-10-02T11:29:00Z" w:initials="BNB">
    <w:p w14:paraId="5DE0EABC" w14:textId="14BCAE50" w:rsidR="0095448A" w:rsidRDefault="0095448A">
      <w:pPr>
        <w:pStyle w:val="Kommentartext"/>
      </w:pPr>
      <w:r>
        <w:rPr>
          <w:rStyle w:val="Kommentarzeichen"/>
        </w:rPr>
        <w:annotationRef/>
      </w:r>
      <w:r>
        <w:t>Hier kommt ein Sprung an das Ende der SI.</w:t>
      </w:r>
    </w:p>
  </w:comment>
  <w:comment w:id="966" w:author="anna.resch88@gmail.com" w:date="2022-01-04T17:45:00Z" w:initials="a">
    <w:p w14:paraId="19D9BEB8" w14:textId="0D8B67EC" w:rsidR="00460823" w:rsidRDefault="00460823">
      <w:pPr>
        <w:pStyle w:val="Kommentartext"/>
      </w:pPr>
      <w:r>
        <w:rPr>
          <w:rStyle w:val="Kommentarzeichen"/>
        </w:rPr>
        <w:annotationRef/>
      </w:r>
      <w:r>
        <w:t xml:space="preserve">Wurden diese Konstrukte exprimiert? </w:t>
      </w:r>
      <w:r w:rsidR="0025181D">
        <w:t xml:space="preserve">In dieser Form klingt es so, als hätten wir gezeigt, dass diese Konstrukte fibrilläre Struktur haben und resilient sind. Soweit ich weiß, haben wir sie aber nicht dahingehend untersucht. </w:t>
      </w:r>
    </w:p>
  </w:comment>
  <w:comment w:id="970" w:author="anna.resch88@gmail.com" w:date="2022-01-04T17:46:00Z" w:initials="a">
    <w:p w14:paraId="34C43EA4" w14:textId="0FFF96F0" w:rsidR="0025181D" w:rsidRDefault="0025181D">
      <w:pPr>
        <w:pStyle w:val="Kommentartext"/>
      </w:pPr>
      <w:r>
        <w:rPr>
          <w:rStyle w:val="Kommentarzeichen"/>
        </w:rPr>
        <w:annotationRef/>
      </w:r>
      <w:r>
        <w:t>In meinen Experimenten waren weder (V2Y)15 noch (VRY)16 adhäsiv. Wurde das untersucht/gezeigt oder ist es eine Hypothese?</w:t>
      </w:r>
    </w:p>
  </w:comment>
  <w:comment w:id="995" w:author="Bizan N. Balzer" w:date="2021-10-02T11:51:00Z" w:initials="BNB">
    <w:p w14:paraId="370B0151" w14:textId="4869DBF0" w:rsidR="00AF3C62" w:rsidRDefault="00AF3C62">
      <w:pPr>
        <w:pStyle w:val="Kommentartext"/>
      </w:pPr>
      <w:r>
        <w:rPr>
          <w:rStyle w:val="Kommentarzeichen"/>
        </w:rPr>
        <w:annotationRef/>
      </w:r>
      <w:r>
        <w:t>Muss eher ans Ende.</w:t>
      </w:r>
    </w:p>
  </w:comment>
  <w:comment w:id="996" w:author="anna.resch88@gmail.com" w:date="2022-01-04T16:19:00Z" w:initials="a">
    <w:p w14:paraId="12458915" w14:textId="2D21C987" w:rsidR="00552083" w:rsidRDefault="00552083">
      <w:pPr>
        <w:pStyle w:val="Kommentartext"/>
      </w:pPr>
      <w:r>
        <w:rPr>
          <w:rStyle w:val="Kommentarzeichen"/>
        </w:rPr>
        <w:annotationRef/>
      </w:r>
      <w:r w:rsidRPr="00552083">
        <w:rPr>
          <w:highlight w:val="magenta"/>
        </w:rPr>
        <w:t>verschieben</w:t>
      </w:r>
    </w:p>
  </w:comment>
  <w:comment w:id="1084" w:author="Bizan N. Balzer" w:date="2021-10-07T21:41:00Z" w:initials="BNB">
    <w:p w14:paraId="6246840C" w14:textId="304495A7" w:rsidR="00E66F1E" w:rsidRDefault="00E66F1E">
      <w:pPr>
        <w:pStyle w:val="Kommentartext"/>
      </w:pPr>
      <w:r>
        <w:rPr>
          <w:rStyle w:val="Kommentarzeichen"/>
        </w:rPr>
        <w:annotationRef/>
      </w:r>
      <w:r>
        <w:t>Ist das korrekt, check SI?</w:t>
      </w:r>
    </w:p>
  </w:comment>
  <w:comment w:id="1056" w:author="Bizan N. Balzer" w:date="2021-10-02T11:51:00Z" w:initials="BNB">
    <w:p w14:paraId="7D566F11" w14:textId="7DA827C7" w:rsidR="00AF3C62" w:rsidRPr="006D15A8" w:rsidRDefault="00AF3C62">
      <w:pPr>
        <w:pStyle w:val="Kommentartext"/>
      </w:pPr>
      <w:r>
        <w:rPr>
          <w:rStyle w:val="Kommentarzeichen"/>
        </w:rPr>
        <w:annotationRef/>
      </w:r>
      <w:r w:rsidRPr="006D15A8">
        <w:t>Etwas verloren hier.</w:t>
      </w:r>
    </w:p>
  </w:comment>
  <w:comment w:id="1116" w:author="Bizan N. Balzer" w:date="2021-10-02T11:53:00Z" w:initials="BNB">
    <w:p w14:paraId="089734FA" w14:textId="77777777" w:rsidR="00C70842" w:rsidRDefault="00C70842" w:rsidP="00C70842">
      <w:pPr>
        <w:pStyle w:val="Kommentartext"/>
      </w:pPr>
      <w:r>
        <w:rPr>
          <w:rStyle w:val="Kommentarzeichen"/>
        </w:rPr>
        <w:annotationRef/>
      </w:r>
      <w:r>
        <w:t xml:space="preserve">Das hängt auch etwas in der Luft… Übergang fehlt. </w:t>
      </w:r>
    </w:p>
  </w:comment>
  <w:comment w:id="1129" w:author="anna.resch88@gmail.com" w:date="2022-01-03T10:17:00Z" w:initials="a">
    <w:p w14:paraId="16877CC3" w14:textId="6016DA12" w:rsidR="00C70842" w:rsidRPr="00C70842" w:rsidRDefault="00C70842">
      <w:pPr>
        <w:pStyle w:val="Kommentartext"/>
      </w:pPr>
      <w:r>
        <w:rPr>
          <w:rStyle w:val="Kommentarzeichen"/>
        </w:rPr>
        <w:annotationRef/>
      </w:r>
      <w:r w:rsidRPr="00C70842">
        <w:t xml:space="preserve">a-c zeigen </w:t>
      </w:r>
      <w:r>
        <w:t>die selben Proben</w:t>
      </w:r>
    </w:p>
  </w:comment>
  <w:comment w:id="1153" w:author="anna.resch88@gmail.com" w:date="2022-01-03T16:05:00Z" w:initials="a">
    <w:p w14:paraId="1525663E" w14:textId="2AFABEE2" w:rsidR="009F174C" w:rsidRDefault="009F174C">
      <w:pPr>
        <w:pStyle w:val="Kommentartext"/>
      </w:pPr>
      <w:r>
        <w:rPr>
          <w:rStyle w:val="Kommentarzeichen"/>
        </w:rPr>
        <w:annotationRef/>
      </w:r>
      <w:r w:rsidR="006A093E">
        <w:t>@ Stefan: D</w:t>
      </w:r>
      <w:r>
        <w:t xml:space="preserve">ie RGD-enthaltenden Varianten sollten hier noch ergänzt werden: ULD-V20-RGD-ULD, kurz für ULD-V10-RGD-V10-ULD und ULD-V40-RGD-ULD, kurz für ULD-V20-RGD-V20-ULD. </w:t>
      </w:r>
    </w:p>
    <w:p w14:paraId="62FE14C9" w14:textId="77777777" w:rsidR="006A093E" w:rsidRDefault="006A093E">
      <w:pPr>
        <w:pStyle w:val="Kommentartext"/>
      </w:pPr>
    </w:p>
    <w:p w14:paraId="09282947" w14:textId="140BA2D7" w:rsidR="006A093E" w:rsidRDefault="006A093E">
      <w:pPr>
        <w:pStyle w:val="Kommentartext"/>
      </w:pPr>
      <w:r w:rsidRPr="009E150D">
        <w:rPr>
          <w:highlight w:val="yellow"/>
        </w:rPr>
        <w:t>Ich kann den Hintergrund der Strukturbilder nicht verändern, da mir die PyMol-Lizenz fehlt (es erscheint dann ein Wasserzeichen). Haben wir im ZBSA oder in der Gruppe eine Lizenz?</w:t>
      </w:r>
      <w:r>
        <w:t xml:space="preserve"> </w:t>
      </w:r>
    </w:p>
  </w:comment>
  <w:comment w:id="1154" w:author="anna.resch88@gmail.com" w:date="2022-01-03T18:57:00Z" w:initials="a">
    <w:p w14:paraId="2B8E1F0B" w14:textId="515469BE" w:rsidR="002D304B" w:rsidRPr="00D610B0" w:rsidRDefault="002D304B">
      <w:pPr>
        <w:pStyle w:val="Kommentartext"/>
      </w:pPr>
      <w:r>
        <w:rPr>
          <w:rStyle w:val="Kommentarzeichen"/>
        </w:rPr>
        <w:annotationRef/>
      </w:r>
      <w:r w:rsidR="00D610B0" w:rsidRPr="00D610B0">
        <w:t>Da nun deutlich mehr Daten zur semiquantitativen Fluoreszenzbestimmung vorliegen (Figure S-8</w:t>
      </w:r>
      <w:r w:rsidR="00D610B0">
        <w:t>, alte Abbildung ausgetauscht</w:t>
      </w:r>
      <w:r w:rsidR="00D610B0" w:rsidRPr="00D610B0">
        <w:t>)</w:t>
      </w:r>
      <w:r w:rsidR="00D610B0">
        <w:t>, wäre das vielleicht eine gute Ergänzung zu dieser Abbildung auch im Hauptteil?</w:t>
      </w:r>
      <w:r w:rsidRPr="00D610B0">
        <w:t xml:space="preserve"> </w:t>
      </w:r>
    </w:p>
  </w:comment>
  <w:comment w:id="1204" w:author="Bizan N. Balzer" w:date="2021-10-07T17:56:00Z" w:initials="BNB">
    <w:p w14:paraId="2307EFE8" w14:textId="0E14719F" w:rsidR="00DD74B4" w:rsidRPr="006D15A8" w:rsidRDefault="00DD74B4">
      <w:pPr>
        <w:pStyle w:val="Kommentartext"/>
      </w:pPr>
      <w:r>
        <w:rPr>
          <w:rStyle w:val="Kommentarzeichen"/>
        </w:rPr>
        <w:annotationRef/>
      </w:r>
      <w:r w:rsidRPr="006D15A8">
        <w:t>Needs more specific description.</w:t>
      </w:r>
    </w:p>
  </w:comment>
  <w:comment w:id="1211" w:author="Bizan N. Balzer" w:date="2021-10-02T11:53:00Z" w:initials="BNB">
    <w:p w14:paraId="06510C07" w14:textId="7E6352BF" w:rsidR="00AF3C62" w:rsidRPr="006D15A8" w:rsidRDefault="00AF3C62">
      <w:pPr>
        <w:pStyle w:val="Kommentartext"/>
        <w:rPr>
          <w:lang w:val="en-US"/>
        </w:rPr>
      </w:pPr>
      <w:r>
        <w:rPr>
          <w:rStyle w:val="Kommentarzeichen"/>
        </w:rPr>
        <w:annotationRef/>
      </w:r>
      <w:r>
        <w:t xml:space="preserve">Das hängt auch etwas in der Luft… </w:t>
      </w:r>
      <w:r w:rsidRPr="006D15A8">
        <w:rPr>
          <w:lang w:val="en-US"/>
        </w:rPr>
        <w:t xml:space="preserve">Übergang fehlt. </w:t>
      </w:r>
    </w:p>
  </w:comment>
  <w:comment w:id="1282" w:author="anna.resch88@gmail.com" w:date="2022-01-04T18:04:00Z" w:initials="a">
    <w:p w14:paraId="43DD79EC" w14:textId="5FE5902D" w:rsidR="0021129C" w:rsidRPr="0021129C" w:rsidRDefault="0021129C">
      <w:pPr>
        <w:pStyle w:val="Kommentartext"/>
        <w:rPr>
          <w:lang w:val="en-US"/>
        </w:rPr>
      </w:pPr>
      <w:r>
        <w:rPr>
          <w:rStyle w:val="Kommentarzeichen"/>
        </w:rPr>
        <w:annotationRef/>
      </w:r>
      <w:r w:rsidRPr="0021129C">
        <w:rPr>
          <w:highlight w:val="magenta"/>
          <w:lang w:val="en-US"/>
        </w:rPr>
        <w:t>Ggf ergänzen</w:t>
      </w:r>
    </w:p>
  </w:comment>
  <w:comment w:id="1288" w:author="anna.resch88@gmail.com" w:date="2022-01-03T10:26:00Z" w:initials="a">
    <w:p w14:paraId="718967D9" w14:textId="47198BA6" w:rsidR="00876B67" w:rsidRDefault="00876B67">
      <w:pPr>
        <w:pStyle w:val="Kommentartext"/>
        <w:rPr>
          <w:lang w:val="en-US"/>
        </w:rPr>
      </w:pPr>
      <w:r>
        <w:rPr>
          <w:rStyle w:val="Kommentarzeichen"/>
        </w:rPr>
        <w:annotationRef/>
      </w:r>
      <w:r w:rsidRPr="00876B67">
        <w:rPr>
          <w:lang w:val="en-US"/>
        </w:rPr>
        <w:t xml:space="preserve">TBD, I don’t think we can make this statement. The loading part of the curve is mainly </w:t>
      </w:r>
      <w:r>
        <w:rPr>
          <w:lang w:val="en-US"/>
        </w:rPr>
        <w:t xml:space="preserve">affected by the loading </w:t>
      </w:r>
      <w:r w:rsidR="002676CE" w:rsidRPr="002676CE">
        <w:rPr>
          <w:b/>
          <w:bCs/>
          <w:u w:val="single"/>
          <w:lang w:val="en-US"/>
        </w:rPr>
        <w:t>rate</w:t>
      </w:r>
      <w:r>
        <w:rPr>
          <w:lang w:val="en-US"/>
        </w:rPr>
        <w:t xml:space="preserve"> which was constant (not the maximum load), and certainly not by the hold period. </w:t>
      </w:r>
    </w:p>
    <w:p w14:paraId="3A0F3F5D" w14:textId="77777777" w:rsidR="00DD2653" w:rsidRDefault="00DD2653">
      <w:pPr>
        <w:pStyle w:val="Kommentartext"/>
        <w:rPr>
          <w:lang w:val="en-US"/>
        </w:rPr>
      </w:pPr>
    </w:p>
    <w:p w14:paraId="5375F347" w14:textId="1AFE662B" w:rsidR="00876B67" w:rsidRPr="00876B67" w:rsidRDefault="00876B67">
      <w:pPr>
        <w:pStyle w:val="Kommentartext"/>
        <w:rPr>
          <w:lang w:val="en-US"/>
        </w:rPr>
      </w:pPr>
      <w:r w:rsidRPr="00DD2653">
        <w:rPr>
          <w:highlight w:val="yellow"/>
          <w:lang w:val="en-US"/>
        </w:rPr>
        <w:t>@ Günther: what do you think?</w:t>
      </w:r>
    </w:p>
  </w:comment>
  <w:comment w:id="1310" w:author="Alexander Resch" w:date="2022-01-17T20:00:00Z" w:initials="AR">
    <w:p w14:paraId="2914E79F" w14:textId="77777777" w:rsidR="003B5A54" w:rsidRDefault="003B5A54" w:rsidP="008045EC">
      <w:pPr>
        <w:pStyle w:val="Kommentartext"/>
      </w:pPr>
      <w:r>
        <w:rPr>
          <w:rStyle w:val="Kommentarzeichen"/>
        </w:rPr>
        <w:annotationRef/>
      </w:r>
      <w:r>
        <w:t>What does "courses" refer to? Similar shape of the curves?</w:t>
      </w:r>
    </w:p>
  </w:comment>
  <w:comment w:id="1381" w:author="anna.resch88@gmail.com" w:date="2022-01-03T10:31:00Z" w:initials="a">
    <w:p w14:paraId="4B2BE423" w14:textId="22067C21" w:rsidR="00F122E0" w:rsidRPr="00D610B0" w:rsidRDefault="00F122E0">
      <w:pPr>
        <w:pStyle w:val="Kommentartext"/>
      </w:pPr>
      <w:r>
        <w:rPr>
          <w:rStyle w:val="Kommentarzeichen"/>
        </w:rPr>
        <w:annotationRef/>
      </w:r>
      <w:r w:rsidR="00D610B0" w:rsidRPr="00D610B0">
        <w:t>Hier sollte ein konkreter Vergleich gezogen w</w:t>
      </w:r>
      <w:r w:rsidR="00D610B0">
        <w:t>e</w:t>
      </w:r>
      <w:r w:rsidR="00D610B0" w:rsidRPr="00D610B0">
        <w:t>rden mit Angabe der Referenz. Falls nicht möglich, sollte das m.E. besser gelöscht werden</w:t>
      </w:r>
    </w:p>
  </w:comment>
  <w:comment w:id="1427" w:author="anna.resch88@gmail.com" w:date="2022-01-03T15:12:00Z" w:initials="a">
    <w:p w14:paraId="18545A68" w14:textId="7F1E9C54" w:rsidR="00821E44" w:rsidRPr="0069580F" w:rsidRDefault="00821E44">
      <w:pPr>
        <w:pStyle w:val="Kommentartext"/>
      </w:pPr>
      <w:r>
        <w:rPr>
          <w:rStyle w:val="Kommentarzeichen"/>
        </w:rPr>
        <w:annotationRef/>
      </w:r>
      <w:r w:rsidR="00D610B0" w:rsidRPr="0069580F">
        <w:t>Abbildung ausgetauscht; V80 habe ich zugunsten von RGD-Varianten</w:t>
      </w:r>
      <w:r w:rsidR="0069580F" w:rsidRPr="0069580F">
        <w:t xml:space="preserve"> und den Varianten mit geringerer Belichtungsenergie</w:t>
      </w:r>
      <w:r w:rsidR="00D610B0" w:rsidRPr="0069580F">
        <w:t xml:space="preserve"> </w:t>
      </w:r>
      <w:r w:rsidR="0069580F" w:rsidRPr="0069580F">
        <w:t xml:space="preserve">herausgenommen </w:t>
      </w:r>
    </w:p>
  </w:comment>
  <w:comment w:id="1551" w:author="Bizan N. Balzer" w:date="2021-10-05T00:53:00Z" w:initials="BNB">
    <w:p w14:paraId="62B2A8E8" w14:textId="77777777" w:rsidR="00EA7785" w:rsidRPr="00DD2653" w:rsidRDefault="00EA7785" w:rsidP="00EA7785">
      <w:pPr>
        <w:pStyle w:val="Kommentartext"/>
        <w:rPr>
          <w:lang w:val="en-US"/>
        </w:rPr>
      </w:pPr>
      <w:r>
        <w:rPr>
          <w:rStyle w:val="Kommentarzeichen"/>
        </w:rPr>
        <w:annotationRef/>
      </w:r>
      <w:r w:rsidRPr="00DD2653">
        <w:rPr>
          <w:lang w:val="en-US"/>
        </w:rPr>
        <w:t>Das schwächt die Aussage.</w:t>
      </w:r>
    </w:p>
  </w:comment>
  <w:comment w:id="1562" w:author="anna.resch88@gmail.com" w:date="2022-01-07T12:54:00Z" w:initials="a">
    <w:p w14:paraId="17079387" w14:textId="55E9F6F9" w:rsidR="00EA7785" w:rsidRPr="00DD2653" w:rsidRDefault="00EA7785">
      <w:pPr>
        <w:pStyle w:val="Kommentartext"/>
        <w:rPr>
          <w:lang w:val="en-US"/>
        </w:rPr>
      </w:pPr>
      <w:r>
        <w:rPr>
          <w:rStyle w:val="Kommentarzeichen"/>
        </w:rPr>
        <w:annotationRef/>
      </w:r>
      <w:r w:rsidR="00DD2653">
        <w:rPr>
          <w:lang w:val="en-US"/>
        </w:rPr>
        <w:t>Mentioned again</w:t>
      </w:r>
      <w:r w:rsidRPr="00DD2653">
        <w:rPr>
          <w:lang w:val="en-US"/>
        </w:rPr>
        <w:t xml:space="preserve"> later</w:t>
      </w:r>
    </w:p>
  </w:comment>
  <w:comment w:id="1618" w:author="Alexander Resch" w:date="2022-01-17T21:04:00Z" w:initials="AR">
    <w:p w14:paraId="578A1209" w14:textId="77777777" w:rsidR="00515CC1" w:rsidRDefault="00515CC1" w:rsidP="00037087">
      <w:pPr>
        <w:pStyle w:val="Kommentartext"/>
      </w:pPr>
      <w:r>
        <w:rPr>
          <w:rStyle w:val="Kommentarzeichen"/>
        </w:rPr>
        <w:annotationRef/>
      </w:r>
      <w:r>
        <w:t>Unter Berücksichtigung rausgeschmissener Proben aktualisieren</w:t>
      </w:r>
    </w:p>
  </w:comment>
  <w:comment w:id="1670" w:author="Alexander Resch" w:date="2022-01-17T21:07:00Z" w:initials="AR">
    <w:p w14:paraId="52C0E07F" w14:textId="77777777" w:rsidR="00515CC1" w:rsidRDefault="00515CC1" w:rsidP="005537F8">
      <w:pPr>
        <w:pStyle w:val="Kommentartext"/>
      </w:pPr>
      <w:r>
        <w:rPr>
          <w:rStyle w:val="Kommentarzeichen"/>
        </w:rPr>
        <w:annotationRef/>
      </w:r>
      <w:r>
        <w:t>Deine und meine Berechnungen sind, aufgrund der manuellen Bestimmung, leicht unterschiedlich. Welche sollen wir nehmen?</w:t>
      </w:r>
    </w:p>
  </w:comment>
  <w:comment w:id="1675" w:author="Alexander Resch" w:date="2022-01-17T21:07:00Z" w:initials="AR">
    <w:p w14:paraId="58E7BA3B" w14:textId="77777777" w:rsidR="0053741A" w:rsidRDefault="0053741A" w:rsidP="00033689">
      <w:pPr>
        <w:pStyle w:val="Kommentartext"/>
      </w:pPr>
      <w:r>
        <w:rPr>
          <w:rStyle w:val="Kommentarzeichen"/>
        </w:rPr>
        <w:annotationRef/>
      </w:r>
      <w:r>
        <w:t>S.o.</w:t>
      </w:r>
    </w:p>
  </w:comment>
  <w:comment w:id="1713" w:author="Alexander Resch" w:date="2022-01-17T21:24:00Z" w:initials="AR">
    <w:p w14:paraId="5A30EE13" w14:textId="77777777" w:rsidR="00A81E7E" w:rsidRDefault="00A81E7E" w:rsidP="00731261">
      <w:pPr>
        <w:pStyle w:val="Kommentartext"/>
      </w:pPr>
      <w:r>
        <w:rPr>
          <w:rStyle w:val="Kommentarzeichen"/>
        </w:rPr>
        <w:annotationRef/>
      </w:r>
      <w:r>
        <w:t>Hier müssen wir uns zu einer neuen Figure abstimmen.</w:t>
      </w:r>
    </w:p>
  </w:comment>
  <w:comment w:id="1714" w:author="Alexander Resch" w:date="2022-01-18T20:12:00Z" w:initials="AR">
    <w:p w14:paraId="5400057B" w14:textId="77777777" w:rsidR="00492DD0" w:rsidRDefault="00492DD0" w:rsidP="008E2220">
      <w:pPr>
        <w:pStyle w:val="Kommentartext"/>
      </w:pPr>
      <w:r>
        <w:rPr>
          <w:rStyle w:val="Kommentarzeichen"/>
        </w:rPr>
        <w:annotationRef/>
      </w:r>
      <w:r>
        <w:t>Alternativ können wir die Grafik auch m.E. streichen.</w:t>
      </w:r>
    </w:p>
  </w:comment>
  <w:comment w:id="1741" w:author="Bizan N. Balzer" w:date="2021-10-07T23:07:00Z" w:initials="BNB">
    <w:p w14:paraId="2047F54C" w14:textId="1FDF1F25" w:rsidR="00622446" w:rsidRPr="000501AE" w:rsidRDefault="00622446">
      <w:pPr>
        <w:pStyle w:val="Kommentartext"/>
        <w:rPr>
          <w:lang w:val="en-US"/>
        </w:rPr>
      </w:pPr>
      <w:r>
        <w:rPr>
          <w:rStyle w:val="Kommentarzeichen"/>
        </w:rPr>
        <w:annotationRef/>
      </w:r>
      <w:r w:rsidRPr="000501AE">
        <w:rPr>
          <w:lang w:val="en-US"/>
        </w:rPr>
        <w:t>More Mat &amp; Meth than description of Figure.</w:t>
      </w:r>
    </w:p>
  </w:comment>
  <w:comment w:id="1758" w:author="Bizan N. Balzer" w:date="2021-10-05T00:50:00Z" w:initials="BNB">
    <w:p w14:paraId="67DAE848" w14:textId="5C4281DB" w:rsidR="00A6095E" w:rsidRPr="000D3DD2" w:rsidRDefault="00A6095E">
      <w:pPr>
        <w:pStyle w:val="Kommentartext"/>
      </w:pPr>
      <w:r>
        <w:rPr>
          <w:rStyle w:val="Kommentarzeichen"/>
        </w:rPr>
        <w:annotationRef/>
      </w:r>
      <w:r w:rsidR="007C095B" w:rsidRPr="000D3DD2">
        <w:t>Viel Discussion bereits in Caption.</w:t>
      </w:r>
    </w:p>
  </w:comment>
  <w:comment w:id="1792" w:author="Bizan N. Balzer" w:date="2021-10-05T00:53:00Z" w:initials="BNB">
    <w:p w14:paraId="34950850" w14:textId="77777777" w:rsidR="007C095B" w:rsidRDefault="007C095B" w:rsidP="007C095B">
      <w:pPr>
        <w:pStyle w:val="Kommentartext"/>
      </w:pPr>
      <w:r>
        <w:rPr>
          <w:rStyle w:val="Kommentarzeichen"/>
        </w:rPr>
        <w:annotationRef/>
      </w:r>
      <w:r>
        <w:t>Das schwächt die Aussage.</w:t>
      </w:r>
    </w:p>
  </w:comment>
  <w:comment w:id="1798" w:author="Bizan N. Balzer" w:date="2021-10-05T00:53:00Z" w:initials="BNB">
    <w:p w14:paraId="562ECB37" w14:textId="2F8CD032" w:rsidR="007C095B" w:rsidRPr="00842046" w:rsidRDefault="007C095B">
      <w:pPr>
        <w:pStyle w:val="Kommentartext"/>
      </w:pPr>
      <w:r>
        <w:rPr>
          <w:rStyle w:val="Kommentarzeichen"/>
        </w:rPr>
        <w:annotationRef/>
      </w:r>
      <w:r w:rsidRPr="00842046">
        <w:t>Das schwächt die Aussage.</w:t>
      </w:r>
    </w:p>
  </w:comment>
  <w:comment w:id="1800" w:author="Alexander Resch" w:date="2022-01-18T20:13:00Z" w:initials="AR">
    <w:p w14:paraId="78F72845" w14:textId="77777777" w:rsidR="00492DD0" w:rsidRDefault="00492DD0" w:rsidP="009E208B">
      <w:pPr>
        <w:pStyle w:val="Kommentartext"/>
      </w:pPr>
      <w:r>
        <w:rPr>
          <w:rStyle w:val="Kommentarzeichen"/>
        </w:rPr>
        <w:annotationRef/>
      </w:r>
      <w:r>
        <w:t>Hier müssten wir einmal die Tests und die Werte gemäß der neuen und gestrichenen Messreihen aktualisieren.</w:t>
      </w:r>
    </w:p>
  </w:comment>
  <w:comment w:id="1968" w:author="anna.resch88@gmail.com" w:date="2022-01-07T13:00:00Z" w:initials="a">
    <w:p w14:paraId="6328A739" w14:textId="3CD0D35B" w:rsidR="00FE0ED4" w:rsidRDefault="00FE0ED4">
      <w:pPr>
        <w:pStyle w:val="Kommentartext"/>
      </w:pPr>
      <w:r>
        <w:rPr>
          <w:rStyle w:val="Kommentarzeichen"/>
        </w:rPr>
        <w:annotationRef/>
      </w:r>
      <w:r>
        <w:t>Worauf stützt sich die Aussage? Entsprechende Experimente wurden nicht durchgeführt</w:t>
      </w:r>
      <w:r w:rsidR="007D626A">
        <w:t>, oder?</w:t>
      </w:r>
    </w:p>
  </w:comment>
  <w:comment w:id="1992" w:author="anna.resch88@gmail.com" w:date="2022-01-16T12:48:00Z" w:initials="a">
    <w:p w14:paraId="774CEF27" w14:textId="2452B9A3" w:rsidR="007148CB" w:rsidRDefault="007148CB">
      <w:pPr>
        <w:pStyle w:val="Kommentartext"/>
      </w:pPr>
      <w:r>
        <w:rPr>
          <w:rStyle w:val="Kommentarzeichen"/>
        </w:rPr>
        <w:annotationRef/>
      </w:r>
      <w:r>
        <w:t>Abkürzungen ausschreiben?</w:t>
      </w:r>
    </w:p>
  </w:comment>
  <w:comment w:id="2039" w:author="Alexander Resch" w:date="2022-01-18T20:37:00Z" w:initials="AR">
    <w:p w14:paraId="00451B8C" w14:textId="77777777" w:rsidR="00CA4547" w:rsidRDefault="00CA4547" w:rsidP="00360BFB">
      <w:pPr>
        <w:pStyle w:val="Kommentartext"/>
      </w:pPr>
      <w:r>
        <w:rPr>
          <w:rStyle w:val="Kommentarzeichen"/>
        </w:rPr>
        <w:annotationRef/>
      </w:r>
      <w:r>
        <w:t>Adhesion?</w:t>
      </w:r>
    </w:p>
  </w:comment>
  <w:comment w:id="2050" w:author="anna.resch88@gmail.com" w:date="2022-01-05T11:24:00Z" w:initials="a">
    <w:p w14:paraId="31960FD8" w14:textId="763E7132" w:rsidR="00C2561A" w:rsidRDefault="00C2561A">
      <w:pPr>
        <w:pStyle w:val="Kommentartext"/>
      </w:pPr>
      <w:r>
        <w:rPr>
          <w:rStyle w:val="Kommentarzeichen"/>
        </w:rPr>
        <w:annotationRef/>
      </w:r>
      <w:r>
        <w:t>Aktuell ist das korrekte Bild das obere, das ist aber verdreht und muss korrigiert werden</w:t>
      </w:r>
    </w:p>
  </w:comment>
  <w:comment w:id="2092" w:author="anna.resch88@gmail.com" w:date="2022-01-05T11:23:00Z" w:initials="a">
    <w:p w14:paraId="0B0ED251" w14:textId="77777777" w:rsidR="00DD2653" w:rsidRDefault="00C2561A">
      <w:pPr>
        <w:pStyle w:val="Kommentartext"/>
      </w:pPr>
      <w:r>
        <w:rPr>
          <w:rStyle w:val="Kommentarzeichen"/>
        </w:rPr>
        <w:annotationRef/>
      </w:r>
      <w:r>
        <w:t xml:space="preserve">@ Stefan: Bei der Überarbeitung hast du die Anordnung der Bilder in c und d wohl versehentlich vertauscht. Das müssen wir korrigieren. </w:t>
      </w:r>
      <w:r w:rsidR="00AF2431">
        <w:t xml:space="preserve">Die </w:t>
      </w:r>
      <w:r w:rsidR="0091370C">
        <w:t>Anordnung</w:t>
      </w:r>
      <w:r w:rsidR="00AF2431">
        <w:t xml:space="preserve"> ist insgesamt auch </w:t>
      </w:r>
      <w:r w:rsidR="0091370C">
        <w:t xml:space="preserve">etwas </w:t>
      </w:r>
      <w:r w:rsidR="00AF2431">
        <w:t>verwirrend. Ich würde vorschlagen, alle Oberflächendefekte und alle Schnitte in jeweils einer Reihe anzuordnen</w:t>
      </w:r>
      <w:r w:rsidR="00DD2653">
        <w:t>.</w:t>
      </w:r>
    </w:p>
    <w:p w14:paraId="12BC2A45" w14:textId="6194ED77" w:rsidR="0091370C" w:rsidRDefault="00DD2653">
      <w:pPr>
        <w:pStyle w:val="Kommentartext"/>
      </w:pPr>
      <w:r>
        <w:t>Das</w:t>
      </w:r>
      <w:r w:rsidR="0091370C">
        <w:t xml:space="preserve"> Bild in d unten </w:t>
      </w:r>
      <w:r>
        <w:t xml:space="preserve">muss aber </w:t>
      </w:r>
      <w:r w:rsidR="0091370C">
        <w:t>vor dem Bild in d oben kommen</w:t>
      </w:r>
      <w:r>
        <w:t xml:space="preserve"> (unten: Defekt direkt nach Versiegelung, oben: Versiegelung wird abgezogen)</w:t>
      </w:r>
      <w:r w:rsidR="0091370C">
        <w:t>, bei c ist es andersrum (</w:t>
      </w:r>
      <w:r>
        <w:t>oberes Bild ist chronologisch vor dem unteren</w:t>
      </w:r>
      <w:r w:rsidR="0091370C">
        <w:t>).</w:t>
      </w:r>
    </w:p>
  </w:comment>
  <w:comment w:id="2127" w:author="Bizan N. Balzer" w:date="2021-10-07T22:16:00Z" w:initials="BNB">
    <w:p w14:paraId="2E4FD5BF" w14:textId="6E62EBC3" w:rsidR="00266C7B" w:rsidRPr="00B8674C" w:rsidRDefault="00266C7B">
      <w:pPr>
        <w:pStyle w:val="Kommentartext"/>
        <w:rPr>
          <w:lang w:val="en-US"/>
        </w:rPr>
      </w:pPr>
      <w:r>
        <w:rPr>
          <w:rStyle w:val="Kommentarzeichen"/>
        </w:rPr>
        <w:annotationRef/>
      </w:r>
      <w:r w:rsidRPr="00B8674C">
        <w:rPr>
          <w:lang w:val="en-US"/>
        </w:rPr>
        <w:t>See reviewer reports.</w:t>
      </w:r>
    </w:p>
  </w:comment>
  <w:comment w:id="2148" w:author="Bizan N. Balzer" w:date="2021-10-05T00:56:00Z" w:initials="BNB">
    <w:p w14:paraId="4F76ADAA" w14:textId="0DC924D2" w:rsidR="007C095B" w:rsidRPr="00E66F1E" w:rsidRDefault="007C095B">
      <w:pPr>
        <w:pStyle w:val="Kommentartext"/>
        <w:rPr>
          <w:lang w:val="en-US"/>
        </w:rPr>
      </w:pPr>
      <w:r>
        <w:rPr>
          <w:rStyle w:val="Kommentarzeichen"/>
        </w:rPr>
        <w:annotationRef/>
      </w:r>
      <w:r w:rsidRPr="00E66F1E">
        <w:rPr>
          <w:lang w:val="en-US"/>
        </w:rPr>
        <w:t>f) besser nach b)</w:t>
      </w:r>
    </w:p>
  </w:comment>
  <w:comment w:id="2170" w:author="Bizan N. Balzer" w:date="2021-10-05T00:57:00Z" w:initials="BNB">
    <w:p w14:paraId="6CA5D9FD" w14:textId="77777777" w:rsidR="007249E8" w:rsidRPr="00E66F1E" w:rsidRDefault="007249E8" w:rsidP="007249E8">
      <w:pPr>
        <w:pStyle w:val="Kommentartext"/>
        <w:rPr>
          <w:lang w:val="en-US"/>
        </w:rPr>
      </w:pPr>
      <w:r>
        <w:rPr>
          <w:rStyle w:val="Kommentarzeichen"/>
        </w:rPr>
        <w:annotationRef/>
      </w:r>
      <w:r w:rsidRPr="00E66F1E">
        <w:rPr>
          <w:lang w:val="en-US"/>
        </w:rPr>
        <w:t>Rather results than Caption</w:t>
      </w:r>
    </w:p>
  </w:comment>
  <w:comment w:id="2171" w:author="anna.resch88@gmail.com" w:date="2022-01-05T13:40:00Z" w:initials="a">
    <w:p w14:paraId="23D8A3A4" w14:textId="1ED7E4E2" w:rsidR="00E81E0A" w:rsidRPr="00E81E0A" w:rsidRDefault="00E81E0A">
      <w:pPr>
        <w:pStyle w:val="Kommentartext"/>
        <w:rPr>
          <w:lang w:val="en-US"/>
        </w:rPr>
      </w:pPr>
      <w:r>
        <w:rPr>
          <w:rStyle w:val="Kommentarzeichen"/>
        </w:rPr>
        <w:annotationRef/>
      </w:r>
      <w:r w:rsidRPr="00A90536">
        <w:rPr>
          <w:highlight w:val="green"/>
          <w:lang w:val="en-US"/>
        </w:rPr>
        <w:t>Moved to results</w:t>
      </w:r>
    </w:p>
  </w:comment>
  <w:comment w:id="2185" w:author="anna.resch88@gmail.com" w:date="2022-01-05T13:42:00Z" w:initials="a">
    <w:p w14:paraId="3E6037B0" w14:textId="792BC4A1" w:rsidR="00F025D2" w:rsidRPr="00A90536" w:rsidRDefault="00F025D2">
      <w:pPr>
        <w:pStyle w:val="Kommentartext"/>
      </w:pPr>
      <w:r>
        <w:rPr>
          <w:rStyle w:val="Kommentarzeichen"/>
        </w:rPr>
        <w:annotationRef/>
      </w:r>
      <w:r w:rsidR="00A90536" w:rsidRPr="00A90536">
        <w:t xml:space="preserve">Vielleicht wäre es für das Verständnis hilfreich, die einzelnen Bilder nach ihrer Defektart vertikal oder horizontal anzuordnen  </w:t>
      </w:r>
    </w:p>
  </w:comment>
  <w:comment w:id="2190" w:author="anna.resch88@gmail.com" w:date="2022-01-05T13:42:00Z" w:initials="a">
    <w:p w14:paraId="1BDCE2C2" w14:textId="50DF17AB" w:rsidR="00F025D2" w:rsidRPr="00CD1FDE" w:rsidRDefault="00F025D2">
      <w:pPr>
        <w:pStyle w:val="Kommentartext"/>
      </w:pPr>
      <w:r>
        <w:rPr>
          <w:rStyle w:val="Kommentarzeichen"/>
        </w:rPr>
        <w:annotationRef/>
      </w:r>
      <w:r w:rsidR="00A90536" w:rsidRPr="00CD1FDE">
        <w:t>Schwer verständlich</w:t>
      </w:r>
    </w:p>
  </w:comment>
  <w:comment w:id="2196" w:author="anna.resch88@gmail.com" w:date="2022-01-05T13:45:00Z" w:initials="a">
    <w:p w14:paraId="76636673" w14:textId="60C8075D" w:rsidR="00F025D2" w:rsidRPr="00CD1FDE" w:rsidRDefault="00F025D2">
      <w:pPr>
        <w:pStyle w:val="Kommentartext"/>
      </w:pPr>
      <w:r>
        <w:rPr>
          <w:rStyle w:val="Kommentarzeichen"/>
        </w:rPr>
        <w:annotationRef/>
      </w:r>
      <w:r w:rsidR="00CD1FDE">
        <w:t>Im Ergebnisteil</w:t>
      </w:r>
      <w:r w:rsidR="00CD1FDE" w:rsidRPr="00CD1FDE">
        <w:t xml:space="preserve"> bereits </w:t>
      </w:r>
      <w:r w:rsidR="00CD1FDE">
        <w:t>erwähnt</w:t>
      </w:r>
      <w:r w:rsidRPr="00CD1FDE">
        <w:t xml:space="preserve"> </w:t>
      </w:r>
    </w:p>
  </w:comment>
  <w:comment w:id="2200" w:author="Bizan N. Balzer" w:date="2021-10-05T00:57:00Z" w:initials="BNB">
    <w:p w14:paraId="78963905" w14:textId="46FEC1A5" w:rsidR="007C095B" w:rsidRPr="00F025D2" w:rsidRDefault="007C095B">
      <w:pPr>
        <w:pStyle w:val="Kommentartext"/>
      </w:pPr>
      <w:r>
        <w:rPr>
          <w:rStyle w:val="Kommentarzeichen"/>
        </w:rPr>
        <w:annotationRef/>
      </w:r>
      <w:r w:rsidRPr="00F025D2">
        <w:t>Rather results than Caption</w:t>
      </w:r>
    </w:p>
  </w:comment>
  <w:comment w:id="2201" w:author="anna.resch88@gmail.com" w:date="2022-01-16T17:21:00Z" w:initials="a">
    <w:p w14:paraId="57C5F6CF" w14:textId="3908C779" w:rsidR="00CD1FDE" w:rsidRDefault="00CD1FDE">
      <w:pPr>
        <w:pStyle w:val="Kommentartext"/>
      </w:pPr>
      <w:r>
        <w:rPr>
          <w:rStyle w:val="Kommentarzeichen"/>
        </w:rPr>
        <w:annotationRef/>
      </w:r>
      <w:r w:rsidRPr="00CD1FDE">
        <w:rPr>
          <w:highlight w:val="green"/>
        </w:rPr>
        <w:t>moved</w:t>
      </w:r>
    </w:p>
  </w:comment>
  <w:comment w:id="2257" w:author="anna.resch88@gmail.com" w:date="2022-01-16T17:25:00Z" w:initials="a">
    <w:p w14:paraId="19526161" w14:textId="56C81FE0" w:rsidR="00CD1FDE" w:rsidRDefault="00CD1FDE">
      <w:pPr>
        <w:pStyle w:val="Kommentartext"/>
      </w:pPr>
      <w:r>
        <w:rPr>
          <w:rStyle w:val="Kommentarzeichen"/>
        </w:rPr>
        <w:annotationRef/>
      </w:r>
      <w:r>
        <w:t>Im Prinzip schon durch „dissipative matrix“ angesprochen, oder?</w:t>
      </w:r>
    </w:p>
  </w:comment>
  <w:comment w:id="2285" w:author="anna.resch88@gmail.com" w:date="2022-01-16T17:27:00Z" w:initials="a">
    <w:p w14:paraId="1339DF19" w14:textId="5B50C3B7" w:rsidR="00181D7B" w:rsidRDefault="00181D7B">
      <w:pPr>
        <w:pStyle w:val="Kommentartext"/>
      </w:pPr>
      <w:r>
        <w:rPr>
          <w:rStyle w:val="Kommentarzeichen"/>
        </w:rPr>
        <w:annotationRef/>
      </w:r>
      <w:r>
        <w:t>Weshalb wurde gerade diese Zahl genannt?</w:t>
      </w:r>
    </w:p>
  </w:comment>
  <w:comment w:id="2253" w:author="Bizan N. Balzer" w:date="2021-10-07T22:48:00Z" w:initials="BNB">
    <w:p w14:paraId="3975E6F9" w14:textId="77777777" w:rsidR="00CD1FDE" w:rsidRDefault="00CD1FDE" w:rsidP="00CD1FDE">
      <w:pPr>
        <w:pStyle w:val="Kommentartext"/>
      </w:pPr>
      <w:r>
        <w:rPr>
          <w:rStyle w:val="Kommentarzeichen"/>
        </w:rPr>
        <w:annotationRef/>
      </w:r>
      <w:r>
        <w:rPr>
          <w:rStyle w:val="Kommentarzeichen"/>
        </w:rPr>
        <w:annotationRef/>
      </w:r>
      <w:r>
        <w:t>Das ist eher discussion.</w:t>
      </w:r>
    </w:p>
  </w:comment>
  <w:comment w:id="2254" w:author="anna.resch88@gmail.com" w:date="2022-01-16T17:24:00Z" w:initials="a">
    <w:p w14:paraId="55231680" w14:textId="2E003F8C" w:rsidR="00CD1FDE" w:rsidRDefault="00CD1FDE">
      <w:pPr>
        <w:pStyle w:val="Kommentartext"/>
      </w:pPr>
      <w:r>
        <w:rPr>
          <w:rStyle w:val="Kommentarzeichen"/>
        </w:rPr>
        <w:annotationRef/>
      </w:r>
      <w:r w:rsidRPr="00CD1FDE">
        <w:rPr>
          <w:highlight w:val="green"/>
        </w:rPr>
        <w:t>Nach vorne gezogen</w:t>
      </w:r>
    </w:p>
  </w:comment>
  <w:comment w:id="2314" w:author="anna.resch88@gmail.com" w:date="2022-01-16T17:25:00Z" w:initials="a">
    <w:p w14:paraId="5D56A19D" w14:textId="77777777" w:rsidR="00694DC3" w:rsidRDefault="00694DC3" w:rsidP="00694DC3">
      <w:pPr>
        <w:pStyle w:val="Kommentartext"/>
      </w:pPr>
      <w:r>
        <w:rPr>
          <w:rStyle w:val="Kommentarzeichen"/>
        </w:rPr>
        <w:annotationRef/>
      </w:r>
      <w:r>
        <w:t>Im Prinzip schon durch „dissipative matrix“ angesprochen, oder?</w:t>
      </w:r>
    </w:p>
  </w:comment>
  <w:comment w:id="2333" w:author="anna.resch88@gmail.com" w:date="2022-01-16T17:27:00Z" w:initials="a">
    <w:p w14:paraId="5F82EEA8" w14:textId="77777777" w:rsidR="00694DC3" w:rsidRDefault="00694DC3" w:rsidP="00694DC3">
      <w:pPr>
        <w:pStyle w:val="Kommentartext"/>
      </w:pPr>
      <w:r>
        <w:rPr>
          <w:rStyle w:val="Kommentarzeichen"/>
        </w:rPr>
        <w:annotationRef/>
      </w:r>
      <w:r>
        <w:t>Weshalb wurde gerade diese Zahl genannt?</w:t>
      </w:r>
    </w:p>
  </w:comment>
  <w:comment w:id="2311" w:author="Bizan N. Balzer" w:date="2021-10-07T22:48:00Z" w:initials="BNB">
    <w:p w14:paraId="3D0A8F14" w14:textId="77777777" w:rsidR="00694DC3" w:rsidRDefault="00694DC3" w:rsidP="00694DC3">
      <w:pPr>
        <w:pStyle w:val="Kommentartext"/>
      </w:pPr>
      <w:r>
        <w:rPr>
          <w:rStyle w:val="Kommentarzeichen"/>
        </w:rPr>
        <w:annotationRef/>
      </w:r>
      <w:r>
        <w:rPr>
          <w:rStyle w:val="Kommentarzeichen"/>
        </w:rPr>
        <w:annotationRef/>
      </w:r>
      <w:r>
        <w:t>Das ist eher discussion.</w:t>
      </w:r>
    </w:p>
  </w:comment>
  <w:comment w:id="2312" w:author="anna.resch88@gmail.com" w:date="2022-01-16T17:24:00Z" w:initials="a">
    <w:p w14:paraId="591FC942" w14:textId="77777777" w:rsidR="00694DC3" w:rsidRDefault="00694DC3" w:rsidP="00694DC3">
      <w:pPr>
        <w:pStyle w:val="Kommentartext"/>
      </w:pPr>
      <w:r>
        <w:rPr>
          <w:rStyle w:val="Kommentarzeichen"/>
        </w:rPr>
        <w:annotationRef/>
      </w:r>
      <w:r w:rsidRPr="00CD1FDE">
        <w:rPr>
          <w:highlight w:val="green"/>
        </w:rPr>
        <w:t>Nach vorne gezogen</w:t>
      </w:r>
    </w:p>
  </w:comment>
  <w:comment w:id="2365" w:author="Bizan N. Balzer" w:date="2021-10-07T22:48:00Z" w:initials="BNB">
    <w:p w14:paraId="613776FE" w14:textId="54E6C9D3" w:rsidR="00D60A6A" w:rsidRDefault="00D60A6A">
      <w:pPr>
        <w:pStyle w:val="Kommentartext"/>
      </w:pPr>
      <w:r>
        <w:rPr>
          <w:rStyle w:val="Kommentarzeichen"/>
        </w:rPr>
        <w:annotationRef/>
      </w:r>
      <w:r>
        <w:rPr>
          <w:rStyle w:val="Kommentarzeichen"/>
        </w:rPr>
        <w:annotationRef/>
      </w:r>
      <w:r>
        <w:t>Das ist eher discussion.</w:t>
      </w:r>
    </w:p>
  </w:comment>
  <w:comment w:id="2396" w:author="anna.resch88@gmail.com" w:date="2022-01-16T17:54:00Z" w:initials="a">
    <w:p w14:paraId="257C9336" w14:textId="1719BDA0" w:rsidR="00694DC3" w:rsidRDefault="00694DC3">
      <w:pPr>
        <w:pStyle w:val="Kommentartext"/>
      </w:pPr>
      <w:r>
        <w:rPr>
          <w:rStyle w:val="Kommentarzeichen"/>
        </w:rPr>
        <w:annotationRef/>
      </w:r>
      <w:r w:rsidRPr="00694DC3">
        <w:rPr>
          <w:highlight w:val="magenta"/>
        </w:rPr>
        <w:t>Hier ein zusammenfassender Satz zu den Eigenschaften?</w:t>
      </w:r>
    </w:p>
  </w:comment>
  <w:comment w:id="2407" w:author="anna.resch88@gmail.com" w:date="2022-01-16T17:39:00Z" w:initials="a">
    <w:p w14:paraId="5E97ED22" w14:textId="59411EC8" w:rsidR="00F80BFF" w:rsidRDefault="00F80BFF">
      <w:pPr>
        <w:pStyle w:val="Kommentartext"/>
      </w:pPr>
      <w:r>
        <w:rPr>
          <w:rStyle w:val="Kommentarzeichen"/>
        </w:rPr>
        <w:annotationRef/>
      </w:r>
      <w:r>
        <w:t>Quellen ergänzen (s. oben)</w:t>
      </w:r>
    </w:p>
  </w:comment>
  <w:comment w:id="2400" w:author="Bizan N. Balzer" w:date="2021-10-07T22:49:00Z" w:initials="BNB">
    <w:p w14:paraId="576EBA99" w14:textId="555FCA7A" w:rsidR="00D60A6A" w:rsidRDefault="00D60A6A">
      <w:pPr>
        <w:pStyle w:val="Kommentartext"/>
      </w:pPr>
      <w:r>
        <w:rPr>
          <w:rStyle w:val="Kommentarzeichen"/>
        </w:rPr>
        <w:annotationRef/>
      </w:r>
      <w:r>
        <w:t>Mehr results und SI ab S.39.</w:t>
      </w:r>
    </w:p>
  </w:comment>
  <w:comment w:id="2419" w:author="Bizan N. Balzer" w:date="2021-10-02T11:51:00Z" w:initials="BNB">
    <w:p w14:paraId="0D4CF8D5" w14:textId="77777777" w:rsidR="003257AF" w:rsidRDefault="003257AF" w:rsidP="003257AF">
      <w:pPr>
        <w:pStyle w:val="Kommentartext"/>
      </w:pPr>
      <w:r>
        <w:rPr>
          <w:rStyle w:val="Kommentarzeichen"/>
        </w:rPr>
        <w:annotationRef/>
      </w:r>
      <w:r>
        <w:t>Muss eher ans Ende.</w:t>
      </w:r>
    </w:p>
  </w:comment>
  <w:comment w:id="2444" w:author="Bizan N. Balzer" w:date="2021-10-07T23:01:00Z" w:initials="BNB">
    <w:p w14:paraId="7FE2E978" w14:textId="7B4D7EC2" w:rsidR="008F1024" w:rsidRDefault="008F1024">
      <w:pPr>
        <w:pStyle w:val="Kommentartext"/>
      </w:pPr>
      <w:r>
        <w:rPr>
          <w:rStyle w:val="Kommentarzeichen"/>
        </w:rPr>
        <w:annotationRef/>
      </w:r>
      <w:r>
        <w:t xml:space="preserve">Ich würde das heir wesentlich kürzer halten und ganz systematisch auf die SI verweisen, da es dort wirklich sehr gut geschrieben 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48F8AD" w15:done="0"/>
  <w15:commentEx w15:paraId="66DEE17B" w15:paraIdParent="1848F8AD" w15:done="0"/>
  <w15:commentEx w15:paraId="131A0A90" w15:done="0"/>
  <w15:commentEx w15:paraId="79688967" w15:done="0"/>
  <w15:commentEx w15:paraId="7ACEAE09" w15:done="0"/>
  <w15:commentEx w15:paraId="566F7B76" w15:done="0"/>
  <w15:commentEx w15:paraId="5D0C0053" w15:done="0"/>
  <w15:commentEx w15:paraId="59097003" w15:done="0"/>
  <w15:commentEx w15:paraId="5B82C554" w15:done="0"/>
  <w15:commentEx w15:paraId="680A0F1E" w15:done="0"/>
  <w15:commentEx w15:paraId="630668B9" w15:done="0"/>
  <w15:commentEx w15:paraId="35F88E04" w15:paraIdParent="630668B9" w15:done="0"/>
  <w15:commentEx w15:paraId="720F53EB" w15:done="0"/>
  <w15:commentEx w15:paraId="3125CDF2" w15:done="0"/>
  <w15:commentEx w15:paraId="3C3E8921" w15:done="0"/>
  <w15:commentEx w15:paraId="7EE16013" w15:done="0"/>
  <w15:commentEx w15:paraId="272FC432" w15:paraIdParent="7EE16013" w15:done="0"/>
  <w15:commentEx w15:paraId="623179F6" w15:done="0"/>
  <w15:commentEx w15:paraId="45FB1C3D" w15:done="0"/>
  <w15:commentEx w15:paraId="1BBA07BF" w15:done="0"/>
  <w15:commentEx w15:paraId="506A383F" w15:done="0"/>
  <w15:commentEx w15:paraId="208BC7CB" w15:done="0"/>
  <w15:commentEx w15:paraId="4BAD868E" w15:done="0"/>
  <w15:commentEx w15:paraId="69B338DE" w15:done="0"/>
  <w15:commentEx w15:paraId="2000A84E" w15:done="0"/>
  <w15:commentEx w15:paraId="0AA8F8E7" w15:done="0"/>
  <w15:commentEx w15:paraId="3739C8EE" w15:done="0"/>
  <w15:commentEx w15:paraId="4A298051" w15:done="0"/>
  <w15:commentEx w15:paraId="29C26F9F" w15:done="0"/>
  <w15:commentEx w15:paraId="2340F404" w15:paraIdParent="29C26F9F" w15:done="0"/>
  <w15:commentEx w15:paraId="2A751DBB" w15:done="0"/>
  <w15:commentEx w15:paraId="6A024CD2" w15:paraIdParent="2A751DBB" w15:done="0"/>
  <w15:commentEx w15:paraId="6F3A046F" w15:done="0"/>
  <w15:commentEx w15:paraId="23C7BB3D" w15:paraIdParent="6F3A046F" w15:done="0"/>
  <w15:commentEx w15:paraId="1FC91392" w15:done="0"/>
  <w15:commentEx w15:paraId="6AB88913" w15:paraIdParent="1FC91392" w15:done="0"/>
  <w15:commentEx w15:paraId="01823470" w15:done="0"/>
  <w15:commentEx w15:paraId="6269AF34" w15:done="0"/>
  <w15:commentEx w15:paraId="7005A58A" w15:paraIdParent="6269AF34" w15:done="0"/>
  <w15:commentEx w15:paraId="5DE0EABC" w15:done="0"/>
  <w15:commentEx w15:paraId="19D9BEB8" w15:done="0"/>
  <w15:commentEx w15:paraId="34C43EA4" w15:done="0"/>
  <w15:commentEx w15:paraId="370B0151" w15:done="0"/>
  <w15:commentEx w15:paraId="12458915" w15:paraIdParent="370B0151" w15:done="0"/>
  <w15:commentEx w15:paraId="6246840C" w15:done="0"/>
  <w15:commentEx w15:paraId="7D566F11" w15:done="0"/>
  <w15:commentEx w15:paraId="089734FA" w15:done="0"/>
  <w15:commentEx w15:paraId="16877CC3" w15:done="0"/>
  <w15:commentEx w15:paraId="09282947" w15:done="0"/>
  <w15:commentEx w15:paraId="2B8E1F0B" w15:done="0"/>
  <w15:commentEx w15:paraId="2307EFE8" w15:done="0"/>
  <w15:commentEx w15:paraId="06510C07" w15:done="0"/>
  <w15:commentEx w15:paraId="43DD79EC" w15:done="0"/>
  <w15:commentEx w15:paraId="5375F347" w15:done="0"/>
  <w15:commentEx w15:paraId="2914E79F" w15:done="0"/>
  <w15:commentEx w15:paraId="4B2BE423" w15:done="0"/>
  <w15:commentEx w15:paraId="18545A68" w15:done="0"/>
  <w15:commentEx w15:paraId="62B2A8E8" w15:done="0"/>
  <w15:commentEx w15:paraId="17079387" w15:done="0"/>
  <w15:commentEx w15:paraId="578A1209" w15:done="0"/>
  <w15:commentEx w15:paraId="52C0E07F" w15:done="0"/>
  <w15:commentEx w15:paraId="58E7BA3B" w15:done="0"/>
  <w15:commentEx w15:paraId="5A30EE13" w15:done="0"/>
  <w15:commentEx w15:paraId="5400057B" w15:paraIdParent="5A30EE13" w15:done="0"/>
  <w15:commentEx w15:paraId="2047F54C" w15:done="0"/>
  <w15:commentEx w15:paraId="67DAE848" w15:done="0"/>
  <w15:commentEx w15:paraId="34950850" w15:done="0"/>
  <w15:commentEx w15:paraId="562ECB37" w15:done="0"/>
  <w15:commentEx w15:paraId="78F72845" w15:done="0"/>
  <w15:commentEx w15:paraId="6328A739" w15:done="0"/>
  <w15:commentEx w15:paraId="774CEF27" w15:done="0"/>
  <w15:commentEx w15:paraId="00451B8C" w15:done="0"/>
  <w15:commentEx w15:paraId="31960FD8" w15:done="0"/>
  <w15:commentEx w15:paraId="12BC2A45" w15:done="0"/>
  <w15:commentEx w15:paraId="2E4FD5BF" w15:done="0"/>
  <w15:commentEx w15:paraId="4F76ADAA" w15:done="0"/>
  <w15:commentEx w15:paraId="6CA5D9FD" w15:done="0"/>
  <w15:commentEx w15:paraId="23D8A3A4" w15:paraIdParent="6CA5D9FD" w15:done="0"/>
  <w15:commentEx w15:paraId="3E6037B0" w15:done="0"/>
  <w15:commentEx w15:paraId="1BDCE2C2" w15:done="0"/>
  <w15:commentEx w15:paraId="76636673" w15:done="0"/>
  <w15:commentEx w15:paraId="78963905" w15:done="0"/>
  <w15:commentEx w15:paraId="57C5F6CF" w15:paraIdParent="78963905" w15:done="0"/>
  <w15:commentEx w15:paraId="19526161" w15:done="0"/>
  <w15:commentEx w15:paraId="1339DF19" w15:done="0"/>
  <w15:commentEx w15:paraId="3975E6F9" w15:done="0"/>
  <w15:commentEx w15:paraId="55231680" w15:paraIdParent="3975E6F9" w15:done="0"/>
  <w15:commentEx w15:paraId="5D56A19D" w15:done="0"/>
  <w15:commentEx w15:paraId="5F82EEA8" w15:done="0"/>
  <w15:commentEx w15:paraId="3D0A8F14" w15:done="0"/>
  <w15:commentEx w15:paraId="591FC942" w15:paraIdParent="3D0A8F14" w15:done="0"/>
  <w15:commentEx w15:paraId="613776FE" w15:done="0"/>
  <w15:commentEx w15:paraId="257C9336" w15:done="0"/>
  <w15:commentEx w15:paraId="5E97ED22" w15:done="0"/>
  <w15:commentEx w15:paraId="576EBA99" w15:done="0"/>
  <w15:commentEx w15:paraId="0D4CF8D5" w15:done="0"/>
  <w15:commentEx w15:paraId="7FE2E9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D3ED9" w16cex:dateUtc="2022-01-03T08:22:00Z"/>
  <w16cex:commentExtensible w16cex:durableId="257D3EFF" w16cex:dateUtc="2022-01-03T08:23:00Z"/>
  <w16cex:commentExtensible w16cex:durableId="2509B5A1" w16cex:dateUtc="2021-10-07T16:06:00Z"/>
  <w16cex:commentExtensible w16cex:durableId="257EF734" w16cex:dateUtc="2022-01-04T15:41:00Z"/>
  <w16cex:commentExtensible w16cex:durableId="258E82EF" w16cex:dateUtc="2022-01-16T10:41:00Z"/>
  <w16cex:commentExtensible w16cex:durableId="25903F08" w16cex:dateUtc="2022-01-17T18:16:00Z"/>
  <w16cex:commentExtensible w16cex:durableId="2582DB9B" w16cex:dateUtc="2022-01-07T14:32:00Z"/>
  <w16cex:commentExtensible w16cex:durableId="258E8DB0" w16cex:dateUtc="2022-01-07T14:30:00Z"/>
  <w16cex:commentExtensible w16cex:durableId="258E8F6F" w16cex:dateUtc="2022-01-04T10:38:00Z"/>
  <w16cex:commentExtensible w16cex:durableId="258E8F6E" w16cex:dateUtc="2022-01-04T10:39:00Z"/>
  <w16cex:commentExtensible w16cex:durableId="24F8C357" w16cex:dateUtc="2021-09-24T19:36:00Z"/>
  <w16cex:commentExtensible w16cex:durableId="257EF83B" w16cex:dateUtc="2022-01-04T15:45:00Z"/>
  <w16cex:commentExtensible w16cex:durableId="258E8477" w16cex:dateUtc="2022-01-16T10:48:00Z"/>
  <w16cex:commentExtensible w16cex:durableId="2509B61F" w16cex:dateUtc="2021-10-07T16:08:00Z"/>
  <w16cex:commentExtensible w16cex:durableId="258E8648" w16cex:dateUtc="2022-01-16T10:55:00Z"/>
  <w16cex:commentExtensible w16cex:durableId="257F00F8" w16cex:dateUtc="2021-10-02T09:57:00Z"/>
  <w16cex:commentExtensible w16cex:durableId="257F00F7" w16cex:dateUtc="2022-01-04T10:48:00Z"/>
  <w16cex:commentExtensible w16cex:durableId="257F0299" w16cex:dateUtc="2022-01-04T16:30:00Z"/>
  <w16cex:commentExtensible w16cex:durableId="258E84FC" w16cex:dateUtc="2022-01-16T10:50:00Z"/>
  <w16cex:commentExtensible w16cex:durableId="258E855C" w16cex:dateUtc="2022-01-16T10:51:00Z"/>
  <w16cex:commentExtensible w16cex:durableId="2509B2C2" w16cex:dateUtc="2021-10-07T15:54:00Z"/>
  <w16cex:commentExtensible w16cex:durableId="258E8DDB" w16cex:dateUtc="2021-10-07T15:54:00Z"/>
  <w16cex:commentExtensible w16cex:durableId="257F070B" w16cex:dateUtc="2022-01-04T16:45:00Z"/>
  <w16cex:commentExtensible w16cex:durableId="258ED983" w16cex:dateUtc="2022-01-16T16:50:00Z"/>
  <w16cex:commentExtensible w16cex:durableId="2582DB25" w16cex:dateUtc="2022-01-07T14:30:00Z"/>
  <w16cex:commentExtensible w16cex:durableId="257EB048" w16cex:dateUtc="2022-01-04T10:38:00Z"/>
  <w16cex:commentExtensible w16cex:durableId="257EB05A" w16cex:dateUtc="2022-01-04T10:39:00Z"/>
  <w16cex:commentExtensible w16cex:durableId="2509B2EA" w16cex:dateUtc="2021-10-07T15:54:00Z"/>
  <w16cex:commentExtensible w16cex:durableId="257D4921" w16cex:dateUtc="2022-01-03T09:06:00Z"/>
  <w16cex:commentExtensible w16cex:durableId="257EEEF2" w16cex:dateUtc="2022-01-04T15:06:00Z"/>
  <w16cex:commentExtensible w16cex:durableId="25904425" w16cex:dateUtc="2022-01-03T09:06:00Z"/>
  <w16cex:commentExtensible w16cex:durableId="25904424" w16cex:dateUtc="2022-01-04T15:06:00Z"/>
  <w16cex:commentExtensible w16cex:durableId="257FF6A8" w16cex:dateUtc="2021-10-07T19:41:00Z"/>
  <w16cex:commentExtensible w16cex:durableId="258E8914" w16cex:dateUtc="2022-01-16T11:07:00Z"/>
  <w16cex:commentExtensible w16cex:durableId="257FF6A7" w16cex:dateUtc="2021-10-02T09:51:00Z"/>
  <w16cex:commentExtensible w16cex:durableId="258E89AB" w16cex:dateUtc="2022-01-16T11:10:00Z"/>
  <w16cex:commentExtensible w16cex:durableId="257EF1CE" w16cex:dateUtc="2022-01-04T15:18:00Z"/>
  <w16cex:commentExtensible w16cex:durableId="2502C7C0" w16cex:dateUtc="2021-10-02T09:57:00Z"/>
  <w16cex:commentExtensible w16cex:durableId="257EB281" w16cex:dateUtc="2022-01-04T10:48:00Z"/>
  <w16cex:commentExtensible w16cex:durableId="2502C11E" w16cex:dateUtc="2021-10-02T09:29:00Z"/>
  <w16cex:commentExtensible w16cex:durableId="257F0635" w16cex:dateUtc="2022-01-04T16:45:00Z"/>
  <w16cex:commentExtensible w16cex:durableId="257F068D" w16cex:dateUtc="2022-01-04T16:46:00Z"/>
  <w16cex:commentExtensible w16cex:durableId="2502C64E" w16cex:dateUtc="2021-10-02T09:51:00Z"/>
  <w16cex:commentExtensible w16cex:durableId="257EF217" w16cex:dateUtc="2022-01-04T15:19:00Z"/>
  <w16cex:commentExtensible w16cex:durableId="2509E7F7" w16cex:dateUtc="2021-10-07T19:41:00Z"/>
  <w16cex:commentExtensible w16cex:durableId="2502C635" w16cex:dateUtc="2021-10-02T09:51:00Z"/>
  <w16cex:commentExtensible w16cex:durableId="257D4BEC" w16cex:dateUtc="2021-10-02T09:53:00Z"/>
  <w16cex:commentExtensible w16cex:durableId="257D4BAC" w16cex:dateUtc="2022-01-03T09:17:00Z"/>
  <w16cex:commentExtensible w16cex:durableId="257D9D3B" w16cex:dateUtc="2022-01-03T15:05:00Z"/>
  <w16cex:commentExtensible w16cex:durableId="257DC5B3" w16cex:dateUtc="2022-01-03T17:57:00Z"/>
  <w16cex:commentExtensible w16cex:durableId="2509B341" w16cex:dateUtc="2021-10-07T15:56:00Z"/>
  <w16cex:commentExtensible w16cex:durableId="2502C6A2" w16cex:dateUtc="2021-10-02T09:53:00Z"/>
  <w16cex:commentExtensible w16cex:durableId="257F0AC4" w16cex:dateUtc="2022-01-04T17:04:00Z"/>
  <w16cex:commentExtensible w16cex:durableId="257D4DE8" w16cex:dateUtc="2022-01-03T09:26:00Z"/>
  <w16cex:commentExtensible w16cex:durableId="25904944" w16cex:dateUtc="2022-01-17T19:00:00Z"/>
  <w16cex:commentExtensible w16cex:durableId="257D4F1F" w16cex:dateUtc="2022-01-03T09:31:00Z"/>
  <w16cex:commentExtensible w16cex:durableId="257D90C1" w16cex:dateUtc="2022-01-03T14:12:00Z"/>
  <w16cex:commentExtensible w16cex:durableId="2582B64D" w16cex:dateUtc="2021-10-04T22:53:00Z"/>
  <w16cex:commentExtensible w16cex:durableId="2582B697" w16cex:dateUtc="2022-01-07T11:54:00Z"/>
  <w16cex:commentExtensible w16cex:durableId="25905879" w16cex:dateUtc="2022-01-17T20:04:00Z"/>
  <w16cex:commentExtensible w16cex:durableId="259058F5" w16cex:dateUtc="2022-01-17T20:07:00Z"/>
  <w16cex:commentExtensible w16cex:durableId="25905909" w16cex:dateUtc="2022-01-17T20:07:00Z"/>
  <w16cex:commentExtensible w16cex:durableId="25905D0B" w16cex:dateUtc="2022-01-17T20:24:00Z"/>
  <w16cex:commentExtensible w16cex:durableId="25919D9C" w16cex:dateUtc="2022-01-18T19:12:00Z"/>
  <w16cex:commentExtensible w16cex:durableId="2509FC2C" w16cex:dateUtc="2021-10-07T21:07:00Z"/>
  <w16cex:commentExtensible w16cex:durableId="25061FC0" w16cex:dateUtc="2021-10-04T22:50:00Z"/>
  <w16cex:commentExtensible w16cex:durableId="250620B4" w16cex:dateUtc="2021-10-04T22:53:00Z"/>
  <w16cex:commentExtensible w16cex:durableId="25062078" w16cex:dateUtc="2021-10-04T22:53:00Z"/>
  <w16cex:commentExtensible w16cex:durableId="25919DD1" w16cex:dateUtc="2022-01-18T19:13:00Z"/>
  <w16cex:commentExtensible w16cex:durableId="2582B7E0" w16cex:dateUtc="2022-01-07T12:00:00Z"/>
  <w16cex:commentExtensible w16cex:durableId="258E92AD" w16cex:dateUtc="2022-01-16T11:48:00Z"/>
  <w16cex:commentExtensible w16cex:durableId="2591A383" w16cex:dateUtc="2022-01-18T19:37:00Z"/>
  <w16cex:commentExtensible w16cex:durableId="257FFE87" w16cex:dateUtc="2022-01-05T10:24:00Z"/>
  <w16cex:commentExtensible w16cex:durableId="257FFE40" w16cex:dateUtc="2022-01-05T10:23:00Z"/>
  <w16cex:commentExtensible w16cex:durableId="2509F03F" w16cex:dateUtc="2021-10-07T20:16:00Z"/>
  <w16cex:commentExtensible w16cex:durableId="25062149" w16cex:dateUtc="2021-10-04T22:56:00Z"/>
  <w16cex:commentExtensible w16cex:durableId="257F0E74" w16cex:dateUtc="2021-10-04T22:57:00Z"/>
  <w16cex:commentExtensible w16cex:durableId="25801E35" w16cex:dateUtc="2022-01-05T12:40:00Z"/>
  <w16cex:commentExtensible w16cex:durableId="25801EDF" w16cex:dateUtc="2022-01-05T12:42:00Z"/>
  <w16cex:commentExtensible w16cex:durableId="25801ECD" w16cex:dateUtc="2022-01-05T12:42:00Z"/>
  <w16cex:commentExtensible w16cex:durableId="25801F80" w16cex:dateUtc="2022-01-05T12:45:00Z"/>
  <w16cex:commentExtensible w16cex:durableId="2506217E" w16cex:dateUtc="2021-10-04T22:57:00Z"/>
  <w16cex:commentExtensible w16cex:durableId="258ED285" w16cex:dateUtc="2022-01-16T16:21:00Z"/>
  <w16cex:commentExtensible w16cex:durableId="258ED37C" w16cex:dateUtc="2022-01-16T16:25:00Z"/>
  <w16cex:commentExtensible w16cex:durableId="258ED404" w16cex:dateUtc="2022-01-16T16:27:00Z"/>
  <w16cex:commentExtensible w16cex:durableId="258ED34F" w16cex:dateUtc="2021-10-07T20:48:00Z"/>
  <w16cex:commentExtensible w16cex:durableId="258ED352" w16cex:dateUtc="2022-01-16T16:24:00Z"/>
  <w16cex:commentExtensible w16cex:durableId="258EDA16" w16cex:dateUtc="2022-01-16T16:25:00Z"/>
  <w16cex:commentExtensible w16cex:durableId="258EDA15" w16cex:dateUtc="2022-01-16T16:27:00Z"/>
  <w16cex:commentExtensible w16cex:durableId="258EDA14" w16cex:dateUtc="2021-10-07T20:48:00Z"/>
  <w16cex:commentExtensible w16cex:durableId="258EDA13" w16cex:dateUtc="2022-01-16T16:24:00Z"/>
  <w16cex:commentExtensible w16cex:durableId="2509F7D5" w16cex:dateUtc="2021-10-07T20:48:00Z"/>
  <w16cex:commentExtensible w16cex:durableId="258EDA3A" w16cex:dateUtc="2022-01-16T16:54:00Z"/>
  <w16cex:commentExtensible w16cex:durableId="258ED6C2" w16cex:dateUtc="2022-01-16T16:39:00Z"/>
  <w16cex:commentExtensible w16cex:durableId="2509F80E" w16cex:dateUtc="2021-10-07T20:49:00Z"/>
  <w16cex:commentExtensible w16cex:durableId="257F0857" w16cex:dateUtc="2021-10-02T09:51:00Z"/>
  <w16cex:commentExtensible w16cex:durableId="2509FAD0" w16cex:dateUtc="2021-10-07T2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48F8AD" w16cid:durableId="257D3ED9"/>
  <w16cid:commentId w16cid:paraId="66DEE17B" w16cid:durableId="257D3EFF"/>
  <w16cid:commentId w16cid:paraId="131A0A90" w16cid:durableId="2509B5A1"/>
  <w16cid:commentId w16cid:paraId="79688967" w16cid:durableId="257EF734"/>
  <w16cid:commentId w16cid:paraId="7ACEAE09" w16cid:durableId="258E82EF"/>
  <w16cid:commentId w16cid:paraId="566F7B76" w16cid:durableId="25903F08"/>
  <w16cid:commentId w16cid:paraId="5D0C0053" w16cid:durableId="2582DB9B"/>
  <w16cid:commentId w16cid:paraId="59097003" w16cid:durableId="258E8DB0"/>
  <w16cid:commentId w16cid:paraId="5B82C554" w16cid:durableId="258E8F6F"/>
  <w16cid:commentId w16cid:paraId="680A0F1E" w16cid:durableId="258E8F6E"/>
  <w16cid:commentId w16cid:paraId="630668B9" w16cid:durableId="24F8C357"/>
  <w16cid:commentId w16cid:paraId="35F88E04" w16cid:durableId="257EF83B"/>
  <w16cid:commentId w16cid:paraId="720F53EB" w16cid:durableId="258E8477"/>
  <w16cid:commentId w16cid:paraId="3125CDF2" w16cid:durableId="2509B61F"/>
  <w16cid:commentId w16cid:paraId="3C3E8921" w16cid:durableId="258E8648"/>
  <w16cid:commentId w16cid:paraId="7EE16013" w16cid:durableId="257F00F8"/>
  <w16cid:commentId w16cid:paraId="272FC432" w16cid:durableId="257F00F7"/>
  <w16cid:commentId w16cid:paraId="623179F6" w16cid:durableId="257F0299"/>
  <w16cid:commentId w16cid:paraId="45FB1C3D" w16cid:durableId="258E84FC"/>
  <w16cid:commentId w16cid:paraId="1BBA07BF" w16cid:durableId="258E855C"/>
  <w16cid:commentId w16cid:paraId="506A383F" w16cid:durableId="2509B2C2"/>
  <w16cid:commentId w16cid:paraId="208BC7CB" w16cid:durableId="258E8DDB"/>
  <w16cid:commentId w16cid:paraId="4BAD868E" w16cid:durableId="257F070B"/>
  <w16cid:commentId w16cid:paraId="69B338DE" w16cid:durableId="258ED983"/>
  <w16cid:commentId w16cid:paraId="2000A84E" w16cid:durableId="2582DB25"/>
  <w16cid:commentId w16cid:paraId="0AA8F8E7" w16cid:durableId="257EB048"/>
  <w16cid:commentId w16cid:paraId="3739C8EE" w16cid:durableId="257EB05A"/>
  <w16cid:commentId w16cid:paraId="4A298051" w16cid:durableId="2509B2EA"/>
  <w16cid:commentId w16cid:paraId="29C26F9F" w16cid:durableId="257D4921"/>
  <w16cid:commentId w16cid:paraId="2340F404" w16cid:durableId="257EEEF2"/>
  <w16cid:commentId w16cid:paraId="2A751DBB" w16cid:durableId="25904425"/>
  <w16cid:commentId w16cid:paraId="6A024CD2" w16cid:durableId="25904424"/>
  <w16cid:commentId w16cid:paraId="6F3A046F" w16cid:durableId="257FF6A8"/>
  <w16cid:commentId w16cid:paraId="23C7BB3D" w16cid:durableId="258E8914"/>
  <w16cid:commentId w16cid:paraId="1FC91392" w16cid:durableId="257FF6A7"/>
  <w16cid:commentId w16cid:paraId="6AB88913" w16cid:durableId="258E89AB"/>
  <w16cid:commentId w16cid:paraId="01823470" w16cid:durableId="257EF1CE"/>
  <w16cid:commentId w16cid:paraId="6269AF34" w16cid:durableId="2502C7C0"/>
  <w16cid:commentId w16cid:paraId="7005A58A" w16cid:durableId="257EB281"/>
  <w16cid:commentId w16cid:paraId="5DE0EABC" w16cid:durableId="2502C11E"/>
  <w16cid:commentId w16cid:paraId="19D9BEB8" w16cid:durableId="257F0635"/>
  <w16cid:commentId w16cid:paraId="34C43EA4" w16cid:durableId="257F068D"/>
  <w16cid:commentId w16cid:paraId="370B0151" w16cid:durableId="2502C64E"/>
  <w16cid:commentId w16cid:paraId="12458915" w16cid:durableId="257EF217"/>
  <w16cid:commentId w16cid:paraId="6246840C" w16cid:durableId="2509E7F7"/>
  <w16cid:commentId w16cid:paraId="7D566F11" w16cid:durableId="2502C635"/>
  <w16cid:commentId w16cid:paraId="089734FA" w16cid:durableId="257D4BEC"/>
  <w16cid:commentId w16cid:paraId="16877CC3" w16cid:durableId="257D4BAC"/>
  <w16cid:commentId w16cid:paraId="09282947" w16cid:durableId="257D9D3B"/>
  <w16cid:commentId w16cid:paraId="2B8E1F0B" w16cid:durableId="257DC5B3"/>
  <w16cid:commentId w16cid:paraId="2307EFE8" w16cid:durableId="2509B341"/>
  <w16cid:commentId w16cid:paraId="06510C07" w16cid:durableId="2502C6A2"/>
  <w16cid:commentId w16cid:paraId="43DD79EC" w16cid:durableId="257F0AC4"/>
  <w16cid:commentId w16cid:paraId="5375F347" w16cid:durableId="257D4DE8"/>
  <w16cid:commentId w16cid:paraId="2914E79F" w16cid:durableId="25904944"/>
  <w16cid:commentId w16cid:paraId="4B2BE423" w16cid:durableId="257D4F1F"/>
  <w16cid:commentId w16cid:paraId="18545A68" w16cid:durableId="257D90C1"/>
  <w16cid:commentId w16cid:paraId="62B2A8E8" w16cid:durableId="2582B64D"/>
  <w16cid:commentId w16cid:paraId="17079387" w16cid:durableId="2582B697"/>
  <w16cid:commentId w16cid:paraId="578A1209" w16cid:durableId="25905879"/>
  <w16cid:commentId w16cid:paraId="52C0E07F" w16cid:durableId="259058F5"/>
  <w16cid:commentId w16cid:paraId="58E7BA3B" w16cid:durableId="25905909"/>
  <w16cid:commentId w16cid:paraId="5A30EE13" w16cid:durableId="25905D0B"/>
  <w16cid:commentId w16cid:paraId="5400057B" w16cid:durableId="25919D9C"/>
  <w16cid:commentId w16cid:paraId="2047F54C" w16cid:durableId="2509FC2C"/>
  <w16cid:commentId w16cid:paraId="67DAE848" w16cid:durableId="25061FC0"/>
  <w16cid:commentId w16cid:paraId="34950850" w16cid:durableId="250620B4"/>
  <w16cid:commentId w16cid:paraId="562ECB37" w16cid:durableId="25062078"/>
  <w16cid:commentId w16cid:paraId="78F72845" w16cid:durableId="25919DD1"/>
  <w16cid:commentId w16cid:paraId="6328A739" w16cid:durableId="2582B7E0"/>
  <w16cid:commentId w16cid:paraId="774CEF27" w16cid:durableId="258E92AD"/>
  <w16cid:commentId w16cid:paraId="00451B8C" w16cid:durableId="2591A383"/>
  <w16cid:commentId w16cid:paraId="31960FD8" w16cid:durableId="257FFE87"/>
  <w16cid:commentId w16cid:paraId="12BC2A45" w16cid:durableId="257FFE40"/>
  <w16cid:commentId w16cid:paraId="2E4FD5BF" w16cid:durableId="2509F03F"/>
  <w16cid:commentId w16cid:paraId="4F76ADAA" w16cid:durableId="25062149"/>
  <w16cid:commentId w16cid:paraId="6CA5D9FD" w16cid:durableId="257F0E74"/>
  <w16cid:commentId w16cid:paraId="23D8A3A4" w16cid:durableId="25801E35"/>
  <w16cid:commentId w16cid:paraId="3E6037B0" w16cid:durableId="25801EDF"/>
  <w16cid:commentId w16cid:paraId="1BDCE2C2" w16cid:durableId="25801ECD"/>
  <w16cid:commentId w16cid:paraId="76636673" w16cid:durableId="25801F80"/>
  <w16cid:commentId w16cid:paraId="78963905" w16cid:durableId="2506217E"/>
  <w16cid:commentId w16cid:paraId="57C5F6CF" w16cid:durableId="258ED285"/>
  <w16cid:commentId w16cid:paraId="19526161" w16cid:durableId="258ED37C"/>
  <w16cid:commentId w16cid:paraId="1339DF19" w16cid:durableId="258ED404"/>
  <w16cid:commentId w16cid:paraId="3975E6F9" w16cid:durableId="258ED34F"/>
  <w16cid:commentId w16cid:paraId="55231680" w16cid:durableId="258ED352"/>
  <w16cid:commentId w16cid:paraId="5D56A19D" w16cid:durableId="258EDA16"/>
  <w16cid:commentId w16cid:paraId="5F82EEA8" w16cid:durableId="258EDA15"/>
  <w16cid:commentId w16cid:paraId="3D0A8F14" w16cid:durableId="258EDA14"/>
  <w16cid:commentId w16cid:paraId="591FC942" w16cid:durableId="258EDA13"/>
  <w16cid:commentId w16cid:paraId="613776FE" w16cid:durableId="2509F7D5"/>
  <w16cid:commentId w16cid:paraId="257C9336" w16cid:durableId="258EDA3A"/>
  <w16cid:commentId w16cid:paraId="5E97ED22" w16cid:durableId="258ED6C2"/>
  <w16cid:commentId w16cid:paraId="576EBA99" w16cid:durableId="2509F80E"/>
  <w16cid:commentId w16cid:paraId="0D4CF8D5" w16cid:durableId="257F0857"/>
  <w16cid:commentId w16cid:paraId="7FE2E978" w16cid:durableId="2509F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3234B" w14:textId="77777777" w:rsidR="001660F8" w:rsidRDefault="001660F8" w:rsidP="00B531DD">
      <w:pPr>
        <w:spacing w:after="0" w:line="240" w:lineRule="auto"/>
      </w:pPr>
      <w:r>
        <w:separator/>
      </w:r>
    </w:p>
  </w:endnote>
  <w:endnote w:type="continuationSeparator" w:id="0">
    <w:p w14:paraId="175EB251" w14:textId="77777777" w:rsidR="001660F8" w:rsidRDefault="001660F8" w:rsidP="00B53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alatino">
    <w:altName w:val="Segoe UI Historic"/>
    <w:charset w:val="4D"/>
    <w:family w:val="auto"/>
    <w:pitch w:val="variable"/>
    <w:sig w:usb0="A00002FF" w:usb1="7800205A" w:usb2="146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no Pro">
    <w:altName w:val="Times New Roman"/>
    <w:panose1 w:val="00000000000000000000"/>
    <w:charset w:val="00"/>
    <w:family w:val="roman"/>
    <w:notTrueType/>
    <w:pitch w:val="variable"/>
    <w:sig w:usb0="00000001" w:usb1="00000001" w:usb2="00000000" w:usb3="00000000" w:csb0="0000019F" w:csb1="00000000"/>
  </w:font>
  <w:font w:name="Myriad Pro Light">
    <w:altName w:val="Myriad Pro Semibold"/>
    <w:panose1 w:val="00000000000000000000"/>
    <w:charset w:val="00"/>
    <w:family w:val="swiss"/>
    <w:notTrueType/>
    <w:pitch w:val="variable"/>
    <w:sig w:usb0="20000287" w:usb1="00000001"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402070527"/>
      <w:docPartObj>
        <w:docPartGallery w:val="Page Numbers (Bottom of Page)"/>
        <w:docPartUnique/>
      </w:docPartObj>
    </w:sdtPr>
    <w:sdtEndPr>
      <w:rPr>
        <w:rStyle w:val="Seitenzahl"/>
      </w:rPr>
    </w:sdtEndPr>
    <w:sdtContent>
      <w:p w14:paraId="098EC0D9" w14:textId="57FDC599" w:rsidR="00736481" w:rsidRDefault="00736481" w:rsidP="00154129">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DA0683E" w14:textId="77777777" w:rsidR="00736481" w:rsidRDefault="00736481" w:rsidP="003F6EC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85904978"/>
      <w:docPartObj>
        <w:docPartGallery w:val="Page Numbers (Bottom of Page)"/>
        <w:docPartUnique/>
      </w:docPartObj>
    </w:sdtPr>
    <w:sdtEndPr>
      <w:rPr>
        <w:rStyle w:val="Seitenzahl"/>
      </w:rPr>
    </w:sdtEndPr>
    <w:sdtContent>
      <w:p w14:paraId="3A9FC1BB" w14:textId="6F257E1D" w:rsidR="00736481" w:rsidRDefault="00736481" w:rsidP="00154129">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7819B5">
          <w:rPr>
            <w:rStyle w:val="Seitenzahl"/>
            <w:noProof/>
          </w:rPr>
          <w:t>22</w:t>
        </w:r>
        <w:r>
          <w:rPr>
            <w:rStyle w:val="Seitenzahl"/>
          </w:rPr>
          <w:fldChar w:fldCharType="end"/>
        </w:r>
      </w:p>
    </w:sdtContent>
  </w:sdt>
  <w:p w14:paraId="445F9023" w14:textId="77777777" w:rsidR="00736481" w:rsidRDefault="00736481" w:rsidP="00D90C49">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872D8" w14:textId="77777777" w:rsidR="001660F8" w:rsidRDefault="001660F8" w:rsidP="00B531DD">
      <w:pPr>
        <w:spacing w:after="0" w:line="240" w:lineRule="auto"/>
      </w:pPr>
      <w:r>
        <w:separator/>
      </w:r>
    </w:p>
  </w:footnote>
  <w:footnote w:type="continuationSeparator" w:id="0">
    <w:p w14:paraId="522A6CB3" w14:textId="77777777" w:rsidR="001660F8" w:rsidRDefault="001660F8" w:rsidP="00B53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5450" w14:textId="044923A5" w:rsidR="00736481" w:rsidRDefault="00736481" w:rsidP="009A1C08">
    <w:pPr>
      <w:pStyle w:val="Kopfzeile"/>
      <w:ind w:left="6372"/>
    </w:pPr>
    <w:r w:rsidRPr="00302E7A">
      <w:rPr>
        <w:noProof/>
        <w:lang w:eastAsia="de-DE"/>
      </w:rPr>
      <w:drawing>
        <wp:inline distT="0" distB="0" distL="0" distR="0" wp14:anchorId="04E92326" wp14:editId="7EF610BD">
          <wp:extent cx="1488440" cy="414655"/>
          <wp:effectExtent l="0" t="0" r="0" b="0"/>
          <wp:docPr id="3" name="Picture 1" descr="Wiley-VC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VCH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8440" cy="4146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A41"/>
    <w:multiLevelType w:val="hybridMultilevel"/>
    <w:tmpl w:val="84BA37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D7393F"/>
    <w:multiLevelType w:val="hybridMultilevel"/>
    <w:tmpl w:val="C7E677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805611"/>
    <w:multiLevelType w:val="hybridMultilevel"/>
    <w:tmpl w:val="A798E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D1E4483"/>
    <w:multiLevelType w:val="hybridMultilevel"/>
    <w:tmpl w:val="44E20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6584408"/>
    <w:multiLevelType w:val="hybridMultilevel"/>
    <w:tmpl w:val="379013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2215528"/>
    <w:multiLevelType w:val="hybridMultilevel"/>
    <w:tmpl w:val="5164C4F6"/>
    <w:lvl w:ilvl="0" w:tplc="04070001">
      <w:start w:val="1"/>
      <w:numFmt w:val="bullet"/>
      <w:lvlText w:val=""/>
      <w:lvlJc w:val="left"/>
      <w:pPr>
        <w:ind w:left="765" w:hanging="360"/>
      </w:pPr>
      <w:rPr>
        <w:rFonts w:ascii="Symbol" w:hAnsi="Symbol" w:hint="default"/>
      </w:rPr>
    </w:lvl>
    <w:lvl w:ilvl="1" w:tplc="04070003">
      <w:start w:val="1"/>
      <w:numFmt w:val="bullet"/>
      <w:lvlText w:val="o"/>
      <w:lvlJc w:val="left"/>
      <w:pPr>
        <w:ind w:left="1485" w:hanging="360"/>
      </w:pPr>
      <w:rPr>
        <w:rFonts w:ascii="Courier New" w:hAnsi="Courier New" w:cs="Courier New" w:hint="default"/>
      </w:rPr>
    </w:lvl>
    <w:lvl w:ilvl="2" w:tplc="04070005">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6" w15:restartNumberingAfterBreak="0">
    <w:nsid w:val="37672688"/>
    <w:multiLevelType w:val="hybridMultilevel"/>
    <w:tmpl w:val="311C47E2"/>
    <w:lvl w:ilvl="0" w:tplc="20B64DFC">
      <w:start w:val="14"/>
      <w:numFmt w:val="bullet"/>
      <w:lvlText w:val="-"/>
      <w:lvlJc w:val="left"/>
      <w:pPr>
        <w:ind w:left="720" w:hanging="360"/>
      </w:pPr>
      <w:rPr>
        <w:rFonts w:ascii="Calibri Light" w:eastAsiaTheme="minorHAnsi" w:hAnsi="Calibri Light" w:cstheme="majorHAns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E740919"/>
    <w:multiLevelType w:val="hybridMultilevel"/>
    <w:tmpl w:val="6F2660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06C7E02"/>
    <w:multiLevelType w:val="hybridMultilevel"/>
    <w:tmpl w:val="B590F3CE"/>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9" w15:restartNumberingAfterBreak="0">
    <w:nsid w:val="512E2154"/>
    <w:multiLevelType w:val="hybridMultilevel"/>
    <w:tmpl w:val="A7D633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7A17807"/>
    <w:multiLevelType w:val="hybridMultilevel"/>
    <w:tmpl w:val="EC68E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D1C4761"/>
    <w:multiLevelType w:val="hybridMultilevel"/>
    <w:tmpl w:val="2B862A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E4C42A6"/>
    <w:multiLevelType w:val="multilevel"/>
    <w:tmpl w:val="1C80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
  </w:num>
  <w:num w:numId="3">
    <w:abstractNumId w:val="10"/>
  </w:num>
  <w:num w:numId="4">
    <w:abstractNumId w:val="9"/>
  </w:num>
  <w:num w:numId="5">
    <w:abstractNumId w:val="0"/>
  </w:num>
  <w:num w:numId="6">
    <w:abstractNumId w:val="5"/>
  </w:num>
  <w:num w:numId="7">
    <w:abstractNumId w:val="4"/>
  </w:num>
  <w:num w:numId="8">
    <w:abstractNumId w:val="8"/>
  </w:num>
  <w:num w:numId="9">
    <w:abstractNumId w:val="7"/>
  </w:num>
  <w:num w:numId="10">
    <w:abstractNumId w:val="3"/>
  </w:num>
  <w:num w:numId="11">
    <w:abstractNumId w:val="6"/>
  </w:num>
  <w:num w:numId="12">
    <w:abstractNumId w:val="2"/>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resch88@gmail.com">
    <w15:presenceInfo w15:providerId="Windows Live" w15:userId="6ca3deac7d9a8c05"/>
  </w15:person>
  <w15:person w15:author="Alexander Resch">
    <w15:presenceInfo w15:providerId="Windows Live" w15:userId="b1843a0dc5e3b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gewandte Chemi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spev52q5sttqetatnpexxo02zdpswpztzw&quot;&gt;Biomaterials-Scaffolds-Tissueengineering-Reviews&lt;record-ids&gt;&lt;item&gt;1&lt;/item&gt;&lt;item&gt;2&lt;/item&gt;&lt;item&gt;8&lt;/item&gt;&lt;item&gt;13&lt;/item&gt;&lt;item&gt;27&lt;/item&gt;&lt;item&gt;28&lt;/item&gt;&lt;item&gt;29&lt;/item&gt;&lt;item&gt;30&lt;/item&gt;&lt;item&gt;32&lt;/item&gt;&lt;item&gt;33&lt;/item&gt;&lt;item&gt;35&lt;/item&gt;&lt;item&gt;36&lt;/item&gt;&lt;item&gt;43&lt;/item&gt;&lt;item&gt;45&lt;/item&gt;&lt;item&gt;48&lt;/item&gt;&lt;item&gt;50&lt;/item&gt;&lt;item&gt;56&lt;/item&gt;&lt;item&gt;60&lt;/item&gt;&lt;item&gt;61&lt;/item&gt;&lt;item&gt;64&lt;/item&gt;&lt;item&gt;67&lt;/item&gt;&lt;item&gt;72&lt;/item&gt;&lt;item&gt;77&lt;/item&gt;&lt;item&gt;82&lt;/item&gt;&lt;item&gt;83&lt;/item&gt;&lt;item&gt;85&lt;/item&gt;&lt;item&gt;86&lt;/item&gt;&lt;item&gt;88&lt;/item&gt;&lt;item&gt;89&lt;/item&gt;&lt;item&gt;91&lt;/item&gt;&lt;item&gt;92&lt;/item&gt;&lt;item&gt;93&lt;/item&gt;&lt;item&gt;95&lt;/item&gt;&lt;item&gt;97&lt;/item&gt;&lt;item&gt;188&lt;/item&gt;&lt;item&gt;191&lt;/item&gt;&lt;item&gt;199&lt;/item&gt;&lt;item&gt;200&lt;/item&gt;&lt;item&gt;206&lt;/item&gt;&lt;item&gt;207&lt;/item&gt;&lt;item&gt;208&lt;/item&gt;&lt;item&gt;209&lt;/item&gt;&lt;item&gt;210&lt;/item&gt;&lt;item&gt;215&lt;/item&gt;&lt;item&gt;217&lt;/item&gt;&lt;item&gt;223&lt;/item&gt;&lt;item&gt;226&lt;/item&gt;&lt;item&gt;227&lt;/item&gt;&lt;item&gt;231&lt;/item&gt;&lt;/record-ids&gt;&lt;/item&gt;&lt;/Libraries&gt;"/>
  </w:docVars>
  <w:rsids>
    <w:rsidRoot w:val="00F120F4"/>
    <w:rsid w:val="000037B0"/>
    <w:rsid w:val="00004354"/>
    <w:rsid w:val="00005877"/>
    <w:rsid w:val="00007747"/>
    <w:rsid w:val="000078A5"/>
    <w:rsid w:val="00010263"/>
    <w:rsid w:val="00011754"/>
    <w:rsid w:val="0001251C"/>
    <w:rsid w:val="00012DFD"/>
    <w:rsid w:val="00014313"/>
    <w:rsid w:val="00015015"/>
    <w:rsid w:val="00015411"/>
    <w:rsid w:val="00015624"/>
    <w:rsid w:val="00015EAF"/>
    <w:rsid w:val="000162EA"/>
    <w:rsid w:val="000164BF"/>
    <w:rsid w:val="00016B95"/>
    <w:rsid w:val="00017B19"/>
    <w:rsid w:val="00017F08"/>
    <w:rsid w:val="0002019C"/>
    <w:rsid w:val="000201F8"/>
    <w:rsid w:val="00020E7F"/>
    <w:rsid w:val="00022648"/>
    <w:rsid w:val="00023450"/>
    <w:rsid w:val="00024AF7"/>
    <w:rsid w:val="0002576B"/>
    <w:rsid w:val="00026D1B"/>
    <w:rsid w:val="0002728D"/>
    <w:rsid w:val="000313CA"/>
    <w:rsid w:val="00032E29"/>
    <w:rsid w:val="000330B7"/>
    <w:rsid w:val="000330BC"/>
    <w:rsid w:val="00033890"/>
    <w:rsid w:val="00034DA6"/>
    <w:rsid w:val="00037DF3"/>
    <w:rsid w:val="00040B54"/>
    <w:rsid w:val="00040E01"/>
    <w:rsid w:val="00041158"/>
    <w:rsid w:val="00044691"/>
    <w:rsid w:val="00044992"/>
    <w:rsid w:val="000451AB"/>
    <w:rsid w:val="000453D6"/>
    <w:rsid w:val="000460F5"/>
    <w:rsid w:val="000501AE"/>
    <w:rsid w:val="00051054"/>
    <w:rsid w:val="0005310D"/>
    <w:rsid w:val="00053BDF"/>
    <w:rsid w:val="00054DE4"/>
    <w:rsid w:val="00054DE7"/>
    <w:rsid w:val="00057B48"/>
    <w:rsid w:val="00060E68"/>
    <w:rsid w:val="000639D1"/>
    <w:rsid w:val="00065085"/>
    <w:rsid w:val="00065663"/>
    <w:rsid w:val="00067F3F"/>
    <w:rsid w:val="0007276D"/>
    <w:rsid w:val="00072CDB"/>
    <w:rsid w:val="00073BF8"/>
    <w:rsid w:val="00073C72"/>
    <w:rsid w:val="00073D1F"/>
    <w:rsid w:val="000755D2"/>
    <w:rsid w:val="0007593E"/>
    <w:rsid w:val="00075F68"/>
    <w:rsid w:val="000764A3"/>
    <w:rsid w:val="0008248F"/>
    <w:rsid w:val="00082939"/>
    <w:rsid w:val="0008326F"/>
    <w:rsid w:val="00085694"/>
    <w:rsid w:val="00086924"/>
    <w:rsid w:val="000904CA"/>
    <w:rsid w:val="00091252"/>
    <w:rsid w:val="00091330"/>
    <w:rsid w:val="000943F3"/>
    <w:rsid w:val="0009451A"/>
    <w:rsid w:val="00095C11"/>
    <w:rsid w:val="00095F75"/>
    <w:rsid w:val="00096234"/>
    <w:rsid w:val="000A0A3F"/>
    <w:rsid w:val="000A391D"/>
    <w:rsid w:val="000A71B7"/>
    <w:rsid w:val="000A798B"/>
    <w:rsid w:val="000B0BB2"/>
    <w:rsid w:val="000B0CCA"/>
    <w:rsid w:val="000B27C9"/>
    <w:rsid w:val="000B2EBF"/>
    <w:rsid w:val="000B5C65"/>
    <w:rsid w:val="000B5D58"/>
    <w:rsid w:val="000B5FF1"/>
    <w:rsid w:val="000C01D9"/>
    <w:rsid w:val="000C1A38"/>
    <w:rsid w:val="000C20F1"/>
    <w:rsid w:val="000C2236"/>
    <w:rsid w:val="000C2470"/>
    <w:rsid w:val="000C4E40"/>
    <w:rsid w:val="000C64E8"/>
    <w:rsid w:val="000C68FF"/>
    <w:rsid w:val="000C6D2D"/>
    <w:rsid w:val="000D0000"/>
    <w:rsid w:val="000D2574"/>
    <w:rsid w:val="000D2FBC"/>
    <w:rsid w:val="000D37E2"/>
    <w:rsid w:val="000D3DD2"/>
    <w:rsid w:val="000D49F5"/>
    <w:rsid w:val="000D626B"/>
    <w:rsid w:val="000D6540"/>
    <w:rsid w:val="000D729F"/>
    <w:rsid w:val="000E14F4"/>
    <w:rsid w:val="000E2AC1"/>
    <w:rsid w:val="000E2FDB"/>
    <w:rsid w:val="000E4CBF"/>
    <w:rsid w:val="000E51BB"/>
    <w:rsid w:val="000E5698"/>
    <w:rsid w:val="000E7DB1"/>
    <w:rsid w:val="000F2129"/>
    <w:rsid w:val="000F3083"/>
    <w:rsid w:val="000F42B3"/>
    <w:rsid w:val="000F5040"/>
    <w:rsid w:val="000F5399"/>
    <w:rsid w:val="000F73E3"/>
    <w:rsid w:val="0010184B"/>
    <w:rsid w:val="00102BD4"/>
    <w:rsid w:val="001036AE"/>
    <w:rsid w:val="001054B7"/>
    <w:rsid w:val="001058D2"/>
    <w:rsid w:val="00106502"/>
    <w:rsid w:val="001100E1"/>
    <w:rsid w:val="001101B3"/>
    <w:rsid w:val="00111A18"/>
    <w:rsid w:val="00114206"/>
    <w:rsid w:val="00117563"/>
    <w:rsid w:val="00120E93"/>
    <w:rsid w:val="00122240"/>
    <w:rsid w:val="00122E08"/>
    <w:rsid w:val="00123526"/>
    <w:rsid w:val="00124679"/>
    <w:rsid w:val="001249EF"/>
    <w:rsid w:val="001250A0"/>
    <w:rsid w:val="00125AD0"/>
    <w:rsid w:val="001262BA"/>
    <w:rsid w:val="00126600"/>
    <w:rsid w:val="0012678C"/>
    <w:rsid w:val="00127CA1"/>
    <w:rsid w:val="00127F1A"/>
    <w:rsid w:val="001337C7"/>
    <w:rsid w:val="00134DAE"/>
    <w:rsid w:val="00134EA2"/>
    <w:rsid w:val="00137736"/>
    <w:rsid w:val="00140B6A"/>
    <w:rsid w:val="00141487"/>
    <w:rsid w:val="00141C08"/>
    <w:rsid w:val="00142371"/>
    <w:rsid w:val="0014382F"/>
    <w:rsid w:val="00147B5E"/>
    <w:rsid w:val="001508FB"/>
    <w:rsid w:val="001514BF"/>
    <w:rsid w:val="0015357B"/>
    <w:rsid w:val="00154129"/>
    <w:rsid w:val="001549C7"/>
    <w:rsid w:val="00156D1B"/>
    <w:rsid w:val="00157285"/>
    <w:rsid w:val="00157A54"/>
    <w:rsid w:val="00163A92"/>
    <w:rsid w:val="00163FDE"/>
    <w:rsid w:val="00164A18"/>
    <w:rsid w:val="00164EBF"/>
    <w:rsid w:val="001651FD"/>
    <w:rsid w:val="00165593"/>
    <w:rsid w:val="001660F8"/>
    <w:rsid w:val="0016613B"/>
    <w:rsid w:val="001665F3"/>
    <w:rsid w:val="00166E60"/>
    <w:rsid w:val="00170553"/>
    <w:rsid w:val="00180152"/>
    <w:rsid w:val="00180C97"/>
    <w:rsid w:val="00181D7B"/>
    <w:rsid w:val="001835F6"/>
    <w:rsid w:val="00187231"/>
    <w:rsid w:val="00187D6E"/>
    <w:rsid w:val="001924E3"/>
    <w:rsid w:val="00193071"/>
    <w:rsid w:val="00194B82"/>
    <w:rsid w:val="0019531E"/>
    <w:rsid w:val="00195950"/>
    <w:rsid w:val="00196DD0"/>
    <w:rsid w:val="001A09B0"/>
    <w:rsid w:val="001A1607"/>
    <w:rsid w:val="001A3A49"/>
    <w:rsid w:val="001A599B"/>
    <w:rsid w:val="001B12C5"/>
    <w:rsid w:val="001B218D"/>
    <w:rsid w:val="001B3F2D"/>
    <w:rsid w:val="001B52FA"/>
    <w:rsid w:val="001B55D4"/>
    <w:rsid w:val="001B6181"/>
    <w:rsid w:val="001B759C"/>
    <w:rsid w:val="001C004F"/>
    <w:rsid w:val="001C087B"/>
    <w:rsid w:val="001C0A6B"/>
    <w:rsid w:val="001C0A96"/>
    <w:rsid w:val="001C15F2"/>
    <w:rsid w:val="001C35CA"/>
    <w:rsid w:val="001C68BB"/>
    <w:rsid w:val="001C6C90"/>
    <w:rsid w:val="001C79BB"/>
    <w:rsid w:val="001D159D"/>
    <w:rsid w:val="001D22A5"/>
    <w:rsid w:val="001D6F6A"/>
    <w:rsid w:val="001E16A3"/>
    <w:rsid w:val="001E16E1"/>
    <w:rsid w:val="001E56BA"/>
    <w:rsid w:val="001E5830"/>
    <w:rsid w:val="001E64C7"/>
    <w:rsid w:val="001E6726"/>
    <w:rsid w:val="001E6846"/>
    <w:rsid w:val="001E71EA"/>
    <w:rsid w:val="001F0A2C"/>
    <w:rsid w:val="001F0CCE"/>
    <w:rsid w:val="001F104A"/>
    <w:rsid w:val="001F14BC"/>
    <w:rsid w:val="001F1B2D"/>
    <w:rsid w:val="001F1EFC"/>
    <w:rsid w:val="001F3634"/>
    <w:rsid w:val="001F39BD"/>
    <w:rsid w:val="001F3F68"/>
    <w:rsid w:val="002006C5"/>
    <w:rsid w:val="00200A98"/>
    <w:rsid w:val="00200D58"/>
    <w:rsid w:val="00201452"/>
    <w:rsid w:val="002036F8"/>
    <w:rsid w:val="00203FB7"/>
    <w:rsid w:val="0020493D"/>
    <w:rsid w:val="002071EF"/>
    <w:rsid w:val="0021129C"/>
    <w:rsid w:val="00211CFD"/>
    <w:rsid w:val="0021211A"/>
    <w:rsid w:val="00212951"/>
    <w:rsid w:val="00213175"/>
    <w:rsid w:val="00213BB0"/>
    <w:rsid w:val="00213BB8"/>
    <w:rsid w:val="0021521B"/>
    <w:rsid w:val="00215309"/>
    <w:rsid w:val="00215545"/>
    <w:rsid w:val="00215E5A"/>
    <w:rsid w:val="002160E9"/>
    <w:rsid w:val="00221DF2"/>
    <w:rsid w:val="00221E0A"/>
    <w:rsid w:val="00222B2F"/>
    <w:rsid w:val="00226929"/>
    <w:rsid w:val="002331DB"/>
    <w:rsid w:val="002349FB"/>
    <w:rsid w:val="00236616"/>
    <w:rsid w:val="00236906"/>
    <w:rsid w:val="00236B69"/>
    <w:rsid w:val="00240659"/>
    <w:rsid w:val="00240ABC"/>
    <w:rsid w:val="00241B6B"/>
    <w:rsid w:val="0024294E"/>
    <w:rsid w:val="00242E4D"/>
    <w:rsid w:val="002430F9"/>
    <w:rsid w:val="0024366D"/>
    <w:rsid w:val="00245802"/>
    <w:rsid w:val="00246A94"/>
    <w:rsid w:val="0024745F"/>
    <w:rsid w:val="002505C6"/>
    <w:rsid w:val="0025181D"/>
    <w:rsid w:val="00251844"/>
    <w:rsid w:val="00252202"/>
    <w:rsid w:val="00255F95"/>
    <w:rsid w:val="00256092"/>
    <w:rsid w:val="00257918"/>
    <w:rsid w:val="00257C27"/>
    <w:rsid w:val="00257EF4"/>
    <w:rsid w:val="0026083B"/>
    <w:rsid w:val="002610ED"/>
    <w:rsid w:val="0026229C"/>
    <w:rsid w:val="002651CF"/>
    <w:rsid w:val="0026527A"/>
    <w:rsid w:val="00265F67"/>
    <w:rsid w:val="00266402"/>
    <w:rsid w:val="002665AD"/>
    <w:rsid w:val="00266C7B"/>
    <w:rsid w:val="002676CE"/>
    <w:rsid w:val="002700AD"/>
    <w:rsid w:val="00271EDF"/>
    <w:rsid w:val="00273108"/>
    <w:rsid w:val="00273BFF"/>
    <w:rsid w:val="0027652E"/>
    <w:rsid w:val="00276D41"/>
    <w:rsid w:val="0028130C"/>
    <w:rsid w:val="00281BFF"/>
    <w:rsid w:val="00282086"/>
    <w:rsid w:val="002836AC"/>
    <w:rsid w:val="00285249"/>
    <w:rsid w:val="00285765"/>
    <w:rsid w:val="00286750"/>
    <w:rsid w:val="00292D66"/>
    <w:rsid w:val="00294014"/>
    <w:rsid w:val="00297657"/>
    <w:rsid w:val="00297C7A"/>
    <w:rsid w:val="002A09A0"/>
    <w:rsid w:val="002A19EB"/>
    <w:rsid w:val="002A1B5A"/>
    <w:rsid w:val="002A217E"/>
    <w:rsid w:val="002A40BB"/>
    <w:rsid w:val="002A42CB"/>
    <w:rsid w:val="002A6503"/>
    <w:rsid w:val="002A7865"/>
    <w:rsid w:val="002A7B0B"/>
    <w:rsid w:val="002B0923"/>
    <w:rsid w:val="002B1070"/>
    <w:rsid w:val="002B2CDA"/>
    <w:rsid w:val="002B2E6F"/>
    <w:rsid w:val="002B672C"/>
    <w:rsid w:val="002B6972"/>
    <w:rsid w:val="002B7570"/>
    <w:rsid w:val="002C4003"/>
    <w:rsid w:val="002C4450"/>
    <w:rsid w:val="002C55A4"/>
    <w:rsid w:val="002C5B1C"/>
    <w:rsid w:val="002C73F6"/>
    <w:rsid w:val="002C7BA9"/>
    <w:rsid w:val="002D11F2"/>
    <w:rsid w:val="002D19AB"/>
    <w:rsid w:val="002D304B"/>
    <w:rsid w:val="002D3173"/>
    <w:rsid w:val="002D45BF"/>
    <w:rsid w:val="002D4EB6"/>
    <w:rsid w:val="002D6D3C"/>
    <w:rsid w:val="002E105D"/>
    <w:rsid w:val="002E12F9"/>
    <w:rsid w:val="002E4A3E"/>
    <w:rsid w:val="002E7F57"/>
    <w:rsid w:val="002F1D74"/>
    <w:rsid w:val="002F31F1"/>
    <w:rsid w:val="002F374B"/>
    <w:rsid w:val="002F453F"/>
    <w:rsid w:val="002F53FA"/>
    <w:rsid w:val="00301F62"/>
    <w:rsid w:val="00305224"/>
    <w:rsid w:val="003055FF"/>
    <w:rsid w:val="00306E4C"/>
    <w:rsid w:val="00306F79"/>
    <w:rsid w:val="0030772E"/>
    <w:rsid w:val="00311631"/>
    <w:rsid w:val="00313EBB"/>
    <w:rsid w:val="003146E0"/>
    <w:rsid w:val="00315D6F"/>
    <w:rsid w:val="00316884"/>
    <w:rsid w:val="00323620"/>
    <w:rsid w:val="00324A7D"/>
    <w:rsid w:val="0032505C"/>
    <w:rsid w:val="003257AF"/>
    <w:rsid w:val="00325A1E"/>
    <w:rsid w:val="0032788F"/>
    <w:rsid w:val="003306C1"/>
    <w:rsid w:val="00330B70"/>
    <w:rsid w:val="00331654"/>
    <w:rsid w:val="003355A4"/>
    <w:rsid w:val="0033596F"/>
    <w:rsid w:val="00335F2C"/>
    <w:rsid w:val="00336462"/>
    <w:rsid w:val="00337981"/>
    <w:rsid w:val="003406E2"/>
    <w:rsid w:val="00345E67"/>
    <w:rsid w:val="00346FB8"/>
    <w:rsid w:val="0034781D"/>
    <w:rsid w:val="00347F83"/>
    <w:rsid w:val="00351D3C"/>
    <w:rsid w:val="003549DF"/>
    <w:rsid w:val="00354CF2"/>
    <w:rsid w:val="00355B45"/>
    <w:rsid w:val="00361A7F"/>
    <w:rsid w:val="0036287A"/>
    <w:rsid w:val="00364A5B"/>
    <w:rsid w:val="00365422"/>
    <w:rsid w:val="00371C2A"/>
    <w:rsid w:val="00374C68"/>
    <w:rsid w:val="00375B3F"/>
    <w:rsid w:val="00377830"/>
    <w:rsid w:val="00380897"/>
    <w:rsid w:val="00382765"/>
    <w:rsid w:val="0038383B"/>
    <w:rsid w:val="003841A4"/>
    <w:rsid w:val="003844B7"/>
    <w:rsid w:val="00386D25"/>
    <w:rsid w:val="00390791"/>
    <w:rsid w:val="00390F93"/>
    <w:rsid w:val="003918A6"/>
    <w:rsid w:val="003919A4"/>
    <w:rsid w:val="00391FE3"/>
    <w:rsid w:val="00392600"/>
    <w:rsid w:val="003935A4"/>
    <w:rsid w:val="00393E8C"/>
    <w:rsid w:val="00394484"/>
    <w:rsid w:val="003944D2"/>
    <w:rsid w:val="00396508"/>
    <w:rsid w:val="00397E22"/>
    <w:rsid w:val="003A024C"/>
    <w:rsid w:val="003A0AE1"/>
    <w:rsid w:val="003A25B5"/>
    <w:rsid w:val="003A2B8E"/>
    <w:rsid w:val="003A48C4"/>
    <w:rsid w:val="003A54FB"/>
    <w:rsid w:val="003A656C"/>
    <w:rsid w:val="003A6CF4"/>
    <w:rsid w:val="003A7792"/>
    <w:rsid w:val="003A7B11"/>
    <w:rsid w:val="003B02E1"/>
    <w:rsid w:val="003B0606"/>
    <w:rsid w:val="003B5A54"/>
    <w:rsid w:val="003B6175"/>
    <w:rsid w:val="003B7294"/>
    <w:rsid w:val="003C0806"/>
    <w:rsid w:val="003C1CD7"/>
    <w:rsid w:val="003C1F3C"/>
    <w:rsid w:val="003C2118"/>
    <w:rsid w:val="003C54E9"/>
    <w:rsid w:val="003C5A38"/>
    <w:rsid w:val="003C7E22"/>
    <w:rsid w:val="003C7FA4"/>
    <w:rsid w:val="003D0412"/>
    <w:rsid w:val="003D0450"/>
    <w:rsid w:val="003D0D6B"/>
    <w:rsid w:val="003D0FC2"/>
    <w:rsid w:val="003D560A"/>
    <w:rsid w:val="003E1352"/>
    <w:rsid w:val="003E37E9"/>
    <w:rsid w:val="003E44AD"/>
    <w:rsid w:val="003E4517"/>
    <w:rsid w:val="003E4D04"/>
    <w:rsid w:val="003E6131"/>
    <w:rsid w:val="003E75CF"/>
    <w:rsid w:val="003F1095"/>
    <w:rsid w:val="003F5574"/>
    <w:rsid w:val="003F6997"/>
    <w:rsid w:val="003F6ABD"/>
    <w:rsid w:val="003F6EC1"/>
    <w:rsid w:val="0040059A"/>
    <w:rsid w:val="00400744"/>
    <w:rsid w:val="00403BB3"/>
    <w:rsid w:val="004049D3"/>
    <w:rsid w:val="00404AC0"/>
    <w:rsid w:val="00405A93"/>
    <w:rsid w:val="004074B5"/>
    <w:rsid w:val="0041002A"/>
    <w:rsid w:val="00410D9F"/>
    <w:rsid w:val="00412794"/>
    <w:rsid w:val="00414CB0"/>
    <w:rsid w:val="00416247"/>
    <w:rsid w:val="004216E5"/>
    <w:rsid w:val="004217F2"/>
    <w:rsid w:val="0042323A"/>
    <w:rsid w:val="00427241"/>
    <w:rsid w:val="004272A9"/>
    <w:rsid w:val="0043093A"/>
    <w:rsid w:val="00431341"/>
    <w:rsid w:val="00432ABA"/>
    <w:rsid w:val="00436A5C"/>
    <w:rsid w:val="004370A9"/>
    <w:rsid w:val="00437375"/>
    <w:rsid w:val="004403B7"/>
    <w:rsid w:val="00440B2C"/>
    <w:rsid w:val="00443AE2"/>
    <w:rsid w:val="00452208"/>
    <w:rsid w:val="004526BF"/>
    <w:rsid w:val="00453C84"/>
    <w:rsid w:val="0045432E"/>
    <w:rsid w:val="00457A51"/>
    <w:rsid w:val="00460823"/>
    <w:rsid w:val="00460F9C"/>
    <w:rsid w:val="00461627"/>
    <w:rsid w:val="00462780"/>
    <w:rsid w:val="004629CD"/>
    <w:rsid w:val="00463509"/>
    <w:rsid w:val="00463D5B"/>
    <w:rsid w:val="0046414D"/>
    <w:rsid w:val="00464524"/>
    <w:rsid w:val="00464702"/>
    <w:rsid w:val="00464D81"/>
    <w:rsid w:val="00465E24"/>
    <w:rsid w:val="004668BD"/>
    <w:rsid w:val="00467C1E"/>
    <w:rsid w:val="00467C67"/>
    <w:rsid w:val="00470259"/>
    <w:rsid w:val="00470B65"/>
    <w:rsid w:val="00471427"/>
    <w:rsid w:val="00471E1F"/>
    <w:rsid w:val="00475D0A"/>
    <w:rsid w:val="00475EA5"/>
    <w:rsid w:val="00475F54"/>
    <w:rsid w:val="00477228"/>
    <w:rsid w:val="00481F15"/>
    <w:rsid w:val="004835C4"/>
    <w:rsid w:val="00485F96"/>
    <w:rsid w:val="00491AA4"/>
    <w:rsid w:val="00492A48"/>
    <w:rsid w:val="00492DD0"/>
    <w:rsid w:val="00495B8E"/>
    <w:rsid w:val="0049661D"/>
    <w:rsid w:val="00497428"/>
    <w:rsid w:val="00497540"/>
    <w:rsid w:val="00497EE9"/>
    <w:rsid w:val="004A1230"/>
    <w:rsid w:val="004A2EF5"/>
    <w:rsid w:val="004A5EE1"/>
    <w:rsid w:val="004A69F7"/>
    <w:rsid w:val="004B0289"/>
    <w:rsid w:val="004B08E3"/>
    <w:rsid w:val="004B263D"/>
    <w:rsid w:val="004B2928"/>
    <w:rsid w:val="004B38E8"/>
    <w:rsid w:val="004B658F"/>
    <w:rsid w:val="004B6A90"/>
    <w:rsid w:val="004B7386"/>
    <w:rsid w:val="004C34A5"/>
    <w:rsid w:val="004C4690"/>
    <w:rsid w:val="004D1334"/>
    <w:rsid w:val="004D1656"/>
    <w:rsid w:val="004D16F0"/>
    <w:rsid w:val="004D3D70"/>
    <w:rsid w:val="004D4B0A"/>
    <w:rsid w:val="004D7BDE"/>
    <w:rsid w:val="004E072A"/>
    <w:rsid w:val="004E13F5"/>
    <w:rsid w:val="004E29F6"/>
    <w:rsid w:val="004E315A"/>
    <w:rsid w:val="004E39EF"/>
    <w:rsid w:val="004F0B1A"/>
    <w:rsid w:val="004F2002"/>
    <w:rsid w:val="004F2E2F"/>
    <w:rsid w:val="004F38E4"/>
    <w:rsid w:val="004F59BB"/>
    <w:rsid w:val="004F5C20"/>
    <w:rsid w:val="004F6031"/>
    <w:rsid w:val="004F6E44"/>
    <w:rsid w:val="004F7A69"/>
    <w:rsid w:val="005007D5"/>
    <w:rsid w:val="00500DE8"/>
    <w:rsid w:val="00503F07"/>
    <w:rsid w:val="00504209"/>
    <w:rsid w:val="00504EE2"/>
    <w:rsid w:val="00505221"/>
    <w:rsid w:val="00506B5A"/>
    <w:rsid w:val="00511894"/>
    <w:rsid w:val="00515600"/>
    <w:rsid w:val="00515CC1"/>
    <w:rsid w:val="00516F95"/>
    <w:rsid w:val="00520BB1"/>
    <w:rsid w:val="00520F19"/>
    <w:rsid w:val="00524388"/>
    <w:rsid w:val="0052475A"/>
    <w:rsid w:val="00525CCD"/>
    <w:rsid w:val="00527852"/>
    <w:rsid w:val="005279D0"/>
    <w:rsid w:val="00527E07"/>
    <w:rsid w:val="005301AE"/>
    <w:rsid w:val="005316CF"/>
    <w:rsid w:val="005335A4"/>
    <w:rsid w:val="005339D3"/>
    <w:rsid w:val="00534219"/>
    <w:rsid w:val="00534A65"/>
    <w:rsid w:val="00534D40"/>
    <w:rsid w:val="0053741A"/>
    <w:rsid w:val="00537DB1"/>
    <w:rsid w:val="00540A70"/>
    <w:rsid w:val="00543067"/>
    <w:rsid w:val="005432B5"/>
    <w:rsid w:val="00543C97"/>
    <w:rsid w:val="0055135D"/>
    <w:rsid w:val="00552083"/>
    <w:rsid w:val="0055224D"/>
    <w:rsid w:val="0055346F"/>
    <w:rsid w:val="00553CE4"/>
    <w:rsid w:val="00555ABB"/>
    <w:rsid w:val="00555C26"/>
    <w:rsid w:val="00560662"/>
    <w:rsid w:val="0056073C"/>
    <w:rsid w:val="00561D6B"/>
    <w:rsid w:val="00562FE7"/>
    <w:rsid w:val="00563EE7"/>
    <w:rsid w:val="0056774D"/>
    <w:rsid w:val="0056775B"/>
    <w:rsid w:val="0057053F"/>
    <w:rsid w:val="00570715"/>
    <w:rsid w:val="00572370"/>
    <w:rsid w:val="00573592"/>
    <w:rsid w:val="0058088B"/>
    <w:rsid w:val="00580924"/>
    <w:rsid w:val="005828A1"/>
    <w:rsid w:val="00582A1F"/>
    <w:rsid w:val="00583D0E"/>
    <w:rsid w:val="005868E2"/>
    <w:rsid w:val="005923C5"/>
    <w:rsid w:val="00593079"/>
    <w:rsid w:val="00596C4F"/>
    <w:rsid w:val="00597201"/>
    <w:rsid w:val="005A0110"/>
    <w:rsid w:val="005A02E3"/>
    <w:rsid w:val="005A04D2"/>
    <w:rsid w:val="005A081B"/>
    <w:rsid w:val="005A200E"/>
    <w:rsid w:val="005A3CC3"/>
    <w:rsid w:val="005A7A3D"/>
    <w:rsid w:val="005A7F43"/>
    <w:rsid w:val="005B39C5"/>
    <w:rsid w:val="005B3D63"/>
    <w:rsid w:val="005B4380"/>
    <w:rsid w:val="005B6282"/>
    <w:rsid w:val="005C188A"/>
    <w:rsid w:val="005C1EE2"/>
    <w:rsid w:val="005C25C6"/>
    <w:rsid w:val="005C56AD"/>
    <w:rsid w:val="005C73A0"/>
    <w:rsid w:val="005D2025"/>
    <w:rsid w:val="005D43B0"/>
    <w:rsid w:val="005D61DE"/>
    <w:rsid w:val="005D6A29"/>
    <w:rsid w:val="005D6E4B"/>
    <w:rsid w:val="005E013A"/>
    <w:rsid w:val="005E0420"/>
    <w:rsid w:val="005E0F71"/>
    <w:rsid w:val="005E2A4D"/>
    <w:rsid w:val="005E79F0"/>
    <w:rsid w:val="005F1981"/>
    <w:rsid w:val="005F1EDB"/>
    <w:rsid w:val="005F25EC"/>
    <w:rsid w:val="005F3386"/>
    <w:rsid w:val="005F3832"/>
    <w:rsid w:val="005F7B76"/>
    <w:rsid w:val="00600401"/>
    <w:rsid w:val="006029A9"/>
    <w:rsid w:val="00606CCB"/>
    <w:rsid w:val="0061394A"/>
    <w:rsid w:val="006179D5"/>
    <w:rsid w:val="00617CA8"/>
    <w:rsid w:val="00621CE5"/>
    <w:rsid w:val="00622446"/>
    <w:rsid w:val="00624B7F"/>
    <w:rsid w:val="006272A1"/>
    <w:rsid w:val="00627825"/>
    <w:rsid w:val="00630960"/>
    <w:rsid w:val="00631185"/>
    <w:rsid w:val="00631203"/>
    <w:rsid w:val="006320CF"/>
    <w:rsid w:val="0063322A"/>
    <w:rsid w:val="0063343E"/>
    <w:rsid w:val="0063394A"/>
    <w:rsid w:val="00634335"/>
    <w:rsid w:val="00634405"/>
    <w:rsid w:val="006346E2"/>
    <w:rsid w:val="00634E04"/>
    <w:rsid w:val="0063744F"/>
    <w:rsid w:val="00641E79"/>
    <w:rsid w:val="00642219"/>
    <w:rsid w:val="00642FB5"/>
    <w:rsid w:val="00644D4A"/>
    <w:rsid w:val="00651C27"/>
    <w:rsid w:val="00655019"/>
    <w:rsid w:val="006554FE"/>
    <w:rsid w:val="00655CAE"/>
    <w:rsid w:val="0066007A"/>
    <w:rsid w:val="006609EA"/>
    <w:rsid w:val="00660AFE"/>
    <w:rsid w:val="00661507"/>
    <w:rsid w:val="0066456D"/>
    <w:rsid w:val="00664AC7"/>
    <w:rsid w:val="006652EB"/>
    <w:rsid w:val="00665915"/>
    <w:rsid w:val="006661E5"/>
    <w:rsid w:val="00666AA8"/>
    <w:rsid w:val="00666FB5"/>
    <w:rsid w:val="00672A2F"/>
    <w:rsid w:val="00672C7C"/>
    <w:rsid w:val="00673143"/>
    <w:rsid w:val="0067337E"/>
    <w:rsid w:val="006749D3"/>
    <w:rsid w:val="00675FA0"/>
    <w:rsid w:val="006772EF"/>
    <w:rsid w:val="00677F32"/>
    <w:rsid w:val="00680559"/>
    <w:rsid w:val="00680641"/>
    <w:rsid w:val="00684126"/>
    <w:rsid w:val="0068656A"/>
    <w:rsid w:val="00687120"/>
    <w:rsid w:val="00687836"/>
    <w:rsid w:val="00687ACE"/>
    <w:rsid w:val="0069093E"/>
    <w:rsid w:val="00690A6C"/>
    <w:rsid w:val="00690FA9"/>
    <w:rsid w:val="00692E95"/>
    <w:rsid w:val="006934C7"/>
    <w:rsid w:val="00694DC3"/>
    <w:rsid w:val="0069580F"/>
    <w:rsid w:val="00697024"/>
    <w:rsid w:val="00697096"/>
    <w:rsid w:val="006A093E"/>
    <w:rsid w:val="006A1774"/>
    <w:rsid w:val="006A2B56"/>
    <w:rsid w:val="006A51CD"/>
    <w:rsid w:val="006B0372"/>
    <w:rsid w:val="006B196F"/>
    <w:rsid w:val="006B19C1"/>
    <w:rsid w:val="006B1FD6"/>
    <w:rsid w:val="006B2514"/>
    <w:rsid w:val="006B28AA"/>
    <w:rsid w:val="006B336E"/>
    <w:rsid w:val="006B33CB"/>
    <w:rsid w:val="006B442A"/>
    <w:rsid w:val="006B5B3B"/>
    <w:rsid w:val="006B60DC"/>
    <w:rsid w:val="006B73BB"/>
    <w:rsid w:val="006C25A7"/>
    <w:rsid w:val="006C3317"/>
    <w:rsid w:val="006C3458"/>
    <w:rsid w:val="006C3DFB"/>
    <w:rsid w:val="006C6980"/>
    <w:rsid w:val="006C7295"/>
    <w:rsid w:val="006D15A8"/>
    <w:rsid w:val="006D2239"/>
    <w:rsid w:val="006D3B39"/>
    <w:rsid w:val="006D3EBC"/>
    <w:rsid w:val="006D5332"/>
    <w:rsid w:val="006D5B63"/>
    <w:rsid w:val="006D6C7C"/>
    <w:rsid w:val="006E18F7"/>
    <w:rsid w:val="006E26BA"/>
    <w:rsid w:val="006E33E9"/>
    <w:rsid w:val="006E6112"/>
    <w:rsid w:val="006E63EF"/>
    <w:rsid w:val="006E7C42"/>
    <w:rsid w:val="006F164A"/>
    <w:rsid w:val="006F1B19"/>
    <w:rsid w:val="006F2056"/>
    <w:rsid w:val="006F3CDC"/>
    <w:rsid w:val="006F5425"/>
    <w:rsid w:val="006F6DD3"/>
    <w:rsid w:val="006F756F"/>
    <w:rsid w:val="006F7A1C"/>
    <w:rsid w:val="00702565"/>
    <w:rsid w:val="0070299B"/>
    <w:rsid w:val="00703383"/>
    <w:rsid w:val="00703A3C"/>
    <w:rsid w:val="00704108"/>
    <w:rsid w:val="007049EC"/>
    <w:rsid w:val="00705A55"/>
    <w:rsid w:val="00707961"/>
    <w:rsid w:val="00707AE1"/>
    <w:rsid w:val="00710BE2"/>
    <w:rsid w:val="007148CB"/>
    <w:rsid w:val="007172E6"/>
    <w:rsid w:val="007176CE"/>
    <w:rsid w:val="0072131A"/>
    <w:rsid w:val="00721C79"/>
    <w:rsid w:val="007221A6"/>
    <w:rsid w:val="007237EA"/>
    <w:rsid w:val="007249E8"/>
    <w:rsid w:val="00726DB7"/>
    <w:rsid w:val="00730726"/>
    <w:rsid w:val="007327FA"/>
    <w:rsid w:val="00734795"/>
    <w:rsid w:val="0073591E"/>
    <w:rsid w:val="007359C6"/>
    <w:rsid w:val="00736405"/>
    <w:rsid w:val="00736481"/>
    <w:rsid w:val="0073781D"/>
    <w:rsid w:val="00737F4A"/>
    <w:rsid w:val="007406D7"/>
    <w:rsid w:val="007413B5"/>
    <w:rsid w:val="00742213"/>
    <w:rsid w:val="007425C1"/>
    <w:rsid w:val="00742AD3"/>
    <w:rsid w:val="00744961"/>
    <w:rsid w:val="00746DBD"/>
    <w:rsid w:val="007500E9"/>
    <w:rsid w:val="007503EB"/>
    <w:rsid w:val="0075081D"/>
    <w:rsid w:val="007536B4"/>
    <w:rsid w:val="00753864"/>
    <w:rsid w:val="0075734D"/>
    <w:rsid w:val="00757DF4"/>
    <w:rsid w:val="007610E0"/>
    <w:rsid w:val="007623AA"/>
    <w:rsid w:val="007624F8"/>
    <w:rsid w:val="0076473F"/>
    <w:rsid w:val="00764E9E"/>
    <w:rsid w:val="00765DED"/>
    <w:rsid w:val="0076614F"/>
    <w:rsid w:val="00766D29"/>
    <w:rsid w:val="00767798"/>
    <w:rsid w:val="00767E22"/>
    <w:rsid w:val="00771039"/>
    <w:rsid w:val="0077186E"/>
    <w:rsid w:val="0077290F"/>
    <w:rsid w:val="00772FF7"/>
    <w:rsid w:val="0077348C"/>
    <w:rsid w:val="00773853"/>
    <w:rsid w:val="00775F1A"/>
    <w:rsid w:val="00780E0D"/>
    <w:rsid w:val="00781039"/>
    <w:rsid w:val="007819B5"/>
    <w:rsid w:val="00782959"/>
    <w:rsid w:val="00783482"/>
    <w:rsid w:val="00783799"/>
    <w:rsid w:val="0078728F"/>
    <w:rsid w:val="0079173E"/>
    <w:rsid w:val="00792B1E"/>
    <w:rsid w:val="00793837"/>
    <w:rsid w:val="00793D4C"/>
    <w:rsid w:val="00796392"/>
    <w:rsid w:val="0079671F"/>
    <w:rsid w:val="007A282A"/>
    <w:rsid w:val="007A31C3"/>
    <w:rsid w:val="007A3251"/>
    <w:rsid w:val="007A4C5A"/>
    <w:rsid w:val="007A5147"/>
    <w:rsid w:val="007A703B"/>
    <w:rsid w:val="007A76DA"/>
    <w:rsid w:val="007B0747"/>
    <w:rsid w:val="007B19E1"/>
    <w:rsid w:val="007B2C7F"/>
    <w:rsid w:val="007B2DCF"/>
    <w:rsid w:val="007B484B"/>
    <w:rsid w:val="007B57EE"/>
    <w:rsid w:val="007B659B"/>
    <w:rsid w:val="007B75B5"/>
    <w:rsid w:val="007C095B"/>
    <w:rsid w:val="007C137B"/>
    <w:rsid w:val="007C2270"/>
    <w:rsid w:val="007C29AA"/>
    <w:rsid w:val="007C2EE2"/>
    <w:rsid w:val="007C3E2D"/>
    <w:rsid w:val="007C4524"/>
    <w:rsid w:val="007C472B"/>
    <w:rsid w:val="007C6434"/>
    <w:rsid w:val="007C6D7F"/>
    <w:rsid w:val="007D018B"/>
    <w:rsid w:val="007D0B71"/>
    <w:rsid w:val="007D2065"/>
    <w:rsid w:val="007D26A5"/>
    <w:rsid w:val="007D3E4B"/>
    <w:rsid w:val="007D4D9A"/>
    <w:rsid w:val="007D5DA1"/>
    <w:rsid w:val="007D626A"/>
    <w:rsid w:val="007D6922"/>
    <w:rsid w:val="007D733A"/>
    <w:rsid w:val="007D7C2C"/>
    <w:rsid w:val="007E1D19"/>
    <w:rsid w:val="007E338B"/>
    <w:rsid w:val="007E49FE"/>
    <w:rsid w:val="007E54F7"/>
    <w:rsid w:val="007E6A9A"/>
    <w:rsid w:val="007E797D"/>
    <w:rsid w:val="007F055B"/>
    <w:rsid w:val="007F2A28"/>
    <w:rsid w:val="007F317B"/>
    <w:rsid w:val="007F4739"/>
    <w:rsid w:val="00800435"/>
    <w:rsid w:val="00800BE2"/>
    <w:rsid w:val="008011B7"/>
    <w:rsid w:val="008017DF"/>
    <w:rsid w:val="008018E4"/>
    <w:rsid w:val="00804DB6"/>
    <w:rsid w:val="008052B0"/>
    <w:rsid w:val="00806696"/>
    <w:rsid w:val="00807BDD"/>
    <w:rsid w:val="00810024"/>
    <w:rsid w:val="008126B0"/>
    <w:rsid w:val="008141E3"/>
    <w:rsid w:val="008147E6"/>
    <w:rsid w:val="00814EF1"/>
    <w:rsid w:val="00816635"/>
    <w:rsid w:val="00820F43"/>
    <w:rsid w:val="00821173"/>
    <w:rsid w:val="0082139B"/>
    <w:rsid w:val="00821E44"/>
    <w:rsid w:val="008234B1"/>
    <w:rsid w:val="00826290"/>
    <w:rsid w:val="00826F94"/>
    <w:rsid w:val="0082705D"/>
    <w:rsid w:val="0082787C"/>
    <w:rsid w:val="00831175"/>
    <w:rsid w:val="008319FC"/>
    <w:rsid w:val="008340D7"/>
    <w:rsid w:val="00836324"/>
    <w:rsid w:val="00840308"/>
    <w:rsid w:val="008418BA"/>
    <w:rsid w:val="00842046"/>
    <w:rsid w:val="0084334A"/>
    <w:rsid w:val="008442C4"/>
    <w:rsid w:val="008448DE"/>
    <w:rsid w:val="00845FCB"/>
    <w:rsid w:val="00852475"/>
    <w:rsid w:val="0085260B"/>
    <w:rsid w:val="0085311A"/>
    <w:rsid w:val="008532AA"/>
    <w:rsid w:val="008539A2"/>
    <w:rsid w:val="008547F7"/>
    <w:rsid w:val="0085486A"/>
    <w:rsid w:val="00854A3F"/>
    <w:rsid w:val="00860543"/>
    <w:rsid w:val="0086099F"/>
    <w:rsid w:val="00860DF9"/>
    <w:rsid w:val="00861451"/>
    <w:rsid w:val="00862294"/>
    <w:rsid w:val="0086273B"/>
    <w:rsid w:val="0086294B"/>
    <w:rsid w:val="008629A8"/>
    <w:rsid w:val="00864B24"/>
    <w:rsid w:val="0086529F"/>
    <w:rsid w:val="00866877"/>
    <w:rsid w:val="00866FA9"/>
    <w:rsid w:val="00867C9E"/>
    <w:rsid w:val="00872589"/>
    <w:rsid w:val="008737A4"/>
    <w:rsid w:val="008753CD"/>
    <w:rsid w:val="00876B67"/>
    <w:rsid w:val="008807C8"/>
    <w:rsid w:val="008811A4"/>
    <w:rsid w:val="008817D0"/>
    <w:rsid w:val="0088220A"/>
    <w:rsid w:val="008827F6"/>
    <w:rsid w:val="00882C4A"/>
    <w:rsid w:val="0088345F"/>
    <w:rsid w:val="00883F7C"/>
    <w:rsid w:val="00884AC4"/>
    <w:rsid w:val="00887B22"/>
    <w:rsid w:val="008923D6"/>
    <w:rsid w:val="00892400"/>
    <w:rsid w:val="00894D0B"/>
    <w:rsid w:val="008955D4"/>
    <w:rsid w:val="00897B2E"/>
    <w:rsid w:val="008A48B4"/>
    <w:rsid w:val="008A4A5A"/>
    <w:rsid w:val="008A4B61"/>
    <w:rsid w:val="008B3FE1"/>
    <w:rsid w:val="008B7065"/>
    <w:rsid w:val="008C1661"/>
    <w:rsid w:val="008C1D11"/>
    <w:rsid w:val="008C28F1"/>
    <w:rsid w:val="008C4C5A"/>
    <w:rsid w:val="008C52A7"/>
    <w:rsid w:val="008C7582"/>
    <w:rsid w:val="008D1CA7"/>
    <w:rsid w:val="008D3B9B"/>
    <w:rsid w:val="008D3EBE"/>
    <w:rsid w:val="008D441A"/>
    <w:rsid w:val="008D500B"/>
    <w:rsid w:val="008D5BD5"/>
    <w:rsid w:val="008D65D5"/>
    <w:rsid w:val="008E14F5"/>
    <w:rsid w:val="008E3607"/>
    <w:rsid w:val="008E56FF"/>
    <w:rsid w:val="008E592B"/>
    <w:rsid w:val="008E6D15"/>
    <w:rsid w:val="008F0715"/>
    <w:rsid w:val="008F1024"/>
    <w:rsid w:val="008F3560"/>
    <w:rsid w:val="008F4432"/>
    <w:rsid w:val="008F761D"/>
    <w:rsid w:val="0090040C"/>
    <w:rsid w:val="00900B7A"/>
    <w:rsid w:val="0090123B"/>
    <w:rsid w:val="00901808"/>
    <w:rsid w:val="009038CC"/>
    <w:rsid w:val="009045C8"/>
    <w:rsid w:val="00906386"/>
    <w:rsid w:val="00912B76"/>
    <w:rsid w:val="0091370C"/>
    <w:rsid w:val="0091532A"/>
    <w:rsid w:val="00916189"/>
    <w:rsid w:val="00920DFC"/>
    <w:rsid w:val="00921B18"/>
    <w:rsid w:val="00921B2E"/>
    <w:rsid w:val="0092200B"/>
    <w:rsid w:val="00922CB0"/>
    <w:rsid w:val="0092551F"/>
    <w:rsid w:val="009262C5"/>
    <w:rsid w:val="00926AE8"/>
    <w:rsid w:val="00926FC3"/>
    <w:rsid w:val="009274BA"/>
    <w:rsid w:val="0092756B"/>
    <w:rsid w:val="00930B7A"/>
    <w:rsid w:val="00931C63"/>
    <w:rsid w:val="00932012"/>
    <w:rsid w:val="00932306"/>
    <w:rsid w:val="00934D0B"/>
    <w:rsid w:val="00934DEF"/>
    <w:rsid w:val="009366F6"/>
    <w:rsid w:val="009367A0"/>
    <w:rsid w:val="00940449"/>
    <w:rsid w:val="009413C0"/>
    <w:rsid w:val="00944D4A"/>
    <w:rsid w:val="00946D4F"/>
    <w:rsid w:val="009500EB"/>
    <w:rsid w:val="009508B1"/>
    <w:rsid w:val="00952116"/>
    <w:rsid w:val="00952720"/>
    <w:rsid w:val="00952BB9"/>
    <w:rsid w:val="0095448A"/>
    <w:rsid w:val="00954774"/>
    <w:rsid w:val="00955575"/>
    <w:rsid w:val="00955F45"/>
    <w:rsid w:val="00956290"/>
    <w:rsid w:val="00956D87"/>
    <w:rsid w:val="0096053C"/>
    <w:rsid w:val="00960F53"/>
    <w:rsid w:val="00962A74"/>
    <w:rsid w:val="0096322B"/>
    <w:rsid w:val="009635D3"/>
    <w:rsid w:val="00964211"/>
    <w:rsid w:val="009655F8"/>
    <w:rsid w:val="00965F69"/>
    <w:rsid w:val="0096726B"/>
    <w:rsid w:val="00967860"/>
    <w:rsid w:val="0097074A"/>
    <w:rsid w:val="00971C89"/>
    <w:rsid w:val="009723E5"/>
    <w:rsid w:val="00972CED"/>
    <w:rsid w:val="009734D1"/>
    <w:rsid w:val="00975210"/>
    <w:rsid w:val="00975AAC"/>
    <w:rsid w:val="009763E5"/>
    <w:rsid w:val="0098093E"/>
    <w:rsid w:val="00981FCF"/>
    <w:rsid w:val="0098251E"/>
    <w:rsid w:val="00983D72"/>
    <w:rsid w:val="0098503D"/>
    <w:rsid w:val="009862CB"/>
    <w:rsid w:val="00986BFE"/>
    <w:rsid w:val="00990118"/>
    <w:rsid w:val="00992B2C"/>
    <w:rsid w:val="00993877"/>
    <w:rsid w:val="009942BF"/>
    <w:rsid w:val="00996A4C"/>
    <w:rsid w:val="009A197F"/>
    <w:rsid w:val="009A1C08"/>
    <w:rsid w:val="009A3DB8"/>
    <w:rsid w:val="009A5E30"/>
    <w:rsid w:val="009B0BC1"/>
    <w:rsid w:val="009B1130"/>
    <w:rsid w:val="009B2D3D"/>
    <w:rsid w:val="009B3354"/>
    <w:rsid w:val="009B4672"/>
    <w:rsid w:val="009B54BF"/>
    <w:rsid w:val="009B6073"/>
    <w:rsid w:val="009B64A7"/>
    <w:rsid w:val="009C3BEB"/>
    <w:rsid w:val="009C60FF"/>
    <w:rsid w:val="009C76EF"/>
    <w:rsid w:val="009D0197"/>
    <w:rsid w:val="009D2266"/>
    <w:rsid w:val="009D2AC6"/>
    <w:rsid w:val="009D2E53"/>
    <w:rsid w:val="009D353D"/>
    <w:rsid w:val="009D3789"/>
    <w:rsid w:val="009D3E61"/>
    <w:rsid w:val="009E0534"/>
    <w:rsid w:val="009E150D"/>
    <w:rsid w:val="009E1B07"/>
    <w:rsid w:val="009E3920"/>
    <w:rsid w:val="009F0B52"/>
    <w:rsid w:val="009F0F3E"/>
    <w:rsid w:val="009F174C"/>
    <w:rsid w:val="009F355A"/>
    <w:rsid w:val="009F3EA1"/>
    <w:rsid w:val="009F443C"/>
    <w:rsid w:val="009F66CF"/>
    <w:rsid w:val="009F7533"/>
    <w:rsid w:val="009F7C57"/>
    <w:rsid w:val="00A01743"/>
    <w:rsid w:val="00A03A3D"/>
    <w:rsid w:val="00A04BE8"/>
    <w:rsid w:val="00A05216"/>
    <w:rsid w:val="00A06B8F"/>
    <w:rsid w:val="00A07A80"/>
    <w:rsid w:val="00A11153"/>
    <w:rsid w:val="00A119CD"/>
    <w:rsid w:val="00A21CB1"/>
    <w:rsid w:val="00A225B8"/>
    <w:rsid w:val="00A23073"/>
    <w:rsid w:val="00A23E92"/>
    <w:rsid w:val="00A23FAC"/>
    <w:rsid w:val="00A2728A"/>
    <w:rsid w:val="00A27BFB"/>
    <w:rsid w:val="00A30FA0"/>
    <w:rsid w:val="00A322E4"/>
    <w:rsid w:val="00A32563"/>
    <w:rsid w:val="00A343BA"/>
    <w:rsid w:val="00A3640A"/>
    <w:rsid w:val="00A41356"/>
    <w:rsid w:val="00A418BD"/>
    <w:rsid w:val="00A42474"/>
    <w:rsid w:val="00A43C60"/>
    <w:rsid w:val="00A458E3"/>
    <w:rsid w:val="00A46E36"/>
    <w:rsid w:val="00A46F46"/>
    <w:rsid w:val="00A5049D"/>
    <w:rsid w:val="00A53AFB"/>
    <w:rsid w:val="00A54DB9"/>
    <w:rsid w:val="00A55AD9"/>
    <w:rsid w:val="00A5700A"/>
    <w:rsid w:val="00A60356"/>
    <w:rsid w:val="00A603F6"/>
    <w:rsid w:val="00A6095E"/>
    <w:rsid w:val="00A62315"/>
    <w:rsid w:val="00A644B8"/>
    <w:rsid w:val="00A66552"/>
    <w:rsid w:val="00A6683A"/>
    <w:rsid w:val="00A66F09"/>
    <w:rsid w:val="00A7448C"/>
    <w:rsid w:val="00A75595"/>
    <w:rsid w:val="00A75C93"/>
    <w:rsid w:val="00A76E8F"/>
    <w:rsid w:val="00A770B1"/>
    <w:rsid w:val="00A77B90"/>
    <w:rsid w:val="00A804CE"/>
    <w:rsid w:val="00A81D3E"/>
    <w:rsid w:val="00A81E7E"/>
    <w:rsid w:val="00A83D33"/>
    <w:rsid w:val="00A84C2D"/>
    <w:rsid w:val="00A86A06"/>
    <w:rsid w:val="00A90536"/>
    <w:rsid w:val="00A90B51"/>
    <w:rsid w:val="00A9115D"/>
    <w:rsid w:val="00A915A5"/>
    <w:rsid w:val="00A91A92"/>
    <w:rsid w:val="00A95149"/>
    <w:rsid w:val="00A96BF2"/>
    <w:rsid w:val="00A96DEB"/>
    <w:rsid w:val="00AA0430"/>
    <w:rsid w:val="00AA16FE"/>
    <w:rsid w:val="00AA20AD"/>
    <w:rsid w:val="00AA39E0"/>
    <w:rsid w:val="00AA3BEB"/>
    <w:rsid w:val="00AA618D"/>
    <w:rsid w:val="00AA64CF"/>
    <w:rsid w:val="00AA6B77"/>
    <w:rsid w:val="00AA7949"/>
    <w:rsid w:val="00AA7D58"/>
    <w:rsid w:val="00AB06EC"/>
    <w:rsid w:val="00AB0BF9"/>
    <w:rsid w:val="00AB0C26"/>
    <w:rsid w:val="00AB2235"/>
    <w:rsid w:val="00AB552A"/>
    <w:rsid w:val="00AB6B6A"/>
    <w:rsid w:val="00AB6BB3"/>
    <w:rsid w:val="00AB6C60"/>
    <w:rsid w:val="00AC3587"/>
    <w:rsid w:val="00AC3A66"/>
    <w:rsid w:val="00AC4AD3"/>
    <w:rsid w:val="00AC76C6"/>
    <w:rsid w:val="00AD1ABB"/>
    <w:rsid w:val="00AD21FC"/>
    <w:rsid w:val="00AD3CAB"/>
    <w:rsid w:val="00AD4386"/>
    <w:rsid w:val="00AD5F75"/>
    <w:rsid w:val="00AD71D5"/>
    <w:rsid w:val="00AE44E5"/>
    <w:rsid w:val="00AE5211"/>
    <w:rsid w:val="00AE73F8"/>
    <w:rsid w:val="00AF09DA"/>
    <w:rsid w:val="00AF0AE9"/>
    <w:rsid w:val="00AF1369"/>
    <w:rsid w:val="00AF2431"/>
    <w:rsid w:val="00AF3514"/>
    <w:rsid w:val="00AF3965"/>
    <w:rsid w:val="00AF3C62"/>
    <w:rsid w:val="00AF5963"/>
    <w:rsid w:val="00AF629C"/>
    <w:rsid w:val="00AF66E5"/>
    <w:rsid w:val="00AF6EF6"/>
    <w:rsid w:val="00B00865"/>
    <w:rsid w:val="00B00C5E"/>
    <w:rsid w:val="00B013B4"/>
    <w:rsid w:val="00B034DC"/>
    <w:rsid w:val="00B05975"/>
    <w:rsid w:val="00B059A4"/>
    <w:rsid w:val="00B10668"/>
    <w:rsid w:val="00B11DC5"/>
    <w:rsid w:val="00B141C3"/>
    <w:rsid w:val="00B147BE"/>
    <w:rsid w:val="00B14CC4"/>
    <w:rsid w:val="00B23F25"/>
    <w:rsid w:val="00B24BAE"/>
    <w:rsid w:val="00B255CE"/>
    <w:rsid w:val="00B257AD"/>
    <w:rsid w:val="00B277D4"/>
    <w:rsid w:val="00B30C0E"/>
    <w:rsid w:val="00B31A9F"/>
    <w:rsid w:val="00B32B90"/>
    <w:rsid w:val="00B36259"/>
    <w:rsid w:val="00B36E68"/>
    <w:rsid w:val="00B404DE"/>
    <w:rsid w:val="00B42E2F"/>
    <w:rsid w:val="00B43DF8"/>
    <w:rsid w:val="00B44981"/>
    <w:rsid w:val="00B44D23"/>
    <w:rsid w:val="00B44D76"/>
    <w:rsid w:val="00B459C2"/>
    <w:rsid w:val="00B4655D"/>
    <w:rsid w:val="00B47A87"/>
    <w:rsid w:val="00B5145E"/>
    <w:rsid w:val="00B515C2"/>
    <w:rsid w:val="00B518E4"/>
    <w:rsid w:val="00B531DD"/>
    <w:rsid w:val="00B54ECE"/>
    <w:rsid w:val="00B55507"/>
    <w:rsid w:val="00B607F5"/>
    <w:rsid w:val="00B62436"/>
    <w:rsid w:val="00B63C14"/>
    <w:rsid w:val="00B63E73"/>
    <w:rsid w:val="00B64E8B"/>
    <w:rsid w:val="00B6670A"/>
    <w:rsid w:val="00B679E9"/>
    <w:rsid w:val="00B70107"/>
    <w:rsid w:val="00B7032B"/>
    <w:rsid w:val="00B70F3F"/>
    <w:rsid w:val="00B724BD"/>
    <w:rsid w:val="00B7278A"/>
    <w:rsid w:val="00B72D41"/>
    <w:rsid w:val="00B7315B"/>
    <w:rsid w:val="00B73F14"/>
    <w:rsid w:val="00B76382"/>
    <w:rsid w:val="00B80BFD"/>
    <w:rsid w:val="00B80D09"/>
    <w:rsid w:val="00B813BD"/>
    <w:rsid w:val="00B83503"/>
    <w:rsid w:val="00B8674C"/>
    <w:rsid w:val="00B868DE"/>
    <w:rsid w:val="00B87D12"/>
    <w:rsid w:val="00B90BF0"/>
    <w:rsid w:val="00B910B9"/>
    <w:rsid w:val="00B91ED7"/>
    <w:rsid w:val="00B95794"/>
    <w:rsid w:val="00B9590A"/>
    <w:rsid w:val="00B95BD6"/>
    <w:rsid w:val="00B960F9"/>
    <w:rsid w:val="00B9612C"/>
    <w:rsid w:val="00B9779F"/>
    <w:rsid w:val="00BA1EF9"/>
    <w:rsid w:val="00BA28E2"/>
    <w:rsid w:val="00BA61B6"/>
    <w:rsid w:val="00BA63CD"/>
    <w:rsid w:val="00BA65F1"/>
    <w:rsid w:val="00BA7A98"/>
    <w:rsid w:val="00BB145C"/>
    <w:rsid w:val="00BB1DD6"/>
    <w:rsid w:val="00BB2839"/>
    <w:rsid w:val="00BB3F72"/>
    <w:rsid w:val="00BB4E66"/>
    <w:rsid w:val="00BB625B"/>
    <w:rsid w:val="00BB7CF2"/>
    <w:rsid w:val="00BC4CB2"/>
    <w:rsid w:val="00BC5505"/>
    <w:rsid w:val="00BC6ABD"/>
    <w:rsid w:val="00BD11B8"/>
    <w:rsid w:val="00BD141B"/>
    <w:rsid w:val="00BD174D"/>
    <w:rsid w:val="00BD1942"/>
    <w:rsid w:val="00BD2890"/>
    <w:rsid w:val="00BD2E0B"/>
    <w:rsid w:val="00BD2EAB"/>
    <w:rsid w:val="00BD6C19"/>
    <w:rsid w:val="00BD7918"/>
    <w:rsid w:val="00BE2ADE"/>
    <w:rsid w:val="00BE2E5C"/>
    <w:rsid w:val="00BE356A"/>
    <w:rsid w:val="00BE40FC"/>
    <w:rsid w:val="00BE4CE1"/>
    <w:rsid w:val="00BE4D3A"/>
    <w:rsid w:val="00BE54F4"/>
    <w:rsid w:val="00BE7718"/>
    <w:rsid w:val="00BE7CFF"/>
    <w:rsid w:val="00BF026E"/>
    <w:rsid w:val="00BF36A5"/>
    <w:rsid w:val="00BF37A6"/>
    <w:rsid w:val="00BF43A0"/>
    <w:rsid w:val="00BF63DD"/>
    <w:rsid w:val="00BF67D8"/>
    <w:rsid w:val="00C00045"/>
    <w:rsid w:val="00C01D82"/>
    <w:rsid w:val="00C035AA"/>
    <w:rsid w:val="00C04A0F"/>
    <w:rsid w:val="00C05434"/>
    <w:rsid w:val="00C05648"/>
    <w:rsid w:val="00C0567F"/>
    <w:rsid w:val="00C12106"/>
    <w:rsid w:val="00C12211"/>
    <w:rsid w:val="00C13DB8"/>
    <w:rsid w:val="00C14C35"/>
    <w:rsid w:val="00C1529E"/>
    <w:rsid w:val="00C20346"/>
    <w:rsid w:val="00C24729"/>
    <w:rsid w:val="00C2516E"/>
    <w:rsid w:val="00C2561A"/>
    <w:rsid w:val="00C33725"/>
    <w:rsid w:val="00C340E1"/>
    <w:rsid w:val="00C34B9F"/>
    <w:rsid w:val="00C351C8"/>
    <w:rsid w:val="00C369AD"/>
    <w:rsid w:val="00C41715"/>
    <w:rsid w:val="00C427F2"/>
    <w:rsid w:val="00C4437B"/>
    <w:rsid w:val="00C44BA2"/>
    <w:rsid w:val="00C45E32"/>
    <w:rsid w:val="00C468B4"/>
    <w:rsid w:val="00C46A2A"/>
    <w:rsid w:val="00C46AF1"/>
    <w:rsid w:val="00C51506"/>
    <w:rsid w:val="00C52147"/>
    <w:rsid w:val="00C523C3"/>
    <w:rsid w:val="00C53322"/>
    <w:rsid w:val="00C54290"/>
    <w:rsid w:val="00C60515"/>
    <w:rsid w:val="00C62CFD"/>
    <w:rsid w:val="00C631EC"/>
    <w:rsid w:val="00C635F1"/>
    <w:rsid w:val="00C64359"/>
    <w:rsid w:val="00C6533E"/>
    <w:rsid w:val="00C66BCA"/>
    <w:rsid w:val="00C70842"/>
    <w:rsid w:val="00C714A0"/>
    <w:rsid w:val="00C71650"/>
    <w:rsid w:val="00C72CB5"/>
    <w:rsid w:val="00C73686"/>
    <w:rsid w:val="00C744BA"/>
    <w:rsid w:val="00C756A6"/>
    <w:rsid w:val="00C76D02"/>
    <w:rsid w:val="00C773FA"/>
    <w:rsid w:val="00C77F13"/>
    <w:rsid w:val="00C80D93"/>
    <w:rsid w:val="00C82348"/>
    <w:rsid w:val="00C86366"/>
    <w:rsid w:val="00C86D09"/>
    <w:rsid w:val="00C878C8"/>
    <w:rsid w:val="00C87CED"/>
    <w:rsid w:val="00C90D10"/>
    <w:rsid w:val="00C91D54"/>
    <w:rsid w:val="00C91F7C"/>
    <w:rsid w:val="00C92AC1"/>
    <w:rsid w:val="00C93725"/>
    <w:rsid w:val="00C94212"/>
    <w:rsid w:val="00C95C4D"/>
    <w:rsid w:val="00C95E65"/>
    <w:rsid w:val="00C973B9"/>
    <w:rsid w:val="00CA1AA3"/>
    <w:rsid w:val="00CA26AA"/>
    <w:rsid w:val="00CA332A"/>
    <w:rsid w:val="00CA341E"/>
    <w:rsid w:val="00CA4256"/>
    <w:rsid w:val="00CA4547"/>
    <w:rsid w:val="00CA63EA"/>
    <w:rsid w:val="00CB192E"/>
    <w:rsid w:val="00CB39F7"/>
    <w:rsid w:val="00CB6078"/>
    <w:rsid w:val="00CB6594"/>
    <w:rsid w:val="00CC1742"/>
    <w:rsid w:val="00CC1DBD"/>
    <w:rsid w:val="00CC2D7B"/>
    <w:rsid w:val="00CC5558"/>
    <w:rsid w:val="00CC6001"/>
    <w:rsid w:val="00CC6626"/>
    <w:rsid w:val="00CD1FDE"/>
    <w:rsid w:val="00CD39DE"/>
    <w:rsid w:val="00CD4B70"/>
    <w:rsid w:val="00CD5F6A"/>
    <w:rsid w:val="00CE112A"/>
    <w:rsid w:val="00CE312F"/>
    <w:rsid w:val="00CE575A"/>
    <w:rsid w:val="00CE732D"/>
    <w:rsid w:val="00CE744A"/>
    <w:rsid w:val="00CE77F9"/>
    <w:rsid w:val="00CE7AB4"/>
    <w:rsid w:val="00CF0032"/>
    <w:rsid w:val="00CF0063"/>
    <w:rsid w:val="00CF03E8"/>
    <w:rsid w:val="00CF0E5B"/>
    <w:rsid w:val="00CF32D4"/>
    <w:rsid w:val="00CF394A"/>
    <w:rsid w:val="00CF3AAB"/>
    <w:rsid w:val="00CF5AB3"/>
    <w:rsid w:val="00CF6BEA"/>
    <w:rsid w:val="00CF730E"/>
    <w:rsid w:val="00D01514"/>
    <w:rsid w:val="00D0217F"/>
    <w:rsid w:val="00D03E96"/>
    <w:rsid w:val="00D0400A"/>
    <w:rsid w:val="00D048F8"/>
    <w:rsid w:val="00D0497C"/>
    <w:rsid w:val="00D05210"/>
    <w:rsid w:val="00D06C3F"/>
    <w:rsid w:val="00D06EA7"/>
    <w:rsid w:val="00D1002D"/>
    <w:rsid w:val="00D1321F"/>
    <w:rsid w:val="00D16DB9"/>
    <w:rsid w:val="00D20C9F"/>
    <w:rsid w:val="00D21065"/>
    <w:rsid w:val="00D2111D"/>
    <w:rsid w:val="00D221D8"/>
    <w:rsid w:val="00D235B4"/>
    <w:rsid w:val="00D235C6"/>
    <w:rsid w:val="00D247FB"/>
    <w:rsid w:val="00D26B3B"/>
    <w:rsid w:val="00D2757B"/>
    <w:rsid w:val="00D27B20"/>
    <w:rsid w:val="00D30B5E"/>
    <w:rsid w:val="00D33266"/>
    <w:rsid w:val="00D33855"/>
    <w:rsid w:val="00D34EE8"/>
    <w:rsid w:val="00D361E6"/>
    <w:rsid w:val="00D372BC"/>
    <w:rsid w:val="00D41217"/>
    <w:rsid w:val="00D431AC"/>
    <w:rsid w:val="00D4364F"/>
    <w:rsid w:val="00D45F71"/>
    <w:rsid w:val="00D47135"/>
    <w:rsid w:val="00D50BA6"/>
    <w:rsid w:val="00D516A9"/>
    <w:rsid w:val="00D518B2"/>
    <w:rsid w:val="00D52870"/>
    <w:rsid w:val="00D552FC"/>
    <w:rsid w:val="00D5557A"/>
    <w:rsid w:val="00D57DB0"/>
    <w:rsid w:val="00D60A6A"/>
    <w:rsid w:val="00D610B0"/>
    <w:rsid w:val="00D61320"/>
    <w:rsid w:val="00D64A07"/>
    <w:rsid w:val="00D64EDB"/>
    <w:rsid w:val="00D66DF8"/>
    <w:rsid w:val="00D66E19"/>
    <w:rsid w:val="00D67235"/>
    <w:rsid w:val="00D67A6C"/>
    <w:rsid w:val="00D71214"/>
    <w:rsid w:val="00D7334D"/>
    <w:rsid w:val="00D769EE"/>
    <w:rsid w:val="00D770F1"/>
    <w:rsid w:val="00D8064E"/>
    <w:rsid w:val="00D81829"/>
    <w:rsid w:val="00D81FCA"/>
    <w:rsid w:val="00D859D1"/>
    <w:rsid w:val="00D8670C"/>
    <w:rsid w:val="00D874EA"/>
    <w:rsid w:val="00D877F0"/>
    <w:rsid w:val="00D90C49"/>
    <w:rsid w:val="00D94F15"/>
    <w:rsid w:val="00D96A36"/>
    <w:rsid w:val="00D96A3F"/>
    <w:rsid w:val="00D96C14"/>
    <w:rsid w:val="00DA050C"/>
    <w:rsid w:val="00DA0BA6"/>
    <w:rsid w:val="00DA1D1A"/>
    <w:rsid w:val="00DA1E0A"/>
    <w:rsid w:val="00DA38B2"/>
    <w:rsid w:val="00DA5ECD"/>
    <w:rsid w:val="00DA68CD"/>
    <w:rsid w:val="00DA77AD"/>
    <w:rsid w:val="00DB059F"/>
    <w:rsid w:val="00DB12A2"/>
    <w:rsid w:val="00DB1721"/>
    <w:rsid w:val="00DB1B78"/>
    <w:rsid w:val="00DB1EAF"/>
    <w:rsid w:val="00DB68B2"/>
    <w:rsid w:val="00DB6DF4"/>
    <w:rsid w:val="00DB707C"/>
    <w:rsid w:val="00DC3939"/>
    <w:rsid w:val="00DC7EAF"/>
    <w:rsid w:val="00DD0709"/>
    <w:rsid w:val="00DD0AE0"/>
    <w:rsid w:val="00DD2653"/>
    <w:rsid w:val="00DD27A2"/>
    <w:rsid w:val="00DD41F8"/>
    <w:rsid w:val="00DD6049"/>
    <w:rsid w:val="00DD74B4"/>
    <w:rsid w:val="00DD76AC"/>
    <w:rsid w:val="00DD7D83"/>
    <w:rsid w:val="00DE0B00"/>
    <w:rsid w:val="00DE0F1C"/>
    <w:rsid w:val="00DE1508"/>
    <w:rsid w:val="00DE41C8"/>
    <w:rsid w:val="00DE722B"/>
    <w:rsid w:val="00DF036C"/>
    <w:rsid w:val="00DF1C02"/>
    <w:rsid w:val="00DF2420"/>
    <w:rsid w:val="00DF37C2"/>
    <w:rsid w:val="00DF47A1"/>
    <w:rsid w:val="00DF560F"/>
    <w:rsid w:val="00DF7AFD"/>
    <w:rsid w:val="00E001F3"/>
    <w:rsid w:val="00E00ED1"/>
    <w:rsid w:val="00E01964"/>
    <w:rsid w:val="00E01A3D"/>
    <w:rsid w:val="00E07717"/>
    <w:rsid w:val="00E12165"/>
    <w:rsid w:val="00E13588"/>
    <w:rsid w:val="00E13FC5"/>
    <w:rsid w:val="00E14445"/>
    <w:rsid w:val="00E17D2C"/>
    <w:rsid w:val="00E2041A"/>
    <w:rsid w:val="00E2057D"/>
    <w:rsid w:val="00E229B7"/>
    <w:rsid w:val="00E22FAB"/>
    <w:rsid w:val="00E23130"/>
    <w:rsid w:val="00E24342"/>
    <w:rsid w:val="00E25217"/>
    <w:rsid w:val="00E25E54"/>
    <w:rsid w:val="00E267AD"/>
    <w:rsid w:val="00E314D1"/>
    <w:rsid w:val="00E32B9B"/>
    <w:rsid w:val="00E3388D"/>
    <w:rsid w:val="00E353A4"/>
    <w:rsid w:val="00E35626"/>
    <w:rsid w:val="00E40DCD"/>
    <w:rsid w:val="00E42021"/>
    <w:rsid w:val="00E43096"/>
    <w:rsid w:val="00E43273"/>
    <w:rsid w:val="00E43283"/>
    <w:rsid w:val="00E43DBB"/>
    <w:rsid w:val="00E45632"/>
    <w:rsid w:val="00E4737A"/>
    <w:rsid w:val="00E51F4D"/>
    <w:rsid w:val="00E52191"/>
    <w:rsid w:val="00E5253A"/>
    <w:rsid w:val="00E53E03"/>
    <w:rsid w:val="00E54EEF"/>
    <w:rsid w:val="00E565C0"/>
    <w:rsid w:val="00E568E1"/>
    <w:rsid w:val="00E571F2"/>
    <w:rsid w:val="00E573F0"/>
    <w:rsid w:val="00E6089B"/>
    <w:rsid w:val="00E61C2B"/>
    <w:rsid w:val="00E62CF9"/>
    <w:rsid w:val="00E66A0B"/>
    <w:rsid w:val="00E66F1E"/>
    <w:rsid w:val="00E67C64"/>
    <w:rsid w:val="00E710A1"/>
    <w:rsid w:val="00E71237"/>
    <w:rsid w:val="00E714C3"/>
    <w:rsid w:val="00E72BA8"/>
    <w:rsid w:val="00E75624"/>
    <w:rsid w:val="00E80CA6"/>
    <w:rsid w:val="00E80DEE"/>
    <w:rsid w:val="00E812FF"/>
    <w:rsid w:val="00E81D87"/>
    <w:rsid w:val="00E81E0A"/>
    <w:rsid w:val="00E81F8E"/>
    <w:rsid w:val="00E82044"/>
    <w:rsid w:val="00E83453"/>
    <w:rsid w:val="00E85A37"/>
    <w:rsid w:val="00E871F0"/>
    <w:rsid w:val="00E94597"/>
    <w:rsid w:val="00E9607C"/>
    <w:rsid w:val="00E96203"/>
    <w:rsid w:val="00E96D6A"/>
    <w:rsid w:val="00E97295"/>
    <w:rsid w:val="00E97CF5"/>
    <w:rsid w:val="00EA31A5"/>
    <w:rsid w:val="00EA3BB0"/>
    <w:rsid w:val="00EA41D3"/>
    <w:rsid w:val="00EA7785"/>
    <w:rsid w:val="00EA7ACD"/>
    <w:rsid w:val="00EB0A7B"/>
    <w:rsid w:val="00EB10F8"/>
    <w:rsid w:val="00EB16D6"/>
    <w:rsid w:val="00EB23D4"/>
    <w:rsid w:val="00EB24E2"/>
    <w:rsid w:val="00EB295F"/>
    <w:rsid w:val="00EB2B12"/>
    <w:rsid w:val="00EB49E1"/>
    <w:rsid w:val="00EB62EA"/>
    <w:rsid w:val="00EB77ED"/>
    <w:rsid w:val="00EC01A2"/>
    <w:rsid w:val="00EC1E7C"/>
    <w:rsid w:val="00EC2299"/>
    <w:rsid w:val="00EC229D"/>
    <w:rsid w:val="00EC3EF4"/>
    <w:rsid w:val="00EC5DC7"/>
    <w:rsid w:val="00EC647A"/>
    <w:rsid w:val="00EC6774"/>
    <w:rsid w:val="00EC6DF1"/>
    <w:rsid w:val="00ED07B9"/>
    <w:rsid w:val="00ED0A5B"/>
    <w:rsid w:val="00ED1598"/>
    <w:rsid w:val="00ED187A"/>
    <w:rsid w:val="00ED35F1"/>
    <w:rsid w:val="00ED4946"/>
    <w:rsid w:val="00EE0E28"/>
    <w:rsid w:val="00EE0F2E"/>
    <w:rsid w:val="00EE1E6C"/>
    <w:rsid w:val="00EE57C0"/>
    <w:rsid w:val="00EE5E91"/>
    <w:rsid w:val="00EE62AB"/>
    <w:rsid w:val="00EE62F0"/>
    <w:rsid w:val="00EE6E33"/>
    <w:rsid w:val="00EE78FE"/>
    <w:rsid w:val="00EF1A28"/>
    <w:rsid w:val="00EF1B38"/>
    <w:rsid w:val="00EF2D42"/>
    <w:rsid w:val="00EF3E27"/>
    <w:rsid w:val="00EF43A2"/>
    <w:rsid w:val="00EF45CE"/>
    <w:rsid w:val="00EF48D5"/>
    <w:rsid w:val="00EF4C75"/>
    <w:rsid w:val="00F01502"/>
    <w:rsid w:val="00F023AA"/>
    <w:rsid w:val="00F025D2"/>
    <w:rsid w:val="00F02C4F"/>
    <w:rsid w:val="00F03821"/>
    <w:rsid w:val="00F058F8"/>
    <w:rsid w:val="00F06C7B"/>
    <w:rsid w:val="00F10718"/>
    <w:rsid w:val="00F10A79"/>
    <w:rsid w:val="00F120F4"/>
    <w:rsid w:val="00F122E0"/>
    <w:rsid w:val="00F16481"/>
    <w:rsid w:val="00F20A1B"/>
    <w:rsid w:val="00F20B22"/>
    <w:rsid w:val="00F22321"/>
    <w:rsid w:val="00F22C43"/>
    <w:rsid w:val="00F24D34"/>
    <w:rsid w:val="00F27AAA"/>
    <w:rsid w:val="00F32070"/>
    <w:rsid w:val="00F33D12"/>
    <w:rsid w:val="00F350F6"/>
    <w:rsid w:val="00F3535D"/>
    <w:rsid w:val="00F35AB3"/>
    <w:rsid w:val="00F35DC7"/>
    <w:rsid w:val="00F366F6"/>
    <w:rsid w:val="00F409D4"/>
    <w:rsid w:val="00F42FBD"/>
    <w:rsid w:val="00F44485"/>
    <w:rsid w:val="00F452F5"/>
    <w:rsid w:val="00F47A3D"/>
    <w:rsid w:val="00F47D63"/>
    <w:rsid w:val="00F47DB6"/>
    <w:rsid w:val="00F47F0D"/>
    <w:rsid w:val="00F51DBD"/>
    <w:rsid w:val="00F53888"/>
    <w:rsid w:val="00F569C1"/>
    <w:rsid w:val="00F57670"/>
    <w:rsid w:val="00F60FBC"/>
    <w:rsid w:val="00F64110"/>
    <w:rsid w:val="00F7148B"/>
    <w:rsid w:val="00F72510"/>
    <w:rsid w:val="00F72781"/>
    <w:rsid w:val="00F7320C"/>
    <w:rsid w:val="00F739FE"/>
    <w:rsid w:val="00F74304"/>
    <w:rsid w:val="00F7500F"/>
    <w:rsid w:val="00F805C8"/>
    <w:rsid w:val="00F80BFF"/>
    <w:rsid w:val="00F82861"/>
    <w:rsid w:val="00F82C9C"/>
    <w:rsid w:val="00F844DB"/>
    <w:rsid w:val="00F84E53"/>
    <w:rsid w:val="00F86B60"/>
    <w:rsid w:val="00F87A27"/>
    <w:rsid w:val="00F87E13"/>
    <w:rsid w:val="00F90729"/>
    <w:rsid w:val="00F93004"/>
    <w:rsid w:val="00F95F14"/>
    <w:rsid w:val="00F966B7"/>
    <w:rsid w:val="00FA1488"/>
    <w:rsid w:val="00FA17E6"/>
    <w:rsid w:val="00FA1ABF"/>
    <w:rsid w:val="00FA5E1D"/>
    <w:rsid w:val="00FA743F"/>
    <w:rsid w:val="00FB2F67"/>
    <w:rsid w:val="00FB44AC"/>
    <w:rsid w:val="00FC2240"/>
    <w:rsid w:val="00FC4A78"/>
    <w:rsid w:val="00FC4D82"/>
    <w:rsid w:val="00FC5159"/>
    <w:rsid w:val="00FC60E3"/>
    <w:rsid w:val="00FD0326"/>
    <w:rsid w:val="00FD2412"/>
    <w:rsid w:val="00FD5216"/>
    <w:rsid w:val="00FD6ED6"/>
    <w:rsid w:val="00FE0757"/>
    <w:rsid w:val="00FE0D6C"/>
    <w:rsid w:val="00FE0ED4"/>
    <w:rsid w:val="00FE4826"/>
    <w:rsid w:val="00FE6951"/>
    <w:rsid w:val="00FE6CF6"/>
    <w:rsid w:val="00FE7A22"/>
    <w:rsid w:val="00FF048D"/>
    <w:rsid w:val="00FF0A8F"/>
    <w:rsid w:val="00FF1ADA"/>
    <w:rsid w:val="00FF302D"/>
    <w:rsid w:val="00FF3083"/>
    <w:rsid w:val="00FF365C"/>
    <w:rsid w:val="00FF411F"/>
    <w:rsid w:val="00FF4F7B"/>
    <w:rsid w:val="00FF7E6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F4FE66"/>
  <w15:docId w15:val="{F2D6611C-346B-F04D-9C3C-1B80BB10C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1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34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1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1B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12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F4"/>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120F4"/>
    <w:pPr>
      <w:ind w:left="720"/>
      <w:contextualSpacing/>
    </w:pPr>
  </w:style>
  <w:style w:type="character" w:customStyle="1" w:styleId="berschrift2Zchn">
    <w:name w:val="Überschrift 2 Zchn"/>
    <w:basedOn w:val="Absatz-Standardschriftart"/>
    <w:link w:val="berschrift2"/>
    <w:uiPriority w:val="9"/>
    <w:rsid w:val="006934C7"/>
    <w:rPr>
      <w:rFonts w:asciiTheme="majorHAnsi" w:eastAsiaTheme="majorEastAsia" w:hAnsiTheme="majorHAnsi" w:cstheme="majorBidi"/>
      <w:color w:val="2E74B5" w:themeColor="accent1" w:themeShade="BF"/>
      <w:sz w:val="26"/>
      <w:szCs w:val="26"/>
    </w:rPr>
  </w:style>
  <w:style w:type="character" w:styleId="Kommentarzeichen">
    <w:name w:val="annotation reference"/>
    <w:basedOn w:val="Absatz-Standardschriftart"/>
    <w:uiPriority w:val="99"/>
    <w:semiHidden/>
    <w:unhideWhenUsed/>
    <w:rsid w:val="007172E6"/>
    <w:rPr>
      <w:sz w:val="16"/>
      <w:szCs w:val="16"/>
    </w:rPr>
  </w:style>
  <w:style w:type="paragraph" w:styleId="Kommentartext">
    <w:name w:val="annotation text"/>
    <w:basedOn w:val="Standard"/>
    <w:link w:val="KommentartextZchn"/>
    <w:uiPriority w:val="99"/>
    <w:unhideWhenUsed/>
    <w:rsid w:val="007172E6"/>
    <w:pPr>
      <w:spacing w:line="240" w:lineRule="auto"/>
    </w:pPr>
    <w:rPr>
      <w:sz w:val="20"/>
      <w:szCs w:val="20"/>
    </w:rPr>
  </w:style>
  <w:style w:type="character" w:customStyle="1" w:styleId="KommentartextZchn">
    <w:name w:val="Kommentartext Zchn"/>
    <w:basedOn w:val="Absatz-Standardschriftart"/>
    <w:link w:val="Kommentartext"/>
    <w:uiPriority w:val="99"/>
    <w:rsid w:val="007172E6"/>
    <w:rPr>
      <w:sz w:val="20"/>
      <w:szCs w:val="20"/>
    </w:rPr>
  </w:style>
  <w:style w:type="paragraph" w:styleId="Kommentarthema">
    <w:name w:val="annotation subject"/>
    <w:basedOn w:val="Kommentartext"/>
    <w:next w:val="Kommentartext"/>
    <w:link w:val="KommentarthemaZchn"/>
    <w:uiPriority w:val="99"/>
    <w:semiHidden/>
    <w:unhideWhenUsed/>
    <w:rsid w:val="007172E6"/>
    <w:rPr>
      <w:b/>
      <w:bCs/>
    </w:rPr>
  </w:style>
  <w:style w:type="character" w:customStyle="1" w:styleId="KommentarthemaZchn">
    <w:name w:val="Kommentarthema Zchn"/>
    <w:basedOn w:val="KommentartextZchn"/>
    <w:link w:val="Kommentarthema"/>
    <w:uiPriority w:val="99"/>
    <w:semiHidden/>
    <w:rsid w:val="007172E6"/>
    <w:rPr>
      <w:b/>
      <w:bCs/>
      <w:sz w:val="20"/>
      <w:szCs w:val="20"/>
    </w:rPr>
  </w:style>
  <w:style w:type="paragraph" w:styleId="Sprechblasentext">
    <w:name w:val="Balloon Text"/>
    <w:basedOn w:val="Standard"/>
    <w:link w:val="SprechblasentextZchn"/>
    <w:uiPriority w:val="99"/>
    <w:semiHidden/>
    <w:unhideWhenUsed/>
    <w:rsid w:val="007172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172E6"/>
    <w:rPr>
      <w:rFonts w:ascii="Segoe UI" w:hAnsi="Segoe UI" w:cs="Segoe UI"/>
      <w:sz w:val="18"/>
      <w:szCs w:val="18"/>
    </w:rPr>
  </w:style>
  <w:style w:type="character" w:customStyle="1" w:styleId="berschrift3Zchn">
    <w:name w:val="Überschrift 3 Zchn"/>
    <w:basedOn w:val="Absatz-Standardschriftart"/>
    <w:link w:val="berschrift3"/>
    <w:uiPriority w:val="9"/>
    <w:rsid w:val="00921B1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1B18"/>
    <w:rPr>
      <w:rFonts w:asciiTheme="majorHAnsi" w:eastAsiaTheme="majorEastAsia" w:hAnsiTheme="majorHAnsi" w:cstheme="majorBidi"/>
      <w:i/>
      <w:iCs/>
      <w:color w:val="2E74B5" w:themeColor="accent1" w:themeShade="BF"/>
    </w:rPr>
  </w:style>
  <w:style w:type="character" w:customStyle="1" w:styleId="berschrift1Zchn">
    <w:name w:val="Überschrift 1 Zchn"/>
    <w:basedOn w:val="Absatz-Standardschriftart"/>
    <w:link w:val="berschrift1"/>
    <w:uiPriority w:val="9"/>
    <w:rsid w:val="00921B18"/>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unhideWhenUsed/>
    <w:rsid w:val="00BE4D3A"/>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unotentext">
    <w:name w:val="footnote text"/>
    <w:basedOn w:val="Standard"/>
    <w:link w:val="FunotentextZchn"/>
    <w:uiPriority w:val="99"/>
    <w:semiHidden/>
    <w:unhideWhenUsed/>
    <w:rsid w:val="00B531D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531DD"/>
    <w:rPr>
      <w:sz w:val="20"/>
      <w:szCs w:val="20"/>
    </w:rPr>
  </w:style>
  <w:style w:type="character" w:styleId="Funotenzeichen">
    <w:name w:val="footnote reference"/>
    <w:basedOn w:val="Absatz-Standardschriftart"/>
    <w:uiPriority w:val="99"/>
    <w:semiHidden/>
    <w:unhideWhenUsed/>
    <w:rsid w:val="00B531DD"/>
    <w:rPr>
      <w:vertAlign w:val="superscript"/>
    </w:rPr>
  </w:style>
  <w:style w:type="character" w:styleId="Platzhaltertext">
    <w:name w:val="Placeholder Text"/>
    <w:basedOn w:val="Absatz-Standardschriftart"/>
    <w:uiPriority w:val="99"/>
    <w:semiHidden/>
    <w:rsid w:val="00D431AC"/>
    <w:rPr>
      <w:color w:val="808080"/>
    </w:rPr>
  </w:style>
  <w:style w:type="paragraph" w:styleId="berarbeitung">
    <w:name w:val="Revision"/>
    <w:hidden/>
    <w:uiPriority w:val="99"/>
    <w:semiHidden/>
    <w:rsid w:val="00753864"/>
    <w:pPr>
      <w:spacing w:after="0" w:line="240" w:lineRule="auto"/>
    </w:pPr>
  </w:style>
  <w:style w:type="paragraph" w:styleId="Kopfzeile">
    <w:name w:val="header"/>
    <w:basedOn w:val="Standard"/>
    <w:link w:val="KopfzeileZchn"/>
    <w:uiPriority w:val="99"/>
    <w:unhideWhenUsed/>
    <w:rsid w:val="00D16DB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16DB9"/>
  </w:style>
  <w:style w:type="paragraph" w:styleId="Fuzeile">
    <w:name w:val="footer"/>
    <w:basedOn w:val="Standard"/>
    <w:link w:val="FuzeileZchn"/>
    <w:uiPriority w:val="99"/>
    <w:unhideWhenUsed/>
    <w:rsid w:val="00D16DB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16DB9"/>
  </w:style>
  <w:style w:type="character" w:styleId="Seitenzahl">
    <w:name w:val="page number"/>
    <w:basedOn w:val="Absatz-Standardschriftart"/>
    <w:uiPriority w:val="99"/>
    <w:semiHidden/>
    <w:unhideWhenUsed/>
    <w:rsid w:val="00D16DB9"/>
  </w:style>
  <w:style w:type="paragraph" w:customStyle="1" w:styleId="Default">
    <w:name w:val="Default"/>
    <w:rsid w:val="00503F07"/>
    <w:pPr>
      <w:widowControl w:val="0"/>
      <w:autoSpaceDE w:val="0"/>
      <w:autoSpaceDN w:val="0"/>
      <w:adjustRightInd w:val="0"/>
      <w:spacing w:after="0" w:line="240" w:lineRule="auto"/>
    </w:pPr>
    <w:rPr>
      <w:rFonts w:ascii="Palatino" w:hAnsi="Palatino" w:cs="Palatino"/>
      <w:color w:val="000000"/>
      <w:sz w:val="24"/>
      <w:szCs w:val="24"/>
    </w:rPr>
  </w:style>
  <w:style w:type="table" w:styleId="Tabellenraster">
    <w:name w:val="Table Grid"/>
    <w:basedOn w:val="NormaleTabelle"/>
    <w:uiPriority w:val="59"/>
    <w:rsid w:val="004D3D70"/>
    <w:pPr>
      <w:spacing w:after="0" w:line="240" w:lineRule="auto"/>
    </w:pPr>
    <w:rPr>
      <w:rFonts w:eastAsiaTheme="minorEastAsia"/>
      <w:sz w:val="24"/>
      <w:szCs w:val="24"/>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BC5505"/>
    <w:rPr>
      <w:color w:val="0563C1" w:themeColor="hyperlink"/>
      <w:u w:val="single"/>
    </w:rPr>
  </w:style>
  <w:style w:type="paragraph" w:customStyle="1" w:styleId="norm">
    <w:name w:val="norm"/>
    <w:basedOn w:val="Standard"/>
    <w:rsid w:val="00515600"/>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journalname">
    <w:name w:val="journalname"/>
    <w:basedOn w:val="Absatz-Standardschriftart"/>
    <w:rsid w:val="00515600"/>
  </w:style>
  <w:style w:type="character" w:customStyle="1" w:styleId="apple-converted-space">
    <w:name w:val="apple-converted-space"/>
    <w:basedOn w:val="Absatz-Standardschriftart"/>
    <w:rsid w:val="00515600"/>
  </w:style>
  <w:style w:type="paragraph" w:customStyle="1" w:styleId="EndNoteBibliographyTitle">
    <w:name w:val="EndNote Bibliography Title"/>
    <w:basedOn w:val="Standard"/>
    <w:rsid w:val="00597201"/>
    <w:pPr>
      <w:spacing w:after="0"/>
      <w:jc w:val="center"/>
    </w:pPr>
    <w:rPr>
      <w:rFonts w:ascii="Calibri" w:hAnsi="Calibri"/>
      <w:lang w:val="en-US"/>
    </w:rPr>
  </w:style>
  <w:style w:type="paragraph" w:customStyle="1" w:styleId="EndNoteBibliography">
    <w:name w:val="EndNote Bibliography"/>
    <w:basedOn w:val="Standard"/>
    <w:rsid w:val="00597201"/>
    <w:pPr>
      <w:spacing w:line="240" w:lineRule="auto"/>
      <w:jc w:val="both"/>
    </w:pPr>
    <w:rPr>
      <w:rFonts w:ascii="Calibri" w:hAnsi="Calibri"/>
      <w:lang w:val="en-US"/>
    </w:rPr>
  </w:style>
  <w:style w:type="paragraph" w:customStyle="1" w:styleId="dates">
    <w:name w:val="dates"/>
    <w:basedOn w:val="Standard"/>
    <w:rsid w:val="00736405"/>
    <w:pPr>
      <w:spacing w:after="0" w:line="240" w:lineRule="auto"/>
      <w:jc w:val="right"/>
    </w:pPr>
    <w:rPr>
      <w:rFonts w:ascii="Times New Roman" w:eastAsia="MS Mincho" w:hAnsi="Times New Roman" w:cs="Times New Roman"/>
      <w:sz w:val="24"/>
      <w:szCs w:val="24"/>
      <w:lang w:val="en-US" w:eastAsia="ja-JP"/>
    </w:rPr>
  </w:style>
  <w:style w:type="paragraph" w:customStyle="1" w:styleId="1">
    <w:name w:val="Ü1"/>
    <w:basedOn w:val="Textkrper"/>
    <w:link w:val="1ZchnZchn"/>
    <w:qFormat/>
    <w:rsid w:val="00736405"/>
    <w:pPr>
      <w:spacing w:after="0" w:line="240" w:lineRule="auto"/>
    </w:pPr>
    <w:rPr>
      <w:rFonts w:ascii="Times New Roman" w:eastAsia="Cambria" w:hAnsi="Times New Roman" w:cs="Times New Roman"/>
      <w:b/>
      <w:sz w:val="20"/>
      <w:szCs w:val="20"/>
      <w:lang w:val="en-GB"/>
    </w:rPr>
  </w:style>
  <w:style w:type="character" w:customStyle="1" w:styleId="1ZchnZchn">
    <w:name w:val="Ü1 Zchn Zchn"/>
    <w:link w:val="1"/>
    <w:rsid w:val="00736405"/>
    <w:rPr>
      <w:rFonts w:ascii="Times New Roman" w:eastAsia="Cambria" w:hAnsi="Times New Roman" w:cs="Times New Roman"/>
      <w:b/>
      <w:sz w:val="20"/>
      <w:szCs w:val="20"/>
      <w:lang w:val="en-GB"/>
    </w:rPr>
  </w:style>
  <w:style w:type="paragraph" w:styleId="Textkrper">
    <w:name w:val="Body Text"/>
    <w:basedOn w:val="Standard"/>
    <w:link w:val="TextkrperZchn"/>
    <w:uiPriority w:val="99"/>
    <w:semiHidden/>
    <w:unhideWhenUsed/>
    <w:rsid w:val="00736405"/>
    <w:pPr>
      <w:spacing w:after="120"/>
    </w:pPr>
  </w:style>
  <w:style w:type="character" w:customStyle="1" w:styleId="TextkrperZchn">
    <w:name w:val="Textkörper Zchn"/>
    <w:basedOn w:val="Absatz-Standardschriftart"/>
    <w:link w:val="Textkrper"/>
    <w:uiPriority w:val="99"/>
    <w:semiHidden/>
    <w:rsid w:val="00736405"/>
  </w:style>
  <w:style w:type="paragraph" w:customStyle="1" w:styleId="StyleFACorrespondingAuthorFootnote7pt">
    <w:name w:val="Style FA_Corresponding_Author_Footnote + 7 pt"/>
    <w:basedOn w:val="Standard"/>
    <w:next w:val="Standard"/>
    <w:link w:val="StyleFACorrespondingAuthorFootnote7ptChar"/>
    <w:autoRedefine/>
    <w:rsid w:val="00736405"/>
    <w:pPr>
      <w:spacing w:after="0" w:line="240" w:lineRule="auto"/>
    </w:pPr>
    <w:rPr>
      <w:rFonts w:ascii="Arno Pro" w:eastAsia="Times New Roman" w:hAnsi="Arno Pro" w:cs="Times New Roman"/>
      <w:kern w:val="20"/>
      <w:sz w:val="18"/>
      <w:szCs w:val="20"/>
      <w:lang w:val="en-US"/>
    </w:rPr>
  </w:style>
  <w:style w:type="character" w:customStyle="1" w:styleId="StyleFACorrespondingAuthorFootnote7ptChar">
    <w:name w:val="Style FA_Corresponding_Author_Footnote + 7 pt Char"/>
    <w:link w:val="StyleFACorrespondingAuthorFootnote7pt"/>
    <w:rsid w:val="00736405"/>
    <w:rPr>
      <w:rFonts w:ascii="Arno Pro" w:eastAsia="Times New Roman" w:hAnsi="Arno Pro" w:cs="Times New Roman"/>
      <w:kern w:val="20"/>
      <w:sz w:val="18"/>
      <w:szCs w:val="20"/>
      <w:lang w:val="en-US"/>
    </w:rPr>
  </w:style>
  <w:style w:type="paragraph" w:customStyle="1" w:styleId="FAAuthorInfoSubtitle">
    <w:name w:val="FA_Author_Info_Subtitle"/>
    <w:basedOn w:val="Standard"/>
    <w:link w:val="FAAuthorInfoSubtitleChar"/>
    <w:autoRedefine/>
    <w:rsid w:val="00736405"/>
    <w:pPr>
      <w:spacing w:before="120" w:after="60" w:line="240" w:lineRule="auto"/>
    </w:pPr>
    <w:rPr>
      <w:rFonts w:ascii="Myriad Pro Light" w:eastAsia="Times New Roman" w:hAnsi="Myriad Pro Light" w:cs="Times New Roman"/>
      <w:b/>
      <w:kern w:val="21"/>
      <w:sz w:val="19"/>
      <w:szCs w:val="14"/>
      <w:lang w:val="en-US"/>
    </w:rPr>
  </w:style>
  <w:style w:type="character" w:customStyle="1" w:styleId="FAAuthorInfoSubtitleChar">
    <w:name w:val="FA_Author_Info_Subtitle Char"/>
    <w:link w:val="FAAuthorInfoSubtitle"/>
    <w:rsid w:val="00736405"/>
    <w:rPr>
      <w:rFonts w:ascii="Myriad Pro Light" w:eastAsia="Times New Roman" w:hAnsi="Myriad Pro Light" w:cs="Times New Roman"/>
      <w:b/>
      <w:kern w:val="21"/>
      <w:sz w:val="19"/>
      <w:szCs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7818">
      <w:bodyDiv w:val="1"/>
      <w:marLeft w:val="0"/>
      <w:marRight w:val="0"/>
      <w:marTop w:val="0"/>
      <w:marBottom w:val="0"/>
      <w:divBdr>
        <w:top w:val="none" w:sz="0" w:space="0" w:color="auto"/>
        <w:left w:val="none" w:sz="0" w:space="0" w:color="auto"/>
        <w:bottom w:val="none" w:sz="0" w:space="0" w:color="auto"/>
        <w:right w:val="none" w:sz="0" w:space="0" w:color="auto"/>
      </w:divBdr>
    </w:div>
    <w:div w:id="62144101">
      <w:bodyDiv w:val="1"/>
      <w:marLeft w:val="0"/>
      <w:marRight w:val="0"/>
      <w:marTop w:val="0"/>
      <w:marBottom w:val="0"/>
      <w:divBdr>
        <w:top w:val="none" w:sz="0" w:space="0" w:color="auto"/>
        <w:left w:val="none" w:sz="0" w:space="0" w:color="auto"/>
        <w:bottom w:val="none" w:sz="0" w:space="0" w:color="auto"/>
        <w:right w:val="none" w:sz="0" w:space="0" w:color="auto"/>
      </w:divBdr>
    </w:div>
    <w:div w:id="252592933">
      <w:bodyDiv w:val="1"/>
      <w:marLeft w:val="0"/>
      <w:marRight w:val="0"/>
      <w:marTop w:val="0"/>
      <w:marBottom w:val="0"/>
      <w:divBdr>
        <w:top w:val="none" w:sz="0" w:space="0" w:color="auto"/>
        <w:left w:val="none" w:sz="0" w:space="0" w:color="auto"/>
        <w:bottom w:val="none" w:sz="0" w:space="0" w:color="auto"/>
        <w:right w:val="none" w:sz="0" w:space="0" w:color="auto"/>
      </w:divBdr>
    </w:div>
    <w:div w:id="341203631">
      <w:bodyDiv w:val="1"/>
      <w:marLeft w:val="0"/>
      <w:marRight w:val="0"/>
      <w:marTop w:val="0"/>
      <w:marBottom w:val="0"/>
      <w:divBdr>
        <w:top w:val="none" w:sz="0" w:space="0" w:color="auto"/>
        <w:left w:val="none" w:sz="0" w:space="0" w:color="auto"/>
        <w:bottom w:val="none" w:sz="0" w:space="0" w:color="auto"/>
        <w:right w:val="none" w:sz="0" w:space="0" w:color="auto"/>
      </w:divBdr>
    </w:div>
    <w:div w:id="600724085">
      <w:bodyDiv w:val="1"/>
      <w:marLeft w:val="0"/>
      <w:marRight w:val="0"/>
      <w:marTop w:val="0"/>
      <w:marBottom w:val="0"/>
      <w:divBdr>
        <w:top w:val="none" w:sz="0" w:space="0" w:color="auto"/>
        <w:left w:val="none" w:sz="0" w:space="0" w:color="auto"/>
        <w:bottom w:val="none" w:sz="0" w:space="0" w:color="auto"/>
        <w:right w:val="none" w:sz="0" w:space="0" w:color="auto"/>
      </w:divBdr>
    </w:div>
    <w:div w:id="786312690">
      <w:bodyDiv w:val="1"/>
      <w:marLeft w:val="0"/>
      <w:marRight w:val="0"/>
      <w:marTop w:val="0"/>
      <w:marBottom w:val="0"/>
      <w:divBdr>
        <w:top w:val="none" w:sz="0" w:space="0" w:color="auto"/>
        <w:left w:val="none" w:sz="0" w:space="0" w:color="auto"/>
        <w:bottom w:val="none" w:sz="0" w:space="0" w:color="auto"/>
        <w:right w:val="none" w:sz="0" w:space="0" w:color="auto"/>
      </w:divBdr>
    </w:div>
    <w:div w:id="863398878">
      <w:bodyDiv w:val="1"/>
      <w:marLeft w:val="0"/>
      <w:marRight w:val="0"/>
      <w:marTop w:val="0"/>
      <w:marBottom w:val="0"/>
      <w:divBdr>
        <w:top w:val="none" w:sz="0" w:space="0" w:color="auto"/>
        <w:left w:val="none" w:sz="0" w:space="0" w:color="auto"/>
        <w:bottom w:val="none" w:sz="0" w:space="0" w:color="auto"/>
        <w:right w:val="none" w:sz="0" w:space="0" w:color="auto"/>
      </w:divBdr>
    </w:div>
    <w:div w:id="873806603">
      <w:bodyDiv w:val="1"/>
      <w:marLeft w:val="0"/>
      <w:marRight w:val="0"/>
      <w:marTop w:val="0"/>
      <w:marBottom w:val="0"/>
      <w:divBdr>
        <w:top w:val="none" w:sz="0" w:space="0" w:color="auto"/>
        <w:left w:val="none" w:sz="0" w:space="0" w:color="auto"/>
        <w:bottom w:val="none" w:sz="0" w:space="0" w:color="auto"/>
        <w:right w:val="none" w:sz="0" w:space="0" w:color="auto"/>
      </w:divBdr>
    </w:div>
    <w:div w:id="1014376509">
      <w:bodyDiv w:val="1"/>
      <w:marLeft w:val="0"/>
      <w:marRight w:val="0"/>
      <w:marTop w:val="0"/>
      <w:marBottom w:val="0"/>
      <w:divBdr>
        <w:top w:val="none" w:sz="0" w:space="0" w:color="auto"/>
        <w:left w:val="none" w:sz="0" w:space="0" w:color="auto"/>
        <w:bottom w:val="none" w:sz="0" w:space="0" w:color="auto"/>
        <w:right w:val="none" w:sz="0" w:space="0" w:color="auto"/>
      </w:divBdr>
    </w:div>
    <w:div w:id="1165244012">
      <w:bodyDiv w:val="1"/>
      <w:marLeft w:val="0"/>
      <w:marRight w:val="0"/>
      <w:marTop w:val="0"/>
      <w:marBottom w:val="0"/>
      <w:divBdr>
        <w:top w:val="none" w:sz="0" w:space="0" w:color="auto"/>
        <w:left w:val="none" w:sz="0" w:space="0" w:color="auto"/>
        <w:bottom w:val="none" w:sz="0" w:space="0" w:color="auto"/>
        <w:right w:val="none" w:sz="0" w:space="0" w:color="auto"/>
      </w:divBdr>
    </w:div>
    <w:div w:id="1230846115">
      <w:bodyDiv w:val="1"/>
      <w:marLeft w:val="0"/>
      <w:marRight w:val="0"/>
      <w:marTop w:val="0"/>
      <w:marBottom w:val="0"/>
      <w:divBdr>
        <w:top w:val="none" w:sz="0" w:space="0" w:color="auto"/>
        <w:left w:val="none" w:sz="0" w:space="0" w:color="auto"/>
        <w:bottom w:val="none" w:sz="0" w:space="0" w:color="auto"/>
        <w:right w:val="none" w:sz="0" w:space="0" w:color="auto"/>
      </w:divBdr>
    </w:div>
    <w:div w:id="1331831900">
      <w:bodyDiv w:val="1"/>
      <w:marLeft w:val="0"/>
      <w:marRight w:val="0"/>
      <w:marTop w:val="0"/>
      <w:marBottom w:val="0"/>
      <w:divBdr>
        <w:top w:val="none" w:sz="0" w:space="0" w:color="auto"/>
        <w:left w:val="none" w:sz="0" w:space="0" w:color="auto"/>
        <w:bottom w:val="none" w:sz="0" w:space="0" w:color="auto"/>
        <w:right w:val="none" w:sz="0" w:space="0" w:color="auto"/>
      </w:divBdr>
    </w:div>
    <w:div w:id="1607033259">
      <w:bodyDiv w:val="1"/>
      <w:marLeft w:val="0"/>
      <w:marRight w:val="0"/>
      <w:marTop w:val="0"/>
      <w:marBottom w:val="0"/>
      <w:divBdr>
        <w:top w:val="none" w:sz="0" w:space="0" w:color="auto"/>
        <w:left w:val="none" w:sz="0" w:space="0" w:color="auto"/>
        <w:bottom w:val="none" w:sz="0" w:space="0" w:color="auto"/>
        <w:right w:val="none" w:sz="0" w:space="0" w:color="auto"/>
      </w:divBdr>
    </w:div>
    <w:div w:id="1655068479">
      <w:bodyDiv w:val="1"/>
      <w:marLeft w:val="0"/>
      <w:marRight w:val="0"/>
      <w:marTop w:val="0"/>
      <w:marBottom w:val="0"/>
      <w:divBdr>
        <w:top w:val="none" w:sz="0" w:space="0" w:color="auto"/>
        <w:left w:val="none" w:sz="0" w:space="0" w:color="auto"/>
        <w:bottom w:val="none" w:sz="0" w:space="0" w:color="auto"/>
        <w:right w:val="none" w:sz="0" w:space="0" w:color="auto"/>
      </w:divBdr>
    </w:div>
    <w:div w:id="1663393109">
      <w:bodyDiv w:val="1"/>
      <w:marLeft w:val="0"/>
      <w:marRight w:val="0"/>
      <w:marTop w:val="0"/>
      <w:marBottom w:val="0"/>
      <w:divBdr>
        <w:top w:val="none" w:sz="0" w:space="0" w:color="auto"/>
        <w:left w:val="none" w:sz="0" w:space="0" w:color="auto"/>
        <w:bottom w:val="none" w:sz="0" w:space="0" w:color="auto"/>
        <w:right w:val="none" w:sz="0" w:space="0" w:color="auto"/>
      </w:divBdr>
    </w:div>
    <w:div w:id="1673020769">
      <w:bodyDiv w:val="1"/>
      <w:marLeft w:val="0"/>
      <w:marRight w:val="0"/>
      <w:marTop w:val="0"/>
      <w:marBottom w:val="0"/>
      <w:divBdr>
        <w:top w:val="none" w:sz="0" w:space="0" w:color="auto"/>
        <w:left w:val="none" w:sz="0" w:space="0" w:color="auto"/>
        <w:bottom w:val="none" w:sz="0" w:space="0" w:color="auto"/>
        <w:right w:val="none" w:sz="0" w:space="0" w:color="auto"/>
      </w:divBdr>
    </w:div>
    <w:div w:id="1911966430">
      <w:bodyDiv w:val="1"/>
      <w:marLeft w:val="0"/>
      <w:marRight w:val="0"/>
      <w:marTop w:val="0"/>
      <w:marBottom w:val="0"/>
      <w:divBdr>
        <w:top w:val="none" w:sz="0" w:space="0" w:color="auto"/>
        <w:left w:val="none" w:sz="0" w:space="0" w:color="auto"/>
        <w:bottom w:val="none" w:sz="0" w:space="0" w:color="auto"/>
        <w:right w:val="none" w:sz="0" w:space="0" w:color="auto"/>
      </w:divBdr>
    </w:div>
    <w:div w:id="1915626350">
      <w:bodyDiv w:val="1"/>
      <w:marLeft w:val="0"/>
      <w:marRight w:val="0"/>
      <w:marTop w:val="0"/>
      <w:marBottom w:val="0"/>
      <w:divBdr>
        <w:top w:val="none" w:sz="0" w:space="0" w:color="auto"/>
        <w:left w:val="none" w:sz="0" w:space="0" w:color="auto"/>
        <w:bottom w:val="none" w:sz="0" w:space="0" w:color="auto"/>
        <w:right w:val="none" w:sz="0" w:space="0" w:color="auto"/>
      </w:divBdr>
    </w:div>
    <w:div w:id="1918713007">
      <w:bodyDiv w:val="1"/>
      <w:marLeft w:val="0"/>
      <w:marRight w:val="0"/>
      <w:marTop w:val="0"/>
      <w:marBottom w:val="0"/>
      <w:divBdr>
        <w:top w:val="none" w:sz="0" w:space="0" w:color="auto"/>
        <w:left w:val="none" w:sz="0" w:space="0" w:color="auto"/>
        <w:bottom w:val="none" w:sz="0" w:space="0" w:color="auto"/>
        <w:right w:val="none" w:sz="0" w:space="0" w:color="auto"/>
      </w:divBdr>
    </w:div>
    <w:div w:id="1969698836">
      <w:bodyDiv w:val="1"/>
      <w:marLeft w:val="0"/>
      <w:marRight w:val="0"/>
      <w:marTop w:val="0"/>
      <w:marBottom w:val="0"/>
      <w:divBdr>
        <w:top w:val="none" w:sz="0" w:space="0" w:color="auto"/>
        <w:left w:val="none" w:sz="0" w:space="0" w:color="auto"/>
        <w:bottom w:val="none" w:sz="0" w:space="0" w:color="auto"/>
        <w:right w:val="none" w:sz="0" w:space="0" w:color="auto"/>
      </w:divBdr>
      <w:divsChild>
        <w:div w:id="364059516">
          <w:marLeft w:val="0"/>
          <w:marRight w:val="0"/>
          <w:marTop w:val="166"/>
          <w:marBottom w:val="166"/>
          <w:divBdr>
            <w:top w:val="none" w:sz="0" w:space="0" w:color="auto"/>
            <w:left w:val="none" w:sz="0" w:space="0" w:color="auto"/>
            <w:bottom w:val="none" w:sz="0" w:space="0" w:color="auto"/>
            <w:right w:val="none" w:sz="0" w:space="0" w:color="auto"/>
          </w:divBdr>
        </w:div>
      </w:divsChild>
    </w:div>
    <w:div w:id="204644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E7FF2-165D-194A-8C1B-48BDDD1F2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19964</Words>
  <Characters>125778</Characters>
  <Application>Microsoft Office Word</Application>
  <DocSecurity>0</DocSecurity>
  <Lines>1048</Lines>
  <Paragraphs>290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Universitaet Freiburg</Company>
  <LinksUpToDate>false</LinksUpToDate>
  <CharactersWithSpaces>145452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Resch</dc:creator>
  <cp:lastModifiedBy>Alexander Resch</cp:lastModifiedBy>
  <cp:revision>38</cp:revision>
  <cp:lastPrinted>2021-06-27T16:32:00Z</cp:lastPrinted>
  <dcterms:created xsi:type="dcterms:W3CDTF">2022-01-03T08:11:00Z</dcterms:created>
  <dcterms:modified xsi:type="dcterms:W3CDTF">2022-01-19T18:00:00Z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6003ff24-f281-3692-9754-d2fe185a4bc1</vt:lpwstr>
  </property>
  <property fmtid="{D5CDD505-2E9C-101B-9397-08002B2CF9AE}" pid="24" name="Mendeley Citation Style_1">
    <vt:lpwstr>http://www.zotero.org/styles/nature</vt:lpwstr>
  </property>
</Properties>
</file>